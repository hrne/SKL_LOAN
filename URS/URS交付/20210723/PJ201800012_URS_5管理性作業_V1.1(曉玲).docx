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95E44" w14:textId="77777777" w:rsidR="00986B36" w:rsidRPr="009A5A20" w:rsidRDefault="00986B36" w:rsidP="00986B36">
      <w:pPr>
        <w:rPr>
          <w:rFonts w:ascii="標楷體" w:eastAsia="標楷體" w:hAnsi="標楷體"/>
        </w:rPr>
      </w:pPr>
      <w:bookmarkStart w:id="0" w:name="_Hlk70340467"/>
      <w:bookmarkEnd w:id="0"/>
    </w:p>
    <w:p w14:paraId="43D23BC8" w14:textId="77777777" w:rsidR="00986B36" w:rsidRPr="009A5A20" w:rsidRDefault="00986B36" w:rsidP="00986B36">
      <w:pPr>
        <w:rPr>
          <w:rFonts w:ascii="標楷體" w:eastAsia="標楷體" w:hAnsi="標楷體"/>
        </w:rPr>
      </w:pPr>
    </w:p>
    <w:p w14:paraId="734C42D7" w14:textId="77777777" w:rsidR="00986B36" w:rsidRPr="009A5A20" w:rsidRDefault="00986B36" w:rsidP="00986B36">
      <w:pPr>
        <w:pStyle w:val="ad"/>
        <w:rPr>
          <w:rFonts w:ascii="標楷體" w:hAnsi="標楷體"/>
        </w:rPr>
      </w:pPr>
      <w:r w:rsidRPr="009A5A20">
        <w:rPr>
          <w:rFonts w:ascii="標楷體" w:hAnsi="標楷體" w:hint="eastAsia"/>
        </w:rPr>
        <w:t>放款管理系統專案</w:t>
      </w:r>
    </w:p>
    <w:p w14:paraId="4FAD347B" w14:textId="77777777" w:rsidR="00986B36" w:rsidRPr="009A5A20" w:rsidRDefault="00F050A5" w:rsidP="00986B36">
      <w:pPr>
        <w:pStyle w:val="ad"/>
        <w:rPr>
          <w:rFonts w:ascii="標楷體" w:hAnsi="標楷體"/>
        </w:rPr>
      </w:pPr>
      <w:r w:rsidRPr="009A5A20">
        <w:rPr>
          <w:rFonts w:ascii="標楷體" w:hAnsi="標楷體" w:hint="eastAsia"/>
        </w:rPr>
        <w:t>業務功能需求規格書</w:t>
      </w:r>
    </w:p>
    <w:p w14:paraId="42C32E9F" w14:textId="77777777" w:rsidR="00986B36" w:rsidRPr="009A5A20" w:rsidRDefault="00986B36" w:rsidP="00986B36">
      <w:pPr>
        <w:pStyle w:val="ad"/>
        <w:rPr>
          <w:rFonts w:ascii="標楷體" w:hAnsi="標楷體"/>
        </w:rPr>
      </w:pPr>
      <w:r w:rsidRPr="009A5A20">
        <w:rPr>
          <w:rFonts w:ascii="標楷體" w:hAnsi="標楷體" w:hint="eastAsia"/>
        </w:rPr>
        <w:t>管理性作業</w:t>
      </w:r>
    </w:p>
    <w:p w14:paraId="54E05EBB" w14:textId="77777777" w:rsidR="00986B36" w:rsidRPr="009A5A20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86B36" w:rsidRPr="009A5A20" w14:paraId="45ED206E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E9F0506" w14:textId="77777777" w:rsidR="00986B36" w:rsidRPr="009A5A20" w:rsidRDefault="00986B36" w:rsidP="00986B36">
            <w:pPr>
              <w:pStyle w:val="af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75908FE4" w14:textId="77777777" w:rsidR="00986B36" w:rsidRPr="009A5A20" w:rsidRDefault="00986B36" w:rsidP="00986B36">
            <w:pPr>
              <w:pStyle w:val="af0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URS</w:t>
            </w:r>
          </w:p>
        </w:tc>
      </w:tr>
      <w:tr w:rsidR="00986B36" w:rsidRPr="009A5A20" w14:paraId="6BAD8222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3501E684" w14:textId="77777777" w:rsidR="00986B36" w:rsidRPr="009A5A20" w:rsidRDefault="00986B36" w:rsidP="00986B36">
            <w:pPr>
              <w:pStyle w:val="af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24F52587" w14:textId="7A0DE63F" w:rsidR="00986B36" w:rsidRPr="009A5A20" w:rsidRDefault="00986B36" w:rsidP="00986B36">
            <w:pPr>
              <w:pStyle w:val="ae"/>
              <w:rPr>
                <w:rFonts w:ascii="標楷體" w:hAnsi="標楷體"/>
              </w:rPr>
            </w:pPr>
            <w:r w:rsidRPr="009A5A20">
              <w:rPr>
                <w:rFonts w:ascii="標楷體" w:hAnsi="標楷體"/>
              </w:rPr>
              <w:t>V1</w:t>
            </w:r>
            <w:r w:rsidR="00A53441" w:rsidRPr="009A5A20">
              <w:rPr>
                <w:rFonts w:ascii="標楷體" w:hAnsi="標楷體" w:hint="eastAsia"/>
              </w:rPr>
              <w:t>.1</w:t>
            </w:r>
          </w:p>
        </w:tc>
      </w:tr>
      <w:tr w:rsidR="00986B36" w:rsidRPr="009A5A20" w14:paraId="4D87BEF3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7A66473D" w14:textId="77777777" w:rsidR="00986B36" w:rsidRPr="009A5A20" w:rsidRDefault="00986B36" w:rsidP="00986B36">
            <w:pPr>
              <w:pStyle w:val="af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40C7D6C9" w14:textId="77777777" w:rsidR="00986B36" w:rsidRPr="009A5A20" w:rsidRDefault="00986B36" w:rsidP="00986B36">
            <w:pPr>
              <w:pStyle w:val="af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密</w:t>
            </w:r>
          </w:p>
        </w:tc>
      </w:tr>
      <w:tr w:rsidR="00986B36" w:rsidRPr="009A5A20" w14:paraId="4C3583DF" w14:textId="77777777" w:rsidTr="00986B36">
        <w:trPr>
          <w:trHeight w:val="520"/>
          <w:jc w:val="center"/>
        </w:trPr>
        <w:tc>
          <w:tcPr>
            <w:tcW w:w="2958" w:type="dxa"/>
            <w:vAlign w:val="center"/>
          </w:tcPr>
          <w:p w14:paraId="6BB559A0" w14:textId="77777777" w:rsidR="00986B36" w:rsidRPr="009A5A20" w:rsidRDefault="00986B36" w:rsidP="00986B36">
            <w:pPr>
              <w:pStyle w:val="af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273C37CD" w14:textId="4077384A" w:rsidR="00986B36" w:rsidRPr="009A5A20" w:rsidRDefault="00A53441" w:rsidP="00B43BA0">
            <w:pPr>
              <w:pStyle w:val="af1"/>
              <w:rPr>
                <w:rFonts w:ascii="標楷體" w:hAnsi="標楷體"/>
              </w:rPr>
            </w:pPr>
            <w:r w:rsidRPr="009A5A20">
              <w:rPr>
                <w:rFonts w:ascii="標楷體" w:hAnsi="標楷體"/>
              </w:rPr>
              <w:t>20</w:t>
            </w:r>
            <w:r w:rsidRPr="009A5A20">
              <w:rPr>
                <w:rFonts w:ascii="標楷體" w:hAnsi="標楷體" w:hint="eastAsia"/>
              </w:rPr>
              <w:t>21</w:t>
            </w:r>
            <w:r w:rsidR="00986B36" w:rsidRPr="009A5A20">
              <w:rPr>
                <w:rFonts w:ascii="標楷體" w:hAnsi="標楷體"/>
              </w:rPr>
              <w:t>/</w:t>
            </w:r>
            <w:r w:rsidRPr="009A5A20">
              <w:rPr>
                <w:rFonts w:ascii="標楷體" w:hAnsi="標楷體" w:hint="eastAsia"/>
              </w:rPr>
              <w:t>0</w:t>
            </w:r>
            <w:r w:rsidR="00E6464C">
              <w:rPr>
                <w:rFonts w:ascii="標楷體" w:hAnsi="標楷體" w:hint="eastAsia"/>
              </w:rPr>
              <w:t>7</w:t>
            </w:r>
            <w:r w:rsidR="00986B36" w:rsidRPr="009A5A20">
              <w:rPr>
                <w:rFonts w:ascii="標楷體" w:hAnsi="標楷體" w:hint="eastAsia"/>
              </w:rPr>
              <w:t>/</w:t>
            </w:r>
            <w:r w:rsidRPr="009A5A20">
              <w:rPr>
                <w:rFonts w:ascii="標楷體" w:hAnsi="標楷體" w:hint="eastAsia"/>
              </w:rPr>
              <w:t>2</w:t>
            </w:r>
            <w:r w:rsidR="00E6464C">
              <w:rPr>
                <w:rFonts w:ascii="標楷體" w:hAnsi="標楷體" w:hint="eastAsia"/>
              </w:rPr>
              <w:t>2</w:t>
            </w:r>
          </w:p>
        </w:tc>
      </w:tr>
    </w:tbl>
    <w:p w14:paraId="3C10D808" w14:textId="77777777" w:rsidR="00986B36" w:rsidRPr="009A5A20" w:rsidRDefault="00986B36" w:rsidP="00986B36">
      <w:pPr>
        <w:rPr>
          <w:rFonts w:ascii="標楷體" w:eastAsia="標楷體" w:hAnsi="標楷體"/>
        </w:rPr>
      </w:pPr>
    </w:p>
    <w:p w14:paraId="6D3C7276" w14:textId="77777777" w:rsidR="00986B36" w:rsidRPr="009A5A20" w:rsidRDefault="00986B36" w:rsidP="00986B36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86B36" w:rsidRPr="009A5A20" w14:paraId="12C51588" w14:textId="77777777" w:rsidTr="00986B36">
        <w:trPr>
          <w:jc w:val="center"/>
        </w:trPr>
        <w:tc>
          <w:tcPr>
            <w:tcW w:w="2564" w:type="dxa"/>
          </w:tcPr>
          <w:p w14:paraId="4300049D" w14:textId="77777777" w:rsidR="00986B36" w:rsidRPr="009A5A20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2BDDCAA" w14:textId="77777777" w:rsidR="00986B36" w:rsidRPr="009A5A20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8C75998" w14:textId="77777777" w:rsidR="00986B36" w:rsidRPr="009A5A20" w:rsidRDefault="00986B36" w:rsidP="00986B36">
            <w:pPr>
              <w:pStyle w:val="af"/>
              <w:widowControl w:val="0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核可</w:t>
            </w:r>
          </w:p>
        </w:tc>
      </w:tr>
      <w:tr w:rsidR="00986B36" w:rsidRPr="009A5A20" w14:paraId="3DFF60F7" w14:textId="77777777" w:rsidTr="00986B36">
        <w:trPr>
          <w:trHeight w:val="2511"/>
          <w:jc w:val="center"/>
        </w:trPr>
        <w:tc>
          <w:tcPr>
            <w:tcW w:w="2564" w:type="dxa"/>
          </w:tcPr>
          <w:p w14:paraId="2DD7B8E1" w14:textId="77777777" w:rsidR="00986B36" w:rsidRPr="009A5A20" w:rsidRDefault="00986B36" w:rsidP="00986B36">
            <w:pPr>
              <w:pStyle w:val="af3"/>
              <w:rPr>
                <w:rFonts w:ascii="標楷體" w:hAnsi="標楷體"/>
              </w:rPr>
            </w:pPr>
          </w:p>
          <w:p w14:paraId="47DC6B9A" w14:textId="77777777" w:rsidR="00986B36" w:rsidRPr="009A5A20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E18C0F1" w14:textId="77777777" w:rsidR="00986B36" w:rsidRPr="009A5A20" w:rsidRDefault="00986B36" w:rsidP="00986B36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46AEE120" w14:textId="77777777" w:rsidR="00986B36" w:rsidRPr="009A5A20" w:rsidRDefault="00986B36" w:rsidP="00986B36">
            <w:pPr>
              <w:pStyle w:val="af3"/>
              <w:rPr>
                <w:rFonts w:ascii="標楷體" w:hAnsi="標楷體"/>
              </w:rPr>
            </w:pPr>
          </w:p>
        </w:tc>
      </w:tr>
    </w:tbl>
    <w:p w14:paraId="0937C37E" w14:textId="77777777" w:rsidR="00986B36" w:rsidRPr="009A5A20" w:rsidRDefault="00986B36" w:rsidP="00986B36">
      <w:pPr>
        <w:rPr>
          <w:rFonts w:ascii="標楷體" w:eastAsia="標楷體" w:hAnsi="標楷體"/>
        </w:rPr>
      </w:pPr>
    </w:p>
    <w:p w14:paraId="3B53717F" w14:textId="77777777" w:rsidR="00986B36" w:rsidRPr="009A5A20" w:rsidRDefault="00986B36" w:rsidP="00986B36">
      <w:pPr>
        <w:rPr>
          <w:rFonts w:ascii="標楷體" w:eastAsia="標楷體" w:hAnsi="標楷體"/>
        </w:rPr>
      </w:pPr>
    </w:p>
    <w:p w14:paraId="0B35DBDF" w14:textId="77777777" w:rsidR="00986B36" w:rsidRPr="009A5A20" w:rsidRDefault="00986B36" w:rsidP="00986B36">
      <w:pPr>
        <w:rPr>
          <w:rFonts w:ascii="標楷體" w:eastAsia="標楷體" w:hAnsi="標楷體"/>
        </w:rPr>
      </w:pPr>
    </w:p>
    <w:p w14:paraId="2C40BF79" w14:textId="77777777" w:rsidR="00986B36" w:rsidRPr="009A5A20" w:rsidRDefault="00986B36" w:rsidP="00986B36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A5A20">
        <w:rPr>
          <w:rStyle w:val="af5"/>
          <w:rFonts w:ascii="標楷體" w:hAnsi="標楷體" w:hint="eastAsia"/>
        </w:rPr>
        <w:t>新光人壽保險股份有限公司</w:t>
      </w:r>
    </w:p>
    <w:p w14:paraId="4AFE470B" w14:textId="4D88FF10" w:rsidR="00986B36" w:rsidRPr="009A5A20" w:rsidRDefault="00986B36" w:rsidP="00986B36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A5A20">
        <w:rPr>
          <w:rStyle w:val="af4"/>
          <w:rFonts w:ascii="標楷體" w:hAnsi="標楷體" w:hint="eastAsia"/>
        </w:rPr>
        <w:t>Shin Kong Life Insurance</w:t>
      </w:r>
      <w:r w:rsidRPr="009A5A20">
        <w:rPr>
          <w:rStyle w:val="af4"/>
          <w:rFonts w:ascii="標楷體" w:hAnsi="標楷體"/>
        </w:rPr>
        <w:t xml:space="preserve"> Co.</w:t>
      </w:r>
      <w:r w:rsidR="008B1176" w:rsidRPr="009A5A20">
        <w:rPr>
          <w:rStyle w:val="af4"/>
          <w:rFonts w:ascii="標楷體" w:hAnsi="標楷體"/>
        </w:rPr>
        <w:t>，</w:t>
      </w:r>
      <w:r w:rsidRPr="009A5A20">
        <w:rPr>
          <w:rStyle w:val="af4"/>
          <w:rFonts w:ascii="標楷體" w:hAnsi="標楷體"/>
        </w:rPr>
        <w:t xml:space="preserve"> Ltd.</w:t>
      </w:r>
      <w:r w:rsidRPr="009A5A2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E98F8" wp14:editId="74BF3F60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2" name="文字方塊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4A4E5" w14:textId="77777777" w:rsidR="00707D13" w:rsidRDefault="00707D13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1626F01D" w14:textId="77777777" w:rsidR="00707D13" w:rsidRDefault="00707D13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6ED63304" w14:textId="77777777" w:rsidR="00707D13" w:rsidRDefault="00707D13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98F8" id="_x0000_t202" coordsize="21600,21600" o:spt="202" path="m,l,21600r21600,l21600,xe">
                <v:stroke joinstyle="miter"/>
                <v:path gradientshapeok="t" o:connecttype="rect"/>
              </v:shapetype>
              <v:shape id="文字方塊 152" o:spid="_x0000_s1026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" stroked="f">
                <v:textbox>
                  <w:txbxContent>
                    <w:p w14:paraId="7DB4A4E5" w14:textId="77777777" w:rsidR="00707D13" w:rsidRDefault="00707D13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1626F01D" w14:textId="77777777" w:rsidR="00707D13" w:rsidRDefault="00707D13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6ED63304" w14:textId="77777777" w:rsidR="00707D13" w:rsidRDefault="00707D13" w:rsidP="00986B36"/>
                  </w:txbxContent>
                </v:textbox>
              </v:shape>
            </w:pict>
          </mc:Fallback>
        </mc:AlternateContent>
      </w:r>
      <w:r w:rsidRPr="009A5A2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EF4B8C" wp14:editId="6232157F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153" name="文字方塊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33F80" w14:textId="77777777" w:rsidR="00707D13" w:rsidRDefault="00707D13" w:rsidP="00986B36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6DF7E711" w14:textId="77777777" w:rsidR="00707D13" w:rsidRDefault="00707D13" w:rsidP="00986B36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5A6861A6" w14:textId="77777777" w:rsidR="00707D13" w:rsidRDefault="00707D13" w:rsidP="00986B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F4B8C" id="文字方塊 153" o:spid="_x0000_s1027" type="#_x0000_t202" style="position:absolute;left:0;text-align:left;margin-left:156.55pt;margin-top:738.05pt;width:270pt;height:6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" stroked="f">
                <v:textbox>
                  <w:txbxContent>
                    <w:p w14:paraId="2A933F80" w14:textId="77777777" w:rsidR="00707D13" w:rsidRDefault="00707D13" w:rsidP="00986B36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6DF7E711" w14:textId="77777777" w:rsidR="00707D13" w:rsidRDefault="00707D13" w:rsidP="00986B36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5A6861A6" w14:textId="77777777" w:rsidR="00707D13" w:rsidRDefault="00707D13" w:rsidP="00986B36"/>
                  </w:txbxContent>
                </v:textbox>
              </v:shape>
            </w:pict>
          </mc:Fallback>
        </mc:AlternateContent>
      </w:r>
    </w:p>
    <w:p w14:paraId="17F852C8" w14:textId="77777777" w:rsidR="00D22C68" w:rsidRPr="009A5A20" w:rsidRDefault="00D22C68" w:rsidP="00AF2085">
      <w:pPr>
        <w:rPr>
          <w:rFonts w:ascii="標楷體" w:eastAsia="標楷體" w:hAnsi="標楷體"/>
        </w:rPr>
        <w:sectPr w:rsidR="00D22C68" w:rsidRPr="009A5A20" w:rsidSect="00986B36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2C8C77B5" w14:textId="77777777" w:rsidR="00986B36" w:rsidRPr="009A5A20" w:rsidRDefault="00986B36" w:rsidP="00986B36">
      <w:pPr>
        <w:pStyle w:val="af6"/>
        <w:rPr>
          <w:rFonts w:ascii="標楷體" w:hAnsi="標楷體"/>
        </w:rPr>
      </w:pPr>
      <w:r w:rsidRPr="009A5A20">
        <w:rPr>
          <w:rFonts w:ascii="標楷體" w:hAnsi="標楷體" w:hint="eastAsia"/>
        </w:rPr>
        <w:lastRenderedPageBreak/>
        <w:t>文件制／修訂履歷</w:t>
      </w:r>
    </w:p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986B36" w:rsidRPr="009A5A20" w14:paraId="63C285D4" w14:textId="77777777" w:rsidTr="00442F3E">
        <w:tc>
          <w:tcPr>
            <w:tcW w:w="1108" w:type="dxa"/>
          </w:tcPr>
          <w:p w14:paraId="23D9254F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制／修訂</w:t>
            </w:r>
          </w:p>
          <w:p w14:paraId="5C791746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2C7EAE86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制／修訂</w:t>
            </w:r>
          </w:p>
          <w:p w14:paraId="12FA1935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1FA5C785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制／修訂</w:t>
            </w:r>
          </w:p>
          <w:p w14:paraId="35E3F4CF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05338B95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作</w:t>
            </w:r>
          </w:p>
          <w:p w14:paraId="257E9990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04D5F944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核</w:t>
            </w:r>
          </w:p>
          <w:p w14:paraId="1FC851EA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62FB37ED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備</w:t>
            </w:r>
          </w:p>
          <w:p w14:paraId="5A9D6898" w14:textId="77777777" w:rsidR="00986B36" w:rsidRPr="009A5A20" w:rsidRDefault="00986B36" w:rsidP="00986B36">
            <w:pPr>
              <w:pStyle w:val="af7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註</w:t>
            </w:r>
          </w:p>
        </w:tc>
      </w:tr>
      <w:tr w:rsidR="00986B36" w:rsidRPr="009A5A20" w14:paraId="0D51CF1D" w14:textId="77777777" w:rsidTr="00442F3E">
        <w:trPr>
          <w:trHeight w:val="405"/>
        </w:trPr>
        <w:tc>
          <w:tcPr>
            <w:tcW w:w="1108" w:type="dxa"/>
            <w:vAlign w:val="center"/>
          </w:tcPr>
          <w:p w14:paraId="38950476" w14:textId="77777777" w:rsidR="00986B36" w:rsidRPr="009A5A20" w:rsidRDefault="00986B36" w:rsidP="00B43BA0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V0</w:t>
            </w:r>
            <w:r w:rsidR="00B43BA0" w:rsidRPr="009A5A20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47D8F2AA" w14:textId="77777777" w:rsidR="00986B36" w:rsidRPr="009A5A20" w:rsidRDefault="00986B36" w:rsidP="00986B36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8E24EC1" w14:textId="77777777" w:rsidR="00986B36" w:rsidRPr="009A5A20" w:rsidRDefault="00986B36" w:rsidP="00986B36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4CF42AA3" w14:textId="77777777" w:rsidR="00986B36" w:rsidRPr="009A5A20" w:rsidRDefault="00B43BA0" w:rsidP="00986B36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  <w:vAlign w:val="center"/>
          </w:tcPr>
          <w:p w14:paraId="4E1497F7" w14:textId="77777777" w:rsidR="00986B36" w:rsidRPr="009A5A20" w:rsidRDefault="00986B36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0716B607" w14:textId="77777777" w:rsidR="00986B36" w:rsidRPr="009A5A20" w:rsidRDefault="00986B36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B43BA0" w:rsidRPr="009A5A20" w14:paraId="2B7B831F" w14:textId="77777777" w:rsidTr="00442F3E">
        <w:trPr>
          <w:trHeight w:val="405"/>
        </w:trPr>
        <w:tc>
          <w:tcPr>
            <w:tcW w:w="1108" w:type="dxa"/>
            <w:vAlign w:val="center"/>
          </w:tcPr>
          <w:p w14:paraId="1683313A" w14:textId="77777777" w:rsidR="00B43BA0" w:rsidRPr="009A5A20" w:rsidRDefault="00B43BA0" w:rsidP="00642BAE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42043F8F" w14:textId="77777777" w:rsidR="00B43BA0" w:rsidRPr="009A5A20" w:rsidRDefault="00B43BA0" w:rsidP="00B43BA0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38072159" w14:textId="77777777" w:rsidR="00B43BA0" w:rsidRPr="009A5A20" w:rsidRDefault="00B43BA0" w:rsidP="00642BAE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0497295B" w14:textId="77777777" w:rsidR="00B43BA0" w:rsidRPr="009A5A20" w:rsidRDefault="00B43BA0" w:rsidP="00642BAE">
            <w:pPr>
              <w:pStyle w:val="12"/>
              <w:rPr>
                <w:rFonts w:ascii="標楷體" w:hAnsi="標楷體"/>
              </w:rPr>
            </w:pPr>
            <w:r w:rsidRPr="009A5A20">
              <w:rPr>
                <w:rFonts w:ascii="標楷體" w:hAnsi="標楷體" w:hint="eastAsia"/>
                <w:lang w:eastAsia="zh-HK"/>
              </w:rPr>
              <w:t>賴文育</w:t>
            </w:r>
          </w:p>
        </w:tc>
        <w:tc>
          <w:tcPr>
            <w:tcW w:w="1140" w:type="dxa"/>
          </w:tcPr>
          <w:p w14:paraId="361A2941" w14:textId="77777777" w:rsidR="00B43BA0" w:rsidRPr="009A5A20" w:rsidRDefault="00B43BA0" w:rsidP="00986B36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4AD6800" w14:textId="77777777" w:rsidR="00B43BA0" w:rsidRPr="009A5A20" w:rsidRDefault="00B43BA0" w:rsidP="00986B36">
            <w:pPr>
              <w:pStyle w:val="12"/>
              <w:rPr>
                <w:rFonts w:ascii="標楷體" w:hAnsi="標楷體"/>
              </w:rPr>
            </w:pPr>
          </w:p>
        </w:tc>
      </w:tr>
      <w:tr w:rsidR="009B3C77" w:rsidRPr="009A5A20" w14:paraId="1133F231" w14:textId="77777777" w:rsidTr="00442F3E">
        <w:tc>
          <w:tcPr>
            <w:tcW w:w="1108" w:type="dxa"/>
            <w:vAlign w:val="center"/>
          </w:tcPr>
          <w:p w14:paraId="42A65E3D" w14:textId="6E3BD172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V1.1</w:t>
            </w:r>
          </w:p>
        </w:tc>
        <w:tc>
          <w:tcPr>
            <w:tcW w:w="1614" w:type="dxa"/>
            <w:vAlign w:val="center"/>
          </w:tcPr>
          <w:p w14:paraId="037A341D" w14:textId="3FE605E8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</w:t>
            </w:r>
            <w:r w:rsidR="00E6464C">
              <w:rPr>
                <w:rFonts w:ascii="標楷體" w:hAnsi="標楷體" w:hint="eastAsia"/>
              </w:rPr>
              <w:t>7</w:t>
            </w:r>
            <w:r>
              <w:rPr>
                <w:rFonts w:ascii="標楷體" w:hAnsi="標楷體" w:hint="eastAsia"/>
              </w:rPr>
              <w:t>/2</w:t>
            </w:r>
            <w:r w:rsidR="00E6464C">
              <w:rPr>
                <w:rFonts w:ascii="標楷體" w:hAnsi="標楷體" w:hint="eastAsia"/>
              </w:rPr>
              <w:t>2</w:t>
            </w:r>
          </w:p>
        </w:tc>
        <w:tc>
          <w:tcPr>
            <w:tcW w:w="3786" w:type="dxa"/>
            <w:vAlign w:val="center"/>
          </w:tcPr>
          <w:p w14:paraId="022DE9DF" w14:textId="2CF0280B" w:rsidR="009B3C77" w:rsidRPr="009A5A20" w:rsidRDefault="00E6464C" w:rsidP="00442F3E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U</w:t>
            </w:r>
            <w:r>
              <w:rPr>
                <w:rFonts w:ascii="標楷體" w:hAnsi="標楷體"/>
              </w:rPr>
              <w:t>RS</w:t>
            </w:r>
            <w:r>
              <w:rPr>
                <w:rFonts w:ascii="標楷體" w:hAnsi="標楷體" w:hint="eastAsia"/>
              </w:rPr>
              <w:t>皆完成</w:t>
            </w:r>
          </w:p>
        </w:tc>
        <w:tc>
          <w:tcPr>
            <w:tcW w:w="1140" w:type="dxa"/>
            <w:vAlign w:val="center"/>
          </w:tcPr>
          <w:p w14:paraId="3671BF5E" w14:textId="79DE33C9" w:rsidR="009B3C77" w:rsidRPr="009A5A20" w:rsidRDefault="00E6464C" w:rsidP="00442F3E">
            <w:pPr>
              <w:pStyle w:val="12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蘇曉玲</w:t>
            </w:r>
          </w:p>
        </w:tc>
        <w:tc>
          <w:tcPr>
            <w:tcW w:w="1140" w:type="dxa"/>
          </w:tcPr>
          <w:p w14:paraId="44C74B33" w14:textId="77777777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9CAA09" w14:textId="77777777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</w:p>
        </w:tc>
      </w:tr>
      <w:tr w:rsidR="009B3C77" w:rsidRPr="009A5A20" w14:paraId="0C89B7F7" w14:textId="77777777" w:rsidTr="00442F3E">
        <w:tc>
          <w:tcPr>
            <w:tcW w:w="1108" w:type="dxa"/>
            <w:vAlign w:val="center"/>
          </w:tcPr>
          <w:p w14:paraId="71CB29FC" w14:textId="28366300" w:rsidR="009B3C77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A168D7A" w14:textId="3721D6B3" w:rsidR="009B3C77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E3E4E92" w14:textId="1C63AE49" w:rsidR="009B3C77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67591B4B" w14:textId="77777777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6078E795" w14:textId="77777777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19592915" w14:textId="77777777" w:rsidR="009B3C77" w:rsidRPr="009A5A20" w:rsidRDefault="009B3C77" w:rsidP="00442F3E">
            <w:pPr>
              <w:pStyle w:val="12"/>
              <w:rPr>
                <w:rFonts w:ascii="標楷體" w:hAnsi="標楷體"/>
              </w:rPr>
            </w:pPr>
          </w:p>
        </w:tc>
      </w:tr>
    </w:tbl>
    <w:p w14:paraId="41CDA49E" w14:textId="621AFC85" w:rsidR="002413F5" w:rsidRPr="009A5A20" w:rsidRDefault="002413F5" w:rsidP="002413F5">
      <w:pPr>
        <w:pStyle w:val="af8"/>
        <w:jc w:val="left"/>
        <w:rPr>
          <w:rFonts w:ascii="標楷體" w:hAnsi="標楷體"/>
        </w:rPr>
      </w:pPr>
    </w:p>
    <w:p w14:paraId="40565C19" w14:textId="77777777" w:rsidR="002413F5" w:rsidRPr="009A5A20" w:rsidRDefault="002413F5">
      <w:pPr>
        <w:widowControl/>
        <w:rPr>
          <w:rFonts w:ascii="標楷體" w:eastAsia="標楷體" w:hAnsi="標楷體"/>
          <w:b/>
          <w:sz w:val="36"/>
          <w:u w:val="single"/>
        </w:rPr>
      </w:pPr>
      <w:r w:rsidRPr="009A5A20">
        <w:rPr>
          <w:rFonts w:ascii="標楷體" w:eastAsia="標楷體" w:hAnsi="標楷體"/>
        </w:rPr>
        <w:br w:type="page"/>
      </w:r>
    </w:p>
    <w:p w14:paraId="5FCEA9A4" w14:textId="682C6F73" w:rsidR="00FD0BA6" w:rsidRPr="009A5A20" w:rsidRDefault="00FD0BA6" w:rsidP="00FD0BA6">
      <w:pPr>
        <w:pStyle w:val="10"/>
        <w:snapToGrid w:val="0"/>
        <w:rPr>
          <w:rFonts w:ascii="標楷體" w:hAnsi="標楷體"/>
        </w:rPr>
      </w:pPr>
      <w:bookmarkStart w:id="1" w:name="_Toc30176225"/>
      <w:r w:rsidRPr="009A5A20">
        <w:rPr>
          <w:rFonts w:ascii="標楷體" w:hAnsi="標楷體"/>
          <w:sz w:val="32"/>
          <w:szCs w:val="32"/>
          <w:lang w:eastAsia="zh-TW"/>
        </w:rPr>
        <w:lastRenderedPageBreak/>
        <w:t>第2章</w:t>
      </w:r>
      <w:r w:rsidR="00716905" w:rsidRPr="009A5A20">
        <w:rPr>
          <w:rFonts w:ascii="標楷體" w:hAnsi="標楷體" w:hint="eastAsia"/>
          <w:sz w:val="32"/>
          <w:szCs w:val="32"/>
          <w:lang w:eastAsia="zh-TW"/>
        </w:rPr>
        <w:t xml:space="preserve"> </w:t>
      </w:r>
      <w:proofErr w:type="spellStart"/>
      <w:r w:rsidRPr="009A5A20">
        <w:rPr>
          <w:rFonts w:ascii="標楷體" w:hAnsi="標楷體"/>
        </w:rPr>
        <w:t>需求說明</w:t>
      </w:r>
      <w:bookmarkEnd w:id="1"/>
      <w:proofErr w:type="spellEnd"/>
    </w:p>
    <w:p w14:paraId="164EEA2C" w14:textId="76243D7D" w:rsidR="00FD0BA6" w:rsidRPr="009A5A20" w:rsidRDefault="00FD0BA6" w:rsidP="00FD0BA6">
      <w:pPr>
        <w:pStyle w:val="2"/>
        <w:keepNext w:val="0"/>
        <w:rPr>
          <w:rFonts w:ascii="標楷體" w:hAnsi="標楷體"/>
        </w:rPr>
      </w:pPr>
      <w:bookmarkStart w:id="2" w:name="_Toc30176226"/>
      <w:r w:rsidRPr="009A5A20">
        <w:rPr>
          <w:rFonts w:ascii="標楷體" w:hAnsi="標楷體"/>
          <w:lang w:eastAsia="zh-TW"/>
        </w:rPr>
        <w:t>2.1</w:t>
      </w:r>
      <w:r w:rsidR="00716905" w:rsidRPr="009A5A20">
        <w:rPr>
          <w:rFonts w:ascii="標楷體" w:hAnsi="標楷體" w:hint="eastAsia"/>
          <w:lang w:eastAsia="zh-TW"/>
        </w:rPr>
        <w:t xml:space="preserve">    </w:t>
      </w:r>
      <w:proofErr w:type="spellStart"/>
      <w:r w:rsidRPr="009A5A20">
        <w:rPr>
          <w:rFonts w:ascii="標楷體" w:hAnsi="標楷體"/>
        </w:rPr>
        <w:t>功能性需求</w:t>
      </w:r>
      <w:bookmarkEnd w:id="2"/>
      <w:proofErr w:type="spellEnd"/>
    </w:p>
    <w:p w14:paraId="44D33AFC" w14:textId="3A2E7BD5" w:rsidR="004D3573" w:rsidRPr="009A5A20" w:rsidRDefault="004D3573" w:rsidP="004D3573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proofErr w:type="spellStart"/>
      <w:r w:rsidRPr="009A5A20">
        <w:rPr>
          <w:rFonts w:ascii="標楷體" w:eastAsia="標楷體" w:hAnsi="標楷體" w:hint="eastAsia"/>
          <w:sz w:val="32"/>
          <w:szCs w:val="20"/>
          <w:lang w:val="x-none" w:eastAsia="x-none"/>
        </w:rPr>
        <w:t>業績、獎勵金作業</w:t>
      </w:r>
      <w:proofErr w:type="spellEnd"/>
    </w:p>
    <w:p w14:paraId="03ED7B84" w14:textId="04AF2773" w:rsidR="007F5C37" w:rsidRPr="009A5A20" w:rsidRDefault="0027339D" w:rsidP="00686A47">
      <w:pPr>
        <w:numPr>
          <w:ilvl w:val="2"/>
          <w:numId w:val="1"/>
        </w:numPr>
        <w:snapToGrid w:val="0"/>
        <w:spacing w:before="360"/>
        <w:outlineLvl w:val="2"/>
        <w:rPr>
          <w:rFonts w:ascii="標楷體" w:eastAsia="標楷體" w:hAnsi="標楷體"/>
          <w:sz w:val="32"/>
          <w:szCs w:val="20"/>
          <w:lang w:val="x-none" w:eastAsia="x-none"/>
        </w:rPr>
      </w:pPr>
      <w:proofErr w:type="spellStart"/>
      <w:r w:rsidRPr="009A5A20">
        <w:rPr>
          <w:rFonts w:ascii="標楷體" w:eastAsia="標楷體" w:hAnsi="標楷體" w:hint="eastAsia"/>
          <w:sz w:val="32"/>
          <w:szCs w:val="20"/>
          <w:lang w:val="x-none" w:eastAsia="x-none"/>
        </w:rPr>
        <w:t>債務協商作業</w:t>
      </w:r>
      <w:proofErr w:type="spellEnd"/>
    </w:p>
    <w:p w14:paraId="0E216CB5" w14:textId="541F9BEB" w:rsidR="004B4187" w:rsidRPr="009A5A20" w:rsidRDefault="00EA3C4C" w:rsidP="004B4187">
      <w:pPr>
        <w:rPr>
          <w:rFonts w:ascii="標楷體" w:eastAsia="標楷體" w:hAnsi="標楷體"/>
        </w:rPr>
      </w:pPr>
      <w:r>
        <w:object w:dxaOrig="11593" w:dyaOrig="16009" w14:anchorId="74A2D5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pt;height:534pt" o:ole="">
            <v:imagedata r:id="rId17" o:title=""/>
          </v:shape>
          <o:OLEObject Type="Embed" ProgID="Visio.Drawing.15" ShapeID="_x0000_i1025" DrawAspect="Content" ObjectID="_1688559479" r:id="rId18"/>
        </w:object>
      </w:r>
    </w:p>
    <w:p w14:paraId="33542329" w14:textId="77777777" w:rsidR="00C56168" w:rsidRPr="009A5A20" w:rsidRDefault="004A49F4" w:rsidP="004B4187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object w:dxaOrig="11017" w:dyaOrig="16057" w14:anchorId="25FE8426">
          <v:shape id="_x0000_i1026" type="#_x0000_t75" style="width:7in;height:708pt" o:ole="">
            <v:imagedata r:id="rId19" o:title=""/>
          </v:shape>
          <o:OLEObject Type="Embed" ProgID="Visio.Drawing.15" ShapeID="_x0000_i1026" DrawAspect="Content" ObjectID="_1688559480" r:id="rId20"/>
        </w:object>
      </w:r>
    </w:p>
    <w:p w14:paraId="3DD5B9B5" w14:textId="61677C61" w:rsidR="004B4187" w:rsidRPr="009A5A20" w:rsidRDefault="004A49F4" w:rsidP="004B4187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object w:dxaOrig="11028" w:dyaOrig="16032" w14:anchorId="30206C4B">
          <v:shape id="_x0000_i1027" type="#_x0000_t75" style="width:7in;height:696pt" o:ole="">
            <v:imagedata r:id="rId21" o:title=""/>
          </v:shape>
          <o:OLEObject Type="Embed" ProgID="Visio.Drawing.15" ShapeID="_x0000_i1027" DrawAspect="Content" ObjectID="_1688559481" r:id="rId22"/>
        </w:object>
      </w:r>
    </w:p>
    <w:p w14:paraId="4B42181D" w14:textId="77777777" w:rsidR="00E3011E" w:rsidRPr="009A5A20" w:rsidRDefault="00E3011E" w:rsidP="00430772">
      <w:pPr>
        <w:rPr>
          <w:rFonts w:ascii="標楷體" w:eastAsia="標楷體" w:hAnsi="標楷體"/>
        </w:rPr>
      </w:pPr>
    </w:p>
    <w:p w14:paraId="41A3F5B0" w14:textId="77777777" w:rsidR="00E3011E" w:rsidRPr="009A5A20" w:rsidRDefault="00E3011E" w:rsidP="00E3011E">
      <w:pPr>
        <w:rPr>
          <w:rFonts w:ascii="標楷體" w:eastAsia="標楷體" w:hAnsi="標楷體"/>
          <w:sz w:val="32"/>
          <w:szCs w:val="20"/>
        </w:rPr>
      </w:pPr>
      <w:r w:rsidRPr="009A5A20">
        <w:rPr>
          <w:rFonts w:ascii="標楷體" w:eastAsia="標楷體" w:hAnsi="標楷體" w:hint="eastAsia"/>
          <w:sz w:val="32"/>
          <w:szCs w:val="20"/>
        </w:rPr>
        <w:t>債務協商作業</w:t>
      </w:r>
    </w:p>
    <w:p w14:paraId="4A154305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一、提供最大債權、一般債權之債權維護、款項回收等作業功能，其中</w:t>
      </w:r>
    </w:p>
    <w:p w14:paraId="2CB8E7BE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1.案件種類，含 1.前置協商2.前置調解3.更生4.清算 </w:t>
      </w:r>
    </w:p>
    <w:p w14:paraId="4C9F1E18" w14:textId="17D41BA0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2.債權戶別，含 1.放款戶 2.</w:t>
      </w:r>
      <w:r w:rsidR="00861350" w:rsidRPr="009A5A20">
        <w:rPr>
          <w:rFonts w:ascii="標楷體" w:eastAsia="標楷體" w:hAnsi="標楷體" w:hint="eastAsia"/>
        </w:rPr>
        <w:t>純保貸戶</w:t>
      </w:r>
      <w:r w:rsidR="007D280D">
        <w:rPr>
          <w:rFonts w:ascii="標楷體" w:eastAsia="標楷體" w:hAnsi="標楷體" w:hint="eastAsia"/>
        </w:rPr>
        <w:t xml:space="preserve"> </w:t>
      </w:r>
    </w:p>
    <w:p w14:paraId="0F524FCB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二、債權維護作業 </w:t>
      </w:r>
    </w:p>
    <w:p w14:paraId="63CBE6C0" w14:textId="50144E9F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1.依自JCIC取得之債權比例分攤表，建立最大債權、一般債權</w:t>
      </w:r>
    </w:p>
    <w:p w14:paraId="206042F2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A.其中一般債權僅建立新壽簽約金額      </w:t>
      </w:r>
    </w:p>
    <w:p w14:paraId="27F506A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B.最大債權需建立各債權機構的簽約金額、比例。</w:t>
      </w:r>
    </w:p>
    <w:p w14:paraId="7E0DB645" w14:textId="7801D45D" w:rsidR="00E3011E" w:rsidRPr="009A5A20" w:rsidRDefault="00E3011E" w:rsidP="00376C43">
      <w:pPr>
        <w:ind w:left="720" w:hangingChars="300" w:hanging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2.</w:t>
      </w:r>
      <w:r w:rsidR="00376C43" w:rsidRPr="00376C43">
        <w:rPr>
          <w:rFonts w:ascii="標楷體" w:eastAsia="標楷體" w:hAnsi="標楷體" w:hint="eastAsia"/>
        </w:rPr>
        <w:t>案件種類=債協</w:t>
      </w:r>
      <w:r w:rsidR="00376C43">
        <w:rPr>
          <w:rFonts w:ascii="標楷體" w:eastAsia="標楷體" w:hAnsi="標楷體" w:hint="eastAsia"/>
        </w:rPr>
        <w:t>時，可</w:t>
      </w:r>
      <w:r w:rsidR="00376C43" w:rsidRPr="009A5A20">
        <w:rPr>
          <w:rFonts w:ascii="標楷體" w:eastAsia="標楷體" w:hAnsi="標楷體" w:hint="eastAsia"/>
        </w:rPr>
        <w:t>執行&lt;債權比例分攤資料&gt;產出及匯入作業</w:t>
      </w:r>
      <w:r w:rsidR="00376C43">
        <w:rPr>
          <w:rFonts w:ascii="標楷體" w:eastAsia="標楷體" w:hAnsi="標楷體" w:hint="eastAsia"/>
        </w:rPr>
        <w:t>，建立</w:t>
      </w:r>
      <w:r w:rsidR="00376C43" w:rsidRPr="009A5A20">
        <w:rPr>
          <w:rFonts w:ascii="標楷體" w:eastAsia="標楷體" w:hAnsi="標楷體" w:hint="eastAsia"/>
        </w:rPr>
        <w:t>債權</w:t>
      </w:r>
      <w:r w:rsidR="00376C43">
        <w:rPr>
          <w:rFonts w:ascii="標楷體" w:eastAsia="標楷體" w:hAnsi="標楷體" w:hint="eastAsia"/>
        </w:rPr>
        <w:t>。</w:t>
      </w:r>
    </w:p>
    <w:p w14:paraId="48A10C37" w14:textId="5EFE95A1" w:rsidR="00E3011E" w:rsidRPr="009A5A20" w:rsidRDefault="00E3011E" w:rsidP="00376C43">
      <w:pPr>
        <w:ind w:left="720" w:hangingChars="300" w:hanging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</w:t>
      </w:r>
      <w:r w:rsidR="00376C43">
        <w:rPr>
          <w:rFonts w:ascii="標楷體" w:eastAsia="標楷體" w:hAnsi="標楷體" w:hint="eastAsia"/>
        </w:rPr>
        <w:t>3</w:t>
      </w:r>
      <w:r w:rsidRPr="009A5A20">
        <w:rPr>
          <w:rFonts w:ascii="標楷體" w:eastAsia="標楷體" w:hAnsi="標楷體" w:hint="eastAsia"/>
        </w:rPr>
        <w:t>.債權機構註銷債權時，</w:t>
      </w:r>
      <w:r w:rsidR="00376C43">
        <w:rPr>
          <w:rFonts w:ascii="標楷體" w:eastAsia="標楷體" w:hAnsi="標楷體" w:hint="eastAsia"/>
        </w:rPr>
        <w:t>可</w:t>
      </w:r>
      <w:r w:rsidRPr="009A5A20">
        <w:rPr>
          <w:rFonts w:ascii="標楷體" w:eastAsia="標楷體" w:hAnsi="標楷體" w:hint="eastAsia"/>
        </w:rPr>
        <w:t>執行[債權維護]交易</w:t>
      </w:r>
      <w:r w:rsidR="00376C43" w:rsidRPr="009A5A20">
        <w:rPr>
          <w:rFonts w:ascii="標楷體" w:eastAsia="標楷體" w:hAnsi="標楷體" w:hint="eastAsia"/>
        </w:rPr>
        <w:t>註銷債權</w:t>
      </w:r>
      <w:r w:rsidR="00376C43">
        <w:rPr>
          <w:rFonts w:ascii="標楷體" w:eastAsia="標楷體" w:hAnsi="標楷體" w:hint="eastAsia"/>
        </w:rPr>
        <w:t>；</w:t>
      </w:r>
      <w:r w:rsidR="00376C43" w:rsidRPr="00376C43">
        <w:rPr>
          <w:rFonts w:ascii="標楷體" w:eastAsia="標楷體" w:hAnsi="標楷體" w:hint="eastAsia"/>
        </w:rPr>
        <w:t>案件種類=債協</w:t>
      </w:r>
      <w:r w:rsidR="00376C43">
        <w:rPr>
          <w:rFonts w:ascii="標楷體" w:eastAsia="標楷體" w:hAnsi="標楷體" w:hint="eastAsia"/>
        </w:rPr>
        <w:t>時，可</w:t>
      </w:r>
      <w:r w:rsidR="00376C43" w:rsidRPr="009A5A20">
        <w:rPr>
          <w:rFonts w:ascii="標楷體" w:eastAsia="標楷體" w:hAnsi="標楷體" w:hint="eastAsia"/>
        </w:rPr>
        <w:t>執行</w:t>
      </w:r>
      <w:r w:rsidRPr="009A5A20">
        <w:rPr>
          <w:rFonts w:ascii="標楷體" w:eastAsia="標楷體" w:hAnsi="標楷體" w:hint="eastAsia"/>
        </w:rPr>
        <w:t>&lt;債權比例分攤資料&gt;產出及匯入作業</w:t>
      </w:r>
      <w:r w:rsidR="00376C43">
        <w:rPr>
          <w:rFonts w:ascii="標楷體" w:eastAsia="標楷體" w:hAnsi="標楷體" w:hint="eastAsia"/>
        </w:rPr>
        <w:t>，</w:t>
      </w:r>
      <w:r w:rsidR="00376C43" w:rsidRPr="009A5A20">
        <w:rPr>
          <w:rFonts w:ascii="標楷體" w:eastAsia="標楷體" w:hAnsi="標楷體" w:hint="eastAsia"/>
        </w:rPr>
        <w:t>維護債權</w:t>
      </w:r>
      <w:r w:rsidR="00376C43">
        <w:rPr>
          <w:rFonts w:ascii="標楷體" w:eastAsia="標楷體" w:hAnsi="標楷體" w:hint="eastAsia"/>
        </w:rPr>
        <w:t>。</w:t>
      </w:r>
    </w:p>
    <w:p w14:paraId="655E6A14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5.客戶申請延遲繳款時，執行匯入&lt;延遲繳款資料(喘息期)&gt;。</w:t>
      </w:r>
    </w:p>
    <w:p w14:paraId="721861C5" w14:textId="77777777" w:rsidR="00E3011E" w:rsidRPr="009A5A20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6.執行[債務協商滯繳/應繳明細查詢]，將符合客戶通報毀諾(最大債權)，並執行[債權維護(設定毀諾)]</w:t>
      </w:r>
    </w:p>
    <w:p w14:paraId="2C6BC0F9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三、最大債權款項回收作業  </w:t>
      </w:r>
    </w:p>
    <w:p w14:paraId="3CD6D46B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1.客戶繳款(匯款轉帳)(9510500+戶號(7))</w:t>
      </w:r>
    </w:p>
    <w:p w14:paraId="189FDD0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[整批入帳作業－檢核]時將不吻合&lt;債權&gt;資料，列為檢核失敗，由人工進行後續處理。</w:t>
      </w:r>
    </w:p>
    <w:p w14:paraId="47EFD679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2.入帳次日執行[L5702 暫收入帳(應注意清單-入帳還款)](保單由人工入帳)</w:t>
      </w:r>
    </w:p>
    <w:p w14:paraId="5703B3E0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交易別</w:t>
      </w:r>
    </w:p>
    <w:p w14:paraId="441882FF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0.正常：匯入款＋溢收款 &gt;= 期款</w:t>
      </w:r>
    </w:p>
    <w:p w14:paraId="7B665CAE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1.溢繳(預收多期)：匯入款 &gt; 期款 </w:t>
      </w:r>
    </w:p>
    <w:p w14:paraId="20FE7C91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2.短繳：匯入款＋溢收款 &lt; 期款    </w:t>
      </w:r>
    </w:p>
    <w:p w14:paraId="5DFD9C2B" w14:textId="6DD7FF76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3.提前還本：匯入款&gt;= 5期期款</w:t>
      </w:r>
    </w:p>
    <w:p w14:paraId="655D0120" w14:textId="77777777" w:rsidR="00E3011E" w:rsidRPr="009A5A20" w:rsidRDefault="00E3011E" w:rsidP="00707D13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A.扣除本次應繳期款後之餘額，作本金之扣除。                  </w:t>
      </w:r>
    </w:p>
    <w:p w14:paraId="3C010ADB" w14:textId="7EA52401" w:rsidR="00E3011E" w:rsidRPr="009A5A20" w:rsidRDefault="00E3011E" w:rsidP="00707D13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B.期金不變，下次應繳日不變，重算本金扣除後之每期還款本金及利息，剩餘期數減</w:t>
      </w:r>
      <w:r w:rsidR="00620AED">
        <w:rPr>
          <w:rFonts w:ascii="標楷體" w:eastAsia="標楷體" w:hAnsi="標楷體" w:hint="eastAsia"/>
        </w:rPr>
        <w:t xml:space="preserve"> </w:t>
      </w:r>
      <w:r w:rsidR="00620AED">
        <w:rPr>
          <w:rFonts w:ascii="標楷體" w:eastAsia="標楷體" w:hAnsi="標楷體"/>
        </w:rPr>
        <w:br/>
      </w:r>
      <w:r w:rsidR="00620AED">
        <w:rPr>
          <w:rFonts w:ascii="標楷體" w:eastAsia="標楷體" w:hAnsi="標楷體" w:hint="eastAsia"/>
        </w:rPr>
        <w:t xml:space="preserve">          </w:t>
      </w:r>
      <w:r w:rsidRPr="009A5A20">
        <w:rPr>
          <w:rFonts w:ascii="標楷體" w:eastAsia="標楷體" w:hAnsi="標楷體" w:hint="eastAsia"/>
        </w:rPr>
        <w:t>少。</w:t>
      </w:r>
    </w:p>
    <w:p w14:paraId="0F0A526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4.結清：匯入款＋溢收款 &gt;=最後一期期款</w:t>
      </w:r>
    </w:p>
    <w:p w14:paraId="1A08AB10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5.提前清償：匯入款＋溢收款 &gt;= 剩餘期款</w:t>
      </w:r>
    </w:p>
    <w:p w14:paraId="599756A2" w14:textId="17DBAABE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※入帳訂正需在撥付產</w:t>
      </w:r>
      <w:r w:rsidR="00180D0D" w:rsidRPr="009A5A20">
        <w:rPr>
          <w:rFonts w:ascii="標楷體" w:eastAsia="標楷體" w:hAnsi="標楷體" w:hint="eastAsia"/>
        </w:rPr>
        <w:t>檔</w:t>
      </w:r>
      <w:r w:rsidRPr="009A5A20">
        <w:rPr>
          <w:rFonts w:ascii="標楷體" w:eastAsia="標楷體" w:hAnsi="標楷體" w:hint="eastAsia"/>
        </w:rPr>
        <w:t>前，依反向順序訂正</w:t>
      </w:r>
    </w:p>
    <w:p w14:paraId="1DE36C2E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3.入帳金額扣除結清退還後全數分配</w:t>
      </w:r>
    </w:p>
    <w:p w14:paraId="38B9E6B2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A.新壽放款攤分金額，轉放款暫收。</w:t>
      </w:r>
    </w:p>
    <w:p w14:paraId="4ED4072A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B.撥付其他債權機構款，累積至&lt;撥付設定日期&gt;處理。</w:t>
      </w:r>
    </w:p>
    <w:p w14:paraId="3723C18E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C.新壽保單款，人工處理。</w:t>
      </w:r>
    </w:p>
    <w:p w14:paraId="71C5429E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D.結清退還款，累積至&lt;提兌日&gt;後處理。 </w:t>
      </w:r>
    </w:p>
    <w:p w14:paraId="3799A607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4.撥付其他債權機構款 </w:t>
      </w:r>
    </w:p>
    <w:p w14:paraId="1C83337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A.依一分、二分(含調解)、更生，分別設定&lt;製檔日&gt;&lt;傳票日&gt;&lt;提兌日&gt;。</w:t>
      </w:r>
    </w:p>
    <w:p w14:paraId="705AE6D3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B.&lt;製檔日&gt;時，執行[最大債權撥付產檔(應注意事項清單)]。</w:t>
      </w:r>
    </w:p>
    <w:p w14:paraId="6A561121" w14:textId="77777777" w:rsidR="00E3011E" w:rsidRPr="009A5A20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lastRenderedPageBreak/>
        <w:t xml:space="preserve">      C.&lt;傳票日&gt;時，執行[最大債權撥付出帳(應注意事項清單)]，沖&lt;債協暫收款&gt;、入&lt;銀行存款&gt;、含&lt;應收代收款&gt;。  </w:t>
      </w:r>
    </w:p>
    <w:p w14:paraId="02DC0F29" w14:textId="31CBB14B" w:rsidR="00E3011E" w:rsidRPr="009A5A20" w:rsidRDefault="00E3011E" w:rsidP="00DC7571">
      <w:pPr>
        <w:ind w:left="960" w:hangingChars="400" w:hanging="9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D.&lt;提兌日&gt;時，執行[最大債權撥付回覆檔檢核(應注意事項清單)]，</w:t>
      </w:r>
      <w:r w:rsidR="00180D0D" w:rsidRPr="00180D0D">
        <w:rPr>
          <w:rFonts w:ascii="標楷體" w:eastAsia="標楷體" w:hAnsi="標楷體" w:hint="eastAsia"/>
        </w:rPr>
        <w:t>匯入</w:t>
      </w:r>
      <w:r w:rsidRPr="009A5A20">
        <w:rPr>
          <w:rFonts w:ascii="標楷體" w:eastAsia="標楷體" w:hAnsi="標楷體" w:hint="eastAsia"/>
        </w:rPr>
        <w:t>&lt;最大債權撥付回覆檔 (BATCHTX04)&gt;。</w:t>
      </w:r>
    </w:p>
    <w:p w14:paraId="4F3E4826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撥付失敗款退匯匯入&lt;新光放款部暫收款專戶&gt;(匯款轉帳)，後續由人工處理。</w:t>
      </w:r>
    </w:p>
    <w:p w14:paraId="2362B2C0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5.結清退還款，&lt;提兌日&gt;後確認退還款處理</w:t>
      </w:r>
    </w:p>
    <w:p w14:paraId="1C702B2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人工進行[暫收款退還]，沖&lt;債協暫收款&gt;、入&lt;銀行存款或其他科目&gt; 。</w:t>
      </w:r>
    </w:p>
    <w:p w14:paraId="1634EC09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</w:t>
      </w:r>
      <w:r w:rsidR="00651610" w:rsidRPr="009A5A20">
        <w:rPr>
          <w:rFonts w:ascii="標楷體" w:eastAsia="標楷體" w:hAnsi="標楷體" w:hint="eastAsia"/>
        </w:rPr>
        <w:t>6</w:t>
      </w:r>
      <w:r w:rsidRPr="009A5A20">
        <w:rPr>
          <w:rFonts w:ascii="標楷體" w:eastAsia="標楷體" w:hAnsi="標楷體" w:hint="eastAsia"/>
        </w:rPr>
        <w:t xml:space="preserve">.新壽放款款，月底整批放款入帳 </w:t>
      </w:r>
      <w:r w:rsidR="00D129FE" w:rsidRPr="009A5A20">
        <w:rPr>
          <w:rFonts w:ascii="標楷體" w:eastAsia="標楷體" w:hAnsi="標楷體" w:hint="eastAsia"/>
        </w:rPr>
        <w:t xml:space="preserve">    </w:t>
      </w:r>
    </w:p>
    <w:p w14:paraId="074FDFD4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A.執行&lt;呆帳收回&gt; </w:t>
      </w:r>
    </w:p>
    <w:p w14:paraId="1E4A713B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B.執行&lt;暫收款退還(入其他科目</w:t>
      </w:r>
      <w:r w:rsidR="00D129FE" w:rsidRPr="009A5A20">
        <w:rPr>
          <w:rFonts w:ascii="標楷體" w:eastAsia="標楷體" w:hAnsi="標楷體" w:hint="eastAsia"/>
        </w:rPr>
        <w:t>)&gt;</w:t>
      </w:r>
    </w:p>
    <w:p w14:paraId="28E6942A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四、一般債權款項回收作業流程</w:t>
      </w:r>
      <w:r w:rsidR="00D129FE" w:rsidRPr="009A5A20">
        <w:rPr>
          <w:rFonts w:ascii="標楷體" w:eastAsia="標楷體" w:hAnsi="標楷體" w:hint="eastAsia"/>
        </w:rPr>
        <w:t xml:space="preserve"> </w:t>
      </w:r>
    </w:p>
    <w:p w14:paraId="30CEDDC9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1.分配款匯入</w:t>
      </w:r>
    </w:p>
    <w:p w14:paraId="0B1F2949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整批入帳作業－匯款轉帳(601776前置協商收款專戶</w:t>
      </w:r>
      <w:r w:rsidR="00D129FE" w:rsidRPr="009A5A20">
        <w:rPr>
          <w:rFonts w:ascii="標楷體" w:eastAsia="標楷體" w:hAnsi="標楷體" w:hint="eastAsia"/>
        </w:rPr>
        <w:t>)</w:t>
      </w:r>
    </w:p>
    <w:p w14:paraId="457F9103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2.一般債權撥付資料檔((BATCHTX02)匯入</w:t>
      </w:r>
    </w:p>
    <w:p w14:paraId="49EB0278" w14:textId="77777777" w:rsidR="00E3011E" w:rsidRPr="009A5A20" w:rsidRDefault="00E3011E" w:rsidP="00DC7571">
      <w:pPr>
        <w:ind w:left="720" w:hangingChars="300" w:hanging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執行[一般債權撥付資料檢核(應注意事項清單)]，產生&lt;一般債權撥付資料回覆檔</w:t>
      </w:r>
      <w:r w:rsidR="00D129FE" w:rsidRPr="009A5A20">
        <w:rPr>
          <w:rFonts w:ascii="標楷體" w:eastAsia="標楷體" w:hAnsi="標楷體" w:hint="eastAsia"/>
        </w:rPr>
        <w:t>(BATCHTX03)&gt;</w:t>
      </w:r>
    </w:p>
    <w:p w14:paraId="57CAA263" w14:textId="4EA7183C" w:rsidR="00E3011E" w:rsidRPr="009A5A20" w:rsidRDefault="00E3011E" w:rsidP="00DC7571">
      <w:pPr>
        <w:ind w:left="600" w:hangingChars="250" w:hanging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3.回應代碼=4001(成功)，執行[暫收入帳(應注意事項清單)，將&lt;前置協商收款專戶款&gt;轉&lt;客戶暫收</w:t>
      </w:r>
      <w:r w:rsidR="00BB7F33" w:rsidRPr="009A5A20">
        <w:rPr>
          <w:rFonts w:ascii="標楷體" w:eastAsia="標楷體" w:hAnsi="標楷體" w:hint="eastAsia"/>
        </w:rPr>
        <w:t>&gt;</w:t>
      </w:r>
    </w:p>
    <w:p w14:paraId="13C4A648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4.回應代碼&lt;&gt;4001(失敗)，人工執行[暫收款退還(款項匯回給最大債權)]</w:t>
      </w:r>
    </w:p>
    <w:p w14:paraId="7A2BC45C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5.月底整批放款入帳  </w:t>
      </w:r>
    </w:p>
    <w:p w14:paraId="7C190411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t xml:space="preserve">      </w:t>
      </w:r>
      <w:r w:rsidRPr="009A5A20">
        <w:rPr>
          <w:rFonts w:ascii="標楷體" w:eastAsia="標楷體" w:hAnsi="標楷體" w:hint="eastAsia"/>
        </w:rPr>
        <w:t xml:space="preserve"> A.執行&lt;呆帳收回&gt; </w:t>
      </w:r>
    </w:p>
    <w:p w14:paraId="66BDE9BF" w14:textId="77777777" w:rsidR="00E3011E" w:rsidRPr="009A5A20" w:rsidRDefault="00E3011E" w:rsidP="00E3011E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B.執行&lt;暫收款退還(入其他科目)&gt;</w:t>
      </w:r>
    </w:p>
    <w:p w14:paraId="1EBD420B" w14:textId="77777777" w:rsidR="00E3011E" w:rsidRPr="009A5A20" w:rsidRDefault="00E3011E" w:rsidP="00E3011E">
      <w:pPr>
        <w:rPr>
          <w:rFonts w:ascii="標楷體" w:eastAsia="標楷體" w:hAnsi="標楷體"/>
          <w:sz w:val="32"/>
          <w:szCs w:val="20"/>
        </w:rPr>
      </w:pPr>
      <w:r w:rsidRPr="009A5A20">
        <w:rPr>
          <w:rFonts w:ascii="標楷體" w:eastAsia="標楷體" w:hAnsi="標楷體"/>
          <w:sz w:val="32"/>
          <w:szCs w:val="20"/>
        </w:rPr>
        <w:t xml:space="preserve">          </w:t>
      </w:r>
    </w:p>
    <w:p w14:paraId="453096D9" w14:textId="77777777" w:rsidR="00C114CF" w:rsidRPr="009A5A20" w:rsidRDefault="00C114CF" w:rsidP="00C114CF">
      <w:pPr>
        <w:rPr>
          <w:rFonts w:ascii="標楷體" w:eastAsia="標楷體" w:hAnsi="標楷體"/>
        </w:rPr>
      </w:pPr>
    </w:p>
    <w:p w14:paraId="7417EAD4" w14:textId="5014EF0F" w:rsidR="00C114CF" w:rsidRPr="009A5A20" w:rsidRDefault="00C114CF" w:rsidP="00C26A53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五、最大債權—帳務處理</w:t>
      </w:r>
    </w:p>
    <w:p w14:paraId="5498CBB6" w14:textId="77777777" w:rsidR="00C114CF" w:rsidRPr="009A5A20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04CBF956" w14:textId="77777777" w:rsidR="00C114CF" w:rsidRPr="009A5A20" w:rsidRDefault="00C114CF" w:rsidP="00C114CF">
      <w:pPr>
        <w:pStyle w:val="af9"/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暫收款—債協科目</w:t>
      </w:r>
    </w:p>
    <w:p w14:paraId="20290128" w14:textId="684A4A71" w:rsidR="00C114CF" w:rsidRPr="009A5A20" w:rsidRDefault="006E7F8F" w:rsidP="00C114CF">
      <w:pPr>
        <w:pStyle w:val="af9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</w:t>
      </w:r>
      <w:r w:rsidR="00C114CF" w:rsidRPr="009A5A20">
        <w:rPr>
          <w:rFonts w:ascii="標楷體" w:eastAsia="標楷體" w:hAnsi="標楷體" w:hint="eastAsia"/>
        </w:rPr>
        <w:t xml:space="preserve">債協 20232180暫收及待結轉帳項-債權協商    </w:t>
      </w:r>
    </w:p>
    <w:p w14:paraId="601E15C0" w14:textId="259B5C77" w:rsidR="00C114CF" w:rsidRPr="009A5A20" w:rsidRDefault="006E7F8F" w:rsidP="00C114CF">
      <w:pPr>
        <w:pStyle w:val="af9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</w:t>
      </w:r>
      <w:r w:rsidR="00C114CF" w:rsidRPr="009A5A20">
        <w:rPr>
          <w:rFonts w:ascii="標楷體" w:eastAsia="標楷體" w:hAnsi="標楷體" w:hint="eastAsia"/>
        </w:rPr>
        <w:t>調解 20232182暫收及待結轉帳項-前置調解</w:t>
      </w:r>
    </w:p>
    <w:p w14:paraId="7D3545C1" w14:textId="11E4753B" w:rsidR="00C114CF" w:rsidRPr="009A5A20" w:rsidRDefault="006E7F8F" w:rsidP="00C114CF">
      <w:pPr>
        <w:pStyle w:val="af9"/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</w:t>
      </w:r>
      <w:r w:rsidR="00C114CF" w:rsidRPr="009A5A20">
        <w:rPr>
          <w:rFonts w:ascii="標楷體" w:eastAsia="標楷體" w:hAnsi="標楷體" w:hint="eastAsia"/>
        </w:rPr>
        <w:t xml:space="preserve">更生 20232181暫收及待結轉帳項-更生統一收付   </w:t>
      </w:r>
    </w:p>
    <w:p w14:paraId="7FC2099A" w14:textId="131518BB" w:rsidR="00C114CF" w:rsidRPr="009A5A20" w:rsidRDefault="006E7F8F" w:rsidP="00C114CF">
      <w:pPr>
        <w:pStyle w:val="af9"/>
        <w:ind w:leftChars="150" w:left="360"/>
        <w:rPr>
          <w:rFonts w:ascii="標楷體" w:eastAsia="標楷體" w:hAnsi="標楷體"/>
          <w:color w:val="FF0000"/>
        </w:rPr>
      </w:pPr>
      <w:r w:rsidRPr="009A5A20">
        <w:rPr>
          <w:rFonts w:ascii="標楷體" w:eastAsia="標楷體" w:hAnsi="標楷體" w:hint="eastAsia"/>
        </w:rPr>
        <w:t xml:space="preserve">  </w:t>
      </w:r>
      <w:r w:rsidR="00C114CF" w:rsidRPr="009A5A20">
        <w:rPr>
          <w:rFonts w:ascii="標楷體" w:eastAsia="標楷體" w:hAnsi="標楷體" w:hint="eastAsia"/>
        </w:rPr>
        <w:t xml:space="preserve"> 清算 </w:t>
      </w:r>
      <w:r w:rsidR="00C114CF" w:rsidRPr="009A5A20">
        <w:rPr>
          <w:rFonts w:ascii="標楷體" w:eastAsia="標楷體" w:hAnsi="標楷體" w:hint="eastAsia"/>
          <w:color w:val="FF0000"/>
        </w:rPr>
        <w:t>目前未定(無案件)-</w:t>
      </w:r>
      <w:r w:rsidR="00C114CF" w:rsidRPr="009A5A20">
        <w:rPr>
          <w:rFonts w:ascii="標楷體" w:eastAsia="標楷體" w:hAnsi="標楷體"/>
          <w:color w:val="FF0000"/>
        </w:rPr>
        <w:t>&gt;</w:t>
      </w:r>
      <w:r w:rsidR="00C114CF" w:rsidRPr="009A5A20">
        <w:rPr>
          <w:rFonts w:ascii="標楷體" w:eastAsia="標楷體" w:hAnsi="標楷體" w:hint="eastAsia"/>
          <w:color w:val="FF0000"/>
        </w:rPr>
        <w:t>暫訂與更生相同</w:t>
      </w:r>
    </w:p>
    <w:p w14:paraId="2B6267F8" w14:textId="40F66179" w:rsidR="006E7F8F" w:rsidRPr="009A5A20" w:rsidRDefault="00F06233" w:rsidP="00C114CF">
      <w:pPr>
        <w:pStyle w:val="af9"/>
        <w:ind w:leftChars="150" w:left="3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  <w:color w:val="FF0000"/>
        </w:rPr>
        <w:t xml:space="preserve"> </w:t>
      </w:r>
      <w:r w:rsidR="006E7F8F" w:rsidRPr="009A5A20">
        <w:rPr>
          <w:rFonts w:ascii="標楷體" w:eastAsia="標楷體" w:hAnsi="標楷體" w:hint="eastAsia"/>
          <w:color w:val="FF0000"/>
        </w:rPr>
        <w:t>應付代收款</w:t>
      </w:r>
      <w:r w:rsidR="006E7F8F" w:rsidRPr="009A5A20">
        <w:rPr>
          <w:rFonts w:ascii="標楷體" w:eastAsia="標楷體" w:hAnsi="標楷體" w:hint="eastAsia"/>
        </w:rPr>
        <w:t>科目</w:t>
      </w:r>
    </w:p>
    <w:p w14:paraId="47063F51" w14:textId="6C0BCE1F" w:rsidR="00F06233" w:rsidRPr="009A5A20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bookmarkStart w:id="3" w:name="_Hlk41294051"/>
      <w:r w:rsidRPr="009A5A20">
        <w:rPr>
          <w:rFonts w:ascii="標楷體" w:eastAsia="標楷體" w:hAnsi="標楷體" w:hint="eastAsia"/>
        </w:rPr>
        <w:t>應付代收款</w:t>
      </w:r>
      <w:bookmarkEnd w:id="3"/>
      <w:r w:rsidRPr="009A5A20">
        <w:rPr>
          <w:rFonts w:ascii="標楷體" w:eastAsia="標楷體" w:hAnsi="標楷體" w:hint="eastAsia"/>
        </w:rPr>
        <w:t>－債權協商</w:t>
      </w:r>
    </w:p>
    <w:p w14:paraId="49CEF770" w14:textId="5B041A97" w:rsidR="00F06233" w:rsidRPr="009A5A20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應付代收款－更生統一收付</w:t>
      </w:r>
    </w:p>
    <w:p w14:paraId="32B9E8D6" w14:textId="7CDB9C97" w:rsidR="00F06233" w:rsidRPr="009A5A20" w:rsidRDefault="00F06233" w:rsidP="00C26A53">
      <w:pPr>
        <w:pStyle w:val="af9"/>
        <w:ind w:leftChars="300" w:left="72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應付代收款－前置調解</w:t>
      </w:r>
    </w:p>
    <w:p w14:paraId="57EB53BA" w14:textId="77777777" w:rsidR="006E7F8F" w:rsidRPr="009A5A20" w:rsidRDefault="006E7F8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51F748F6" w14:textId="77777777" w:rsidR="00C114CF" w:rsidRPr="009A5A20" w:rsidRDefault="00C114CF" w:rsidP="00C114CF">
      <w:pPr>
        <w:pStyle w:val="af9"/>
        <w:ind w:leftChars="0"/>
        <w:rPr>
          <w:rFonts w:ascii="標楷體" w:eastAsia="標楷體" w:hAnsi="標楷體"/>
        </w:rPr>
      </w:pPr>
    </w:p>
    <w:p w14:paraId="16B6F47D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客戶繳款(整批入帳作業－匯款轉帳) </w:t>
      </w:r>
    </w:p>
    <w:p w14:paraId="03CE2134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lastRenderedPageBreak/>
        <w:t>借：銀行存款</w:t>
      </w:r>
    </w:p>
    <w:p w14:paraId="15DC6770" w14:textId="7C897205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貸：暫收款—債協科目 抵繳款</w:t>
      </w:r>
    </w:p>
    <w:p w14:paraId="4378F939" w14:textId="77777777" w:rsidR="00C114CF" w:rsidRPr="009A5A20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12FDC8C4" w14:textId="77777777" w:rsidR="00C114CF" w:rsidRPr="009A5A20" w:rsidRDefault="00C114CF" w:rsidP="00C114CF">
      <w:pPr>
        <w:pStyle w:val="af9"/>
        <w:ind w:leftChars="150" w:left="3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※暫收款退還 (ex.已結清、非屬新壽、匯錯虛擬帳號) </w:t>
      </w:r>
    </w:p>
    <w:p w14:paraId="2D0BBE80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借：退還科目</w:t>
      </w:r>
    </w:p>
    <w:p w14:paraId="3698104A" w14:textId="20B5F1EE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貸：暫收款—債協科目 抵繳款</w:t>
      </w:r>
    </w:p>
    <w:p w14:paraId="02B5ADEB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0EDDCB58" w14:textId="0E12E235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入帳(新壽攤分金額轉客戶暫收)</w:t>
      </w:r>
    </w:p>
    <w:p w14:paraId="6DCEA092" w14:textId="699894E0" w:rsidR="00C114CF" w:rsidRPr="009A5A20" w:rsidRDefault="00C114CF" w:rsidP="00C114CF">
      <w:pPr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借：暫收款—債協科目  </w:t>
      </w:r>
      <w:r w:rsidR="007C13B1" w:rsidRPr="009A5A20">
        <w:rPr>
          <w:rFonts w:ascii="標楷體" w:eastAsia="標楷體" w:hAnsi="標楷體" w:hint="eastAsia"/>
        </w:rPr>
        <w:t>抵繳款</w:t>
      </w:r>
      <w:r w:rsidRPr="009A5A20">
        <w:rPr>
          <w:rFonts w:ascii="標楷體" w:eastAsia="標楷體" w:hAnsi="標楷體" w:hint="eastAsia"/>
        </w:rPr>
        <w:t xml:space="preserve">           </w:t>
      </w:r>
      <w:r w:rsidR="00806B11" w:rsidRPr="009A5A20">
        <w:rPr>
          <w:rFonts w:ascii="標楷體" w:eastAsia="標楷體" w:hAnsi="標楷體" w:hint="eastAsia"/>
        </w:rPr>
        <w:t>新壽</w:t>
      </w:r>
      <w:r w:rsidRPr="009A5A20">
        <w:rPr>
          <w:rFonts w:ascii="標楷體" w:eastAsia="標楷體" w:hAnsi="標楷體" w:hint="eastAsia"/>
        </w:rPr>
        <w:t>攤分金額</w:t>
      </w:r>
    </w:p>
    <w:p w14:paraId="2AF2FB53" w14:textId="01DB512A" w:rsidR="00C114CF" w:rsidRPr="009A5A20" w:rsidRDefault="00C114CF" w:rsidP="00C114CF">
      <w:pPr>
        <w:tabs>
          <w:tab w:val="left" w:pos="6818"/>
        </w:tabs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</w:t>
      </w:r>
      <w:r w:rsidR="0038020B" w:rsidRPr="009A5A20">
        <w:rPr>
          <w:rFonts w:ascii="標楷體" w:eastAsia="標楷體" w:hAnsi="標楷體" w:hint="eastAsia"/>
        </w:rPr>
        <w:t>暫收款—債協科目</w:t>
      </w:r>
      <w:r w:rsidRPr="009A5A20">
        <w:rPr>
          <w:rFonts w:ascii="標楷體" w:eastAsia="標楷體" w:hAnsi="標楷體" w:hint="eastAsia"/>
        </w:rPr>
        <w:t>—</w:t>
      </w:r>
      <w:r w:rsidR="00200E14" w:rsidRPr="009A5A20">
        <w:rPr>
          <w:rFonts w:ascii="標楷體" w:eastAsia="標楷體" w:hAnsi="標楷體" w:hint="eastAsia"/>
        </w:rPr>
        <w:t xml:space="preserve">退還款 </w:t>
      </w:r>
      <w:r w:rsidRPr="009A5A20">
        <w:rPr>
          <w:rFonts w:ascii="標楷體" w:eastAsia="標楷體" w:hAnsi="標楷體" w:hint="eastAsia"/>
        </w:rPr>
        <w:t xml:space="preserve">  </w:t>
      </w:r>
      <w:r w:rsidR="00806B11" w:rsidRPr="009A5A20">
        <w:rPr>
          <w:rFonts w:ascii="標楷體" w:eastAsia="標楷體" w:hAnsi="標楷體" w:hint="eastAsia"/>
        </w:rPr>
        <w:t>新壽</w:t>
      </w:r>
      <w:r w:rsidRPr="009A5A20">
        <w:rPr>
          <w:rFonts w:ascii="標楷體" w:eastAsia="標楷體" w:hAnsi="標楷體" w:hint="eastAsia"/>
        </w:rPr>
        <w:t>攤分金額</w:t>
      </w:r>
    </w:p>
    <w:p w14:paraId="46A06369" w14:textId="77777777" w:rsidR="00C114CF" w:rsidRPr="009A5A20" w:rsidRDefault="00C114CF" w:rsidP="00C114CF">
      <w:pPr>
        <w:rPr>
          <w:rFonts w:ascii="標楷體" w:eastAsia="標楷體" w:hAnsi="標楷體"/>
        </w:rPr>
      </w:pPr>
    </w:p>
    <w:p w14:paraId="605F3B19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  <w:color w:val="000000" w:themeColor="text1"/>
        </w:rPr>
      </w:pPr>
      <w:r w:rsidRPr="009A5A20">
        <w:rPr>
          <w:rFonts w:ascii="標楷體" w:eastAsia="標楷體" w:hAnsi="標楷體" w:hint="eastAsia"/>
          <w:color w:val="000000" w:themeColor="text1"/>
        </w:rPr>
        <w:t>結清、提前清償</w:t>
      </w:r>
    </w:p>
    <w:p w14:paraId="406B1808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6785BE99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※暫收款退還(</w:t>
      </w:r>
      <w:r w:rsidRPr="009A5A20">
        <w:rPr>
          <w:rFonts w:ascii="標楷體" w:eastAsia="標楷體" w:hAnsi="標楷體" w:hint="eastAsia"/>
          <w:color w:val="000000" w:themeColor="text1"/>
        </w:rPr>
        <w:t>匯入款+短溢繳&gt;結清金額)</w:t>
      </w:r>
    </w:p>
    <w:p w14:paraId="10EDEFAB" w14:textId="30382FDA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借：暫收款—債協科目 抵繳款           退還金額</w:t>
      </w:r>
    </w:p>
    <w:p w14:paraId="13101ECF" w14:textId="2636C4F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貸：暫收款—債協科目</w:t>
      </w:r>
      <w:r w:rsidR="00806B11" w:rsidRPr="009A5A20">
        <w:rPr>
          <w:rFonts w:ascii="標楷體" w:eastAsia="標楷體" w:hAnsi="標楷體" w:hint="eastAsia"/>
        </w:rPr>
        <w:t xml:space="preserve"> 退還款</w:t>
      </w:r>
      <w:r w:rsidRPr="009A5A20">
        <w:rPr>
          <w:rFonts w:ascii="標楷體" w:eastAsia="標楷體" w:hAnsi="標楷體" w:hint="eastAsia"/>
        </w:rPr>
        <w:t xml:space="preserve">         退還金額</w:t>
      </w:r>
    </w:p>
    <w:p w14:paraId="6C7A9AB4" w14:textId="77777777" w:rsidR="00C114CF" w:rsidRPr="009A5A20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</w:p>
    <w:p w14:paraId="79614844" w14:textId="77777777" w:rsidR="00C114CF" w:rsidRPr="009A5A20" w:rsidRDefault="00C114CF" w:rsidP="00C114CF">
      <w:pPr>
        <w:pStyle w:val="af9"/>
        <w:ind w:leftChars="50" w:left="120"/>
        <w:rPr>
          <w:rFonts w:ascii="標楷體" w:eastAsia="標楷體" w:hAnsi="標楷體"/>
          <w:color w:val="FF0000"/>
        </w:rPr>
      </w:pPr>
    </w:p>
    <w:p w14:paraId="241E5D67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撥付產檔</w:t>
      </w:r>
      <w:r w:rsidRPr="009A5A20">
        <w:rPr>
          <w:rFonts w:ascii="標楷體" w:eastAsia="標楷體" w:hAnsi="標楷體" w:hint="eastAsia"/>
          <w:color w:val="FF0000"/>
        </w:rPr>
        <w:t xml:space="preserve"> (第1天)</w:t>
      </w:r>
    </w:p>
    <w:p w14:paraId="3BF20645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  <w:r w:rsidRPr="009A5A20">
        <w:rPr>
          <w:rFonts w:ascii="標楷體" w:eastAsia="標楷體" w:hAnsi="標楷體" w:hint="eastAsia"/>
          <w:color w:val="FF0000"/>
        </w:rPr>
        <w:t>※產檔時前日之客戶債協暫收款需執行入帳還款完畢或轉入待處理</w:t>
      </w:r>
    </w:p>
    <w:p w14:paraId="4EE75457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  <w:color w:val="FF0000"/>
        </w:rPr>
      </w:pPr>
    </w:p>
    <w:p w14:paraId="1B9B6E31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撥付傳票</w:t>
      </w:r>
      <w:r w:rsidRPr="009A5A20">
        <w:rPr>
          <w:rFonts w:ascii="標楷體" w:eastAsia="標楷體" w:hAnsi="標楷體" w:hint="eastAsia"/>
          <w:color w:val="FF0000"/>
        </w:rPr>
        <w:t>(第2天)</w:t>
      </w:r>
    </w:p>
    <w:p w14:paraId="34DF0673" w14:textId="3190804A" w:rsidR="00C114CF" w:rsidRPr="009A5A20" w:rsidRDefault="00C114CF" w:rsidP="00C114CF">
      <w:pPr>
        <w:pStyle w:val="af9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借：暫收款—債協科目  </w:t>
      </w:r>
      <w:r w:rsidR="007F6715" w:rsidRPr="009A5A20">
        <w:rPr>
          <w:rFonts w:ascii="標楷體" w:eastAsia="標楷體" w:hAnsi="標楷體" w:hint="eastAsia"/>
        </w:rPr>
        <w:t xml:space="preserve">抵繳款 </w:t>
      </w:r>
      <w:r w:rsidRPr="009A5A20">
        <w:rPr>
          <w:rFonts w:ascii="標楷體" w:eastAsia="標楷體" w:hAnsi="標楷體" w:hint="eastAsia"/>
        </w:rPr>
        <w:t xml:space="preserve">             其他債權機構款項</w:t>
      </w:r>
    </w:p>
    <w:p w14:paraId="6B07298A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貸：應付代收款—債權協商                其他債權機構款項</w:t>
      </w:r>
    </w:p>
    <w:p w14:paraId="0CD18314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5C9E5820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借：應付代收款—債權協商                  其他債權機構款項</w:t>
      </w:r>
    </w:p>
    <w:p w14:paraId="41A7B6DD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貸：銀行存款--活期存款                  其他債權機構款項</w:t>
      </w:r>
    </w:p>
    <w:p w14:paraId="5A1F240F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7B7433D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撥付提兌</w:t>
      </w:r>
      <w:r w:rsidRPr="009A5A20">
        <w:rPr>
          <w:rFonts w:ascii="標楷體" w:eastAsia="標楷體" w:hAnsi="標楷體" w:hint="eastAsia"/>
          <w:color w:val="FF0000"/>
        </w:rPr>
        <w:t>(第3天)</w:t>
      </w:r>
    </w:p>
    <w:p w14:paraId="4C9B7BA9" w14:textId="00DE5221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撥付失敗</w:t>
      </w:r>
      <w:r w:rsidRPr="009A5A20">
        <w:rPr>
          <w:rFonts w:ascii="標楷體" w:eastAsia="標楷體" w:hAnsi="標楷體" w:hint="eastAsia"/>
          <w:color w:val="FF0000"/>
        </w:rPr>
        <w:t>(</w:t>
      </w:r>
      <w:r w:rsidRPr="009A5A20">
        <w:rPr>
          <w:rFonts w:ascii="標楷體" w:eastAsia="標楷體" w:hAnsi="標楷體"/>
          <w:color w:val="FF0000"/>
        </w:rPr>
        <w:t>BATCHTX0</w:t>
      </w:r>
      <w:r w:rsidRPr="009A5A20">
        <w:rPr>
          <w:rFonts w:ascii="標楷體" w:eastAsia="標楷體" w:hAnsi="標楷體" w:hint="eastAsia"/>
          <w:color w:val="FF0000"/>
        </w:rPr>
        <w:t>4)第3天，</w:t>
      </w:r>
      <w:r w:rsidRPr="009A5A20">
        <w:rPr>
          <w:rFonts w:ascii="標楷體" w:eastAsia="標楷體" w:hAnsi="標楷體" w:hint="eastAsia"/>
        </w:rPr>
        <w:t>匯款轉帳入&lt;新光放款部專戶之暫收款&gt;</w:t>
      </w:r>
    </w:p>
    <w:p w14:paraId="6C015F94" w14:textId="29A00150" w:rsidR="00C04D9A" w:rsidRPr="009A5A20" w:rsidRDefault="00C04D9A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  <w:color w:val="FF0000"/>
        </w:rPr>
        <w:t>※匯款轉帳</w:t>
      </w:r>
    </w:p>
    <w:p w14:paraId="03E3F005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借：銀行存款--活期存款                 撥付失敗款項  </w:t>
      </w:r>
    </w:p>
    <w:p w14:paraId="5A7B9953" w14:textId="1416C2F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貸：暫收款—擔保放款—</w:t>
      </w:r>
      <w:r w:rsidR="00C04D9A" w:rsidRPr="009A5A20">
        <w:rPr>
          <w:rFonts w:ascii="標楷體" w:eastAsia="標楷體" w:hAnsi="標楷體" w:hint="eastAsia"/>
        </w:rPr>
        <w:t>放款部專戶</w:t>
      </w:r>
      <w:r w:rsidRPr="009A5A20">
        <w:rPr>
          <w:rFonts w:ascii="標楷體" w:eastAsia="標楷體" w:hAnsi="標楷體" w:hint="eastAsia"/>
        </w:rPr>
        <w:t xml:space="preserve">     撥付失敗款項</w:t>
      </w:r>
    </w:p>
    <w:p w14:paraId="52B5F71E" w14:textId="77777777" w:rsidR="00C114CF" w:rsidRPr="009A5A20" w:rsidRDefault="00C114CF" w:rsidP="00C114CF">
      <w:pPr>
        <w:pStyle w:val="af9"/>
        <w:ind w:leftChars="150" w:left="360"/>
        <w:rPr>
          <w:rFonts w:ascii="標楷體" w:eastAsia="標楷體" w:hAnsi="標楷體"/>
        </w:rPr>
      </w:pPr>
    </w:p>
    <w:p w14:paraId="29D61E4E" w14:textId="77777777" w:rsidR="00C114CF" w:rsidRPr="009A5A20" w:rsidRDefault="00C114CF" w:rsidP="00C114CF">
      <w:pPr>
        <w:pStyle w:val="af9"/>
        <w:ind w:leftChars="25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※暫收款退還 (ex.再匯出) </w:t>
      </w:r>
    </w:p>
    <w:p w14:paraId="1655591A" w14:textId="4E22E42E" w:rsidR="00C114CF" w:rsidRPr="009A5A20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借：暫收款—擔保放款</w:t>
      </w:r>
      <w:r w:rsidR="00C04D9A" w:rsidRPr="009A5A20">
        <w:rPr>
          <w:rFonts w:ascii="標楷體" w:eastAsia="標楷體" w:hAnsi="標楷體" w:hint="eastAsia"/>
        </w:rPr>
        <w:t>—放款部專戶</w:t>
      </w:r>
    </w:p>
    <w:p w14:paraId="6347E7DA" w14:textId="77777777" w:rsidR="00C114CF" w:rsidRPr="009A5A20" w:rsidRDefault="00C114CF" w:rsidP="00C114CF">
      <w:pPr>
        <w:pStyle w:val="af9"/>
        <w:ind w:leftChars="350" w:left="84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貸：銀行存款--活期存款</w:t>
      </w:r>
    </w:p>
    <w:p w14:paraId="589672E1" w14:textId="77777777" w:rsidR="00C114CF" w:rsidRPr="009A5A20" w:rsidRDefault="00C114CF" w:rsidP="00C114CF">
      <w:pPr>
        <w:rPr>
          <w:rFonts w:ascii="標楷體" w:eastAsia="標楷體" w:hAnsi="標楷體"/>
        </w:rPr>
      </w:pPr>
    </w:p>
    <w:p w14:paraId="1EC21608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服務費</w:t>
      </w:r>
      <w:r w:rsidRPr="009A5A20">
        <w:rPr>
          <w:rFonts w:ascii="標楷體" w:eastAsia="標楷體" w:hAnsi="標楷體" w:hint="eastAsia"/>
          <w:color w:val="FF0000"/>
        </w:rPr>
        <w:t xml:space="preserve"> 601776戶號(前置協商收款專戶)</w:t>
      </w:r>
      <w:r w:rsidRPr="009A5A20">
        <w:rPr>
          <w:rFonts w:ascii="標楷體" w:eastAsia="標楷體" w:hAnsi="標楷體"/>
          <w:color w:val="FF0000"/>
        </w:rPr>
        <w:t xml:space="preserve"> </w:t>
      </w:r>
      <w:r w:rsidRPr="009A5A20">
        <w:rPr>
          <w:rFonts w:ascii="標楷體" w:eastAsia="標楷體" w:hAnsi="標楷體" w:hint="eastAsia"/>
          <w:color w:val="FF0000"/>
        </w:rPr>
        <w:t>入什項 &lt;3-37&gt;</w:t>
      </w:r>
    </w:p>
    <w:p w14:paraId="65AEF0E2" w14:textId="24E54A22" w:rsidR="00131D97" w:rsidRPr="009A5A20" w:rsidRDefault="00131D97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lastRenderedPageBreak/>
        <w:t>※暫收款退還</w:t>
      </w:r>
    </w:p>
    <w:p w14:paraId="16D3E0CA" w14:textId="6D3A03C1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借：銀行存款</w:t>
      </w:r>
    </w:p>
    <w:p w14:paraId="59635B7B" w14:textId="3C576FA8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貸：暫收款—</w:t>
      </w:r>
      <w:r w:rsidR="00131D97" w:rsidRPr="009A5A20">
        <w:rPr>
          <w:rFonts w:ascii="標楷體" w:eastAsia="標楷體" w:hAnsi="標楷體" w:hint="eastAsia"/>
        </w:rPr>
        <w:t>債權協商－收款專戶</w:t>
      </w:r>
    </w:p>
    <w:p w14:paraId="53B95D11" w14:textId="77777777" w:rsidR="00C114CF" w:rsidRPr="009A5A20" w:rsidRDefault="00C114CF" w:rsidP="00C114CF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</w:t>
      </w:r>
    </w:p>
    <w:p w14:paraId="093437C9" w14:textId="199B6977" w:rsidR="00C114CF" w:rsidRPr="009A5A20" w:rsidRDefault="00C114CF" w:rsidP="00C114CF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借：暫收款—</w:t>
      </w:r>
      <w:r w:rsidR="00131D97" w:rsidRPr="009A5A20">
        <w:rPr>
          <w:rFonts w:ascii="標楷體" w:eastAsia="標楷體" w:hAnsi="標楷體" w:hint="eastAsia"/>
        </w:rPr>
        <w:t>債權協商－收款專戶</w:t>
      </w:r>
      <w:r w:rsidRPr="009A5A20">
        <w:rPr>
          <w:rFonts w:ascii="標楷體" w:eastAsia="標楷體" w:hAnsi="標楷體" w:hint="eastAsia"/>
        </w:rPr>
        <w:t xml:space="preserve"> (人工輸入金額)</w:t>
      </w:r>
    </w:p>
    <w:p w14:paraId="334CCEFF" w14:textId="77777777" w:rsidR="00C114CF" w:rsidRPr="009A5A20" w:rsidRDefault="00C114CF" w:rsidP="00C114CF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貸：什項收入</w:t>
      </w:r>
    </w:p>
    <w:p w14:paraId="24ADD039" w14:textId="77777777" w:rsidR="00C114CF" w:rsidRPr="009A5A20" w:rsidRDefault="00C114CF" w:rsidP="00C114CF">
      <w:pPr>
        <w:rPr>
          <w:rFonts w:ascii="標楷體" w:eastAsia="標楷體" w:hAnsi="標楷體"/>
        </w:rPr>
      </w:pPr>
    </w:p>
    <w:p w14:paraId="3B19EE67" w14:textId="77777777" w:rsidR="00C114CF" w:rsidRPr="009A5A20" w:rsidRDefault="00C114CF" w:rsidP="00F67A24">
      <w:pPr>
        <w:pStyle w:val="af9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放款戶攤分金額入帳</w:t>
      </w:r>
    </w:p>
    <w:p w14:paraId="6CDBBB22" w14:textId="77777777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4A6FFC3" w14:textId="06907348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A.呆帳收回(</w:t>
      </w:r>
      <w:r w:rsidR="00FF19DA" w:rsidRPr="009A5A20">
        <w:rPr>
          <w:rFonts w:ascii="標楷體" w:eastAsia="標楷體" w:hAnsi="標楷體" w:hint="eastAsia"/>
        </w:rPr>
        <w:t>暫收款</w:t>
      </w:r>
      <w:r w:rsidR="00C76EB8" w:rsidRPr="009A5A20">
        <w:rPr>
          <w:rFonts w:ascii="標楷體" w:eastAsia="標楷體" w:hAnsi="標楷體" w:hint="eastAsia"/>
        </w:rPr>
        <w:t>銷帳</w:t>
      </w:r>
      <w:r w:rsidRPr="009A5A20">
        <w:rPr>
          <w:rFonts w:ascii="標楷體" w:eastAsia="標楷體" w:hAnsi="標楷體" w:hint="eastAsia"/>
        </w:rPr>
        <w:t>)</w:t>
      </w:r>
    </w:p>
    <w:p w14:paraId="55AEB1C8" w14:textId="40FE9A8A" w:rsidR="00C114CF" w:rsidRPr="009A5A20" w:rsidRDefault="00C114CF" w:rsidP="00C114CF">
      <w:pPr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</w:t>
      </w:r>
      <w:r w:rsidR="00FF19DA" w:rsidRPr="009A5A20">
        <w:rPr>
          <w:rFonts w:ascii="標楷體" w:eastAsia="標楷體" w:hAnsi="標楷體" w:hint="eastAsia"/>
        </w:rPr>
        <w:t>暫收款—債協科目 退還款</w:t>
      </w:r>
      <w:r w:rsidRPr="009A5A20">
        <w:rPr>
          <w:rFonts w:ascii="標楷體" w:eastAsia="標楷體" w:hAnsi="標楷體" w:hint="eastAsia"/>
        </w:rPr>
        <w:t xml:space="preserve">          呆帳收回金額</w:t>
      </w:r>
    </w:p>
    <w:p w14:paraId="29E72C9C" w14:textId="71F6C7ED" w:rsidR="00C114CF" w:rsidRPr="009A5A20" w:rsidRDefault="00C114CF" w:rsidP="00C114CF">
      <w:pPr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貸：呆帳收回及過期息         呆帳收回金額</w:t>
      </w:r>
    </w:p>
    <w:p w14:paraId="24A7262E" w14:textId="77777777" w:rsidR="00C114CF" w:rsidRPr="009A5A20" w:rsidRDefault="00C114CF" w:rsidP="00C114CF">
      <w:pPr>
        <w:ind w:firstLineChars="250" w:firstLine="600"/>
        <w:rPr>
          <w:rFonts w:ascii="標楷體" w:eastAsia="標楷體" w:hAnsi="標楷體"/>
        </w:rPr>
      </w:pPr>
    </w:p>
    <w:p w14:paraId="3B706D75" w14:textId="29D8202D" w:rsidR="00C114CF" w:rsidRPr="009A5A20" w:rsidRDefault="00C114CF" w:rsidP="00C114C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B.</w:t>
      </w:r>
      <w:r w:rsidR="00C76EB8" w:rsidRPr="009A5A20">
        <w:rPr>
          <w:rFonts w:ascii="標楷體" w:eastAsia="標楷體" w:hAnsi="標楷體" w:hint="eastAsia"/>
        </w:rPr>
        <w:t>暫收款銷帳</w:t>
      </w:r>
      <w:r w:rsidRPr="009A5A20">
        <w:rPr>
          <w:rFonts w:ascii="標楷體" w:eastAsia="標楷體" w:hAnsi="標楷體"/>
        </w:rPr>
        <w:tab/>
      </w:r>
    </w:p>
    <w:p w14:paraId="6323E490" w14:textId="102B5279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</w:t>
      </w:r>
      <w:r w:rsidR="00C76EB8" w:rsidRPr="009A5A20">
        <w:rPr>
          <w:rFonts w:ascii="標楷體" w:eastAsia="標楷體" w:hAnsi="標楷體" w:hint="eastAsia"/>
        </w:rPr>
        <w:t>暫收款—債協科目 退還款</w:t>
      </w:r>
      <w:r w:rsidRPr="009A5A20">
        <w:rPr>
          <w:rFonts w:ascii="標楷體" w:eastAsia="標楷體" w:hAnsi="標楷體" w:hint="eastAsia"/>
        </w:rPr>
        <w:t xml:space="preserve">          其他金額                   </w:t>
      </w:r>
    </w:p>
    <w:p w14:paraId="730457F4" w14:textId="0B8AAC7A" w:rsidR="00C114CF" w:rsidRPr="009A5A20" w:rsidRDefault="00C114CF" w:rsidP="00C114C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貸：其他科目                 其他金額</w:t>
      </w:r>
    </w:p>
    <w:p w14:paraId="62077EFD" w14:textId="67062D92" w:rsidR="008C425F" w:rsidRPr="009A5A20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730F2A94" w14:textId="46869435" w:rsidR="008C425F" w:rsidRPr="009A5A20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33F0A187" w14:textId="10980C0D" w:rsidR="008C425F" w:rsidRPr="009A5A20" w:rsidRDefault="008C425F" w:rsidP="00C114CF">
      <w:pPr>
        <w:pStyle w:val="af9"/>
        <w:ind w:leftChars="0" w:left="600"/>
        <w:rPr>
          <w:rFonts w:ascii="標楷體" w:eastAsia="標楷體" w:hAnsi="標楷體"/>
        </w:rPr>
      </w:pPr>
    </w:p>
    <w:p w14:paraId="429409C3" w14:textId="5A8A6170" w:rsidR="008C425F" w:rsidRPr="009A5A20" w:rsidRDefault="008C425F" w:rsidP="00C26A53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六、一般債權—帳務處理</w:t>
      </w:r>
    </w:p>
    <w:p w14:paraId="44475C66" w14:textId="77777777" w:rsidR="008C425F" w:rsidRPr="009A5A20" w:rsidRDefault="008C425F" w:rsidP="008C425F">
      <w:pPr>
        <w:pStyle w:val="af9"/>
        <w:ind w:leftChars="0"/>
        <w:rPr>
          <w:rFonts w:ascii="標楷體" w:eastAsia="標楷體" w:hAnsi="標楷體"/>
        </w:rPr>
      </w:pPr>
    </w:p>
    <w:p w14:paraId="00B097BD" w14:textId="77777777" w:rsidR="008C425F" w:rsidRPr="009A5A20" w:rsidRDefault="008C425F" w:rsidP="00F67A24">
      <w:pPr>
        <w:pStyle w:val="af9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整批入帳作業－匯款轉帳</w:t>
      </w:r>
      <w:r w:rsidRPr="009A5A20">
        <w:rPr>
          <w:rFonts w:ascii="標楷體" w:eastAsia="標楷體" w:hAnsi="標楷體" w:hint="eastAsia"/>
          <w:color w:val="FF0000"/>
        </w:rPr>
        <w:t>(601776前置協商收款專戶)</w:t>
      </w:r>
      <w:r w:rsidRPr="009A5A20">
        <w:rPr>
          <w:rFonts w:ascii="標楷體" w:eastAsia="標楷體" w:hAnsi="標楷體" w:hint="eastAsia"/>
        </w:rPr>
        <w:t xml:space="preserve"> </w:t>
      </w:r>
    </w:p>
    <w:p w14:paraId="11B9E99B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借：銀行存款</w:t>
      </w:r>
    </w:p>
    <w:p w14:paraId="24439EC7" w14:textId="69BB5842" w:rsidR="008C425F" w:rsidRPr="009A5A20" w:rsidRDefault="008C425F" w:rsidP="008C425F">
      <w:pPr>
        <w:ind w:left="24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貸：暫收款—債權協商－收款專戶</w:t>
      </w:r>
    </w:p>
    <w:p w14:paraId="512EF180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10F39C59" w14:textId="77777777" w:rsidR="008C425F" w:rsidRPr="009A5A20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※暫收款退還 (ex.匯錯) </w:t>
      </w:r>
    </w:p>
    <w:p w14:paraId="6CC1C038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借：退還科目</w:t>
      </w:r>
    </w:p>
    <w:p w14:paraId="5FF825E5" w14:textId="0C7A9E34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貸：暫收款—債權協商－收款專戶</w:t>
      </w:r>
    </w:p>
    <w:p w14:paraId="4DD29E47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240EECB3" w14:textId="77777777" w:rsidR="008C425F" w:rsidRPr="009A5A20" w:rsidRDefault="008C425F" w:rsidP="00F67A24">
      <w:pPr>
        <w:pStyle w:val="af9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債協作業－一般債權撥付資料檢核作業(batchtx02)</w:t>
      </w:r>
    </w:p>
    <w:p w14:paraId="6B9B5FDF" w14:textId="77777777" w:rsidR="008C425F" w:rsidRPr="009A5A20" w:rsidRDefault="008C425F" w:rsidP="008C425F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※回應代碼: 4001:入/扣帳成功</w:t>
      </w:r>
    </w:p>
    <w:p w14:paraId="42B9EDD7" w14:textId="77777777" w:rsidR="008C425F" w:rsidRPr="009A5A20" w:rsidRDefault="008C425F" w:rsidP="008C425F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※檢核失敗，人工出帳</w:t>
      </w:r>
    </w:p>
    <w:p w14:paraId="71E62672" w14:textId="77777777" w:rsidR="008C425F" w:rsidRPr="009A5A20" w:rsidRDefault="008C425F" w:rsidP="008C425F">
      <w:pPr>
        <w:pStyle w:val="af9"/>
        <w:ind w:leftChars="150" w:left="36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暫收款退還  </w:t>
      </w:r>
    </w:p>
    <w:p w14:paraId="255DDF59" w14:textId="77777777" w:rsidR="008C425F" w:rsidRPr="009A5A20" w:rsidRDefault="008C425F" w:rsidP="008C425F">
      <w:pPr>
        <w:ind w:leftChars="100" w:left="24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借：退還科目</w:t>
      </w:r>
    </w:p>
    <w:p w14:paraId="1D4E1D98" w14:textId="0EFD59F1" w:rsidR="008C425F" w:rsidRPr="009A5A20" w:rsidRDefault="008C425F" w:rsidP="008C425F">
      <w:pPr>
        <w:ind w:leftChars="100" w:left="24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貸：</w:t>
      </w:r>
      <w:r w:rsidR="00892684" w:rsidRPr="009A5A20">
        <w:rPr>
          <w:rFonts w:ascii="標楷體" w:eastAsia="標楷體" w:hAnsi="標楷體" w:hint="eastAsia"/>
        </w:rPr>
        <w:t>暫收款—債權協商－收款專戶</w:t>
      </w:r>
      <w:r w:rsidRPr="009A5A20">
        <w:rPr>
          <w:rFonts w:ascii="標楷體" w:eastAsia="標楷體" w:hAnsi="標楷體" w:hint="eastAsia"/>
        </w:rPr>
        <w:t xml:space="preserve">  601776戶號(前置協商收款專戶)</w:t>
      </w:r>
    </w:p>
    <w:p w14:paraId="58D215E7" w14:textId="77777777" w:rsidR="008C425F" w:rsidRPr="009A5A20" w:rsidRDefault="008C425F" w:rsidP="008C425F">
      <w:pPr>
        <w:rPr>
          <w:rFonts w:ascii="標楷體" w:eastAsia="標楷體" w:hAnsi="標楷體"/>
          <w:strike/>
        </w:rPr>
      </w:pPr>
    </w:p>
    <w:p w14:paraId="0E9F15EA" w14:textId="77777777" w:rsidR="008C425F" w:rsidRPr="009A5A20" w:rsidRDefault="008C425F" w:rsidP="00F67A24">
      <w:pPr>
        <w:pStyle w:val="af9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期款回收、提前還本、結清、短繳</w:t>
      </w:r>
    </w:p>
    <w:p w14:paraId="08186111" w14:textId="1A17B22B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A.</w:t>
      </w:r>
      <w:r w:rsidR="00E22382">
        <w:rPr>
          <w:rFonts w:ascii="標楷體" w:eastAsia="標楷體" w:hAnsi="標楷體"/>
        </w:rPr>
        <w:t>BATCHTX</w:t>
      </w:r>
      <w:r w:rsidRPr="009A5A20">
        <w:rPr>
          <w:rFonts w:ascii="標楷體" w:eastAsia="標楷體" w:hAnsi="標楷體"/>
        </w:rPr>
        <w:t>02-&gt;</w:t>
      </w:r>
      <w:r w:rsidRPr="009A5A20">
        <w:rPr>
          <w:rFonts w:ascii="標楷體" w:eastAsia="標楷體" w:hAnsi="標楷體" w:hint="eastAsia"/>
        </w:rPr>
        <w:t xml:space="preserve">債協還款入帳 </w:t>
      </w:r>
    </w:p>
    <w:p w14:paraId="2A507F5A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t>B.</w:t>
      </w:r>
      <w:r w:rsidRPr="009A5A20">
        <w:rPr>
          <w:rFonts w:ascii="標楷體" w:eastAsia="標楷體" w:hAnsi="標楷體" w:hint="eastAsia"/>
          <w:color w:val="000000" w:themeColor="text1"/>
        </w:rPr>
        <w:t>攤分金額轉客戶暫收</w:t>
      </w:r>
    </w:p>
    <w:p w14:paraId="6D325FAF" w14:textId="340AC1F7" w:rsidR="008C425F" w:rsidRPr="009A5A20" w:rsidRDefault="008C425F" w:rsidP="008C425F">
      <w:pPr>
        <w:pStyle w:val="af9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lastRenderedPageBreak/>
        <w:t xml:space="preserve">   借：</w:t>
      </w:r>
      <w:r w:rsidR="00A9064F" w:rsidRPr="009A5A20">
        <w:rPr>
          <w:rFonts w:ascii="標楷體" w:eastAsia="標楷體" w:hAnsi="標楷體" w:hint="eastAsia"/>
        </w:rPr>
        <w:t>暫收款—債權協商－收款專戶</w:t>
      </w:r>
      <w:r w:rsidRPr="009A5A20">
        <w:rPr>
          <w:rFonts w:ascii="標楷體" w:eastAsia="標楷體" w:hAnsi="標楷體" w:hint="eastAsia"/>
        </w:rPr>
        <w:t>(601776戶號)    入帳成功金額</w:t>
      </w:r>
    </w:p>
    <w:p w14:paraId="408D9B0F" w14:textId="7F904E4B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貸：</w:t>
      </w:r>
      <w:r w:rsidR="00DF3A4E" w:rsidRPr="009A5A20">
        <w:rPr>
          <w:rFonts w:ascii="標楷體" w:eastAsia="標楷體" w:hAnsi="標楷體" w:hint="eastAsia"/>
        </w:rPr>
        <w:t>暫收款—債權協商—退還款</w:t>
      </w:r>
      <w:r w:rsidRPr="009A5A20">
        <w:rPr>
          <w:rFonts w:ascii="標楷體" w:eastAsia="標楷體" w:hAnsi="標楷體" w:hint="eastAsia"/>
        </w:rPr>
        <w:t xml:space="preserve">(客戶戶號) </w:t>
      </w:r>
      <w:r w:rsidR="00DF3A4E" w:rsidRPr="009A5A20">
        <w:rPr>
          <w:rFonts w:ascii="標楷體" w:eastAsia="標楷體" w:hAnsi="標楷體" w:hint="eastAsia"/>
        </w:rPr>
        <w:t xml:space="preserve">   </w:t>
      </w:r>
      <w:r w:rsidRPr="009A5A20">
        <w:rPr>
          <w:rFonts w:ascii="標楷體" w:eastAsia="標楷體" w:hAnsi="標楷體" w:hint="eastAsia"/>
        </w:rPr>
        <w:t>入帳成功金額</w:t>
      </w:r>
    </w:p>
    <w:p w14:paraId="13826A3D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</w:p>
    <w:p w14:paraId="0D326D32" w14:textId="77777777" w:rsidR="008C425F" w:rsidRPr="009A5A20" w:rsidRDefault="008C425F" w:rsidP="00F67A24">
      <w:pPr>
        <w:pStyle w:val="af9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>放款戶攤分金入帳</w:t>
      </w:r>
    </w:p>
    <w:p w14:paraId="6293D221" w14:textId="1A232135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t>A</w:t>
      </w:r>
      <w:r w:rsidRPr="009A5A20">
        <w:rPr>
          <w:rFonts w:ascii="標楷體" w:eastAsia="標楷體" w:hAnsi="標楷體" w:hint="eastAsia"/>
        </w:rPr>
        <w:t>.呆帳收回</w:t>
      </w:r>
      <w:r w:rsidR="00501DA8" w:rsidRPr="009A5A20">
        <w:rPr>
          <w:rFonts w:ascii="標楷體" w:eastAsia="標楷體" w:hAnsi="標楷體" w:hint="eastAsia"/>
        </w:rPr>
        <w:t>(暫收款銷帳)</w:t>
      </w:r>
    </w:p>
    <w:p w14:paraId="5BF13A51" w14:textId="0EB566CC" w:rsidR="008C425F" w:rsidRPr="009A5A20" w:rsidRDefault="008C425F" w:rsidP="008C425F">
      <w:pPr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</w:t>
      </w:r>
      <w:r w:rsidR="00501DA8" w:rsidRPr="009A5A20">
        <w:rPr>
          <w:rFonts w:ascii="標楷體" w:eastAsia="標楷體" w:hAnsi="標楷體" w:hint="eastAsia"/>
        </w:rPr>
        <w:t>暫收款—債權協商—退還款</w:t>
      </w:r>
      <w:r w:rsidRPr="009A5A20">
        <w:rPr>
          <w:rFonts w:ascii="標楷體" w:eastAsia="標楷體" w:hAnsi="標楷體" w:hint="eastAsia"/>
        </w:rPr>
        <w:t xml:space="preserve">          呆帳收回金額</w:t>
      </w:r>
    </w:p>
    <w:p w14:paraId="505718B5" w14:textId="77777777" w:rsidR="008C425F" w:rsidRPr="009A5A20" w:rsidRDefault="008C425F" w:rsidP="008C425F">
      <w:pPr>
        <w:ind w:firstLineChars="250" w:firstLine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貸：呆帳收回及過期息          呆帳收回金額</w:t>
      </w:r>
    </w:p>
    <w:p w14:paraId="385BA515" w14:textId="77777777" w:rsidR="008C425F" w:rsidRPr="009A5A20" w:rsidRDefault="008C425F" w:rsidP="008C425F">
      <w:pPr>
        <w:ind w:firstLineChars="250" w:firstLine="600"/>
        <w:rPr>
          <w:rFonts w:ascii="標楷體" w:eastAsia="標楷體" w:hAnsi="標楷體"/>
        </w:rPr>
      </w:pPr>
    </w:p>
    <w:p w14:paraId="2ED8DB7D" w14:textId="33FB363E" w:rsidR="008C425F" w:rsidRPr="009A5A20" w:rsidRDefault="008C425F" w:rsidP="008C425F">
      <w:pPr>
        <w:pStyle w:val="af9"/>
        <w:tabs>
          <w:tab w:val="left" w:pos="5335"/>
        </w:tabs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t>B</w:t>
      </w:r>
      <w:r w:rsidRPr="009A5A20">
        <w:rPr>
          <w:rFonts w:ascii="標楷體" w:eastAsia="標楷體" w:hAnsi="標楷體" w:hint="eastAsia"/>
        </w:rPr>
        <w:t>.</w:t>
      </w:r>
      <w:r w:rsidR="00501DA8" w:rsidRPr="009A5A20">
        <w:rPr>
          <w:rFonts w:ascii="標楷體" w:eastAsia="標楷體" w:hAnsi="標楷體" w:hint="eastAsia"/>
        </w:rPr>
        <w:t>暫收款銷帳</w:t>
      </w:r>
      <w:r w:rsidRPr="009A5A20">
        <w:rPr>
          <w:rFonts w:ascii="標楷體" w:eastAsia="標楷體" w:hAnsi="標楷體" w:hint="eastAsia"/>
        </w:rPr>
        <w:t>(人工出帳)</w:t>
      </w:r>
      <w:r w:rsidRPr="009A5A20">
        <w:rPr>
          <w:rFonts w:ascii="標楷體" w:eastAsia="標楷體" w:hAnsi="標楷體"/>
        </w:rPr>
        <w:tab/>
      </w:r>
    </w:p>
    <w:p w14:paraId="5069217A" w14:textId="43A55A86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借：</w:t>
      </w:r>
      <w:r w:rsidR="00501DA8" w:rsidRPr="009A5A20">
        <w:rPr>
          <w:rFonts w:ascii="標楷體" w:eastAsia="標楷體" w:hAnsi="標楷體" w:hint="eastAsia"/>
        </w:rPr>
        <w:t>暫收款—債權協商—退還款</w:t>
      </w:r>
      <w:r w:rsidRPr="009A5A20">
        <w:rPr>
          <w:rFonts w:ascii="標楷體" w:eastAsia="標楷體" w:hAnsi="標楷體" w:hint="eastAsia"/>
        </w:rPr>
        <w:t xml:space="preserve">          其他金額                   </w:t>
      </w:r>
    </w:p>
    <w:p w14:paraId="6C3621B4" w14:textId="77777777" w:rsidR="008C425F" w:rsidRPr="009A5A20" w:rsidRDefault="008C425F" w:rsidP="008C425F">
      <w:pPr>
        <w:pStyle w:val="af9"/>
        <w:ind w:leftChars="0" w:left="600"/>
        <w:rPr>
          <w:rFonts w:ascii="標楷體" w:eastAsia="標楷體" w:hAnsi="標楷體"/>
        </w:rPr>
      </w:pPr>
      <w:r w:rsidRPr="009A5A20">
        <w:rPr>
          <w:rFonts w:ascii="標楷體" w:eastAsia="標楷體" w:hAnsi="標楷體" w:hint="eastAsia"/>
        </w:rPr>
        <w:t xml:space="preserve">          貸：其他科目                  其他金額</w:t>
      </w:r>
    </w:p>
    <w:p w14:paraId="73B7F52B" w14:textId="77777777" w:rsidR="008C425F" w:rsidRPr="009A5A20" w:rsidRDefault="008C425F" w:rsidP="008C425F">
      <w:pPr>
        <w:widowControl/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08AF1E36" w14:textId="73455958" w:rsidR="00C114CF" w:rsidRPr="009A5A20" w:rsidRDefault="00C114CF" w:rsidP="00C114CF">
      <w:pPr>
        <w:widowControl/>
        <w:rPr>
          <w:rFonts w:ascii="標楷體" w:eastAsia="標楷體" w:hAnsi="標楷體"/>
        </w:rPr>
      </w:pPr>
    </w:p>
    <w:p w14:paraId="5D671A77" w14:textId="0B54FBC8" w:rsidR="00FD0BA6" w:rsidRPr="009A5A20" w:rsidRDefault="00FD0BA6" w:rsidP="00FD0BA6">
      <w:pPr>
        <w:pStyle w:val="2"/>
        <w:keepNext w:val="0"/>
        <w:ind w:left="1134" w:hanging="1134"/>
        <w:rPr>
          <w:rFonts w:ascii="標楷體" w:hAnsi="標楷體"/>
        </w:rPr>
      </w:pPr>
      <w:bookmarkStart w:id="4" w:name="_Toc30176227"/>
      <w:r w:rsidRPr="009A5A20">
        <w:rPr>
          <w:rFonts w:ascii="標楷體" w:hAnsi="標楷體"/>
          <w:lang w:eastAsia="zh-TW"/>
        </w:rPr>
        <w:t>2.2</w:t>
      </w:r>
      <w:r w:rsidR="00716905" w:rsidRPr="009A5A20">
        <w:rPr>
          <w:rFonts w:ascii="標楷體" w:hAnsi="標楷體" w:hint="eastAsia"/>
          <w:lang w:eastAsia="zh-TW"/>
        </w:rPr>
        <w:t xml:space="preserve">    </w:t>
      </w:r>
      <w:proofErr w:type="spellStart"/>
      <w:r w:rsidRPr="009A5A20">
        <w:rPr>
          <w:rFonts w:ascii="標楷體" w:hAnsi="標楷體"/>
        </w:rPr>
        <w:t>非功能性需求</w:t>
      </w:r>
      <w:bookmarkEnd w:id="4"/>
      <w:proofErr w:type="spellEnd"/>
    </w:p>
    <w:p w14:paraId="576F299C" w14:textId="77777777" w:rsidR="00581413" w:rsidRPr="009A5A20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5E9C3277" w14:textId="77777777" w:rsidR="00581413" w:rsidRPr="009A5A20" w:rsidRDefault="00581413" w:rsidP="00DC7571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A5A20">
        <w:rPr>
          <w:rFonts w:ascii="標楷體" w:eastAsia="標楷體" w:hAnsi="標楷體"/>
          <w:sz w:val="32"/>
          <w:szCs w:val="32"/>
        </w:rPr>
        <w:t>N/A</w:t>
      </w:r>
    </w:p>
    <w:p w14:paraId="2948F58B" w14:textId="77777777" w:rsidR="00581413" w:rsidRPr="009A5A20" w:rsidRDefault="00581413" w:rsidP="00581413">
      <w:pPr>
        <w:tabs>
          <w:tab w:val="left" w:pos="788"/>
        </w:tabs>
        <w:rPr>
          <w:rFonts w:ascii="標楷體" w:eastAsia="標楷體" w:hAnsi="標楷體"/>
        </w:rPr>
      </w:pPr>
    </w:p>
    <w:p w14:paraId="6F00A811" w14:textId="77777777" w:rsidR="00FD0BA6" w:rsidRPr="009A5A20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73C7476" w14:textId="77777777" w:rsidR="00FD0BA6" w:rsidRPr="009A5A20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4C9614" w14:textId="77777777" w:rsidR="00FD0BA6" w:rsidRPr="009A5A20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626547B" w14:textId="63195686" w:rsidR="00FD0BA6" w:rsidRPr="009A5A20" w:rsidRDefault="00FD0BA6" w:rsidP="00FD0BA6">
      <w:pPr>
        <w:pStyle w:val="10"/>
        <w:snapToGrid w:val="0"/>
        <w:rPr>
          <w:rFonts w:ascii="標楷體" w:hAnsi="標楷體"/>
        </w:rPr>
      </w:pPr>
      <w:bookmarkStart w:id="5" w:name="_Toc30176228"/>
      <w:r w:rsidRPr="009A5A20">
        <w:rPr>
          <w:rFonts w:ascii="標楷體" w:hAnsi="標楷體"/>
          <w:sz w:val="32"/>
          <w:szCs w:val="32"/>
          <w:lang w:eastAsia="zh-TW"/>
        </w:rPr>
        <w:lastRenderedPageBreak/>
        <w:t>第3章</w:t>
      </w:r>
      <w:r w:rsidR="00441668" w:rsidRPr="009A5A20">
        <w:rPr>
          <w:rFonts w:ascii="標楷體" w:hAnsi="標楷體"/>
          <w:sz w:val="32"/>
          <w:szCs w:val="32"/>
          <w:lang w:eastAsia="zh-TW"/>
        </w:rPr>
        <w:t xml:space="preserve"> </w:t>
      </w:r>
      <w:proofErr w:type="spellStart"/>
      <w:r w:rsidRPr="009A5A20">
        <w:rPr>
          <w:rFonts w:ascii="標楷體" w:hAnsi="標楷體"/>
          <w:sz w:val="32"/>
          <w:szCs w:val="32"/>
        </w:rPr>
        <w:t>系統需求</w:t>
      </w:r>
      <w:bookmarkEnd w:id="5"/>
      <w:proofErr w:type="spellEnd"/>
    </w:p>
    <w:p w14:paraId="1783DD02" w14:textId="07860C56" w:rsidR="00FD0BA6" w:rsidRPr="009A5A20" w:rsidRDefault="00716905" w:rsidP="00581413">
      <w:pPr>
        <w:pStyle w:val="2"/>
        <w:keepNext w:val="0"/>
        <w:spacing w:before="0"/>
        <w:rPr>
          <w:rFonts w:ascii="標楷體" w:hAnsi="標楷體"/>
          <w:lang w:eastAsia="zh-TW"/>
        </w:rPr>
      </w:pPr>
      <w:bookmarkStart w:id="6" w:name="_Toc30176229"/>
      <w:r w:rsidRPr="009A5A20">
        <w:rPr>
          <w:rFonts w:ascii="標楷體" w:hAnsi="標楷體"/>
          <w:lang w:eastAsia="zh-TW"/>
        </w:rPr>
        <w:t>3.1</w:t>
      </w:r>
      <w:r w:rsidRPr="009A5A20">
        <w:rPr>
          <w:rFonts w:ascii="標楷體" w:hAnsi="標楷體" w:hint="eastAsia"/>
          <w:lang w:eastAsia="zh-TW"/>
        </w:rPr>
        <w:t xml:space="preserve">    </w:t>
      </w:r>
      <w:proofErr w:type="spellStart"/>
      <w:r w:rsidR="00FD0BA6" w:rsidRPr="009A5A20">
        <w:rPr>
          <w:rFonts w:ascii="標楷體" w:hAnsi="標楷體"/>
        </w:rPr>
        <w:t>系統功能結構圖</w:t>
      </w:r>
      <w:bookmarkEnd w:id="6"/>
      <w:proofErr w:type="spellEnd"/>
    </w:p>
    <w:p w14:paraId="38C265E7" w14:textId="77777777" w:rsidR="00581413" w:rsidRPr="009A5A20" w:rsidRDefault="00581413" w:rsidP="00581413">
      <w:pPr>
        <w:rPr>
          <w:rFonts w:ascii="標楷體" w:eastAsia="標楷體" w:hAnsi="標楷體"/>
          <w:lang w:val="x-none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5416A9" w:rsidRPr="009A5A20" w14:paraId="28EA70BF" w14:textId="77777777" w:rsidTr="005416A9">
        <w:trPr>
          <w:tblHeader/>
        </w:trPr>
        <w:tc>
          <w:tcPr>
            <w:tcW w:w="567" w:type="dxa"/>
          </w:tcPr>
          <w:p w14:paraId="14CC1009" w14:textId="77777777" w:rsidR="005416A9" w:rsidRPr="009A5A20" w:rsidRDefault="005416A9" w:rsidP="005416A9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709" w:type="dxa"/>
          </w:tcPr>
          <w:p w14:paraId="738FD6D3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0314746" w14:textId="77777777" w:rsidR="005416A9" w:rsidRPr="009A5A20" w:rsidRDefault="005416A9" w:rsidP="005416A9">
            <w:pPr>
              <w:pStyle w:val="afe"/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2D88348D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5D54E342" w14:textId="77777777" w:rsidR="005416A9" w:rsidRPr="009A5A20" w:rsidRDefault="00F050A5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經辦</w:t>
            </w:r>
            <w:r w:rsidR="005416A9" w:rsidRPr="009A5A20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1C9F333F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A5A20">
              <w:rPr>
                <w:rFonts w:ascii="標楷體" w:eastAsia="標楷體" w:hAnsi="標楷體" w:hint="eastAsia"/>
              </w:rPr>
              <w:t>主管</w:t>
            </w:r>
            <w:r w:rsidRPr="009A5A20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227DAA51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49FBA244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帳務</w:t>
            </w:r>
          </w:p>
          <w:p w14:paraId="558CF76C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1BFCD995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額度</w:t>
            </w:r>
          </w:p>
          <w:p w14:paraId="4E33D975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362A3D6A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A5A20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0D82D22B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A5A20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6EC57A1C" w14:textId="77777777" w:rsidR="005416A9" w:rsidRPr="009A5A20" w:rsidRDefault="005416A9" w:rsidP="005416A9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5416A9" w:rsidRPr="009A5A20" w14:paraId="163D5D52" w14:textId="77777777" w:rsidTr="005416A9">
        <w:trPr>
          <w:tblHeader/>
        </w:trPr>
        <w:tc>
          <w:tcPr>
            <w:tcW w:w="567" w:type="dxa"/>
          </w:tcPr>
          <w:p w14:paraId="44F40A81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43DCC4" w14:textId="77777777" w:rsidR="005416A9" w:rsidRPr="009A5A20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L5901</w:t>
            </w:r>
          </w:p>
        </w:tc>
        <w:tc>
          <w:tcPr>
            <w:tcW w:w="3827" w:type="dxa"/>
          </w:tcPr>
          <w:p w14:paraId="0379263F" w14:textId="77777777" w:rsidR="005416A9" w:rsidRPr="009A5A20" w:rsidRDefault="005416A9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資金運用概況明細資料查詢</w:t>
            </w:r>
          </w:p>
        </w:tc>
        <w:tc>
          <w:tcPr>
            <w:tcW w:w="284" w:type="dxa"/>
          </w:tcPr>
          <w:p w14:paraId="59BCE69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E75FC3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D51900F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D106F95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9582B2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4C398CB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C96B1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1DB51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EB9BABA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1DD2EBEA" w14:textId="77777777" w:rsidTr="005416A9">
        <w:trPr>
          <w:tblHeader/>
        </w:trPr>
        <w:tc>
          <w:tcPr>
            <w:tcW w:w="567" w:type="dxa"/>
          </w:tcPr>
          <w:p w14:paraId="4B31CDE8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B5232F" w14:textId="77777777" w:rsidR="005416A9" w:rsidRPr="009A5A20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L5101</w:t>
            </w:r>
          </w:p>
        </w:tc>
        <w:tc>
          <w:tcPr>
            <w:tcW w:w="3827" w:type="dxa"/>
          </w:tcPr>
          <w:p w14:paraId="50139D1D" w14:textId="77777777" w:rsidR="005416A9" w:rsidRPr="009A5A20" w:rsidRDefault="005416A9" w:rsidP="005416A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lang w:eastAsia="x-none"/>
              </w:rPr>
              <w:t>資金運用概況維護</w:t>
            </w:r>
            <w:proofErr w:type="spellEnd"/>
          </w:p>
        </w:tc>
        <w:tc>
          <w:tcPr>
            <w:tcW w:w="284" w:type="dxa"/>
          </w:tcPr>
          <w:p w14:paraId="1B7F2F9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5257D9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7011A6A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05F34A4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735324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496492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A3FC60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159F5A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68F2D8A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60ACA08A" w14:textId="77777777" w:rsidTr="005416A9">
        <w:trPr>
          <w:tblHeader/>
        </w:trPr>
        <w:tc>
          <w:tcPr>
            <w:tcW w:w="567" w:type="dxa"/>
          </w:tcPr>
          <w:p w14:paraId="3FB12F3F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6E696B" w14:textId="77777777" w:rsidR="005416A9" w:rsidRPr="009A5A20" w:rsidRDefault="005416A9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L5902</w:t>
            </w:r>
          </w:p>
        </w:tc>
        <w:tc>
          <w:tcPr>
            <w:tcW w:w="3827" w:type="dxa"/>
          </w:tcPr>
          <w:p w14:paraId="25CEE612" w14:textId="77777777" w:rsidR="005416A9" w:rsidRPr="009A5A20" w:rsidRDefault="005416A9" w:rsidP="005416A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lang w:eastAsia="x-none"/>
              </w:rPr>
              <w:t>放審會記錄明細資料查詢</w:t>
            </w:r>
            <w:proofErr w:type="spellEnd"/>
          </w:p>
        </w:tc>
        <w:tc>
          <w:tcPr>
            <w:tcW w:w="284" w:type="dxa"/>
          </w:tcPr>
          <w:p w14:paraId="0D5CFCD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35D3FDD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67E71C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0C1A179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0867A7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7D636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E5B82A6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7AFC310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DB35D2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25E2253A" w14:textId="77777777" w:rsidTr="005416A9">
        <w:trPr>
          <w:tblHeader/>
        </w:trPr>
        <w:tc>
          <w:tcPr>
            <w:tcW w:w="567" w:type="dxa"/>
          </w:tcPr>
          <w:p w14:paraId="5997B382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CE7937" w14:textId="77777777" w:rsidR="005416A9" w:rsidRPr="009A5A20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</w:t>
            </w:r>
            <w:r w:rsidRPr="009A5A20">
              <w:rPr>
                <w:rFonts w:ascii="標楷體" w:eastAsia="標楷體" w:hAnsi="標楷體" w:hint="eastAsia"/>
              </w:rPr>
              <w:t>102</w:t>
            </w:r>
          </w:p>
        </w:tc>
        <w:tc>
          <w:tcPr>
            <w:tcW w:w="3827" w:type="dxa"/>
          </w:tcPr>
          <w:p w14:paraId="2B0CF78B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放審會記錄維護</w:t>
            </w:r>
          </w:p>
        </w:tc>
        <w:tc>
          <w:tcPr>
            <w:tcW w:w="284" w:type="dxa"/>
          </w:tcPr>
          <w:p w14:paraId="2B814AB1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1B2ED0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FDF921E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EF5575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24D1F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098BCE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93327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00415E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C9703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522BEBBF" w14:textId="77777777" w:rsidTr="005416A9">
        <w:trPr>
          <w:tblHeader/>
        </w:trPr>
        <w:tc>
          <w:tcPr>
            <w:tcW w:w="567" w:type="dxa"/>
          </w:tcPr>
          <w:p w14:paraId="6FBAED98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39E404" w14:textId="77777777" w:rsidR="005416A9" w:rsidRPr="009A5A20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="009659DF" w:rsidRPr="009A5A20">
              <w:rPr>
                <w:rFonts w:ascii="標楷體" w:eastAsia="標楷體" w:hAnsi="標楷體" w:hint="eastAsia"/>
              </w:rPr>
              <w:t>5903</w:t>
            </w:r>
          </w:p>
        </w:tc>
        <w:tc>
          <w:tcPr>
            <w:tcW w:w="3827" w:type="dxa"/>
          </w:tcPr>
          <w:p w14:paraId="54ED5AC6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檔案借閱明細資料查詢</w:t>
            </w:r>
          </w:p>
        </w:tc>
        <w:tc>
          <w:tcPr>
            <w:tcW w:w="284" w:type="dxa"/>
          </w:tcPr>
          <w:p w14:paraId="30C0385F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93F5134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D1B16AC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341BC12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D8D47B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5C59A2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E78BB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2E7F2F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7603DB4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7E330C00" w14:textId="77777777" w:rsidTr="005416A9">
        <w:trPr>
          <w:tblHeader/>
        </w:trPr>
        <w:tc>
          <w:tcPr>
            <w:tcW w:w="567" w:type="dxa"/>
          </w:tcPr>
          <w:p w14:paraId="79FFD18E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172640" w14:textId="77777777" w:rsidR="005416A9" w:rsidRPr="009A5A20" w:rsidRDefault="005416A9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="009659DF" w:rsidRPr="009A5A20">
              <w:rPr>
                <w:rFonts w:ascii="標楷體" w:eastAsia="標楷體" w:hAnsi="標楷體" w:hint="eastAsia"/>
              </w:rPr>
              <w:t>5103</w:t>
            </w:r>
          </w:p>
        </w:tc>
        <w:tc>
          <w:tcPr>
            <w:tcW w:w="3827" w:type="dxa"/>
          </w:tcPr>
          <w:p w14:paraId="21235439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檔案借閱維護</w:t>
            </w:r>
          </w:p>
        </w:tc>
        <w:tc>
          <w:tcPr>
            <w:tcW w:w="284" w:type="dxa"/>
          </w:tcPr>
          <w:p w14:paraId="6362C28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ECEB619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B2CC83B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400A4F8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99F4E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B558D0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10EF9B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0C4FCE1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02608F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0244280E" w14:textId="77777777" w:rsidTr="005416A9">
        <w:trPr>
          <w:tblHeader/>
        </w:trPr>
        <w:tc>
          <w:tcPr>
            <w:tcW w:w="567" w:type="dxa"/>
          </w:tcPr>
          <w:p w14:paraId="07604A39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C27AE" w14:textId="77777777" w:rsidR="005416A9" w:rsidRPr="009A5A20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</w:t>
            </w:r>
            <w:r w:rsidRPr="009A5A20">
              <w:rPr>
                <w:rFonts w:ascii="標楷體" w:eastAsia="標楷體" w:hAnsi="標楷體" w:hint="eastAsia"/>
              </w:rPr>
              <w:t>104</w:t>
            </w:r>
          </w:p>
        </w:tc>
        <w:tc>
          <w:tcPr>
            <w:tcW w:w="3827" w:type="dxa"/>
          </w:tcPr>
          <w:p w14:paraId="315AEFD1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檔案借閱報表作業(列印)</w:t>
            </w:r>
          </w:p>
        </w:tc>
        <w:tc>
          <w:tcPr>
            <w:tcW w:w="284" w:type="dxa"/>
          </w:tcPr>
          <w:p w14:paraId="08AEE1D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1AE8CC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B619EF7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B1C672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AE6C6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829E64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703216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E25DD77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DADDEA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633EF71C" w14:textId="77777777" w:rsidTr="005416A9">
        <w:trPr>
          <w:tblHeader/>
        </w:trPr>
        <w:tc>
          <w:tcPr>
            <w:tcW w:w="567" w:type="dxa"/>
          </w:tcPr>
          <w:p w14:paraId="0BC16413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8EF38" w14:textId="189B9B39" w:rsidR="005416A9" w:rsidRPr="009A5A20" w:rsidRDefault="00DD0CE2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L5021</w:t>
            </w:r>
          </w:p>
        </w:tc>
        <w:tc>
          <w:tcPr>
            <w:tcW w:w="3827" w:type="dxa"/>
          </w:tcPr>
          <w:p w14:paraId="5E6DF84C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房貸專員明細資料查詢</w:t>
            </w:r>
          </w:p>
        </w:tc>
        <w:tc>
          <w:tcPr>
            <w:tcW w:w="284" w:type="dxa"/>
          </w:tcPr>
          <w:p w14:paraId="3BDB58B5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8E6F8DC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FE5F958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349B949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A1176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20B0E5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D316C6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C198F8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BA4FB06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57588F01" w14:textId="77777777" w:rsidTr="005416A9">
        <w:trPr>
          <w:tblHeader/>
        </w:trPr>
        <w:tc>
          <w:tcPr>
            <w:tcW w:w="567" w:type="dxa"/>
          </w:tcPr>
          <w:p w14:paraId="019AD686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2494FE" w14:textId="77777777" w:rsidR="005416A9" w:rsidRPr="009A5A20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5401</w:t>
            </w:r>
          </w:p>
        </w:tc>
        <w:tc>
          <w:tcPr>
            <w:tcW w:w="3827" w:type="dxa"/>
          </w:tcPr>
          <w:p w14:paraId="1274A49A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房貸專員資料維護</w:t>
            </w:r>
          </w:p>
        </w:tc>
        <w:tc>
          <w:tcPr>
            <w:tcW w:w="284" w:type="dxa"/>
          </w:tcPr>
          <w:p w14:paraId="1FDB5C2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6A5EAE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BEFEA2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E3B5EA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BD3CF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E9988B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48DFF5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68A57B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540BE0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2C45D9F9" w14:textId="77777777" w:rsidTr="005416A9">
        <w:trPr>
          <w:tblHeader/>
        </w:trPr>
        <w:tc>
          <w:tcPr>
            <w:tcW w:w="567" w:type="dxa"/>
          </w:tcPr>
          <w:p w14:paraId="7B72F24D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C6651E" w14:textId="77777777" w:rsidR="005416A9" w:rsidRPr="009A5A20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5402</w:t>
            </w:r>
          </w:p>
        </w:tc>
        <w:tc>
          <w:tcPr>
            <w:tcW w:w="3827" w:type="dxa"/>
          </w:tcPr>
          <w:p w14:paraId="6D21EE29" w14:textId="249EAB15" w:rsidR="005416A9" w:rsidRPr="009A5A20" w:rsidRDefault="00DD0CE2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val="x-none"/>
              </w:rPr>
              <w:t>年度業績目標更新</w:t>
            </w:r>
          </w:p>
        </w:tc>
        <w:tc>
          <w:tcPr>
            <w:tcW w:w="284" w:type="dxa"/>
          </w:tcPr>
          <w:p w14:paraId="49BA98EC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68983A8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8C896A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8088F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437CF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6AE019A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C803F19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F0166DD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D422BE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5416A9" w:rsidRPr="009A5A20" w14:paraId="157AD1C2" w14:textId="77777777" w:rsidTr="005416A9">
        <w:trPr>
          <w:tblHeader/>
        </w:trPr>
        <w:tc>
          <w:tcPr>
            <w:tcW w:w="567" w:type="dxa"/>
          </w:tcPr>
          <w:p w14:paraId="6BC756CF" w14:textId="77777777" w:rsidR="005416A9" w:rsidRPr="009A5A20" w:rsidRDefault="005416A9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A2D72" w14:textId="77777777" w:rsidR="005416A9" w:rsidRPr="009A5A20" w:rsidRDefault="009659DF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5404</w:t>
            </w:r>
          </w:p>
        </w:tc>
        <w:tc>
          <w:tcPr>
            <w:tcW w:w="3827" w:type="dxa"/>
          </w:tcPr>
          <w:p w14:paraId="738E5E21" w14:textId="77777777" w:rsidR="005416A9" w:rsidRPr="009A5A20" w:rsidRDefault="009659DF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房貸專員績效津貼計算</w:t>
            </w:r>
          </w:p>
        </w:tc>
        <w:tc>
          <w:tcPr>
            <w:tcW w:w="284" w:type="dxa"/>
          </w:tcPr>
          <w:p w14:paraId="37BE1186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1B30D23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0BA7D2" w14:textId="77777777" w:rsidR="005416A9" w:rsidRPr="009A5A20" w:rsidRDefault="005416A9" w:rsidP="005416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331EE4A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F8645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1EC26F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515ED18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535AA93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DDC927" w14:textId="77777777" w:rsidR="005416A9" w:rsidRPr="009A5A20" w:rsidRDefault="005416A9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338BDBC6" w14:textId="77777777" w:rsidTr="005416A9">
        <w:trPr>
          <w:tblHeader/>
        </w:trPr>
        <w:tc>
          <w:tcPr>
            <w:tcW w:w="567" w:type="dxa"/>
          </w:tcPr>
          <w:p w14:paraId="23CDCB3B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A626A" w14:textId="77777777" w:rsidR="007E0C18" w:rsidRPr="009A5A20" w:rsidRDefault="007E0C18" w:rsidP="005416A9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</w:t>
            </w:r>
            <w:r w:rsidRPr="009A5A20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289E3707" w14:textId="77777777" w:rsidR="007E0C18" w:rsidRPr="009A5A20" w:rsidRDefault="007E0C18" w:rsidP="005416A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更改目標金額、累計目標金額</w:t>
            </w:r>
          </w:p>
        </w:tc>
        <w:tc>
          <w:tcPr>
            <w:tcW w:w="284" w:type="dxa"/>
          </w:tcPr>
          <w:p w14:paraId="58B1DC10" w14:textId="77777777" w:rsidR="007E0C18" w:rsidRPr="009A5A20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542775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A7E95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B56F41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0028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9CD0660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97A5FD9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BBF2E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627769" w14:textId="77777777" w:rsidR="007E0C18" w:rsidRPr="009A5A20" w:rsidRDefault="007E0C18" w:rsidP="005416A9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621B5072" w14:textId="77777777" w:rsidTr="009659DF">
        <w:trPr>
          <w:tblHeader/>
        </w:trPr>
        <w:tc>
          <w:tcPr>
            <w:tcW w:w="567" w:type="dxa"/>
          </w:tcPr>
          <w:p w14:paraId="177B1299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853EFD" w14:textId="76160224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L5</w:t>
            </w:r>
            <w:r w:rsidR="0071214C" w:rsidRPr="009A5A20">
              <w:rPr>
                <w:rFonts w:ascii="標楷體" w:eastAsia="標楷體" w:hAnsi="標楷體" w:hint="eastAsia"/>
              </w:rPr>
              <w:t>023</w:t>
            </w:r>
          </w:p>
        </w:tc>
        <w:tc>
          <w:tcPr>
            <w:tcW w:w="3827" w:type="dxa"/>
          </w:tcPr>
          <w:p w14:paraId="7DCE4DB8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晤談人員明細資料查詢</w:t>
            </w:r>
          </w:p>
        </w:tc>
        <w:tc>
          <w:tcPr>
            <w:tcW w:w="284" w:type="dxa"/>
          </w:tcPr>
          <w:p w14:paraId="6E88759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41320E8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CE2270A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B00A4C4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BDD00B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E2EB7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713524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4105CE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C9C871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7084FA38" w14:textId="77777777" w:rsidTr="009659DF">
        <w:trPr>
          <w:tblHeader/>
        </w:trPr>
        <w:tc>
          <w:tcPr>
            <w:tcW w:w="567" w:type="dxa"/>
          </w:tcPr>
          <w:p w14:paraId="4CEA047F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BB693B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5406</w:t>
            </w:r>
          </w:p>
        </w:tc>
        <w:tc>
          <w:tcPr>
            <w:tcW w:w="3827" w:type="dxa"/>
          </w:tcPr>
          <w:p w14:paraId="58C0E841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晤談人員資料維護</w:t>
            </w:r>
          </w:p>
        </w:tc>
        <w:tc>
          <w:tcPr>
            <w:tcW w:w="284" w:type="dxa"/>
          </w:tcPr>
          <w:p w14:paraId="7B9AEE0F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BBD99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4954BB5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E863047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F6F63F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951C2A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A54C7F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74771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093D65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7D4EB260" w14:textId="77777777" w:rsidTr="009659DF">
        <w:trPr>
          <w:tblHeader/>
        </w:trPr>
        <w:tc>
          <w:tcPr>
            <w:tcW w:w="567" w:type="dxa"/>
          </w:tcPr>
          <w:p w14:paraId="38803A55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4A940A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5943</w:t>
            </w:r>
          </w:p>
        </w:tc>
        <w:tc>
          <w:tcPr>
            <w:tcW w:w="3827" w:type="dxa"/>
          </w:tcPr>
          <w:p w14:paraId="0A1E1037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協辦人員等級明細資料查詢</w:t>
            </w:r>
          </w:p>
        </w:tc>
        <w:tc>
          <w:tcPr>
            <w:tcW w:w="284" w:type="dxa"/>
          </w:tcPr>
          <w:p w14:paraId="3E60B385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ED3CF3C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EC1E313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F31252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BD79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33A5DB9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12A5FF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1AF834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54D309D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D84310" w:rsidRPr="009A5A20" w14:paraId="3FCEB1D1" w14:textId="77777777" w:rsidTr="009659DF">
        <w:trPr>
          <w:tblHeader/>
        </w:trPr>
        <w:tc>
          <w:tcPr>
            <w:tcW w:w="567" w:type="dxa"/>
          </w:tcPr>
          <w:p w14:paraId="160EE580" w14:textId="77777777" w:rsidR="00D84310" w:rsidRPr="009A5A20" w:rsidRDefault="00D84310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872F4C" w14:textId="30FF253D" w:rsidR="00D84310" w:rsidRPr="009A5A20" w:rsidRDefault="00D84310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5944</w:t>
            </w:r>
          </w:p>
        </w:tc>
        <w:tc>
          <w:tcPr>
            <w:tcW w:w="3827" w:type="dxa"/>
          </w:tcPr>
          <w:p w14:paraId="612E619B" w14:textId="6A4DF151" w:rsidR="00D84310" w:rsidRPr="009A5A20" w:rsidRDefault="00D84310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目標金額、累計目標金額查詢</w:t>
            </w:r>
          </w:p>
        </w:tc>
        <w:tc>
          <w:tcPr>
            <w:tcW w:w="284" w:type="dxa"/>
          </w:tcPr>
          <w:p w14:paraId="4B635FD5" w14:textId="7B1E1FAB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05721" w14:textId="3A44705B" w:rsidR="00D84310" w:rsidRPr="009A5A20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FB6448" w14:textId="7B67305D" w:rsidR="00D84310" w:rsidRPr="009A5A20" w:rsidRDefault="00D84310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1742E916" w14:textId="77777777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F4BD0A" w14:textId="6F4BAA1C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0536D9" w14:textId="6F247CEF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715F361" w14:textId="0C2EBF6B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026B431" w14:textId="47BB9791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7DBA17A" w14:textId="77777777" w:rsidR="00D84310" w:rsidRPr="009A5A20" w:rsidRDefault="00D84310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76D503EC" w14:textId="77777777" w:rsidTr="009659DF">
        <w:trPr>
          <w:tblHeader/>
        </w:trPr>
        <w:tc>
          <w:tcPr>
            <w:tcW w:w="567" w:type="dxa"/>
          </w:tcPr>
          <w:p w14:paraId="4F1E07AF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199353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5407</w:t>
            </w:r>
          </w:p>
        </w:tc>
        <w:tc>
          <w:tcPr>
            <w:tcW w:w="3827" w:type="dxa"/>
          </w:tcPr>
          <w:p w14:paraId="4635AD52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房貸協辦人員等級維護</w:t>
            </w:r>
          </w:p>
        </w:tc>
        <w:tc>
          <w:tcPr>
            <w:tcW w:w="284" w:type="dxa"/>
          </w:tcPr>
          <w:p w14:paraId="1446F849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1AFC5AA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F3EC6A0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6C6F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CA0B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4F61C7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B66F77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82F967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AC736D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37EDA9CF" w14:textId="77777777" w:rsidTr="009659DF">
        <w:trPr>
          <w:tblHeader/>
        </w:trPr>
        <w:tc>
          <w:tcPr>
            <w:tcW w:w="567" w:type="dxa"/>
          </w:tcPr>
          <w:p w14:paraId="65046114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0D2F47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5408</w:t>
            </w:r>
          </w:p>
        </w:tc>
        <w:tc>
          <w:tcPr>
            <w:tcW w:w="3827" w:type="dxa"/>
          </w:tcPr>
          <w:p w14:paraId="38DBB007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房貸專員撥款筆數統計表</w:t>
            </w:r>
          </w:p>
        </w:tc>
        <w:tc>
          <w:tcPr>
            <w:tcW w:w="284" w:type="dxa"/>
          </w:tcPr>
          <w:p w14:paraId="5EFCD27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423C600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6FB782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DFB0F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950385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B4CE9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9668FC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EA6E17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3239A91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460F57BD" w14:textId="77777777" w:rsidTr="009659DF">
        <w:trPr>
          <w:tblHeader/>
        </w:trPr>
        <w:tc>
          <w:tcPr>
            <w:tcW w:w="567" w:type="dxa"/>
          </w:tcPr>
          <w:p w14:paraId="33982ADD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B130C1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5409</w:t>
            </w:r>
          </w:p>
        </w:tc>
        <w:tc>
          <w:tcPr>
            <w:tcW w:w="3827" w:type="dxa"/>
          </w:tcPr>
          <w:p w14:paraId="7BA85F76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案件品質排行表(列印)</w:t>
            </w:r>
          </w:p>
        </w:tc>
        <w:tc>
          <w:tcPr>
            <w:tcW w:w="284" w:type="dxa"/>
          </w:tcPr>
          <w:p w14:paraId="05631BBF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62C14D3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27C376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482536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C709A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CC97CE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8CA20E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5C4BF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DA9EEB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51E0E758" w14:textId="77777777" w:rsidTr="009659DF">
        <w:trPr>
          <w:tblHeader/>
        </w:trPr>
        <w:tc>
          <w:tcPr>
            <w:tcW w:w="567" w:type="dxa"/>
          </w:tcPr>
          <w:p w14:paraId="55A5DA9B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C04A31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5410</w:t>
            </w:r>
          </w:p>
        </w:tc>
        <w:tc>
          <w:tcPr>
            <w:tcW w:w="3827" w:type="dxa"/>
          </w:tcPr>
          <w:p w14:paraId="29EB2A7F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新撥款利率案件資料產生</w:t>
            </w:r>
          </w:p>
        </w:tc>
        <w:tc>
          <w:tcPr>
            <w:tcW w:w="284" w:type="dxa"/>
          </w:tcPr>
          <w:p w14:paraId="3DCA04C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A27354C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D344BA6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A46EB2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74A4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AA227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8F84B4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6CB0CB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CC738F6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0B47D689" w14:textId="77777777" w:rsidTr="009659DF">
        <w:trPr>
          <w:tblHeader/>
        </w:trPr>
        <w:tc>
          <w:tcPr>
            <w:tcW w:w="567" w:type="dxa"/>
          </w:tcPr>
          <w:p w14:paraId="3C17FABA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FA90A7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5411</w:t>
            </w:r>
          </w:p>
        </w:tc>
        <w:tc>
          <w:tcPr>
            <w:tcW w:w="3827" w:type="dxa"/>
          </w:tcPr>
          <w:p w14:paraId="6D8C43C3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撥款件貸款成數統計資料產生</w:t>
            </w:r>
          </w:p>
        </w:tc>
        <w:tc>
          <w:tcPr>
            <w:tcW w:w="284" w:type="dxa"/>
          </w:tcPr>
          <w:p w14:paraId="39107BAA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64EAEB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295221E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4AD68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15D08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ED240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F8B2237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7AC686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2D2742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641E1527" w14:textId="77777777" w:rsidTr="009659DF">
        <w:trPr>
          <w:tblHeader/>
        </w:trPr>
        <w:tc>
          <w:tcPr>
            <w:tcW w:w="567" w:type="dxa"/>
          </w:tcPr>
          <w:p w14:paraId="5DFE0B27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EB8A6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5412</w:t>
            </w:r>
          </w:p>
        </w:tc>
        <w:tc>
          <w:tcPr>
            <w:tcW w:w="3827" w:type="dxa"/>
          </w:tcPr>
          <w:p w14:paraId="47FE9E35" w14:textId="77777777" w:rsidR="007E0C18" w:rsidRPr="009A5A20" w:rsidRDefault="007E0C1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新光銀銀扣案件資料產生</w:t>
            </w:r>
          </w:p>
        </w:tc>
        <w:tc>
          <w:tcPr>
            <w:tcW w:w="284" w:type="dxa"/>
          </w:tcPr>
          <w:p w14:paraId="0E08324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B7E3552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3D06EF7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3DF46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D5611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9F9A09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893A644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35E4284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2A8430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C22A23" w:rsidRPr="009A5A20" w14:paraId="372077F9" w14:textId="77777777" w:rsidTr="009659DF">
        <w:trPr>
          <w:tblHeader/>
        </w:trPr>
        <w:tc>
          <w:tcPr>
            <w:tcW w:w="567" w:type="dxa"/>
          </w:tcPr>
          <w:p w14:paraId="711E72C6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38260E91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L5950</w:t>
            </w:r>
          </w:p>
        </w:tc>
        <w:tc>
          <w:tcPr>
            <w:tcW w:w="3827" w:type="dxa"/>
          </w:tcPr>
          <w:p w14:paraId="2709953D" w14:textId="77777777" w:rsidR="007E0C18" w:rsidRPr="009A5A20" w:rsidRDefault="007E0C18" w:rsidP="009659DF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 w:hint="eastAsia"/>
                <w:strike/>
                <w:color w:val="FF0000"/>
              </w:rPr>
              <w:t>業績案件計件代碼明細資料查詢</w:t>
            </w:r>
          </w:p>
        </w:tc>
        <w:tc>
          <w:tcPr>
            <w:tcW w:w="284" w:type="dxa"/>
          </w:tcPr>
          <w:p w14:paraId="35AF005B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5AD6992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38B7B698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AE4B3AA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32CD87C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11DEC36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29FBCFD1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3C6046A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5482C084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D84310" w:rsidRPr="009A5A20" w14:paraId="686CFB61" w14:textId="77777777" w:rsidTr="009659DF">
        <w:trPr>
          <w:tblHeader/>
        </w:trPr>
        <w:tc>
          <w:tcPr>
            <w:tcW w:w="567" w:type="dxa"/>
          </w:tcPr>
          <w:p w14:paraId="6588C5BC" w14:textId="77777777" w:rsidR="00D84310" w:rsidRPr="009A5A20" w:rsidRDefault="00D84310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4B16BB07" w14:textId="7E5B3CFF" w:rsidR="00D84310" w:rsidRPr="009A5A20" w:rsidRDefault="00D84310" w:rsidP="009659DF">
            <w:pPr>
              <w:pStyle w:val="afe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L5500</w:t>
            </w:r>
          </w:p>
        </w:tc>
        <w:tc>
          <w:tcPr>
            <w:tcW w:w="3827" w:type="dxa"/>
          </w:tcPr>
          <w:p w14:paraId="4211CD71" w14:textId="142E8099" w:rsidR="00D84310" w:rsidRPr="009A5A20" w:rsidRDefault="00D84310" w:rsidP="00D84310">
            <w:pPr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</w:rPr>
              <w:t>工作日業績結算</w:t>
            </w:r>
          </w:p>
        </w:tc>
        <w:tc>
          <w:tcPr>
            <w:tcW w:w="284" w:type="dxa"/>
          </w:tcPr>
          <w:p w14:paraId="40032FFB" w14:textId="185243AF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1</w:t>
            </w:r>
          </w:p>
        </w:tc>
        <w:tc>
          <w:tcPr>
            <w:tcW w:w="567" w:type="dxa"/>
          </w:tcPr>
          <w:p w14:paraId="55549868" w14:textId="25B87139" w:rsidR="00D84310" w:rsidRPr="009A5A2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B</w:t>
            </w:r>
          </w:p>
        </w:tc>
        <w:tc>
          <w:tcPr>
            <w:tcW w:w="567" w:type="dxa"/>
          </w:tcPr>
          <w:p w14:paraId="2967C106" w14:textId="7BF2497C" w:rsidR="00D84310" w:rsidRPr="009A5A20" w:rsidRDefault="00D84310" w:rsidP="00F9112A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0C64C498" w14:textId="77777777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567" w:type="dxa"/>
          </w:tcPr>
          <w:p w14:paraId="10D6C4A7" w14:textId="39C182E1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567" w:type="dxa"/>
          </w:tcPr>
          <w:p w14:paraId="1A42EE72" w14:textId="05EC8AD4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4" w:type="dxa"/>
          </w:tcPr>
          <w:p w14:paraId="14C25299" w14:textId="7A84BF7E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3" w:type="dxa"/>
          </w:tcPr>
          <w:p w14:paraId="7DE7807C" w14:textId="47271FC7" w:rsidR="00D84310" w:rsidRPr="009A5A20" w:rsidRDefault="00D84310" w:rsidP="00F9112A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288" w:type="dxa"/>
          </w:tcPr>
          <w:p w14:paraId="35390B23" w14:textId="77777777" w:rsidR="00D84310" w:rsidRPr="009A5A20" w:rsidRDefault="00D84310" w:rsidP="009659DF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466D1" w:rsidRPr="009A5A20" w14:paraId="76688250" w14:textId="77777777" w:rsidTr="009659DF">
        <w:trPr>
          <w:tblHeader/>
        </w:trPr>
        <w:tc>
          <w:tcPr>
            <w:tcW w:w="567" w:type="dxa"/>
          </w:tcPr>
          <w:p w14:paraId="11C0CE31" w14:textId="77777777" w:rsidR="007466D1" w:rsidRPr="009A5A20" w:rsidRDefault="007466D1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CB2EE3E" w14:textId="03F3FC0C" w:rsidR="007466D1" w:rsidRPr="009A5A20" w:rsidRDefault="007466D1" w:rsidP="007466D1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L5051</w:t>
            </w:r>
          </w:p>
        </w:tc>
        <w:tc>
          <w:tcPr>
            <w:tcW w:w="3827" w:type="dxa"/>
          </w:tcPr>
          <w:p w14:paraId="676A7C17" w14:textId="38DBD806" w:rsidR="007466D1" w:rsidRPr="009A5A20" w:rsidRDefault="007466D1" w:rsidP="007466D1">
            <w:pPr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房貸介紹人業績處理清單</w:t>
            </w:r>
          </w:p>
        </w:tc>
        <w:tc>
          <w:tcPr>
            <w:tcW w:w="284" w:type="dxa"/>
          </w:tcPr>
          <w:p w14:paraId="7B2767B4" w14:textId="7F9A9C8B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567" w:type="dxa"/>
          </w:tcPr>
          <w:p w14:paraId="31C24D11" w14:textId="3B7723F0" w:rsidR="007466D1" w:rsidRPr="009A5A2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/>
                <w:szCs w:val="20"/>
              </w:rPr>
              <w:t>B</w:t>
            </w:r>
          </w:p>
        </w:tc>
        <w:tc>
          <w:tcPr>
            <w:tcW w:w="567" w:type="dxa"/>
          </w:tcPr>
          <w:p w14:paraId="06135594" w14:textId="3FCF9883" w:rsidR="007466D1" w:rsidRPr="009A5A20" w:rsidRDefault="007466D1" w:rsidP="007466D1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/>
                <w:szCs w:val="20"/>
              </w:rPr>
              <w:t>X</w:t>
            </w:r>
          </w:p>
        </w:tc>
        <w:tc>
          <w:tcPr>
            <w:tcW w:w="850" w:type="dxa"/>
          </w:tcPr>
          <w:p w14:paraId="2EC6BE6C" w14:textId="77777777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3FCCB" w14:textId="3C7E2C4F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567" w:type="dxa"/>
          </w:tcPr>
          <w:p w14:paraId="7785BD20" w14:textId="7EB98F84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284" w:type="dxa"/>
          </w:tcPr>
          <w:p w14:paraId="60B57C78" w14:textId="506E1F55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283" w:type="dxa"/>
          </w:tcPr>
          <w:p w14:paraId="2D74ED93" w14:textId="34596ECA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288" w:type="dxa"/>
          </w:tcPr>
          <w:p w14:paraId="79CADC0B" w14:textId="77777777" w:rsidR="007466D1" w:rsidRPr="009A5A20" w:rsidRDefault="007466D1" w:rsidP="007466D1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9A5A20" w14:paraId="3608A444" w14:textId="77777777" w:rsidTr="009659DF">
        <w:trPr>
          <w:tblHeader/>
        </w:trPr>
        <w:tc>
          <w:tcPr>
            <w:tcW w:w="567" w:type="dxa"/>
          </w:tcPr>
          <w:p w14:paraId="73A75422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53A3E5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5501</w:t>
            </w:r>
          </w:p>
        </w:tc>
        <w:tc>
          <w:tcPr>
            <w:tcW w:w="3827" w:type="dxa"/>
          </w:tcPr>
          <w:p w14:paraId="24C378A9" w14:textId="455D2427" w:rsidR="007E0C18" w:rsidRPr="009A5A20" w:rsidRDefault="00C22A23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介紹人業績案件維護</w:t>
            </w:r>
          </w:p>
        </w:tc>
        <w:tc>
          <w:tcPr>
            <w:tcW w:w="284" w:type="dxa"/>
          </w:tcPr>
          <w:p w14:paraId="79F8B79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A83801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796CE2" w14:textId="778E421E" w:rsidR="007E0C18" w:rsidRPr="009A5A20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52F0DF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EF5B8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970C94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CCA6EF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10EF5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DBA101B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65F12D07" w14:textId="77777777" w:rsidTr="009659DF">
        <w:trPr>
          <w:tblHeader/>
        </w:trPr>
        <w:tc>
          <w:tcPr>
            <w:tcW w:w="567" w:type="dxa"/>
          </w:tcPr>
          <w:p w14:paraId="049290FC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0C394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5951</w:t>
            </w:r>
          </w:p>
        </w:tc>
        <w:tc>
          <w:tcPr>
            <w:tcW w:w="3827" w:type="dxa"/>
          </w:tcPr>
          <w:p w14:paraId="34EBC8CD" w14:textId="4AA3274C" w:rsidR="007E0C18" w:rsidRPr="009A5A20" w:rsidRDefault="00C22A23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房貸介紹人業績明細查詢</w:t>
            </w:r>
          </w:p>
        </w:tc>
        <w:tc>
          <w:tcPr>
            <w:tcW w:w="284" w:type="dxa"/>
          </w:tcPr>
          <w:p w14:paraId="5483379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F96564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2B381A0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8097D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4ED0B9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DAA4870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A9B4A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184147B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1273CC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9A5A20" w14:paraId="1D91D1B0" w14:textId="77777777" w:rsidTr="00ED3A87">
        <w:trPr>
          <w:tblHeader/>
        </w:trPr>
        <w:tc>
          <w:tcPr>
            <w:tcW w:w="567" w:type="dxa"/>
          </w:tcPr>
          <w:p w14:paraId="7034549B" w14:textId="77777777" w:rsidR="007466D1" w:rsidRPr="009A5A20" w:rsidRDefault="007466D1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29EBA8B" w14:textId="77777777" w:rsidR="007466D1" w:rsidRPr="009A5A20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5052</w:t>
            </w:r>
          </w:p>
        </w:tc>
        <w:tc>
          <w:tcPr>
            <w:tcW w:w="3827" w:type="dxa"/>
          </w:tcPr>
          <w:p w14:paraId="3E672044" w14:textId="77777777" w:rsidR="007466D1" w:rsidRPr="009A5A20" w:rsidRDefault="007466D1" w:rsidP="00ED3A87">
            <w:pPr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房貸專員業績處理清單</w:t>
            </w:r>
          </w:p>
        </w:tc>
        <w:tc>
          <w:tcPr>
            <w:tcW w:w="284" w:type="dxa"/>
          </w:tcPr>
          <w:p w14:paraId="154DAC45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FD68531" w14:textId="77777777" w:rsidR="007466D1" w:rsidRPr="009A5A20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43C0967F" w14:textId="77777777" w:rsidR="007466D1" w:rsidRPr="009A5A20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4E5A5CFA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DD0A9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62AEE89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80DE372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7DB78E9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9BA5D16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9A5A20" w14:paraId="6684F15D" w14:textId="77777777" w:rsidTr="009659DF">
        <w:trPr>
          <w:tblHeader/>
        </w:trPr>
        <w:tc>
          <w:tcPr>
            <w:tcW w:w="567" w:type="dxa"/>
          </w:tcPr>
          <w:p w14:paraId="7059502A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5474E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5502</w:t>
            </w:r>
          </w:p>
        </w:tc>
        <w:tc>
          <w:tcPr>
            <w:tcW w:w="3827" w:type="dxa"/>
          </w:tcPr>
          <w:p w14:paraId="216D527B" w14:textId="7027752F" w:rsidR="007E0C18" w:rsidRPr="009A5A20" w:rsidRDefault="00C22A23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房貸專員業績案件維護</w:t>
            </w:r>
          </w:p>
        </w:tc>
        <w:tc>
          <w:tcPr>
            <w:tcW w:w="284" w:type="dxa"/>
          </w:tcPr>
          <w:p w14:paraId="7A01F5A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AC225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6C641" w14:textId="193D92C1" w:rsidR="007E0C18" w:rsidRPr="009A5A20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D608A05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9BDCE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577345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920731C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CECA9CE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E3AF2E3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E0C18" w:rsidRPr="009A5A20" w14:paraId="44247470" w14:textId="77777777" w:rsidTr="009659DF">
        <w:trPr>
          <w:tblHeader/>
        </w:trPr>
        <w:tc>
          <w:tcPr>
            <w:tcW w:w="567" w:type="dxa"/>
          </w:tcPr>
          <w:p w14:paraId="152C6337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E6F411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5952</w:t>
            </w:r>
          </w:p>
        </w:tc>
        <w:tc>
          <w:tcPr>
            <w:tcW w:w="3827" w:type="dxa"/>
          </w:tcPr>
          <w:p w14:paraId="512E2E21" w14:textId="6471C794" w:rsidR="007E0C18" w:rsidRPr="009A5A20" w:rsidRDefault="00C22A23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房貸專員業績明細查詢</w:t>
            </w:r>
          </w:p>
        </w:tc>
        <w:tc>
          <w:tcPr>
            <w:tcW w:w="284" w:type="dxa"/>
          </w:tcPr>
          <w:p w14:paraId="73AC8EC9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DEEBD51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AE18F7D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A4A77B2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DE8D80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5E75D4A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F2A80A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55E66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BA355EE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0DC17010" w14:textId="77777777" w:rsidTr="009659DF">
        <w:trPr>
          <w:tblHeader/>
        </w:trPr>
        <w:tc>
          <w:tcPr>
            <w:tcW w:w="567" w:type="dxa"/>
          </w:tcPr>
          <w:p w14:paraId="15E054D3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22D8D3" w14:textId="1882A89A" w:rsidR="00F31A08" w:rsidRPr="009A5A20" w:rsidRDefault="00F31A0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L5511</w:t>
            </w:r>
          </w:p>
        </w:tc>
        <w:tc>
          <w:tcPr>
            <w:tcW w:w="3827" w:type="dxa"/>
          </w:tcPr>
          <w:p w14:paraId="05E4FD02" w14:textId="4026C917" w:rsidR="00F31A08" w:rsidRPr="009A5A20" w:rsidRDefault="00F31A0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產生介紹、協辦獎金發放檔</w:t>
            </w:r>
          </w:p>
        </w:tc>
        <w:tc>
          <w:tcPr>
            <w:tcW w:w="284" w:type="dxa"/>
          </w:tcPr>
          <w:p w14:paraId="3CCAEDD9" w14:textId="77777777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13798B" w14:textId="579D0CFE" w:rsidR="00F31A08" w:rsidRPr="009A5A20" w:rsidRDefault="00F31A0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162AAFED" w14:textId="0F32A96C" w:rsidR="00F31A08" w:rsidRPr="009A5A20" w:rsidRDefault="00F31A0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7EABD62F" w14:textId="77777777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4C708" w14:textId="75BA4D2E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6943E6B" w14:textId="16A6C059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02B77C5" w14:textId="77F9374A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E9EA5CB" w14:textId="265F6148" w:rsidR="00F31A08" w:rsidRPr="009A5A20" w:rsidRDefault="00F31A0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74B45CC" w14:textId="77777777" w:rsidR="00F31A08" w:rsidRPr="009A5A20" w:rsidRDefault="00F31A0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7466D1" w:rsidRPr="009A5A20" w14:paraId="046C0075" w14:textId="77777777" w:rsidTr="00ED3A87">
        <w:trPr>
          <w:tblHeader/>
        </w:trPr>
        <w:tc>
          <w:tcPr>
            <w:tcW w:w="567" w:type="dxa"/>
          </w:tcPr>
          <w:p w14:paraId="4EE991FB" w14:textId="77777777" w:rsidR="007466D1" w:rsidRPr="009A5A20" w:rsidRDefault="007466D1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719222BF" w14:textId="77777777" w:rsidR="007466D1" w:rsidRPr="009A5A20" w:rsidRDefault="007466D1" w:rsidP="00ED3A87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5053</w:t>
            </w:r>
          </w:p>
        </w:tc>
        <w:tc>
          <w:tcPr>
            <w:tcW w:w="3827" w:type="dxa"/>
          </w:tcPr>
          <w:p w14:paraId="0E4BEE0E" w14:textId="1FBED7D4" w:rsidR="007466D1" w:rsidRPr="009A5A20" w:rsidRDefault="00F31A08" w:rsidP="00ED3A87">
            <w:pPr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</w:rPr>
              <w:t>介紹、協辦</w:t>
            </w:r>
            <w:r w:rsidR="007466D1" w:rsidRPr="009A5A20">
              <w:rPr>
                <w:rFonts w:ascii="標楷體" w:eastAsia="標楷體" w:hAnsi="標楷體" w:hint="eastAsia"/>
                <w:szCs w:val="20"/>
              </w:rPr>
              <w:t>獎金處理清單</w:t>
            </w:r>
          </w:p>
        </w:tc>
        <w:tc>
          <w:tcPr>
            <w:tcW w:w="284" w:type="dxa"/>
          </w:tcPr>
          <w:p w14:paraId="11F83B86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B102C23" w14:textId="77777777" w:rsidR="007466D1" w:rsidRPr="009A5A20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367A3E37" w14:textId="77777777" w:rsidR="007466D1" w:rsidRPr="009A5A20" w:rsidRDefault="007466D1" w:rsidP="00ED3A87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0AB1956E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BE6172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7AD2D00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A449FE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EB76BD1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DB002E6" w14:textId="77777777" w:rsidR="007466D1" w:rsidRPr="009A5A20" w:rsidRDefault="007466D1" w:rsidP="00ED3A87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7E0C18" w:rsidRPr="009A5A20" w14:paraId="0A5DA6FC" w14:textId="77777777" w:rsidTr="009659DF">
        <w:trPr>
          <w:tblHeader/>
        </w:trPr>
        <w:tc>
          <w:tcPr>
            <w:tcW w:w="567" w:type="dxa"/>
          </w:tcPr>
          <w:p w14:paraId="4593B298" w14:textId="77777777" w:rsidR="007E0C18" w:rsidRPr="009A5A20" w:rsidRDefault="007E0C1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375D1D" w14:textId="77777777" w:rsidR="007E0C18" w:rsidRPr="009A5A20" w:rsidRDefault="007E0C18" w:rsidP="009659DF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5503</w:t>
            </w:r>
          </w:p>
        </w:tc>
        <w:tc>
          <w:tcPr>
            <w:tcW w:w="3827" w:type="dxa"/>
          </w:tcPr>
          <w:p w14:paraId="3CFC10F4" w14:textId="445AE9D6" w:rsidR="007E0C18" w:rsidRPr="009A5A20" w:rsidRDefault="00F31A08" w:rsidP="009659D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介紹、協辦</w:t>
            </w:r>
            <w:r w:rsidR="00C22A23" w:rsidRPr="009A5A20">
              <w:rPr>
                <w:rFonts w:ascii="標楷體" w:eastAsia="標楷體" w:hAnsi="標楷體" w:hint="eastAsia"/>
              </w:rPr>
              <w:t>獎金案件維護</w:t>
            </w:r>
          </w:p>
        </w:tc>
        <w:tc>
          <w:tcPr>
            <w:tcW w:w="284" w:type="dxa"/>
          </w:tcPr>
          <w:p w14:paraId="2D233E4D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C19EBC3" w14:textId="77777777" w:rsidR="007E0C18" w:rsidRPr="009A5A20" w:rsidRDefault="007E0C18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9765EDF" w14:textId="26B652A2" w:rsidR="007E0C18" w:rsidRPr="009A5A20" w:rsidRDefault="00221B8B" w:rsidP="00F9112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227258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971F0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4C11A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ED0F62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7F6193" w14:textId="77777777" w:rsidR="007E0C18" w:rsidRPr="009A5A20" w:rsidRDefault="007E0C18" w:rsidP="00F9112A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CF1B79" w14:textId="77777777" w:rsidR="007E0C18" w:rsidRPr="009A5A20" w:rsidRDefault="007E0C18" w:rsidP="009659DF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3DD3BA96" w14:textId="77777777" w:rsidTr="009659DF">
        <w:trPr>
          <w:tblHeader/>
        </w:trPr>
        <w:tc>
          <w:tcPr>
            <w:tcW w:w="567" w:type="dxa"/>
          </w:tcPr>
          <w:p w14:paraId="00ADD21D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24FB8" w14:textId="27A82A05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L5512</w:t>
            </w:r>
          </w:p>
        </w:tc>
        <w:tc>
          <w:tcPr>
            <w:tcW w:w="3827" w:type="dxa"/>
          </w:tcPr>
          <w:p w14:paraId="01990DA1" w14:textId="6B892E94" w:rsidR="00F31A08" w:rsidRPr="009A5A20" w:rsidRDefault="00031A9E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產生介紹人加碼獎金媒體</w:t>
            </w:r>
          </w:p>
        </w:tc>
        <w:tc>
          <w:tcPr>
            <w:tcW w:w="284" w:type="dxa"/>
          </w:tcPr>
          <w:p w14:paraId="67AC98EA" w14:textId="74802CB6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732CC6" w14:textId="744044B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54899ADE" w14:textId="60991165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3E0728E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B972EC" w14:textId="6B3D45B3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7AA05F" w14:textId="28A7E774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7675825" w14:textId="4C6717B2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2AD5232" w14:textId="2A04D73D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E36F7F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4D890EA" w14:textId="77777777" w:rsidTr="00ED3A87">
        <w:trPr>
          <w:tblHeader/>
        </w:trPr>
        <w:tc>
          <w:tcPr>
            <w:tcW w:w="567" w:type="dxa"/>
          </w:tcPr>
          <w:p w14:paraId="67077444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  <w:tc>
          <w:tcPr>
            <w:tcW w:w="709" w:type="dxa"/>
          </w:tcPr>
          <w:p w14:paraId="24044E8A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5054</w:t>
            </w:r>
          </w:p>
        </w:tc>
        <w:tc>
          <w:tcPr>
            <w:tcW w:w="3827" w:type="dxa"/>
          </w:tcPr>
          <w:p w14:paraId="5445C4F2" w14:textId="22BFB7D9" w:rsidR="00F31A08" w:rsidRPr="009A5A20" w:rsidRDefault="00F31A08" w:rsidP="00F31A08">
            <w:pPr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</w:rPr>
              <w:t>介紹人加碼獎金處理清單</w:t>
            </w:r>
          </w:p>
        </w:tc>
        <w:tc>
          <w:tcPr>
            <w:tcW w:w="284" w:type="dxa"/>
          </w:tcPr>
          <w:p w14:paraId="13A1565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7982E6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B</w:t>
            </w:r>
          </w:p>
        </w:tc>
        <w:tc>
          <w:tcPr>
            <w:tcW w:w="567" w:type="dxa"/>
          </w:tcPr>
          <w:p w14:paraId="639F75BD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zCs w:val="20"/>
              </w:rPr>
            </w:pPr>
            <w:r w:rsidRPr="009A5A20">
              <w:rPr>
                <w:rFonts w:ascii="標楷體" w:eastAsia="標楷體" w:hAnsi="標楷體" w:hint="eastAsia"/>
                <w:szCs w:val="20"/>
              </w:rPr>
              <w:t>X</w:t>
            </w:r>
          </w:p>
        </w:tc>
        <w:tc>
          <w:tcPr>
            <w:tcW w:w="850" w:type="dxa"/>
          </w:tcPr>
          <w:p w14:paraId="7774B8B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E005C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44A51F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2379D8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AA2A58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B5C87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F31A08" w:rsidRPr="009A5A20" w14:paraId="1FE7657F" w14:textId="77777777" w:rsidTr="009659DF">
        <w:trPr>
          <w:tblHeader/>
        </w:trPr>
        <w:tc>
          <w:tcPr>
            <w:tcW w:w="567" w:type="dxa"/>
          </w:tcPr>
          <w:p w14:paraId="11738B5F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B66C4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5504</w:t>
            </w:r>
          </w:p>
        </w:tc>
        <w:tc>
          <w:tcPr>
            <w:tcW w:w="3827" w:type="dxa"/>
          </w:tcPr>
          <w:p w14:paraId="2965363D" w14:textId="2027E476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介紹人加碼案件維護</w:t>
            </w:r>
          </w:p>
        </w:tc>
        <w:tc>
          <w:tcPr>
            <w:tcW w:w="284" w:type="dxa"/>
          </w:tcPr>
          <w:p w14:paraId="2ADE967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83EC73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6E6CF7" w14:textId="00623740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57189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7696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27309E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250B8D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DCEFD1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D0736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705617CE" w14:textId="77777777" w:rsidTr="00ED3A87">
        <w:trPr>
          <w:tblHeader/>
        </w:trPr>
        <w:tc>
          <w:tcPr>
            <w:tcW w:w="567" w:type="dxa"/>
          </w:tcPr>
          <w:p w14:paraId="5A75B4C3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A479AC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</w:t>
            </w:r>
            <w:r w:rsidRPr="009A5A20">
              <w:rPr>
                <w:rFonts w:ascii="標楷體" w:eastAsia="標楷體" w:hAnsi="標楷體"/>
              </w:rPr>
              <w:t>5953</w:t>
            </w:r>
          </w:p>
        </w:tc>
        <w:tc>
          <w:tcPr>
            <w:tcW w:w="3827" w:type="dxa"/>
          </w:tcPr>
          <w:p w14:paraId="70DCBDB5" w14:textId="66A644E1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介紹、協辦及加碼獎勵津貼實付應付獎金查詢</w:t>
            </w:r>
          </w:p>
        </w:tc>
        <w:tc>
          <w:tcPr>
            <w:tcW w:w="284" w:type="dxa"/>
          </w:tcPr>
          <w:p w14:paraId="5F66BD4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377C4E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CA8F2B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9E31AA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82045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EEDFDC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B2DE2F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69A4A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1DE830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2DC8471E" w14:textId="77777777" w:rsidTr="009659DF">
        <w:trPr>
          <w:tblHeader/>
        </w:trPr>
        <w:tc>
          <w:tcPr>
            <w:tcW w:w="567" w:type="dxa"/>
          </w:tcPr>
          <w:p w14:paraId="0B2D8C63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6D6F5DDF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L5954</w:t>
            </w:r>
          </w:p>
        </w:tc>
        <w:tc>
          <w:tcPr>
            <w:tcW w:w="3827" w:type="dxa"/>
          </w:tcPr>
          <w:p w14:paraId="64711EC8" w14:textId="77777777" w:rsidR="00F31A08" w:rsidRPr="009A5A20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 w:hint="eastAsia"/>
                <w:strike/>
                <w:color w:val="FF0000"/>
              </w:rPr>
              <w:t>內網報表業績明細資料查詢</w:t>
            </w:r>
          </w:p>
        </w:tc>
        <w:tc>
          <w:tcPr>
            <w:tcW w:w="284" w:type="dxa"/>
          </w:tcPr>
          <w:p w14:paraId="62B6D8B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1BA4BA3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9880894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12BDC54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1545C80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3118685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67FF1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00B0F5C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1FD0F15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9A5A20" w14:paraId="58C71A62" w14:textId="77777777" w:rsidTr="009659DF">
        <w:trPr>
          <w:tblHeader/>
        </w:trPr>
        <w:tc>
          <w:tcPr>
            <w:tcW w:w="567" w:type="dxa"/>
          </w:tcPr>
          <w:p w14:paraId="775D1011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709" w:type="dxa"/>
          </w:tcPr>
          <w:p w14:paraId="483E4D48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L5505</w:t>
            </w:r>
          </w:p>
        </w:tc>
        <w:tc>
          <w:tcPr>
            <w:tcW w:w="3827" w:type="dxa"/>
          </w:tcPr>
          <w:p w14:paraId="19279102" w14:textId="77777777" w:rsidR="00F31A08" w:rsidRPr="009A5A20" w:rsidRDefault="00F31A08" w:rsidP="00F31A08">
            <w:pPr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 w:hint="eastAsia"/>
                <w:strike/>
                <w:color w:val="FF0000"/>
              </w:rPr>
              <w:t>內網報表業績維護</w:t>
            </w:r>
          </w:p>
        </w:tc>
        <w:tc>
          <w:tcPr>
            <w:tcW w:w="284" w:type="dxa"/>
          </w:tcPr>
          <w:p w14:paraId="1DF2C90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1</w:t>
            </w:r>
          </w:p>
        </w:tc>
        <w:tc>
          <w:tcPr>
            <w:tcW w:w="567" w:type="dxa"/>
          </w:tcPr>
          <w:p w14:paraId="0615E596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B</w:t>
            </w:r>
          </w:p>
        </w:tc>
        <w:tc>
          <w:tcPr>
            <w:tcW w:w="567" w:type="dxa"/>
          </w:tcPr>
          <w:p w14:paraId="11156424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850" w:type="dxa"/>
          </w:tcPr>
          <w:p w14:paraId="7CAF78D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  <w:tc>
          <w:tcPr>
            <w:tcW w:w="567" w:type="dxa"/>
          </w:tcPr>
          <w:p w14:paraId="72BBC00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567" w:type="dxa"/>
          </w:tcPr>
          <w:p w14:paraId="27C3749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4" w:type="dxa"/>
          </w:tcPr>
          <w:p w14:paraId="105C6B7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3" w:type="dxa"/>
          </w:tcPr>
          <w:p w14:paraId="4492BCC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  <w:r w:rsidRPr="009A5A20">
              <w:rPr>
                <w:rFonts w:ascii="標楷體" w:eastAsia="標楷體" w:hAnsi="標楷體"/>
                <w:strike/>
                <w:color w:val="FF0000"/>
              </w:rPr>
              <w:t>X</w:t>
            </w:r>
          </w:p>
        </w:tc>
        <w:tc>
          <w:tcPr>
            <w:tcW w:w="288" w:type="dxa"/>
          </w:tcPr>
          <w:p w14:paraId="4C61A36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  <w:strike/>
                <w:color w:val="FF0000"/>
              </w:rPr>
            </w:pPr>
          </w:p>
        </w:tc>
      </w:tr>
      <w:tr w:rsidR="00F31A08" w:rsidRPr="009A5A20" w14:paraId="293CF4DA" w14:textId="77777777" w:rsidTr="009659DF">
        <w:trPr>
          <w:tblHeader/>
        </w:trPr>
        <w:tc>
          <w:tcPr>
            <w:tcW w:w="567" w:type="dxa"/>
          </w:tcPr>
          <w:p w14:paraId="694C0B9F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66D3CA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5060</w:t>
            </w:r>
          </w:p>
        </w:tc>
        <w:tc>
          <w:tcPr>
            <w:tcW w:w="3827" w:type="dxa"/>
          </w:tcPr>
          <w:p w14:paraId="74D7BDFA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法催紀錄作業－案件篩選清單</w:t>
            </w:r>
          </w:p>
        </w:tc>
        <w:tc>
          <w:tcPr>
            <w:tcW w:w="284" w:type="dxa"/>
          </w:tcPr>
          <w:p w14:paraId="13A0189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FDCC4A7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3712C6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7C187C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8353C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32F69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2B59F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F26773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B9A00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278D433" w14:textId="77777777" w:rsidTr="009659DF">
        <w:trPr>
          <w:tblHeader/>
        </w:trPr>
        <w:tc>
          <w:tcPr>
            <w:tcW w:w="567" w:type="dxa"/>
          </w:tcPr>
          <w:p w14:paraId="228A0D8A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361F68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L59</w:t>
            </w:r>
            <w:r w:rsidRPr="009A5A20">
              <w:rPr>
                <w:rFonts w:ascii="標楷體" w:eastAsia="標楷體" w:hAnsi="標楷體"/>
              </w:rPr>
              <w:t>6</w:t>
            </w:r>
            <w:r w:rsidRPr="009A5A20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827" w:type="dxa"/>
          </w:tcPr>
          <w:p w14:paraId="285F9C12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法催紀錄作業－案件資料查詢</w:t>
            </w:r>
          </w:p>
        </w:tc>
        <w:tc>
          <w:tcPr>
            <w:tcW w:w="284" w:type="dxa"/>
          </w:tcPr>
          <w:p w14:paraId="76F3165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6ADAD9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EAA3AD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795E17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66B5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781BB4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6FA939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5FD114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88C893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139AB6F8" w14:textId="77777777" w:rsidTr="009659DF">
        <w:trPr>
          <w:tblHeader/>
        </w:trPr>
        <w:tc>
          <w:tcPr>
            <w:tcW w:w="567" w:type="dxa"/>
          </w:tcPr>
          <w:p w14:paraId="5071A4D5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D6655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5961</w:t>
            </w:r>
          </w:p>
        </w:tc>
        <w:tc>
          <w:tcPr>
            <w:tcW w:w="3827" w:type="dxa"/>
          </w:tcPr>
          <w:p w14:paraId="0CDB9463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法催紀錄作業－電催明細資料查詢</w:t>
            </w:r>
          </w:p>
        </w:tc>
        <w:tc>
          <w:tcPr>
            <w:tcW w:w="284" w:type="dxa"/>
          </w:tcPr>
          <w:p w14:paraId="5ED854B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C368D2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3D2E6F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CF46A7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599B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707FC8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0374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404EC3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BE6E2E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5C60515B" w14:textId="77777777" w:rsidTr="009659DF">
        <w:trPr>
          <w:tblHeader/>
        </w:trPr>
        <w:tc>
          <w:tcPr>
            <w:tcW w:w="567" w:type="dxa"/>
          </w:tcPr>
          <w:p w14:paraId="316A0ADB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2F4754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5601</w:t>
            </w:r>
          </w:p>
        </w:tc>
        <w:tc>
          <w:tcPr>
            <w:tcW w:w="3827" w:type="dxa"/>
          </w:tcPr>
          <w:p w14:paraId="4CD03E34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法催紀錄作業－電催登錄</w:t>
            </w:r>
          </w:p>
        </w:tc>
        <w:tc>
          <w:tcPr>
            <w:tcW w:w="284" w:type="dxa"/>
          </w:tcPr>
          <w:p w14:paraId="6BEF1ED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F7E0E2B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1F2642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AF938E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08149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F0A9A3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4CAA35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CE83FF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EA523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323D3DC" w14:textId="77777777" w:rsidTr="009659DF">
        <w:trPr>
          <w:tblHeader/>
        </w:trPr>
        <w:tc>
          <w:tcPr>
            <w:tcW w:w="567" w:type="dxa"/>
          </w:tcPr>
          <w:p w14:paraId="761E0060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1476D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5962</w:t>
            </w:r>
          </w:p>
        </w:tc>
        <w:tc>
          <w:tcPr>
            <w:tcW w:w="3827" w:type="dxa"/>
          </w:tcPr>
          <w:p w14:paraId="641E17C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法催紀錄作業－面催明細資料查詢</w:t>
            </w:r>
          </w:p>
        </w:tc>
        <w:tc>
          <w:tcPr>
            <w:tcW w:w="284" w:type="dxa"/>
          </w:tcPr>
          <w:p w14:paraId="718439B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A7E3D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BDBD950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C2CACC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EE0D0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F7706E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451D19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E38F9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2084AA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5FE78376" w14:textId="77777777" w:rsidTr="009659DF">
        <w:trPr>
          <w:tblHeader/>
        </w:trPr>
        <w:tc>
          <w:tcPr>
            <w:tcW w:w="567" w:type="dxa"/>
          </w:tcPr>
          <w:p w14:paraId="708399CD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B0497C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5602</w:t>
            </w:r>
          </w:p>
        </w:tc>
        <w:tc>
          <w:tcPr>
            <w:tcW w:w="3827" w:type="dxa"/>
          </w:tcPr>
          <w:p w14:paraId="1CFFBED7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法催紀錄作業－面催登錄</w:t>
            </w:r>
          </w:p>
        </w:tc>
        <w:tc>
          <w:tcPr>
            <w:tcW w:w="284" w:type="dxa"/>
          </w:tcPr>
          <w:p w14:paraId="1A48F8B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C79C68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6C1877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9771EC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E4686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A85DC0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C57FE7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6CA255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406B20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F4652B7" w14:textId="77777777" w:rsidTr="009659DF">
        <w:trPr>
          <w:tblHeader/>
        </w:trPr>
        <w:tc>
          <w:tcPr>
            <w:tcW w:w="567" w:type="dxa"/>
          </w:tcPr>
          <w:p w14:paraId="4FAB416C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F9BA3A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5963</w:t>
            </w:r>
          </w:p>
        </w:tc>
        <w:tc>
          <w:tcPr>
            <w:tcW w:w="3827" w:type="dxa"/>
          </w:tcPr>
          <w:p w14:paraId="426A35C9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法催紀錄作業－函催明細資料查詢</w:t>
            </w:r>
          </w:p>
        </w:tc>
        <w:tc>
          <w:tcPr>
            <w:tcW w:w="284" w:type="dxa"/>
          </w:tcPr>
          <w:p w14:paraId="7F9E3D7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4A8786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E1F418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021067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124B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EB8B5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34DDEF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D6FEA3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9588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342CB842" w14:textId="77777777" w:rsidTr="009659DF">
        <w:trPr>
          <w:tblHeader/>
        </w:trPr>
        <w:tc>
          <w:tcPr>
            <w:tcW w:w="567" w:type="dxa"/>
          </w:tcPr>
          <w:p w14:paraId="57E0133E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4F066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5603</w:t>
            </w:r>
          </w:p>
        </w:tc>
        <w:tc>
          <w:tcPr>
            <w:tcW w:w="3827" w:type="dxa"/>
          </w:tcPr>
          <w:p w14:paraId="54B608FE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法催紀錄作業－函催登錄</w:t>
            </w:r>
          </w:p>
        </w:tc>
        <w:tc>
          <w:tcPr>
            <w:tcW w:w="284" w:type="dxa"/>
          </w:tcPr>
          <w:p w14:paraId="6683D51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936F0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5177A45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60BA864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BE2A2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0633A1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9B9236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E90217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A601C5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7AAA70F5" w14:textId="77777777" w:rsidTr="009659DF">
        <w:trPr>
          <w:tblHeader/>
        </w:trPr>
        <w:tc>
          <w:tcPr>
            <w:tcW w:w="567" w:type="dxa"/>
          </w:tcPr>
          <w:p w14:paraId="32A596B7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93C30C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5964</w:t>
            </w:r>
          </w:p>
        </w:tc>
        <w:tc>
          <w:tcPr>
            <w:tcW w:w="3827" w:type="dxa"/>
          </w:tcPr>
          <w:p w14:paraId="60AE71A8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法催紀錄作業－法務進度明細資料查詢</w:t>
            </w:r>
          </w:p>
        </w:tc>
        <w:tc>
          <w:tcPr>
            <w:tcW w:w="284" w:type="dxa"/>
          </w:tcPr>
          <w:p w14:paraId="1F4B331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2F4CDC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486465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467B8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FD11A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79A1A7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F5296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143582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98F98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53A354C0" w14:textId="77777777" w:rsidTr="009659DF">
        <w:trPr>
          <w:tblHeader/>
        </w:trPr>
        <w:tc>
          <w:tcPr>
            <w:tcW w:w="567" w:type="dxa"/>
          </w:tcPr>
          <w:p w14:paraId="77BC716E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588C50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5604</w:t>
            </w:r>
          </w:p>
        </w:tc>
        <w:tc>
          <w:tcPr>
            <w:tcW w:w="3827" w:type="dxa"/>
          </w:tcPr>
          <w:p w14:paraId="470B9C93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法催紀錄作業－法務進度登錄</w:t>
            </w:r>
          </w:p>
        </w:tc>
        <w:tc>
          <w:tcPr>
            <w:tcW w:w="284" w:type="dxa"/>
          </w:tcPr>
          <w:p w14:paraId="2382802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07A4BD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EBBD5B0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019A5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A56B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D2E82C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5BD84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4AFF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F5ED1C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7D3519AF" w14:textId="77777777" w:rsidTr="009659DF">
        <w:trPr>
          <w:tblHeader/>
        </w:trPr>
        <w:tc>
          <w:tcPr>
            <w:tcW w:w="567" w:type="dxa"/>
          </w:tcPr>
          <w:p w14:paraId="3BF73B31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A6A0C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596</w:t>
            </w:r>
            <w:r w:rsidRPr="009A5A20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117344FF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法催紀錄作業－提醒事項查詢</w:t>
            </w:r>
          </w:p>
        </w:tc>
        <w:tc>
          <w:tcPr>
            <w:tcW w:w="284" w:type="dxa"/>
          </w:tcPr>
          <w:p w14:paraId="0E2A956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2B31F36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CC11F5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7DBA2A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FB789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D4D50B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A1DF72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A9FBDB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3D8C1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26891AD" w14:textId="77777777" w:rsidTr="009659DF">
        <w:trPr>
          <w:tblHeader/>
        </w:trPr>
        <w:tc>
          <w:tcPr>
            <w:tcW w:w="567" w:type="dxa"/>
          </w:tcPr>
          <w:p w14:paraId="79275704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422BD0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560</w:t>
            </w:r>
            <w:r w:rsidRPr="009A5A20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0697B20B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法催紀錄作業－提醒事項登錄</w:t>
            </w:r>
          </w:p>
        </w:tc>
        <w:tc>
          <w:tcPr>
            <w:tcW w:w="284" w:type="dxa"/>
          </w:tcPr>
          <w:p w14:paraId="0495FDA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92FD4B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B00586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74C652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D134B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DFA55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AD6230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0A1D5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314074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22DD0694" w14:textId="77777777" w:rsidTr="009659DF">
        <w:trPr>
          <w:tblHeader/>
        </w:trPr>
        <w:tc>
          <w:tcPr>
            <w:tcW w:w="567" w:type="dxa"/>
          </w:tcPr>
          <w:p w14:paraId="40A973FD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37818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507</w:t>
            </w:r>
            <w:r w:rsidRPr="009A5A20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2EB2F9A0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債務協商作業－應處理清單</w:t>
            </w:r>
          </w:p>
        </w:tc>
        <w:tc>
          <w:tcPr>
            <w:tcW w:w="284" w:type="dxa"/>
          </w:tcPr>
          <w:p w14:paraId="231F3ED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0BAEED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E6A5A9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121550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C8BA0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D95D97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C571A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A67E4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346EC1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2F90986" w14:textId="77777777" w:rsidTr="009659DF">
        <w:trPr>
          <w:tblHeader/>
        </w:trPr>
        <w:tc>
          <w:tcPr>
            <w:tcW w:w="567" w:type="dxa"/>
          </w:tcPr>
          <w:p w14:paraId="145220C7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C030EF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L5</w:t>
            </w:r>
            <w:r w:rsidRPr="009A5A20">
              <w:rPr>
                <w:rFonts w:ascii="標楷體" w:eastAsia="標楷體" w:hAnsi="標楷體" w:hint="eastAsia"/>
              </w:rPr>
              <w:t>07</w:t>
            </w:r>
            <w:r w:rsidRPr="009A5A20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412214F8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債務協商作業－債務協商滯繳/應繳明細查詢</w:t>
            </w:r>
          </w:p>
        </w:tc>
        <w:tc>
          <w:tcPr>
            <w:tcW w:w="284" w:type="dxa"/>
          </w:tcPr>
          <w:p w14:paraId="538B474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1398EAA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22C18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866897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B39F8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5FAB71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E4F7D3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A82CC3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6E0A3C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01444B87" w14:textId="77777777" w:rsidTr="009659DF">
        <w:trPr>
          <w:tblHeader/>
        </w:trPr>
        <w:tc>
          <w:tcPr>
            <w:tcW w:w="567" w:type="dxa"/>
          </w:tcPr>
          <w:p w14:paraId="66EF44E6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3328FD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5701</w:t>
            </w:r>
          </w:p>
        </w:tc>
        <w:tc>
          <w:tcPr>
            <w:tcW w:w="3827" w:type="dxa"/>
          </w:tcPr>
          <w:p w14:paraId="39B827EF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債務協商作業－債權維護</w:t>
            </w:r>
          </w:p>
        </w:tc>
        <w:tc>
          <w:tcPr>
            <w:tcW w:w="284" w:type="dxa"/>
          </w:tcPr>
          <w:p w14:paraId="68E0D43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43B0EE4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8B6F56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DF2441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2A287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65FA42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E29C2E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2754D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6ED864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18E816B5" w14:textId="77777777" w:rsidTr="009659DF">
        <w:trPr>
          <w:tblHeader/>
        </w:trPr>
        <w:tc>
          <w:tcPr>
            <w:tcW w:w="567" w:type="dxa"/>
          </w:tcPr>
          <w:p w14:paraId="34121A57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893A19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5702</w:t>
            </w:r>
          </w:p>
        </w:tc>
        <w:tc>
          <w:tcPr>
            <w:tcW w:w="3827" w:type="dxa"/>
          </w:tcPr>
          <w:p w14:paraId="6C86A2CA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債務協商作業－暫收入帳</w:t>
            </w:r>
          </w:p>
        </w:tc>
        <w:tc>
          <w:tcPr>
            <w:tcW w:w="284" w:type="dxa"/>
          </w:tcPr>
          <w:p w14:paraId="04200F7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FE8AF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C26292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F05ADE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EE91D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65D29F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F209CB0" w14:textId="3675CB58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283" w:type="dxa"/>
          </w:tcPr>
          <w:p w14:paraId="6127D43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006333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23D80AA6" w14:textId="77777777" w:rsidTr="009659DF">
        <w:trPr>
          <w:tblHeader/>
        </w:trPr>
        <w:tc>
          <w:tcPr>
            <w:tcW w:w="567" w:type="dxa"/>
          </w:tcPr>
          <w:p w14:paraId="1ABBE10B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B51AD2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703</w:t>
            </w:r>
          </w:p>
        </w:tc>
        <w:tc>
          <w:tcPr>
            <w:tcW w:w="3827" w:type="dxa"/>
          </w:tcPr>
          <w:p w14:paraId="22D2AA21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  <w:tc>
          <w:tcPr>
            <w:tcW w:w="284" w:type="dxa"/>
          </w:tcPr>
          <w:p w14:paraId="06D5848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A5FB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84721E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BEBC79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55130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DC789E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B010EF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2A7391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4455B9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09E9B4AA" w14:textId="77777777" w:rsidTr="009659DF">
        <w:trPr>
          <w:tblHeader/>
        </w:trPr>
        <w:tc>
          <w:tcPr>
            <w:tcW w:w="567" w:type="dxa"/>
          </w:tcPr>
          <w:p w14:paraId="321D44C4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E3F177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704</w:t>
            </w:r>
          </w:p>
        </w:tc>
        <w:tc>
          <w:tcPr>
            <w:tcW w:w="3827" w:type="dxa"/>
          </w:tcPr>
          <w:p w14:paraId="6EB32909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  <w:tc>
          <w:tcPr>
            <w:tcW w:w="284" w:type="dxa"/>
          </w:tcPr>
          <w:p w14:paraId="6A3A310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578F0C7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BB9E474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57DE7A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2D677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AE5DEC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FA0166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B88BB1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77E78B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4D0A688" w14:textId="77777777" w:rsidTr="009659DF">
        <w:trPr>
          <w:tblHeader/>
        </w:trPr>
        <w:tc>
          <w:tcPr>
            <w:tcW w:w="567" w:type="dxa"/>
          </w:tcPr>
          <w:p w14:paraId="65C4895D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6AA0C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970</w:t>
            </w:r>
          </w:p>
        </w:tc>
        <w:tc>
          <w:tcPr>
            <w:tcW w:w="3827" w:type="dxa"/>
          </w:tcPr>
          <w:p w14:paraId="29467277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債務協商作業－期款試算</w:t>
            </w:r>
          </w:p>
        </w:tc>
        <w:tc>
          <w:tcPr>
            <w:tcW w:w="284" w:type="dxa"/>
          </w:tcPr>
          <w:p w14:paraId="0EA20C7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9C5AEE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FD50860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AF26F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768E4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B3CE44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A0E514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250265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7DAED5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50D7246" w14:textId="77777777" w:rsidTr="009659DF">
        <w:trPr>
          <w:tblHeader/>
        </w:trPr>
        <w:tc>
          <w:tcPr>
            <w:tcW w:w="567" w:type="dxa"/>
          </w:tcPr>
          <w:p w14:paraId="13918D85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EEE030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9</w:t>
            </w:r>
            <w:r w:rsidRPr="009A5A20">
              <w:rPr>
                <w:rFonts w:ascii="標楷體" w:eastAsia="標楷體" w:hAnsi="標楷體" w:hint="eastAsia"/>
              </w:rPr>
              <w:t>7</w:t>
            </w: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3827" w:type="dxa"/>
          </w:tcPr>
          <w:p w14:paraId="541B661B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  <w:tc>
          <w:tcPr>
            <w:tcW w:w="284" w:type="dxa"/>
          </w:tcPr>
          <w:p w14:paraId="3A28FD6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18DA82A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2792DF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DE6683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38613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CF5678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D91478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972340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42C1B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1C6B7A5B" w14:textId="77777777" w:rsidTr="009659DF">
        <w:trPr>
          <w:tblHeader/>
        </w:trPr>
        <w:tc>
          <w:tcPr>
            <w:tcW w:w="567" w:type="dxa"/>
          </w:tcPr>
          <w:p w14:paraId="2FE5D281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967FF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972</w:t>
            </w:r>
          </w:p>
        </w:tc>
        <w:tc>
          <w:tcPr>
            <w:tcW w:w="3827" w:type="dxa"/>
          </w:tcPr>
          <w:p w14:paraId="2FA75FE7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債務協商作業－債務協商入帳明細查詢</w:t>
            </w:r>
          </w:p>
        </w:tc>
        <w:tc>
          <w:tcPr>
            <w:tcW w:w="284" w:type="dxa"/>
          </w:tcPr>
          <w:p w14:paraId="4316F89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34B59E6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C4AA5D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FC89B8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02AF6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80EFE7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245207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0FADA5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296C0B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163928B4" w14:textId="77777777" w:rsidTr="009659DF">
        <w:trPr>
          <w:tblHeader/>
        </w:trPr>
        <w:tc>
          <w:tcPr>
            <w:tcW w:w="567" w:type="dxa"/>
          </w:tcPr>
          <w:p w14:paraId="6241BB1D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B4415F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9</w:t>
            </w:r>
            <w:r w:rsidRPr="009A5A20">
              <w:rPr>
                <w:rFonts w:ascii="標楷體" w:eastAsia="標楷體" w:hAnsi="標楷體" w:hint="eastAsia"/>
              </w:rPr>
              <w:t>7</w:t>
            </w:r>
            <w:r w:rsidRPr="009A5A20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343C9A53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債務協商作業－最大債權撥付明細查詢</w:t>
            </w:r>
          </w:p>
        </w:tc>
        <w:tc>
          <w:tcPr>
            <w:tcW w:w="284" w:type="dxa"/>
          </w:tcPr>
          <w:p w14:paraId="13F9409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5C2EA90E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1868A3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472F3E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04CC9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828F872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6D00D7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6A1AF8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3D890D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7D4C0EED" w14:textId="77777777" w:rsidTr="009659DF">
        <w:trPr>
          <w:tblHeader/>
        </w:trPr>
        <w:tc>
          <w:tcPr>
            <w:tcW w:w="567" w:type="dxa"/>
          </w:tcPr>
          <w:p w14:paraId="29DB3564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9C196A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597</w:t>
            </w:r>
            <w:r w:rsidRPr="009A5A20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5487DA6A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債務協商作業－債權銀行帳號明細資料查詢</w:t>
            </w:r>
          </w:p>
        </w:tc>
        <w:tc>
          <w:tcPr>
            <w:tcW w:w="284" w:type="dxa"/>
          </w:tcPr>
          <w:p w14:paraId="7AD2E55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7B5AD87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FCEC305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A1C92C0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693D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9D33D0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7D93B2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3BEA8B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45C8AF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5F3527B" w14:textId="77777777" w:rsidTr="009659DF">
        <w:trPr>
          <w:tblHeader/>
        </w:trPr>
        <w:tc>
          <w:tcPr>
            <w:tcW w:w="567" w:type="dxa"/>
          </w:tcPr>
          <w:p w14:paraId="69E59B32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7FCC2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97A</w:t>
            </w:r>
          </w:p>
        </w:tc>
        <w:tc>
          <w:tcPr>
            <w:tcW w:w="3827" w:type="dxa"/>
          </w:tcPr>
          <w:p w14:paraId="49C862E4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債務協商作業－整批處理</w:t>
            </w:r>
          </w:p>
        </w:tc>
        <w:tc>
          <w:tcPr>
            <w:tcW w:w="284" w:type="dxa"/>
          </w:tcPr>
          <w:p w14:paraId="2786936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D2AB30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CFE548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3FDEE9A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B753D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17A33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0DE2FF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E37B5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FFF733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BC93B63" w14:textId="77777777" w:rsidTr="009659DF">
        <w:trPr>
          <w:tblHeader/>
        </w:trPr>
        <w:tc>
          <w:tcPr>
            <w:tcW w:w="567" w:type="dxa"/>
          </w:tcPr>
          <w:p w14:paraId="22B00231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0CC8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</w:t>
            </w:r>
            <w:r w:rsidRPr="009A5A20">
              <w:rPr>
                <w:rFonts w:ascii="標楷體" w:eastAsia="標楷體" w:hAnsi="標楷體" w:hint="eastAsia"/>
              </w:rPr>
              <w:t>05</w:t>
            </w:r>
          </w:p>
        </w:tc>
        <w:tc>
          <w:tcPr>
            <w:tcW w:w="3827" w:type="dxa"/>
          </w:tcPr>
          <w:p w14:paraId="17C3D9EC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債務協商作業－債權比例分攤資料維護(產出)</w:t>
            </w:r>
          </w:p>
        </w:tc>
        <w:tc>
          <w:tcPr>
            <w:tcW w:w="284" w:type="dxa"/>
          </w:tcPr>
          <w:p w14:paraId="4F8BFC0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84FF1A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F68975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360415A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BFCB2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9E1CAC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62CD07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0464A7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3A3538E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5CD8C29" w14:textId="77777777" w:rsidTr="009659DF">
        <w:trPr>
          <w:tblHeader/>
        </w:trPr>
        <w:tc>
          <w:tcPr>
            <w:tcW w:w="567" w:type="dxa"/>
          </w:tcPr>
          <w:p w14:paraId="21F825C6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CDEA7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</w:t>
            </w:r>
            <w:r w:rsidRPr="009A5A20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41A94A73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債務協商作業－債權比例分攤資料維護(匯入)</w:t>
            </w:r>
          </w:p>
        </w:tc>
        <w:tc>
          <w:tcPr>
            <w:tcW w:w="284" w:type="dxa"/>
          </w:tcPr>
          <w:p w14:paraId="1699E87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9789432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1DA1005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75A538B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7E182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6716F4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8C5D758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E336C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FB9CBD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43470451" w14:textId="77777777" w:rsidTr="009659DF">
        <w:trPr>
          <w:tblHeader/>
        </w:trPr>
        <w:tc>
          <w:tcPr>
            <w:tcW w:w="567" w:type="dxa"/>
          </w:tcPr>
          <w:p w14:paraId="1986DC4F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5BE8D40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707</w:t>
            </w:r>
          </w:p>
        </w:tc>
        <w:tc>
          <w:tcPr>
            <w:tcW w:w="3827" w:type="dxa"/>
          </w:tcPr>
          <w:p w14:paraId="5A3DC630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債務協商作業－最大債權撥付產檔</w:t>
            </w:r>
          </w:p>
        </w:tc>
        <w:tc>
          <w:tcPr>
            <w:tcW w:w="284" w:type="dxa"/>
          </w:tcPr>
          <w:p w14:paraId="0EE8F58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1A2030EF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020216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816E7D9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9523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363CE6B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6F2887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169C31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16D905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0446A34F" w14:textId="77777777" w:rsidTr="009659DF">
        <w:trPr>
          <w:tblHeader/>
        </w:trPr>
        <w:tc>
          <w:tcPr>
            <w:tcW w:w="567" w:type="dxa"/>
          </w:tcPr>
          <w:p w14:paraId="167D5F6F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C2EE27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</w:t>
            </w:r>
            <w:r w:rsidRPr="009A5A20">
              <w:rPr>
                <w:rFonts w:ascii="標楷體" w:eastAsia="標楷體" w:hAnsi="標楷體" w:hint="eastAsia"/>
              </w:rPr>
              <w:t>0</w:t>
            </w:r>
            <w:r w:rsidRPr="009A5A20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6B373D49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債務協商作業－最大債權撥付出帳</w:t>
            </w:r>
          </w:p>
        </w:tc>
        <w:tc>
          <w:tcPr>
            <w:tcW w:w="284" w:type="dxa"/>
          </w:tcPr>
          <w:p w14:paraId="413701AC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647E98A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FD74CF7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B0870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3A106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A953ED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A980FF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6A8BB51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26C45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64989B4A" w14:textId="77777777" w:rsidTr="009659DF">
        <w:trPr>
          <w:tblHeader/>
        </w:trPr>
        <w:tc>
          <w:tcPr>
            <w:tcW w:w="567" w:type="dxa"/>
          </w:tcPr>
          <w:p w14:paraId="24F3CA8B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DFCDB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709</w:t>
            </w:r>
          </w:p>
        </w:tc>
        <w:tc>
          <w:tcPr>
            <w:tcW w:w="3827" w:type="dxa"/>
          </w:tcPr>
          <w:p w14:paraId="28CA268A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債務協商作業－最大債權撥付回覆檔檢核</w:t>
            </w:r>
          </w:p>
        </w:tc>
        <w:tc>
          <w:tcPr>
            <w:tcW w:w="284" w:type="dxa"/>
          </w:tcPr>
          <w:p w14:paraId="6E3552D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0EB74890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86782F9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261848F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B3587D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7566E7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9D8371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6C5B30F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9733A83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2F0F005D" w14:textId="77777777" w:rsidTr="005416A9">
        <w:trPr>
          <w:tblHeader/>
        </w:trPr>
        <w:tc>
          <w:tcPr>
            <w:tcW w:w="567" w:type="dxa"/>
          </w:tcPr>
          <w:p w14:paraId="4D8A4EB5" w14:textId="77777777" w:rsidR="00F31A08" w:rsidRPr="009A5A20" w:rsidRDefault="00F31A08" w:rsidP="00534800">
            <w:pPr>
              <w:pStyle w:val="afe"/>
              <w:numPr>
                <w:ilvl w:val="0"/>
                <w:numId w:val="4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DFA5403" w14:textId="77777777" w:rsidR="00F31A08" w:rsidRPr="009A5A20" w:rsidRDefault="00F31A08" w:rsidP="00F31A08">
            <w:pPr>
              <w:pStyle w:val="afe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L</w:t>
            </w:r>
            <w:r w:rsidRPr="009A5A20">
              <w:rPr>
                <w:rFonts w:ascii="標楷體" w:eastAsia="標楷體" w:hAnsi="標楷體" w:hint="eastAsia"/>
              </w:rPr>
              <w:t>5</w:t>
            </w:r>
            <w:r w:rsidRPr="009A5A20">
              <w:rPr>
                <w:rFonts w:ascii="標楷體" w:eastAsia="標楷體" w:hAnsi="標楷體"/>
              </w:rPr>
              <w:t>710</w:t>
            </w:r>
          </w:p>
        </w:tc>
        <w:tc>
          <w:tcPr>
            <w:tcW w:w="3827" w:type="dxa"/>
          </w:tcPr>
          <w:p w14:paraId="1775E443" w14:textId="77777777" w:rsidR="00F31A08" w:rsidRPr="009A5A20" w:rsidRDefault="00F31A08" w:rsidP="00F31A0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債務協商作業－一般債權撥付資料檢核</w:t>
            </w:r>
          </w:p>
        </w:tc>
        <w:tc>
          <w:tcPr>
            <w:tcW w:w="284" w:type="dxa"/>
          </w:tcPr>
          <w:p w14:paraId="20C2AAC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71E0588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05C71491" w14:textId="77777777" w:rsidR="00F31A08" w:rsidRPr="009A5A20" w:rsidRDefault="00F31A08" w:rsidP="00F31A0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16CB034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B0973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EA5775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CE00917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9C9A906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86613B5" w14:textId="77777777" w:rsidR="00F31A08" w:rsidRPr="009A5A20" w:rsidRDefault="00F31A08" w:rsidP="00F31A08">
            <w:pPr>
              <w:pStyle w:val="afe"/>
              <w:jc w:val="center"/>
              <w:rPr>
                <w:rFonts w:ascii="標楷體" w:eastAsia="標楷體" w:hAnsi="標楷體"/>
              </w:rPr>
            </w:pPr>
          </w:p>
        </w:tc>
      </w:tr>
      <w:tr w:rsidR="00F31A08" w:rsidRPr="009A5A20" w14:paraId="0413354B" w14:textId="77777777" w:rsidTr="005416A9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6D8DC20E" w14:textId="77777777" w:rsidR="00F31A08" w:rsidRPr="009A5A20" w:rsidRDefault="00F31A08" w:rsidP="00F31A08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備註：經辦等級 B: 所有交易主管及經辦皆可執行該交易</w:t>
            </w:r>
          </w:p>
          <w:p w14:paraId="725A7DDB" w14:textId="77777777" w:rsidR="00F31A08" w:rsidRPr="009A5A20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S: 僅主管可執行該交易</w:t>
            </w:r>
          </w:p>
          <w:p w14:paraId="149B349F" w14:textId="77777777" w:rsidR="00F31A08" w:rsidRPr="009A5A20" w:rsidRDefault="00F31A08" w:rsidP="00F31A08">
            <w:pPr>
              <w:ind w:firstLine="203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T: 僅經辦可執行該交易</w:t>
            </w:r>
          </w:p>
          <w:p w14:paraId="213E6732" w14:textId="77777777" w:rsidR="00F31A08" w:rsidRPr="009A5A20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72099BD0" w14:textId="77777777" w:rsidR="00F31A08" w:rsidRPr="009A5A20" w:rsidRDefault="00F31A08" w:rsidP="00F31A08">
            <w:pPr>
              <w:ind w:firstLineChars="850" w:firstLine="20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75AB72AB" w14:textId="77777777" w:rsidR="00F31A08" w:rsidRPr="009A5A20" w:rsidRDefault="00F31A08" w:rsidP="00F31A08">
            <w:pPr>
              <w:ind w:firstLineChars="250" w:firstLine="60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可執行之單位：</w:t>
            </w:r>
          </w:p>
          <w:p w14:paraId="4D5B10EB" w14:textId="77777777" w:rsidR="00F31A08" w:rsidRPr="009A5A20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39A4D885" w14:textId="77777777" w:rsidR="00F31A08" w:rsidRPr="009A5A20" w:rsidRDefault="00F31A08" w:rsidP="00F31A08">
            <w:pPr>
              <w:ind w:firstLineChars="400" w:firstLine="96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6FF042F4" w14:textId="77777777" w:rsidR="008E4494" w:rsidRPr="009A5A20" w:rsidRDefault="008E4494" w:rsidP="005416A9">
      <w:pPr>
        <w:rPr>
          <w:rFonts w:ascii="標楷體" w:eastAsia="標楷體" w:hAnsi="標楷體"/>
        </w:rPr>
      </w:pPr>
    </w:p>
    <w:p w14:paraId="6F457A22" w14:textId="77777777" w:rsidR="005416A9" w:rsidRPr="009A5A20" w:rsidRDefault="008E4494" w:rsidP="008E4494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576B4EFB" w14:textId="54C7033E" w:rsidR="00645DC6" w:rsidRPr="009A5A20" w:rsidRDefault="00716905" w:rsidP="006F6710">
      <w:pPr>
        <w:pStyle w:val="2"/>
        <w:keepNext w:val="0"/>
        <w:rPr>
          <w:rFonts w:ascii="標楷體" w:hAnsi="標楷體"/>
          <w:lang w:eastAsia="zh-TW"/>
        </w:rPr>
      </w:pPr>
      <w:bookmarkStart w:id="7" w:name="_Toc30176230"/>
      <w:r w:rsidRPr="009A5A20">
        <w:rPr>
          <w:rFonts w:ascii="標楷體" w:hAnsi="標楷體"/>
          <w:lang w:eastAsia="zh-TW"/>
        </w:rPr>
        <w:lastRenderedPageBreak/>
        <w:t>3.2</w:t>
      </w:r>
      <w:r w:rsidRPr="009A5A20">
        <w:rPr>
          <w:rFonts w:ascii="標楷體" w:hAnsi="標楷體" w:hint="eastAsia"/>
          <w:lang w:eastAsia="zh-TW"/>
        </w:rPr>
        <w:t xml:space="preserve">    </w:t>
      </w:r>
      <w:proofErr w:type="spellStart"/>
      <w:r w:rsidR="00FD0BA6" w:rsidRPr="009A5A20">
        <w:rPr>
          <w:rFonts w:ascii="標楷體" w:hAnsi="標楷體"/>
        </w:rPr>
        <w:t>系統功能說明</w:t>
      </w:r>
      <w:bookmarkEnd w:id="7"/>
      <w:proofErr w:type="spellEnd"/>
    </w:p>
    <w:p w14:paraId="3FE63695" w14:textId="53F82A7B" w:rsidR="00505C6E" w:rsidRPr="009A5A20" w:rsidRDefault="00085127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 w:hint="eastAsia"/>
        </w:rPr>
        <w:t>L5071</w:t>
      </w:r>
      <w:r w:rsidR="008F7E9D" w:rsidRPr="009A5A20">
        <w:rPr>
          <w:rFonts w:ascii="標楷體" w:hAnsi="標楷體" w:hint="eastAsia"/>
        </w:rPr>
        <w:t>債權</w:t>
      </w:r>
      <w:r w:rsidRPr="009A5A20">
        <w:rPr>
          <w:rFonts w:ascii="標楷體" w:hAnsi="標楷體" w:hint="eastAsia"/>
          <w:lang w:eastAsia="zh-TW"/>
        </w:rPr>
        <w:t>案件明細查詢</w:t>
      </w:r>
    </w:p>
    <w:p w14:paraId="7DC8BEB1" w14:textId="77777777" w:rsidR="00505C6E" w:rsidRPr="009A5A20" w:rsidRDefault="00505C6E" w:rsidP="00534800">
      <w:pPr>
        <w:numPr>
          <w:ilvl w:val="0"/>
          <w:numId w:val="6"/>
        </w:numPr>
        <w:ind w:left="1418"/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9A5A20" w14:paraId="0809E0BE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4895A6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9FEB11" w14:textId="35D3BEE9" w:rsidR="00505C6E" w:rsidRPr="009A5A20" w:rsidRDefault="008F7E9D" w:rsidP="00175E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</w:t>
            </w:r>
            <w:r w:rsidR="00085127" w:rsidRPr="009A5A20">
              <w:rPr>
                <w:rFonts w:ascii="標楷體" w:eastAsia="標楷體" w:hAnsi="標楷體" w:hint="eastAsia"/>
              </w:rPr>
              <w:t>案件明細查詢</w:t>
            </w:r>
          </w:p>
        </w:tc>
      </w:tr>
      <w:tr w:rsidR="00505C6E" w:rsidRPr="009A5A20" w14:paraId="65278997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F8C59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81C6E" w14:textId="46022975" w:rsidR="00505C6E" w:rsidRPr="009A5A20" w:rsidRDefault="00943C8B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查詢或異動</w:t>
            </w:r>
            <w:r w:rsidR="004037BD" w:rsidRPr="009A5A20">
              <w:rPr>
                <w:rFonts w:ascii="標楷體" w:eastAsia="標楷體" w:hAnsi="標楷體" w:hint="eastAsia"/>
              </w:rPr>
              <w:t>債權案件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05C6E" w:rsidRPr="009A5A20" w14:paraId="1C5281B2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D659B2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2A7419" w14:textId="62BE26D0" w:rsidR="00BA074F" w:rsidRPr="009A5A20" w:rsidRDefault="00BA074F" w:rsidP="00BA074F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="00823AE9"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/>
              </w:rPr>
              <w:t>.</w:t>
            </w:r>
            <w:r w:rsidRPr="00823AE9">
              <w:rPr>
                <w:rFonts w:ascii="標楷體" w:eastAsia="標楷體" w:hAnsi="標楷體" w:hint="eastAsia"/>
              </w:rPr>
              <w:t>債</w:t>
            </w:r>
            <w:r w:rsidR="00823AE9" w:rsidRPr="00823AE9">
              <w:rPr>
                <w:rFonts w:ascii="標楷體" w:eastAsia="標楷體" w:hAnsi="標楷體" w:hint="eastAsia"/>
              </w:rPr>
              <w:t>權維護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3DB4D4AC" w14:textId="3A975B61" w:rsidR="00BA074F" w:rsidRPr="009A5A20" w:rsidRDefault="00BA074F" w:rsidP="00BA074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</w:t>
            </w:r>
            <w:r w:rsidR="00943C8B" w:rsidRPr="009A5A20">
              <w:rPr>
                <w:rFonts w:ascii="標楷體" w:eastAsia="標楷體" w:hAnsi="標楷體" w:hint="eastAsia"/>
              </w:rPr>
              <w:t xml:space="preserve"> </w:t>
            </w:r>
            <w:r w:rsidR="00A12F20" w:rsidRPr="009A5A20">
              <w:rPr>
                <w:rFonts w:ascii="標楷體" w:eastAsia="標楷體" w:hAnsi="標楷體" w:hint="eastAsia"/>
              </w:rPr>
              <w:t>[</w:t>
            </w:r>
            <w:r w:rsidR="00B57822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B57822">
              <w:rPr>
                <w:rFonts w:ascii="標楷體" w:eastAsia="標楷體" w:hAnsi="標楷體" w:hint="eastAsia"/>
                <w:lang w:eastAsia="zh-HK"/>
              </w:rPr>
              <w:t>案件</w:t>
            </w:r>
            <w:r w:rsidRPr="009A5A20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="00A12F20" w:rsidRPr="009A5A20">
              <w:rPr>
                <w:rFonts w:ascii="標楷體" w:eastAsia="標楷體" w:hAnsi="標楷體"/>
              </w:rPr>
              <w:t>]</w:t>
            </w:r>
          </w:p>
          <w:p w14:paraId="5D4FB269" w14:textId="466F4888" w:rsidR="00BA074F" w:rsidRPr="009A5A20" w:rsidRDefault="00BA074F" w:rsidP="00BA074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3.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8B1176"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01127AA6" w14:textId="2696BB56" w:rsidR="005F0073" w:rsidRPr="009A5A20" w:rsidRDefault="002E48D2" w:rsidP="00F67A24">
            <w:pPr>
              <w:pStyle w:val="af9"/>
              <w:numPr>
                <w:ilvl w:val="0"/>
                <w:numId w:val="23"/>
              </w:numPr>
              <w:ind w:leftChars="0" w:left="785" w:hanging="567"/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/>
              </w:rPr>
              <w:t>[</w:t>
            </w:r>
            <w:r w:rsidR="00CA66E7" w:rsidRPr="005F0073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CA66E7" w:rsidRPr="005F0073">
              <w:rPr>
                <w:rFonts w:ascii="標楷體" w:eastAsia="標楷體" w:hAnsi="標楷體" w:hint="eastAsia"/>
              </w:rPr>
              <w:t>證字號</w:t>
            </w:r>
            <w:r w:rsidR="00BA074F" w:rsidRPr="005F0073">
              <w:rPr>
                <w:rFonts w:ascii="標楷體" w:eastAsia="標楷體" w:hAnsi="標楷體" w:hint="eastAsia"/>
              </w:rPr>
              <w:t>(</w:t>
            </w:r>
            <w:proofErr w:type="spellStart"/>
            <w:r w:rsidR="00B57822" w:rsidRPr="005F0073">
              <w:rPr>
                <w:rFonts w:ascii="標楷體" w:eastAsia="標楷體" w:hAnsi="標楷體" w:hint="eastAsia"/>
              </w:rPr>
              <w:t>CustMain.CustId</w:t>
            </w:r>
            <w:proofErr w:type="spellEnd"/>
            <w:r w:rsidR="00BA074F" w:rsidRPr="005F0073">
              <w:rPr>
                <w:rFonts w:ascii="標楷體" w:eastAsia="標楷體" w:hAnsi="標楷體" w:hint="eastAsia"/>
              </w:rPr>
              <w:t>)</w:t>
            </w:r>
            <w:r w:rsidRPr="005F0073">
              <w:rPr>
                <w:rFonts w:ascii="標楷體" w:eastAsia="標楷體" w:hAnsi="標楷體"/>
              </w:rPr>
              <w:t>]</w:t>
            </w:r>
            <w:r w:rsidR="00CA66E7" w:rsidRPr="005F0073">
              <w:rPr>
                <w:rFonts w:ascii="標楷體" w:eastAsia="標楷體" w:hAnsi="標楷體"/>
              </w:rPr>
              <w:t>=</w:t>
            </w:r>
            <w:r w:rsidR="00B57822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="00CA66E7" w:rsidRPr="005F0073">
              <w:rPr>
                <w:rFonts w:ascii="標楷體" w:eastAsia="標楷體" w:hAnsi="標楷體" w:hint="eastAsia"/>
                <w:lang w:eastAsia="zh-HK"/>
              </w:rPr>
              <w:t>「</w:t>
            </w:r>
            <w:r w:rsidR="00CA66E7" w:rsidRPr="005F0073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CA66E7" w:rsidRPr="005F0073">
              <w:rPr>
                <w:rFonts w:ascii="標楷體" w:eastAsia="標楷體" w:hAnsi="標楷體" w:hint="eastAsia"/>
              </w:rPr>
              <w:t>證字號</w:t>
            </w:r>
            <w:r w:rsidR="00CA66E7" w:rsidRPr="005F0073">
              <w:rPr>
                <w:rFonts w:ascii="標楷體" w:eastAsia="標楷體" w:hAnsi="標楷體" w:hint="eastAsia"/>
                <w:lang w:eastAsia="zh-HK"/>
              </w:rPr>
              <w:t>」</w:t>
            </w:r>
            <w:r w:rsidR="00CA66E7" w:rsidRPr="005F0073">
              <w:rPr>
                <w:rFonts w:ascii="標楷體" w:eastAsia="標楷體" w:hAnsi="標楷體"/>
              </w:rPr>
              <w:t xml:space="preserve"> </w:t>
            </w:r>
            <w:r w:rsidR="005F0073" w:rsidRPr="005F0073">
              <w:rPr>
                <w:rFonts w:ascii="標楷體" w:eastAsia="標楷體" w:hAnsi="標楷體"/>
              </w:rPr>
              <w:br/>
            </w:r>
            <w:r w:rsidR="005F0073" w:rsidRPr="005F0073">
              <w:rPr>
                <w:rFonts w:ascii="標楷體" w:eastAsia="標楷體" w:hAnsi="標楷體" w:hint="eastAsia"/>
              </w:rPr>
              <w:t>依[客戶</w:t>
            </w:r>
            <w:r w:rsidR="00B57822">
              <w:rPr>
                <w:rFonts w:ascii="標楷體" w:eastAsia="標楷體" w:hAnsi="標楷體" w:hint="eastAsia"/>
              </w:rPr>
              <w:t>資料</w:t>
            </w:r>
            <w:r w:rsidR="005F0073" w:rsidRPr="005F0073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5F0073" w:rsidRPr="005F0073">
              <w:rPr>
                <w:rFonts w:ascii="標楷體" w:eastAsia="標楷體" w:hAnsi="標楷體" w:hint="eastAsia"/>
              </w:rPr>
              <w:t>CustMain</w:t>
            </w:r>
            <w:proofErr w:type="spellEnd"/>
            <w:r w:rsidR="005F0073" w:rsidRPr="005F0073">
              <w:rPr>
                <w:rFonts w:ascii="標楷體" w:eastAsia="標楷體" w:hAnsi="標楷體" w:hint="eastAsia"/>
              </w:rPr>
              <w:t>)]的[</w:t>
            </w:r>
            <w:r w:rsidR="00E600B1" w:rsidRPr="009414EA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E600B1" w:rsidRPr="009414EA">
              <w:rPr>
                <w:rFonts w:ascii="標楷體" w:eastAsia="標楷體" w:hAnsi="標楷體" w:hint="eastAsia"/>
              </w:rPr>
              <w:t>證字號/統一編號</w:t>
            </w:r>
            <w:r w:rsidR="005F0073" w:rsidRPr="005F0073">
              <w:rPr>
                <w:rFonts w:ascii="標楷體" w:eastAsia="標楷體" w:hAnsi="標楷體" w:hint="eastAsia"/>
              </w:rPr>
              <w:t>(</w:t>
            </w:r>
            <w:proofErr w:type="spellStart"/>
            <w:r w:rsidR="005F0073" w:rsidRPr="005F0073">
              <w:rPr>
                <w:rFonts w:ascii="標楷體" w:eastAsia="標楷體" w:hAnsi="標楷體" w:hint="eastAsia"/>
              </w:rPr>
              <w:t>CustMain.CustId</w:t>
            </w:r>
            <w:proofErr w:type="spellEnd"/>
            <w:r w:rsidR="005F0073" w:rsidRPr="005F0073">
              <w:rPr>
                <w:rFonts w:ascii="標楷體" w:eastAsia="標楷體" w:hAnsi="標楷體" w:hint="eastAsia"/>
              </w:rPr>
              <w:t>)]得到[戶號(</w:t>
            </w:r>
            <w:proofErr w:type="spellStart"/>
            <w:r w:rsidR="005F0073" w:rsidRPr="005F0073">
              <w:rPr>
                <w:rFonts w:ascii="標楷體" w:eastAsia="標楷體" w:hAnsi="標楷體" w:hint="eastAsia"/>
              </w:rPr>
              <w:t>CustMain.CustNo</w:t>
            </w:r>
            <w:proofErr w:type="spellEnd"/>
            <w:r w:rsidR="005F0073" w:rsidRPr="005F0073">
              <w:rPr>
                <w:rFonts w:ascii="標楷體" w:eastAsia="標楷體" w:hAnsi="標楷體" w:hint="eastAsia"/>
              </w:rPr>
              <w:t>)]</w:t>
            </w:r>
          </w:p>
          <w:p w14:paraId="33E3B768" w14:textId="294C992C" w:rsidR="002F141C" w:rsidRPr="009A5A20" w:rsidRDefault="002E48D2" w:rsidP="00F67A24">
            <w:pPr>
              <w:pStyle w:val="af9"/>
              <w:numPr>
                <w:ilvl w:val="0"/>
                <w:numId w:val="23"/>
              </w:numPr>
              <w:ind w:leftChars="0" w:left="785" w:hanging="56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2F141C" w:rsidRPr="009A5A20">
              <w:rPr>
                <w:rFonts w:ascii="標楷體" w:eastAsia="標楷體" w:hAnsi="標楷體" w:hint="eastAsia"/>
              </w:rPr>
              <w:t>案件種類</w:t>
            </w:r>
            <w:r w:rsidRPr="009A5A20">
              <w:rPr>
                <w:rFonts w:ascii="標楷體" w:eastAsia="標楷體" w:hAnsi="標楷體"/>
              </w:rPr>
              <w:t>(</w:t>
            </w:r>
            <w:proofErr w:type="spellStart"/>
            <w:r w:rsidR="002F141C" w:rsidRPr="009A5A20">
              <w:rPr>
                <w:rFonts w:ascii="標楷體" w:eastAsia="標楷體" w:hAnsi="標楷體" w:hint="eastAsia"/>
              </w:rPr>
              <w:t>NegMain.CaseKindCode</w:t>
            </w:r>
            <w:proofErr w:type="spellEnd"/>
            <w:r w:rsidRPr="009A5A20">
              <w:rPr>
                <w:rFonts w:ascii="標楷體" w:eastAsia="標楷體" w:hAnsi="標楷體"/>
              </w:rPr>
              <w:t>)]</w:t>
            </w:r>
            <w:r w:rsidR="002F141C" w:rsidRPr="009A5A20">
              <w:rPr>
                <w:rFonts w:ascii="標楷體" w:eastAsia="標楷體" w:hAnsi="標楷體" w:hint="eastAsia"/>
              </w:rPr>
              <w:t>=</w:t>
            </w:r>
            <w:r w:rsidR="00705066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="002F141C" w:rsidRPr="009A5A20">
              <w:rPr>
                <w:rFonts w:ascii="標楷體" w:eastAsia="標楷體" w:hAnsi="標楷體" w:hint="eastAsia"/>
              </w:rPr>
              <w:t>「案件種類」</w:t>
            </w:r>
          </w:p>
          <w:p w14:paraId="41FFE1DB" w14:textId="4AEBE535" w:rsidR="002F141C" w:rsidRPr="009A5A20" w:rsidRDefault="002E48D2" w:rsidP="00F67A24">
            <w:pPr>
              <w:pStyle w:val="af9"/>
              <w:numPr>
                <w:ilvl w:val="0"/>
                <w:numId w:val="23"/>
              </w:numPr>
              <w:ind w:leftChars="0" w:left="785" w:hanging="56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2F141C" w:rsidRPr="009A5A20">
              <w:rPr>
                <w:rFonts w:ascii="標楷體" w:eastAsia="標楷體" w:hAnsi="標楷體" w:hint="eastAsia"/>
              </w:rPr>
              <w:t>債權戶別</w:t>
            </w:r>
            <w:r w:rsidRPr="009A5A20">
              <w:rPr>
                <w:rFonts w:ascii="標楷體" w:eastAsia="標楷體" w:hAnsi="標楷體"/>
              </w:rPr>
              <w:t>(</w:t>
            </w:r>
            <w:proofErr w:type="spellStart"/>
            <w:r w:rsidR="002F141C" w:rsidRPr="009A5A20">
              <w:rPr>
                <w:rFonts w:ascii="標楷體" w:eastAsia="標楷體" w:hAnsi="標楷體" w:hint="eastAsia"/>
              </w:rPr>
              <w:t>NegMain.CustLoanKind</w:t>
            </w:r>
            <w:proofErr w:type="spellEnd"/>
            <w:r w:rsidRPr="009A5A20">
              <w:rPr>
                <w:rFonts w:ascii="標楷體" w:eastAsia="標楷體" w:hAnsi="標楷體"/>
              </w:rPr>
              <w:t>)]</w:t>
            </w:r>
            <w:r w:rsidR="002F141C" w:rsidRPr="009A5A20">
              <w:rPr>
                <w:rFonts w:ascii="標楷體" w:eastAsia="標楷體" w:hAnsi="標楷體" w:hint="eastAsia"/>
              </w:rPr>
              <w:t>=</w:t>
            </w:r>
            <w:r w:rsidR="00705066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="002F141C" w:rsidRPr="009A5A20">
              <w:rPr>
                <w:rFonts w:ascii="標楷體" w:eastAsia="標楷體" w:hAnsi="標楷體" w:hint="eastAsia"/>
              </w:rPr>
              <w:t>「債權戶別」</w:t>
            </w:r>
          </w:p>
          <w:p w14:paraId="2D2F5CEF" w14:textId="5CD6C8A0" w:rsidR="002F141C" w:rsidRPr="009A5A20" w:rsidRDefault="002E48D2" w:rsidP="00F67A24">
            <w:pPr>
              <w:numPr>
                <w:ilvl w:val="0"/>
                <w:numId w:val="23"/>
              </w:numPr>
              <w:ind w:left="785" w:hanging="56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2F141C" w:rsidRPr="00823AE9">
              <w:rPr>
                <w:rFonts w:ascii="標楷體" w:eastAsia="標楷體" w:hAnsi="標楷體" w:hint="eastAsia"/>
              </w:rPr>
              <w:t>債權</w:t>
            </w:r>
            <w:r w:rsidR="002F141C" w:rsidRPr="009A5A20">
              <w:rPr>
                <w:rFonts w:ascii="標楷體" w:eastAsia="標楷體" w:hAnsi="標楷體" w:hint="eastAsia"/>
              </w:rPr>
              <w:t>戶況</w:t>
            </w:r>
            <w:r w:rsidRPr="009A5A20">
              <w:rPr>
                <w:rFonts w:ascii="標楷體" w:eastAsia="標楷體" w:hAnsi="標楷體"/>
              </w:rPr>
              <w:t>(</w:t>
            </w:r>
            <w:proofErr w:type="spellStart"/>
            <w:r w:rsidR="002F141C" w:rsidRPr="009A5A20">
              <w:rPr>
                <w:rFonts w:ascii="標楷體" w:eastAsia="標楷體" w:hAnsi="標楷體" w:hint="eastAsia"/>
              </w:rPr>
              <w:t>NegMain.Status</w:t>
            </w:r>
            <w:proofErr w:type="spellEnd"/>
            <w:r w:rsidRPr="009A5A20">
              <w:rPr>
                <w:rFonts w:ascii="標楷體" w:eastAsia="標楷體" w:hAnsi="標楷體"/>
              </w:rPr>
              <w:t>)]</w:t>
            </w:r>
            <w:r w:rsidR="002F141C" w:rsidRPr="009A5A20">
              <w:rPr>
                <w:rFonts w:ascii="標楷體" w:eastAsia="標楷體" w:hAnsi="標楷體" w:hint="eastAsia"/>
              </w:rPr>
              <w:t>=</w:t>
            </w:r>
            <w:r w:rsidR="00705066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="002F141C" w:rsidRPr="009A5A20">
              <w:rPr>
                <w:rFonts w:ascii="標楷體" w:eastAsia="標楷體" w:hAnsi="標楷體" w:hint="eastAsia"/>
              </w:rPr>
              <w:t>「債權戶況」</w:t>
            </w:r>
          </w:p>
          <w:p w14:paraId="3A61E266" w14:textId="16C77F87" w:rsidR="00A12F20" w:rsidRPr="009A5A20" w:rsidRDefault="002F141C" w:rsidP="002F141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  <w:r w:rsidR="00BA074F" w:rsidRPr="009A5A20">
              <w:rPr>
                <w:rFonts w:ascii="標楷體" w:eastAsia="標楷體" w:hAnsi="標楷體" w:hint="eastAsia"/>
              </w:rPr>
              <w:t>.</w:t>
            </w:r>
            <w:r w:rsidR="00943C8B">
              <w:rPr>
                <w:rFonts w:ascii="標楷體" w:eastAsia="標楷體" w:hAnsi="標楷體" w:hint="eastAsia"/>
              </w:rPr>
              <w:t>資料</w:t>
            </w:r>
            <w:r w:rsidR="00BA074F" w:rsidRPr="009A5A20">
              <w:rPr>
                <w:rFonts w:ascii="標楷體" w:eastAsia="標楷體" w:hAnsi="標楷體" w:hint="eastAsia"/>
              </w:rPr>
              <w:t>排序:</w:t>
            </w:r>
          </w:p>
          <w:p w14:paraId="06D8AA1C" w14:textId="6030DB64" w:rsidR="00A12F20" w:rsidRPr="009A5A20" w:rsidRDefault="001E2E08" w:rsidP="00F67A24">
            <w:pPr>
              <w:pStyle w:val="af9"/>
              <w:numPr>
                <w:ilvl w:val="0"/>
                <w:numId w:val="28"/>
              </w:numPr>
              <w:ind w:leftChars="0" w:left="785" w:hanging="56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</w:t>
            </w:r>
            <w:r>
              <w:rPr>
                <w:rFonts w:ascii="標楷體" w:eastAsia="標楷體" w:hAnsi="標楷體"/>
              </w:rPr>
              <w:t>.</w:t>
            </w:r>
            <w:r w:rsidRPr="009414EA">
              <w:rPr>
                <w:rFonts w:ascii="標楷體" w:eastAsia="標楷體" w:hAnsi="標楷體"/>
              </w:rPr>
              <w:t>CustId</w:t>
            </w:r>
            <w:proofErr w:type="spellEnd"/>
            <w:r>
              <w:rPr>
                <w:rFonts w:ascii="標楷體" w:eastAsia="標楷體" w:hAnsi="標楷體" w:hint="eastAsia"/>
              </w:rPr>
              <w:t>)]由小到大排序</w:t>
            </w:r>
          </w:p>
          <w:p w14:paraId="123BD477" w14:textId="2CEF635F" w:rsidR="009445E5" w:rsidRPr="00793C1F" w:rsidRDefault="008157E3" w:rsidP="00F67A24">
            <w:pPr>
              <w:pStyle w:val="af9"/>
              <w:numPr>
                <w:ilvl w:val="0"/>
                <w:numId w:val="28"/>
              </w:numPr>
              <w:ind w:leftChars="0" w:left="785" w:hanging="56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</w:t>
            </w:r>
            <w:r w:rsidR="00793C1F">
              <w:rPr>
                <w:rFonts w:ascii="標楷體" w:eastAsia="標楷體" w:hAnsi="標楷體" w:hint="eastAsia"/>
              </w:rPr>
              <w:t>[</w:t>
            </w:r>
            <w:r w:rsidR="00793C1F" w:rsidRPr="00793C1F">
              <w:rPr>
                <w:rFonts w:ascii="標楷體" w:eastAsia="標楷體" w:hAnsi="標楷體" w:hint="eastAsia"/>
              </w:rPr>
              <w:t>案件序號</w:t>
            </w:r>
            <w:r w:rsidR="00793C1F">
              <w:rPr>
                <w:rFonts w:ascii="標楷體" w:eastAsia="標楷體" w:hAnsi="標楷體" w:hint="eastAsia"/>
              </w:rPr>
              <w:t>(</w:t>
            </w:r>
            <w:proofErr w:type="spellStart"/>
            <w:r w:rsidR="000647E2" w:rsidRPr="009A5A20">
              <w:rPr>
                <w:rFonts w:ascii="標楷體" w:eastAsia="標楷體" w:hAnsi="標楷體"/>
              </w:rPr>
              <w:t>NegMain</w:t>
            </w:r>
            <w:r w:rsidR="00793C1F" w:rsidRPr="005F0073">
              <w:rPr>
                <w:rFonts w:ascii="標楷體" w:eastAsia="標楷體" w:hAnsi="標楷體" w:hint="eastAsia"/>
              </w:rPr>
              <w:t>.</w:t>
            </w:r>
            <w:r w:rsidR="00793C1F" w:rsidRPr="00793C1F">
              <w:rPr>
                <w:rFonts w:ascii="標楷體" w:eastAsia="標楷體" w:hAnsi="標楷體"/>
              </w:rPr>
              <w:t>CaseSeq</w:t>
            </w:r>
            <w:proofErr w:type="spellEnd"/>
            <w:r w:rsidR="00793C1F">
              <w:rPr>
                <w:rFonts w:ascii="標楷體" w:eastAsia="標楷體" w:hAnsi="標楷體" w:hint="eastAsia"/>
              </w:rPr>
              <w:t>)]由小到大</w:t>
            </w:r>
            <w:r>
              <w:rPr>
                <w:rFonts w:ascii="標楷體" w:eastAsia="標楷體" w:hAnsi="標楷體" w:hint="eastAsia"/>
              </w:rPr>
              <w:t>排序</w:t>
            </w:r>
          </w:p>
        </w:tc>
      </w:tr>
      <w:tr w:rsidR="00505C6E" w:rsidRPr="009A5A20" w14:paraId="7214555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46407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22DA1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2B547F38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1A563A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6AB953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4F49172B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A1478E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4305FA" w14:textId="7FA2DD9A" w:rsidR="00505C6E" w:rsidRPr="009A5A20" w:rsidRDefault="00705066" w:rsidP="009445E5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505C6E" w:rsidRPr="009A5A20" w14:paraId="61760F83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0AB42C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AED6E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2EC48C20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E0104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B9A39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3FF1A856" w14:textId="6CEDAB72" w:rsidR="00BA074F" w:rsidRDefault="00BA074F" w:rsidP="003F771B">
      <w:pPr>
        <w:pStyle w:val="17"/>
      </w:pPr>
    </w:p>
    <w:p w14:paraId="0BB9CDD8" w14:textId="04265A63" w:rsidR="003F771B" w:rsidRPr="009A5A20" w:rsidRDefault="003F771B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A074F" w:rsidRPr="009A5A20" w14:paraId="0A7E9211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34D3C109" w14:textId="77777777" w:rsidR="00BA074F" w:rsidRPr="009A5A20" w:rsidRDefault="00BA074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AA14F49" w14:textId="77777777" w:rsidR="00BA074F" w:rsidRPr="009A5A20" w:rsidRDefault="00BA074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96B7544" w14:textId="77777777" w:rsidR="00BA074F" w:rsidRPr="009A5A20" w:rsidRDefault="00BA074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A074F" w:rsidRPr="009A5A20" w14:paraId="4153A2C1" w14:textId="77777777" w:rsidTr="00707D13">
        <w:tc>
          <w:tcPr>
            <w:tcW w:w="851" w:type="dxa"/>
          </w:tcPr>
          <w:p w14:paraId="3AAE7CE9" w14:textId="3BECF364" w:rsidR="00BA074F" w:rsidRPr="009A5A20" w:rsidRDefault="00BA074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52FAB775" w14:textId="77777777" w:rsidR="00BA074F" w:rsidRPr="009A5A20" w:rsidRDefault="00BA074F" w:rsidP="00707D13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proofErr w:type="spellEnd"/>
          </w:p>
        </w:tc>
        <w:tc>
          <w:tcPr>
            <w:tcW w:w="3828" w:type="dxa"/>
          </w:tcPr>
          <w:p w14:paraId="775CE1E9" w14:textId="77777777" w:rsidR="00BA074F" w:rsidRPr="009A5A20" w:rsidRDefault="00BA074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63189C" w:rsidRPr="009A5A20" w14:paraId="7A67C3BB" w14:textId="77777777" w:rsidTr="00707D13">
        <w:tc>
          <w:tcPr>
            <w:tcW w:w="851" w:type="dxa"/>
          </w:tcPr>
          <w:p w14:paraId="15F855CF" w14:textId="2DF470DC" w:rsidR="0063189C" w:rsidRPr="009A5A20" w:rsidRDefault="0063189C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30097A6" w14:textId="37D6CFD5" w:rsidR="0063189C" w:rsidRPr="009A5A20" w:rsidRDefault="0063189C" w:rsidP="00707D13">
            <w:pPr>
              <w:rPr>
                <w:rFonts w:ascii="標楷體" w:eastAsia="標楷體" w:hAnsi="標楷體"/>
              </w:rPr>
            </w:pPr>
            <w:proofErr w:type="spellStart"/>
            <w:r w:rsidRPr="005F0073">
              <w:rPr>
                <w:rFonts w:ascii="標楷體" w:eastAsia="標楷體" w:hAnsi="標楷體" w:hint="eastAsia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78C6B702" w14:textId="384FD621" w:rsidR="0063189C" w:rsidRPr="009A5A20" w:rsidRDefault="0063189C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4E7E73" w:rsidRPr="009A5A20" w14:paraId="72EE66E7" w14:textId="77777777" w:rsidTr="00707D13">
        <w:tc>
          <w:tcPr>
            <w:tcW w:w="851" w:type="dxa"/>
          </w:tcPr>
          <w:p w14:paraId="50AF6D84" w14:textId="00ED697A" w:rsidR="004E7E73" w:rsidRDefault="004E7E73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75092ECD" w14:textId="3401B54C" w:rsidR="004E7E73" w:rsidRPr="005F0073" w:rsidRDefault="004E7E73" w:rsidP="00707D13">
            <w:pPr>
              <w:rPr>
                <w:rFonts w:ascii="標楷體" w:eastAsia="標楷體" w:hAnsi="標楷體"/>
              </w:rPr>
            </w:pP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proofErr w:type="spellEnd"/>
          </w:p>
        </w:tc>
        <w:tc>
          <w:tcPr>
            <w:tcW w:w="3828" w:type="dxa"/>
          </w:tcPr>
          <w:p w14:paraId="7C55641B" w14:textId="2AA19509" w:rsidR="004E7E73" w:rsidRDefault="004E7E73" w:rsidP="00707D13">
            <w:pPr>
              <w:rPr>
                <w:rFonts w:ascii="標楷體" w:eastAsia="標楷體" w:hAnsi="標楷體"/>
              </w:rPr>
            </w:pP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</w:p>
        </w:tc>
      </w:tr>
      <w:tr w:rsidR="004E7E73" w:rsidRPr="009A5A20" w14:paraId="5C063D48" w14:textId="77777777" w:rsidTr="00707D13">
        <w:tc>
          <w:tcPr>
            <w:tcW w:w="851" w:type="dxa"/>
          </w:tcPr>
          <w:p w14:paraId="31EA8FD5" w14:textId="0FA2138D" w:rsidR="004E7E73" w:rsidRDefault="004E7E73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0E9CA09E" w14:textId="108F49B8" w:rsidR="004E7E73" w:rsidRPr="005F0073" w:rsidRDefault="004E7E73" w:rsidP="00707D13">
            <w:pPr>
              <w:rPr>
                <w:rFonts w:ascii="標楷體" w:eastAsia="標楷體" w:hAnsi="標楷體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29CA96C1" w14:textId="7400603E" w:rsidR="004E7E73" w:rsidRDefault="004E7E73" w:rsidP="00707D13">
            <w:pPr>
              <w:rPr>
                <w:rFonts w:ascii="標楷體" w:eastAsia="標楷體" w:hAnsi="標楷體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  <w:tr w:rsidR="00724C5C" w:rsidRPr="009A5A20" w14:paraId="15D9F0A6" w14:textId="77777777" w:rsidTr="00707D13">
        <w:tc>
          <w:tcPr>
            <w:tcW w:w="851" w:type="dxa"/>
          </w:tcPr>
          <w:p w14:paraId="1F752545" w14:textId="0ABD31AD" w:rsidR="00724C5C" w:rsidRDefault="004E7E73" w:rsidP="00724C5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3118" w:type="dxa"/>
          </w:tcPr>
          <w:p w14:paraId="6C2397F0" w14:textId="34D1D483" w:rsidR="00724C5C" w:rsidRPr="005F0073" w:rsidRDefault="00724C5C" w:rsidP="00724C5C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</w:tcPr>
          <w:p w14:paraId="2C88C428" w14:textId="70D27F80" w:rsidR="00724C5C" w:rsidRDefault="00724C5C" w:rsidP="00724C5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1D91DA6F" w14:textId="039FFCF4" w:rsidR="008B1176" w:rsidRPr="009A5A20" w:rsidRDefault="008B1176">
      <w:pPr>
        <w:widowControl/>
        <w:rPr>
          <w:rFonts w:ascii="標楷體" w:eastAsia="標楷體" w:hAnsi="標楷體"/>
        </w:rPr>
      </w:pPr>
    </w:p>
    <w:p w14:paraId="5762DC03" w14:textId="4A932504" w:rsidR="00505C6E" w:rsidRDefault="00505C6E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09FFD9A8" w14:textId="345D28E0" w:rsidR="008104E0" w:rsidRPr="009A5A20" w:rsidRDefault="008104E0" w:rsidP="008104E0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27D8D74B" w14:textId="554F5F0F" w:rsidR="00855823" w:rsidRPr="009A5A20" w:rsidRDefault="001010A3" w:rsidP="00BC7E0A">
      <w:pPr>
        <w:pStyle w:val="42"/>
        <w:spacing w:after="72"/>
        <w:ind w:leftChars="0" w:left="0"/>
        <w:rPr>
          <w:rFonts w:ascii="標楷體" w:hAnsi="標楷體"/>
        </w:rPr>
      </w:pPr>
      <w:r w:rsidRPr="001010A3">
        <w:rPr>
          <w:rFonts w:ascii="標楷體" w:hAnsi="標楷體"/>
          <w:noProof/>
        </w:rPr>
        <w:drawing>
          <wp:inline distT="0" distB="0" distL="0" distR="0" wp14:anchorId="60FE9851" wp14:editId="0007168F">
            <wp:extent cx="6479540" cy="189420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653" w14:textId="2718E232" w:rsidR="007778E9" w:rsidRPr="009A5A20" w:rsidRDefault="007778E9">
      <w:pPr>
        <w:widowControl/>
        <w:rPr>
          <w:rFonts w:ascii="標楷體" w:eastAsia="標楷體" w:hAnsi="標楷體"/>
          <w:sz w:val="26"/>
        </w:rPr>
      </w:pPr>
    </w:p>
    <w:p w14:paraId="3F15E03A" w14:textId="6C5A2570" w:rsidR="00D24C5F" w:rsidRPr="009A5A20" w:rsidRDefault="00D24C5F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894FEF"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D24C5F" w:rsidRPr="009A5A20" w14:paraId="22372DC0" w14:textId="77777777" w:rsidTr="00D24C5F">
        <w:tc>
          <w:tcPr>
            <w:tcW w:w="848" w:type="dxa"/>
            <w:shd w:val="clear" w:color="auto" w:fill="D9D9D9" w:themeFill="background1" w:themeFillShade="D9"/>
          </w:tcPr>
          <w:p w14:paraId="4547EC2F" w14:textId="77777777" w:rsidR="00D24C5F" w:rsidRPr="009A5A20" w:rsidRDefault="00D24C5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733C9C1D" w14:textId="77777777" w:rsidR="00D24C5F" w:rsidRPr="009A5A20" w:rsidRDefault="00D24C5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73E0AF4" w14:textId="77777777" w:rsidR="00D24C5F" w:rsidRPr="009A5A20" w:rsidRDefault="00D24C5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157E3" w:rsidRPr="009A5A20" w14:paraId="0C6CD428" w14:textId="77777777" w:rsidTr="00D24C5F">
        <w:tc>
          <w:tcPr>
            <w:tcW w:w="848" w:type="dxa"/>
          </w:tcPr>
          <w:p w14:paraId="39E2E303" w14:textId="77777777" w:rsidR="008157E3" w:rsidRPr="009A5A20" w:rsidRDefault="008157E3" w:rsidP="008157E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502BAFC6" w14:textId="77777777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63C4ACA3" w14:textId="77777777" w:rsidR="008157E3" w:rsidRPr="009A5557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1A0E72C" w14:textId="5BE2B0D2" w:rsidR="008157E3" w:rsidRDefault="008157E3" w:rsidP="008157E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  <w:r w:rsidRPr="009A5A20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 w:rsidR="00D705F0">
              <w:rPr>
                <w:rFonts w:ascii="標楷體" w:eastAsia="標楷體" w:hAnsi="標楷體" w:hint="eastAsia"/>
              </w:rPr>
              <w:t>(</w:t>
            </w:r>
            <w:r w:rsidR="00D705F0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D705F0">
              <w:rPr>
                <w:rFonts w:ascii="標楷體" w:eastAsia="標楷體" w:hAnsi="標楷體" w:hint="eastAsia"/>
                <w:lang w:eastAsia="zh-HK"/>
              </w:rPr>
              <w:t>案件</w:t>
            </w:r>
            <w:r w:rsidR="00D705F0" w:rsidRPr="009A5A20">
              <w:rPr>
                <w:rFonts w:ascii="標楷體" w:eastAsia="標楷體" w:hAnsi="標楷體" w:hint="eastAsia"/>
              </w:rPr>
              <w:t>主檔</w:t>
            </w:r>
            <w:r w:rsidR="00D705F0"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4D16955" w14:textId="77777777" w:rsidR="008157E3" w:rsidRPr="00651325" w:rsidRDefault="008157E3" w:rsidP="008157E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70315EC" w14:textId="20C2E6BB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8157E3" w:rsidRPr="009A5A20" w14:paraId="2D22A104" w14:textId="77777777" w:rsidTr="00D24C5F">
        <w:tc>
          <w:tcPr>
            <w:tcW w:w="848" w:type="dxa"/>
          </w:tcPr>
          <w:p w14:paraId="4613B8B4" w14:textId="77777777" w:rsidR="008157E3" w:rsidRPr="009A5A20" w:rsidRDefault="008157E3" w:rsidP="008157E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7DA1B7BD" w14:textId="77777777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4012D282" w14:textId="77777777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157E3" w:rsidRPr="009A5A20" w14:paraId="168DE22C" w14:textId="77777777" w:rsidTr="00D24C5F">
        <w:tc>
          <w:tcPr>
            <w:tcW w:w="848" w:type="dxa"/>
          </w:tcPr>
          <w:p w14:paraId="2487DD7D" w14:textId="77777777" w:rsidR="008157E3" w:rsidRPr="009A5A20" w:rsidRDefault="008157E3" w:rsidP="008157E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0B48BF62" w14:textId="77777777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00E2C435" w14:textId="77777777" w:rsidR="008157E3" w:rsidRPr="009A5A20" w:rsidRDefault="008157E3" w:rsidP="008157E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8157E3" w:rsidRPr="009A5A20" w14:paraId="7B996B02" w14:textId="77777777" w:rsidTr="00D24C5F">
        <w:tc>
          <w:tcPr>
            <w:tcW w:w="848" w:type="dxa"/>
          </w:tcPr>
          <w:p w14:paraId="5C2A7F4F" w14:textId="77777777" w:rsidR="008157E3" w:rsidRPr="009A5A20" w:rsidRDefault="008157E3" w:rsidP="008157E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2" w:type="dxa"/>
          </w:tcPr>
          <w:p w14:paraId="6562F06C" w14:textId="77777777" w:rsidR="008157E3" w:rsidRPr="009A5A20" w:rsidRDefault="008157E3" w:rsidP="008157E3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6984" w:type="dxa"/>
          </w:tcPr>
          <w:p w14:paraId="1FAE44FD" w14:textId="1CD32061" w:rsidR="008157E3" w:rsidRPr="009A5A20" w:rsidRDefault="008157E3" w:rsidP="008157E3">
            <w:pPr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</w:rPr>
              <w:t>連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結至</w:t>
            </w:r>
            <w:r w:rsidRPr="009A5A20">
              <w:rPr>
                <w:rFonts w:ascii="標楷體" w:eastAsia="標楷體" w:hAnsi="標楷體"/>
                <w:lang w:eastAsia="zh-HK"/>
              </w:rPr>
              <w:t>【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L5701</w:t>
            </w:r>
            <w:r w:rsidRPr="009A5A20">
              <w:rPr>
                <w:rFonts w:ascii="標楷體" w:eastAsia="標楷體" w:hAnsi="標楷體"/>
                <w:lang w:eastAsia="zh-HK"/>
              </w:rPr>
              <w:t>債權維護】</w:t>
            </w:r>
            <w:r w:rsidRPr="009A5A20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Pr="00C6237C">
              <w:rPr>
                <w:rFonts w:ascii="標楷體" w:eastAsia="標楷體" w:hAnsi="標楷體" w:hint="eastAsia"/>
              </w:rPr>
              <w:t>債務協商案件主檔</w:t>
            </w:r>
            <w:r w:rsidRPr="009A5A20">
              <w:rPr>
                <w:rFonts w:ascii="標楷體" w:eastAsia="標楷體" w:hAnsi="標楷體" w:hint="eastAsia"/>
                <w:color w:val="000000" w:themeColor="text1"/>
              </w:rPr>
              <w:t>資料</w:t>
            </w:r>
          </w:p>
        </w:tc>
      </w:tr>
    </w:tbl>
    <w:p w14:paraId="03C87054" w14:textId="77777777" w:rsidR="00D24C5F" w:rsidRPr="009A5A20" w:rsidRDefault="00D24C5F" w:rsidP="00D24C5F">
      <w:pPr>
        <w:rPr>
          <w:rFonts w:ascii="標楷體" w:eastAsia="標楷體" w:hAnsi="標楷體"/>
          <w:sz w:val="26"/>
        </w:rPr>
      </w:pPr>
    </w:p>
    <w:p w14:paraId="74B77051" w14:textId="0F0B68DB" w:rsidR="00D24C5F" w:rsidRPr="009A5A20" w:rsidRDefault="00D24C5F" w:rsidP="00534800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  <w:r w:rsidR="00894FEF" w:rsidRPr="009A5A20">
        <w:rPr>
          <w:rFonts w:ascii="標楷體" w:eastAsia="標楷體" w:hAnsi="標楷體" w:hint="eastAsia"/>
          <w:sz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D24C5F" w:rsidRPr="009A5A20" w14:paraId="05596CAA" w14:textId="77777777" w:rsidTr="00646502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3C5CC64B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4E2FF041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2020D29E" w14:textId="77777777" w:rsidR="00D24C5F" w:rsidRPr="009A5A20" w:rsidRDefault="00D24C5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263CCB8B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24C5F" w:rsidRPr="009A5A20" w14:paraId="4291DA4C" w14:textId="77777777" w:rsidTr="00646502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52AA6F14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6F742A61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68ABC74" w14:textId="44355920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236C99AA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184FDB56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4A9E3E25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33C2EB5B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57CBDAB3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</w:tr>
      <w:tr w:rsidR="00894FEF" w:rsidRPr="009A5A20" w14:paraId="68563E39" w14:textId="77777777" w:rsidTr="0064650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70706435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2C133DA" w14:textId="0DE7095C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59" w:type="dxa"/>
            <w:shd w:val="clear" w:color="auto" w:fill="auto"/>
          </w:tcPr>
          <w:p w14:paraId="68EEE991" w14:textId="23730AB0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686" w:type="dxa"/>
            <w:shd w:val="clear" w:color="auto" w:fill="auto"/>
          </w:tcPr>
          <w:p w14:paraId="3083426F" w14:textId="59232D67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36985F3C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0E8A6282" w14:textId="463ACEFA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6DF1C34E" w14:textId="7EAD3BDF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6EDE7C5F" w14:textId="45ECDEA1" w:rsidR="00CA66E7" w:rsidRPr="009A5A20" w:rsidRDefault="000512C3" w:rsidP="00DE6D9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 w:rsidR="00DE6D9A">
              <w:rPr>
                <w:rFonts w:ascii="標楷體" w:eastAsia="標楷體" w:hAnsi="標楷體" w:hint="eastAsia"/>
              </w:rPr>
              <w:t>，不為空白時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 xml:space="preserve"> 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 w:rsidRPr="008E1E45">
              <w:rPr>
                <w:rFonts w:ascii="標楷體" w:eastAsia="標楷體" w:hAnsi="標楷體" w:hint="eastAsia"/>
              </w:rPr>
              <w:t>格式</w:t>
            </w:r>
            <w:r w:rsidRPr="007C0C38">
              <w:rPr>
                <w:rFonts w:ascii="標楷體" w:eastAsia="標楷體" w:hAnsi="標楷體" w:hint="eastAsia"/>
              </w:rPr>
              <w:t>/</w:t>
            </w:r>
            <w:r w:rsidRPr="007C0C38">
              <w:rPr>
                <w:rFonts w:ascii="標楷體" w:eastAsia="標楷體" w:hAnsi="標楷體"/>
              </w:rPr>
              <w:t>A</w:t>
            </w:r>
            <w:r w:rsidRPr="007C0C38">
              <w:rPr>
                <w:rFonts w:ascii="標楷體" w:eastAsia="標楷體" w:hAnsi="標楷體" w:hint="eastAsia"/>
              </w:rPr>
              <w:t>(</w:t>
            </w:r>
            <w:r w:rsidRPr="007C0C38">
              <w:rPr>
                <w:rFonts w:ascii="標楷體" w:eastAsia="標楷體" w:hAnsi="標楷體"/>
              </w:rPr>
              <w:t>ID_UNINO</w:t>
            </w:r>
            <w:r w:rsidRPr="007C0C38">
              <w:rPr>
                <w:rFonts w:ascii="標楷體" w:eastAsia="標楷體" w:hAnsi="標楷體" w:hint="eastAsia"/>
              </w:rPr>
              <w:t>,</w:t>
            </w:r>
            <w:r w:rsidRPr="007C0C38">
              <w:rPr>
                <w:rFonts w:ascii="標楷體" w:eastAsia="標楷體" w:hAnsi="標楷體"/>
              </w:rPr>
              <w:t>0)</w:t>
            </w:r>
          </w:p>
        </w:tc>
      </w:tr>
      <w:tr w:rsidR="00F47368" w:rsidRPr="009A5A20" w14:paraId="78027BFD" w14:textId="77777777" w:rsidTr="0064650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47FDF58" w14:textId="77777777" w:rsidR="00F47368" w:rsidRPr="009A5A20" w:rsidRDefault="00F47368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682" w:type="dxa"/>
            <w:gridSpan w:val="7"/>
            <w:shd w:val="clear" w:color="auto" w:fill="auto"/>
          </w:tcPr>
          <w:p w14:paraId="6E5D35D0" w14:textId="05A1F19E" w:rsidR="00A705EB" w:rsidRDefault="00F47368" w:rsidP="00F4736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若有輸入</w:t>
            </w:r>
            <w:r w:rsidR="00A3691F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 w:rsidR="00A3691F"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="00A705EB">
              <w:rPr>
                <w:rFonts w:ascii="標楷體" w:eastAsia="標楷體" w:hAnsi="標楷體" w:hint="eastAsia"/>
              </w:rPr>
              <w:t>檢查[身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A705EB">
              <w:rPr>
                <w:rFonts w:ascii="標楷體" w:eastAsia="標楷體" w:hAnsi="標楷體" w:hint="eastAsia"/>
              </w:rPr>
              <w:t>證字號]</w:t>
            </w:r>
            <w:r w:rsidR="00A705EB" w:rsidRPr="009A5A20">
              <w:rPr>
                <w:rFonts w:ascii="標楷體" w:eastAsia="標楷體" w:hAnsi="標楷體" w:hint="eastAsia"/>
              </w:rPr>
              <w:t>是否存在</w:t>
            </w:r>
            <w:r w:rsidR="00D705F0">
              <w:rPr>
                <w:rFonts w:ascii="標楷體" w:eastAsia="標楷體" w:hAnsi="標楷體" w:hint="eastAsia"/>
              </w:rPr>
              <w:t>[</w:t>
            </w:r>
            <w:r w:rsidR="00D705F0" w:rsidRPr="005F2669">
              <w:rPr>
                <w:rFonts w:ascii="標楷體" w:eastAsia="標楷體" w:hAnsi="標楷體" w:hint="eastAsia"/>
              </w:rPr>
              <w:t>客戶資料主檔</w:t>
            </w:r>
            <w:r w:rsidR="00D705F0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D705F0"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="00D705F0" w:rsidRPr="009A5A20">
              <w:rPr>
                <w:rFonts w:ascii="標楷體" w:eastAsia="標楷體" w:hAnsi="標楷體" w:hint="eastAsia"/>
              </w:rPr>
              <w:t>)</w:t>
            </w:r>
            <w:r w:rsidR="00D705F0">
              <w:rPr>
                <w:rFonts w:ascii="標楷體" w:eastAsia="標楷體" w:hAnsi="標楷體" w:hint="eastAsia"/>
              </w:rPr>
              <w:t>]</w:t>
            </w:r>
            <w:r w:rsidR="00A705EB">
              <w:rPr>
                <w:rFonts w:ascii="標楷體" w:eastAsia="標楷體" w:hAnsi="標楷體" w:hint="eastAsia"/>
              </w:rPr>
              <w:t>，</w:t>
            </w:r>
          </w:p>
          <w:p w14:paraId="3197C829" w14:textId="07D441B3" w:rsidR="00A705EB" w:rsidRPr="009A5A20" w:rsidRDefault="00A705EB" w:rsidP="00F4736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若不存在，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;</w:t>
            </w:r>
          </w:p>
          <w:p w14:paraId="1B79E64F" w14:textId="69DB3013" w:rsidR="00F47368" w:rsidRPr="009A5A20" w:rsidRDefault="00F47368" w:rsidP="00F4736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若</w:t>
            </w:r>
            <w:r w:rsidR="005F2669">
              <w:rPr>
                <w:rFonts w:ascii="標楷體" w:eastAsia="標楷體" w:hAnsi="標楷體" w:hint="eastAsia"/>
              </w:rPr>
              <w:t>[</w:t>
            </w:r>
            <w:r w:rsidR="005F2669" w:rsidRPr="005F2669">
              <w:rPr>
                <w:rFonts w:ascii="標楷體" w:eastAsia="標楷體" w:hAnsi="標楷體" w:hint="eastAsia"/>
              </w:rPr>
              <w:t>客戶資料主檔</w:t>
            </w:r>
            <w:r w:rsidR="005F2669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5F2669"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="005F2669" w:rsidRPr="009A5A20">
              <w:rPr>
                <w:rFonts w:ascii="標楷體" w:eastAsia="標楷體" w:hAnsi="標楷體" w:hint="eastAsia"/>
              </w:rPr>
              <w:t>)</w:t>
            </w:r>
            <w:r w:rsidR="005F2669"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存在</w:t>
            </w:r>
            <w:r w:rsidR="008B1176"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則</w:t>
            </w:r>
            <w:r w:rsidR="00A705EB">
              <w:rPr>
                <w:rFonts w:ascii="標楷體" w:eastAsia="標楷體" w:hAnsi="標楷體" w:hint="eastAsia"/>
              </w:rPr>
              <w:t>檢查</w:t>
            </w:r>
            <w:r w:rsidR="000F526A" w:rsidRPr="009A5A20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戶號</w:t>
            </w:r>
            <w:r w:rsidR="000F526A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5F2669" w:rsidRPr="009A5A20">
              <w:rPr>
                <w:rFonts w:ascii="標楷體" w:eastAsia="標楷體" w:hAnsi="標楷體"/>
              </w:rPr>
              <w:t>CustMain</w:t>
            </w:r>
            <w:r w:rsidR="000F526A" w:rsidRPr="009A5A20">
              <w:rPr>
                <w:rFonts w:ascii="標楷體" w:eastAsia="標楷體" w:hAnsi="標楷體"/>
              </w:rPr>
              <w:t>.CustNo</w:t>
            </w:r>
            <w:proofErr w:type="spellEnd"/>
            <w:r w:rsidR="000F526A" w:rsidRPr="009A5A20">
              <w:rPr>
                <w:rFonts w:ascii="標楷體" w:eastAsia="標楷體" w:hAnsi="標楷體"/>
              </w:rPr>
              <w:t>)]</w:t>
            </w:r>
            <w:r w:rsidRPr="009A5A20">
              <w:rPr>
                <w:rFonts w:ascii="標楷體" w:eastAsia="標楷體" w:hAnsi="標楷體" w:hint="eastAsia"/>
              </w:rPr>
              <w:t>是否大於0</w:t>
            </w:r>
            <w:r w:rsidR="00A705EB" w:rsidRPr="009A5A20">
              <w:rPr>
                <w:rFonts w:ascii="標楷體" w:eastAsia="標楷體" w:hAnsi="標楷體" w:hint="eastAsia"/>
              </w:rPr>
              <w:t>，</w:t>
            </w:r>
          </w:p>
          <w:p w14:paraId="0FDEF8FB" w14:textId="54CB6F17" w:rsidR="00F47368" w:rsidRPr="009A5A20" w:rsidRDefault="00F47368" w:rsidP="000F526A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若不大於零，</w:t>
            </w:r>
            <w:r w:rsidR="005F2669"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  <w:r w:rsidR="005F2669"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1002</w:t>
            </w:r>
            <w:r w:rsidR="005F2669"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戶號不得為0</w:t>
            </w:r>
            <w:r w:rsidR="00D705F0">
              <w:rPr>
                <w:rFonts w:ascii="標楷體" w:eastAsia="標楷體" w:hAnsi="標楷體" w:hint="eastAsia"/>
              </w:rPr>
              <w:t>(</w:t>
            </w:r>
            <w:r w:rsidR="00D705F0" w:rsidRPr="005F2669">
              <w:rPr>
                <w:rFonts w:ascii="標楷體" w:eastAsia="標楷體" w:hAnsi="標楷體" w:hint="eastAsia"/>
              </w:rPr>
              <w:t>客戶資料主檔</w:t>
            </w:r>
            <w:r w:rsidR="00D705F0">
              <w:rPr>
                <w:rFonts w:ascii="標楷體" w:eastAsia="標楷體" w:hAnsi="標楷體" w:hint="eastAsia"/>
              </w:rPr>
              <w:t>)</w:t>
            </w:r>
            <w:r w:rsidR="005F2669" w:rsidRPr="003754ED">
              <w:rPr>
                <w:rFonts w:ascii="標楷體" w:eastAsia="標楷體" w:hAnsi="標楷體" w:hint="eastAsia"/>
              </w:rPr>
              <w:t>"</w:t>
            </w:r>
          </w:p>
        </w:tc>
      </w:tr>
      <w:tr w:rsidR="00894FEF" w:rsidRPr="009A5A20" w14:paraId="723D5F76" w14:textId="77777777" w:rsidTr="0064650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4F9DF855" w14:textId="77777777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7A4CB6BB" w14:textId="48A7BC52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59" w:type="dxa"/>
            <w:shd w:val="clear" w:color="auto" w:fill="auto"/>
          </w:tcPr>
          <w:p w14:paraId="6C0B2CAD" w14:textId="19122615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03BDD5B9" w14:textId="76C68C85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49E69156" w14:textId="51F8FAB0" w:rsidR="00D24C5F" w:rsidRPr="009A5A20" w:rsidRDefault="00F50F82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依據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dCode</w:t>
            </w:r>
            <w:proofErr w:type="spellEnd"/>
            <w:r w:rsidRPr="009A5A20">
              <w:rPr>
                <w:rFonts w:ascii="標楷體" w:eastAsia="標楷體" w:hAnsi="標楷體" w:hint="eastAsia"/>
                <w:lang w:eastAsia="zh-HK"/>
              </w:rPr>
              <w:t>的</w:t>
            </w:r>
            <w:proofErr w:type="spellStart"/>
            <w:r w:rsidRPr="009A5A20">
              <w:rPr>
                <w:rFonts w:ascii="標楷體" w:eastAsia="標楷體" w:hAnsi="標楷體" w:hint="eastAsia"/>
                <w:lang w:eastAsia="zh-HK"/>
              </w:rPr>
              <w:t>DefCode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=</w:t>
            </w:r>
            <w:r w:rsidRPr="009A5A20">
              <w:rPr>
                <w:rFonts w:ascii="Consolas" w:hAnsi="Consolas" w:cs="新細明體"/>
                <w:color w:val="000000"/>
                <w:kern w:val="0"/>
                <w:sz w:val="27"/>
                <w:szCs w:val="27"/>
              </w:rPr>
              <w:t xml:space="preserve"> </w:t>
            </w:r>
            <w:proofErr w:type="spellStart"/>
            <w:r w:rsidR="00D24C5F" w:rsidRPr="009A5A20">
              <w:rPr>
                <w:rFonts w:ascii="標楷體" w:eastAsia="標楷體" w:hAnsi="標楷體"/>
              </w:rPr>
              <w:lastRenderedPageBreak/>
              <w:t>CdCode.CaseKindCode</w:t>
            </w:r>
            <w:proofErr w:type="spellEnd"/>
          </w:p>
          <w:p w14:paraId="3ABA0629" w14:textId="480B2956" w:rsidR="00F50F82" w:rsidRPr="009A5A20" w:rsidRDefault="009A5A20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限[啟用資料(Enable)]=[Y.啟用]</w:t>
            </w:r>
          </w:p>
          <w:p w14:paraId="71010D9A" w14:textId="78705300" w:rsidR="00894FEF" w:rsidRPr="008C4FEF" w:rsidRDefault="008C4FEF" w:rsidP="008C4FEF">
            <w:pPr>
              <w:rPr>
                <w:rFonts w:ascii="標楷體" w:eastAsia="標楷體" w:hAnsi="標楷體"/>
              </w:rPr>
            </w:pPr>
            <w:r w:rsidRPr="00823AE9">
              <w:rPr>
                <w:rFonts w:ascii="標楷體" w:eastAsia="標楷體" w:hAnsi="標楷體"/>
              </w:rPr>
              <w:t>1</w:t>
            </w:r>
            <w:r w:rsidR="00AD0B48" w:rsidRPr="00823AE9">
              <w:rPr>
                <w:rFonts w:ascii="標楷體" w:eastAsia="標楷體" w:hAnsi="標楷體"/>
              </w:rPr>
              <w:t>:</w:t>
            </w:r>
            <w:r w:rsidRPr="00823AE9">
              <w:rPr>
                <w:rFonts w:ascii="標楷體" w:eastAsia="標楷體" w:hAnsi="標楷體" w:hint="eastAsia"/>
              </w:rPr>
              <w:t>債協</w:t>
            </w:r>
          </w:p>
          <w:p w14:paraId="5F00BD83" w14:textId="125905A3" w:rsidR="008C4FEF" w:rsidRPr="008C4FEF" w:rsidRDefault="008C4FEF" w:rsidP="008C4F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D0B48">
              <w:rPr>
                <w:rFonts w:ascii="標楷體" w:eastAsia="標楷體" w:hAnsi="標楷體"/>
              </w:rPr>
              <w:t>:</w:t>
            </w:r>
            <w:r w:rsidRPr="008C4FEF">
              <w:rPr>
                <w:rFonts w:ascii="標楷體" w:eastAsia="標楷體" w:hAnsi="標楷體" w:hint="eastAsia"/>
              </w:rPr>
              <w:t>調解</w:t>
            </w:r>
          </w:p>
          <w:p w14:paraId="4555587E" w14:textId="45A295D5" w:rsidR="008C4FEF" w:rsidRPr="008C4FEF" w:rsidRDefault="008C4FEF" w:rsidP="008C4F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D0B48">
              <w:rPr>
                <w:rFonts w:ascii="標楷體" w:eastAsia="標楷體" w:hAnsi="標楷體"/>
              </w:rPr>
              <w:t>:</w:t>
            </w:r>
            <w:r w:rsidRPr="008C4FEF">
              <w:rPr>
                <w:rFonts w:ascii="標楷體" w:eastAsia="標楷體" w:hAnsi="標楷體" w:hint="eastAsia"/>
              </w:rPr>
              <w:t>更生</w:t>
            </w:r>
          </w:p>
          <w:p w14:paraId="24BCCAD6" w14:textId="29C401CD" w:rsidR="00F50F82" w:rsidRPr="008C4FEF" w:rsidRDefault="008C4FEF" w:rsidP="008C4FEF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D0B48">
              <w:rPr>
                <w:rFonts w:ascii="標楷體" w:eastAsia="標楷體" w:hAnsi="標楷體"/>
              </w:rPr>
              <w:t>:</w:t>
            </w:r>
            <w:r w:rsidRPr="008C4FEF">
              <w:rPr>
                <w:rFonts w:ascii="標楷體" w:eastAsia="標楷體" w:hAnsi="標楷體" w:hint="eastAsia"/>
              </w:rPr>
              <w:t>清算</w:t>
            </w:r>
          </w:p>
        </w:tc>
        <w:tc>
          <w:tcPr>
            <w:tcW w:w="780" w:type="dxa"/>
            <w:shd w:val="clear" w:color="auto" w:fill="auto"/>
          </w:tcPr>
          <w:p w14:paraId="79BE4928" w14:textId="571C611D" w:rsidR="00D24C5F" w:rsidRPr="009A5A20" w:rsidRDefault="00D24C5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1409866F" w14:textId="6C4440BC" w:rsidR="00D24C5F" w:rsidRPr="009A5A20" w:rsidRDefault="00D24C5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388B68C7" w14:textId="5CDBE879" w:rsidR="00DE6D9A" w:rsidRDefault="00894FEF" w:rsidP="00AA199B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  <w:r w:rsidR="002D7610">
              <w:rPr>
                <w:rFonts w:ascii="標楷體" w:eastAsia="標楷體" w:hAnsi="標楷體" w:hint="eastAsia"/>
              </w:rPr>
              <w:t>.</w:t>
            </w:r>
            <w:r w:rsidR="00DE6D9A">
              <w:rPr>
                <w:rFonts w:ascii="標楷體" w:eastAsia="標楷體" w:hAnsi="標楷體" w:hint="eastAsia"/>
              </w:rPr>
              <w:t>限輸入</w:t>
            </w:r>
            <w:r w:rsidR="00E95463">
              <w:rPr>
                <w:rFonts w:ascii="標楷體" w:eastAsia="標楷體" w:hAnsi="標楷體"/>
              </w:rPr>
              <w:t>空白或代碼</w:t>
            </w:r>
            <w:r w:rsidR="009A5A20" w:rsidRPr="009A5A20">
              <w:rPr>
                <w:rFonts w:ascii="標楷體" w:eastAsia="標楷體" w:hAnsi="標楷體" w:hint="eastAsia"/>
              </w:rPr>
              <w:t>，</w:t>
            </w:r>
            <w:r w:rsidR="009A5A20" w:rsidRPr="009A5A20">
              <w:rPr>
                <w:rFonts w:ascii="標楷體" w:eastAsia="標楷體" w:hAnsi="標楷體"/>
              </w:rPr>
              <w:t>不為空</w:t>
            </w:r>
          </w:p>
          <w:p w14:paraId="47BDC472" w14:textId="4778DE98" w:rsidR="007C1247" w:rsidRDefault="00DE6D9A" w:rsidP="00AA199B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9A5A20" w:rsidRPr="009A5A20">
              <w:rPr>
                <w:rFonts w:ascii="標楷體" w:eastAsia="標楷體" w:hAnsi="標楷體"/>
              </w:rPr>
              <w:t>白時</w:t>
            </w:r>
            <w:r w:rsidR="009A5A20" w:rsidRPr="009A5A20">
              <w:rPr>
                <w:rFonts w:ascii="標楷體" w:eastAsia="標楷體" w:hAnsi="標楷體" w:hint="eastAsia"/>
              </w:rPr>
              <w:t>，</w:t>
            </w:r>
            <w:r w:rsidR="009A5A20" w:rsidRPr="009A5A20">
              <w:rPr>
                <w:rFonts w:ascii="標楷體" w:eastAsia="標楷體" w:hAnsi="標楷體"/>
              </w:rPr>
              <w:t>檢核條件</w:t>
            </w:r>
            <w:r w:rsidR="009A5A20" w:rsidRPr="009A5A20">
              <w:rPr>
                <w:rFonts w:ascii="標楷體" w:eastAsia="標楷體" w:hAnsi="標楷體" w:hint="eastAsia"/>
              </w:rPr>
              <w:t>：</w:t>
            </w:r>
          </w:p>
          <w:p w14:paraId="58DDFA6C" w14:textId="5B96B79C" w:rsidR="00D24C5F" w:rsidRPr="009A5A20" w:rsidRDefault="007C1247" w:rsidP="00AA199B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9A5A20" w:rsidRPr="009A5A20">
              <w:rPr>
                <w:rFonts w:ascii="標楷體" w:eastAsia="標楷體" w:hAnsi="標楷體"/>
              </w:rPr>
              <w:t>依選單/V(H)</w:t>
            </w:r>
          </w:p>
          <w:p w14:paraId="0EBC8B6C" w14:textId="26A9BDAA" w:rsidR="00894FEF" w:rsidRPr="009A5A20" w:rsidRDefault="00894FEF" w:rsidP="00AA199B">
            <w:pPr>
              <w:ind w:left="341" w:hangingChars="142" w:hanging="341"/>
              <w:rPr>
                <w:rFonts w:ascii="標楷體" w:eastAsia="標楷體" w:hAnsi="標楷體"/>
              </w:rPr>
            </w:pPr>
          </w:p>
        </w:tc>
      </w:tr>
      <w:tr w:rsidR="008E079E" w:rsidRPr="009A5A20" w14:paraId="4D140D23" w14:textId="77777777" w:rsidTr="0064650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78418AB" w14:textId="77777777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92" w:type="dxa"/>
            <w:shd w:val="clear" w:color="auto" w:fill="auto"/>
          </w:tcPr>
          <w:p w14:paraId="61B33A0D" w14:textId="3C0CB7A6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59" w:type="dxa"/>
            <w:shd w:val="clear" w:color="auto" w:fill="auto"/>
          </w:tcPr>
          <w:p w14:paraId="33C6EE13" w14:textId="5EE72C51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71A81136" w14:textId="26CB8BC4" w:rsidR="008E079E" w:rsidRPr="009A5A20" w:rsidRDefault="008E079E" w:rsidP="008E079E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4F285DB3" w14:textId="5C34FFEC" w:rsidR="008E079E" w:rsidRPr="009A5A20" w:rsidRDefault="008E079E" w:rsidP="008E079E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依據</w:t>
            </w:r>
            <w:proofErr w:type="spellStart"/>
            <w:r w:rsidRPr="009A5A20">
              <w:rPr>
                <w:rFonts w:ascii="標楷體" w:eastAsia="標楷體" w:hAnsi="標楷體" w:hint="eastAsia"/>
                <w:lang w:eastAsia="zh-HK"/>
              </w:rPr>
              <w:t>CdCode</w:t>
            </w:r>
            <w:proofErr w:type="spellEnd"/>
            <w:r w:rsidRPr="009A5A20">
              <w:rPr>
                <w:rFonts w:ascii="標楷體" w:eastAsia="標楷體" w:hAnsi="標楷體" w:hint="eastAsia"/>
                <w:lang w:eastAsia="zh-HK"/>
              </w:rPr>
              <w:t>的</w:t>
            </w:r>
            <w:proofErr w:type="spellStart"/>
            <w:r w:rsidRPr="009A5A20">
              <w:rPr>
                <w:rFonts w:ascii="標楷體" w:eastAsia="標楷體" w:hAnsi="標楷體" w:hint="eastAsia"/>
                <w:lang w:eastAsia="zh-HK"/>
              </w:rPr>
              <w:t>DefCode</w:t>
            </w:r>
            <w:proofErr w:type="spellEnd"/>
            <w:r w:rsidRPr="009A5A20">
              <w:rPr>
                <w:rFonts w:ascii="標楷體" w:eastAsia="標楷體" w:hAnsi="標楷體" w:hint="eastAsia"/>
                <w:lang w:eastAsia="zh-HK"/>
              </w:rPr>
              <w:t>=</w:t>
            </w:r>
            <w:r w:rsidRPr="009A5A20">
              <w:rPr>
                <w:rFonts w:ascii="標楷體" w:eastAsia="標楷體" w:hAnsi="標楷體"/>
                <w:lang w:eastAsia="zh-HK"/>
              </w:rPr>
              <w:t xml:space="preserve"> </w:t>
            </w:r>
            <w:proofErr w:type="spellStart"/>
            <w:r w:rsidRPr="009A5A20">
              <w:rPr>
                <w:rFonts w:ascii="標楷體" w:eastAsia="標楷體" w:hAnsi="標楷體"/>
                <w:lang w:eastAsia="zh-HK"/>
              </w:rPr>
              <w:t>CdCode.CustLoanKind</w:t>
            </w:r>
            <w:proofErr w:type="spellEnd"/>
          </w:p>
          <w:p w14:paraId="149E2DC0" w14:textId="29B319AF" w:rsidR="008E079E" w:rsidRPr="009A5A20" w:rsidRDefault="008E079E" w:rsidP="008E079E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限[啟用資料(Enable)]=[Y.啟用]</w:t>
            </w:r>
          </w:p>
          <w:p w14:paraId="6DA0B874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1:放款戶</w:t>
            </w:r>
          </w:p>
          <w:p w14:paraId="49D136E5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2:保貸戶</w:t>
            </w:r>
          </w:p>
          <w:p w14:paraId="57A93B4D" w14:textId="7A33D9A9" w:rsidR="008E079E" w:rsidRPr="009A5A20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3:保證人</w:t>
            </w:r>
          </w:p>
        </w:tc>
        <w:tc>
          <w:tcPr>
            <w:tcW w:w="780" w:type="dxa"/>
            <w:shd w:val="clear" w:color="auto" w:fill="auto"/>
          </w:tcPr>
          <w:p w14:paraId="1254EE63" w14:textId="77777777" w:rsidR="008E079E" w:rsidRPr="009A5A20" w:rsidRDefault="008E079E" w:rsidP="008E07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5F4A17A4" w14:textId="6BCA7536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020040A" w14:textId="400A2D05" w:rsidR="00436D57" w:rsidRDefault="008E079E" w:rsidP="008E079E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="00436D57">
              <w:rPr>
                <w:rFonts w:ascii="標楷體" w:eastAsia="標楷體" w:hAnsi="標楷體"/>
              </w:rPr>
              <w:t>限輸入空白或代碼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/>
              </w:rPr>
              <w:t>不為空</w:t>
            </w:r>
          </w:p>
          <w:p w14:paraId="3AE0CE5D" w14:textId="173F86D6" w:rsidR="007C1247" w:rsidRDefault="00436D57" w:rsidP="008E079E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079E" w:rsidRPr="009A5A20">
              <w:rPr>
                <w:rFonts w:ascii="標楷體" w:eastAsia="標楷體" w:hAnsi="標楷體"/>
              </w:rPr>
              <w:t>白時</w:t>
            </w:r>
            <w:r w:rsidR="008E079E" w:rsidRPr="009A5A20">
              <w:rPr>
                <w:rFonts w:ascii="標楷體" w:eastAsia="標楷體" w:hAnsi="標楷體" w:hint="eastAsia"/>
              </w:rPr>
              <w:t>，</w:t>
            </w:r>
            <w:r w:rsidR="008E079E" w:rsidRPr="009A5A20">
              <w:rPr>
                <w:rFonts w:ascii="標楷體" w:eastAsia="標楷體" w:hAnsi="標楷體"/>
              </w:rPr>
              <w:t>檢核條件</w:t>
            </w:r>
            <w:r w:rsidR="008E079E" w:rsidRPr="009A5A20">
              <w:rPr>
                <w:rFonts w:ascii="標楷體" w:eastAsia="標楷體" w:hAnsi="標楷體" w:hint="eastAsia"/>
              </w:rPr>
              <w:t>：</w:t>
            </w:r>
          </w:p>
          <w:p w14:paraId="1C22B4D0" w14:textId="216AD4CD" w:rsidR="008E079E" w:rsidRPr="009A5A20" w:rsidRDefault="007C1247" w:rsidP="008E079E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079E" w:rsidRPr="009A5A20">
              <w:rPr>
                <w:rFonts w:ascii="標楷體" w:eastAsia="標楷體" w:hAnsi="標楷體"/>
              </w:rPr>
              <w:t>依選單/V(H)</w:t>
            </w:r>
          </w:p>
          <w:p w14:paraId="019BB24E" w14:textId="0570EDC6" w:rsidR="008E079E" w:rsidRPr="009A5A20" w:rsidRDefault="008E079E" w:rsidP="008E079E">
            <w:pPr>
              <w:ind w:left="341" w:hangingChars="142" w:hanging="341"/>
              <w:rPr>
                <w:rFonts w:ascii="標楷體" w:eastAsia="標楷體" w:hAnsi="標楷體"/>
              </w:rPr>
            </w:pPr>
          </w:p>
        </w:tc>
      </w:tr>
      <w:tr w:rsidR="008E079E" w:rsidRPr="009A5A20" w14:paraId="37892405" w14:textId="77777777" w:rsidTr="0064650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5A3EECFA" w14:textId="103EAE42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14:paraId="3B162191" w14:textId="7655A23D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59" w:type="dxa"/>
            <w:shd w:val="clear" w:color="auto" w:fill="auto"/>
          </w:tcPr>
          <w:p w14:paraId="5B127CFC" w14:textId="250311CE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6F51AA0F" w14:textId="77777777" w:rsidR="008E079E" w:rsidRPr="009A5A20" w:rsidRDefault="008E079E" w:rsidP="008E079E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BEE3182" w14:textId="0EDF5CC7" w:rsidR="008E079E" w:rsidRPr="009A5A20" w:rsidRDefault="008E079E" w:rsidP="008E079E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依據</w:t>
            </w:r>
            <w:proofErr w:type="spellStart"/>
            <w:r w:rsidRPr="009A5A20">
              <w:rPr>
                <w:rFonts w:ascii="標楷體" w:eastAsia="標楷體" w:hAnsi="標楷體" w:hint="eastAsia"/>
                <w:lang w:eastAsia="zh-HK"/>
              </w:rPr>
              <w:t>CdCode</w:t>
            </w:r>
            <w:proofErr w:type="spellEnd"/>
            <w:r w:rsidRPr="009A5A20">
              <w:rPr>
                <w:rFonts w:ascii="標楷體" w:eastAsia="標楷體" w:hAnsi="標楷體" w:hint="eastAsia"/>
                <w:lang w:eastAsia="zh-HK"/>
              </w:rPr>
              <w:t>的</w:t>
            </w:r>
            <w:proofErr w:type="spellStart"/>
            <w:r w:rsidRPr="009A5A20">
              <w:rPr>
                <w:rFonts w:ascii="標楷體" w:eastAsia="標楷體" w:hAnsi="標楷體" w:hint="eastAsia"/>
                <w:lang w:eastAsia="zh-HK"/>
              </w:rPr>
              <w:t>DefCode</w:t>
            </w:r>
            <w:proofErr w:type="spellEnd"/>
            <w:r w:rsidRPr="009A5A20">
              <w:rPr>
                <w:rFonts w:ascii="標楷體" w:eastAsia="標楷體" w:hAnsi="標楷體" w:hint="eastAsia"/>
                <w:lang w:eastAsia="zh-HK"/>
              </w:rPr>
              <w:t>=</w:t>
            </w:r>
            <w:r w:rsidRPr="009A5A20">
              <w:rPr>
                <w:rFonts w:ascii="標楷體" w:eastAsia="標楷體" w:hAnsi="標楷體"/>
                <w:lang w:eastAsia="zh-HK"/>
              </w:rPr>
              <w:t xml:space="preserve"> </w:t>
            </w:r>
            <w:proofErr w:type="spellStart"/>
            <w:r w:rsidRPr="009A5A20">
              <w:rPr>
                <w:rFonts w:ascii="標楷體" w:eastAsia="標楷體" w:hAnsi="標楷體"/>
                <w:lang w:eastAsia="zh-HK"/>
              </w:rPr>
              <w:t>CdCode.NegStatus</w:t>
            </w:r>
            <w:proofErr w:type="spellEnd"/>
          </w:p>
          <w:p w14:paraId="1F8284B5" w14:textId="5F2C4A9B" w:rsidR="008E079E" w:rsidRPr="009A5A20" w:rsidRDefault="008E079E" w:rsidP="008E079E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限[啟用資料(Enable)]=[Y.啟用]</w:t>
            </w:r>
          </w:p>
          <w:p w14:paraId="00FC80FF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0:正常</w:t>
            </w:r>
          </w:p>
          <w:p w14:paraId="71ED6846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1:已變更</w:t>
            </w:r>
          </w:p>
          <w:p w14:paraId="3BC63F61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2:毀諾</w:t>
            </w:r>
          </w:p>
          <w:p w14:paraId="3F7A2FE6" w14:textId="77777777" w:rsidR="00AD0B48" w:rsidRPr="00AD0B48" w:rsidRDefault="00AD0B48" w:rsidP="00AD0B48">
            <w:pPr>
              <w:rPr>
                <w:rFonts w:ascii="標楷體" w:eastAsia="標楷體" w:hAnsi="標楷體"/>
              </w:rPr>
            </w:pPr>
            <w:r w:rsidRPr="00AD0B48">
              <w:rPr>
                <w:rFonts w:ascii="標楷體" w:eastAsia="標楷體" w:hAnsi="標楷體" w:hint="eastAsia"/>
              </w:rPr>
              <w:t>3:結案</w:t>
            </w:r>
          </w:p>
          <w:p w14:paraId="2AF5EB79" w14:textId="4D80C5B4" w:rsidR="008E079E" w:rsidRPr="009A5A20" w:rsidRDefault="00AD0B48" w:rsidP="00321667">
            <w:pPr>
              <w:rPr>
                <w:rFonts w:ascii="標楷體" w:eastAsia="標楷體" w:hAnsi="標楷體"/>
                <w:lang w:eastAsia="zh-HK"/>
              </w:rPr>
            </w:pPr>
            <w:r w:rsidRPr="00AD0B48">
              <w:rPr>
                <w:rFonts w:ascii="標楷體" w:eastAsia="標楷體" w:hAnsi="標楷體" w:hint="eastAsia"/>
              </w:rPr>
              <w:t>4:未生效</w:t>
            </w:r>
          </w:p>
        </w:tc>
        <w:tc>
          <w:tcPr>
            <w:tcW w:w="780" w:type="dxa"/>
            <w:shd w:val="clear" w:color="auto" w:fill="auto"/>
          </w:tcPr>
          <w:p w14:paraId="37575BB2" w14:textId="77777777" w:rsidR="008E079E" w:rsidRPr="009A5A20" w:rsidRDefault="008E079E" w:rsidP="008E079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2D65943B" w14:textId="7E7A03FF" w:rsidR="008E079E" w:rsidRPr="009A5A20" w:rsidRDefault="008E079E" w:rsidP="008E079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796F8BD" w14:textId="77777777" w:rsidR="00436D57" w:rsidRDefault="007C1247" w:rsidP="007C1247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="00436D57">
              <w:rPr>
                <w:rFonts w:ascii="標楷體" w:eastAsia="標楷體" w:hAnsi="標楷體"/>
              </w:rPr>
              <w:t>限輸入空白或代碼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/>
              </w:rPr>
              <w:t>不為空</w:t>
            </w:r>
          </w:p>
          <w:p w14:paraId="184CEBBD" w14:textId="01079B82" w:rsidR="007C1247" w:rsidRDefault="00436D57" w:rsidP="00436D57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C1247" w:rsidRPr="009A5A20">
              <w:rPr>
                <w:rFonts w:ascii="標楷體" w:eastAsia="標楷體" w:hAnsi="標楷體"/>
              </w:rPr>
              <w:t>白時</w:t>
            </w:r>
            <w:r w:rsidR="007C1247" w:rsidRPr="009A5A20">
              <w:rPr>
                <w:rFonts w:ascii="標楷體" w:eastAsia="標楷體" w:hAnsi="標楷體" w:hint="eastAsia"/>
              </w:rPr>
              <w:t>，</w:t>
            </w:r>
            <w:r w:rsidR="007C1247" w:rsidRPr="009A5A20">
              <w:rPr>
                <w:rFonts w:ascii="標楷體" w:eastAsia="標楷體" w:hAnsi="標楷體"/>
              </w:rPr>
              <w:t>檢核條件</w:t>
            </w:r>
            <w:r w:rsidR="007C1247" w:rsidRPr="009A5A20">
              <w:rPr>
                <w:rFonts w:ascii="標楷體" w:eastAsia="標楷體" w:hAnsi="標楷體" w:hint="eastAsia"/>
              </w:rPr>
              <w:t>：</w:t>
            </w:r>
          </w:p>
          <w:p w14:paraId="59FC649C" w14:textId="77777777" w:rsidR="007C1247" w:rsidRPr="009A5A20" w:rsidRDefault="007C1247" w:rsidP="007C1247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</w:p>
          <w:p w14:paraId="2CF469BC" w14:textId="0D6F86AC" w:rsidR="008E079E" w:rsidRPr="007C1247" w:rsidRDefault="008E079E" w:rsidP="008E079E">
            <w:pPr>
              <w:ind w:left="341" w:hangingChars="142" w:hanging="341"/>
              <w:rPr>
                <w:rFonts w:ascii="標楷體" w:eastAsia="標楷體" w:hAnsi="標楷體"/>
              </w:rPr>
            </w:pPr>
          </w:p>
        </w:tc>
      </w:tr>
    </w:tbl>
    <w:p w14:paraId="4AB03C95" w14:textId="5DA93AFD" w:rsidR="003F771B" w:rsidRDefault="003F771B" w:rsidP="003F771B">
      <w:pPr>
        <w:pStyle w:val="17"/>
      </w:pPr>
    </w:p>
    <w:p w14:paraId="4048DE97" w14:textId="77777777" w:rsidR="003F771B" w:rsidRDefault="003F771B">
      <w:pPr>
        <w:widowControl/>
        <w:rPr>
          <w:rFonts w:ascii="標楷體" w:eastAsia="標楷體" w:hAnsi="標楷體"/>
          <w:sz w:val="26"/>
        </w:rPr>
      </w:pPr>
      <w:r>
        <w:br w:type="page"/>
      </w:r>
    </w:p>
    <w:p w14:paraId="7EF37A56" w14:textId="77777777" w:rsidR="00894FEF" w:rsidRDefault="00894FEF" w:rsidP="003F771B">
      <w:pPr>
        <w:pStyle w:val="17"/>
      </w:pPr>
    </w:p>
    <w:p w14:paraId="3112489F" w14:textId="6A1B4B80" w:rsidR="003F771B" w:rsidRPr="009A5A20" w:rsidRDefault="003F771B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</w:t>
      </w:r>
      <w:r w:rsidR="00CF3046">
        <w:t xml:space="preserve"> </w:t>
      </w:r>
    </w:p>
    <w:p w14:paraId="7EAE1DA6" w14:textId="0DE1C57F" w:rsidR="00894FEF" w:rsidRPr="009A5A20" w:rsidRDefault="002C5A83" w:rsidP="00894FEF">
      <w:pPr>
        <w:pStyle w:val="17"/>
      </w:pPr>
      <w:r w:rsidRPr="002C5A83">
        <w:rPr>
          <w:noProof/>
        </w:rPr>
        <w:drawing>
          <wp:inline distT="0" distB="0" distL="0" distR="0" wp14:anchorId="29624951" wp14:editId="6CE301A3">
            <wp:extent cx="6479540" cy="2353945"/>
            <wp:effectExtent l="0" t="0" r="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D612" w14:textId="619734ED" w:rsidR="00894FEF" w:rsidRPr="009A5A20" w:rsidRDefault="00894FEF" w:rsidP="00894FEF">
      <w:pPr>
        <w:pStyle w:val="17"/>
      </w:pPr>
    </w:p>
    <w:p w14:paraId="5AC14FCA" w14:textId="77777777" w:rsidR="00894FEF" w:rsidRPr="009A5A20" w:rsidRDefault="00894FEF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9"/>
        <w:gridCol w:w="849"/>
        <w:gridCol w:w="1381"/>
        <w:gridCol w:w="3013"/>
        <w:gridCol w:w="4322"/>
      </w:tblGrid>
      <w:tr w:rsidR="00894FEF" w:rsidRPr="009A5A20" w14:paraId="714F2000" w14:textId="77777777" w:rsidTr="00D0227C">
        <w:tc>
          <w:tcPr>
            <w:tcW w:w="629" w:type="dxa"/>
            <w:shd w:val="clear" w:color="auto" w:fill="D9D9D9" w:themeFill="background1" w:themeFillShade="D9"/>
          </w:tcPr>
          <w:p w14:paraId="451ED059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49" w:type="dxa"/>
            <w:shd w:val="clear" w:color="auto" w:fill="D9D9D9" w:themeFill="background1" w:themeFillShade="D9"/>
          </w:tcPr>
          <w:p w14:paraId="4A2BC99D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CE2595D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14:paraId="628B09A4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AFDD603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3" w:type="dxa"/>
            <w:shd w:val="clear" w:color="auto" w:fill="D9D9D9" w:themeFill="background1" w:themeFillShade="D9"/>
          </w:tcPr>
          <w:p w14:paraId="4707E71D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22" w:type="dxa"/>
            <w:shd w:val="clear" w:color="auto" w:fill="D9D9D9" w:themeFill="background1" w:themeFillShade="D9"/>
          </w:tcPr>
          <w:p w14:paraId="153A1BF4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94FEF" w:rsidRPr="009A5A20" w14:paraId="11DD0F7C" w14:textId="77777777" w:rsidTr="00D0227C">
        <w:tc>
          <w:tcPr>
            <w:tcW w:w="629" w:type="dxa"/>
            <w:shd w:val="clear" w:color="auto" w:fill="auto"/>
          </w:tcPr>
          <w:p w14:paraId="038BA155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</w:tcPr>
          <w:p w14:paraId="1EB8DAC6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4ADADCE" w14:textId="57EF642E" w:rsidR="00894FEF" w:rsidRPr="009A5A20" w:rsidRDefault="00894FE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013" w:type="dxa"/>
            <w:shd w:val="clear" w:color="auto" w:fill="auto"/>
          </w:tcPr>
          <w:p w14:paraId="05F18371" w14:textId="77777777" w:rsidR="00894FEF" w:rsidRPr="009A5A20" w:rsidRDefault="00894FEF" w:rsidP="00707D1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D4C4418" w14:textId="7745A22F" w:rsidR="00AA199B" w:rsidRPr="009A5A20" w:rsidRDefault="00894FEF" w:rsidP="00D447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查詢當筆</w:t>
            </w:r>
            <w:r w:rsidR="00EF0206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債務協商案件主檔(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="00EF0206">
              <w:rPr>
                <w:rFonts w:ascii="標楷體" w:eastAsia="標楷體" w:hAnsi="標楷體" w:hint="eastAsia"/>
              </w:rPr>
              <w:t>]</w:t>
            </w:r>
            <w:r w:rsidR="001010A3"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L5701債權維護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894FEF" w:rsidRPr="009A5A20" w14:paraId="5DE4D5B6" w14:textId="77777777" w:rsidTr="00D0227C">
        <w:tc>
          <w:tcPr>
            <w:tcW w:w="629" w:type="dxa"/>
            <w:shd w:val="clear" w:color="auto" w:fill="auto"/>
          </w:tcPr>
          <w:p w14:paraId="68A7B574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</w:tcPr>
          <w:p w14:paraId="04E8FFD5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9AB35F0" w14:textId="28CEEDD6" w:rsidR="00894FEF" w:rsidRPr="009A5A20" w:rsidRDefault="00776C96" w:rsidP="00707D13">
            <w:pPr>
              <w:rPr>
                <w:rFonts w:ascii="標楷體" w:eastAsia="標楷體" w:hAnsi="標楷體"/>
              </w:rPr>
            </w:pPr>
            <w:r w:rsidRPr="00EF0206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3013" w:type="dxa"/>
            <w:shd w:val="clear" w:color="auto" w:fill="auto"/>
          </w:tcPr>
          <w:p w14:paraId="384134CB" w14:textId="77777777" w:rsidR="00894FEF" w:rsidRPr="009A5A20" w:rsidRDefault="00894FEF" w:rsidP="00707D1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116AC83" w14:textId="25227243" w:rsidR="00894FEF" w:rsidRPr="009A5A20" w:rsidRDefault="00BC215B" w:rsidP="00D447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  <w:r w:rsidR="00D0227C" w:rsidRPr="009A5A20">
              <w:rPr>
                <w:rFonts w:ascii="標楷體" w:eastAsia="標楷體" w:hAnsi="標楷體" w:hint="eastAsia"/>
              </w:rPr>
              <w:t>當筆</w:t>
            </w:r>
            <w:r w:rsidR="00EF0206">
              <w:rPr>
                <w:rFonts w:ascii="標楷體" w:eastAsia="標楷體" w:hAnsi="標楷體" w:hint="eastAsia"/>
              </w:rPr>
              <w:t>[</w:t>
            </w:r>
            <w:r w:rsidR="00D0227C" w:rsidRPr="009A5A20">
              <w:rPr>
                <w:rFonts w:ascii="標楷體" w:eastAsia="標楷體" w:hAnsi="標楷體" w:hint="eastAsia"/>
              </w:rPr>
              <w:t>債務協商案件主檔(</w:t>
            </w:r>
            <w:proofErr w:type="spellStart"/>
            <w:r w:rsidR="00D0227C" w:rsidRPr="009A5A20">
              <w:rPr>
                <w:rFonts w:ascii="標楷體" w:eastAsia="標楷體" w:hAnsi="標楷體" w:hint="eastAsia"/>
              </w:rPr>
              <w:t>Ne</w:t>
            </w:r>
            <w:r w:rsidR="00D0227C" w:rsidRPr="009A5A20">
              <w:rPr>
                <w:rFonts w:ascii="標楷體" w:eastAsia="標楷體" w:hAnsi="標楷體"/>
              </w:rPr>
              <w:t>gMain</w:t>
            </w:r>
            <w:proofErr w:type="spellEnd"/>
            <w:r w:rsidR="00D0227C" w:rsidRPr="009A5A20">
              <w:rPr>
                <w:rFonts w:ascii="標楷體" w:eastAsia="標楷體" w:hAnsi="標楷體" w:hint="eastAsia"/>
              </w:rPr>
              <w:t>)</w:t>
            </w:r>
            <w:r w:rsidR="00EF0206">
              <w:rPr>
                <w:rFonts w:ascii="標楷體" w:eastAsia="標楷體" w:hAnsi="標楷體"/>
              </w:rPr>
              <w:t>]</w:t>
            </w:r>
            <w:r w:rsidR="001010A3" w:rsidRPr="009A5A20">
              <w:rPr>
                <w:rFonts w:ascii="標楷體" w:eastAsia="標楷體" w:hAnsi="標楷體" w:hint="eastAsia"/>
              </w:rPr>
              <w:t>，</w:t>
            </w:r>
            <w:r w:rsidR="00D0227C" w:rsidRPr="009A5A20">
              <w:rPr>
                <w:rFonts w:ascii="標楷體" w:eastAsia="標楷體" w:hAnsi="標楷體" w:hint="eastAsia"/>
              </w:rPr>
              <w:t>連結至【</w:t>
            </w:r>
            <w:r w:rsidR="00D0227C" w:rsidRPr="009A5A20">
              <w:rPr>
                <w:rFonts w:ascii="標楷體" w:eastAsia="標楷體" w:hAnsi="標楷體"/>
              </w:rPr>
              <w:t>L5701債權維護</w:t>
            </w:r>
            <w:r w:rsidR="00D0227C"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894FEF" w:rsidRPr="009A5A20" w14:paraId="1D146D27" w14:textId="77777777" w:rsidTr="00D0227C">
        <w:tc>
          <w:tcPr>
            <w:tcW w:w="629" w:type="dxa"/>
            <w:shd w:val="clear" w:color="auto" w:fill="auto"/>
          </w:tcPr>
          <w:p w14:paraId="2EE782D5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</w:tcPr>
          <w:p w14:paraId="0292F0E9" w14:textId="77777777" w:rsidR="00894FEF" w:rsidRPr="009A5A20" w:rsidRDefault="00894FE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5A30D1B7" w14:textId="70965401" w:rsidR="00894FEF" w:rsidRPr="009A5A20" w:rsidRDefault="00894FE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013" w:type="dxa"/>
            <w:shd w:val="clear" w:color="auto" w:fill="auto"/>
          </w:tcPr>
          <w:p w14:paraId="1DEA46BB" w14:textId="77777777" w:rsidR="00894FEF" w:rsidRPr="009A5A20" w:rsidRDefault="00894FEF" w:rsidP="00707D1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377FC3D" w14:textId="30813BDE" w:rsidR="00894FEF" w:rsidRPr="009A5A20" w:rsidRDefault="00D0227C" w:rsidP="00D447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刪除當筆</w:t>
            </w:r>
            <w:r w:rsidR="00EF0206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債務協商案件主檔(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="00EF0206">
              <w:rPr>
                <w:rFonts w:ascii="標楷體" w:eastAsia="標楷體" w:hAnsi="標楷體"/>
              </w:rPr>
              <w:t>]</w:t>
            </w:r>
            <w:r w:rsidR="001010A3"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L5701債權維護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EF0206" w:rsidRPr="009A5A20" w14:paraId="3905F0AC" w14:textId="77777777" w:rsidTr="001C6BD6">
        <w:tc>
          <w:tcPr>
            <w:tcW w:w="629" w:type="dxa"/>
            <w:shd w:val="clear" w:color="auto" w:fill="auto"/>
          </w:tcPr>
          <w:p w14:paraId="33AC4577" w14:textId="77777777" w:rsidR="00EF0206" w:rsidRPr="009A5A20" w:rsidRDefault="00EF0206" w:rsidP="00EF020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</w:tcPr>
          <w:p w14:paraId="72F1A6F7" w14:textId="5B8286BF" w:rsidR="00EF0206" w:rsidRPr="009A5A20" w:rsidRDefault="00EF0206" w:rsidP="00EF02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B9F4F89" w14:textId="5B83A573" w:rsidR="00EF0206" w:rsidRPr="009A5A20" w:rsidRDefault="00EF0206" w:rsidP="00EF020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交易明細</w:t>
            </w:r>
          </w:p>
        </w:tc>
        <w:tc>
          <w:tcPr>
            <w:tcW w:w="3013" w:type="dxa"/>
            <w:shd w:val="clear" w:color="auto" w:fill="auto"/>
          </w:tcPr>
          <w:p w14:paraId="69BB13B5" w14:textId="0B60DCAF" w:rsidR="00EF0206" w:rsidRPr="009A5A20" w:rsidRDefault="00EF0206" w:rsidP="00EF0206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48EFF7E5" w14:textId="6EC8A003" w:rsidR="00EF0206" w:rsidRPr="009A5A20" w:rsidRDefault="00EF0206" w:rsidP="001010A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查詢還款狀態</w:t>
            </w:r>
            <w:r w:rsidR="001010A3"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連結至【L5971 債務協商交易資料查詢】</w:t>
            </w:r>
          </w:p>
        </w:tc>
      </w:tr>
      <w:tr w:rsidR="00D0227C" w:rsidRPr="009A5A20" w14:paraId="3926A6BF" w14:textId="77777777" w:rsidTr="00D0227C">
        <w:tc>
          <w:tcPr>
            <w:tcW w:w="629" w:type="dxa"/>
            <w:shd w:val="clear" w:color="auto" w:fill="auto"/>
          </w:tcPr>
          <w:p w14:paraId="33EEC037" w14:textId="77777777" w:rsidR="00D0227C" w:rsidRPr="009A5A20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</w:tcPr>
          <w:p w14:paraId="6950CDA1" w14:textId="77777777" w:rsidR="00D0227C" w:rsidRPr="009A5A20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BED768C" w14:textId="49F7F96D" w:rsidR="00D0227C" w:rsidRPr="009A5A20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證字號</w:t>
            </w:r>
          </w:p>
        </w:tc>
        <w:tc>
          <w:tcPr>
            <w:tcW w:w="3013" w:type="dxa"/>
            <w:shd w:val="clear" w:color="auto" w:fill="auto"/>
          </w:tcPr>
          <w:p w14:paraId="3FE9C9A0" w14:textId="1C2ECCB1" w:rsidR="00D0227C" w:rsidRPr="009A5A20" w:rsidRDefault="00D0227C" w:rsidP="00D0227C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C</w:t>
            </w:r>
            <w:r w:rsidRPr="009A5A20">
              <w:rPr>
                <w:rFonts w:ascii="標楷體" w:eastAsia="標楷體" w:hAnsi="標楷體"/>
                <w:color w:val="000000"/>
              </w:rPr>
              <w:t>ustMain.CustId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481A6F25" w14:textId="5335EC46" w:rsidR="00D0227C" w:rsidRPr="009A5A20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0227C" w:rsidRPr="009A5A20" w14:paraId="52C8C301" w14:textId="77777777" w:rsidTr="00D0227C">
        <w:tc>
          <w:tcPr>
            <w:tcW w:w="629" w:type="dxa"/>
            <w:shd w:val="clear" w:color="auto" w:fill="auto"/>
          </w:tcPr>
          <w:p w14:paraId="1AD7D218" w14:textId="77777777" w:rsidR="00D0227C" w:rsidRPr="009A5A20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</w:tcPr>
          <w:p w14:paraId="64A39AFD" w14:textId="77777777" w:rsidR="00D0227C" w:rsidRPr="009A5A20" w:rsidRDefault="00D0227C" w:rsidP="00D0227C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37DC58E" w14:textId="4733595D" w:rsidR="00D0227C" w:rsidRPr="009A5A20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案件種類</w:t>
            </w:r>
          </w:p>
        </w:tc>
        <w:tc>
          <w:tcPr>
            <w:tcW w:w="3013" w:type="dxa"/>
            <w:shd w:val="clear" w:color="auto" w:fill="auto"/>
          </w:tcPr>
          <w:p w14:paraId="3B10DD22" w14:textId="0AA95381" w:rsidR="00D0227C" w:rsidRPr="009A5A20" w:rsidRDefault="00D0227C" w:rsidP="00D0227C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  <w:color w:val="000000"/>
              </w:rPr>
              <w:t>NegMain.CaseKindCode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110047A2" w14:textId="77777777" w:rsidR="00D0227C" w:rsidRPr="009A5A20" w:rsidRDefault="00D0227C" w:rsidP="00D0227C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9A5A20" w14:paraId="7581A8CE" w14:textId="77777777" w:rsidTr="00707D13">
        <w:tc>
          <w:tcPr>
            <w:tcW w:w="629" w:type="dxa"/>
            <w:shd w:val="clear" w:color="auto" w:fill="auto"/>
          </w:tcPr>
          <w:p w14:paraId="7AEDDD31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124BAD38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C41001A" w14:textId="17F81171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債權戶別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64ADDF94" w14:textId="0E0E5097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NegMain.Cu</w:t>
            </w:r>
            <w:r w:rsidRPr="009A5A20">
              <w:rPr>
                <w:rFonts w:ascii="標楷體" w:eastAsia="標楷體" w:hAnsi="標楷體"/>
                <w:color w:val="000000"/>
              </w:rPr>
              <w:t>stLoanKind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7D670D99" w14:textId="77777777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9A5A20" w14:paraId="620A433A" w14:textId="77777777" w:rsidTr="00707D13">
        <w:tc>
          <w:tcPr>
            <w:tcW w:w="629" w:type="dxa"/>
            <w:shd w:val="clear" w:color="auto" w:fill="auto"/>
          </w:tcPr>
          <w:p w14:paraId="0A35DB5A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4F2CD08E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549AEA8" w14:textId="22C1C88F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債權戶況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76BE190D" w14:textId="223E6528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NegMain.Status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75D40680" w14:textId="77777777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9A5A20" w14:paraId="14836438" w14:textId="77777777" w:rsidTr="00707D13">
        <w:tc>
          <w:tcPr>
            <w:tcW w:w="629" w:type="dxa"/>
            <w:shd w:val="clear" w:color="auto" w:fill="auto"/>
          </w:tcPr>
          <w:p w14:paraId="3EC1E31C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2F327740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E159011" w14:textId="7F37EBBD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5C44B065" w14:textId="5AE4F88E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NegMain.CustNo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522FF2D3" w14:textId="158909FF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9A5A20" w14:paraId="0F014A1B" w14:textId="77777777" w:rsidTr="00707D13">
        <w:tc>
          <w:tcPr>
            <w:tcW w:w="629" w:type="dxa"/>
            <w:shd w:val="clear" w:color="auto" w:fill="auto"/>
          </w:tcPr>
          <w:p w14:paraId="0FA86A79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4B096B4A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365CCBA" w14:textId="1F5BB10A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案件序號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336BC30E" w14:textId="793F1125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NegMain.CaseSeq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4826AE80" w14:textId="77777777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05146" w:rsidRPr="009A5A20" w14:paraId="5885A6FE" w14:textId="77777777" w:rsidTr="00707D13">
        <w:tc>
          <w:tcPr>
            <w:tcW w:w="629" w:type="dxa"/>
            <w:shd w:val="clear" w:color="auto" w:fill="auto"/>
          </w:tcPr>
          <w:p w14:paraId="3F84ACF9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5FECAB04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5699B23" w14:textId="1BA39E62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協商申請日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F7149A9" w14:textId="2125743E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NegMain.ApplDate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82397DD" w14:textId="37215363" w:rsidR="00F05146" w:rsidRPr="009A5A20" w:rsidRDefault="00E95463" w:rsidP="00F051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F05146" w:rsidRPr="009A5A20" w14:paraId="2B013E85" w14:textId="77777777" w:rsidTr="00707D13">
        <w:tc>
          <w:tcPr>
            <w:tcW w:w="629" w:type="dxa"/>
            <w:shd w:val="clear" w:color="auto" w:fill="auto"/>
          </w:tcPr>
          <w:p w14:paraId="1A643079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849" w:type="dxa"/>
            <w:shd w:val="clear" w:color="auto" w:fill="auto"/>
          </w:tcPr>
          <w:p w14:paraId="10A44F67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A86D3CD" w14:textId="6EFFCF98" w:rsidR="00F05146" w:rsidRPr="009A5A20" w:rsidRDefault="00F05146" w:rsidP="00F0514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期款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7178077B" w14:textId="74140EC2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NegMain.DueAmt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66036331" w14:textId="77777777" w:rsidR="00F05146" w:rsidRPr="009A5A20" w:rsidRDefault="00F05146" w:rsidP="00F05146">
            <w:pPr>
              <w:rPr>
                <w:rFonts w:ascii="標楷體" w:eastAsia="標楷體" w:hAnsi="標楷體"/>
              </w:rPr>
            </w:pPr>
          </w:p>
        </w:tc>
      </w:tr>
      <w:tr w:rsidR="00F05146" w:rsidRPr="009A5A20" w14:paraId="70745C67" w14:textId="77777777" w:rsidTr="00707D13">
        <w:tc>
          <w:tcPr>
            <w:tcW w:w="629" w:type="dxa"/>
            <w:shd w:val="clear" w:color="auto" w:fill="auto"/>
          </w:tcPr>
          <w:p w14:paraId="69C8477C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13</w:t>
            </w:r>
          </w:p>
        </w:tc>
        <w:tc>
          <w:tcPr>
            <w:tcW w:w="849" w:type="dxa"/>
            <w:shd w:val="clear" w:color="auto" w:fill="auto"/>
          </w:tcPr>
          <w:p w14:paraId="436B51B7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72AA204" w14:textId="66CBEAAF" w:rsidR="00F05146" w:rsidRPr="009A5A20" w:rsidRDefault="00F05146" w:rsidP="00F0514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期數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9962057" w14:textId="18B2751B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NegMain.TotalPeriod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0D46D5E" w14:textId="678F2F7A" w:rsidR="00F05146" w:rsidRPr="009A5A20" w:rsidRDefault="00F05146" w:rsidP="00F05146">
            <w:pPr>
              <w:rPr>
                <w:rFonts w:ascii="標楷體" w:eastAsia="標楷體" w:hAnsi="標楷體"/>
              </w:rPr>
            </w:pPr>
          </w:p>
        </w:tc>
      </w:tr>
      <w:tr w:rsidR="00F05146" w:rsidRPr="009A5A20" w14:paraId="138D3B8C" w14:textId="77777777" w:rsidTr="00707D13">
        <w:tc>
          <w:tcPr>
            <w:tcW w:w="629" w:type="dxa"/>
            <w:shd w:val="clear" w:color="auto" w:fill="auto"/>
          </w:tcPr>
          <w:p w14:paraId="3B09D088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14</w:t>
            </w:r>
          </w:p>
        </w:tc>
        <w:tc>
          <w:tcPr>
            <w:tcW w:w="849" w:type="dxa"/>
            <w:shd w:val="clear" w:color="auto" w:fill="auto"/>
            <w:vAlign w:val="bottom"/>
          </w:tcPr>
          <w:p w14:paraId="0291D331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F5FB3DA" w14:textId="37F72E24" w:rsidR="00F05146" w:rsidRPr="009A5A20" w:rsidRDefault="00F05146" w:rsidP="00F0514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利率(%)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05837CC1" w14:textId="5E4D87F0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NegMain.IntRate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2055B854" w14:textId="77777777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9A5A20" w14:paraId="43D3AEB8" w14:textId="77777777" w:rsidTr="00707D13">
        <w:tc>
          <w:tcPr>
            <w:tcW w:w="629" w:type="dxa"/>
            <w:shd w:val="clear" w:color="auto" w:fill="auto"/>
          </w:tcPr>
          <w:p w14:paraId="2C3212D9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15</w:t>
            </w:r>
          </w:p>
        </w:tc>
        <w:tc>
          <w:tcPr>
            <w:tcW w:w="849" w:type="dxa"/>
            <w:shd w:val="clear" w:color="auto" w:fill="auto"/>
          </w:tcPr>
          <w:p w14:paraId="1809D006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B7E2AB4" w14:textId="20B1EA81" w:rsidR="00F05146" w:rsidRPr="009A5A20" w:rsidRDefault="00F05146" w:rsidP="00F0514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首次應繳日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423921E5" w14:textId="3C651E30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NegMain.FirstDueDate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24D61440" w14:textId="7B23B21F" w:rsidR="00F05146" w:rsidRPr="009A5A20" w:rsidRDefault="00E95463" w:rsidP="00F051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Y</w:t>
            </w:r>
            <w:r>
              <w:rPr>
                <w:rFonts w:ascii="標楷體" w:eastAsia="標楷體" w:hAnsi="標楷體"/>
                <w:color w:val="000000"/>
              </w:rPr>
              <w:t>YY/MM/DD</w:t>
            </w:r>
          </w:p>
        </w:tc>
      </w:tr>
      <w:tr w:rsidR="00F05146" w:rsidRPr="009A5A20" w14:paraId="59B19A5D" w14:textId="77777777" w:rsidTr="00707D13">
        <w:tc>
          <w:tcPr>
            <w:tcW w:w="629" w:type="dxa"/>
            <w:shd w:val="clear" w:color="auto" w:fill="auto"/>
            <w:vAlign w:val="bottom"/>
          </w:tcPr>
          <w:p w14:paraId="2AE2B006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16</w:t>
            </w:r>
          </w:p>
        </w:tc>
        <w:tc>
          <w:tcPr>
            <w:tcW w:w="849" w:type="dxa"/>
            <w:shd w:val="clear" w:color="auto" w:fill="auto"/>
          </w:tcPr>
          <w:p w14:paraId="55878E3A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C681BD0" w14:textId="647E1F04" w:rsidR="00F05146" w:rsidRPr="009A5A20" w:rsidRDefault="00F05146" w:rsidP="00F0514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還款結束日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50FFE51C" w14:textId="5F892298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NegMain.LastDueDate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4054841" w14:textId="62896BCA" w:rsidR="00450963" w:rsidRPr="009A5A20" w:rsidRDefault="00E95463" w:rsidP="00F051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Y</w:t>
            </w:r>
            <w:r>
              <w:rPr>
                <w:rFonts w:ascii="標楷體" w:eastAsia="標楷體" w:hAnsi="標楷體"/>
                <w:color w:val="000000"/>
              </w:rPr>
              <w:t>YY/MM/DD</w:t>
            </w:r>
          </w:p>
        </w:tc>
      </w:tr>
      <w:tr w:rsidR="00F05146" w:rsidRPr="009A5A20" w14:paraId="43E16E1E" w14:textId="77777777" w:rsidTr="00707D13">
        <w:tc>
          <w:tcPr>
            <w:tcW w:w="629" w:type="dxa"/>
            <w:shd w:val="clear" w:color="auto" w:fill="auto"/>
            <w:vAlign w:val="bottom"/>
          </w:tcPr>
          <w:p w14:paraId="0D7BB6D5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17</w:t>
            </w:r>
          </w:p>
        </w:tc>
        <w:tc>
          <w:tcPr>
            <w:tcW w:w="849" w:type="dxa"/>
            <w:shd w:val="clear" w:color="auto" w:fill="auto"/>
          </w:tcPr>
          <w:p w14:paraId="5E21C312" w14:textId="77777777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045847F" w14:textId="5578D995" w:rsidR="00F05146" w:rsidRPr="009A5A20" w:rsidRDefault="00F05146" w:rsidP="00F0514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最大債權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15F8D8C0" w14:textId="603919C8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NegMain.IsMainFin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6A004B6" w14:textId="77777777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  <w:tr w:rsidR="00F05146" w:rsidRPr="009A5A20" w14:paraId="019EB3E2" w14:textId="77777777" w:rsidTr="00707D13">
        <w:tc>
          <w:tcPr>
            <w:tcW w:w="629" w:type="dxa"/>
            <w:shd w:val="clear" w:color="auto" w:fill="auto"/>
            <w:vAlign w:val="bottom"/>
          </w:tcPr>
          <w:p w14:paraId="7E921399" w14:textId="6091ABFC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</w:tcPr>
          <w:p w14:paraId="4506D323" w14:textId="1A9A0F54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1DEB79D" w14:textId="050440D8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最大債權機構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4836C9F7" w14:textId="344E34D4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</w:t>
            </w:r>
            <w:r w:rsidRPr="009A5A20">
              <w:rPr>
                <w:rFonts w:ascii="標楷體" w:eastAsia="標楷體" w:hAnsi="標楷體"/>
                <w:color w:val="000000"/>
              </w:rPr>
              <w:t>MainFinCode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78EEF0F4" w14:textId="60A6CBAD" w:rsidR="00F05146" w:rsidRPr="00CC5E12" w:rsidRDefault="00FD1A2A" w:rsidP="004509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AB342E">
              <w:rPr>
                <w:rFonts w:ascii="標楷體" w:eastAsia="標楷體" w:hAnsi="標楷體" w:hint="eastAsia"/>
                <w:lang w:eastAsia="zh-HK"/>
              </w:rPr>
              <w:t>相對應的</w:t>
            </w:r>
            <w:r w:rsidR="00AB342E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AB342E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AB342E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AB342E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AB342E">
              <w:rPr>
                <w:rFonts w:ascii="標楷體" w:eastAsia="標楷體" w:hAnsi="標楷體" w:hint="eastAsia"/>
              </w:rPr>
              <w:t>.</w:t>
            </w:r>
            <w:r w:rsidR="00AB342E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AB342E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AB342E">
              <w:rPr>
                <w:rFonts w:ascii="標楷體" w:eastAsia="標楷體" w:hAnsi="標楷體" w:hint="eastAsia"/>
                <w:lang w:eastAsia="zh-HK"/>
              </w:rPr>
              <w:t>或</w:t>
            </w:r>
            <w:r w:rsidR="00AB342E">
              <w:rPr>
                <w:rFonts w:ascii="標楷體" w:eastAsia="標楷體" w:hAnsi="標楷體" w:hint="eastAsia"/>
              </w:rPr>
              <w:t>[</w:t>
            </w:r>
            <w:r w:rsidR="00AB342E" w:rsidRPr="00AB342E">
              <w:rPr>
                <w:rFonts w:ascii="標楷體" w:eastAsia="標楷體" w:hAnsi="標楷體" w:hint="eastAsia"/>
              </w:rPr>
              <w:t>行庫名稱</w:t>
            </w:r>
            <w:r w:rsidR="00AB342E">
              <w:rPr>
                <w:rFonts w:ascii="標楷體" w:eastAsia="標楷體" w:hAnsi="標楷體" w:hint="eastAsia"/>
              </w:rPr>
              <w:t>(</w:t>
            </w:r>
            <w:proofErr w:type="spellStart"/>
            <w:r w:rsidR="00AB342E" w:rsidRPr="00AB342E">
              <w:rPr>
                <w:rFonts w:ascii="標楷體" w:eastAsia="標楷體" w:hAnsi="標楷體"/>
              </w:rPr>
              <w:t>CdBank</w:t>
            </w:r>
            <w:r w:rsidR="00AB342E">
              <w:rPr>
                <w:rFonts w:ascii="標楷體" w:eastAsia="標楷體" w:hAnsi="標楷體"/>
              </w:rPr>
              <w:t>.</w:t>
            </w:r>
            <w:r w:rsidR="00AB342E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AB342E">
              <w:rPr>
                <w:rFonts w:ascii="標楷體" w:eastAsia="標楷體" w:hAnsi="標楷體"/>
              </w:rPr>
              <w:t>)]</w:t>
            </w:r>
            <w:r w:rsidR="00AB342E" w:rsidRPr="00A427B1">
              <w:rPr>
                <w:rFonts w:ascii="標楷體" w:eastAsia="標楷體" w:hAnsi="標楷體" w:hint="eastAsia"/>
              </w:rPr>
              <w:t>，</w:t>
            </w:r>
            <w:r w:rsidR="00AB342E" w:rsidRPr="007F5978">
              <w:rPr>
                <w:rFonts w:ascii="標楷體" w:eastAsia="標楷體" w:hAnsi="標楷體" w:hint="eastAsia"/>
              </w:rPr>
              <w:t>若無資料則</w:t>
            </w:r>
            <w:r w:rsidR="00AB342E">
              <w:rPr>
                <w:rFonts w:ascii="標楷體" w:eastAsia="標楷體" w:hAnsi="標楷體" w:hint="eastAsia"/>
              </w:rPr>
              <w:t>名稱顯示空白</w:t>
            </w:r>
          </w:p>
        </w:tc>
      </w:tr>
      <w:tr w:rsidR="00F05146" w:rsidRPr="009A5A20" w14:paraId="7DAE954C" w14:textId="77777777" w:rsidTr="00707D13">
        <w:tc>
          <w:tcPr>
            <w:tcW w:w="629" w:type="dxa"/>
            <w:shd w:val="clear" w:color="auto" w:fill="auto"/>
            <w:vAlign w:val="bottom"/>
          </w:tcPr>
          <w:p w14:paraId="0FCFE773" w14:textId="42D1AEF9" w:rsidR="00F05146" w:rsidRPr="009A5A20" w:rsidRDefault="00F05146" w:rsidP="00F0514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</w:tcPr>
          <w:p w14:paraId="35EEE964" w14:textId="0AD85418" w:rsidR="00F05146" w:rsidRPr="009A5A20" w:rsidRDefault="00F05146" w:rsidP="00F0514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97C672A" w14:textId="140F9C89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總金額</w:t>
            </w:r>
          </w:p>
        </w:tc>
        <w:tc>
          <w:tcPr>
            <w:tcW w:w="3013" w:type="dxa"/>
            <w:shd w:val="clear" w:color="auto" w:fill="auto"/>
            <w:vAlign w:val="center"/>
          </w:tcPr>
          <w:p w14:paraId="248E74D3" w14:textId="3468344F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NegMain.TotalContrAmt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8248FD5" w14:textId="77777777" w:rsidR="00F05146" w:rsidRPr="009A5A20" w:rsidRDefault="00F05146" w:rsidP="00F05146">
            <w:pPr>
              <w:rPr>
                <w:rFonts w:ascii="標楷體" w:eastAsia="標楷體" w:hAnsi="標楷體"/>
                <w:color w:val="000000"/>
              </w:rPr>
            </w:pPr>
          </w:p>
        </w:tc>
      </w:tr>
    </w:tbl>
    <w:p w14:paraId="59B63E07" w14:textId="2FBEFF00" w:rsidR="007778E9" w:rsidRDefault="007778E9" w:rsidP="00F50F82">
      <w:pPr>
        <w:pStyle w:val="17"/>
      </w:pPr>
    </w:p>
    <w:p w14:paraId="428D7F2C" w14:textId="2B6F9E95" w:rsidR="00FB722A" w:rsidRDefault="00FB722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4237B3D" w14:textId="77777777" w:rsidR="00FB722A" w:rsidRPr="009A5A20" w:rsidRDefault="00FB722A" w:rsidP="00FB722A">
      <w:pPr>
        <w:widowControl/>
        <w:rPr>
          <w:rFonts w:ascii="標楷體" w:eastAsia="標楷體" w:hAnsi="標楷體"/>
        </w:rPr>
      </w:pPr>
    </w:p>
    <w:p w14:paraId="49549B0B" w14:textId="272D28C5" w:rsidR="00FB722A" w:rsidRPr="009A5A20" w:rsidRDefault="00FB722A" w:rsidP="00FB722A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>
        <w:rPr>
          <w:rFonts w:ascii="標楷體" w:hAnsi="標楷體" w:hint="eastAsia"/>
          <w:lang w:eastAsia="zh-TW"/>
        </w:rPr>
        <w:t>073</w:t>
      </w:r>
      <w:r w:rsidRPr="009A5A20">
        <w:rPr>
          <w:rFonts w:ascii="標楷體" w:hAnsi="標楷體" w:hint="eastAsia"/>
        </w:rPr>
        <w:t>債務協商作業－</w:t>
      </w:r>
      <w:r w:rsidRPr="009A5A20">
        <w:rPr>
          <w:rFonts w:ascii="標楷體" w:hAnsi="標楷體" w:hint="eastAsia"/>
          <w:lang w:eastAsia="zh-TW"/>
        </w:rPr>
        <w:t>撥付日期</w:t>
      </w:r>
      <w:r>
        <w:rPr>
          <w:rFonts w:ascii="標楷體" w:hAnsi="標楷體" w:hint="eastAsia"/>
          <w:lang w:eastAsia="zh-TW"/>
        </w:rPr>
        <w:t>查詢</w:t>
      </w:r>
    </w:p>
    <w:p w14:paraId="4DCCC997" w14:textId="77777777" w:rsidR="00FB722A" w:rsidRPr="001F2C46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853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90"/>
      </w:tblGrid>
      <w:tr w:rsidR="00FB722A" w:rsidRPr="009A5A20" w14:paraId="78488795" w14:textId="77777777" w:rsidTr="003D3D98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5E8278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FFC8C" w14:textId="017AF0F0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債務協商作業－撥付日期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</w:tr>
      <w:tr w:rsidR="00FB722A" w:rsidRPr="009A5A20" w14:paraId="5EF243FC" w14:textId="77777777" w:rsidTr="003D3D98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8661BB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00D7C" w14:textId="4DA4069C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 w:rsidRPr="009A5A20">
              <w:rPr>
                <w:rFonts w:ascii="標楷體" w:eastAsia="標楷體" w:hAnsi="標楷體" w:hint="eastAsia"/>
              </w:rPr>
              <w:t>或異動</w:t>
            </w:r>
            <w:r w:rsidRPr="00BF7AC8">
              <w:rPr>
                <w:rFonts w:ascii="標楷體" w:eastAsia="標楷體" w:hAnsi="標楷體" w:hint="eastAsia"/>
              </w:rPr>
              <w:t>撥付日期</w:t>
            </w:r>
          </w:p>
        </w:tc>
      </w:tr>
      <w:tr w:rsidR="00FB722A" w:rsidRPr="009A5A20" w14:paraId="172219F6" w14:textId="77777777" w:rsidTr="003D3D98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6F0CB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F051D8" w14:textId="77777777" w:rsidR="00FB722A" w:rsidRPr="00F24D38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F24D38">
              <w:rPr>
                <w:rFonts w:ascii="標楷體" w:eastAsia="標楷體" w:hAnsi="標楷體" w:hint="eastAsia"/>
              </w:rPr>
              <w:t>參考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C02C0D">
              <w:rPr>
                <w:rFonts w:ascii="標楷體" w:eastAsia="標楷體" w:hAnsi="標楷體" w:hint="eastAsia"/>
              </w:rPr>
              <w:t>作業流程.</w:t>
            </w:r>
            <w:r w:rsidRPr="00C02C0D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1580AADB" w14:textId="3BB135B9" w:rsidR="00FB722A" w:rsidRPr="00F24D38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2.查詢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</w:p>
          <w:p w14:paraId="3ABD030F" w14:textId="77777777" w:rsidR="00FB722A" w:rsidRDefault="00FB722A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2B32A0CE" w14:textId="77777777" w:rsidR="00FB722A" w:rsidRDefault="00FB722A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 w:rsidRPr="005F0073">
              <w:rPr>
                <w:rFonts w:ascii="標楷體" w:eastAsia="標楷體" w:hAnsi="標楷體"/>
              </w:rPr>
              <w:t>[</w:t>
            </w:r>
            <w:r w:rsidR="00590D94" w:rsidRPr="00590D94">
              <w:rPr>
                <w:rFonts w:ascii="標楷體" w:eastAsia="標楷體" w:hAnsi="標楷體" w:hint="eastAsia"/>
              </w:rPr>
              <w:t>年月</w:t>
            </w:r>
            <w:r w:rsidRPr="005F0073">
              <w:rPr>
                <w:rFonts w:ascii="標楷體" w:eastAsia="標楷體" w:hAnsi="標楷體" w:hint="eastAsia"/>
              </w:rPr>
              <w:t>(</w:t>
            </w:r>
            <w:proofErr w:type="spellStart"/>
            <w:r w:rsidR="00590D94" w:rsidRPr="001F3AD9">
              <w:rPr>
                <w:rFonts w:ascii="標楷體" w:eastAsia="標楷體" w:hAnsi="標楷體"/>
              </w:rPr>
              <w:t>NegAppr.YyyyMm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</w:t>
            </w:r>
            <w:r w:rsidRPr="005F0073">
              <w:rPr>
                <w:rFonts w:ascii="標楷體" w:eastAsia="標楷體" w:hAnsi="標楷體"/>
              </w:rPr>
              <w:t>]=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「</w:t>
            </w:r>
            <w:r w:rsidR="00590D94">
              <w:rPr>
                <w:rFonts w:ascii="標楷體" w:eastAsia="標楷體" w:hAnsi="標楷體" w:hint="eastAsia"/>
                <w:lang w:eastAsia="zh-HK"/>
              </w:rPr>
              <w:t>年月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14BC4EA7" w14:textId="550C2B42" w:rsidR="00C83D12" w:rsidRPr="00C83D12" w:rsidRDefault="00C83D12" w:rsidP="00C83D1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 w:hint="eastAsia"/>
              </w:rPr>
              <w:t>資料</w:t>
            </w:r>
            <w:r w:rsidRPr="009A5A20">
              <w:rPr>
                <w:rFonts w:ascii="標楷體" w:eastAsia="標楷體" w:hAnsi="標楷體" w:hint="eastAsia"/>
              </w:rPr>
              <w:t>排序:</w:t>
            </w:r>
            <w:r w:rsidRPr="00C83D12">
              <w:rPr>
                <w:rFonts w:ascii="標楷體" w:eastAsia="標楷體" w:hAnsi="標楷體" w:hint="eastAsia"/>
              </w:rPr>
              <w:t>依</w:t>
            </w:r>
            <w:r w:rsidRPr="00C83D12">
              <w:rPr>
                <w:rFonts w:ascii="標楷體" w:eastAsia="標楷體" w:hAnsi="標楷體"/>
              </w:rPr>
              <w:t>[</w:t>
            </w:r>
            <w:r w:rsidRPr="00C83D12">
              <w:rPr>
                <w:rFonts w:ascii="標楷體" w:eastAsia="標楷體" w:hAnsi="標楷體" w:hint="eastAsia"/>
              </w:rPr>
              <w:t>年月(</w:t>
            </w:r>
            <w:proofErr w:type="spellStart"/>
            <w:r w:rsidRPr="00C83D12">
              <w:rPr>
                <w:rFonts w:ascii="標楷體" w:eastAsia="標楷體" w:hAnsi="標楷體"/>
              </w:rPr>
              <w:t>NegAppr.YyyyMm</w:t>
            </w:r>
            <w:proofErr w:type="spellEnd"/>
            <w:r w:rsidRPr="00C83D12">
              <w:rPr>
                <w:rFonts w:ascii="標楷體" w:eastAsia="標楷體" w:hAnsi="標楷體" w:hint="eastAsia"/>
              </w:rPr>
              <w:t>)</w:t>
            </w:r>
            <w:r w:rsidRPr="00C83D12">
              <w:rPr>
                <w:rFonts w:ascii="標楷體" w:eastAsia="標楷體" w:hAnsi="標楷體"/>
              </w:rPr>
              <w:t>]</w:t>
            </w:r>
            <w:r w:rsidRPr="00C83D12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FB722A" w:rsidRPr="009A5A20" w14:paraId="21007EE3" w14:textId="77777777" w:rsidTr="003D3D98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4ABC2D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21BA9A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</w:tr>
      <w:tr w:rsidR="00FB722A" w:rsidRPr="009A5A20" w14:paraId="761C0017" w14:textId="77777777" w:rsidTr="003D3D98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10953F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3A5001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</w:tr>
      <w:tr w:rsidR="00FB722A" w:rsidRPr="009A5A20" w14:paraId="1729B0E5" w14:textId="77777777" w:rsidTr="003D3D98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3C685E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7CBB49" w14:textId="200831FD" w:rsidR="00FB722A" w:rsidRPr="009A5A20" w:rsidRDefault="00590D94" w:rsidP="003D3D98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FB722A" w:rsidRPr="009A5A20" w14:paraId="04F2537D" w14:textId="77777777" w:rsidTr="003D3D98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73FEB5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FF4477" w14:textId="1BB9E4C6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</w:tr>
      <w:tr w:rsidR="00FB722A" w:rsidRPr="009A5A20" w14:paraId="1E2410C7" w14:textId="77777777" w:rsidTr="003D3D98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9961C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8096BF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</w:tr>
    </w:tbl>
    <w:p w14:paraId="68A471A4" w14:textId="77777777" w:rsidR="00FB722A" w:rsidRDefault="00FB722A" w:rsidP="00FB722A">
      <w:pPr>
        <w:rPr>
          <w:rFonts w:ascii="標楷體" w:eastAsia="標楷體" w:hAnsi="標楷體"/>
        </w:rPr>
      </w:pPr>
    </w:p>
    <w:p w14:paraId="07A88822" w14:textId="77777777" w:rsidR="00FB722A" w:rsidRPr="009A5A20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B722A" w:rsidRPr="009A5A20" w14:paraId="71FB41A7" w14:textId="77777777" w:rsidTr="003D3D98">
        <w:tc>
          <w:tcPr>
            <w:tcW w:w="851" w:type="dxa"/>
            <w:shd w:val="clear" w:color="auto" w:fill="D9D9D9" w:themeFill="background1" w:themeFillShade="D9"/>
          </w:tcPr>
          <w:p w14:paraId="677B34E0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CA85BE0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61D98CCB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B722A" w:rsidRPr="009A5A20" w14:paraId="3812F9DF" w14:textId="77777777" w:rsidTr="003D3D98">
        <w:tc>
          <w:tcPr>
            <w:tcW w:w="851" w:type="dxa"/>
          </w:tcPr>
          <w:p w14:paraId="4F1291D0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670B301" w14:textId="77777777" w:rsidR="00FB722A" w:rsidRPr="009A5A20" w:rsidRDefault="00FB722A" w:rsidP="003D3D98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7C8FEA0D" w14:textId="77777777" w:rsidR="00FB722A" w:rsidRPr="009A5A20" w:rsidRDefault="00FB722A" w:rsidP="003D3D98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BF7AC8">
              <w:rPr>
                <w:rFonts w:ascii="標楷體" w:eastAsia="標楷體" w:hAnsi="標楷體" w:hint="eastAsia"/>
              </w:rPr>
              <w:t>撥付日期設定</w:t>
            </w:r>
          </w:p>
        </w:tc>
      </w:tr>
    </w:tbl>
    <w:p w14:paraId="4B08B14F" w14:textId="77777777" w:rsidR="00FB722A" w:rsidRPr="009A5A20" w:rsidRDefault="00FB722A" w:rsidP="00FB722A">
      <w:pPr>
        <w:rPr>
          <w:rFonts w:ascii="標楷體" w:eastAsia="標楷體" w:hAnsi="標楷體"/>
        </w:rPr>
      </w:pPr>
    </w:p>
    <w:p w14:paraId="2787009D" w14:textId="272794F1" w:rsidR="00FB722A" w:rsidRPr="009A5A20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012F4382" w14:textId="77777777" w:rsidR="00FB722A" w:rsidRDefault="00FB722A" w:rsidP="00FB722A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D3D75BF" w14:textId="40D4A98A" w:rsidR="00FB722A" w:rsidRDefault="003D61A2" w:rsidP="00FB722A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3D61A2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3978DE24" wp14:editId="7B294FE9">
            <wp:extent cx="6479540" cy="131762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79D" w14:textId="77777777" w:rsidR="00FB722A" w:rsidRDefault="00FB722A" w:rsidP="00FB722A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2B8E5BFE" w14:textId="0C7B899E" w:rsidR="00FB722A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590D94" w:rsidRPr="009A5A20" w14:paraId="5B9B243B" w14:textId="77777777" w:rsidTr="003D3D98">
        <w:tc>
          <w:tcPr>
            <w:tcW w:w="848" w:type="dxa"/>
            <w:shd w:val="clear" w:color="auto" w:fill="D9D9D9" w:themeFill="background1" w:themeFillShade="D9"/>
          </w:tcPr>
          <w:p w14:paraId="1F5401FF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74DD46CF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67F275B9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90D94" w:rsidRPr="009A5A20" w14:paraId="00126DC9" w14:textId="77777777" w:rsidTr="003D3D98">
        <w:tc>
          <w:tcPr>
            <w:tcW w:w="848" w:type="dxa"/>
          </w:tcPr>
          <w:p w14:paraId="69C9C618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7CC17EAD" w14:textId="776FD8A8" w:rsidR="00590D94" w:rsidRPr="009A5A20" w:rsidRDefault="00E72266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6984" w:type="dxa"/>
          </w:tcPr>
          <w:p w14:paraId="2625ABA2" w14:textId="77777777" w:rsidR="00590D94" w:rsidRPr="009A5557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E363833" w14:textId="58B027B0" w:rsidR="00590D94" w:rsidRDefault="00590D94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116C7E8" w14:textId="77777777" w:rsidR="00590D94" w:rsidRPr="00651325" w:rsidRDefault="00590D94" w:rsidP="003D3D9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1FFDEC7" w14:textId="77777777" w:rsidR="00590D94" w:rsidRPr="009A5A20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90D94" w:rsidRPr="009A5A20" w14:paraId="2376A214" w14:textId="77777777" w:rsidTr="003D3D98">
        <w:tc>
          <w:tcPr>
            <w:tcW w:w="848" w:type="dxa"/>
          </w:tcPr>
          <w:p w14:paraId="5E0A644D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2" w:type="dxa"/>
          </w:tcPr>
          <w:p w14:paraId="4FB6C539" w14:textId="77777777" w:rsidR="00590D94" w:rsidRPr="009A5A20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31B90EB9" w14:textId="77777777" w:rsidR="00590D94" w:rsidRPr="009A5A20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90D94" w:rsidRPr="009A5A20" w14:paraId="3149E82E" w14:textId="77777777" w:rsidTr="003D3D98">
        <w:tc>
          <w:tcPr>
            <w:tcW w:w="848" w:type="dxa"/>
          </w:tcPr>
          <w:p w14:paraId="1934AF10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152CAB78" w14:textId="77777777" w:rsidR="00590D94" w:rsidRPr="009A5A20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6DBAC5FA" w14:textId="77777777" w:rsidR="00590D94" w:rsidRPr="009A5A20" w:rsidRDefault="00590D94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90D94" w:rsidRPr="009A5A20" w14:paraId="405819EC" w14:textId="77777777" w:rsidTr="003D3D98">
        <w:tc>
          <w:tcPr>
            <w:tcW w:w="848" w:type="dxa"/>
          </w:tcPr>
          <w:p w14:paraId="7B5CF6F6" w14:textId="77777777" w:rsidR="00590D94" w:rsidRPr="009A5A20" w:rsidRDefault="00590D94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2" w:type="dxa"/>
          </w:tcPr>
          <w:p w14:paraId="387B3BCC" w14:textId="77777777" w:rsidR="00590D94" w:rsidRPr="009A5A20" w:rsidRDefault="00590D94" w:rsidP="003D3D98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6984" w:type="dxa"/>
          </w:tcPr>
          <w:p w14:paraId="6AB1C178" w14:textId="0BD6A73D" w:rsidR="00590D94" w:rsidRPr="009A5A20" w:rsidRDefault="00590D94" w:rsidP="003D3D98">
            <w:pPr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</w:rPr>
              <w:t>連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結至</w:t>
            </w:r>
            <w:r w:rsidRPr="009A5A20">
              <w:rPr>
                <w:rFonts w:ascii="標楷體" w:eastAsia="標楷體" w:hAnsi="標楷體"/>
                <w:lang w:eastAsia="zh-HK"/>
              </w:rPr>
              <w:t>【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L</w:t>
            </w:r>
            <w:r>
              <w:rPr>
                <w:rFonts w:ascii="標楷體" w:eastAsia="標楷體" w:hAnsi="標楷體"/>
                <w:lang w:eastAsia="zh-HK"/>
              </w:rPr>
              <w:t>5704</w:t>
            </w:r>
            <w:r w:rsidRPr="009A5A20">
              <w:rPr>
                <w:rFonts w:ascii="標楷體" w:eastAsia="標楷體" w:hAnsi="標楷體" w:hint="eastAsia"/>
              </w:rPr>
              <w:t>債務協商作業－撥付日期</w:t>
            </w:r>
            <w:r>
              <w:rPr>
                <w:rFonts w:ascii="標楷體" w:eastAsia="標楷體" w:hAnsi="標楷體" w:hint="eastAsia"/>
              </w:rPr>
              <w:t>設定</w:t>
            </w:r>
            <w:r w:rsidRPr="009A5A20">
              <w:rPr>
                <w:rFonts w:ascii="標楷體" w:eastAsia="標楷體" w:hAnsi="標楷體"/>
                <w:lang w:eastAsia="zh-HK"/>
              </w:rPr>
              <w:t>】</w:t>
            </w:r>
            <w:r w:rsidRPr="009A5A20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Pr="009A5A20">
              <w:rPr>
                <w:rFonts w:ascii="標楷體" w:eastAsia="標楷體" w:hAnsi="標楷體" w:hint="eastAsia"/>
              </w:rPr>
              <w:t>撥付日期</w:t>
            </w:r>
            <w:r w:rsidR="00ED2663">
              <w:rPr>
                <w:rFonts w:ascii="標楷體" w:eastAsia="標楷體" w:hAnsi="標楷體" w:hint="eastAsia"/>
              </w:rPr>
              <w:t>設定</w:t>
            </w:r>
          </w:p>
        </w:tc>
      </w:tr>
    </w:tbl>
    <w:p w14:paraId="7488E67E" w14:textId="77777777" w:rsidR="00FB722A" w:rsidRPr="00A50B25" w:rsidRDefault="00FB722A" w:rsidP="00FB722A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42FF60EA" w14:textId="69BAF67B" w:rsidR="00FB722A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FB722A" w:rsidRPr="009A5A20" w14:paraId="44F55DFE" w14:textId="77777777" w:rsidTr="003D3D98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5A35D5A3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E51A5E1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7D559681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577BD709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B722A" w:rsidRPr="009A5A20" w14:paraId="6038A952" w14:textId="77777777" w:rsidTr="003D3D98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423BE6E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A4D3DAE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40440D22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DB8B1CA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01893D19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8F989BB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8256D66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7EE2DCAC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</w:tr>
      <w:tr w:rsidR="00FB722A" w:rsidRPr="009A5A20" w14:paraId="6336285B" w14:textId="77777777" w:rsidTr="003D3D98">
        <w:trPr>
          <w:trHeight w:val="244"/>
          <w:jc w:val="center"/>
        </w:trPr>
        <w:tc>
          <w:tcPr>
            <w:tcW w:w="456" w:type="dxa"/>
          </w:tcPr>
          <w:p w14:paraId="5F7B82A4" w14:textId="557B20A6" w:rsidR="00FB722A" w:rsidRPr="009A5A20" w:rsidRDefault="00590D94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04FC8B0" w14:textId="77777777" w:rsidR="00FB722A" w:rsidRDefault="00FB722A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2FD2CC20" w14:textId="77777777" w:rsidR="00FB722A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44EDA657" w14:textId="540C80BE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C1332B7" w14:textId="77777777" w:rsidR="00FB722A" w:rsidRPr="009A5A20" w:rsidRDefault="00FB722A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8D91E3" w14:textId="77777777" w:rsidR="00FB722A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D229199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2387625" w14:textId="5D4B8C02" w:rsidR="00FB722A" w:rsidRDefault="00FB722A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502E38">
              <w:rPr>
                <w:rFonts w:ascii="標楷體" w:eastAsia="標楷體" w:hAnsi="標楷體" w:hint="eastAsia"/>
              </w:rPr>
              <w:t>限</w:t>
            </w:r>
            <w:r w:rsidRPr="00C54A5F">
              <w:rPr>
                <w:rFonts w:ascii="標楷體" w:eastAsia="標楷體" w:hAnsi="標楷體" w:hint="eastAsia"/>
              </w:rPr>
              <w:t>輸入</w:t>
            </w:r>
            <w:r w:rsidR="00ED2663">
              <w:rPr>
                <w:rFonts w:ascii="標楷體" w:eastAsia="標楷體" w:hAnsi="標楷體" w:hint="eastAsia"/>
              </w:rPr>
              <w:t>日期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</w:p>
          <w:p w14:paraId="0B1941EF" w14:textId="77777777" w:rsidR="00FB722A" w:rsidRDefault="00FB722A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(1)</w:t>
            </w:r>
            <w:r>
              <w:rPr>
                <w:rFonts w:ascii="標楷體" w:eastAsia="標楷體" w:hAnsi="標楷體" w:hint="eastAsia"/>
              </w:rPr>
              <w:t>[年]</w:t>
            </w:r>
            <w:r w:rsidRPr="00502E38">
              <w:rPr>
                <w:rFonts w:ascii="標楷體" w:eastAsia="標楷體" w:hAnsi="標楷體" w:hint="eastAsia"/>
              </w:rPr>
              <w:t>不可輸入</w:t>
            </w:r>
            <w:r>
              <w:rPr>
                <w:rFonts w:ascii="標楷體" w:eastAsia="標楷體" w:hAnsi="標楷體" w:hint="eastAsia"/>
              </w:rPr>
              <w:t>0/</w:t>
            </w:r>
            <w:r>
              <w:rPr>
                <w:rFonts w:ascii="標楷體" w:eastAsia="標楷體" w:hAnsi="標楷體"/>
              </w:rPr>
              <w:t>V(2,0)</w:t>
            </w:r>
          </w:p>
          <w:p w14:paraId="63033527" w14:textId="6871143F" w:rsidR="00FB722A" w:rsidRDefault="00FB722A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(2)[月]可</w:t>
            </w:r>
            <w:r w:rsidR="003F796A">
              <w:rPr>
                <w:rFonts w:ascii="標楷體" w:eastAsia="標楷體" w:hAnsi="標楷體" w:hint="eastAsia"/>
              </w:rPr>
              <w:t>輸入0</w:t>
            </w:r>
            <w:r>
              <w:rPr>
                <w:rFonts w:ascii="標楷體" w:eastAsia="標楷體" w:hAnsi="標楷體" w:hint="eastAsia"/>
              </w:rPr>
              <w:t>代表</w:t>
            </w:r>
            <w:r w:rsidRPr="009A5A20">
              <w:rPr>
                <w:rFonts w:ascii="標楷體" w:eastAsia="標楷體" w:hAnsi="標楷體" w:hint="eastAsia"/>
              </w:rPr>
              <w:t>全年</w:t>
            </w:r>
          </w:p>
          <w:p w14:paraId="0D1B1660" w14:textId="77777777" w:rsidR="00FB722A" w:rsidRPr="0081601E" w:rsidRDefault="00FB722A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NegAppr.YyyyMm</w:t>
            </w:r>
          </w:p>
        </w:tc>
      </w:tr>
    </w:tbl>
    <w:p w14:paraId="2FB70FD7" w14:textId="77777777" w:rsidR="00FB722A" w:rsidRDefault="00FB722A" w:rsidP="00FB722A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1CE76A59" w14:textId="77777777" w:rsidR="00FB722A" w:rsidRDefault="00FB722A" w:rsidP="00FB722A">
      <w:pPr>
        <w:pStyle w:val="17"/>
        <w:numPr>
          <w:ilvl w:val="0"/>
          <w:numId w:val="6"/>
        </w:numPr>
        <w:ind w:left="1418"/>
        <w:rPr>
          <w:rFonts w:cs="標楷體"/>
          <w:kern w:val="0"/>
          <w:szCs w:val="28"/>
        </w:rPr>
      </w:pPr>
      <w:r w:rsidRPr="00901147">
        <w:rPr>
          <w:rFonts w:hint="eastAsia"/>
        </w:rPr>
        <w:t>輸出畫面</w:t>
      </w:r>
      <w:r w:rsidRPr="009A5A20">
        <w:rPr>
          <w:rFonts w:cs="標楷體" w:hint="eastAsia"/>
          <w:kern w:val="0"/>
          <w:szCs w:val="28"/>
        </w:rPr>
        <w:t>：</w:t>
      </w:r>
    </w:p>
    <w:p w14:paraId="73ABC1B2" w14:textId="088E0511" w:rsidR="00FB722A" w:rsidRDefault="003D61A2" w:rsidP="00E57E65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3D61A2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4B6508C9" wp14:editId="2FF1C24B">
            <wp:extent cx="6479540" cy="326009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AC7F" w14:textId="77777777" w:rsidR="00FB722A" w:rsidRPr="009A5A20" w:rsidRDefault="00FB722A" w:rsidP="00FB722A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FB722A" w:rsidRPr="009A5A20" w14:paraId="05195B08" w14:textId="77777777" w:rsidTr="003D3D98">
        <w:tc>
          <w:tcPr>
            <w:tcW w:w="616" w:type="dxa"/>
            <w:shd w:val="clear" w:color="auto" w:fill="D9D9D9" w:themeFill="background1" w:themeFillShade="D9"/>
          </w:tcPr>
          <w:p w14:paraId="76104E17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6A90ACE8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B46377E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5FCBB63C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51B175B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1B5BC5B1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2ABBE3A8" w14:textId="77777777" w:rsidR="00FB722A" w:rsidRPr="009A5A20" w:rsidRDefault="00FB722A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72266" w:rsidRPr="009A5A20" w14:paraId="69BF7B33" w14:textId="77777777" w:rsidTr="003D3D98">
        <w:tc>
          <w:tcPr>
            <w:tcW w:w="616" w:type="dxa"/>
            <w:shd w:val="clear" w:color="auto" w:fill="auto"/>
          </w:tcPr>
          <w:p w14:paraId="38C601D2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1F40ACCF" w14:textId="2F0C2A7C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0F323AAC" w14:textId="5C78583F" w:rsidR="00E72266" w:rsidRPr="009A5A20" w:rsidRDefault="00E72266" w:rsidP="00E7226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083" w:type="dxa"/>
            <w:shd w:val="clear" w:color="auto" w:fill="auto"/>
          </w:tcPr>
          <w:p w14:paraId="1501982D" w14:textId="5CF6CD11" w:rsidR="00E72266" w:rsidRPr="009A5A20" w:rsidRDefault="00E72266" w:rsidP="00E7226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4353" w:type="dxa"/>
            <w:shd w:val="clear" w:color="auto" w:fill="auto"/>
          </w:tcPr>
          <w:p w14:paraId="7937B8F5" w14:textId="3432C1DC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  <w:r w:rsidRPr="009A5A20">
              <w:rPr>
                <w:rFonts w:ascii="標楷體" w:eastAsia="標楷體" w:hAnsi="標楷體" w:hint="eastAsia"/>
              </w:rPr>
              <w:t>當</w:t>
            </w:r>
            <w:r>
              <w:rPr>
                <w:rFonts w:ascii="標楷體" w:eastAsia="標楷體" w:hAnsi="標楷體" w:hint="eastAsia"/>
              </w:rPr>
              <w:t>月份[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L570</w:t>
            </w:r>
            <w:r>
              <w:rPr>
                <w:rFonts w:ascii="標楷體" w:eastAsia="標楷體" w:hAnsi="標楷體" w:hint="eastAsia"/>
              </w:rPr>
              <w:t>4</w:t>
            </w:r>
            <w:r w:rsidRPr="009A5A20">
              <w:rPr>
                <w:rFonts w:ascii="標楷體" w:eastAsia="標楷體" w:hAnsi="標楷體" w:hint="eastAsia"/>
              </w:rPr>
              <w:t>債務協商作業－撥付日期設定】</w:t>
            </w:r>
          </w:p>
        </w:tc>
      </w:tr>
      <w:tr w:rsidR="00E72266" w:rsidRPr="009A5A20" w14:paraId="4F4D4D32" w14:textId="77777777" w:rsidTr="003D3D98">
        <w:tc>
          <w:tcPr>
            <w:tcW w:w="616" w:type="dxa"/>
            <w:shd w:val="clear" w:color="auto" w:fill="auto"/>
          </w:tcPr>
          <w:p w14:paraId="32F4F098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19" w:type="dxa"/>
            <w:shd w:val="clear" w:color="auto" w:fill="auto"/>
          </w:tcPr>
          <w:p w14:paraId="79BEBB66" w14:textId="4CFDF4A0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23" w:type="dxa"/>
            <w:shd w:val="clear" w:color="auto" w:fill="auto"/>
          </w:tcPr>
          <w:p w14:paraId="25284380" w14:textId="0908CA3B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3083" w:type="dxa"/>
            <w:shd w:val="clear" w:color="auto" w:fill="auto"/>
          </w:tcPr>
          <w:p w14:paraId="14B23A54" w14:textId="77777777" w:rsidR="00E72266" w:rsidRPr="001F3AD9" w:rsidRDefault="00E72266" w:rsidP="00E7226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4353" w:type="dxa"/>
            <w:shd w:val="clear" w:color="auto" w:fill="auto"/>
          </w:tcPr>
          <w:p w14:paraId="14745E2B" w14:textId="15252EE7" w:rsidR="00E72266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刪除當</w:t>
            </w:r>
            <w:r>
              <w:rPr>
                <w:rFonts w:ascii="標楷體" w:eastAsia="標楷體" w:hAnsi="標楷體" w:hint="eastAsia"/>
              </w:rPr>
              <w:t>月份[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L570</w:t>
            </w:r>
            <w:r>
              <w:rPr>
                <w:rFonts w:ascii="標楷體" w:eastAsia="標楷體" w:hAnsi="標楷體" w:hint="eastAsia"/>
              </w:rPr>
              <w:t>4</w:t>
            </w:r>
            <w:r w:rsidRPr="009A5A20">
              <w:rPr>
                <w:rFonts w:ascii="標楷體" w:eastAsia="標楷體" w:hAnsi="標楷體" w:hint="eastAsia"/>
              </w:rPr>
              <w:t>債務協商作業－撥付日期設定】</w:t>
            </w:r>
          </w:p>
        </w:tc>
      </w:tr>
      <w:tr w:rsidR="00E72266" w:rsidRPr="009A5A20" w14:paraId="1A84EAB2" w14:textId="77777777" w:rsidTr="003D3D98">
        <w:tc>
          <w:tcPr>
            <w:tcW w:w="616" w:type="dxa"/>
            <w:shd w:val="clear" w:color="auto" w:fill="auto"/>
          </w:tcPr>
          <w:p w14:paraId="63CD8B29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19" w:type="dxa"/>
            <w:shd w:val="clear" w:color="auto" w:fill="auto"/>
          </w:tcPr>
          <w:p w14:paraId="5F60824D" w14:textId="63776020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473BF15" w14:textId="17CC030E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3083" w:type="dxa"/>
            <w:shd w:val="clear" w:color="auto" w:fill="auto"/>
          </w:tcPr>
          <w:p w14:paraId="37764CD1" w14:textId="69C27659" w:rsidR="00E72266" w:rsidRPr="001F3AD9" w:rsidRDefault="00E72266" w:rsidP="00E72266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1F3AD9">
              <w:rPr>
                <w:rFonts w:ascii="標楷體" w:eastAsia="標楷體" w:hAnsi="標楷體"/>
              </w:rPr>
              <w:t>NegAppr.YyyyMm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06DACA4" w14:textId="64432925" w:rsidR="00E72266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</w:t>
            </w:r>
          </w:p>
        </w:tc>
      </w:tr>
      <w:tr w:rsidR="00E72266" w:rsidRPr="009A5A20" w14:paraId="6E604B96" w14:textId="77777777" w:rsidTr="003D3D98">
        <w:tc>
          <w:tcPr>
            <w:tcW w:w="616" w:type="dxa"/>
            <w:shd w:val="clear" w:color="auto" w:fill="auto"/>
          </w:tcPr>
          <w:p w14:paraId="71E63874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2810ADAF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2E3C9A6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3083" w:type="dxa"/>
            <w:shd w:val="clear" w:color="auto" w:fill="auto"/>
          </w:tcPr>
          <w:p w14:paraId="17BBAC31" w14:textId="77777777" w:rsidR="00E72266" w:rsidRDefault="00E72266" w:rsidP="00E7226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KindCode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5C980D6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</w:p>
        </w:tc>
      </w:tr>
      <w:tr w:rsidR="00E72266" w:rsidRPr="009A5A20" w14:paraId="17A9892E" w14:textId="77777777" w:rsidTr="003D3D98">
        <w:tc>
          <w:tcPr>
            <w:tcW w:w="616" w:type="dxa"/>
            <w:shd w:val="clear" w:color="auto" w:fill="auto"/>
          </w:tcPr>
          <w:p w14:paraId="7F409C05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6CAE669F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9A3D6DF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3083" w:type="dxa"/>
            <w:shd w:val="clear" w:color="auto" w:fill="auto"/>
          </w:tcPr>
          <w:p w14:paraId="1D77259F" w14:textId="77777777" w:rsidR="00E72266" w:rsidRDefault="00E72266" w:rsidP="00E7226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ExportDate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7EEAFAEE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E72266" w:rsidRPr="009A5A20" w14:paraId="48523474" w14:textId="77777777" w:rsidTr="003D3D98">
        <w:tc>
          <w:tcPr>
            <w:tcW w:w="616" w:type="dxa"/>
            <w:shd w:val="clear" w:color="auto" w:fill="auto"/>
          </w:tcPr>
          <w:p w14:paraId="5E0061FB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4FBBC3D5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154A090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3083" w:type="dxa"/>
            <w:shd w:val="clear" w:color="auto" w:fill="auto"/>
          </w:tcPr>
          <w:p w14:paraId="56A09A83" w14:textId="77777777" w:rsidR="00E72266" w:rsidRDefault="00E72266" w:rsidP="00E7226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ApprAcDate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A548A80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E72266" w:rsidRPr="009A5A20" w14:paraId="39642F98" w14:textId="77777777" w:rsidTr="003D3D98">
        <w:tc>
          <w:tcPr>
            <w:tcW w:w="616" w:type="dxa"/>
            <w:shd w:val="clear" w:color="auto" w:fill="auto"/>
          </w:tcPr>
          <w:p w14:paraId="14B32BD2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38A4DD6C" w14:textId="77777777" w:rsidR="00E72266" w:rsidRPr="009A5A20" w:rsidRDefault="00E72266" w:rsidP="00E7226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7CF52AD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3083" w:type="dxa"/>
            <w:shd w:val="clear" w:color="auto" w:fill="auto"/>
          </w:tcPr>
          <w:p w14:paraId="57A3738A" w14:textId="77777777" w:rsidR="00E72266" w:rsidRDefault="00E72266" w:rsidP="00E7226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BringUpDate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49453EB" w14:textId="77777777" w:rsidR="00E72266" w:rsidRPr="009A5A20" w:rsidRDefault="00E72266" w:rsidP="00E722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</w:tbl>
    <w:p w14:paraId="19517D5D" w14:textId="1EDE362E" w:rsidR="003F771B" w:rsidRDefault="003F771B" w:rsidP="003F771B">
      <w:pPr>
        <w:widowControl/>
        <w:rPr>
          <w:rFonts w:ascii="標楷體" w:eastAsia="標楷體" w:hAnsi="標楷體"/>
          <w:sz w:val="26"/>
        </w:rPr>
      </w:pPr>
    </w:p>
    <w:p w14:paraId="78FE0714" w14:textId="10F4C969" w:rsidR="00E72266" w:rsidRDefault="00E7226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9DF7A05" w14:textId="77777777" w:rsidR="002D6D52" w:rsidRPr="009A5A20" w:rsidRDefault="002D6D52" w:rsidP="002D6D52">
      <w:pPr>
        <w:widowControl/>
        <w:rPr>
          <w:rFonts w:ascii="標楷體" w:eastAsia="標楷體" w:hAnsi="標楷體"/>
        </w:rPr>
      </w:pPr>
    </w:p>
    <w:p w14:paraId="44628154" w14:textId="46BDE7DA" w:rsidR="002D6D52" w:rsidRPr="009A5A20" w:rsidRDefault="002D6D52" w:rsidP="002D6D52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 w:hint="eastAsia"/>
          <w:lang w:eastAsia="zh-TW"/>
        </w:rPr>
        <w:t>0</w:t>
      </w:r>
      <w:r w:rsidRPr="009A5A20">
        <w:rPr>
          <w:rFonts w:ascii="標楷體" w:hAnsi="標楷體" w:hint="eastAsia"/>
        </w:rPr>
        <w:t>7</w:t>
      </w:r>
      <w:r w:rsidRPr="009A5A20">
        <w:rPr>
          <w:rFonts w:ascii="標楷體" w:hAnsi="標楷體"/>
        </w:rPr>
        <w:t>4</w:t>
      </w:r>
      <w:r w:rsidRPr="009A5A20">
        <w:rPr>
          <w:rFonts w:ascii="標楷體" w:hAnsi="標楷體" w:hint="eastAsia"/>
          <w:lang w:eastAsia="zh-TW"/>
        </w:rPr>
        <w:t>債務協商作業</w:t>
      </w:r>
      <w:r w:rsidRPr="009A5A20">
        <w:rPr>
          <w:rFonts w:ascii="標楷體" w:hAnsi="標楷體" w:hint="eastAsia"/>
        </w:rPr>
        <w:t>－</w:t>
      </w:r>
      <w:proofErr w:type="spellStart"/>
      <w:r w:rsidRPr="009A5A20">
        <w:rPr>
          <w:rFonts w:ascii="標楷體" w:hAnsi="標楷體" w:hint="eastAsia"/>
        </w:rPr>
        <w:t>應處理清單</w:t>
      </w:r>
      <w:proofErr w:type="spellEnd"/>
    </w:p>
    <w:p w14:paraId="64E45C5D" w14:textId="72488FD9" w:rsidR="00AD0D8D" w:rsidRPr="002D6D52" w:rsidRDefault="002D6D52" w:rsidP="002D6D52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8825" w:type="dxa"/>
        <w:tblInd w:w="8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7549"/>
      </w:tblGrid>
      <w:tr w:rsidR="00AD0D8D" w:rsidRPr="009A5A20" w14:paraId="5F32C564" w14:textId="77777777" w:rsidTr="00D90DCF">
        <w:trPr>
          <w:trHeight w:val="277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B84164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2882E7" w14:textId="7E62E87D" w:rsidR="00AD0D8D" w:rsidRPr="009A5A20" w:rsidRDefault="00AD0D8D" w:rsidP="003C2D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債務協商作業－應處理清單</w:t>
            </w:r>
          </w:p>
        </w:tc>
      </w:tr>
      <w:tr w:rsidR="00AD0D8D" w:rsidRPr="009A5A20" w14:paraId="067B55F4" w14:textId="77777777" w:rsidTr="00D90DCF">
        <w:trPr>
          <w:trHeight w:val="277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CB6645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F2FD8" w14:textId="0E7C297A" w:rsidR="00AD0D8D" w:rsidRPr="009A5A20" w:rsidRDefault="002A0899" w:rsidP="00A46D9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查詢當日應處理事項</w:t>
            </w:r>
          </w:p>
        </w:tc>
      </w:tr>
      <w:tr w:rsidR="00AD0D8D" w:rsidRPr="009A5A20" w14:paraId="63DCE8EF" w14:textId="77777777" w:rsidTr="00D90DCF">
        <w:trPr>
          <w:trHeight w:val="773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9D1502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066B23" w14:textId="55245754" w:rsidR="002A0899" w:rsidRPr="009A5A20" w:rsidRDefault="002A0899" w:rsidP="002A0899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228C0E05" w14:textId="570E23DA" w:rsidR="00AD0D8D" w:rsidRDefault="002A0899" w:rsidP="00857A14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</w:t>
            </w:r>
            <w:r w:rsidR="00D540F1">
              <w:rPr>
                <w:rFonts w:ascii="標楷體" w:eastAsia="標楷體" w:hAnsi="標楷體" w:hint="eastAsia"/>
              </w:rPr>
              <w:t>[</w:t>
            </w:r>
            <w:r w:rsidR="00D540F1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D540F1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D540F1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540F1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D540F1">
              <w:rPr>
                <w:rFonts w:ascii="標楷體" w:eastAsia="標楷體" w:hAnsi="標楷體" w:hint="eastAsia"/>
                <w:color w:val="000000"/>
              </w:rPr>
              <w:t>)</w:t>
            </w:r>
            <w:r w:rsidR="00D540F1">
              <w:rPr>
                <w:rFonts w:ascii="標楷體" w:eastAsia="標楷體" w:hAnsi="標楷體" w:hint="eastAsia"/>
              </w:rPr>
              <w:t>]</w:t>
            </w:r>
            <w:r w:rsidR="00857A14">
              <w:rPr>
                <w:rFonts w:ascii="標楷體" w:eastAsia="標楷體" w:hAnsi="標楷體" w:hint="eastAsia"/>
              </w:rPr>
              <w:t>、[</w:t>
            </w:r>
            <w:r w:rsidR="00857A14" w:rsidRPr="002D7822">
              <w:rPr>
                <w:rFonts w:ascii="標楷體" w:eastAsia="標楷體" w:hAnsi="標楷體" w:hint="eastAsia"/>
              </w:rPr>
              <w:t>最大債權撥付</w:t>
            </w:r>
            <w:r w:rsidR="00857A14" w:rsidRPr="00037244">
              <w:rPr>
                <w:rFonts w:ascii="標楷體" w:eastAsia="標楷體" w:hAnsi="標楷體" w:hint="eastAsia"/>
              </w:rPr>
              <w:t>資料檔</w:t>
            </w:r>
            <w:r w:rsidR="00857A14">
              <w:rPr>
                <w:rFonts w:ascii="標楷體" w:eastAsia="標楷體" w:hAnsi="標楷體"/>
              </w:rPr>
              <w:br/>
            </w:r>
            <w:r w:rsidR="00857A14">
              <w:rPr>
                <w:rFonts w:ascii="標楷體" w:eastAsia="標楷體" w:hAnsi="標楷體" w:hint="eastAsia"/>
              </w:rPr>
              <w:t>(</w:t>
            </w:r>
            <w:r w:rsidR="00857A14" w:rsidRPr="007944C2">
              <w:rPr>
                <w:rFonts w:ascii="標楷體" w:eastAsia="標楷體" w:hAnsi="標楷體"/>
              </w:rPr>
              <w:t>NegAppr0</w:t>
            </w:r>
            <w:r w:rsidR="00857A14">
              <w:rPr>
                <w:rFonts w:ascii="標楷體" w:eastAsia="標楷體" w:hAnsi="標楷體" w:hint="eastAsia"/>
              </w:rPr>
              <w:t>1</w:t>
            </w:r>
            <w:r w:rsidR="00857A14">
              <w:rPr>
                <w:rFonts w:ascii="標楷體" w:eastAsia="標楷體" w:hAnsi="標楷體"/>
              </w:rPr>
              <w:t>)]</w:t>
            </w:r>
            <w:r w:rsidR="00857A14">
              <w:rPr>
                <w:rFonts w:ascii="標楷體" w:eastAsia="標楷體" w:hAnsi="標楷體" w:hint="eastAsia"/>
              </w:rPr>
              <w:t>、[</w:t>
            </w:r>
            <w:r w:rsidR="00857A14" w:rsidRPr="00037244">
              <w:rPr>
                <w:rFonts w:ascii="標楷體" w:eastAsia="標楷體" w:hAnsi="標楷體" w:hint="eastAsia"/>
              </w:rPr>
              <w:t>一般債權撥付資料檔</w:t>
            </w:r>
            <w:r w:rsidR="00857A14">
              <w:rPr>
                <w:rFonts w:ascii="標楷體" w:eastAsia="標楷體" w:hAnsi="標楷體" w:hint="eastAsia"/>
              </w:rPr>
              <w:t>(</w:t>
            </w:r>
            <w:r w:rsidR="00857A14" w:rsidRPr="007944C2">
              <w:rPr>
                <w:rFonts w:ascii="標楷體" w:eastAsia="標楷體" w:hAnsi="標楷體"/>
              </w:rPr>
              <w:t>NegAppr0</w:t>
            </w:r>
            <w:r w:rsidR="00857A14">
              <w:rPr>
                <w:rFonts w:ascii="標楷體" w:eastAsia="標楷體" w:hAnsi="標楷體" w:hint="eastAsia"/>
              </w:rPr>
              <w:t>2</w:t>
            </w:r>
            <w:r w:rsidR="00857A14">
              <w:rPr>
                <w:rFonts w:ascii="標楷體" w:eastAsia="標楷體" w:hAnsi="標楷體"/>
              </w:rPr>
              <w:t>)]</w:t>
            </w:r>
          </w:p>
          <w:p w14:paraId="38C963BF" w14:textId="54F6B8DC" w:rsidR="002A0899" w:rsidRDefault="002A0899" w:rsidP="002A089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55F0E">
              <w:rPr>
                <w:rFonts w:ascii="標楷體" w:eastAsia="標楷體" w:hAnsi="標楷體" w:hint="eastAsia"/>
              </w:rPr>
              <w:t>.自動帶出會計日</w:t>
            </w:r>
            <w:r w:rsidR="00855F0E" w:rsidRPr="009A5A20">
              <w:rPr>
                <w:rFonts w:ascii="標楷體" w:eastAsia="標楷體" w:hAnsi="標楷體" w:hint="eastAsia"/>
              </w:rPr>
              <w:t>，</w:t>
            </w:r>
            <w:r w:rsidR="00855F0E"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="00571381">
              <w:rPr>
                <w:rFonts w:ascii="標楷體" w:eastAsia="標楷體" w:hAnsi="標楷體" w:hint="eastAsia"/>
                <w:lang w:eastAsia="zh-HK"/>
              </w:rPr>
              <w:t>當日應處理</w:t>
            </w:r>
            <w:r w:rsidR="00855F0E" w:rsidRPr="009A5A20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EC662A">
              <w:rPr>
                <w:rFonts w:ascii="標楷體" w:eastAsia="標楷體" w:hAnsi="標楷體" w:hint="eastAsia"/>
              </w:rPr>
              <w:t>:</w:t>
            </w:r>
          </w:p>
          <w:p w14:paraId="4487B0DB" w14:textId="176D9D41" w:rsidR="00EC662A" w:rsidRPr="009A5A20" w:rsidRDefault="00EC662A" w:rsidP="00EC662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匯款轉帳整批入帳後，將客戶款項自動轉入債協暫收</w:t>
            </w:r>
          </w:p>
          <w:p w14:paraId="6A7561D6" w14:textId="7156EA10" w:rsidR="001D4D79" w:rsidRDefault="001D4D79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815563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最大債權:</w:t>
            </w:r>
          </w:p>
          <w:p w14:paraId="73ABF67D" w14:textId="0AE563D8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&lt;入帳還款&gt;</w:t>
            </w:r>
          </w:p>
          <w:p w14:paraId="271C17AB" w14:textId="61B7F009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A.</w:t>
            </w:r>
            <w:r w:rsidRPr="009A5A20">
              <w:rPr>
                <w:rFonts w:ascii="標楷體" w:eastAsia="標楷體" w:hAnsi="標楷體" w:hint="eastAsia"/>
              </w:rPr>
              <w:t>將前日之匯款轉帳客戶債協暫收款，執行入帳還款</w:t>
            </w:r>
          </w:p>
          <w:p w14:paraId="7BC4B124" w14:textId="78D2208D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B.未確定之客戶還款，變更[交易別]為6.待處理</w:t>
            </w:r>
          </w:p>
          <w:p w14:paraId="053CD78C" w14:textId="114F5BD9" w:rsidR="001D4D79" w:rsidRPr="001D4D79" w:rsidRDefault="001D4D79" w:rsidP="00815563">
            <w:pPr>
              <w:rPr>
                <w:rFonts w:ascii="Microsoft Sans Serif" w:hAnsi="Microsoft Sans Serif" w:cs="Microsoft Sans Serif"/>
                <w:color w:val="000000"/>
                <w:kern w:val="0"/>
                <w:sz w:val="16"/>
                <w:szCs w:val="16"/>
                <w:lang w:val="zh-TW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入帳還款後產生新壽放款、保單分配款</w:t>
            </w:r>
            <w:r w:rsidR="003E4E26" w:rsidRPr="009A5A20">
              <w:rPr>
                <w:rFonts w:ascii="標楷體" w:eastAsia="標楷體" w:hAnsi="標楷體" w:hint="eastAsia"/>
              </w:rPr>
              <w:t>、</w:t>
            </w:r>
            <w:r w:rsidR="003E4E26">
              <w:rPr>
                <w:rFonts w:ascii="標楷體" w:eastAsia="標楷體" w:hAnsi="標楷體" w:hint="eastAsia"/>
              </w:rPr>
              <w:t>結清退還款</w:t>
            </w:r>
            <w:r w:rsidRPr="009A5A20">
              <w:rPr>
                <w:rFonts w:ascii="標楷體" w:eastAsia="標楷體" w:hAnsi="標楷體" w:hint="eastAsia"/>
              </w:rPr>
              <w:t>，並累</w:t>
            </w:r>
            <w:r w:rsidR="00815563">
              <w:rPr>
                <w:rFonts w:ascii="標楷體" w:eastAsia="標楷體" w:hAnsi="標楷體"/>
              </w:rPr>
              <w:br/>
            </w:r>
            <w:r w:rsidR="00815563">
              <w:rPr>
                <w:rFonts w:ascii="標楷體" w:eastAsia="標楷體" w:hAnsi="標楷體" w:hint="eastAsia"/>
              </w:rPr>
              <w:t xml:space="preserve">         </w:t>
            </w:r>
            <w:r w:rsidRPr="009A5A20">
              <w:rPr>
                <w:rFonts w:ascii="標楷體" w:eastAsia="標楷體" w:hAnsi="標楷體" w:hint="eastAsia"/>
              </w:rPr>
              <w:t>積債協、調解、更生、清算之撥付款項</w:t>
            </w:r>
          </w:p>
          <w:p w14:paraId="0A25CA50" w14:textId="6ECE7CF1" w:rsidR="001D4D79" w:rsidRPr="00815563" w:rsidRDefault="00815563" w:rsidP="00815563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Microsoft Sans Serif" w:hAnsi="Microsoft Sans Serif" w:cs="Microsoft Sans Serif"/>
                <w:color w:val="000000"/>
                <w:kern w:val="0"/>
                <w:sz w:val="16"/>
                <w:szCs w:val="16"/>
                <w:lang w:val="zh-TW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>D</w:t>
            </w:r>
            <w:r w:rsidR="001D4D79" w:rsidRPr="009A5A20">
              <w:rPr>
                <w:rFonts w:ascii="標楷體" w:eastAsia="標楷體" w:hAnsi="標楷體"/>
              </w:rPr>
              <w:t>.</w:t>
            </w:r>
            <w:r w:rsidR="003E4E26">
              <w:rPr>
                <w:rFonts w:ascii="標楷體" w:eastAsia="標楷體" w:hAnsi="標楷體" w:hint="eastAsia"/>
              </w:rPr>
              <w:t>帳務:</w:t>
            </w:r>
            <w:r w:rsidR="001D4D79" w:rsidRPr="009A5A20">
              <w:rPr>
                <w:rFonts w:ascii="標楷體" w:eastAsia="標楷體" w:hAnsi="標楷體" w:hint="eastAsia"/>
              </w:rPr>
              <w:t>新壽放款攤分金額</w:t>
            </w:r>
            <w:r w:rsidR="003E4E26"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 w:hint="eastAsia"/>
              </w:rPr>
              <w:t>結清退還款</w:t>
            </w:r>
            <w:r w:rsidR="001D4D79" w:rsidRPr="009A5A20">
              <w:rPr>
                <w:rFonts w:ascii="標楷體" w:eastAsia="標楷體" w:hAnsi="標楷體" w:hint="eastAsia"/>
              </w:rPr>
              <w:t>轉客戶</w:t>
            </w:r>
            <w:r w:rsidR="003E4E26" w:rsidRPr="00815563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債協退還款</w:t>
            </w:r>
          </w:p>
          <w:p w14:paraId="66CF183B" w14:textId="500D1A28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815563">
              <w:rPr>
                <w:rFonts w:ascii="標楷體" w:eastAsia="標楷體" w:hAnsi="標楷體"/>
              </w:rPr>
              <w:t>E</w:t>
            </w:r>
            <w:r w:rsidRPr="009A5A20"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當日須將</w:t>
            </w:r>
            <w:r w:rsidR="008177B0">
              <w:rPr>
                <w:rFonts w:ascii="標楷體" w:eastAsia="標楷體" w:hAnsi="標楷體" w:hint="eastAsia"/>
              </w:rPr>
              <w:t>前日</w:t>
            </w:r>
            <w:r w:rsidRPr="009A5A20">
              <w:rPr>
                <w:rFonts w:ascii="標楷體" w:eastAsia="標楷體" w:hAnsi="標楷體" w:hint="eastAsia"/>
              </w:rPr>
              <w:t>未入帳處理完畢，始能關帳</w:t>
            </w:r>
          </w:p>
          <w:p w14:paraId="31E17FFA" w14:textId="7A67E64E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&lt;撥付製檔&gt;</w:t>
            </w:r>
          </w:p>
          <w:p w14:paraId="32F76CEB" w14:textId="71A1422C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/>
              </w:rPr>
              <w:t>A.</w:t>
            </w:r>
            <w:r w:rsidRPr="009A5A20">
              <w:rPr>
                <w:rFonts w:ascii="標楷體" w:eastAsia="標楷體" w:hAnsi="標楷體" w:hint="eastAsia"/>
              </w:rPr>
              <w:t>依據設定之製檔日，顯示&lt;撥付製檔&gt;按鈕</w:t>
            </w:r>
          </w:p>
          <w:p w14:paraId="591A37B4" w14:textId="65FF90D9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/>
              </w:rPr>
              <w:t>B.</w:t>
            </w:r>
            <w:r w:rsidRPr="009A5A20">
              <w:rPr>
                <w:rFonts w:ascii="標楷體" w:eastAsia="標楷體" w:hAnsi="標楷體" w:hint="eastAsia"/>
              </w:rPr>
              <w:t>執行後產生[最大債權撥付檔]</w:t>
            </w:r>
            <w:r>
              <w:rPr>
                <w:rFonts w:ascii="標楷體" w:eastAsia="標楷體" w:hAnsi="標楷體" w:hint="eastAsia"/>
              </w:rPr>
              <w:t>給財金公司</w:t>
            </w:r>
          </w:p>
          <w:p w14:paraId="5DD7E767" w14:textId="48B528CB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 w:hint="eastAsia"/>
              </w:rPr>
              <w:t>撥付出帳</w:t>
            </w:r>
            <w:r w:rsidRPr="009A5A20">
              <w:rPr>
                <w:rFonts w:ascii="標楷體" w:eastAsia="標楷體" w:hAnsi="標楷體" w:hint="eastAsia"/>
              </w:rPr>
              <w:t>&gt;</w:t>
            </w:r>
          </w:p>
          <w:p w14:paraId="3ED553A7" w14:textId="133A4608" w:rsidR="001D4D79" w:rsidRPr="009A5A20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依據設定之傳票日，顯示&lt;撥付傳票&gt;按鈕</w:t>
            </w:r>
          </w:p>
          <w:p w14:paraId="17D3CD64" w14:textId="77777777" w:rsidR="00B03769" w:rsidRDefault="001D4D79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 w:hint="eastAsia"/>
              </w:rPr>
              <w:t>B</w:t>
            </w:r>
            <w:r w:rsidRPr="009A5A20"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執行後出[撥付其他債權機構]帳務</w:t>
            </w:r>
          </w:p>
          <w:p w14:paraId="0FB773DC" w14:textId="3B5A4B58" w:rsidR="00923D1E" w:rsidRPr="009A5A20" w:rsidRDefault="00923D1E" w:rsidP="00923D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&lt;</w:t>
            </w:r>
            <w:r w:rsidRPr="00F45B7F">
              <w:rPr>
                <w:rFonts w:ascii="標楷體" w:eastAsia="標楷體" w:hAnsi="標楷體" w:hint="eastAsia"/>
              </w:rPr>
              <w:t>檢核回覆</w:t>
            </w:r>
            <w:r w:rsidRPr="009A5A20">
              <w:rPr>
                <w:rFonts w:ascii="標楷體" w:eastAsia="標楷體" w:hAnsi="標楷體" w:hint="eastAsia"/>
              </w:rPr>
              <w:t>&gt;</w:t>
            </w:r>
          </w:p>
          <w:p w14:paraId="0BE47D31" w14:textId="211AA2F6" w:rsidR="00923D1E" w:rsidRPr="009A5A20" w:rsidRDefault="00923D1E" w:rsidP="00923D1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/>
              </w:rPr>
              <w:t>A.</w:t>
            </w:r>
            <w:r w:rsidRPr="009A5A20">
              <w:rPr>
                <w:rFonts w:ascii="標楷體" w:eastAsia="標楷體" w:hAnsi="標楷體" w:hint="eastAsia"/>
              </w:rPr>
              <w:t>依據設定之</w:t>
            </w:r>
            <w:r w:rsidRPr="00F45B7F">
              <w:rPr>
                <w:rFonts w:ascii="標楷體" w:eastAsia="標楷體" w:hAnsi="標楷體" w:hint="eastAsia"/>
              </w:rPr>
              <w:t>提兌日</w:t>
            </w:r>
            <w:r w:rsidRPr="009A5A20">
              <w:rPr>
                <w:rFonts w:ascii="標楷體" w:eastAsia="標楷體" w:hAnsi="標楷體" w:hint="eastAsia"/>
              </w:rPr>
              <w:t>，顯示&lt;</w:t>
            </w:r>
            <w:r w:rsidRPr="00F45B7F">
              <w:rPr>
                <w:rFonts w:ascii="標楷體" w:eastAsia="標楷體" w:hAnsi="標楷體" w:hint="eastAsia"/>
              </w:rPr>
              <w:t>檢核回覆</w:t>
            </w:r>
            <w:r w:rsidRPr="009A5A20">
              <w:rPr>
                <w:rFonts w:ascii="標楷體" w:eastAsia="標楷體" w:hAnsi="標楷體" w:hint="eastAsia"/>
              </w:rPr>
              <w:t>&gt;按鈕</w:t>
            </w:r>
          </w:p>
          <w:p w14:paraId="17CFD62C" w14:textId="77777777" w:rsidR="007D280D" w:rsidRDefault="00923D1E" w:rsidP="001D4D7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Pr="009A5A20">
              <w:rPr>
                <w:rFonts w:ascii="標楷體" w:eastAsia="標楷體" w:hAnsi="標楷體"/>
              </w:rPr>
              <w:t>B.</w:t>
            </w:r>
            <w:r>
              <w:rPr>
                <w:rFonts w:ascii="標楷體" w:eastAsia="標楷體" w:hAnsi="標楷體" w:hint="eastAsia"/>
              </w:rPr>
              <w:t>讀取財金公司之回覆檔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將撥付結果寫回資料庫</w:t>
            </w:r>
          </w:p>
          <w:p w14:paraId="0F9BAFD2" w14:textId="3BBD04CE" w:rsidR="00F46CC4" w:rsidRDefault="00F46CC4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815563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)一般債權:</w:t>
            </w:r>
          </w:p>
          <w:p w14:paraId="593BBD60" w14:textId="58A197DF" w:rsidR="00F46CC4" w:rsidRPr="00923D1E" w:rsidRDefault="00F46CC4" w:rsidP="001D4D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6624A1" w:rsidRPr="009A5A20">
              <w:rPr>
                <w:rFonts w:ascii="標楷體" w:eastAsia="標楷體" w:hAnsi="標楷體" w:hint="eastAsia"/>
              </w:rPr>
              <w:t>&lt;入帳還款&gt;</w:t>
            </w:r>
            <w:r w:rsidR="006624A1">
              <w:rPr>
                <w:rFonts w:ascii="標楷體" w:eastAsia="標楷體" w:hAnsi="標楷體" w:hint="eastAsia"/>
              </w:rPr>
              <w:t>:</w:t>
            </w:r>
            <w:r w:rsidR="006624A1" w:rsidRPr="00E15F49">
              <w:rPr>
                <w:rFonts w:ascii="標楷體" w:eastAsia="標楷體" w:hAnsi="標楷體" w:hint="eastAsia"/>
              </w:rPr>
              <w:t>匯入之分配款執行入帳還款</w:t>
            </w:r>
            <w:r w:rsidR="008177B0" w:rsidRPr="00E15F49">
              <w:rPr>
                <w:rFonts w:ascii="標楷體" w:eastAsia="標楷體" w:hAnsi="標楷體" w:hint="eastAsia"/>
              </w:rPr>
              <w:t>，帳務:</w:t>
            </w:r>
            <w:r w:rsidR="00E15F49" w:rsidRPr="00E15F49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債協暫收款</w:t>
            </w:r>
            <w:r w:rsidR="008177B0" w:rsidRPr="00E15F49">
              <w:rPr>
                <w:rFonts w:ascii="標楷體" w:eastAsia="標楷體" w:hAnsi="標楷體" w:hint="eastAsia"/>
              </w:rPr>
              <w:t>轉</w:t>
            </w:r>
            <w:r w:rsidR="00E15F49">
              <w:rPr>
                <w:rFonts w:ascii="標楷體" w:eastAsia="標楷體" w:hAnsi="標楷體"/>
              </w:rPr>
              <w:br/>
            </w:r>
            <w:r w:rsidR="00E15F49">
              <w:rPr>
                <w:rFonts w:ascii="標楷體" w:eastAsia="標楷體" w:hAnsi="標楷體" w:hint="eastAsia"/>
              </w:rPr>
              <w:t xml:space="preserve">               </w:t>
            </w:r>
            <w:r w:rsidR="008177B0" w:rsidRPr="00E15F49">
              <w:rPr>
                <w:rFonts w:ascii="標楷體" w:eastAsia="標楷體" w:hAnsi="標楷體" w:hint="eastAsia"/>
              </w:rPr>
              <w:t>客戶</w:t>
            </w:r>
            <w:r w:rsidR="008177B0" w:rsidRPr="00E15F49">
              <w:rPr>
                <w:rFonts w:ascii="標楷體" w:eastAsia="標楷體" w:hAnsi="標楷體" w:cs="微軟正黑體" w:hint="eastAsia"/>
                <w:color w:val="000000"/>
                <w:kern w:val="0"/>
                <w:lang w:val="zh-TW"/>
              </w:rPr>
              <w:t>債協退還款</w:t>
            </w:r>
          </w:p>
        </w:tc>
      </w:tr>
      <w:tr w:rsidR="00AD0D8D" w:rsidRPr="009A5A20" w14:paraId="549B28E4" w14:textId="77777777" w:rsidTr="00D90DCF">
        <w:trPr>
          <w:trHeight w:val="321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E10998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9CDDB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9A5A20" w14:paraId="3F996DC2" w14:textId="77777777" w:rsidTr="00D90DCF">
        <w:trPr>
          <w:trHeight w:val="1311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7CA6F7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E4066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9A5A20" w14:paraId="06677FA1" w14:textId="77777777" w:rsidTr="00D90DCF">
        <w:trPr>
          <w:trHeight w:val="278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148A1C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033DD2" w14:textId="55BFA776" w:rsidR="00AD0D8D" w:rsidRPr="009A5A20" w:rsidRDefault="002A0899" w:rsidP="00A46D9D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AD0D8D" w:rsidRPr="009A5A20" w14:paraId="1C7A376A" w14:textId="77777777" w:rsidTr="00D90DCF">
        <w:trPr>
          <w:trHeight w:val="358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7EAE6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1B683A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</w:p>
        </w:tc>
      </w:tr>
      <w:tr w:rsidR="00AD0D8D" w:rsidRPr="009A5A20" w14:paraId="7CFAE7BB" w14:textId="77777777" w:rsidTr="00D90DCF">
        <w:trPr>
          <w:trHeight w:val="278"/>
        </w:trPr>
        <w:tc>
          <w:tcPr>
            <w:tcW w:w="12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AC95C8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 xml:space="preserve">參考 </w:t>
            </w:r>
          </w:p>
        </w:tc>
        <w:tc>
          <w:tcPr>
            <w:tcW w:w="7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FADCF1" w14:textId="77777777" w:rsidR="00AD0D8D" w:rsidRPr="009A5A20" w:rsidRDefault="00AD0D8D" w:rsidP="00A46D9D">
            <w:pPr>
              <w:rPr>
                <w:rFonts w:ascii="標楷體" w:eastAsia="標楷體" w:hAnsi="標楷體"/>
              </w:rPr>
            </w:pPr>
          </w:p>
        </w:tc>
      </w:tr>
    </w:tbl>
    <w:p w14:paraId="4098FD80" w14:textId="666D5F62" w:rsidR="00AD0D8D" w:rsidRDefault="00AD0D8D" w:rsidP="00AD0D8D">
      <w:pPr>
        <w:rPr>
          <w:rFonts w:ascii="標楷體" w:eastAsia="標楷體" w:hAnsi="標楷體"/>
        </w:rPr>
      </w:pPr>
    </w:p>
    <w:p w14:paraId="28DD2BDD" w14:textId="77777777" w:rsidR="002A0899" w:rsidRPr="009A5A20" w:rsidRDefault="002A0899" w:rsidP="002A0899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A0899" w:rsidRPr="009A5A20" w14:paraId="4A02A4A0" w14:textId="77777777" w:rsidTr="00856E3A">
        <w:tc>
          <w:tcPr>
            <w:tcW w:w="851" w:type="dxa"/>
            <w:shd w:val="clear" w:color="auto" w:fill="D9D9D9" w:themeFill="background1" w:themeFillShade="D9"/>
          </w:tcPr>
          <w:p w14:paraId="47E88178" w14:textId="77777777" w:rsidR="002A0899" w:rsidRPr="009A5A20" w:rsidRDefault="002A0899" w:rsidP="00856E3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DBBBDAC" w14:textId="77777777" w:rsidR="002A0899" w:rsidRPr="009A5A20" w:rsidRDefault="002A0899" w:rsidP="00856E3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66684A98" w14:textId="77777777" w:rsidR="002A0899" w:rsidRPr="009A5A20" w:rsidRDefault="002A0899" w:rsidP="00856E3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A0899" w:rsidRPr="009A5A20" w14:paraId="79F53C40" w14:textId="77777777" w:rsidTr="00856E3A">
        <w:tc>
          <w:tcPr>
            <w:tcW w:w="851" w:type="dxa"/>
          </w:tcPr>
          <w:p w14:paraId="62726E2E" w14:textId="77777777" w:rsidR="002A0899" w:rsidRPr="009A5A20" w:rsidRDefault="002A0899" w:rsidP="00856E3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5AF9D5AB" w14:textId="77777777" w:rsidR="002A0899" w:rsidRPr="009A5A20" w:rsidRDefault="002A0899" w:rsidP="00856E3A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proofErr w:type="spellEnd"/>
          </w:p>
        </w:tc>
        <w:tc>
          <w:tcPr>
            <w:tcW w:w="3828" w:type="dxa"/>
          </w:tcPr>
          <w:p w14:paraId="3D86DDBC" w14:textId="77777777" w:rsidR="002A0899" w:rsidRPr="009A5A20" w:rsidRDefault="002A0899" w:rsidP="00856E3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2A0899" w:rsidRPr="009A5A20" w14:paraId="7889D210" w14:textId="77777777" w:rsidTr="00856E3A">
        <w:tc>
          <w:tcPr>
            <w:tcW w:w="851" w:type="dxa"/>
          </w:tcPr>
          <w:p w14:paraId="501563FA" w14:textId="77777777" w:rsidR="002A0899" w:rsidRPr="009A5A20" w:rsidRDefault="002A0899" w:rsidP="002A089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5FA94A0E" w14:textId="78F1E849" w:rsidR="002A0899" w:rsidRPr="009A5A20" w:rsidRDefault="002A0899" w:rsidP="002A0899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7C8AEBED" w14:textId="73692011" w:rsidR="002A0899" w:rsidRPr="009A5A20" w:rsidRDefault="002A0899" w:rsidP="002A089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2A0899" w:rsidRPr="009A5A20" w14:paraId="488C16C9" w14:textId="77777777" w:rsidTr="00856E3A">
        <w:tc>
          <w:tcPr>
            <w:tcW w:w="851" w:type="dxa"/>
          </w:tcPr>
          <w:p w14:paraId="5A4CB077" w14:textId="77777777" w:rsidR="002A0899" w:rsidRDefault="002A0899" w:rsidP="002A089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4B1A9A6C" w14:textId="78C6AEB7" w:rsidR="002A0899" w:rsidRDefault="002A0899" w:rsidP="002A0899">
            <w:pPr>
              <w:rPr>
                <w:rFonts w:ascii="標楷體" w:eastAsia="標楷體" w:hAnsi="標楷體"/>
              </w:rPr>
            </w:pP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56A30F3A" w14:textId="7929AA06" w:rsidR="002A0899" w:rsidRPr="009A5A20" w:rsidRDefault="002A0899" w:rsidP="002A0899">
            <w:pPr>
              <w:rPr>
                <w:rFonts w:ascii="標楷體" w:eastAsia="標楷體" w:hAnsi="標楷體"/>
                <w:color w:val="000000"/>
              </w:rPr>
            </w:pPr>
            <w:r w:rsidRPr="00BF7AC8">
              <w:rPr>
                <w:rFonts w:ascii="標楷體" w:eastAsia="標楷體" w:hAnsi="標楷體" w:hint="eastAsia"/>
              </w:rPr>
              <w:t>撥付日期設定</w:t>
            </w:r>
          </w:p>
        </w:tc>
      </w:tr>
      <w:tr w:rsidR="002A0899" w:rsidRPr="009A5A20" w14:paraId="13896A96" w14:textId="77777777" w:rsidTr="00856E3A">
        <w:tc>
          <w:tcPr>
            <w:tcW w:w="851" w:type="dxa"/>
          </w:tcPr>
          <w:p w14:paraId="5A2C5549" w14:textId="1AA04749" w:rsidR="002A0899" w:rsidRDefault="002A0899" w:rsidP="002A089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71D0C26F" w14:textId="3DD390F7" w:rsidR="002A0899" w:rsidRDefault="002A0899" w:rsidP="002A0899">
            <w:pPr>
              <w:rPr>
                <w:rFonts w:ascii="標楷體" w:eastAsia="標楷體" w:hAnsi="標楷體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70C01242" w14:textId="786D2E77" w:rsidR="002A0899" w:rsidRPr="009A5A20" w:rsidRDefault="002A0899" w:rsidP="002A0899">
            <w:pPr>
              <w:rPr>
                <w:rFonts w:ascii="標楷體" w:eastAsia="標楷體" w:hAnsi="標楷體"/>
                <w:color w:val="000000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2A0899" w:rsidRPr="009A5A20" w14:paraId="0516BD03" w14:textId="77777777" w:rsidTr="00856E3A">
        <w:tc>
          <w:tcPr>
            <w:tcW w:w="851" w:type="dxa"/>
          </w:tcPr>
          <w:p w14:paraId="701F04F7" w14:textId="33B539FD" w:rsidR="002A0899" w:rsidRDefault="002A0899" w:rsidP="002A089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710E69C5" w14:textId="31C2D7B0" w:rsidR="002A0899" w:rsidRDefault="002A0899" w:rsidP="002A0899">
            <w:pPr>
              <w:rPr>
                <w:rFonts w:ascii="標楷體" w:eastAsia="標楷體" w:hAnsi="標楷體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828" w:type="dxa"/>
          </w:tcPr>
          <w:p w14:paraId="50FC9616" w14:textId="1AD94C76" w:rsidR="002A0899" w:rsidRPr="009A5A20" w:rsidRDefault="002A0899" w:rsidP="002A0899">
            <w:pPr>
              <w:rPr>
                <w:rFonts w:ascii="標楷體" w:eastAsia="標楷體" w:hAnsi="標楷體"/>
                <w:color w:val="000000"/>
              </w:rPr>
            </w:pPr>
            <w:r w:rsidRPr="00037244">
              <w:rPr>
                <w:rFonts w:ascii="標楷體" w:eastAsia="標楷體" w:hAnsi="標楷體" w:hint="eastAsia"/>
              </w:rPr>
              <w:t>一般債權撥付資料檔</w:t>
            </w:r>
          </w:p>
        </w:tc>
      </w:tr>
      <w:tr w:rsidR="007318A3" w:rsidRPr="009A5A20" w14:paraId="5D433D30" w14:textId="77777777" w:rsidTr="00856E3A">
        <w:tc>
          <w:tcPr>
            <w:tcW w:w="851" w:type="dxa"/>
          </w:tcPr>
          <w:p w14:paraId="1F1ED090" w14:textId="48F15615" w:rsidR="007318A3" w:rsidRDefault="00855F0E" w:rsidP="002A089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7C33DCE1" w14:textId="14D47BA1" w:rsidR="007318A3" w:rsidRPr="007944C2" w:rsidRDefault="00855F0E" w:rsidP="002A0899">
            <w:pPr>
              <w:rPr>
                <w:rFonts w:ascii="標楷體" w:eastAsia="標楷體" w:hAnsi="標楷體"/>
              </w:rPr>
            </w:pPr>
            <w:proofErr w:type="spellStart"/>
            <w:r w:rsidRPr="00855F0E">
              <w:rPr>
                <w:rFonts w:ascii="標楷體" w:eastAsia="標楷體" w:hAnsi="標楷體"/>
              </w:rPr>
              <w:t>AcReceivable</w:t>
            </w:r>
            <w:proofErr w:type="spellEnd"/>
          </w:p>
        </w:tc>
        <w:tc>
          <w:tcPr>
            <w:tcW w:w="3828" w:type="dxa"/>
          </w:tcPr>
          <w:p w14:paraId="6CADA942" w14:textId="7A57AD99" w:rsidR="007318A3" w:rsidRPr="00037244" w:rsidRDefault="00855F0E" w:rsidP="002A0899">
            <w:pPr>
              <w:rPr>
                <w:rFonts w:ascii="標楷體" w:eastAsia="標楷體" w:hAnsi="標楷體"/>
              </w:rPr>
            </w:pPr>
            <w:r w:rsidRPr="00855F0E">
              <w:rPr>
                <w:rFonts w:ascii="標楷體" w:eastAsia="標楷體" w:hAnsi="標楷體" w:hint="eastAsia"/>
              </w:rPr>
              <w:t>會計銷帳檔</w:t>
            </w:r>
          </w:p>
        </w:tc>
      </w:tr>
    </w:tbl>
    <w:p w14:paraId="1E11B2F8" w14:textId="77777777" w:rsidR="002A0899" w:rsidRPr="009A5A20" w:rsidRDefault="002A0899" w:rsidP="00AD0D8D">
      <w:pPr>
        <w:rPr>
          <w:rFonts w:ascii="標楷體" w:eastAsia="標楷體" w:hAnsi="標楷體"/>
        </w:rPr>
      </w:pPr>
    </w:p>
    <w:p w14:paraId="4841E80C" w14:textId="77777777" w:rsidR="00AD0D8D" w:rsidRPr="009A5A20" w:rsidRDefault="00AD0D8D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1995FABE" w14:textId="161C0BF5" w:rsidR="00AD0D8D" w:rsidRDefault="008104E0" w:rsidP="00AD0D8D">
      <w:pPr>
        <w:pStyle w:val="42"/>
        <w:spacing w:after="72"/>
        <w:ind w:leftChars="0" w:left="0"/>
        <w:rPr>
          <w:rFonts w:ascii="標楷體" w:hAnsi="標楷體"/>
        </w:rPr>
      </w:pPr>
      <w:r w:rsidRPr="009A5A20">
        <w:rPr>
          <w:rFonts w:ascii="標楷體" w:hAnsi="標楷體" w:hint="eastAsia"/>
        </w:rPr>
        <w:t>輸入畫面</w:t>
      </w:r>
      <w:r>
        <w:rPr>
          <w:rFonts w:ascii="標楷體" w:hAnsi="標楷體" w:hint="eastAsia"/>
        </w:rPr>
        <w:t>:</w:t>
      </w:r>
      <w:r w:rsidR="00D84FDA">
        <w:rPr>
          <w:rFonts w:ascii="標楷體" w:hAnsi="標楷體"/>
        </w:rPr>
        <w:t xml:space="preserve"> </w:t>
      </w:r>
    </w:p>
    <w:p w14:paraId="65CA6A41" w14:textId="4E64A673" w:rsidR="004B2A51" w:rsidRPr="009A5A20" w:rsidRDefault="004B2A51" w:rsidP="00AD0D8D">
      <w:pPr>
        <w:pStyle w:val="42"/>
        <w:spacing w:after="72"/>
        <w:ind w:leftChars="0" w:left="0"/>
        <w:rPr>
          <w:rFonts w:ascii="標楷體" w:hAnsi="標楷體"/>
        </w:rPr>
      </w:pPr>
      <w:r w:rsidRPr="004B2A51">
        <w:rPr>
          <w:rFonts w:ascii="標楷體" w:hAnsi="標楷體"/>
          <w:noProof/>
        </w:rPr>
        <w:drawing>
          <wp:inline distT="0" distB="0" distL="0" distR="0" wp14:anchorId="065275D4" wp14:editId="4D18A35B">
            <wp:extent cx="6479540" cy="1310640"/>
            <wp:effectExtent l="0" t="0" r="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AFDD" w14:textId="77777777" w:rsidR="00EF3358" w:rsidRDefault="00EF3358" w:rsidP="00555AC2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236F99F7" w14:textId="77777777" w:rsidR="00555AC2" w:rsidRPr="009A5A20" w:rsidRDefault="00555AC2" w:rsidP="00555AC2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555AC2" w:rsidRPr="009A5A20" w14:paraId="3A3FC930" w14:textId="77777777" w:rsidTr="00FA2722">
        <w:tc>
          <w:tcPr>
            <w:tcW w:w="848" w:type="dxa"/>
            <w:shd w:val="clear" w:color="auto" w:fill="D9D9D9" w:themeFill="background1" w:themeFillShade="D9"/>
          </w:tcPr>
          <w:p w14:paraId="0B725B32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3D214510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40633D9F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55AC2" w:rsidRPr="009A5A20" w14:paraId="158CA5E5" w14:textId="77777777" w:rsidTr="00555AC2">
        <w:tc>
          <w:tcPr>
            <w:tcW w:w="848" w:type="dxa"/>
          </w:tcPr>
          <w:p w14:paraId="380389BB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7AC79C4D" w14:textId="77777777" w:rsidR="00555AC2" w:rsidRPr="009A5A20" w:rsidRDefault="00555AC2" w:rsidP="00FA2722">
            <w:pPr>
              <w:rPr>
                <w:rFonts w:ascii="標楷體" w:eastAsia="標楷體" w:hAnsi="標楷體"/>
              </w:rPr>
            </w:pPr>
            <w:r w:rsidRPr="00827123"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3C77C49E" w14:textId="77777777" w:rsidR="00555AC2" w:rsidRPr="009A5557" w:rsidRDefault="00555AC2" w:rsidP="00555AC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9BEC547" w14:textId="27988E45" w:rsidR="00555AC2" w:rsidRDefault="00555AC2" w:rsidP="00555A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84FDA">
              <w:rPr>
                <w:rFonts w:ascii="標楷體" w:eastAsia="標楷體" w:hAnsi="標楷體" w:hint="eastAsia"/>
              </w:rPr>
              <w:t>自動帶入會計日=0</w:t>
            </w:r>
            <w:r w:rsidR="00D84FDA" w:rsidRPr="001B40E8">
              <w:rPr>
                <w:rFonts w:ascii="標楷體" w:eastAsia="標楷體" w:hAnsi="標楷體" w:hint="eastAsia"/>
              </w:rPr>
              <w:t>時</w:t>
            </w:r>
            <w:r w:rsidR="00D84FDA" w:rsidRPr="009A5A20">
              <w:rPr>
                <w:rFonts w:ascii="標楷體" w:eastAsia="標楷體" w:hAnsi="標楷體" w:hint="eastAsia"/>
              </w:rPr>
              <w:t>，</w:t>
            </w:r>
            <w:r w:rsidR="00D84FDA" w:rsidRPr="001B40E8">
              <w:rPr>
                <w:rFonts w:ascii="標楷體" w:eastAsia="標楷體" w:hAnsi="標楷體" w:hint="eastAsia"/>
              </w:rPr>
              <w:t>顯示錯誤訊息:"</w:t>
            </w:r>
            <w:r w:rsidR="00D84FDA" w:rsidRPr="00ED0ADD">
              <w:rPr>
                <w:rFonts w:ascii="標楷體" w:eastAsia="標楷體" w:hAnsi="標楷體" w:hint="eastAsia"/>
              </w:rPr>
              <w:t>E</w:t>
            </w:r>
            <w:r w:rsidR="00D84FDA">
              <w:rPr>
                <w:rFonts w:ascii="標楷體" w:eastAsia="標楷體" w:hAnsi="標楷體" w:hint="eastAsia"/>
              </w:rPr>
              <w:t>0015</w:t>
            </w:r>
            <w:r w:rsidR="00D84FDA">
              <w:rPr>
                <w:rFonts w:ascii="標楷體" w:eastAsia="標楷體" w:hAnsi="標楷體"/>
              </w:rPr>
              <w:t>:</w:t>
            </w:r>
            <w:r w:rsidR="00D84FDA" w:rsidRPr="00D84FDA">
              <w:rPr>
                <w:rFonts w:ascii="標楷體" w:eastAsia="標楷體" w:hAnsi="標楷體" w:hint="eastAsia"/>
              </w:rPr>
              <w:t>檢查錯誤</w:t>
            </w:r>
            <w:r w:rsidR="00D84FDA">
              <w:rPr>
                <w:rFonts w:ascii="標楷體" w:eastAsia="標楷體" w:hAnsi="標楷體"/>
              </w:rPr>
              <w:br/>
            </w:r>
            <w:r w:rsidR="00D84FDA">
              <w:rPr>
                <w:rFonts w:ascii="標楷體" w:eastAsia="標楷體" w:hAnsi="標楷體" w:hint="eastAsia"/>
              </w:rPr>
              <w:t xml:space="preserve">  </w:t>
            </w:r>
            <w:r w:rsidR="00D84FDA">
              <w:rPr>
                <w:rFonts w:ascii="標楷體" w:eastAsia="標楷體" w:hAnsi="標楷體"/>
              </w:rPr>
              <w:t>(</w:t>
            </w:r>
            <w:r w:rsidR="00D84FDA" w:rsidRPr="00D84FDA">
              <w:rPr>
                <w:rFonts w:ascii="標楷體" w:eastAsia="標楷體" w:hAnsi="標楷體" w:hint="eastAsia"/>
                <w:lang w:eastAsia="zh-HK"/>
              </w:rPr>
              <w:t>[會計日期]為空值</w:t>
            </w:r>
            <w:r w:rsidR="00D84FDA">
              <w:rPr>
                <w:rFonts w:ascii="標楷體" w:eastAsia="標楷體" w:hAnsi="標楷體"/>
              </w:rPr>
              <w:t>)</w:t>
            </w:r>
            <w:r w:rsidR="00D84FDA" w:rsidRPr="001B40E8">
              <w:rPr>
                <w:rFonts w:ascii="標楷體" w:eastAsia="標楷體" w:hAnsi="標楷體" w:hint="eastAsia"/>
              </w:rPr>
              <w:t xml:space="preserve"> "</w:t>
            </w:r>
          </w:p>
          <w:p w14:paraId="06A31382" w14:textId="77777777" w:rsidR="00555AC2" w:rsidRPr="00651325" w:rsidRDefault="00555AC2" w:rsidP="00555AC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A4BA52" w14:textId="3930061E" w:rsidR="00555AC2" w:rsidRPr="006A4CAF" w:rsidRDefault="00555AC2" w:rsidP="00555A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55AC2" w:rsidRPr="009A5A20" w14:paraId="42E43824" w14:textId="77777777" w:rsidTr="00FA2722">
        <w:tc>
          <w:tcPr>
            <w:tcW w:w="848" w:type="dxa"/>
          </w:tcPr>
          <w:p w14:paraId="25D81478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6D960D11" w14:textId="77777777" w:rsidR="00555AC2" w:rsidRPr="009A5A20" w:rsidRDefault="00555AC2" w:rsidP="00FA272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30803E56" w14:textId="77777777" w:rsidR="00555AC2" w:rsidRPr="009A5A20" w:rsidRDefault="00555AC2" w:rsidP="00FA272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55AC2" w:rsidRPr="009A5A20" w14:paraId="3111B21F" w14:textId="77777777" w:rsidTr="00FA2722">
        <w:tc>
          <w:tcPr>
            <w:tcW w:w="848" w:type="dxa"/>
          </w:tcPr>
          <w:p w14:paraId="484AA12F" w14:textId="77777777" w:rsidR="00555AC2" w:rsidRPr="009A5A20" w:rsidRDefault="00555AC2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72165553" w14:textId="77777777" w:rsidR="00555AC2" w:rsidRPr="009A5A20" w:rsidRDefault="00555AC2" w:rsidP="00FA272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5DD43568" w14:textId="77777777" w:rsidR="00555AC2" w:rsidRPr="009A5A20" w:rsidRDefault="00555AC2" w:rsidP="00FA272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1C4D2A5" w14:textId="2479D40F" w:rsidR="00555AC2" w:rsidRDefault="00555AC2" w:rsidP="00555AC2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556B0836" w14:textId="77777777" w:rsidR="00EF3358" w:rsidRPr="009A5A20" w:rsidRDefault="00EF3358" w:rsidP="00EF3358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  <w:r w:rsidRPr="009A5A20">
        <w:rPr>
          <w:rFonts w:ascii="標楷體" w:eastAsia="標楷體" w:hAnsi="標楷體" w:hint="eastAsia"/>
          <w:sz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851"/>
        <w:gridCol w:w="2331"/>
        <w:gridCol w:w="780"/>
        <w:gridCol w:w="576"/>
        <w:gridCol w:w="3393"/>
      </w:tblGrid>
      <w:tr w:rsidR="00EF3358" w:rsidRPr="009A5A20" w14:paraId="302C5864" w14:textId="77777777" w:rsidTr="00FA2722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0626E23A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1CC1800C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465A0FF2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08228A9D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F3358" w:rsidRPr="009A5A20" w14:paraId="60AF6A6F" w14:textId="77777777" w:rsidTr="00EF3358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3047C660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4C9226BE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1DE52702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14:paraId="7B164559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331" w:type="dxa"/>
            <w:shd w:val="clear" w:color="auto" w:fill="D9D9D9" w:themeFill="background1" w:themeFillShade="D9"/>
          </w:tcPr>
          <w:p w14:paraId="206F6E6E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6DEC389E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1A44EA41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60DB85F8" w14:textId="77777777" w:rsidR="00EF3358" w:rsidRPr="009A5A20" w:rsidRDefault="00EF3358" w:rsidP="00FA2722">
            <w:pPr>
              <w:rPr>
                <w:rFonts w:ascii="標楷體" w:eastAsia="標楷體" w:hAnsi="標楷體"/>
              </w:rPr>
            </w:pPr>
          </w:p>
        </w:tc>
      </w:tr>
      <w:tr w:rsidR="00D84FDA" w:rsidRPr="009A5A20" w14:paraId="2BA4C6B4" w14:textId="77777777" w:rsidTr="005028C4">
        <w:trPr>
          <w:trHeight w:val="244"/>
          <w:jc w:val="center"/>
        </w:trPr>
        <w:tc>
          <w:tcPr>
            <w:tcW w:w="10194" w:type="dxa"/>
            <w:gridSpan w:val="8"/>
            <w:shd w:val="clear" w:color="auto" w:fill="auto"/>
          </w:tcPr>
          <w:p w14:paraId="4217F1D1" w14:textId="5663D368" w:rsidR="00D84FDA" w:rsidRPr="009A5A20" w:rsidRDefault="00D84FDA" w:rsidP="00FA272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無須輸入欄位</w:t>
            </w:r>
          </w:p>
        </w:tc>
      </w:tr>
    </w:tbl>
    <w:p w14:paraId="5F30A141" w14:textId="77777777" w:rsidR="00EF3358" w:rsidRPr="00555AC2" w:rsidRDefault="00EF3358" w:rsidP="00555AC2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7F89212A" w14:textId="399E8A53" w:rsidR="00983FB8" w:rsidRDefault="00983FB8" w:rsidP="004B2A51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輸出畫面：</w:t>
      </w:r>
    </w:p>
    <w:p w14:paraId="33FE96B9" w14:textId="0A84084C" w:rsidR="004B2A51" w:rsidRDefault="006014BB" w:rsidP="004B2A51">
      <w:pPr>
        <w:pStyle w:val="17"/>
      </w:pPr>
      <w:r w:rsidRPr="006014BB">
        <w:rPr>
          <w:noProof/>
        </w:rPr>
        <w:lastRenderedPageBreak/>
        <w:drawing>
          <wp:inline distT="0" distB="0" distL="0" distR="0" wp14:anchorId="063EF785" wp14:editId="72AF7176">
            <wp:extent cx="6479540" cy="4928235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ABC" w14:textId="554761C6" w:rsidR="00EF3358" w:rsidRDefault="00EF3358" w:rsidP="00EF3358">
      <w:pPr>
        <w:pStyle w:val="17"/>
      </w:pPr>
    </w:p>
    <w:p w14:paraId="4576A21D" w14:textId="77777777" w:rsidR="00EF3358" w:rsidRPr="009A5A20" w:rsidRDefault="00EF3358" w:rsidP="00EF3358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9"/>
        <w:gridCol w:w="849"/>
        <w:gridCol w:w="1381"/>
        <w:gridCol w:w="3013"/>
        <w:gridCol w:w="4322"/>
      </w:tblGrid>
      <w:tr w:rsidR="00EF3358" w:rsidRPr="009A5A20" w14:paraId="741D0F84" w14:textId="77777777" w:rsidTr="00FA2722">
        <w:tc>
          <w:tcPr>
            <w:tcW w:w="629" w:type="dxa"/>
            <w:shd w:val="clear" w:color="auto" w:fill="D9D9D9" w:themeFill="background1" w:themeFillShade="D9"/>
          </w:tcPr>
          <w:p w14:paraId="76DD3388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49" w:type="dxa"/>
            <w:shd w:val="clear" w:color="auto" w:fill="D9D9D9" w:themeFill="background1" w:themeFillShade="D9"/>
          </w:tcPr>
          <w:p w14:paraId="1F0ED14F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6808291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14:paraId="5B1DB75C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E103797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3" w:type="dxa"/>
            <w:shd w:val="clear" w:color="auto" w:fill="D9D9D9" w:themeFill="background1" w:themeFillShade="D9"/>
          </w:tcPr>
          <w:p w14:paraId="6F31564C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22" w:type="dxa"/>
            <w:shd w:val="clear" w:color="auto" w:fill="D9D9D9" w:themeFill="background1" w:themeFillShade="D9"/>
          </w:tcPr>
          <w:p w14:paraId="52C89586" w14:textId="77777777" w:rsidR="00EF3358" w:rsidRPr="009A5A20" w:rsidRDefault="00EF3358" w:rsidP="00FA272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F3358" w:rsidRPr="009A5A20" w14:paraId="38A04AF9" w14:textId="77777777" w:rsidTr="005C5E6F">
        <w:tc>
          <w:tcPr>
            <w:tcW w:w="629" w:type="dxa"/>
            <w:shd w:val="clear" w:color="auto" w:fill="auto"/>
          </w:tcPr>
          <w:p w14:paraId="19E932FE" w14:textId="6F33A9A7" w:rsidR="00EF3358" w:rsidRPr="009A5A20" w:rsidRDefault="00EF3358" w:rsidP="00FA2722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565" w:type="dxa"/>
            <w:gridSpan w:val="4"/>
            <w:shd w:val="clear" w:color="auto" w:fill="auto"/>
          </w:tcPr>
          <w:p w14:paraId="0BA79F8B" w14:textId="65F56752" w:rsidR="00EF3358" w:rsidRPr="009A5A20" w:rsidRDefault="00EF3358" w:rsidP="00FA272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最大債權</w:t>
            </w:r>
            <w:r w:rsidR="001F0138">
              <w:rPr>
                <w:rFonts w:ascii="標楷體" w:eastAsia="標楷體" w:hAnsi="標楷體" w:hint="eastAsia"/>
              </w:rPr>
              <w:t>:前日匯入</w:t>
            </w:r>
          </w:p>
        </w:tc>
      </w:tr>
      <w:tr w:rsidR="00F06967" w:rsidRPr="009A5A20" w14:paraId="239437D6" w14:textId="77777777" w:rsidTr="00FA2722">
        <w:tc>
          <w:tcPr>
            <w:tcW w:w="629" w:type="dxa"/>
            <w:vMerge w:val="restart"/>
            <w:shd w:val="clear" w:color="auto" w:fill="auto"/>
          </w:tcPr>
          <w:p w14:paraId="1F060652" w14:textId="4C80BE91" w:rsidR="00F06967" w:rsidRPr="009A5A20" w:rsidRDefault="00D929E9" w:rsidP="00FA2722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</w:tcPr>
          <w:p w14:paraId="452D3DEC" w14:textId="60E77D8B" w:rsidR="00F06967" w:rsidRPr="009A5A20" w:rsidRDefault="00F06967" w:rsidP="00FA272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3AD612C" w14:textId="3DC5F569" w:rsidR="00F06967" w:rsidRPr="009A5A20" w:rsidRDefault="00F06967" w:rsidP="00FA272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未入帳筆數</w:t>
            </w:r>
          </w:p>
        </w:tc>
        <w:tc>
          <w:tcPr>
            <w:tcW w:w="3013" w:type="dxa"/>
            <w:shd w:val="clear" w:color="auto" w:fill="auto"/>
          </w:tcPr>
          <w:p w14:paraId="5D75B80A" w14:textId="77777777" w:rsidR="00F06967" w:rsidRPr="009A5A20" w:rsidRDefault="00F06967" w:rsidP="00FA272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8223692" w14:textId="0D1BC07E" w:rsidR="00F06967" w:rsidRPr="009A5A20" w:rsidRDefault="003302A6" w:rsidP="00FA272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 w:rsidR="00431BD3">
              <w:rPr>
                <w:rFonts w:ascii="標楷體" w:eastAsia="標楷體" w:hAnsi="標楷體" w:hint="eastAsia"/>
              </w:rPr>
              <w:t>:</w:t>
            </w:r>
            <w:r w:rsidR="00431BD3">
              <w:rPr>
                <w:rFonts w:ascii="標楷體" w:eastAsia="標楷體" w:hAnsi="標楷體"/>
              </w:rPr>
              <w:br/>
            </w:r>
            <w:r w:rsidR="00431BD3">
              <w:rPr>
                <w:rFonts w:ascii="標楷體" w:eastAsia="標楷體" w:hAnsi="標楷體" w:hint="eastAsia"/>
              </w:rPr>
              <w:t>[債權區分]=[1</w:t>
            </w:r>
            <w:r w:rsidR="00431BD3">
              <w:rPr>
                <w:rFonts w:ascii="標楷體" w:eastAsia="標楷體" w:hAnsi="標楷體"/>
              </w:rPr>
              <w:t>:</w:t>
            </w:r>
            <w:r w:rsidR="00431BD3">
              <w:rPr>
                <w:rFonts w:ascii="標楷體" w:eastAsia="標楷體" w:hAnsi="標楷體" w:hint="eastAsia"/>
              </w:rPr>
              <w:t>最大債權]+[查詢項目]=[02</w:t>
            </w:r>
            <w:r w:rsidR="00431BD3">
              <w:rPr>
                <w:rFonts w:ascii="標楷體" w:eastAsia="標楷體" w:hAnsi="標楷體"/>
              </w:rPr>
              <w:t>:</w:t>
            </w:r>
            <w:r w:rsidR="00431BD3">
              <w:rPr>
                <w:rFonts w:ascii="標楷體" w:eastAsia="標楷體" w:hAnsi="標楷體" w:hint="eastAsia"/>
              </w:rPr>
              <w:t>未入帳]+[查詢細項]=[0</w:t>
            </w:r>
            <w:r w:rsidR="00431BD3">
              <w:rPr>
                <w:rFonts w:ascii="標楷體" w:eastAsia="標楷體" w:hAnsi="標楷體"/>
              </w:rPr>
              <w:t>:</w:t>
            </w:r>
            <w:r w:rsidR="00431BD3">
              <w:rPr>
                <w:rFonts w:ascii="標楷體" w:eastAsia="標楷體" w:hAnsi="標楷體" w:hint="eastAsia"/>
              </w:rPr>
              <w:t>無]+[是否製檔]=[0</w:t>
            </w:r>
            <w:r w:rsidR="00431BD3">
              <w:rPr>
                <w:rFonts w:ascii="標楷體" w:eastAsia="標楷體" w:hAnsi="標楷體"/>
              </w:rPr>
              <w:t>:</w:t>
            </w:r>
            <w:r w:rsidR="00431BD3">
              <w:rPr>
                <w:rFonts w:ascii="標楷體" w:eastAsia="標楷體" w:hAnsi="標楷體" w:hint="eastAsia"/>
              </w:rPr>
              <w:t>無]+[是否為按鈕</w:t>
            </w:r>
            <w:r w:rsidR="008A7F88">
              <w:rPr>
                <w:rFonts w:ascii="標楷體" w:eastAsia="標楷體" w:hAnsi="標楷體" w:hint="eastAsia"/>
              </w:rPr>
              <w:t>]</w:t>
            </w:r>
            <w:r w:rsidR="008A7F88">
              <w:rPr>
                <w:rFonts w:ascii="標楷體" w:eastAsia="標楷體" w:hAnsi="標楷體"/>
              </w:rPr>
              <w:t>=</w:t>
            </w:r>
            <w:r w:rsidR="00431BD3">
              <w:rPr>
                <w:rFonts w:ascii="標楷體" w:eastAsia="標楷體" w:hAnsi="標楷體" w:hint="eastAsia"/>
              </w:rPr>
              <w:t>[0:N]</w:t>
            </w:r>
            <w:r w:rsidR="00D929E9" w:rsidRPr="009A5A20">
              <w:rPr>
                <w:rFonts w:ascii="標楷體" w:eastAsia="標楷體" w:hAnsi="標楷體" w:hint="eastAsia"/>
              </w:rPr>
              <w:t>，</w:t>
            </w:r>
            <w:r w:rsidR="00D929E9">
              <w:rPr>
                <w:rFonts w:ascii="標楷體" w:eastAsia="標楷體" w:hAnsi="標楷體" w:hint="eastAsia"/>
              </w:rPr>
              <w:t>顯示</w:t>
            </w:r>
            <w:r w:rsidR="00067F95">
              <w:rPr>
                <w:rFonts w:ascii="標楷體" w:eastAsia="標楷體" w:hAnsi="標楷體" w:hint="eastAsia"/>
              </w:rPr>
              <w:t>前日匯入且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</w:t>
            </w:r>
            <w:r w:rsidR="009F6D4F">
              <w:rPr>
                <w:rFonts w:ascii="標楷體" w:eastAsia="標楷體" w:hAnsi="標楷體" w:hint="eastAsia"/>
              </w:rPr>
              <w:t>未入帳</w:t>
            </w:r>
            <w:r w:rsidR="00067F95">
              <w:rPr>
                <w:rFonts w:ascii="標楷體" w:eastAsia="標楷體" w:hAnsi="標楷體" w:hint="eastAsia"/>
              </w:rPr>
              <w:t>之</w:t>
            </w:r>
            <w:r w:rsidR="00D929E9">
              <w:rPr>
                <w:rFonts w:ascii="標楷體" w:eastAsia="標楷體" w:hAnsi="標楷體" w:hint="eastAsia"/>
              </w:rPr>
              <w:t>筆數</w:t>
            </w:r>
            <w:r w:rsidR="00567424">
              <w:rPr>
                <w:rFonts w:ascii="標楷體" w:eastAsia="標楷體" w:hAnsi="標楷體" w:hint="eastAsia"/>
              </w:rPr>
              <w:t>合計</w:t>
            </w:r>
          </w:p>
        </w:tc>
      </w:tr>
      <w:tr w:rsidR="00F06967" w:rsidRPr="009A5A20" w14:paraId="4684F607" w14:textId="77777777" w:rsidTr="00FA2722">
        <w:tc>
          <w:tcPr>
            <w:tcW w:w="629" w:type="dxa"/>
            <w:vMerge/>
            <w:shd w:val="clear" w:color="auto" w:fill="auto"/>
          </w:tcPr>
          <w:p w14:paraId="1515BBE9" w14:textId="77777777" w:rsidR="00F06967" w:rsidRPr="009A5A20" w:rsidRDefault="00F06967" w:rsidP="00F06967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DD68FF7" w14:textId="3752CEF9" w:rsidR="00F06967" w:rsidRPr="009A5A20" w:rsidRDefault="00F06967" w:rsidP="00F0696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2B5DEB05" w14:textId="7EDB0803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4D0DF50F" w14:textId="7BD53B8A" w:rsidR="00F06967" w:rsidRPr="009A5A20" w:rsidRDefault="00D929E9" w:rsidP="00F069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="00F45B7F"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2B7F1CEA" w14:textId="05DBAB48" w:rsidR="00F06967" w:rsidRPr="009A5A20" w:rsidRDefault="00F06967" w:rsidP="00F06967">
            <w:pPr>
              <w:rPr>
                <w:rFonts w:ascii="標楷體" w:eastAsia="標楷體" w:hAnsi="標楷體"/>
              </w:rPr>
            </w:pPr>
          </w:p>
        </w:tc>
      </w:tr>
      <w:tr w:rsidR="00F06967" w:rsidRPr="009A5A20" w14:paraId="420A529F" w14:textId="77777777" w:rsidTr="00FA2722">
        <w:tc>
          <w:tcPr>
            <w:tcW w:w="629" w:type="dxa"/>
            <w:vMerge/>
            <w:shd w:val="clear" w:color="auto" w:fill="auto"/>
          </w:tcPr>
          <w:p w14:paraId="26C886C4" w14:textId="77777777" w:rsidR="00F06967" w:rsidRPr="009A5A20" w:rsidRDefault="00F06967" w:rsidP="00F06967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5E6CC11" w14:textId="3B467FAC" w:rsidR="00F06967" w:rsidRPr="009A5A20" w:rsidRDefault="00F06967" w:rsidP="00F0696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22F913A" w14:textId="07A2BE60" w:rsidR="00F06967" w:rsidRPr="009A5A20" w:rsidRDefault="00C90DF9" w:rsidP="00F069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:</w:t>
            </w:r>
            <w:r w:rsidR="00F06967">
              <w:rPr>
                <w:rFonts w:ascii="標楷體" w:eastAsia="標楷體" w:hAnsi="標楷體" w:hint="eastAsia"/>
                <w:lang w:eastAsia="zh-HK"/>
              </w:rPr>
              <w:t>入帳還款</w:t>
            </w:r>
          </w:p>
        </w:tc>
        <w:tc>
          <w:tcPr>
            <w:tcW w:w="3013" w:type="dxa"/>
            <w:shd w:val="clear" w:color="auto" w:fill="auto"/>
          </w:tcPr>
          <w:p w14:paraId="65E32B05" w14:textId="77777777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56F64D8F" w14:textId="2DDEE5F0" w:rsidR="00F06967" w:rsidRPr="009A5A20" w:rsidRDefault="00B10739" w:rsidP="00F0696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未入帳]+[查詢細項]=[0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</w:t>
            </w:r>
            <w:r>
              <w:rPr>
                <w:rFonts w:ascii="標楷體" w:eastAsia="標楷體" w:hAnsi="標楷體" w:hint="eastAsia"/>
              </w:rPr>
              <w:lastRenderedPageBreak/>
              <w:t>鈕</w:t>
            </w:r>
            <w:r w:rsidR="008A7F88"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06967" w:rsidRPr="009A5A20" w14:paraId="5D932626" w14:textId="77777777" w:rsidTr="00FA2722">
        <w:tc>
          <w:tcPr>
            <w:tcW w:w="629" w:type="dxa"/>
            <w:vMerge w:val="restart"/>
            <w:shd w:val="clear" w:color="auto" w:fill="auto"/>
          </w:tcPr>
          <w:p w14:paraId="231A8E4B" w14:textId="08622476" w:rsidR="00F06967" w:rsidRPr="009A5A20" w:rsidRDefault="008124A8" w:rsidP="00F06967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849" w:type="dxa"/>
            <w:shd w:val="clear" w:color="auto" w:fill="auto"/>
          </w:tcPr>
          <w:p w14:paraId="4CD1A884" w14:textId="1E067E95" w:rsidR="00F06967" w:rsidRPr="009A5A20" w:rsidRDefault="00F06967" w:rsidP="00F0696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223A9E8E" w14:textId="361B604C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待處理筆數</w:t>
            </w:r>
          </w:p>
        </w:tc>
        <w:tc>
          <w:tcPr>
            <w:tcW w:w="3013" w:type="dxa"/>
            <w:shd w:val="clear" w:color="auto" w:fill="auto"/>
          </w:tcPr>
          <w:p w14:paraId="3DE175D1" w14:textId="77777777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D71B0AA" w14:textId="770E6E4D" w:rsidR="00F06967" w:rsidRPr="009A5A20" w:rsidRDefault="002A2E40" w:rsidP="00F0696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待處理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</w:t>
            </w:r>
            <w:r w:rsidR="008A7F88"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 w:hint="eastAsia"/>
              </w:rPr>
              <w:t>[0:N]</w:t>
            </w:r>
            <w:r w:rsidR="00567424" w:rsidRPr="009A5A20">
              <w:rPr>
                <w:rFonts w:ascii="標楷體" w:eastAsia="標楷體" w:hAnsi="標楷體" w:hint="eastAsia"/>
              </w:rPr>
              <w:t>，</w:t>
            </w:r>
            <w:r w:rsidR="00567424">
              <w:rPr>
                <w:rFonts w:ascii="標楷體" w:eastAsia="標楷體" w:hAnsi="標楷體" w:hint="eastAsia"/>
              </w:rPr>
              <w:t>顯示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</w:t>
            </w:r>
            <w:r w:rsidR="009F6D4F">
              <w:rPr>
                <w:rFonts w:ascii="標楷體" w:eastAsia="標楷體" w:hAnsi="標楷體" w:hint="eastAsia"/>
                <w:lang w:eastAsia="zh-HK"/>
              </w:rPr>
              <w:t>待處理</w:t>
            </w:r>
            <w:r w:rsidR="00067F95">
              <w:rPr>
                <w:rFonts w:ascii="標楷體" w:eastAsia="標楷體" w:hAnsi="標楷體" w:hint="eastAsia"/>
                <w:lang w:eastAsia="zh-HK"/>
              </w:rPr>
              <w:t>之</w:t>
            </w:r>
            <w:r w:rsidR="00567424"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F45B7F" w:rsidRPr="009A5A20" w14:paraId="7B60C145" w14:textId="77777777" w:rsidTr="00FA2722">
        <w:tc>
          <w:tcPr>
            <w:tcW w:w="629" w:type="dxa"/>
            <w:vMerge/>
            <w:shd w:val="clear" w:color="auto" w:fill="auto"/>
          </w:tcPr>
          <w:p w14:paraId="56D300A4" w14:textId="77777777" w:rsidR="00F45B7F" w:rsidRPr="009A5A20" w:rsidRDefault="00F45B7F" w:rsidP="00F45B7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7CC78A7" w14:textId="0EE623DC" w:rsidR="00F45B7F" w:rsidRPr="009A5A20" w:rsidRDefault="00F45B7F" w:rsidP="00F45B7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A3DA024" w14:textId="2DFA677F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2935807D" w14:textId="56DD4D95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048EF52F" w14:textId="61C55DD2" w:rsidR="00F45B7F" w:rsidRPr="009A5A20" w:rsidRDefault="00F45B7F" w:rsidP="00F45B7F">
            <w:pPr>
              <w:rPr>
                <w:rFonts w:ascii="標楷體" w:eastAsia="標楷體" w:hAnsi="標楷體"/>
              </w:rPr>
            </w:pPr>
          </w:p>
        </w:tc>
      </w:tr>
      <w:tr w:rsidR="00F06967" w:rsidRPr="009A5A20" w14:paraId="65CB5CC7" w14:textId="77777777" w:rsidTr="00FA2722">
        <w:tc>
          <w:tcPr>
            <w:tcW w:w="629" w:type="dxa"/>
            <w:vMerge/>
            <w:shd w:val="clear" w:color="auto" w:fill="auto"/>
          </w:tcPr>
          <w:p w14:paraId="727EC740" w14:textId="77777777" w:rsidR="00F06967" w:rsidRPr="009A5A20" w:rsidRDefault="00F06967" w:rsidP="00F06967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04AED5F1" w14:textId="7A612BEE" w:rsidR="00F06967" w:rsidRPr="00A179C8" w:rsidRDefault="00F06967" w:rsidP="00F06967">
            <w:pPr>
              <w:jc w:val="center"/>
              <w:rPr>
                <w:rFonts w:ascii="標楷體" w:eastAsia="標楷體" w:hAnsi="標楷體"/>
              </w:rPr>
            </w:pPr>
            <w:r w:rsidRPr="00A179C8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42524369" w14:textId="6476D2D5" w:rsidR="00F06967" w:rsidRPr="00A179C8" w:rsidRDefault="00C90DF9" w:rsidP="00F06967">
            <w:pPr>
              <w:rPr>
                <w:rFonts w:ascii="標楷體" w:eastAsia="標楷體" w:hAnsi="標楷體"/>
                <w:lang w:eastAsia="zh-HK"/>
              </w:rPr>
            </w:pPr>
            <w:r w:rsidRPr="00A179C8">
              <w:rPr>
                <w:rFonts w:ascii="標楷體" w:eastAsia="標楷體" w:hAnsi="標楷體" w:hint="eastAsia"/>
                <w:lang w:eastAsia="zh-HK"/>
              </w:rPr>
              <w:t>應處理事項</w:t>
            </w:r>
            <w:r w:rsidRPr="00A179C8">
              <w:rPr>
                <w:rFonts w:ascii="標楷體" w:eastAsia="標楷體" w:hAnsi="標楷體" w:hint="eastAsia"/>
              </w:rPr>
              <w:t>:</w:t>
            </w:r>
            <w:r w:rsidR="00F06967" w:rsidRPr="00A179C8">
              <w:rPr>
                <w:rFonts w:ascii="標楷體" w:eastAsia="標楷體" w:hAnsi="標楷體" w:hint="eastAsia"/>
                <w:lang w:eastAsia="zh-HK"/>
              </w:rPr>
              <w:t>入帳還款</w:t>
            </w:r>
          </w:p>
        </w:tc>
        <w:tc>
          <w:tcPr>
            <w:tcW w:w="3013" w:type="dxa"/>
            <w:shd w:val="clear" w:color="auto" w:fill="auto"/>
          </w:tcPr>
          <w:p w14:paraId="68F0EA36" w14:textId="77777777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D55F600" w14:textId="01110B31" w:rsidR="00F06967" w:rsidRPr="009A5A20" w:rsidRDefault="002A2E40" w:rsidP="00F0696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3:</w:t>
            </w:r>
            <w:r>
              <w:rPr>
                <w:rFonts w:ascii="標楷體" w:eastAsia="標楷體" w:hAnsi="標楷體" w:hint="eastAsia"/>
                <w:lang w:eastAsia="zh-HK"/>
              </w:rPr>
              <w:t>待處理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</w:t>
            </w:r>
            <w:r w:rsidR="008A7F88"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06967" w:rsidRPr="009A5A20" w14:paraId="4E8ED88E" w14:textId="77777777" w:rsidTr="00FA2722">
        <w:tc>
          <w:tcPr>
            <w:tcW w:w="629" w:type="dxa"/>
            <w:vMerge w:val="restart"/>
            <w:shd w:val="clear" w:color="auto" w:fill="auto"/>
          </w:tcPr>
          <w:p w14:paraId="266DA9D3" w14:textId="2245B5B5" w:rsidR="00F06967" w:rsidRPr="009A5A20" w:rsidRDefault="008124A8" w:rsidP="00F06967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</w:tcPr>
          <w:p w14:paraId="5818DC11" w14:textId="39A18C7E" w:rsidR="00F06967" w:rsidRPr="009A5A20" w:rsidRDefault="00F06967" w:rsidP="00F0696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4CBF5EE7" w14:textId="4789BFE0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本日入帳筆數</w:t>
            </w:r>
          </w:p>
        </w:tc>
        <w:tc>
          <w:tcPr>
            <w:tcW w:w="3013" w:type="dxa"/>
            <w:shd w:val="clear" w:color="auto" w:fill="auto"/>
          </w:tcPr>
          <w:p w14:paraId="64A89EE1" w14:textId="77777777" w:rsidR="00F06967" w:rsidRPr="009A5A20" w:rsidRDefault="00F06967" w:rsidP="00F0696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3E40B36" w14:textId="6D24AE5D" w:rsidR="00F06967" w:rsidRPr="009A5A20" w:rsidRDefault="002A2E40" w:rsidP="00F0696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</w:t>
            </w:r>
            <w:r w:rsidR="00A21A28">
              <w:rPr>
                <w:rFonts w:ascii="標楷體" w:eastAsia="標楷體" w:hAnsi="標楷體" w:hint="eastAsia"/>
                <w:lang w:eastAsia="zh-HK"/>
              </w:rPr>
              <w:t>入帳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</w:t>
            </w:r>
            <w:r w:rsidR="008A7F88"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 w:hint="eastAsia"/>
              </w:rPr>
              <w:t>[0:N]</w:t>
            </w:r>
            <w:r w:rsidR="00567424" w:rsidRPr="009A5A20">
              <w:rPr>
                <w:rFonts w:ascii="標楷體" w:eastAsia="標楷體" w:hAnsi="標楷體" w:hint="eastAsia"/>
              </w:rPr>
              <w:t>，</w:t>
            </w:r>
            <w:r w:rsidR="00567424">
              <w:rPr>
                <w:rFonts w:ascii="標楷體" w:eastAsia="標楷體" w:hAnsi="標楷體" w:hint="eastAsia"/>
              </w:rPr>
              <w:t>顯示</w:t>
            </w:r>
            <w:r w:rsidR="009F6D4F">
              <w:rPr>
                <w:rFonts w:ascii="標楷體" w:eastAsia="標楷體" w:hAnsi="標楷體" w:hint="eastAsia"/>
              </w:rPr>
              <w:t>本日做入帳還款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 w:rsidR="009F6D4F">
              <w:rPr>
                <w:rFonts w:ascii="標楷體" w:eastAsia="標楷體" w:hAnsi="標楷體" w:hint="eastAsia"/>
              </w:rPr>
              <w:t>之</w:t>
            </w:r>
            <w:r w:rsidR="00567424"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F45B7F" w:rsidRPr="009A5A20" w14:paraId="1FF3C67C" w14:textId="77777777" w:rsidTr="00FA2722">
        <w:tc>
          <w:tcPr>
            <w:tcW w:w="629" w:type="dxa"/>
            <w:vMerge/>
            <w:shd w:val="clear" w:color="auto" w:fill="auto"/>
          </w:tcPr>
          <w:p w14:paraId="5864B722" w14:textId="77777777" w:rsidR="00F45B7F" w:rsidRPr="009A5A20" w:rsidRDefault="00F45B7F" w:rsidP="00F45B7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AD28758" w14:textId="2083F788" w:rsidR="00F45B7F" w:rsidRPr="009A5A20" w:rsidRDefault="00F45B7F" w:rsidP="00F45B7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99EF556" w14:textId="01BBEC6F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1236D131" w14:textId="4E7C7265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5C03FC52" w14:textId="2176D359" w:rsidR="00F45B7F" w:rsidRPr="009A5A20" w:rsidRDefault="00F45B7F" w:rsidP="00F45B7F">
            <w:pPr>
              <w:rPr>
                <w:rFonts w:ascii="標楷體" w:eastAsia="標楷體" w:hAnsi="標楷體"/>
              </w:rPr>
            </w:pPr>
          </w:p>
        </w:tc>
      </w:tr>
      <w:tr w:rsidR="00D929E9" w:rsidRPr="009A5A20" w14:paraId="6B480A94" w14:textId="77777777" w:rsidTr="00FA2722">
        <w:tc>
          <w:tcPr>
            <w:tcW w:w="629" w:type="dxa"/>
            <w:vMerge/>
            <w:shd w:val="clear" w:color="auto" w:fill="auto"/>
          </w:tcPr>
          <w:p w14:paraId="0DE6F947" w14:textId="77777777" w:rsidR="00D929E9" w:rsidRPr="009A5A20" w:rsidRDefault="00D929E9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0F5C273" w14:textId="51CB114B" w:rsidR="00D929E9" w:rsidRPr="009A5A20" w:rsidRDefault="00D929E9" w:rsidP="00D929E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1F31B5AF" w14:textId="0D05E367" w:rsidR="00D929E9" w:rsidRPr="009A5A20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本月入帳筆數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/未製檔</w:t>
            </w:r>
          </w:p>
        </w:tc>
        <w:tc>
          <w:tcPr>
            <w:tcW w:w="3013" w:type="dxa"/>
            <w:shd w:val="clear" w:color="auto" w:fill="auto"/>
          </w:tcPr>
          <w:p w14:paraId="5113B072" w14:textId="77777777" w:rsidR="00D929E9" w:rsidRPr="009A5A20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B64F641" w14:textId="077BB40E" w:rsidR="00D929E9" w:rsidRPr="009A5A20" w:rsidRDefault="00D929E9" w:rsidP="00D929E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最大債權]+[查詢項目]=[05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本月入帳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>/[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未製檔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+[是否為按鈕]=[0:N]</w:t>
            </w:r>
            <w:r w:rsidR="00567424" w:rsidRPr="009A5A20">
              <w:rPr>
                <w:rFonts w:ascii="標楷體" w:eastAsia="標楷體" w:hAnsi="標楷體" w:hint="eastAsia"/>
              </w:rPr>
              <w:t>，</w:t>
            </w:r>
            <w:r w:rsidR="00567424">
              <w:rPr>
                <w:rFonts w:ascii="標楷體" w:eastAsia="標楷體" w:hAnsi="標楷體" w:hint="eastAsia"/>
              </w:rPr>
              <w:t>顯示</w:t>
            </w:r>
            <w:r w:rsidR="009F6D4F">
              <w:rPr>
                <w:rFonts w:ascii="標楷體" w:eastAsia="標楷體" w:hAnsi="標楷體" w:hint="eastAsia"/>
              </w:rPr>
              <w:t>本月已做入帳還款之</w:t>
            </w:r>
            <w:r w:rsidR="00567424"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F45B7F" w:rsidRPr="009A5A20" w14:paraId="134C754C" w14:textId="77777777" w:rsidTr="00FA2722">
        <w:tc>
          <w:tcPr>
            <w:tcW w:w="629" w:type="dxa"/>
            <w:vMerge/>
            <w:shd w:val="clear" w:color="auto" w:fill="auto"/>
          </w:tcPr>
          <w:p w14:paraId="5C1A34AF" w14:textId="77777777" w:rsidR="00F45B7F" w:rsidRPr="009A5A20" w:rsidRDefault="00F45B7F" w:rsidP="00F45B7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4640679" w14:textId="57B3C31F" w:rsidR="00F45B7F" w:rsidRPr="009A5A20" w:rsidRDefault="00F45B7F" w:rsidP="00F45B7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3C593530" w14:textId="265168FC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455A3533" w14:textId="61143AD1" w:rsidR="00F45B7F" w:rsidRPr="009A5A20" w:rsidRDefault="00F45B7F" w:rsidP="00F45B7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30B7B94C" w14:textId="6290BD32" w:rsidR="00F45B7F" w:rsidRPr="009A5A20" w:rsidRDefault="00F45B7F" w:rsidP="00F45B7F">
            <w:pPr>
              <w:rPr>
                <w:rFonts w:ascii="標楷體" w:eastAsia="標楷體" w:hAnsi="標楷體"/>
              </w:rPr>
            </w:pPr>
          </w:p>
        </w:tc>
      </w:tr>
      <w:tr w:rsidR="00D929E9" w:rsidRPr="009A5A20" w14:paraId="77E0EF4B" w14:textId="77777777" w:rsidTr="0047108A">
        <w:tc>
          <w:tcPr>
            <w:tcW w:w="629" w:type="dxa"/>
            <w:shd w:val="clear" w:color="auto" w:fill="auto"/>
            <w:vAlign w:val="bottom"/>
          </w:tcPr>
          <w:p w14:paraId="25408E1C" w14:textId="32EBD35F" w:rsidR="00D929E9" w:rsidRPr="009A5A20" w:rsidRDefault="00D929E9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3898859D" w14:textId="0761183F" w:rsidR="00D929E9" w:rsidRPr="009A5A20" w:rsidRDefault="00D929E9" w:rsidP="00D929E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8716" w:type="dxa"/>
            <w:gridSpan w:val="3"/>
            <w:shd w:val="clear" w:color="auto" w:fill="auto"/>
            <w:vAlign w:val="center"/>
          </w:tcPr>
          <w:p w14:paraId="7A3900CF" w14:textId="5AC0DCCF" w:rsidR="00D929E9" w:rsidRPr="009A5A20" w:rsidRDefault="00D929E9" w:rsidP="00D929E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撥付金額</w:t>
            </w:r>
          </w:p>
        </w:tc>
      </w:tr>
      <w:tr w:rsidR="009F64CD" w:rsidRPr="009A5A20" w14:paraId="0E2A0434" w14:textId="77777777" w:rsidTr="00526458">
        <w:tc>
          <w:tcPr>
            <w:tcW w:w="629" w:type="dxa"/>
            <w:vMerge w:val="restart"/>
            <w:shd w:val="clear" w:color="auto" w:fill="auto"/>
          </w:tcPr>
          <w:p w14:paraId="0011C573" w14:textId="05B8A7A6" w:rsidR="009F64CD" w:rsidRPr="009A5A20" w:rsidRDefault="008124A8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</w:tcPr>
          <w:p w14:paraId="44D06E0C" w14:textId="43290DEB" w:rsidR="009F64CD" w:rsidRPr="009A5A20" w:rsidRDefault="009F64CD" w:rsidP="00D929E9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81" w:type="dxa"/>
            <w:shd w:val="clear" w:color="auto" w:fill="auto"/>
          </w:tcPr>
          <w:p w14:paraId="0B1A8EB7" w14:textId="5053C74A" w:rsidR="009F64CD" w:rsidRPr="009A5A20" w:rsidRDefault="009F64CD" w:rsidP="00D929E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335" w:type="dxa"/>
            <w:gridSpan w:val="2"/>
            <w:shd w:val="clear" w:color="auto" w:fill="auto"/>
          </w:tcPr>
          <w:p w14:paraId="34A08C10" w14:textId="2DBC476C" w:rsidR="009F64CD" w:rsidRPr="009A5A20" w:rsidRDefault="009F64CD" w:rsidP="00D929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</w:p>
        </w:tc>
      </w:tr>
      <w:tr w:rsidR="00D929E9" w:rsidRPr="009A5A20" w14:paraId="516920D4" w14:textId="77777777" w:rsidTr="00FA2722">
        <w:tc>
          <w:tcPr>
            <w:tcW w:w="629" w:type="dxa"/>
            <w:vMerge/>
            <w:shd w:val="clear" w:color="auto" w:fill="auto"/>
          </w:tcPr>
          <w:p w14:paraId="0A856A20" w14:textId="77777777" w:rsidR="00D929E9" w:rsidRPr="009A5A20" w:rsidRDefault="00D929E9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3B45024D" w14:textId="50A45B99" w:rsidR="00D929E9" w:rsidRPr="009A5A20" w:rsidRDefault="00D929E9" w:rsidP="00D929E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6176120C" w14:textId="10CE6347" w:rsidR="00D929E9" w:rsidRPr="009A5A20" w:rsidRDefault="00D929E9" w:rsidP="00D929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已製檔筆數</w:t>
            </w:r>
          </w:p>
        </w:tc>
        <w:tc>
          <w:tcPr>
            <w:tcW w:w="3013" w:type="dxa"/>
            <w:shd w:val="clear" w:color="auto" w:fill="auto"/>
          </w:tcPr>
          <w:p w14:paraId="099F3A8B" w14:textId="77777777" w:rsidR="00D929E9" w:rsidRPr="00C90DF9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C95945A" w14:textId="4570DCCE" w:rsidR="00D929E9" w:rsidRPr="009A5A20" w:rsidRDefault="00D929E9" w:rsidP="00D929E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]+[是否製檔]=[1: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="00567424" w:rsidRPr="009A5A20">
              <w:rPr>
                <w:rFonts w:ascii="標楷體" w:eastAsia="標楷體" w:hAnsi="標楷體" w:hint="eastAsia"/>
              </w:rPr>
              <w:t>，</w:t>
            </w:r>
            <w:r w:rsidR="00567424">
              <w:rPr>
                <w:rFonts w:ascii="標楷體" w:eastAsia="標楷體" w:hAnsi="標楷體" w:hint="eastAsia"/>
              </w:rPr>
              <w:t>顯示</w:t>
            </w:r>
            <w:r w:rsidR="00F376FF">
              <w:rPr>
                <w:rFonts w:ascii="標楷體" w:eastAsia="標楷體" w:hAnsi="標楷體" w:hint="eastAsia"/>
              </w:rPr>
              <w:t>債協已做入帳還款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 w:rsidR="00F376FF">
              <w:rPr>
                <w:rFonts w:ascii="標楷體" w:eastAsia="標楷體" w:hAnsi="標楷體" w:hint="eastAsia"/>
              </w:rPr>
              <w:t>已製檔之筆數合計</w:t>
            </w:r>
          </w:p>
        </w:tc>
      </w:tr>
      <w:tr w:rsidR="00D929E9" w:rsidRPr="009A5A20" w14:paraId="33E13676" w14:textId="77777777" w:rsidTr="00FA2722">
        <w:tc>
          <w:tcPr>
            <w:tcW w:w="629" w:type="dxa"/>
            <w:vMerge/>
            <w:shd w:val="clear" w:color="auto" w:fill="auto"/>
          </w:tcPr>
          <w:p w14:paraId="4AB668A4" w14:textId="77777777" w:rsidR="00D929E9" w:rsidRPr="009A5A20" w:rsidRDefault="00D929E9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2D94899" w14:textId="52D56AEF" w:rsidR="00D929E9" w:rsidRPr="009A5A20" w:rsidRDefault="00D929E9" w:rsidP="00D929E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4C2FA6F" w14:textId="60742BD6" w:rsidR="00D929E9" w:rsidRPr="009A5A20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770E60E4" w14:textId="0AE16A56" w:rsidR="00D929E9" w:rsidRPr="009A5A20" w:rsidRDefault="00F45B7F" w:rsidP="00D929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lastRenderedPageBreak/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7DA812AB" w14:textId="342774D9" w:rsidR="00D929E9" w:rsidRPr="009A5A20" w:rsidRDefault="00D929E9" w:rsidP="00D929E9">
            <w:pPr>
              <w:rPr>
                <w:rFonts w:ascii="標楷體" w:eastAsia="標楷體" w:hAnsi="標楷體"/>
              </w:rPr>
            </w:pPr>
          </w:p>
        </w:tc>
      </w:tr>
      <w:tr w:rsidR="00D929E9" w:rsidRPr="009A5A20" w14:paraId="416030B4" w14:textId="77777777" w:rsidTr="00FA2722">
        <w:tc>
          <w:tcPr>
            <w:tcW w:w="629" w:type="dxa"/>
            <w:vMerge/>
            <w:shd w:val="clear" w:color="auto" w:fill="auto"/>
          </w:tcPr>
          <w:p w14:paraId="0901E2B8" w14:textId="77777777" w:rsidR="00D929E9" w:rsidRPr="009A5A20" w:rsidRDefault="00D929E9" w:rsidP="00D929E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8636125" w14:textId="129E78CF" w:rsidR="00D929E9" w:rsidRPr="009A5A20" w:rsidRDefault="00D929E9" w:rsidP="00D929E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07929A0B" w14:textId="0184AB55" w:rsidR="00D929E9" w:rsidRPr="009A5A20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1E2C440E" w14:textId="77777777" w:rsidR="00D929E9" w:rsidRPr="009A5A20" w:rsidRDefault="00D929E9" w:rsidP="00D929E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F1246B4" w14:textId="5A52750F" w:rsidR="004043DD" w:rsidRDefault="00D929E9" w:rsidP="006A6EA5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 w:rsidR="004043DD"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設定之傳票日</w:t>
            </w:r>
            <w:r>
              <w:rPr>
                <w:rFonts w:ascii="標楷體" w:eastAsia="標楷體" w:hAnsi="標楷體" w:hint="eastAsia"/>
              </w:rPr>
              <w:t>當日</w:t>
            </w:r>
            <w:r w:rsidR="004043DD">
              <w:rPr>
                <w:rFonts w:ascii="標楷體" w:eastAsia="標楷體" w:hAnsi="標楷體" w:hint="eastAsia"/>
              </w:rPr>
              <w:t>才</w:t>
            </w:r>
            <w:r>
              <w:rPr>
                <w:rFonts w:ascii="標楷體" w:eastAsia="標楷體" w:hAnsi="標楷體" w:hint="eastAsia"/>
              </w:rPr>
              <w:t>顯示[撥付出帳]</w:t>
            </w:r>
            <w:r w:rsidR="00F45B7F" w:rsidRPr="009A5A20">
              <w:rPr>
                <w:rFonts w:ascii="標楷體" w:eastAsia="標楷體" w:hAnsi="標楷體" w:hint="eastAsia"/>
              </w:rPr>
              <w:t>，連結至【</w:t>
            </w:r>
            <w:r w:rsidR="00F45B7F" w:rsidRPr="009A5A20">
              <w:rPr>
                <w:rFonts w:ascii="標楷體" w:eastAsia="標楷體" w:hAnsi="標楷體"/>
              </w:rPr>
              <w:t>L5</w:t>
            </w:r>
            <w:r w:rsidR="00F45B7F">
              <w:rPr>
                <w:rFonts w:ascii="標楷體" w:eastAsia="標楷體" w:hAnsi="標楷體"/>
              </w:rPr>
              <w:t>708</w:t>
            </w:r>
            <w:r w:rsidR="00F45B7F" w:rsidRPr="00F45B7F">
              <w:rPr>
                <w:rFonts w:ascii="標楷體" w:eastAsia="標楷體" w:hAnsi="標楷體" w:hint="eastAsia"/>
              </w:rPr>
              <w:t>最大債權撥付出帳</w:t>
            </w:r>
            <w:r w:rsidR="00F45B7F" w:rsidRPr="009A5A20">
              <w:rPr>
                <w:rFonts w:ascii="標楷體" w:eastAsia="標楷體" w:hAnsi="標楷體" w:hint="eastAsia"/>
              </w:rPr>
              <w:t>】</w:t>
            </w:r>
            <w:r w:rsidR="00245E3F">
              <w:rPr>
                <w:rFonts w:ascii="標楷體" w:eastAsia="標楷體" w:hAnsi="標楷體" w:hint="eastAsia"/>
              </w:rPr>
              <w:t>;</w:t>
            </w:r>
          </w:p>
          <w:p w14:paraId="233B9F6F" w14:textId="4EB79684" w:rsidR="00D929E9" w:rsidRPr="009A5A20" w:rsidRDefault="006A6EA5" w:rsidP="006A6EA5">
            <w:pPr>
              <w:rPr>
                <w:rFonts w:ascii="標楷體" w:eastAsia="標楷體" w:hAnsi="標楷體"/>
              </w:rPr>
            </w:pPr>
            <w:r w:rsidRPr="00F45B7F">
              <w:rPr>
                <w:rFonts w:ascii="標楷體" w:eastAsia="標楷體" w:hAnsi="標楷體" w:hint="eastAsia"/>
              </w:rPr>
              <w:t>依</w:t>
            </w:r>
            <w:r w:rsidR="004043DD">
              <w:rPr>
                <w:rFonts w:ascii="標楷體" w:eastAsia="標楷體" w:hAnsi="標楷體" w:hint="eastAsia"/>
              </w:rPr>
              <w:t>撥付日期設定檔</w:t>
            </w:r>
            <w:r w:rsidRPr="00F45B7F">
              <w:rPr>
                <w:rFonts w:ascii="標楷體" w:eastAsia="標楷體" w:hAnsi="標楷體" w:hint="eastAsia"/>
              </w:rPr>
              <w:t>設定之提兌日當日</w:t>
            </w:r>
            <w:r w:rsidR="004043DD">
              <w:rPr>
                <w:rFonts w:ascii="標楷體" w:eastAsia="標楷體" w:hAnsi="標楷體" w:hint="eastAsia"/>
              </w:rPr>
              <w:t>才</w:t>
            </w:r>
            <w:r w:rsidRPr="00F45B7F">
              <w:rPr>
                <w:rFonts w:ascii="標楷體" w:eastAsia="標楷體" w:hAnsi="標楷體" w:hint="eastAsia"/>
              </w:rPr>
              <w:t>顯示[檢核回覆</w:t>
            </w:r>
            <w:r w:rsidRPr="00F45B7F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</w:t>
            </w:r>
            <w:r w:rsidR="00A56170">
              <w:rPr>
                <w:rFonts w:ascii="標楷體" w:eastAsia="標楷體" w:hAnsi="標楷體"/>
              </w:rPr>
              <w:t>09</w:t>
            </w:r>
            <w:r w:rsidR="00A56170" w:rsidRPr="009A5A20">
              <w:rPr>
                <w:rFonts w:ascii="標楷體" w:eastAsia="標楷體" w:hAnsi="標楷體" w:hint="eastAsia"/>
              </w:rPr>
              <w:t>最大債權撥付回覆檔檢核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F376FF" w:rsidRPr="009A5A20" w14:paraId="0F3FD0D2" w14:textId="77777777" w:rsidTr="00FA2722">
        <w:tc>
          <w:tcPr>
            <w:tcW w:w="629" w:type="dxa"/>
            <w:vMerge/>
            <w:shd w:val="clear" w:color="auto" w:fill="auto"/>
          </w:tcPr>
          <w:p w14:paraId="68B1BAC9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0557B1C0" w14:textId="6A57F9F2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104AC87A" w14:textId="4C1C99DF" w:rsidR="00F376FF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1FF9ACDD" w14:textId="77777777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8696B22" w14:textId="07F41647" w:rsidR="00F376FF" w:rsidRDefault="00F376FF" w:rsidP="00F376F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F376FF" w:rsidRPr="009A5A20" w14:paraId="5751EE8A" w14:textId="77777777" w:rsidTr="00FA2722">
        <w:tc>
          <w:tcPr>
            <w:tcW w:w="629" w:type="dxa"/>
            <w:vMerge/>
            <w:shd w:val="clear" w:color="auto" w:fill="auto"/>
          </w:tcPr>
          <w:p w14:paraId="3F4B75D8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CF4A886" w14:textId="61C63790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60F1FA57" w14:textId="01287ACB" w:rsidR="00F376FF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-未製檔筆數</w:t>
            </w:r>
          </w:p>
        </w:tc>
        <w:tc>
          <w:tcPr>
            <w:tcW w:w="3013" w:type="dxa"/>
            <w:shd w:val="clear" w:color="auto" w:fill="auto"/>
          </w:tcPr>
          <w:p w14:paraId="3E1DB765" w14:textId="77777777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51164BA" w14:textId="1AC6F1DE" w:rsidR="00F376FF" w:rsidRDefault="00F376FF" w:rsidP="00F376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]+[是否製檔]=[2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未製檔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4043DD">
              <w:rPr>
                <w:rFonts w:ascii="標楷體" w:eastAsia="標楷體" w:hAnsi="標楷體" w:hint="eastAsia"/>
              </w:rPr>
              <w:t>債協已做入帳還款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 w:rsidR="004043DD">
              <w:rPr>
                <w:rFonts w:ascii="標楷體" w:eastAsia="標楷體" w:hAnsi="標楷體" w:hint="eastAsia"/>
              </w:rPr>
              <w:t>未製檔之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F376FF" w:rsidRPr="009A5A20" w14:paraId="4EB304FE" w14:textId="77777777" w:rsidTr="00FA2722">
        <w:tc>
          <w:tcPr>
            <w:tcW w:w="629" w:type="dxa"/>
            <w:vMerge/>
            <w:shd w:val="clear" w:color="auto" w:fill="auto"/>
          </w:tcPr>
          <w:p w14:paraId="23FDD547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BEBC169" w14:textId="3B3DFFA3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E67B0F5" w14:textId="5484E196" w:rsidR="00F376FF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6AFCA2B5" w14:textId="08CF1B60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78FAF5C2" w14:textId="77777777" w:rsidR="00F376FF" w:rsidRDefault="00F376FF" w:rsidP="00F376FF">
            <w:pPr>
              <w:rPr>
                <w:rFonts w:ascii="標楷體" w:eastAsia="標楷體" w:hAnsi="標楷體"/>
              </w:rPr>
            </w:pPr>
          </w:p>
        </w:tc>
      </w:tr>
      <w:tr w:rsidR="00F376FF" w:rsidRPr="009A5A20" w14:paraId="248FBFB9" w14:textId="77777777" w:rsidTr="00FA2722">
        <w:tc>
          <w:tcPr>
            <w:tcW w:w="629" w:type="dxa"/>
            <w:vMerge/>
            <w:shd w:val="clear" w:color="auto" w:fill="auto"/>
          </w:tcPr>
          <w:p w14:paraId="67331086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D0DE329" w14:textId="0C59EA39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08D066C0" w14:textId="707B56F5" w:rsidR="00F376FF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3E0298D6" w14:textId="77777777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4AE0F5B" w14:textId="32F1FBF6" w:rsidR="00F376FF" w:rsidRDefault="00F376FF" w:rsidP="00F376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 w:rsidR="004043DD"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設定之製檔日</w:t>
            </w:r>
            <w:r>
              <w:rPr>
                <w:rFonts w:ascii="標楷體" w:eastAsia="標楷體" w:hAnsi="標楷體" w:hint="eastAsia"/>
              </w:rPr>
              <w:t>當日</w:t>
            </w:r>
            <w:r w:rsidR="004043DD">
              <w:rPr>
                <w:rFonts w:ascii="標楷體" w:eastAsia="標楷體" w:hAnsi="標楷體" w:hint="eastAsia"/>
              </w:rPr>
              <w:t>才</w:t>
            </w:r>
            <w:r>
              <w:rPr>
                <w:rFonts w:ascii="標楷體" w:eastAsia="標楷體" w:hAnsi="標楷體" w:hint="eastAsia"/>
              </w:rPr>
              <w:t>顯示[撥付製檔]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707</w:t>
            </w:r>
            <w:r w:rsidRPr="00F45B7F">
              <w:rPr>
                <w:rFonts w:ascii="標楷體" w:eastAsia="標楷體" w:hAnsi="標楷體" w:hint="eastAsia"/>
              </w:rPr>
              <w:t>最大債權撥付產檔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F376FF" w:rsidRPr="009A5A20" w14:paraId="7747F643" w14:textId="77777777" w:rsidTr="00FA2722">
        <w:tc>
          <w:tcPr>
            <w:tcW w:w="629" w:type="dxa"/>
            <w:vMerge/>
            <w:shd w:val="clear" w:color="auto" w:fill="auto"/>
          </w:tcPr>
          <w:p w14:paraId="6C09F291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4ABA088" w14:textId="51AA2978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73A64FC" w14:textId="14F20773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764100BE" w14:textId="77777777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6C67A20" w14:textId="7DBC8660" w:rsidR="00F376FF" w:rsidRPr="009A5A20" w:rsidRDefault="00F376FF" w:rsidP="00F376F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F376FF" w:rsidRPr="009A5A20" w14:paraId="38742AF3" w14:textId="77777777" w:rsidTr="004C1FA0">
        <w:tc>
          <w:tcPr>
            <w:tcW w:w="629" w:type="dxa"/>
            <w:vMerge w:val="restart"/>
            <w:shd w:val="clear" w:color="auto" w:fill="auto"/>
          </w:tcPr>
          <w:p w14:paraId="1136951D" w14:textId="715C4726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</w:tcPr>
          <w:p w14:paraId="760324B1" w14:textId="799FDBBD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81" w:type="dxa"/>
            <w:shd w:val="clear" w:color="auto" w:fill="auto"/>
          </w:tcPr>
          <w:p w14:paraId="71A38C1D" w14:textId="6D63C266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335" w:type="dxa"/>
            <w:gridSpan w:val="2"/>
            <w:shd w:val="clear" w:color="auto" w:fill="auto"/>
          </w:tcPr>
          <w:p w14:paraId="6ECC8E18" w14:textId="77861DD0" w:rsidR="00F376FF" w:rsidRPr="009A5A20" w:rsidRDefault="00F376FF" w:rsidP="00F376F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調解</w:t>
            </w:r>
          </w:p>
        </w:tc>
      </w:tr>
      <w:tr w:rsidR="004043DD" w:rsidRPr="009A5A20" w14:paraId="711A729E" w14:textId="77777777" w:rsidTr="00FA2722">
        <w:tc>
          <w:tcPr>
            <w:tcW w:w="629" w:type="dxa"/>
            <w:vMerge/>
            <w:shd w:val="clear" w:color="auto" w:fill="auto"/>
          </w:tcPr>
          <w:p w14:paraId="703466CB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5585AB5" w14:textId="0D8B31A2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499C8707" w14:textId="2A18F3FA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已製檔筆數</w:t>
            </w:r>
          </w:p>
        </w:tc>
        <w:tc>
          <w:tcPr>
            <w:tcW w:w="3013" w:type="dxa"/>
            <w:shd w:val="clear" w:color="auto" w:fill="auto"/>
          </w:tcPr>
          <w:p w14:paraId="14F4F701" w14:textId="7777777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4B4A494" w14:textId="0123DCE7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調解</w:t>
            </w:r>
            <w:r>
              <w:rPr>
                <w:rFonts w:ascii="標楷體" w:eastAsia="標楷體" w:hAnsi="標楷體" w:hint="eastAsia"/>
              </w:rPr>
              <w:t>]+[是否製檔]=[1: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調解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已製檔之筆數合計</w:t>
            </w:r>
          </w:p>
        </w:tc>
      </w:tr>
      <w:tr w:rsidR="00F376FF" w:rsidRPr="009A5A20" w14:paraId="64BF8558" w14:textId="77777777" w:rsidTr="00FA2722">
        <w:tc>
          <w:tcPr>
            <w:tcW w:w="629" w:type="dxa"/>
            <w:vMerge/>
            <w:shd w:val="clear" w:color="auto" w:fill="auto"/>
          </w:tcPr>
          <w:p w14:paraId="5E73E238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1EBA788E" w14:textId="6A84E2E4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2AF9CE0" w14:textId="0701300E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56222D8B" w14:textId="23567C50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783A042F" w14:textId="6F8EC29C" w:rsidR="00F376FF" w:rsidRPr="009A5A20" w:rsidRDefault="00F376FF" w:rsidP="00F376FF">
            <w:pPr>
              <w:rPr>
                <w:rFonts w:ascii="標楷體" w:eastAsia="標楷體" w:hAnsi="標楷體"/>
              </w:rPr>
            </w:pPr>
          </w:p>
        </w:tc>
      </w:tr>
      <w:tr w:rsidR="00F376FF" w:rsidRPr="009A5A20" w14:paraId="5721D86F" w14:textId="77777777" w:rsidTr="00FA2722">
        <w:tc>
          <w:tcPr>
            <w:tcW w:w="629" w:type="dxa"/>
            <w:vMerge/>
            <w:shd w:val="clear" w:color="auto" w:fill="auto"/>
          </w:tcPr>
          <w:p w14:paraId="32D6CCF3" w14:textId="77777777" w:rsidR="00F376FF" w:rsidRPr="009A5A20" w:rsidRDefault="00F376FF" w:rsidP="00F376F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58145D0" w14:textId="539D39CA" w:rsidR="00F376FF" w:rsidRPr="009A5A20" w:rsidRDefault="00F376FF" w:rsidP="00F376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B603DF6" w14:textId="51BED6C5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3635FAE2" w14:textId="77777777" w:rsidR="00F376FF" w:rsidRPr="009A5A20" w:rsidRDefault="00F376FF" w:rsidP="00F376FF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15D07AB" w14:textId="77777777" w:rsidR="004043DD" w:rsidRDefault="004043DD" w:rsidP="004043D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設定之傳票日</w:t>
            </w:r>
            <w:r>
              <w:rPr>
                <w:rFonts w:ascii="標楷體" w:eastAsia="標楷體" w:hAnsi="標楷體" w:hint="eastAsia"/>
              </w:rPr>
              <w:t>當日才顯示[撥付出帳]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708</w:t>
            </w:r>
            <w:r w:rsidRPr="00F45B7F">
              <w:rPr>
                <w:rFonts w:ascii="標楷體" w:eastAsia="標楷體" w:hAnsi="標楷體" w:hint="eastAsia"/>
              </w:rPr>
              <w:t>最大債權撥付出帳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;</w:t>
            </w:r>
          </w:p>
          <w:p w14:paraId="4FE674F6" w14:textId="28FC008B" w:rsidR="00F376FF" w:rsidRPr="009A5A20" w:rsidRDefault="004043DD" w:rsidP="004043DD">
            <w:pPr>
              <w:rPr>
                <w:rFonts w:ascii="標楷體" w:eastAsia="標楷體" w:hAnsi="標楷體"/>
              </w:rPr>
            </w:pPr>
            <w:r w:rsidRPr="00F45B7F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F45B7F">
              <w:rPr>
                <w:rFonts w:ascii="標楷體" w:eastAsia="標楷體" w:hAnsi="標楷體" w:hint="eastAsia"/>
              </w:rPr>
              <w:t>設定之提兌日當日</w:t>
            </w:r>
            <w:r>
              <w:rPr>
                <w:rFonts w:ascii="標楷體" w:eastAsia="標楷體" w:hAnsi="標楷體" w:hint="eastAsia"/>
              </w:rPr>
              <w:t>才</w:t>
            </w:r>
            <w:r w:rsidRPr="00F45B7F">
              <w:rPr>
                <w:rFonts w:ascii="標楷體" w:eastAsia="標楷體" w:hAnsi="標楷體" w:hint="eastAsia"/>
              </w:rPr>
              <w:t>顯示[檢核回覆</w:t>
            </w:r>
            <w:r w:rsidRPr="00F45B7F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709</w:t>
            </w:r>
            <w:r w:rsidRPr="009A5A20">
              <w:rPr>
                <w:rFonts w:ascii="標楷體" w:eastAsia="標楷體" w:hAnsi="標楷體" w:hint="eastAsia"/>
              </w:rPr>
              <w:t>最大債權撥付回覆檔檢核】</w:t>
            </w:r>
          </w:p>
        </w:tc>
      </w:tr>
      <w:tr w:rsidR="004043DD" w:rsidRPr="009A5A20" w14:paraId="3B7FA442" w14:textId="77777777" w:rsidTr="00FA2722">
        <w:tc>
          <w:tcPr>
            <w:tcW w:w="629" w:type="dxa"/>
            <w:vMerge/>
            <w:shd w:val="clear" w:color="auto" w:fill="auto"/>
          </w:tcPr>
          <w:p w14:paraId="2EEA96AF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8A39442" w14:textId="327A74BB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367B9C44" w14:textId="1EDCEC2C" w:rsidR="004043DD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3F26B2F2" w14:textId="7777777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AABCA60" w14:textId="1C5D1D57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4043DD" w:rsidRPr="009A5A20" w14:paraId="797F511E" w14:textId="77777777" w:rsidTr="00FA2722">
        <w:tc>
          <w:tcPr>
            <w:tcW w:w="629" w:type="dxa"/>
            <w:vMerge/>
            <w:shd w:val="clear" w:color="auto" w:fill="auto"/>
          </w:tcPr>
          <w:p w14:paraId="1943512A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68D7134" w14:textId="2AB4E5AA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B3CB387" w14:textId="78DB875E" w:rsidR="004043DD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-未製檔筆數</w:t>
            </w:r>
          </w:p>
        </w:tc>
        <w:tc>
          <w:tcPr>
            <w:tcW w:w="3013" w:type="dxa"/>
            <w:shd w:val="clear" w:color="auto" w:fill="auto"/>
          </w:tcPr>
          <w:p w14:paraId="22C02181" w14:textId="7777777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FD21513" w14:textId="648DE3BD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調解</w:t>
            </w:r>
            <w:r>
              <w:rPr>
                <w:rFonts w:ascii="標楷體" w:eastAsia="標楷體" w:hAnsi="標楷體" w:hint="eastAsia"/>
              </w:rPr>
              <w:t>]+[是否製檔]=[2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未製檔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調解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未製檔之筆數合計</w:t>
            </w:r>
          </w:p>
        </w:tc>
      </w:tr>
      <w:tr w:rsidR="004043DD" w:rsidRPr="009A5A20" w14:paraId="412CFC66" w14:textId="77777777" w:rsidTr="00FA2722">
        <w:tc>
          <w:tcPr>
            <w:tcW w:w="629" w:type="dxa"/>
            <w:vMerge/>
            <w:shd w:val="clear" w:color="auto" w:fill="auto"/>
          </w:tcPr>
          <w:p w14:paraId="75F4182C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30504F70" w14:textId="2668EC09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1404547B" w14:textId="2233D1F7" w:rsidR="004043DD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0529AF87" w14:textId="390AA92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2B3F9467" w14:textId="77777777" w:rsidR="004043DD" w:rsidRPr="009A5A20" w:rsidRDefault="004043DD" w:rsidP="004043DD">
            <w:pPr>
              <w:rPr>
                <w:rFonts w:ascii="標楷體" w:eastAsia="標楷體" w:hAnsi="標楷體"/>
              </w:rPr>
            </w:pPr>
          </w:p>
        </w:tc>
      </w:tr>
      <w:tr w:rsidR="004043DD" w:rsidRPr="009A5A20" w14:paraId="0AB66216" w14:textId="77777777" w:rsidTr="00FA2722">
        <w:tc>
          <w:tcPr>
            <w:tcW w:w="629" w:type="dxa"/>
            <w:vMerge/>
            <w:shd w:val="clear" w:color="auto" w:fill="auto"/>
          </w:tcPr>
          <w:p w14:paraId="38CA96E5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F0BB11F" w14:textId="69080E63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0E96DB9D" w14:textId="751CE845" w:rsidR="004043DD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4C73D859" w14:textId="7777777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33F9EA9" w14:textId="71078604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設定之製檔日</w:t>
            </w:r>
            <w:r>
              <w:rPr>
                <w:rFonts w:ascii="標楷體" w:eastAsia="標楷體" w:hAnsi="標楷體" w:hint="eastAsia"/>
              </w:rPr>
              <w:t>當日才顯示[撥付製檔]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707</w:t>
            </w:r>
            <w:r w:rsidRPr="00F45B7F">
              <w:rPr>
                <w:rFonts w:ascii="標楷體" w:eastAsia="標楷體" w:hAnsi="標楷體" w:hint="eastAsia"/>
              </w:rPr>
              <w:t>最大債權撥付產檔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4043DD" w:rsidRPr="009A5A20" w14:paraId="761665C1" w14:textId="77777777" w:rsidTr="00FA2722">
        <w:tc>
          <w:tcPr>
            <w:tcW w:w="629" w:type="dxa"/>
            <w:vMerge/>
            <w:shd w:val="clear" w:color="auto" w:fill="auto"/>
          </w:tcPr>
          <w:p w14:paraId="10BDBDAC" w14:textId="77777777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A221EEA" w14:textId="21421BFC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A08D005" w14:textId="003852EA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6F2147ED" w14:textId="77777777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6AD12F74" w14:textId="088B5770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4043DD" w:rsidRPr="009A5A20" w14:paraId="7CAB27A6" w14:textId="77777777" w:rsidTr="00AA74CC">
        <w:tc>
          <w:tcPr>
            <w:tcW w:w="629" w:type="dxa"/>
            <w:vMerge w:val="restart"/>
            <w:shd w:val="clear" w:color="auto" w:fill="auto"/>
          </w:tcPr>
          <w:p w14:paraId="1944AA52" w14:textId="5A3EDFD6" w:rsidR="004043DD" w:rsidRPr="009A5A20" w:rsidRDefault="004043DD" w:rsidP="004043D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</w:tcPr>
          <w:p w14:paraId="7A46CFD2" w14:textId="13A2C48F" w:rsidR="004043DD" w:rsidRPr="009A5A20" w:rsidRDefault="004043DD" w:rsidP="004043D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81" w:type="dxa"/>
            <w:shd w:val="clear" w:color="auto" w:fill="auto"/>
          </w:tcPr>
          <w:p w14:paraId="099FA8CC" w14:textId="3B9D1105" w:rsidR="004043DD" w:rsidRPr="009A5A20" w:rsidRDefault="004043DD" w:rsidP="004043DD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335" w:type="dxa"/>
            <w:gridSpan w:val="2"/>
            <w:shd w:val="clear" w:color="auto" w:fill="auto"/>
          </w:tcPr>
          <w:p w14:paraId="2CEC349D" w14:textId="79823207" w:rsidR="004043DD" w:rsidRPr="009A5A20" w:rsidRDefault="004043DD" w:rsidP="004043D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更生</w:t>
            </w:r>
          </w:p>
        </w:tc>
      </w:tr>
      <w:tr w:rsidR="00707F34" w:rsidRPr="009A5A20" w14:paraId="75F5BE13" w14:textId="77777777" w:rsidTr="00FA2722">
        <w:tc>
          <w:tcPr>
            <w:tcW w:w="629" w:type="dxa"/>
            <w:vMerge/>
            <w:shd w:val="clear" w:color="auto" w:fill="auto"/>
          </w:tcPr>
          <w:p w14:paraId="6AF5244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97C8EC1" w14:textId="410846BA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1A7D6459" w14:textId="758E3412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已製檔筆數</w:t>
            </w:r>
          </w:p>
        </w:tc>
        <w:tc>
          <w:tcPr>
            <w:tcW w:w="3013" w:type="dxa"/>
            <w:shd w:val="clear" w:color="auto" w:fill="auto"/>
          </w:tcPr>
          <w:p w14:paraId="577F62D4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CFF3735" w14:textId="6A15CC13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]+[查詢細項]=[3:</w:t>
            </w:r>
            <w:r>
              <w:rPr>
                <w:rFonts w:ascii="標楷體" w:eastAsia="標楷體" w:hAnsi="標楷體" w:hint="eastAsia"/>
                <w:lang w:eastAsia="zh-HK"/>
              </w:rPr>
              <w:t>更生</w:t>
            </w:r>
            <w:r>
              <w:rPr>
                <w:rFonts w:ascii="標楷體" w:eastAsia="標楷體" w:hAnsi="標楷體" w:hint="eastAsia"/>
              </w:rPr>
              <w:t>]+[是否製檔]=[1: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更生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已製檔之筆數合計</w:t>
            </w:r>
          </w:p>
        </w:tc>
      </w:tr>
      <w:tr w:rsidR="00707F34" w:rsidRPr="009A5A20" w14:paraId="047FB7A3" w14:textId="77777777" w:rsidTr="00FA2722">
        <w:tc>
          <w:tcPr>
            <w:tcW w:w="629" w:type="dxa"/>
            <w:vMerge/>
            <w:shd w:val="clear" w:color="auto" w:fill="auto"/>
          </w:tcPr>
          <w:p w14:paraId="6F89C63A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13868B7F" w14:textId="565CEAE9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2BA23452" w14:textId="45ACDADD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08BDF593" w14:textId="1355318C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7A82BC53" w14:textId="59E7DCDC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7A821366" w14:textId="77777777" w:rsidTr="00FA2722">
        <w:tc>
          <w:tcPr>
            <w:tcW w:w="629" w:type="dxa"/>
            <w:vMerge/>
            <w:shd w:val="clear" w:color="auto" w:fill="auto"/>
          </w:tcPr>
          <w:p w14:paraId="32B4A8E1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7BF9036" w14:textId="465A727E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6B0C449A" w14:textId="16E7332D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50B0B1BE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EA3124D" w14:textId="77777777" w:rsidR="00707F34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設定之傳票日</w:t>
            </w:r>
            <w:r>
              <w:rPr>
                <w:rFonts w:ascii="標楷體" w:eastAsia="標楷體" w:hAnsi="標楷體" w:hint="eastAsia"/>
              </w:rPr>
              <w:t>當日才顯示[撥付出帳]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708</w:t>
            </w:r>
            <w:r w:rsidRPr="00F45B7F">
              <w:rPr>
                <w:rFonts w:ascii="標楷體" w:eastAsia="標楷體" w:hAnsi="標楷體" w:hint="eastAsia"/>
              </w:rPr>
              <w:t>最大債權撥付出帳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;</w:t>
            </w:r>
          </w:p>
          <w:p w14:paraId="259FB226" w14:textId="1101DC5B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F45B7F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F45B7F">
              <w:rPr>
                <w:rFonts w:ascii="標楷體" w:eastAsia="標楷體" w:hAnsi="標楷體" w:hint="eastAsia"/>
              </w:rPr>
              <w:t>設定之提兌日當日</w:t>
            </w:r>
            <w:r>
              <w:rPr>
                <w:rFonts w:ascii="標楷體" w:eastAsia="標楷體" w:hAnsi="標楷體" w:hint="eastAsia"/>
              </w:rPr>
              <w:t>才</w:t>
            </w:r>
            <w:r w:rsidRPr="00F45B7F">
              <w:rPr>
                <w:rFonts w:ascii="標楷體" w:eastAsia="標楷體" w:hAnsi="標楷體" w:hint="eastAsia"/>
              </w:rPr>
              <w:t>顯示[檢核回覆</w:t>
            </w:r>
            <w:r w:rsidRPr="00F45B7F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709</w:t>
            </w:r>
            <w:r w:rsidRPr="009A5A20">
              <w:rPr>
                <w:rFonts w:ascii="標楷體" w:eastAsia="標楷體" w:hAnsi="標楷體" w:hint="eastAsia"/>
              </w:rPr>
              <w:t>最大債權撥付回覆檔檢核】</w:t>
            </w:r>
          </w:p>
        </w:tc>
      </w:tr>
      <w:tr w:rsidR="00707F34" w:rsidRPr="009A5A20" w14:paraId="7CBF3450" w14:textId="77777777" w:rsidTr="00FA2722">
        <w:tc>
          <w:tcPr>
            <w:tcW w:w="629" w:type="dxa"/>
            <w:vMerge/>
            <w:shd w:val="clear" w:color="auto" w:fill="auto"/>
          </w:tcPr>
          <w:p w14:paraId="21EE0EAB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4B587CB" w14:textId="0F6F545F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03275024" w14:textId="3D0474AA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163A1CF1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E75154E" w14:textId="6EFC616A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707F34" w:rsidRPr="009A5A20" w14:paraId="2C85FCD0" w14:textId="77777777" w:rsidTr="00FA2722">
        <w:tc>
          <w:tcPr>
            <w:tcW w:w="629" w:type="dxa"/>
            <w:vMerge/>
            <w:shd w:val="clear" w:color="auto" w:fill="auto"/>
          </w:tcPr>
          <w:p w14:paraId="0023B70D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5322E4F" w14:textId="63322088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21277C92" w14:textId="1516F985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-未製檔筆數</w:t>
            </w:r>
          </w:p>
        </w:tc>
        <w:tc>
          <w:tcPr>
            <w:tcW w:w="3013" w:type="dxa"/>
            <w:shd w:val="clear" w:color="auto" w:fill="auto"/>
          </w:tcPr>
          <w:p w14:paraId="02E2B640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E76541F" w14:textId="41D33BB4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]+[查詢細項]=[3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更生</w:t>
            </w:r>
            <w:r>
              <w:rPr>
                <w:rFonts w:ascii="標楷體" w:eastAsia="標楷體" w:hAnsi="標楷體" w:hint="eastAsia"/>
              </w:rPr>
              <w:t>]+[是否製檔]=[2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未製檔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更生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未製檔之筆數合計</w:t>
            </w:r>
          </w:p>
        </w:tc>
      </w:tr>
      <w:tr w:rsidR="00707F34" w:rsidRPr="009A5A20" w14:paraId="0CDD1BC3" w14:textId="77777777" w:rsidTr="00FA2722">
        <w:tc>
          <w:tcPr>
            <w:tcW w:w="629" w:type="dxa"/>
            <w:vMerge/>
            <w:shd w:val="clear" w:color="auto" w:fill="auto"/>
          </w:tcPr>
          <w:p w14:paraId="2FA0D32B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7D1E32D" w14:textId="1AC4502B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A0504EC" w14:textId="78444DBF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0D9AA7D5" w14:textId="6F678734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01253E8B" w14:textId="77777777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76E539A4" w14:textId="77777777" w:rsidTr="00FA2722">
        <w:tc>
          <w:tcPr>
            <w:tcW w:w="629" w:type="dxa"/>
            <w:vMerge/>
            <w:shd w:val="clear" w:color="auto" w:fill="auto"/>
          </w:tcPr>
          <w:p w14:paraId="2626CB5E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39548D58" w14:textId="71BAC89A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BBF4BA5" w14:textId="25AEBFBF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項</w:t>
            </w:r>
          </w:p>
        </w:tc>
        <w:tc>
          <w:tcPr>
            <w:tcW w:w="3013" w:type="dxa"/>
            <w:shd w:val="clear" w:color="auto" w:fill="auto"/>
          </w:tcPr>
          <w:p w14:paraId="74C6019C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6B38A37F" w14:textId="3BFEC958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設定之製檔日</w:t>
            </w:r>
            <w:r>
              <w:rPr>
                <w:rFonts w:ascii="標楷體" w:eastAsia="標楷體" w:hAnsi="標楷體" w:hint="eastAsia"/>
              </w:rPr>
              <w:t>當日才</w:t>
            </w:r>
            <w:r>
              <w:rPr>
                <w:rFonts w:ascii="標楷體" w:eastAsia="標楷體" w:hAnsi="標楷體" w:hint="eastAsia"/>
              </w:rPr>
              <w:lastRenderedPageBreak/>
              <w:t>顯示[撥付製檔]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707</w:t>
            </w:r>
            <w:r w:rsidRPr="00F45B7F">
              <w:rPr>
                <w:rFonts w:ascii="標楷體" w:eastAsia="標楷體" w:hAnsi="標楷體" w:hint="eastAsia"/>
              </w:rPr>
              <w:t>最大債權撥付產檔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707F34" w:rsidRPr="009A5A20" w14:paraId="1ABB7659" w14:textId="77777777" w:rsidTr="00FA2722">
        <w:tc>
          <w:tcPr>
            <w:tcW w:w="629" w:type="dxa"/>
            <w:vMerge/>
            <w:shd w:val="clear" w:color="auto" w:fill="auto"/>
          </w:tcPr>
          <w:p w14:paraId="6B2F27B6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0B137478" w14:textId="387F0F55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0467E31C" w14:textId="7D7C0BF6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20804F8A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578149B" w14:textId="1AE3E5A3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707F34" w:rsidRPr="009A5A20" w14:paraId="66FCA2A0" w14:textId="77777777" w:rsidTr="00C275FF">
        <w:tc>
          <w:tcPr>
            <w:tcW w:w="629" w:type="dxa"/>
            <w:vMerge w:val="restart"/>
            <w:shd w:val="clear" w:color="auto" w:fill="auto"/>
          </w:tcPr>
          <w:p w14:paraId="4A715AA8" w14:textId="5472575C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49" w:type="dxa"/>
            <w:shd w:val="clear" w:color="auto" w:fill="auto"/>
          </w:tcPr>
          <w:p w14:paraId="79AFC562" w14:textId="536BC0BD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381" w:type="dxa"/>
            <w:shd w:val="clear" w:color="auto" w:fill="auto"/>
          </w:tcPr>
          <w:p w14:paraId="67343616" w14:textId="5B11C2D1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7335" w:type="dxa"/>
            <w:gridSpan w:val="2"/>
            <w:shd w:val="clear" w:color="auto" w:fill="auto"/>
          </w:tcPr>
          <w:p w14:paraId="38105E41" w14:textId="0B920A4E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清算</w:t>
            </w:r>
          </w:p>
        </w:tc>
      </w:tr>
      <w:tr w:rsidR="00707F34" w:rsidRPr="009A5A20" w14:paraId="1ABF8D57" w14:textId="77777777" w:rsidTr="00FA2722">
        <w:tc>
          <w:tcPr>
            <w:tcW w:w="629" w:type="dxa"/>
            <w:vMerge/>
            <w:shd w:val="clear" w:color="auto" w:fill="auto"/>
          </w:tcPr>
          <w:p w14:paraId="2136B174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A426EC1" w14:textId="356C083F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19FC41E" w14:textId="0C85265E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已製檔筆數</w:t>
            </w:r>
          </w:p>
        </w:tc>
        <w:tc>
          <w:tcPr>
            <w:tcW w:w="3013" w:type="dxa"/>
            <w:shd w:val="clear" w:color="auto" w:fill="auto"/>
          </w:tcPr>
          <w:p w14:paraId="1933A338" w14:textId="77777777" w:rsidR="00707F34" w:rsidRPr="00D26D0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6D09599B" w14:textId="60DFDD17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]+[查詢細項]=[4:</w:t>
            </w:r>
            <w:r>
              <w:rPr>
                <w:rFonts w:ascii="標楷體" w:eastAsia="標楷體" w:hAnsi="標楷體" w:hint="eastAsia"/>
                <w:lang w:eastAsia="zh-HK"/>
              </w:rPr>
              <w:t>清算</w:t>
            </w:r>
            <w:r>
              <w:rPr>
                <w:rFonts w:ascii="標楷體" w:eastAsia="標楷體" w:hAnsi="標楷體" w:hint="eastAsia"/>
              </w:rPr>
              <w:t>]+[是否製檔]=[1:</w:t>
            </w:r>
            <w:r>
              <w:rPr>
                <w:rFonts w:ascii="標楷體" w:eastAsia="標楷體" w:hAnsi="標楷體" w:hint="eastAsia"/>
                <w:lang w:eastAsia="zh-HK"/>
              </w:rPr>
              <w:t>已製檔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清算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067F95" w:rsidRPr="009A5A20">
              <w:rPr>
                <w:rFonts w:ascii="標楷體" w:eastAsia="標楷體" w:hAnsi="標楷體" w:hint="eastAsia"/>
              </w:rPr>
              <w:t>，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已製檔之筆數合計</w:t>
            </w:r>
          </w:p>
        </w:tc>
      </w:tr>
      <w:tr w:rsidR="00707F34" w:rsidRPr="009A5A20" w14:paraId="1F2ABDD5" w14:textId="77777777" w:rsidTr="00FA2722">
        <w:tc>
          <w:tcPr>
            <w:tcW w:w="629" w:type="dxa"/>
            <w:vMerge/>
            <w:shd w:val="clear" w:color="auto" w:fill="auto"/>
          </w:tcPr>
          <w:p w14:paraId="792AD775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B9897F0" w14:textId="684072F4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2809DCE2" w14:textId="0B86D7C8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1D6B85F9" w14:textId="4F10BEAA" w:rsidR="00707F34" w:rsidRPr="00D26D0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40FF59F4" w14:textId="77777777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7FA43D5E" w14:textId="77777777" w:rsidTr="00FA2722">
        <w:tc>
          <w:tcPr>
            <w:tcW w:w="629" w:type="dxa"/>
            <w:vMerge/>
            <w:shd w:val="clear" w:color="auto" w:fill="auto"/>
          </w:tcPr>
          <w:p w14:paraId="419E0A2A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66F8B2A4" w14:textId="506F63A3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6DEA1F0F" w14:textId="5C4E42EC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49B6685A" w14:textId="1E64CB74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16A485A" w14:textId="77777777" w:rsidR="00707F34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設定之傳票日</w:t>
            </w:r>
            <w:r>
              <w:rPr>
                <w:rFonts w:ascii="標楷體" w:eastAsia="標楷體" w:hAnsi="標楷體" w:hint="eastAsia"/>
              </w:rPr>
              <w:t>當日才顯示[撥付出帳]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708</w:t>
            </w:r>
            <w:r w:rsidRPr="00F45B7F">
              <w:rPr>
                <w:rFonts w:ascii="標楷體" w:eastAsia="標楷體" w:hAnsi="標楷體" w:hint="eastAsia"/>
              </w:rPr>
              <w:t>最大債權撥付出帳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;</w:t>
            </w:r>
          </w:p>
          <w:p w14:paraId="75CE1FBB" w14:textId="25667EC3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F45B7F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F45B7F">
              <w:rPr>
                <w:rFonts w:ascii="標楷體" w:eastAsia="標楷體" w:hAnsi="標楷體" w:hint="eastAsia"/>
              </w:rPr>
              <w:t>設定之提兌日當日</w:t>
            </w:r>
            <w:r>
              <w:rPr>
                <w:rFonts w:ascii="標楷體" w:eastAsia="標楷體" w:hAnsi="標楷體" w:hint="eastAsia"/>
              </w:rPr>
              <w:t>才</w:t>
            </w:r>
            <w:r w:rsidRPr="00F45B7F">
              <w:rPr>
                <w:rFonts w:ascii="標楷體" w:eastAsia="標楷體" w:hAnsi="標楷體" w:hint="eastAsia"/>
              </w:rPr>
              <w:t>顯示[檢核回覆</w:t>
            </w:r>
            <w:r w:rsidRPr="00F45B7F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709</w:t>
            </w:r>
            <w:r w:rsidRPr="009A5A20">
              <w:rPr>
                <w:rFonts w:ascii="標楷體" w:eastAsia="標楷體" w:hAnsi="標楷體" w:hint="eastAsia"/>
              </w:rPr>
              <w:t>最大債權撥付回覆檔檢核】</w:t>
            </w:r>
          </w:p>
        </w:tc>
      </w:tr>
      <w:tr w:rsidR="00707F34" w:rsidRPr="009A5A20" w14:paraId="4A356FA9" w14:textId="77777777" w:rsidTr="00FA2722">
        <w:tc>
          <w:tcPr>
            <w:tcW w:w="629" w:type="dxa"/>
            <w:vMerge/>
            <w:shd w:val="clear" w:color="auto" w:fill="auto"/>
          </w:tcPr>
          <w:p w14:paraId="31A7BF35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0B5F2E2C" w14:textId="6819BF0D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D7B0043" w14:textId="3EC3491D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52C5DF9B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C203246" w14:textId="64D8ACE2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707F34" w:rsidRPr="009A5A20" w14:paraId="4403872D" w14:textId="77777777" w:rsidTr="00FA2722">
        <w:tc>
          <w:tcPr>
            <w:tcW w:w="629" w:type="dxa"/>
            <w:vMerge/>
            <w:shd w:val="clear" w:color="auto" w:fill="auto"/>
          </w:tcPr>
          <w:p w14:paraId="76BBA30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176926B9" w14:textId="676D41A6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7FF3417" w14:textId="657C7E8E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債協</w:t>
            </w:r>
            <w:r>
              <w:rPr>
                <w:rFonts w:ascii="標楷體" w:eastAsia="標楷體" w:hAnsi="標楷體" w:hint="eastAsia"/>
              </w:rPr>
              <w:t>-未製檔筆數</w:t>
            </w:r>
          </w:p>
        </w:tc>
        <w:tc>
          <w:tcPr>
            <w:tcW w:w="3013" w:type="dxa"/>
            <w:shd w:val="clear" w:color="auto" w:fill="auto"/>
          </w:tcPr>
          <w:p w14:paraId="547E28A0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6E96CE7" w14:textId="7A3E3FF2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 w:rsidR="003A5676">
              <w:rPr>
                <w:rFonts w:ascii="標楷體" w:eastAsia="標楷體" w:hAnsi="標楷體" w:hint="eastAsia"/>
              </w:rPr>
              <w:t>0</w:t>
            </w:r>
            <w:r w:rsidR="003A5676">
              <w:rPr>
                <w:rFonts w:ascii="標楷體" w:eastAsia="標楷體" w:hAnsi="標楷體"/>
              </w:rPr>
              <w:t>4: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已入帳</w:t>
            </w:r>
            <w:r>
              <w:rPr>
                <w:rFonts w:ascii="標楷體" w:eastAsia="標楷體" w:hAnsi="標楷體" w:hint="eastAsia"/>
              </w:rPr>
              <w:t>]+[查詢細項]=[4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清算</w:t>
            </w:r>
            <w:r>
              <w:rPr>
                <w:rFonts w:ascii="標楷體" w:eastAsia="標楷體" w:hAnsi="標楷體" w:hint="eastAsia"/>
              </w:rPr>
              <w:t>]+[是否製檔]=[2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未製檔</w:t>
            </w:r>
            <w:r>
              <w:rPr>
                <w:rFonts w:ascii="標楷體" w:eastAsia="標楷體" w:hAnsi="標楷體" w:hint="eastAsia"/>
              </w:rPr>
              <w:t>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  <w:lang w:eastAsia="zh-HK"/>
              </w:rPr>
              <w:t>清算</w:t>
            </w:r>
            <w:r>
              <w:rPr>
                <w:rFonts w:ascii="標楷體" w:eastAsia="標楷體" w:hAnsi="標楷體" w:hint="eastAsia"/>
              </w:rPr>
              <w:t>已做入帳還款</w:t>
            </w:r>
            <w:r w:rsidR="003F4437" w:rsidRPr="009A5A20">
              <w:rPr>
                <w:rFonts w:ascii="標楷體" w:eastAsia="標楷體" w:hAnsi="標楷體" w:hint="eastAsia"/>
              </w:rPr>
              <w:t>，</w:t>
            </w:r>
            <w:r w:rsidR="003F4437" w:rsidRPr="0045193C">
              <w:rPr>
                <w:rFonts w:ascii="標楷體" w:eastAsia="標楷體" w:hAnsi="標楷體" w:hint="eastAsia"/>
              </w:rPr>
              <w:t>交易狀態</w:t>
            </w:r>
            <w:r w:rsidR="003F4437">
              <w:rPr>
                <w:rFonts w:ascii="標楷體" w:eastAsia="標楷體" w:hAnsi="標楷體" w:hint="eastAsia"/>
              </w:rPr>
              <w:t>為已入帳</w:t>
            </w:r>
            <w:r>
              <w:rPr>
                <w:rFonts w:ascii="標楷體" w:eastAsia="標楷體" w:hAnsi="標楷體" w:hint="eastAsia"/>
              </w:rPr>
              <w:t>未製檔之筆數合計</w:t>
            </w:r>
          </w:p>
        </w:tc>
      </w:tr>
      <w:tr w:rsidR="00707F34" w:rsidRPr="009A5A20" w14:paraId="6D688BD8" w14:textId="77777777" w:rsidTr="00FA2722">
        <w:tc>
          <w:tcPr>
            <w:tcW w:w="629" w:type="dxa"/>
            <w:vMerge/>
            <w:shd w:val="clear" w:color="auto" w:fill="auto"/>
          </w:tcPr>
          <w:p w14:paraId="207D0DCB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886DD3D" w14:textId="2313DC6A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8E26BB6" w14:textId="4BFBA20D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514B1D60" w14:textId="0F84BADF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45B7F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45B7F">
              <w:rPr>
                <w:rFonts w:ascii="標楷體" w:eastAsia="標楷體" w:hAnsi="標楷體"/>
              </w:rPr>
              <w:t>ApprAmt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49B2DA2B" w14:textId="77777777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79BCD53F" w14:textId="77777777" w:rsidTr="00FA2722">
        <w:tc>
          <w:tcPr>
            <w:tcW w:w="629" w:type="dxa"/>
            <w:vMerge/>
            <w:shd w:val="clear" w:color="auto" w:fill="auto"/>
          </w:tcPr>
          <w:p w14:paraId="5AD349D7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6C49F55" w14:textId="7201B0EF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0218519" w14:textId="45EDBC4E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</w:p>
        </w:tc>
        <w:tc>
          <w:tcPr>
            <w:tcW w:w="3013" w:type="dxa"/>
            <w:shd w:val="clear" w:color="auto" w:fill="auto"/>
          </w:tcPr>
          <w:p w14:paraId="50FC0EC9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0D014DA" w14:textId="4C5DE35D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撥付日期設定檔</w:t>
            </w:r>
            <w:r w:rsidRPr="009A5A20">
              <w:rPr>
                <w:rFonts w:ascii="標楷體" w:eastAsia="標楷體" w:hAnsi="標楷體" w:hint="eastAsia"/>
              </w:rPr>
              <w:t>設定之製檔日</w:t>
            </w:r>
            <w:r>
              <w:rPr>
                <w:rFonts w:ascii="標楷體" w:eastAsia="標楷體" w:hAnsi="標楷體" w:hint="eastAsia"/>
              </w:rPr>
              <w:t>當日才顯示[撥付製檔]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707</w:t>
            </w:r>
            <w:r w:rsidRPr="00F45B7F">
              <w:rPr>
                <w:rFonts w:ascii="標楷體" w:eastAsia="標楷體" w:hAnsi="標楷體" w:hint="eastAsia"/>
              </w:rPr>
              <w:t>最大債權撥付產檔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707F34" w:rsidRPr="009A5A20" w14:paraId="05EAB07D" w14:textId="77777777" w:rsidTr="00FA2722">
        <w:tc>
          <w:tcPr>
            <w:tcW w:w="629" w:type="dxa"/>
            <w:vMerge/>
            <w:shd w:val="clear" w:color="auto" w:fill="auto"/>
          </w:tcPr>
          <w:p w14:paraId="5C4DBB0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D0C35F0" w14:textId="48E83742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487DF57B" w14:textId="0F9CBBF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本日應處理</w:t>
            </w:r>
          </w:p>
        </w:tc>
        <w:tc>
          <w:tcPr>
            <w:tcW w:w="3013" w:type="dxa"/>
            <w:shd w:val="clear" w:color="auto" w:fill="auto"/>
          </w:tcPr>
          <w:p w14:paraId="233F397D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B8D4707" w14:textId="0AE3B62B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顯示內容同[</w:t>
            </w:r>
            <w:r>
              <w:rPr>
                <w:rFonts w:ascii="標楷體" w:eastAsia="標楷體" w:hAnsi="標楷體" w:hint="eastAsia"/>
                <w:lang w:eastAsia="zh-HK"/>
              </w:rPr>
              <w:t>應處理事項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按鈕中文</w:t>
            </w:r>
          </w:p>
        </w:tc>
      </w:tr>
      <w:tr w:rsidR="00707F34" w:rsidRPr="009A5A20" w14:paraId="11ABDADE" w14:textId="77777777" w:rsidTr="00FA2722">
        <w:tc>
          <w:tcPr>
            <w:tcW w:w="629" w:type="dxa"/>
            <w:vMerge w:val="restart"/>
            <w:shd w:val="clear" w:color="auto" w:fill="auto"/>
          </w:tcPr>
          <w:p w14:paraId="07A82500" w14:textId="4BDED528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</w:tcPr>
          <w:p w14:paraId="58A01FE7" w14:textId="4F6C97EC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11F4D5E2" w14:textId="09E18B24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放款攤分筆數</w:t>
            </w:r>
          </w:p>
        </w:tc>
        <w:tc>
          <w:tcPr>
            <w:tcW w:w="3013" w:type="dxa"/>
            <w:shd w:val="clear" w:color="auto" w:fill="auto"/>
          </w:tcPr>
          <w:p w14:paraId="78BE0754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2D2C259E" w14:textId="4DFDC106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6:</w:t>
            </w:r>
            <w:r>
              <w:rPr>
                <w:rFonts w:ascii="標楷體" w:eastAsia="標楷體" w:hAnsi="標楷體" w:hint="eastAsia"/>
                <w:lang w:eastAsia="zh-HK"/>
              </w:rPr>
              <w:t>放款攤分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無]+[是否為按鈕]</w:t>
            </w:r>
            <w:r>
              <w:rPr>
                <w:rFonts w:ascii="標楷體" w:eastAsia="標楷體" w:hAnsi="標楷體"/>
              </w:rPr>
              <w:t>=</w:t>
            </w:r>
            <w:r>
              <w:rPr>
                <w:rFonts w:ascii="標楷體" w:eastAsia="標楷體" w:hAnsi="標楷體" w:hint="eastAsia"/>
              </w:rPr>
              <w:t>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F35F57">
              <w:rPr>
                <w:rFonts w:ascii="標楷體" w:eastAsia="標楷體" w:hAnsi="標楷體" w:hint="eastAsia"/>
              </w:rPr>
              <w:t>本日已做入帳還款且</w:t>
            </w:r>
            <w:r w:rsidR="00F35F57">
              <w:rPr>
                <w:rFonts w:ascii="標楷體" w:eastAsia="標楷體" w:hAnsi="標楷體" w:hint="eastAsia"/>
              </w:rPr>
              <w:lastRenderedPageBreak/>
              <w:t>客戶別非保戶之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729D8053" w14:textId="77777777" w:rsidTr="00FA2722">
        <w:tc>
          <w:tcPr>
            <w:tcW w:w="629" w:type="dxa"/>
            <w:vMerge/>
            <w:shd w:val="clear" w:color="auto" w:fill="auto"/>
          </w:tcPr>
          <w:p w14:paraId="0D02E38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2DE5262" w14:textId="584B9802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60B4BDF" w14:textId="671366E1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5A6A94C9" w14:textId="36821CC1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新壽攤分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SklShareAmt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45DAB6A4" w14:textId="30E5847E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20FEB0EC" w14:textId="77777777" w:rsidTr="00FA2722">
        <w:tc>
          <w:tcPr>
            <w:tcW w:w="629" w:type="dxa"/>
            <w:vMerge/>
            <w:shd w:val="clear" w:color="auto" w:fill="auto"/>
          </w:tcPr>
          <w:p w14:paraId="61ADE9DC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67F1799B" w14:textId="6E5EC3FD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5D32399" w14:textId="0F9A95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本月放款筆數</w:t>
            </w:r>
          </w:p>
        </w:tc>
        <w:tc>
          <w:tcPr>
            <w:tcW w:w="3013" w:type="dxa"/>
            <w:shd w:val="clear" w:color="auto" w:fill="auto"/>
          </w:tcPr>
          <w:p w14:paraId="00097AD4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6B9CD1E" w14:textId="62D8CACB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</w:t>
            </w:r>
            <w:r w:rsidRPr="008124A8">
              <w:rPr>
                <w:rFonts w:ascii="標楷體" w:eastAsia="標楷體" w:hAnsi="標楷體" w:hint="eastAsia"/>
              </w:rPr>
              <w:t>[</w:t>
            </w:r>
            <w:r w:rsidRPr="008124A8">
              <w:rPr>
                <w:rFonts w:ascii="標楷體" w:eastAsia="標楷體" w:hAnsi="標楷體"/>
              </w:rPr>
              <w:t>9:</w:t>
            </w:r>
            <w:r w:rsidRPr="008124A8">
              <w:rPr>
                <w:rFonts w:ascii="標楷體" w:eastAsia="標楷體" w:hAnsi="標楷體" w:hint="eastAsia"/>
                <w:lang w:eastAsia="zh-HK"/>
              </w:rPr>
              <w:t>本月放款</w:t>
            </w:r>
            <w:r w:rsidRPr="008124A8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F35F57">
              <w:rPr>
                <w:rFonts w:ascii="標楷體" w:eastAsia="標楷體" w:hAnsi="標楷體" w:hint="eastAsia"/>
              </w:rPr>
              <w:t>本月已做入帳還款且客戶別非保戶之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6CD789EC" w14:textId="77777777" w:rsidTr="00FA2722">
        <w:tc>
          <w:tcPr>
            <w:tcW w:w="629" w:type="dxa"/>
            <w:vMerge/>
            <w:shd w:val="clear" w:color="auto" w:fill="auto"/>
          </w:tcPr>
          <w:p w14:paraId="41CF43F9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76F7D79" w14:textId="270922F1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1B2D78E1" w14:textId="248E3C0A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3A83151F" w14:textId="0140B13C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新壽攤分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SklShareAmt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51CE27BE" w14:textId="640166F4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74246930" w14:textId="77777777" w:rsidTr="00FA2722">
        <w:tc>
          <w:tcPr>
            <w:tcW w:w="629" w:type="dxa"/>
            <w:vMerge w:val="restart"/>
            <w:shd w:val="clear" w:color="auto" w:fill="auto"/>
          </w:tcPr>
          <w:p w14:paraId="06691497" w14:textId="24DC83FE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</w:tcPr>
          <w:p w14:paraId="08479723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D7DC89F" w14:textId="1B40C59A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保單攤分筆數</w:t>
            </w:r>
          </w:p>
        </w:tc>
        <w:tc>
          <w:tcPr>
            <w:tcW w:w="3013" w:type="dxa"/>
            <w:shd w:val="clear" w:color="auto" w:fill="auto"/>
          </w:tcPr>
          <w:p w14:paraId="1D864A5D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3DF9A04" w14:textId="59721F6D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7:</w:t>
            </w:r>
            <w:r>
              <w:rPr>
                <w:rFonts w:ascii="標楷體" w:eastAsia="標楷體" w:hAnsi="標楷體" w:hint="eastAsia"/>
                <w:lang w:eastAsia="zh-HK"/>
              </w:rPr>
              <w:t>保單攤分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F35F57">
              <w:rPr>
                <w:rFonts w:ascii="標楷體" w:eastAsia="標楷體" w:hAnsi="標楷體" w:hint="eastAsia"/>
              </w:rPr>
              <w:t>本日已做入帳還款且客戶別為保戶之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071D9358" w14:textId="77777777" w:rsidTr="00FA2722">
        <w:tc>
          <w:tcPr>
            <w:tcW w:w="629" w:type="dxa"/>
            <w:vMerge/>
            <w:shd w:val="clear" w:color="auto" w:fill="auto"/>
          </w:tcPr>
          <w:p w14:paraId="33E4393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572F639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365CD85A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22E4C0E6" w14:textId="29694B70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新壽攤分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SklShareAmt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3CC906FB" w14:textId="554441F5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00C9E189" w14:textId="77777777" w:rsidTr="00FA2722">
        <w:tc>
          <w:tcPr>
            <w:tcW w:w="629" w:type="dxa"/>
            <w:vMerge/>
            <w:shd w:val="clear" w:color="auto" w:fill="auto"/>
          </w:tcPr>
          <w:p w14:paraId="14AA476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6380EE63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644634DD" w14:textId="552F3BDB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本月保單筆數</w:t>
            </w:r>
          </w:p>
        </w:tc>
        <w:tc>
          <w:tcPr>
            <w:tcW w:w="3013" w:type="dxa"/>
            <w:shd w:val="clear" w:color="auto" w:fill="auto"/>
          </w:tcPr>
          <w:p w14:paraId="7466E783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2ACC75A4" w14:textId="131584BB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>
              <w:rPr>
                <w:rFonts w:ascii="標楷體" w:eastAsia="標楷體" w:hAnsi="標楷體"/>
              </w:rPr>
              <w:t>10:</w:t>
            </w:r>
            <w:r>
              <w:rPr>
                <w:rFonts w:ascii="標楷體" w:eastAsia="標楷體" w:hAnsi="標楷體" w:hint="eastAsia"/>
                <w:lang w:eastAsia="zh-HK"/>
              </w:rPr>
              <w:t>本月保單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F35F57">
              <w:rPr>
                <w:rFonts w:ascii="標楷體" w:eastAsia="標楷體" w:hAnsi="標楷體" w:hint="eastAsia"/>
              </w:rPr>
              <w:t>本月已做入帳還款且客戶別為保戶之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27CD5EEA" w14:textId="77777777" w:rsidTr="00FA2722">
        <w:tc>
          <w:tcPr>
            <w:tcW w:w="629" w:type="dxa"/>
            <w:vMerge/>
            <w:shd w:val="clear" w:color="auto" w:fill="auto"/>
          </w:tcPr>
          <w:p w14:paraId="5BDDE6C9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6AEB98B1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B4DA447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1CA419E0" w14:textId="0F2F136E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新壽攤分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SklShareAmt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5E81775F" w14:textId="68545F87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4C2064AE" w14:textId="77777777" w:rsidTr="00FA2722">
        <w:tc>
          <w:tcPr>
            <w:tcW w:w="629" w:type="dxa"/>
            <w:vMerge w:val="restart"/>
            <w:shd w:val="clear" w:color="auto" w:fill="auto"/>
          </w:tcPr>
          <w:p w14:paraId="65BE28FE" w14:textId="41B30F8F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849" w:type="dxa"/>
            <w:shd w:val="clear" w:color="auto" w:fill="auto"/>
          </w:tcPr>
          <w:p w14:paraId="4B3777A8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29F64AA3" w14:textId="37BFAA81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結清退還款筆數</w:t>
            </w:r>
          </w:p>
        </w:tc>
        <w:tc>
          <w:tcPr>
            <w:tcW w:w="3013" w:type="dxa"/>
            <w:shd w:val="clear" w:color="auto" w:fill="auto"/>
          </w:tcPr>
          <w:p w14:paraId="689A2A8D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D5F4D2B" w14:textId="6A853179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最大債權]+[查詢項目]=[0</w:t>
            </w:r>
            <w:r>
              <w:rPr>
                <w:rFonts w:ascii="標楷體" w:eastAsia="標楷體" w:hAnsi="標楷體"/>
              </w:rPr>
              <w:t>8:</w:t>
            </w:r>
            <w:r>
              <w:rPr>
                <w:rFonts w:ascii="標楷體" w:eastAsia="標楷體" w:hAnsi="標楷體" w:hint="eastAsia"/>
                <w:lang w:eastAsia="zh-HK"/>
              </w:rPr>
              <w:t>結清退還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2644D2">
              <w:rPr>
                <w:rFonts w:ascii="標楷體" w:eastAsia="標楷體" w:hAnsi="標楷體" w:hint="eastAsia"/>
              </w:rPr>
              <w:t>本日已做入帳還款</w:t>
            </w:r>
            <w:r w:rsidR="003F4437" w:rsidRPr="009A5A20">
              <w:rPr>
                <w:rFonts w:ascii="標楷體" w:eastAsia="標楷體" w:hAnsi="標楷體" w:hint="eastAsia"/>
              </w:rPr>
              <w:t>，</w:t>
            </w:r>
            <w:r w:rsidR="003F4437" w:rsidRPr="0045193C">
              <w:rPr>
                <w:rFonts w:ascii="標楷體" w:eastAsia="標楷體" w:hAnsi="標楷體" w:hint="eastAsia"/>
              </w:rPr>
              <w:t>交易狀態</w:t>
            </w:r>
            <w:r w:rsidR="003F4437">
              <w:rPr>
                <w:rFonts w:ascii="標楷體" w:eastAsia="標楷體" w:hAnsi="標楷體" w:hint="eastAsia"/>
              </w:rPr>
              <w:t>為已入帳</w:t>
            </w:r>
            <w:r w:rsidR="003F4437" w:rsidRPr="009A5A20">
              <w:rPr>
                <w:rFonts w:ascii="標楷體" w:eastAsia="標楷體" w:hAnsi="標楷體" w:hint="eastAsia"/>
              </w:rPr>
              <w:t>，</w:t>
            </w:r>
            <w:r w:rsidR="002644D2" w:rsidRPr="0002598E">
              <w:rPr>
                <w:rFonts w:ascii="標楷體" w:eastAsia="標楷體" w:hAnsi="標楷體" w:hint="eastAsia"/>
              </w:rPr>
              <w:t>交易別</w:t>
            </w:r>
            <w:r w:rsidR="002644D2">
              <w:rPr>
                <w:rFonts w:ascii="標楷體" w:eastAsia="標楷體" w:hAnsi="標楷體" w:hint="eastAsia"/>
              </w:rPr>
              <w:t>為</w:t>
            </w:r>
            <w:r w:rsidR="002644D2" w:rsidRPr="0002598E">
              <w:rPr>
                <w:rFonts w:ascii="標楷體" w:eastAsia="標楷體" w:hAnsi="標楷體" w:hint="eastAsia"/>
              </w:rPr>
              <w:t>結清</w:t>
            </w:r>
            <w:r w:rsidR="002644D2">
              <w:rPr>
                <w:rFonts w:ascii="標楷體" w:eastAsia="標楷體" w:hAnsi="標楷體" w:hint="eastAsia"/>
              </w:rPr>
              <w:t>或</w:t>
            </w:r>
            <w:r w:rsidR="002644D2" w:rsidRPr="0002598E">
              <w:rPr>
                <w:rFonts w:ascii="標楷體" w:eastAsia="標楷體" w:hAnsi="標楷體" w:hint="eastAsia"/>
              </w:rPr>
              <w:t>提前清償</w:t>
            </w:r>
            <w:r w:rsidR="002644D2">
              <w:rPr>
                <w:rFonts w:ascii="標楷體" w:eastAsia="標楷體" w:hAnsi="標楷體" w:hint="eastAsia"/>
              </w:rPr>
              <w:t>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712E5CD5" w14:textId="77777777" w:rsidTr="00FA2722">
        <w:tc>
          <w:tcPr>
            <w:tcW w:w="629" w:type="dxa"/>
            <w:vMerge/>
            <w:shd w:val="clear" w:color="auto" w:fill="auto"/>
          </w:tcPr>
          <w:p w14:paraId="11C33D0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0A08286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601E2FB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416DBDE8" w14:textId="201B5D9B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3C2D49">
              <w:rPr>
                <w:rFonts w:ascii="標楷體" w:eastAsia="標楷體" w:hAnsi="標楷體" w:hint="eastAsia"/>
              </w:rPr>
              <w:t>退還金額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</w:t>
            </w:r>
            <w:proofErr w:type="spellEnd"/>
            <w:r w:rsidRPr="00D929E9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3C2D49">
              <w:rPr>
                <w:rFonts w:ascii="標楷體" w:eastAsia="標楷體" w:hAnsi="標楷體"/>
              </w:rPr>
              <w:t>ReturnAmt</w:t>
            </w:r>
            <w:proofErr w:type="spellEnd"/>
            <w:r>
              <w:rPr>
                <w:rFonts w:ascii="標楷體" w:eastAsia="標楷體" w:hAnsi="標楷體" w:hint="eastAsia"/>
              </w:rPr>
              <w:t>)]合計</w:t>
            </w:r>
          </w:p>
        </w:tc>
        <w:tc>
          <w:tcPr>
            <w:tcW w:w="4322" w:type="dxa"/>
            <w:shd w:val="clear" w:color="auto" w:fill="auto"/>
          </w:tcPr>
          <w:p w14:paraId="2A1B3789" w14:textId="77777777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4986CB2F" w14:textId="77777777" w:rsidTr="00FA2722">
        <w:tc>
          <w:tcPr>
            <w:tcW w:w="629" w:type="dxa"/>
            <w:vMerge/>
            <w:shd w:val="clear" w:color="auto" w:fill="auto"/>
          </w:tcPr>
          <w:p w14:paraId="1AAC3DF5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CD1AD1B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72EABB20" w14:textId="60EED04B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累計處理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累計未退還筆數</w:t>
            </w:r>
          </w:p>
        </w:tc>
        <w:tc>
          <w:tcPr>
            <w:tcW w:w="3013" w:type="dxa"/>
            <w:shd w:val="clear" w:color="auto" w:fill="auto"/>
          </w:tcPr>
          <w:p w14:paraId="32199E0E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1BD15A6D" w14:textId="65962BCE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>
              <w:rPr>
                <w:rFonts w:ascii="標楷體" w:eastAsia="標楷體" w:hAnsi="標楷體"/>
              </w:rPr>
              <w:t>11:</w:t>
            </w:r>
            <w:r>
              <w:rPr>
                <w:rFonts w:ascii="標楷體" w:eastAsia="標楷體" w:hAnsi="標楷體" w:hint="eastAsia"/>
                <w:lang w:eastAsia="zh-HK"/>
              </w:rPr>
              <w:t>累計未退還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lastRenderedPageBreak/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2644D2" w:rsidRPr="00647E8E">
              <w:rPr>
                <w:rFonts w:ascii="標楷體" w:eastAsia="標楷體" w:hAnsi="標楷體" w:hint="eastAsia"/>
              </w:rPr>
              <w:t>銷帳記號</w:t>
            </w:r>
            <w:r w:rsidR="002644D2">
              <w:rPr>
                <w:rFonts w:ascii="標楷體" w:eastAsia="標楷體" w:hAnsi="標楷體" w:hint="eastAsia"/>
              </w:rPr>
              <w:t>為</w:t>
            </w:r>
            <w:r w:rsidR="002644D2" w:rsidRPr="00647E8E">
              <w:rPr>
                <w:rFonts w:ascii="標楷體" w:eastAsia="標楷體" w:hAnsi="標楷體" w:hint="eastAsia"/>
              </w:rPr>
              <w:t>未銷</w:t>
            </w:r>
            <w:r w:rsidR="003F4437" w:rsidRPr="009A5A20">
              <w:rPr>
                <w:rFonts w:ascii="標楷體" w:eastAsia="標楷體" w:hAnsi="標楷體" w:hint="eastAsia"/>
              </w:rPr>
              <w:t>，</w:t>
            </w:r>
            <w:r w:rsidR="002644D2">
              <w:rPr>
                <w:rFonts w:ascii="標楷體" w:eastAsia="標楷體" w:hAnsi="標楷體" w:hint="eastAsia"/>
              </w:rPr>
              <w:t>且</w:t>
            </w:r>
            <w:r w:rsidR="002644D2" w:rsidRPr="00647E8E">
              <w:rPr>
                <w:rFonts w:ascii="標楷體" w:eastAsia="標楷體" w:hAnsi="標楷體" w:hint="eastAsia"/>
              </w:rPr>
              <w:t>業務科目代號</w:t>
            </w:r>
            <w:r w:rsidR="002644D2">
              <w:rPr>
                <w:rFonts w:ascii="標楷體" w:eastAsia="標楷體" w:hAnsi="標楷體" w:hint="eastAsia"/>
              </w:rPr>
              <w:t>=</w:t>
            </w:r>
            <w:r w:rsidR="002644D2">
              <w:rPr>
                <w:rFonts w:ascii="標楷體" w:eastAsia="標楷體" w:hAnsi="標楷體"/>
              </w:rPr>
              <w:t>T21</w:t>
            </w:r>
            <w:r w:rsidR="002644D2">
              <w:rPr>
                <w:rFonts w:ascii="標楷體" w:eastAsia="標楷體" w:hAnsi="標楷體" w:hint="eastAsia"/>
              </w:rPr>
              <w:t>或</w:t>
            </w:r>
            <w:r w:rsidR="002644D2">
              <w:rPr>
                <w:rFonts w:ascii="標楷體" w:eastAsia="標楷體" w:hAnsi="標楷體"/>
              </w:rPr>
              <w:t>T22</w:t>
            </w:r>
            <w:r w:rsidR="002644D2">
              <w:rPr>
                <w:rFonts w:ascii="標楷體" w:eastAsia="標楷體" w:hAnsi="標楷體" w:hint="eastAsia"/>
              </w:rPr>
              <w:t>或</w:t>
            </w:r>
            <w:r w:rsidR="002644D2">
              <w:rPr>
                <w:rFonts w:ascii="標楷體" w:eastAsia="標楷體" w:hAnsi="標楷體"/>
              </w:rPr>
              <w:t>T23</w:t>
            </w:r>
            <w:r w:rsidR="002644D2" w:rsidRPr="009A5A20">
              <w:rPr>
                <w:rFonts w:ascii="標楷體" w:eastAsia="標楷體" w:hAnsi="標楷體" w:hint="eastAsia"/>
              </w:rPr>
              <w:t>，</w:t>
            </w:r>
            <w:r w:rsidR="002644D2">
              <w:rPr>
                <w:rFonts w:ascii="標楷體" w:eastAsia="標楷體" w:hAnsi="標楷體" w:hint="eastAsia"/>
              </w:rPr>
              <w:t>且</w:t>
            </w:r>
            <w:r w:rsidR="002644D2" w:rsidRPr="00647E8E">
              <w:rPr>
                <w:rFonts w:ascii="標楷體" w:eastAsia="標楷體" w:hAnsi="標楷體" w:hint="eastAsia"/>
              </w:rPr>
              <w:t>未銷餘額</w:t>
            </w:r>
            <w:r w:rsidR="002644D2">
              <w:rPr>
                <w:rFonts w:ascii="標楷體" w:eastAsia="標楷體" w:hAnsi="標楷體" w:hint="eastAsia"/>
              </w:rPr>
              <w:t>&gt;0之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05471E50" w14:textId="77777777" w:rsidTr="00FA2722">
        <w:tc>
          <w:tcPr>
            <w:tcW w:w="629" w:type="dxa"/>
            <w:vMerge/>
            <w:shd w:val="clear" w:color="auto" w:fill="auto"/>
          </w:tcPr>
          <w:p w14:paraId="532D9DC5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180A644A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1B61690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218C8E8C" w14:textId="03A03A44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9F64CD">
              <w:rPr>
                <w:rFonts w:ascii="標楷體" w:eastAsia="標楷體" w:hAnsi="標楷體" w:hint="eastAsia"/>
              </w:rPr>
              <w:t>未銷餘額</w:t>
            </w:r>
            <w:proofErr w:type="spellStart"/>
            <w:r w:rsidRPr="009F64CD">
              <w:rPr>
                <w:rFonts w:ascii="標楷體" w:eastAsia="標楷體" w:hAnsi="標楷體"/>
              </w:rPr>
              <w:t>AcReceivable</w:t>
            </w:r>
            <w:r>
              <w:rPr>
                <w:rFonts w:ascii="標楷體" w:eastAsia="標楷體" w:hAnsi="標楷體"/>
              </w:rPr>
              <w:t>.</w:t>
            </w:r>
            <w:r w:rsidRPr="009F64CD">
              <w:rPr>
                <w:rFonts w:ascii="標楷體" w:eastAsia="標楷體" w:hAnsi="標楷體"/>
              </w:rPr>
              <w:t>RvBal</w:t>
            </w:r>
            <w:proofErr w:type="spellEnd"/>
            <w:r>
              <w:rPr>
                <w:rFonts w:ascii="標楷體" w:eastAsia="標楷體" w:hAnsi="標楷體" w:hint="eastAsia"/>
              </w:rPr>
              <w:t>]合計</w:t>
            </w:r>
          </w:p>
        </w:tc>
        <w:tc>
          <w:tcPr>
            <w:tcW w:w="4322" w:type="dxa"/>
            <w:shd w:val="clear" w:color="auto" w:fill="auto"/>
          </w:tcPr>
          <w:p w14:paraId="28454A7B" w14:textId="7D59988A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6437BF8A" w14:textId="77777777" w:rsidTr="0037306E">
        <w:tc>
          <w:tcPr>
            <w:tcW w:w="629" w:type="dxa"/>
            <w:shd w:val="clear" w:color="auto" w:fill="auto"/>
          </w:tcPr>
          <w:p w14:paraId="05BE65BF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9565" w:type="dxa"/>
            <w:gridSpan w:val="4"/>
            <w:shd w:val="clear" w:color="auto" w:fill="auto"/>
          </w:tcPr>
          <w:p w14:paraId="15832BE5" w14:textId="1426FFE6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最大債權:本日匯入</w:t>
            </w:r>
          </w:p>
        </w:tc>
      </w:tr>
      <w:tr w:rsidR="00707F34" w:rsidRPr="009A5A20" w14:paraId="332766F2" w14:textId="77777777" w:rsidTr="00FA2722">
        <w:tc>
          <w:tcPr>
            <w:tcW w:w="629" w:type="dxa"/>
            <w:vMerge w:val="restart"/>
            <w:shd w:val="clear" w:color="auto" w:fill="auto"/>
          </w:tcPr>
          <w:p w14:paraId="101F83E3" w14:textId="0F243B40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</w:tcPr>
          <w:p w14:paraId="24134A5F" w14:textId="50E6A3F8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1318ED1D" w14:textId="2F529199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本日匯入</w:t>
            </w:r>
            <w:r w:rsidR="001D45B6" w:rsidRPr="00A21A28">
              <w:rPr>
                <w:rFonts w:ascii="標楷體" w:eastAsia="標楷體" w:hAnsi="標楷體" w:hint="eastAsia"/>
              </w:rPr>
              <w:t>未入帳</w:t>
            </w:r>
            <w:r>
              <w:rPr>
                <w:rFonts w:ascii="標楷體" w:eastAsia="標楷體" w:hAnsi="標楷體" w:hint="eastAsia"/>
              </w:rPr>
              <w:t>筆數</w:t>
            </w:r>
          </w:p>
        </w:tc>
        <w:tc>
          <w:tcPr>
            <w:tcW w:w="3013" w:type="dxa"/>
            <w:shd w:val="clear" w:color="auto" w:fill="auto"/>
          </w:tcPr>
          <w:p w14:paraId="3E4D39C4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3ADF1F1" w14:textId="5E1A3AA9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最大債權]+[查詢項目]=[</w:t>
            </w:r>
            <w:r>
              <w:rPr>
                <w:rFonts w:ascii="標楷體" w:eastAsia="標楷體" w:hAnsi="標楷體"/>
              </w:rPr>
              <w:t>12:</w:t>
            </w:r>
            <w:r>
              <w:rPr>
                <w:rFonts w:ascii="標楷體" w:eastAsia="標楷體" w:hAnsi="標楷體" w:hint="eastAsia"/>
              </w:rPr>
              <w:t>本日匯入</w:t>
            </w:r>
            <w:r w:rsidR="00A21A28" w:rsidRPr="00A21A28">
              <w:rPr>
                <w:rFonts w:ascii="標楷體" w:eastAsia="標楷體" w:hAnsi="標楷體" w:hint="eastAsia"/>
              </w:rPr>
              <w:t>未入帳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067F95">
              <w:rPr>
                <w:rFonts w:ascii="標楷體" w:eastAsia="標楷體" w:hAnsi="標楷體" w:hint="eastAsia"/>
              </w:rPr>
              <w:t>本日匯入且</w:t>
            </w:r>
            <w:r w:rsidR="00067F95" w:rsidRPr="0045193C">
              <w:rPr>
                <w:rFonts w:ascii="標楷體" w:eastAsia="標楷體" w:hAnsi="標楷體" w:hint="eastAsia"/>
              </w:rPr>
              <w:t>交易狀態</w:t>
            </w:r>
            <w:r w:rsidR="00067F95">
              <w:rPr>
                <w:rFonts w:ascii="標楷體" w:eastAsia="標楷體" w:hAnsi="標楷體" w:hint="eastAsia"/>
              </w:rPr>
              <w:t>為未入帳之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6F85BE3B" w14:textId="77777777" w:rsidTr="00FA2722">
        <w:tc>
          <w:tcPr>
            <w:tcW w:w="629" w:type="dxa"/>
            <w:vMerge/>
            <w:shd w:val="clear" w:color="auto" w:fill="auto"/>
          </w:tcPr>
          <w:p w14:paraId="403EB8B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14058A9" w14:textId="3B2D3889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C96169F" w14:textId="6FE1C2FE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04EEB9B1" w14:textId="4C62C26D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55566C4E" w14:textId="5FDCB942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15A2FFA8" w14:textId="77777777" w:rsidTr="008933E8">
        <w:tc>
          <w:tcPr>
            <w:tcW w:w="629" w:type="dxa"/>
            <w:shd w:val="clear" w:color="auto" w:fill="auto"/>
          </w:tcPr>
          <w:p w14:paraId="75E28BA9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9565" w:type="dxa"/>
            <w:gridSpan w:val="4"/>
            <w:shd w:val="clear" w:color="auto" w:fill="auto"/>
          </w:tcPr>
          <w:p w14:paraId="3C3D4593" w14:textId="7CCC438A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一般債權</w:t>
            </w:r>
          </w:p>
        </w:tc>
      </w:tr>
      <w:tr w:rsidR="00707F34" w:rsidRPr="009A5A20" w14:paraId="0BECEFEA" w14:textId="77777777" w:rsidTr="00FA2722">
        <w:tc>
          <w:tcPr>
            <w:tcW w:w="629" w:type="dxa"/>
            <w:vMerge w:val="restart"/>
            <w:shd w:val="clear" w:color="auto" w:fill="auto"/>
          </w:tcPr>
          <w:p w14:paraId="3D5C7A64" w14:textId="5330311D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</w:tcPr>
          <w:p w14:paraId="1FD01417" w14:textId="155865C1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0C9F6DF5" w14:textId="13B26E93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撥入筆數</w:t>
            </w:r>
          </w:p>
        </w:tc>
        <w:tc>
          <w:tcPr>
            <w:tcW w:w="3013" w:type="dxa"/>
            <w:shd w:val="clear" w:color="auto" w:fill="auto"/>
          </w:tcPr>
          <w:p w14:paraId="5B49FAF0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5B32393B" w14:textId="77777777" w:rsidR="00707F34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 xml:space="preserve">: </w:t>
            </w:r>
          </w:p>
          <w:p w14:paraId="402CA619" w14:textId="4472A457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[債權區分]=[</w:t>
            </w:r>
            <w:r>
              <w:rPr>
                <w:rFonts w:ascii="標楷體" w:eastAsia="標楷體" w:hAnsi="標楷體"/>
              </w:rPr>
              <w:t>0:</w:t>
            </w:r>
            <w:r>
              <w:rPr>
                <w:rFonts w:ascii="標楷體" w:eastAsia="標楷體" w:hAnsi="標楷體" w:hint="eastAsia"/>
              </w:rPr>
              <w:t>一般債權]+[查詢項目]=[13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撥入筆數]+[查詢細項]=[0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</w:t>
            </w:r>
            <w:r>
              <w:rPr>
                <w:rFonts w:ascii="標楷體" w:eastAsia="標楷體" w:hAnsi="標楷體"/>
              </w:rPr>
              <w:t>N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>
              <w:rPr>
                <w:rFonts w:ascii="標楷體" w:eastAsia="標楷體" w:hAnsi="標楷體" w:hint="eastAsia"/>
              </w:rPr>
              <w:t>本日匯入之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190642C3" w14:textId="77777777" w:rsidTr="00FA2722">
        <w:tc>
          <w:tcPr>
            <w:tcW w:w="629" w:type="dxa"/>
            <w:vMerge/>
            <w:shd w:val="clear" w:color="auto" w:fill="auto"/>
          </w:tcPr>
          <w:p w14:paraId="47EC1504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6EF278C" w14:textId="7B444E0A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FCD11AE" w14:textId="4B276C84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592C28A9" w14:textId="13232302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 xml:space="preserve"> (</w:t>
            </w:r>
            <w:r w:rsidRPr="00F05559">
              <w:rPr>
                <w:rFonts w:ascii="標楷體" w:eastAsia="標楷體" w:hAnsi="標楷體"/>
              </w:rPr>
              <w:t>NegAppr02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TxAmt</w:t>
            </w:r>
            <w:proofErr w:type="spellEnd"/>
            <w:r>
              <w:rPr>
                <w:rFonts w:ascii="標楷體" w:eastAsia="標楷體" w:hAnsi="標楷體" w:hint="eastAsia"/>
              </w:rPr>
              <w:t>)]合計</w:t>
            </w:r>
          </w:p>
        </w:tc>
        <w:tc>
          <w:tcPr>
            <w:tcW w:w="4322" w:type="dxa"/>
            <w:shd w:val="clear" w:color="auto" w:fill="auto"/>
          </w:tcPr>
          <w:p w14:paraId="0E20BD2E" w14:textId="30A12C20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6A869DEB" w14:textId="77777777" w:rsidTr="00FA2722">
        <w:tc>
          <w:tcPr>
            <w:tcW w:w="629" w:type="dxa"/>
            <w:vMerge w:val="restart"/>
            <w:shd w:val="clear" w:color="auto" w:fill="auto"/>
          </w:tcPr>
          <w:p w14:paraId="6C0CA3E2" w14:textId="27B81403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</w:tcPr>
          <w:p w14:paraId="3BF80AD1" w14:textId="05ECE59A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35C3B530" w14:textId="600B06DA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檢核成功筆數</w:t>
            </w:r>
          </w:p>
        </w:tc>
        <w:tc>
          <w:tcPr>
            <w:tcW w:w="3013" w:type="dxa"/>
            <w:shd w:val="clear" w:color="auto" w:fill="auto"/>
          </w:tcPr>
          <w:p w14:paraId="300AD44C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4FB31622" w14:textId="77777777" w:rsidR="00707F34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 xml:space="preserve">: </w:t>
            </w:r>
          </w:p>
          <w:p w14:paraId="2A7F23A1" w14:textId="25E8728F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[債權區分]=[</w:t>
            </w:r>
            <w:r>
              <w:rPr>
                <w:rFonts w:ascii="標楷體" w:eastAsia="標楷體" w:hAnsi="標楷體"/>
              </w:rPr>
              <w:t>0:</w:t>
            </w:r>
            <w:r>
              <w:rPr>
                <w:rFonts w:ascii="標楷體" w:eastAsia="標楷體" w:hAnsi="標楷體" w:hint="eastAsia"/>
              </w:rPr>
              <w:t>一般債權]+[查詢項目]=[1</w:t>
            </w:r>
            <w:r>
              <w:rPr>
                <w:rFonts w:ascii="標楷體" w:eastAsia="標楷體" w:hAnsi="標楷體"/>
              </w:rPr>
              <w:t>4:</w:t>
            </w:r>
            <w:r>
              <w:rPr>
                <w:rFonts w:ascii="標楷體" w:eastAsia="標楷體" w:hAnsi="標楷體" w:hint="eastAsia"/>
              </w:rPr>
              <w:t>檢核成功]+[查詢細項]=[0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</w:t>
            </w:r>
            <w:r>
              <w:rPr>
                <w:rFonts w:ascii="標楷體" w:eastAsia="標楷體" w:hAnsi="標楷體"/>
              </w:rPr>
              <w:t>N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>
              <w:rPr>
                <w:rFonts w:ascii="標楷體" w:eastAsia="標楷體" w:hAnsi="標楷體" w:hint="eastAsia"/>
              </w:rPr>
              <w:t>本日匯入且</w:t>
            </w:r>
            <w:r w:rsidR="008A0A14" w:rsidRPr="00FE6341">
              <w:rPr>
                <w:rFonts w:ascii="標楷體" w:eastAsia="標楷體" w:hAnsi="標楷體" w:hint="eastAsia"/>
              </w:rPr>
              <w:t>還款狀況</w:t>
            </w:r>
            <w:r w:rsidR="008A0A14">
              <w:rPr>
                <w:rFonts w:ascii="標楷體" w:eastAsia="標楷體" w:hAnsi="標楷體" w:hint="eastAsia"/>
              </w:rPr>
              <w:t>=入/扣帳成功之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36842762" w14:textId="77777777" w:rsidTr="00FA2722">
        <w:tc>
          <w:tcPr>
            <w:tcW w:w="629" w:type="dxa"/>
            <w:vMerge/>
            <w:shd w:val="clear" w:color="auto" w:fill="auto"/>
          </w:tcPr>
          <w:p w14:paraId="423614BA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FC5FF6F" w14:textId="2FD0A0B9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59E51353" w14:textId="71B2AF4C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4423345D" w14:textId="774DB036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 xml:space="preserve"> (</w:t>
            </w:r>
            <w:r w:rsidRPr="00F05559">
              <w:rPr>
                <w:rFonts w:ascii="標楷體" w:eastAsia="標楷體" w:hAnsi="標楷體"/>
              </w:rPr>
              <w:t>NegAppr02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TxAmt</w:t>
            </w:r>
            <w:proofErr w:type="spellEnd"/>
            <w:r>
              <w:rPr>
                <w:rFonts w:ascii="標楷體" w:eastAsia="標楷體" w:hAnsi="標楷體" w:hint="eastAsia"/>
              </w:rPr>
              <w:t>)]合計</w:t>
            </w:r>
          </w:p>
        </w:tc>
        <w:tc>
          <w:tcPr>
            <w:tcW w:w="4322" w:type="dxa"/>
            <w:shd w:val="clear" w:color="auto" w:fill="auto"/>
          </w:tcPr>
          <w:p w14:paraId="159CAC21" w14:textId="01F3B24D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27A9742B" w14:textId="77777777" w:rsidTr="00FA2722">
        <w:tc>
          <w:tcPr>
            <w:tcW w:w="629" w:type="dxa"/>
            <w:vMerge w:val="restart"/>
            <w:shd w:val="clear" w:color="auto" w:fill="auto"/>
          </w:tcPr>
          <w:p w14:paraId="3A745ACB" w14:textId="5CD11FE6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</w:tcPr>
          <w:p w14:paraId="1CCBEB00" w14:textId="14A9BC6E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56031CE4" w14:textId="5AB653DE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檢核失敗筆數</w:t>
            </w:r>
          </w:p>
        </w:tc>
        <w:tc>
          <w:tcPr>
            <w:tcW w:w="3013" w:type="dxa"/>
            <w:shd w:val="clear" w:color="auto" w:fill="auto"/>
          </w:tcPr>
          <w:p w14:paraId="50783204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7DEFFD5C" w14:textId="77777777" w:rsidR="00707F34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 xml:space="preserve">: </w:t>
            </w:r>
          </w:p>
          <w:p w14:paraId="2E239F77" w14:textId="754A860B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[債權區分]=[</w:t>
            </w:r>
            <w:r>
              <w:rPr>
                <w:rFonts w:ascii="標楷體" w:eastAsia="標楷體" w:hAnsi="標楷體"/>
              </w:rPr>
              <w:t>0:</w:t>
            </w:r>
            <w:r>
              <w:rPr>
                <w:rFonts w:ascii="標楷體" w:eastAsia="標楷體" w:hAnsi="標楷體" w:hint="eastAsia"/>
              </w:rPr>
              <w:t>一般債權]+[查詢項目]=[15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檢核</w:t>
            </w:r>
            <w:r>
              <w:rPr>
                <w:rFonts w:ascii="標楷體" w:eastAsia="標楷體" w:hAnsi="標楷體" w:hint="eastAsia"/>
                <w:lang w:eastAsia="zh-HK"/>
              </w:rPr>
              <w:t>失敗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</w:t>
            </w:r>
            <w:r>
              <w:rPr>
                <w:rFonts w:ascii="標楷體" w:eastAsia="標楷體" w:hAnsi="標楷體"/>
              </w:rPr>
              <w:t>N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>
              <w:rPr>
                <w:rFonts w:ascii="標楷體" w:eastAsia="標楷體" w:hAnsi="標楷體" w:hint="eastAsia"/>
              </w:rPr>
              <w:t>本日匯入且</w:t>
            </w:r>
            <w:r w:rsidR="008A0A14" w:rsidRPr="00FE6341">
              <w:rPr>
                <w:rFonts w:ascii="標楷體" w:eastAsia="標楷體" w:hAnsi="標楷體" w:hint="eastAsia"/>
              </w:rPr>
              <w:t>還款狀況</w:t>
            </w:r>
            <w:r w:rsidR="001D45B6">
              <w:rPr>
                <w:rFonts w:ascii="標楷體" w:eastAsia="標楷體" w:hAnsi="標楷體" w:hint="eastAsia"/>
              </w:rPr>
              <w:t>不為</w:t>
            </w:r>
            <w:r w:rsidR="008A0A14">
              <w:rPr>
                <w:rFonts w:ascii="標楷體" w:eastAsia="標楷體" w:hAnsi="標楷體" w:hint="eastAsia"/>
              </w:rPr>
              <w:t>入/扣帳</w:t>
            </w:r>
            <w:r w:rsidR="001D45B6">
              <w:rPr>
                <w:rFonts w:ascii="標楷體" w:eastAsia="標楷體" w:hAnsi="標楷體" w:hint="eastAsia"/>
              </w:rPr>
              <w:t>成功</w:t>
            </w:r>
            <w:r w:rsidR="008A0A14">
              <w:rPr>
                <w:rFonts w:ascii="標楷體" w:eastAsia="標楷體" w:hAnsi="標楷體" w:hint="eastAsia"/>
              </w:rPr>
              <w:t>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4FA8A489" w14:textId="77777777" w:rsidTr="00FA2722">
        <w:tc>
          <w:tcPr>
            <w:tcW w:w="629" w:type="dxa"/>
            <w:vMerge/>
            <w:shd w:val="clear" w:color="auto" w:fill="auto"/>
          </w:tcPr>
          <w:p w14:paraId="5FFE4E7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3A140587" w14:textId="167A6C98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2D24DE51" w14:textId="71A4D08B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7A718DD5" w14:textId="0255F462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F0555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 xml:space="preserve"> (</w:t>
            </w:r>
            <w:r w:rsidRPr="00F05559">
              <w:rPr>
                <w:rFonts w:ascii="標楷體" w:eastAsia="標楷體" w:hAnsi="標楷體"/>
              </w:rPr>
              <w:t>NegAppr02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proofErr w:type="spellStart"/>
            <w:r w:rsidRPr="00F05559">
              <w:rPr>
                <w:rFonts w:ascii="標楷體" w:eastAsia="標楷體" w:hAnsi="標楷體"/>
              </w:rPr>
              <w:t>TxAmt</w:t>
            </w:r>
            <w:proofErr w:type="spellEnd"/>
            <w:r>
              <w:rPr>
                <w:rFonts w:ascii="標楷體" w:eastAsia="標楷體" w:hAnsi="標楷體" w:hint="eastAsia"/>
              </w:rPr>
              <w:t>)]合計</w:t>
            </w:r>
          </w:p>
        </w:tc>
        <w:tc>
          <w:tcPr>
            <w:tcW w:w="4322" w:type="dxa"/>
            <w:shd w:val="clear" w:color="auto" w:fill="auto"/>
          </w:tcPr>
          <w:p w14:paraId="715B1E5C" w14:textId="54A23CE3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215A4419" w14:textId="77777777" w:rsidTr="00FA2722">
        <w:tc>
          <w:tcPr>
            <w:tcW w:w="629" w:type="dxa"/>
            <w:vMerge w:val="restart"/>
            <w:shd w:val="clear" w:color="auto" w:fill="auto"/>
          </w:tcPr>
          <w:p w14:paraId="068D93C3" w14:textId="175BE2AB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</w:tcPr>
          <w:p w14:paraId="006A60F5" w14:textId="555E5874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0C164490" w14:textId="56D1E2BD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未入帳筆數</w:t>
            </w:r>
          </w:p>
        </w:tc>
        <w:tc>
          <w:tcPr>
            <w:tcW w:w="3013" w:type="dxa"/>
            <w:shd w:val="clear" w:color="auto" w:fill="auto"/>
          </w:tcPr>
          <w:p w14:paraId="4D510C93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95C3496" w14:textId="4C227220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一般債權]+[查詢項目]=[02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未入帳]+[查詢細項]=[0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 w:rsidRPr="0045193C">
              <w:rPr>
                <w:rFonts w:ascii="標楷體" w:eastAsia="標楷體" w:hAnsi="標楷體" w:hint="eastAsia"/>
              </w:rPr>
              <w:t>交易狀態</w:t>
            </w:r>
            <w:r w:rsidR="008A0A14">
              <w:rPr>
                <w:rFonts w:ascii="標楷體" w:eastAsia="標楷體" w:hAnsi="標楷體" w:hint="eastAsia"/>
              </w:rPr>
              <w:t>為未入帳之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24CAA68E" w14:textId="77777777" w:rsidTr="00FA2722">
        <w:tc>
          <w:tcPr>
            <w:tcW w:w="629" w:type="dxa"/>
            <w:vMerge/>
            <w:shd w:val="clear" w:color="auto" w:fill="auto"/>
          </w:tcPr>
          <w:p w14:paraId="7E09CFB6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597261DE" w14:textId="1F74448B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14215918" w14:textId="53FE6647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5E63A038" w14:textId="453B1383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2F066E85" w14:textId="7A16225B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352D4D3B" w14:textId="77777777" w:rsidTr="00FA2722">
        <w:tc>
          <w:tcPr>
            <w:tcW w:w="629" w:type="dxa"/>
            <w:vMerge/>
            <w:shd w:val="clear" w:color="auto" w:fill="auto"/>
          </w:tcPr>
          <w:p w14:paraId="6131D635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4FF38E90" w14:textId="2B0A8706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4DB105F3" w14:textId="4E85C75F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入帳還款</w:t>
            </w:r>
          </w:p>
        </w:tc>
        <w:tc>
          <w:tcPr>
            <w:tcW w:w="3013" w:type="dxa"/>
            <w:shd w:val="clear" w:color="auto" w:fill="auto"/>
          </w:tcPr>
          <w:p w14:paraId="1B3E1ABD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389487DF" w14:textId="769B2030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一般債權]+[查詢項目]=[02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未入帳]+[查詢細項]=[0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無]+[是否為按鈕[1:</w:t>
            </w:r>
            <w:r>
              <w:rPr>
                <w:rFonts w:ascii="標楷體" w:eastAsia="標楷體" w:hAnsi="標楷體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7F34" w:rsidRPr="009A5A20" w14:paraId="5439F66E" w14:textId="77777777" w:rsidTr="00FA2722">
        <w:tc>
          <w:tcPr>
            <w:tcW w:w="629" w:type="dxa"/>
            <w:vMerge w:val="restart"/>
            <w:shd w:val="clear" w:color="auto" w:fill="auto"/>
          </w:tcPr>
          <w:p w14:paraId="46BE18FC" w14:textId="7553C103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</w:tcPr>
          <w:p w14:paraId="05D15E4E" w14:textId="6F96E5A2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4C1B993F" w14:textId="7969E35E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放款暫收筆數</w:t>
            </w:r>
          </w:p>
        </w:tc>
        <w:tc>
          <w:tcPr>
            <w:tcW w:w="3013" w:type="dxa"/>
            <w:shd w:val="clear" w:color="auto" w:fill="auto"/>
          </w:tcPr>
          <w:p w14:paraId="59D2E798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0B0B86AB" w14:textId="5A286556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一般債權]+[查詢項目]=[</w:t>
            </w:r>
            <w:r>
              <w:rPr>
                <w:rFonts w:ascii="標楷體" w:eastAsia="標楷體" w:hAnsi="標楷體"/>
              </w:rPr>
              <w:t>16:</w:t>
            </w:r>
            <w:r>
              <w:rPr>
                <w:rFonts w:ascii="標楷體" w:eastAsia="標楷體" w:hAnsi="標楷體" w:hint="eastAsia"/>
                <w:lang w:eastAsia="zh-HK"/>
              </w:rPr>
              <w:t>放款暫收</w:t>
            </w:r>
            <w:r>
              <w:rPr>
                <w:rFonts w:ascii="標楷體" w:eastAsia="標楷體" w:hAnsi="標楷體" w:hint="eastAsia"/>
              </w:rPr>
              <w:t>]+[查詢細項]=[0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>
              <w:rPr>
                <w:rFonts w:ascii="標楷體" w:eastAsia="標楷體" w:hAnsi="標楷體" w:hint="eastAsia"/>
              </w:rPr>
              <w:t>本日已做入帳還款</w:t>
            </w:r>
            <w:r w:rsidR="008A0A14" w:rsidRPr="009A5A20">
              <w:rPr>
                <w:rFonts w:ascii="標楷體" w:eastAsia="標楷體" w:hAnsi="標楷體" w:hint="eastAsia"/>
              </w:rPr>
              <w:t>，</w:t>
            </w:r>
            <w:r w:rsidR="008A0A14" w:rsidRPr="0045193C">
              <w:rPr>
                <w:rFonts w:ascii="標楷體" w:eastAsia="標楷體" w:hAnsi="標楷體" w:hint="eastAsia"/>
              </w:rPr>
              <w:t>交易狀態</w:t>
            </w:r>
            <w:r w:rsidR="008A0A14">
              <w:rPr>
                <w:rFonts w:ascii="標楷體" w:eastAsia="標楷體" w:hAnsi="標楷體" w:hint="eastAsia"/>
              </w:rPr>
              <w:t>為已入帳之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6C644236" w14:textId="77777777" w:rsidTr="00FA2722">
        <w:tc>
          <w:tcPr>
            <w:tcW w:w="629" w:type="dxa"/>
            <w:vMerge/>
            <w:shd w:val="clear" w:color="auto" w:fill="auto"/>
          </w:tcPr>
          <w:p w14:paraId="6899FB6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64D6DCF" w14:textId="0AF46FBE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137A9989" w14:textId="2AD06047" w:rsidR="00707F34" w:rsidRPr="00415A9A" w:rsidRDefault="00707F34" w:rsidP="00707F34">
            <w:pPr>
              <w:rPr>
                <w:rFonts w:ascii="標楷體" w:eastAsia="標楷體" w:hAnsi="標楷體"/>
                <w:highlight w:val="yellow"/>
                <w:lang w:eastAsia="zh-HK"/>
              </w:rPr>
            </w:pPr>
            <w:r w:rsidRPr="003C2D49"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6160CFA5" w14:textId="32FED55A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5A0AD398" w14:textId="6F358DDC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  <w:tr w:rsidR="00707F34" w:rsidRPr="009A5A20" w14:paraId="0BC0680F" w14:textId="77777777" w:rsidTr="00FA2722">
        <w:tc>
          <w:tcPr>
            <w:tcW w:w="629" w:type="dxa"/>
            <w:vMerge/>
            <w:shd w:val="clear" w:color="auto" w:fill="auto"/>
          </w:tcPr>
          <w:p w14:paraId="67A65E42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747AF08D" w14:textId="5E1B80FD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81" w:type="dxa"/>
            <w:shd w:val="clear" w:color="auto" w:fill="auto"/>
          </w:tcPr>
          <w:p w14:paraId="2B6B449D" w14:textId="0CC504FE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本月放款筆數</w:t>
            </w:r>
          </w:p>
        </w:tc>
        <w:tc>
          <w:tcPr>
            <w:tcW w:w="3013" w:type="dxa"/>
            <w:shd w:val="clear" w:color="auto" w:fill="auto"/>
          </w:tcPr>
          <w:p w14:paraId="4D340A62" w14:textId="77777777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22" w:type="dxa"/>
            <w:shd w:val="clear" w:color="auto" w:fill="auto"/>
          </w:tcPr>
          <w:p w14:paraId="607F3927" w14:textId="4007825F" w:rsidR="00707F34" w:rsidRPr="009A5A20" w:rsidRDefault="00707F34" w:rsidP="00707F3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9A5A20">
              <w:rPr>
                <w:rFonts w:ascii="標楷體" w:eastAsia="標楷體" w:hAnsi="標楷體"/>
              </w:rPr>
              <w:t>L5</w:t>
            </w:r>
            <w:r>
              <w:rPr>
                <w:rFonts w:ascii="標楷體" w:eastAsia="標楷體" w:hAnsi="標楷體"/>
              </w:rPr>
              <w:t>97A</w:t>
            </w:r>
            <w:r w:rsidRPr="003302A6">
              <w:rPr>
                <w:rFonts w:ascii="標楷體" w:eastAsia="標楷體" w:hAnsi="標楷體" w:hint="eastAsia"/>
              </w:rPr>
              <w:t>整批處理</w:t>
            </w:r>
            <w:r w:rsidRPr="009A5A20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[債權區分]=[0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一般債權]+[查詢項目]=</w:t>
            </w:r>
            <w:r w:rsidRPr="00857A14">
              <w:rPr>
                <w:rFonts w:ascii="標楷體" w:eastAsia="標楷體" w:hAnsi="標楷體" w:hint="eastAsia"/>
              </w:rPr>
              <w:t>[</w:t>
            </w:r>
            <w:r w:rsidRPr="00857A14">
              <w:rPr>
                <w:rFonts w:ascii="標楷體" w:eastAsia="標楷體" w:hAnsi="標楷體"/>
              </w:rPr>
              <w:t>17:</w:t>
            </w:r>
            <w:r w:rsidRPr="00857A14">
              <w:rPr>
                <w:rFonts w:ascii="標楷體" w:eastAsia="標楷體" w:hAnsi="標楷體" w:hint="eastAsia"/>
                <w:lang w:eastAsia="zh-HK"/>
              </w:rPr>
              <w:t>本月放款</w:t>
            </w:r>
            <w:r w:rsidRPr="00857A14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+[查詢細項]=[0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無]+[是否製檔]=[0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無]+[是否為按鈕[0:N]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顯示</w:t>
            </w:r>
            <w:r w:rsidR="008A0A14">
              <w:rPr>
                <w:rFonts w:ascii="標楷體" w:eastAsia="標楷體" w:hAnsi="標楷體" w:hint="eastAsia"/>
              </w:rPr>
              <w:t>本月已做入帳還款</w:t>
            </w:r>
            <w:r w:rsidR="008A0A14" w:rsidRPr="009A5A20">
              <w:rPr>
                <w:rFonts w:ascii="標楷體" w:eastAsia="標楷體" w:hAnsi="標楷體" w:hint="eastAsia"/>
              </w:rPr>
              <w:t>，</w:t>
            </w:r>
            <w:r w:rsidR="008A0A14" w:rsidRPr="0045193C">
              <w:rPr>
                <w:rFonts w:ascii="標楷體" w:eastAsia="標楷體" w:hAnsi="標楷體" w:hint="eastAsia"/>
              </w:rPr>
              <w:t>交易狀態</w:t>
            </w:r>
            <w:r w:rsidR="008A0A14">
              <w:rPr>
                <w:rFonts w:ascii="標楷體" w:eastAsia="標楷體" w:hAnsi="標楷體" w:hint="eastAsia"/>
              </w:rPr>
              <w:t>為已入帳之</w:t>
            </w:r>
            <w:r>
              <w:rPr>
                <w:rFonts w:ascii="標楷體" w:eastAsia="標楷體" w:hAnsi="標楷體" w:hint="eastAsia"/>
              </w:rPr>
              <w:t>筆數合計</w:t>
            </w:r>
          </w:p>
        </w:tc>
      </w:tr>
      <w:tr w:rsidR="00707F34" w:rsidRPr="009A5A20" w14:paraId="697C3C58" w14:textId="77777777" w:rsidTr="00FA2722">
        <w:tc>
          <w:tcPr>
            <w:tcW w:w="629" w:type="dxa"/>
            <w:vMerge/>
            <w:shd w:val="clear" w:color="auto" w:fill="auto"/>
          </w:tcPr>
          <w:p w14:paraId="50FD7DC0" w14:textId="77777777" w:rsidR="00707F34" w:rsidRPr="009A5A20" w:rsidRDefault="00707F34" w:rsidP="00707F3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</w:p>
        </w:tc>
        <w:tc>
          <w:tcPr>
            <w:tcW w:w="849" w:type="dxa"/>
            <w:shd w:val="clear" w:color="auto" w:fill="auto"/>
          </w:tcPr>
          <w:p w14:paraId="27CE16AD" w14:textId="36E60B73" w:rsidR="00707F34" w:rsidRPr="009A5A20" w:rsidRDefault="00707F34" w:rsidP="00707F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2848C237" w14:textId="3252021C" w:rsidR="00707F34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金額</w:t>
            </w:r>
          </w:p>
        </w:tc>
        <w:tc>
          <w:tcPr>
            <w:tcW w:w="3013" w:type="dxa"/>
            <w:shd w:val="clear" w:color="auto" w:fill="auto"/>
          </w:tcPr>
          <w:p w14:paraId="0A4F89E1" w14:textId="04E51C3C" w:rsidR="00707F34" w:rsidRPr="009A5A20" w:rsidRDefault="00707F34" w:rsidP="00707F3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D929E9">
              <w:rPr>
                <w:rFonts w:ascii="標楷體" w:eastAsia="標楷體" w:hAnsi="標楷體" w:hint="eastAsia"/>
              </w:rPr>
              <w:t>交易金額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D929E9">
              <w:rPr>
                <w:rFonts w:ascii="標楷體" w:eastAsia="標楷體" w:hAnsi="標楷體"/>
              </w:rPr>
              <w:t>NegTran.TxAmt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合計</w:t>
            </w:r>
          </w:p>
        </w:tc>
        <w:tc>
          <w:tcPr>
            <w:tcW w:w="4322" w:type="dxa"/>
            <w:shd w:val="clear" w:color="auto" w:fill="auto"/>
          </w:tcPr>
          <w:p w14:paraId="286944AC" w14:textId="0979378E" w:rsidR="00707F34" w:rsidRPr="009A5A20" w:rsidRDefault="00707F34" w:rsidP="00707F34">
            <w:pPr>
              <w:rPr>
                <w:rFonts w:ascii="標楷體" w:eastAsia="標楷體" w:hAnsi="標楷體"/>
              </w:rPr>
            </w:pPr>
          </w:p>
        </w:tc>
      </w:tr>
    </w:tbl>
    <w:p w14:paraId="4D6456AE" w14:textId="77777777" w:rsidR="00EF3358" w:rsidRPr="009A5A20" w:rsidRDefault="00EF3358" w:rsidP="00EF3358">
      <w:pPr>
        <w:pStyle w:val="17"/>
      </w:pPr>
    </w:p>
    <w:p w14:paraId="1DEAF773" w14:textId="05C4A266" w:rsidR="003A5676" w:rsidRDefault="003A567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96CA2A" w14:textId="77777777" w:rsidR="005F0073" w:rsidRDefault="005F0073">
      <w:pPr>
        <w:widowControl/>
        <w:rPr>
          <w:rFonts w:ascii="標楷體" w:eastAsia="標楷體" w:hAnsi="標楷體"/>
        </w:rPr>
      </w:pPr>
    </w:p>
    <w:p w14:paraId="22EE7350" w14:textId="657917F3" w:rsidR="00F50B80" w:rsidRPr="009A5A20" w:rsidRDefault="00F50B80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="006B3FA6" w:rsidRPr="009A5A20">
        <w:rPr>
          <w:rFonts w:ascii="標楷體" w:hAnsi="標楷體"/>
        </w:rPr>
        <w:t>5</w:t>
      </w:r>
      <w:r w:rsidR="006B3FA6" w:rsidRPr="009A5A20">
        <w:rPr>
          <w:rFonts w:ascii="標楷體" w:hAnsi="標楷體" w:hint="eastAsia"/>
        </w:rPr>
        <w:t>07</w:t>
      </w:r>
      <w:r w:rsidR="00E5115A" w:rsidRPr="009A5A20">
        <w:rPr>
          <w:rFonts w:ascii="標楷體" w:hAnsi="標楷體"/>
        </w:rPr>
        <w:t>5</w:t>
      </w:r>
      <w:r w:rsidR="00DB15DE" w:rsidRPr="009A5A20">
        <w:rPr>
          <w:rFonts w:ascii="標楷體" w:hAnsi="標楷體" w:hint="eastAsia"/>
          <w:lang w:eastAsia="zh-TW"/>
        </w:rPr>
        <w:t>債務協商作業</w:t>
      </w:r>
      <w:r w:rsidR="00DB15DE" w:rsidRPr="009A5A20">
        <w:rPr>
          <w:rFonts w:ascii="標楷體" w:hAnsi="標楷體" w:hint="eastAsia"/>
        </w:rPr>
        <w:t>－</w:t>
      </w:r>
      <w:proofErr w:type="spellStart"/>
      <w:r w:rsidRPr="009A5A20">
        <w:rPr>
          <w:rFonts w:ascii="標楷體" w:hAnsi="標楷體" w:hint="eastAsia"/>
        </w:rPr>
        <w:t>債務協商滯繳</w:t>
      </w:r>
      <w:proofErr w:type="spellEnd"/>
      <w:r w:rsidRPr="009A5A20">
        <w:rPr>
          <w:rFonts w:ascii="標楷體" w:hAnsi="標楷體" w:hint="eastAsia"/>
        </w:rPr>
        <w:t>/</w:t>
      </w:r>
      <w:proofErr w:type="spellStart"/>
      <w:r w:rsidRPr="009A5A20">
        <w:rPr>
          <w:rFonts w:ascii="標楷體" w:hAnsi="標楷體" w:hint="eastAsia"/>
        </w:rPr>
        <w:t>應繳明細查詢</w:t>
      </w:r>
      <w:proofErr w:type="spellEnd"/>
      <w:r w:rsidR="00481786">
        <w:rPr>
          <w:rFonts w:ascii="標楷體" w:hAnsi="標楷體" w:hint="eastAsia"/>
          <w:lang w:eastAsia="zh-TW"/>
        </w:rPr>
        <w:t xml:space="preserve"> </w:t>
      </w:r>
    </w:p>
    <w:p w14:paraId="30CA834E" w14:textId="77777777" w:rsidR="00F50B80" w:rsidRPr="009A5A20" w:rsidRDefault="00F50B80" w:rsidP="00686A47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50B80" w:rsidRPr="009A5A20" w14:paraId="7C109120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1C0680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23B10" w14:textId="77777777" w:rsidR="00F50B80" w:rsidRPr="009A5A20" w:rsidRDefault="00AF1A8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債務協商滯繳/應繳明細查詢</w:t>
            </w:r>
          </w:p>
        </w:tc>
      </w:tr>
      <w:tr w:rsidR="00F50B80" w:rsidRPr="009A5A20" w14:paraId="7F24ACF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9C814C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90012" w14:textId="69445BE2" w:rsidR="00F50B80" w:rsidRPr="00932A07" w:rsidRDefault="00F33DB8" w:rsidP="00932A07">
            <w:pPr>
              <w:ind w:left="257" w:hangingChars="107" w:hanging="25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 w:rsidR="00584F21">
              <w:rPr>
                <w:rFonts w:ascii="標楷體" w:eastAsia="標楷體" w:hAnsi="標楷體" w:hint="eastAsia"/>
              </w:rPr>
              <w:t>債權</w:t>
            </w:r>
            <w:r w:rsidR="006D56E7"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 w:hint="eastAsia"/>
              </w:rPr>
              <w:t>需要催收</w:t>
            </w:r>
            <w:r w:rsidR="00E22382">
              <w:rPr>
                <w:rFonts w:ascii="標楷體" w:eastAsia="標楷體" w:hAnsi="標楷體" w:hint="eastAsia"/>
              </w:rPr>
              <w:t>/應繳/即將到期資料</w:t>
            </w:r>
          </w:p>
        </w:tc>
      </w:tr>
      <w:tr w:rsidR="00F50B80" w:rsidRPr="009A5A20" w14:paraId="3A31E992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0C9EA7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B7698D" w14:textId="414D420F" w:rsidR="00F50B80" w:rsidRDefault="00562AB7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2A07" w:rsidRPr="009A5A20">
              <w:rPr>
                <w:rFonts w:ascii="標楷體" w:eastAsia="標楷體" w:hAnsi="標楷體" w:hint="eastAsia"/>
              </w:rPr>
              <w:t>參考</w:t>
            </w:r>
            <w:r w:rsidR="00180D0D"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="00180D0D" w:rsidRPr="00823AE9">
              <w:rPr>
                <w:rFonts w:ascii="標楷體" w:eastAsia="標楷體" w:hAnsi="標楷體" w:hint="eastAsia"/>
              </w:rPr>
              <w:t>作業流程.</w:t>
            </w:r>
            <w:r w:rsidR="00180D0D" w:rsidRPr="00823AE9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="00180D0D" w:rsidRPr="00823AE9">
              <w:rPr>
                <w:rFonts w:ascii="標楷體" w:eastAsia="標楷體" w:hAnsi="標楷體"/>
              </w:rPr>
              <w:t>.</w:t>
            </w:r>
            <w:r w:rsidR="00932A07">
              <w:rPr>
                <w:rFonts w:ascii="標楷體" w:eastAsia="標楷體" w:hAnsi="標楷體" w:hint="eastAsia"/>
              </w:rPr>
              <w:t>結案</w:t>
            </w:r>
            <w:r w:rsidR="00932A07" w:rsidRPr="009A5A20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6B16D657" w14:textId="3368A400" w:rsidR="00F33DB8" w:rsidRPr="009A5A20" w:rsidRDefault="00562AB7" w:rsidP="00F33DB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F33DB8" w:rsidRPr="009A5A20">
              <w:rPr>
                <w:rFonts w:ascii="標楷體" w:eastAsia="標楷體" w:hAnsi="標楷體" w:hint="eastAsia"/>
              </w:rPr>
              <w:t>查詢[</w:t>
            </w:r>
            <w:r w:rsidR="00180D0D" w:rsidRPr="009A5A20">
              <w:rPr>
                <w:rFonts w:ascii="標楷體" w:eastAsia="標楷體" w:hAnsi="標楷體" w:hint="eastAsia"/>
              </w:rPr>
              <w:t>債務協商案件主檔</w:t>
            </w:r>
            <w:r w:rsidR="00F33DB8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F33DB8" w:rsidRPr="009A5A20">
              <w:rPr>
                <w:rFonts w:ascii="標楷體" w:eastAsia="標楷體" w:hAnsi="標楷體" w:hint="eastAsia"/>
              </w:rPr>
              <w:t>Ne</w:t>
            </w:r>
            <w:r w:rsidR="00F33DB8" w:rsidRPr="009A5A20">
              <w:rPr>
                <w:rFonts w:ascii="標楷體" w:eastAsia="標楷體" w:hAnsi="標楷體"/>
              </w:rPr>
              <w:t>gMain</w:t>
            </w:r>
            <w:proofErr w:type="spellEnd"/>
            <w:r w:rsidR="00F33DB8" w:rsidRPr="009A5A20">
              <w:rPr>
                <w:rFonts w:ascii="標楷體" w:eastAsia="標楷體" w:hAnsi="標楷體" w:hint="eastAsia"/>
              </w:rPr>
              <w:t>)</w:t>
            </w:r>
            <w:r w:rsidR="00F33DB8" w:rsidRPr="009A5A20">
              <w:rPr>
                <w:rFonts w:ascii="標楷體" w:eastAsia="標楷體" w:hAnsi="標楷體"/>
              </w:rPr>
              <w:t>]</w:t>
            </w:r>
            <w:r w:rsidR="005E2F34" w:rsidRPr="00102293">
              <w:rPr>
                <w:rFonts w:ascii="標楷體" w:eastAsia="標楷體" w:hAnsi="標楷體" w:hint="eastAsia"/>
              </w:rPr>
              <w:t>中[</w:t>
            </w:r>
            <w:r w:rsidR="007D7C68" w:rsidRPr="00102293">
              <w:rPr>
                <w:rFonts w:ascii="標楷體" w:eastAsia="標楷體" w:hAnsi="標楷體" w:hint="eastAsia"/>
              </w:rPr>
              <w:t>債權戶況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5E2F34" w:rsidRPr="00102293">
              <w:rPr>
                <w:rFonts w:ascii="標楷體" w:eastAsia="標楷體" w:hAnsi="標楷體" w:hint="eastAsia"/>
              </w:rPr>
              <w:t>(</w:t>
            </w:r>
            <w:proofErr w:type="spellStart"/>
            <w:r w:rsidR="005E2F34" w:rsidRPr="00102293">
              <w:rPr>
                <w:rFonts w:ascii="標楷體" w:eastAsia="標楷體" w:hAnsi="標楷體" w:hint="eastAsia"/>
              </w:rPr>
              <w:t>Ne</w:t>
            </w:r>
            <w:r w:rsidR="005E2F34" w:rsidRPr="00102293">
              <w:rPr>
                <w:rFonts w:ascii="標楷體" w:eastAsia="標楷體" w:hAnsi="標楷體"/>
              </w:rPr>
              <w:t>gMain</w:t>
            </w:r>
            <w:r w:rsidR="005E2F34" w:rsidRPr="00102293">
              <w:rPr>
                <w:rFonts w:ascii="標楷體" w:eastAsia="標楷體" w:hAnsi="標楷體" w:hint="eastAsia"/>
              </w:rPr>
              <w:t>.</w:t>
            </w:r>
            <w:r w:rsidR="005E2F34" w:rsidRPr="00102293">
              <w:rPr>
                <w:rFonts w:ascii="標楷體" w:eastAsia="標楷體" w:hAnsi="標楷體"/>
              </w:rPr>
              <w:t>Status</w:t>
            </w:r>
            <w:proofErr w:type="spellEnd"/>
            <w:r w:rsidR="005E2F34" w:rsidRPr="00102293">
              <w:rPr>
                <w:rFonts w:ascii="標楷體" w:eastAsia="標楷體" w:hAnsi="標楷體" w:hint="eastAsia"/>
              </w:rPr>
              <w:t>)]=[0正常]之</w:t>
            </w:r>
            <w:r w:rsidR="005E2F34" w:rsidRPr="0093503D">
              <w:rPr>
                <w:rFonts w:ascii="標楷體" w:eastAsia="標楷體" w:hAnsi="標楷體" w:hint="eastAsia"/>
              </w:rPr>
              <w:t>資料</w:t>
            </w:r>
          </w:p>
          <w:p w14:paraId="6629B4ED" w14:textId="3A533924" w:rsidR="00F33DB8" w:rsidRPr="009A5A20" w:rsidRDefault="00562AB7" w:rsidP="00F33DB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33DB8" w:rsidRPr="009A5A20">
              <w:rPr>
                <w:rFonts w:ascii="標楷體" w:eastAsia="標楷體" w:hAnsi="標楷體" w:hint="eastAsia"/>
              </w:rPr>
              <w:t>.</w:t>
            </w:r>
            <w:r w:rsidR="00F33DB8" w:rsidRPr="009A5A2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="00F33DB8" w:rsidRPr="009A5A20">
              <w:rPr>
                <w:rFonts w:ascii="標楷體" w:eastAsia="標楷體" w:hAnsi="標楷體" w:hint="eastAsia"/>
              </w:rPr>
              <w:t>，</w:t>
            </w:r>
            <w:r w:rsidR="00F33DB8" w:rsidRPr="009A5A2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0BDC5171" w14:textId="355ECD09" w:rsidR="00F33DB8" w:rsidRDefault="00F33DB8" w:rsidP="00F67A24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[</w:t>
            </w:r>
            <w:r w:rsidR="006D56E7">
              <w:rPr>
                <w:rFonts w:ascii="標楷體" w:eastAsia="標楷體" w:hAnsi="標楷體" w:hint="eastAsia"/>
              </w:rPr>
              <w:t>是否最大債權(</w:t>
            </w:r>
            <w:proofErr w:type="spellStart"/>
            <w:r w:rsidR="006D56E7" w:rsidRPr="009A5A20">
              <w:rPr>
                <w:rFonts w:ascii="標楷體" w:eastAsia="標楷體" w:hAnsi="標楷體" w:hint="eastAsia"/>
              </w:rPr>
              <w:t>Ne</w:t>
            </w:r>
            <w:r w:rsidR="006D56E7" w:rsidRPr="009A5A20">
              <w:rPr>
                <w:rFonts w:ascii="標楷體" w:eastAsia="標楷體" w:hAnsi="標楷體"/>
              </w:rPr>
              <w:t>gMain</w:t>
            </w:r>
            <w:r w:rsidR="006D56E7">
              <w:rPr>
                <w:rFonts w:ascii="標楷體" w:eastAsia="標楷體" w:hAnsi="標楷體" w:hint="eastAsia"/>
              </w:rPr>
              <w:t>.Is</w:t>
            </w:r>
            <w:r w:rsidR="006D56E7">
              <w:rPr>
                <w:rFonts w:ascii="標楷體" w:eastAsia="標楷體" w:hAnsi="標楷體"/>
              </w:rPr>
              <w:t>MainFin</w:t>
            </w:r>
            <w:proofErr w:type="spellEnd"/>
            <w:r w:rsidR="006D56E7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]=</w:t>
            </w:r>
            <w:r w:rsidR="00457C32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債權分類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6833AC68" w14:textId="280E6F38" w:rsidR="00371371" w:rsidRDefault="002A4F89" w:rsidP="00F67A24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作業項目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=[1.滯繳]</w:t>
            </w:r>
            <w:r w:rsidR="00F02D74">
              <w:rPr>
                <w:rFonts w:ascii="標楷體" w:eastAsia="標楷體" w:hAnsi="標楷體" w:hint="eastAsia"/>
              </w:rPr>
              <w:t>時</w:t>
            </w:r>
            <w:r w:rsidR="00993E72" w:rsidRPr="009A5A20">
              <w:rPr>
                <w:rFonts w:ascii="標楷體" w:eastAsia="標楷體" w:hAnsi="標楷體" w:hint="eastAsia"/>
              </w:rPr>
              <w:t>，</w:t>
            </w:r>
            <w:r w:rsidRPr="002A4F89">
              <w:rPr>
                <w:rFonts w:ascii="標楷體" w:eastAsia="標楷體" w:hAnsi="標楷體" w:hint="eastAsia"/>
              </w:rPr>
              <w:t>[下次應繳日(</w:t>
            </w:r>
            <w:proofErr w:type="spellStart"/>
            <w:r w:rsidR="00F02D74">
              <w:rPr>
                <w:rFonts w:ascii="標楷體" w:eastAsia="標楷體" w:hAnsi="標楷體" w:hint="eastAsia"/>
              </w:rPr>
              <w:t>Ne</w:t>
            </w:r>
            <w:r w:rsidR="00F02D74">
              <w:rPr>
                <w:rFonts w:ascii="標楷體" w:eastAsia="標楷體" w:hAnsi="標楷體"/>
              </w:rPr>
              <w:t>gMain</w:t>
            </w:r>
            <w:r w:rsidR="00F02D74">
              <w:rPr>
                <w:rFonts w:ascii="標楷體" w:eastAsia="標楷體" w:hAnsi="標楷體"/>
                <w:color w:val="000000"/>
              </w:rPr>
              <w:t>.</w:t>
            </w:r>
            <w:r w:rsidRPr="002A4F89">
              <w:rPr>
                <w:rFonts w:ascii="標楷體" w:eastAsia="標楷體" w:hAnsi="標楷體" w:hint="eastAsia"/>
                <w:color w:val="000000"/>
              </w:rPr>
              <w:t>NextPayDate</w:t>
            </w:r>
            <w:proofErr w:type="spellEnd"/>
            <w:r w:rsidRPr="002A4F89">
              <w:rPr>
                <w:rFonts w:ascii="標楷體" w:eastAsia="標楷體" w:hAnsi="標楷體" w:hint="eastAsia"/>
              </w:rPr>
              <w:t>)]</w:t>
            </w:r>
            <w:r w:rsidR="0058762D">
              <w:rPr>
                <w:rFonts w:ascii="標楷體" w:eastAsia="標楷體" w:hAnsi="標楷體" w:hint="eastAsia"/>
              </w:rPr>
              <w:t xml:space="preserve"> </w:t>
            </w:r>
            <w:r w:rsidRPr="002A4F89">
              <w:rPr>
                <w:rFonts w:ascii="標楷體" w:eastAsia="標楷體" w:hAnsi="標楷體" w:hint="eastAsia"/>
              </w:rPr>
              <w:t>&lt;=</w:t>
            </w:r>
            <w:r w:rsidR="0058762D">
              <w:rPr>
                <w:rFonts w:ascii="標楷體" w:eastAsia="標楷體" w:hAnsi="標楷體" w:hint="eastAsia"/>
              </w:rPr>
              <w:t xml:space="preserve"> </w:t>
            </w:r>
            <w:r w:rsidRPr="002A4F89">
              <w:rPr>
                <w:rFonts w:ascii="標楷體" w:eastAsia="標楷體" w:hAnsi="標楷體" w:hint="eastAsia"/>
              </w:rPr>
              <w:t>輸入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條件</w:t>
            </w:r>
            <w:r>
              <w:rPr>
                <w:rFonts w:ascii="標楷體" w:eastAsia="標楷體" w:hAnsi="標楷體" w:hint="eastAsia"/>
              </w:rPr>
              <w:t>[</w:t>
            </w:r>
            <w:r w:rsidR="00F02D74" w:rsidRPr="00F02D74">
              <w:rPr>
                <w:rFonts w:ascii="標楷體" w:eastAsia="標楷體" w:hAnsi="標楷體" w:hint="eastAsia"/>
              </w:rPr>
              <w:t>逾期基準日</w:t>
            </w:r>
            <w:r w:rsidRPr="00F02D74">
              <w:rPr>
                <w:rFonts w:ascii="標楷體" w:eastAsia="標楷體" w:hAnsi="標楷體"/>
              </w:rPr>
              <w:t>]</w:t>
            </w:r>
            <w:r w:rsidR="00F02D74">
              <w:rPr>
                <w:rFonts w:ascii="標楷體" w:eastAsia="標楷體" w:hAnsi="標楷體"/>
              </w:rPr>
              <w:t>;</w:t>
            </w:r>
            <w:r w:rsidR="00371371">
              <w:rPr>
                <w:rFonts w:ascii="標楷體" w:eastAsia="標楷體" w:hAnsi="標楷體"/>
              </w:rPr>
              <w:br/>
            </w:r>
            <w:r w:rsidR="00F02D74">
              <w:rPr>
                <w:rFonts w:ascii="標楷體" w:eastAsia="標楷體" w:hAnsi="標楷體"/>
              </w:rPr>
              <w:t>[</w:t>
            </w:r>
            <w:r w:rsidR="00F02D74">
              <w:rPr>
                <w:rFonts w:ascii="標楷體" w:eastAsia="標楷體" w:hAnsi="標楷體" w:hint="eastAsia"/>
              </w:rPr>
              <w:t>作業項目</w:t>
            </w:r>
            <w:r w:rsidR="00F02D74">
              <w:rPr>
                <w:rFonts w:ascii="標楷體" w:eastAsia="標楷體" w:hAnsi="標楷體"/>
              </w:rPr>
              <w:t>]</w:t>
            </w:r>
            <w:r w:rsidR="00F02D74">
              <w:rPr>
                <w:rFonts w:ascii="標楷體" w:eastAsia="標楷體" w:hAnsi="標楷體" w:hint="eastAsia"/>
              </w:rPr>
              <w:t>=[2.應繳]時</w:t>
            </w:r>
            <w:r w:rsidR="00993E72" w:rsidRPr="009A5A20">
              <w:rPr>
                <w:rFonts w:ascii="標楷體" w:eastAsia="標楷體" w:hAnsi="標楷體" w:hint="eastAsia"/>
              </w:rPr>
              <w:t>，</w:t>
            </w:r>
            <w:r w:rsidR="00F02D74" w:rsidRPr="00036580">
              <w:rPr>
                <w:rFonts w:ascii="標楷體" w:eastAsia="標楷體" w:hAnsi="標楷體" w:hint="eastAsia"/>
              </w:rPr>
              <w:t>[下次應繳日(</w:t>
            </w:r>
            <w:proofErr w:type="spellStart"/>
            <w:r w:rsidR="00F02D74">
              <w:rPr>
                <w:rFonts w:ascii="標楷體" w:eastAsia="標楷體" w:hAnsi="標楷體" w:hint="eastAsia"/>
              </w:rPr>
              <w:t>Ne</w:t>
            </w:r>
            <w:r w:rsidR="00F02D74">
              <w:rPr>
                <w:rFonts w:ascii="標楷體" w:eastAsia="標楷體" w:hAnsi="標楷體"/>
              </w:rPr>
              <w:t>gMain</w:t>
            </w:r>
            <w:r w:rsidR="00F02D74">
              <w:rPr>
                <w:rFonts w:ascii="標楷體" w:eastAsia="標楷體" w:hAnsi="標楷體"/>
                <w:color w:val="000000"/>
              </w:rPr>
              <w:t>.</w:t>
            </w:r>
            <w:r w:rsidR="00F02D74" w:rsidRPr="002A4F89">
              <w:rPr>
                <w:rFonts w:ascii="標楷體" w:eastAsia="標楷體" w:hAnsi="標楷體" w:hint="eastAsia"/>
                <w:color w:val="000000"/>
              </w:rPr>
              <w:t>NextPayDate</w:t>
            </w:r>
            <w:proofErr w:type="spellEnd"/>
            <w:r w:rsidR="00F02D74" w:rsidRPr="00036580">
              <w:rPr>
                <w:rFonts w:ascii="標楷體" w:eastAsia="標楷體" w:hAnsi="標楷體" w:hint="eastAsia"/>
              </w:rPr>
              <w:t>)]</w:t>
            </w:r>
            <w:r w:rsidR="0058762D">
              <w:rPr>
                <w:rFonts w:ascii="標楷體" w:eastAsia="標楷體" w:hAnsi="標楷體" w:hint="eastAsia"/>
              </w:rPr>
              <w:t xml:space="preserve"> </w:t>
            </w:r>
            <w:r w:rsidR="00F02D74" w:rsidRPr="00036580">
              <w:rPr>
                <w:rFonts w:ascii="標楷體" w:eastAsia="標楷體" w:hAnsi="標楷體" w:hint="eastAsia"/>
              </w:rPr>
              <w:t>=</w:t>
            </w:r>
            <w:r w:rsidR="00F02D74" w:rsidRPr="002A4F89">
              <w:rPr>
                <w:rFonts w:ascii="標楷體" w:eastAsia="標楷體" w:hAnsi="標楷體" w:hint="eastAsia"/>
              </w:rPr>
              <w:t xml:space="preserve"> 輸入</w:t>
            </w:r>
            <w:r w:rsidR="00F02D74" w:rsidRPr="001677D0">
              <w:rPr>
                <w:rFonts w:ascii="標楷體" w:eastAsia="標楷體" w:hAnsi="標楷體" w:hint="eastAsia"/>
                <w:lang w:eastAsia="zh-HK"/>
              </w:rPr>
              <w:t>條件</w:t>
            </w:r>
            <w:r w:rsidR="00F02D74">
              <w:rPr>
                <w:rFonts w:ascii="標楷體" w:eastAsia="標楷體" w:hAnsi="標楷體" w:hint="eastAsia"/>
              </w:rPr>
              <w:t>[下次應繳日]</w:t>
            </w:r>
            <w:r w:rsidR="00490B93">
              <w:rPr>
                <w:rFonts w:ascii="標楷體" w:eastAsia="標楷體" w:hAnsi="標楷體"/>
              </w:rPr>
              <w:t>;</w:t>
            </w:r>
            <w:r w:rsidR="00F02D74">
              <w:rPr>
                <w:rFonts w:ascii="標楷體" w:eastAsia="標楷體" w:hAnsi="標楷體"/>
              </w:rPr>
              <w:br/>
              <w:t>[</w:t>
            </w:r>
            <w:r w:rsidR="00F02D74">
              <w:rPr>
                <w:rFonts w:ascii="標楷體" w:eastAsia="標楷體" w:hAnsi="標楷體" w:hint="eastAsia"/>
              </w:rPr>
              <w:t>作業項目</w:t>
            </w:r>
            <w:r w:rsidR="00F02D74">
              <w:rPr>
                <w:rFonts w:ascii="標楷體" w:eastAsia="標楷體" w:hAnsi="標楷體"/>
              </w:rPr>
              <w:t>]</w:t>
            </w:r>
            <w:r w:rsidR="00F02D74">
              <w:rPr>
                <w:rFonts w:ascii="標楷體" w:eastAsia="標楷體" w:hAnsi="標楷體" w:hint="eastAsia"/>
              </w:rPr>
              <w:t>=[3.即將到期]時</w:t>
            </w:r>
            <w:r w:rsidR="00993E72" w:rsidRPr="009A5A20">
              <w:rPr>
                <w:rFonts w:ascii="標楷體" w:eastAsia="標楷體" w:hAnsi="標楷體" w:hint="eastAsia"/>
              </w:rPr>
              <w:t>，</w:t>
            </w:r>
            <w:r w:rsidR="00F02D74" w:rsidRPr="00371371">
              <w:rPr>
                <w:rFonts w:ascii="標楷體" w:eastAsia="標楷體" w:hAnsi="標楷體" w:hint="eastAsia"/>
              </w:rPr>
              <w:t>[總本金餘額(</w:t>
            </w:r>
            <w:proofErr w:type="spellStart"/>
            <w:r w:rsidR="00F02D74" w:rsidRPr="00371371">
              <w:rPr>
                <w:rFonts w:ascii="標楷體" w:eastAsia="標楷體" w:hAnsi="標楷體" w:hint="eastAsia"/>
              </w:rPr>
              <w:t>Ne</w:t>
            </w:r>
            <w:r w:rsidR="00F02D74" w:rsidRPr="00371371">
              <w:rPr>
                <w:rFonts w:ascii="標楷體" w:eastAsia="標楷體" w:hAnsi="標楷體"/>
              </w:rPr>
              <w:t>gMain.</w:t>
            </w:r>
            <w:r w:rsidR="00F02D74" w:rsidRPr="00371371">
              <w:rPr>
                <w:rFonts w:ascii="標楷體" w:eastAsia="標楷體" w:hAnsi="標楷體" w:hint="eastAsia"/>
              </w:rPr>
              <w:t>PrincipalBal</w:t>
            </w:r>
            <w:proofErr w:type="spellEnd"/>
            <w:r w:rsidR="00F02D74" w:rsidRPr="00371371">
              <w:rPr>
                <w:rFonts w:ascii="標楷體" w:eastAsia="標楷體" w:hAnsi="標楷體" w:hint="eastAsia"/>
              </w:rPr>
              <w:t>)]</w:t>
            </w:r>
            <w:r w:rsidR="00F02D74">
              <w:rPr>
                <w:rFonts w:ascii="標楷體" w:eastAsia="標楷體" w:hAnsi="標楷體" w:hint="eastAsia"/>
              </w:rPr>
              <w:t xml:space="preserve"> </w:t>
            </w:r>
            <w:r w:rsidR="00F02D74" w:rsidRPr="00371371">
              <w:rPr>
                <w:rFonts w:ascii="標楷體" w:eastAsia="標楷體" w:hAnsi="標楷體" w:hint="eastAsia"/>
              </w:rPr>
              <w:t>&lt;</w:t>
            </w:r>
            <w:r w:rsidR="005E2F34">
              <w:rPr>
                <w:rFonts w:ascii="標楷體" w:eastAsia="標楷體" w:hAnsi="標楷體" w:hint="eastAsia"/>
              </w:rPr>
              <w:t>=</w:t>
            </w:r>
            <w:r w:rsidR="00F02D74">
              <w:rPr>
                <w:rFonts w:ascii="標楷體" w:eastAsia="標楷體" w:hAnsi="標楷體" w:hint="eastAsia"/>
              </w:rPr>
              <w:t xml:space="preserve"> </w:t>
            </w:r>
            <w:r w:rsidR="00F02D74" w:rsidRPr="00371371">
              <w:rPr>
                <w:rFonts w:ascii="標楷體" w:eastAsia="標楷體" w:hAnsi="標楷體" w:hint="eastAsia"/>
              </w:rPr>
              <w:t>3</w:t>
            </w:r>
            <w:r w:rsidR="0058762D">
              <w:rPr>
                <w:rFonts w:ascii="標楷體" w:eastAsia="標楷體" w:hAnsi="標楷體" w:hint="eastAsia"/>
              </w:rPr>
              <w:t>期</w:t>
            </w:r>
            <w:r w:rsidR="00F02D74" w:rsidRPr="00371371">
              <w:rPr>
                <w:rFonts w:ascii="標楷體" w:eastAsia="標楷體" w:hAnsi="標楷體" w:hint="eastAsia"/>
              </w:rPr>
              <w:t>[</w:t>
            </w:r>
            <w:r w:rsidR="00E600B1">
              <w:rPr>
                <w:rFonts w:ascii="標楷體" w:eastAsia="標楷體" w:hAnsi="標楷體" w:hint="eastAsia"/>
                <w:color w:val="000000"/>
              </w:rPr>
              <w:t>期款</w:t>
            </w:r>
            <w:r w:rsidR="007D7C68" w:rsidRPr="00371371">
              <w:rPr>
                <w:rFonts w:ascii="標楷體" w:eastAsia="標楷體" w:hAnsi="標楷體" w:hint="eastAsia"/>
              </w:rPr>
              <w:t xml:space="preserve"> </w:t>
            </w:r>
            <w:r w:rsidR="00F02D74" w:rsidRPr="00371371">
              <w:rPr>
                <w:rFonts w:ascii="標楷體" w:eastAsia="標楷體" w:hAnsi="標楷體" w:hint="eastAsia"/>
              </w:rPr>
              <w:t>(</w:t>
            </w:r>
            <w:proofErr w:type="spellStart"/>
            <w:r w:rsidR="00F02D74" w:rsidRPr="00371371">
              <w:rPr>
                <w:rFonts w:ascii="標楷體" w:eastAsia="標楷體" w:hAnsi="標楷體" w:hint="eastAsia"/>
              </w:rPr>
              <w:t>Ne</w:t>
            </w:r>
            <w:r w:rsidR="00F02D74" w:rsidRPr="00371371">
              <w:rPr>
                <w:rFonts w:ascii="標楷體" w:eastAsia="標楷體" w:hAnsi="標楷體"/>
              </w:rPr>
              <w:t>gMain.DueAmt</w:t>
            </w:r>
            <w:proofErr w:type="spellEnd"/>
            <w:r w:rsidR="00F02D74" w:rsidRPr="00371371">
              <w:rPr>
                <w:rFonts w:ascii="標楷體" w:eastAsia="標楷體" w:hAnsi="標楷體" w:hint="eastAsia"/>
              </w:rPr>
              <w:t>)]</w:t>
            </w:r>
            <w:r w:rsidR="001251D0">
              <w:rPr>
                <w:rFonts w:ascii="標楷體" w:eastAsia="標楷體" w:hAnsi="標楷體" w:hint="eastAsia"/>
              </w:rPr>
              <w:t>且[</w:t>
            </w:r>
            <w:r w:rsidR="001251D0" w:rsidRPr="001251D0">
              <w:rPr>
                <w:rFonts w:ascii="標楷體" w:eastAsia="標楷體" w:hAnsi="標楷體" w:hint="eastAsia"/>
              </w:rPr>
              <w:t>還款結束日</w:t>
            </w:r>
            <w:r w:rsidR="001251D0">
              <w:rPr>
                <w:rFonts w:ascii="標楷體" w:eastAsia="標楷體" w:hAnsi="標楷體" w:hint="eastAsia"/>
              </w:rPr>
              <w:t>(</w:t>
            </w:r>
            <w:proofErr w:type="spellStart"/>
            <w:r w:rsidR="001251D0" w:rsidRPr="00371371">
              <w:rPr>
                <w:rFonts w:ascii="標楷體" w:eastAsia="標楷體" w:hAnsi="標楷體" w:hint="eastAsia"/>
              </w:rPr>
              <w:t>Ne</w:t>
            </w:r>
            <w:r w:rsidR="001251D0" w:rsidRPr="00371371">
              <w:rPr>
                <w:rFonts w:ascii="標楷體" w:eastAsia="標楷體" w:hAnsi="標楷體"/>
              </w:rPr>
              <w:t>gMain.</w:t>
            </w:r>
            <w:r w:rsidR="001251D0" w:rsidRPr="001251D0">
              <w:rPr>
                <w:rFonts w:ascii="標楷體" w:eastAsia="標楷體" w:hAnsi="標楷體"/>
              </w:rPr>
              <w:t>LastDueDate</w:t>
            </w:r>
            <w:proofErr w:type="spellEnd"/>
            <w:r w:rsidR="001251D0">
              <w:rPr>
                <w:rFonts w:ascii="標楷體" w:eastAsia="標楷體" w:hAnsi="標楷體" w:hint="eastAsia"/>
              </w:rPr>
              <w:t>)]&gt;=</w:t>
            </w:r>
            <w:r w:rsidR="005F29D9">
              <w:rPr>
                <w:rFonts w:ascii="標楷體" w:eastAsia="標楷體" w:hAnsi="標楷體" w:hint="eastAsia"/>
              </w:rPr>
              <w:t xml:space="preserve"> </w:t>
            </w:r>
            <w:r w:rsidR="001251D0">
              <w:rPr>
                <w:rFonts w:ascii="標楷體" w:eastAsia="標楷體" w:hAnsi="標楷體" w:hint="eastAsia"/>
              </w:rPr>
              <w:t>會計日</w:t>
            </w:r>
          </w:p>
          <w:p w14:paraId="32DDCF74" w14:textId="49A87156" w:rsidR="00043F1E" w:rsidRPr="004B2A51" w:rsidRDefault="004B2A51" w:rsidP="00F67A24">
            <w:pPr>
              <w:pStyle w:val="af9"/>
              <w:numPr>
                <w:ilvl w:val="0"/>
                <w:numId w:val="29"/>
              </w:numPr>
              <w:ind w:leftChars="0"/>
              <w:rPr>
                <w:rFonts w:ascii="標楷體" w:eastAsia="標楷體" w:hAnsi="標楷體"/>
              </w:rPr>
            </w:pPr>
            <w:r w:rsidRPr="00F02D74">
              <w:rPr>
                <w:rFonts w:ascii="標楷體" w:eastAsia="標楷體" w:hAnsi="標楷體" w:hint="eastAsia"/>
              </w:rPr>
              <w:t>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stId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F02D74">
              <w:rPr>
                <w:rFonts w:ascii="標楷體" w:eastAsia="標楷體" w:hAnsi="標楷體" w:hint="eastAsia"/>
              </w:rPr>
              <w:t>=</w:t>
            </w:r>
            <w:r w:rsidRPr="00F02D74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F02D74">
              <w:rPr>
                <w:rFonts w:ascii="標楷體" w:eastAsia="標楷體" w:hAnsi="標楷體" w:hint="eastAsia"/>
              </w:rPr>
              <w:t>「身</w:t>
            </w:r>
            <w:r>
              <w:rPr>
                <w:rFonts w:ascii="標楷體" w:eastAsia="標楷體" w:hAnsi="標楷體" w:hint="eastAsia"/>
              </w:rPr>
              <w:t>分</w:t>
            </w:r>
            <w:r w:rsidRPr="00F02D74">
              <w:rPr>
                <w:rFonts w:ascii="標楷體" w:eastAsia="標楷體" w:hAnsi="標楷體" w:hint="eastAsia"/>
              </w:rPr>
              <w:t>證字號」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依[</w:t>
            </w:r>
            <w:r w:rsidRPr="00F02D74">
              <w:rPr>
                <w:rFonts w:ascii="標楷體" w:eastAsia="標楷體" w:hAnsi="標楷體" w:hint="eastAsia"/>
                <w:color w:val="000000"/>
              </w:rPr>
              <w:t>客戶資料主檔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)]的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stId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)]得到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stNo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</w:t>
            </w:r>
          </w:p>
          <w:p w14:paraId="4071CE75" w14:textId="33F36115" w:rsidR="00F33DB8" w:rsidRPr="009A5A20" w:rsidRDefault="00562AB7" w:rsidP="00F33DB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F33DB8" w:rsidRPr="009A5A20">
              <w:rPr>
                <w:rFonts w:ascii="標楷體" w:eastAsia="標楷體" w:hAnsi="標楷體" w:hint="eastAsia"/>
              </w:rPr>
              <w:t>.</w:t>
            </w:r>
            <w:r w:rsidR="00943C8B">
              <w:rPr>
                <w:rFonts w:ascii="標楷體" w:eastAsia="標楷體" w:hAnsi="標楷體" w:hint="eastAsia"/>
              </w:rPr>
              <w:t xml:space="preserve"> 資料</w:t>
            </w:r>
            <w:r w:rsidR="00943C8B" w:rsidRPr="009A5A20">
              <w:rPr>
                <w:rFonts w:ascii="標楷體" w:eastAsia="標楷體" w:hAnsi="標楷體" w:hint="eastAsia"/>
              </w:rPr>
              <w:t>排序</w:t>
            </w:r>
            <w:r w:rsidR="00F33DB8" w:rsidRPr="009A5A20">
              <w:rPr>
                <w:rFonts w:ascii="標楷體" w:eastAsia="標楷體" w:hAnsi="標楷體" w:hint="eastAsia"/>
              </w:rPr>
              <w:t>:</w:t>
            </w:r>
          </w:p>
          <w:p w14:paraId="49794A1F" w14:textId="46CA7C55" w:rsidR="00F33DB8" w:rsidRPr="009A5A20" w:rsidRDefault="000620D6" w:rsidP="00F67A24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依[</w:t>
            </w:r>
            <w:r w:rsidR="005F7C65">
              <w:rPr>
                <w:rFonts w:ascii="標楷體" w:eastAsia="標楷體" w:hAnsi="標楷體" w:hint="eastAsia"/>
              </w:rPr>
              <w:t>戶號</w:t>
            </w:r>
            <w:r w:rsidR="009414EA">
              <w:rPr>
                <w:rFonts w:ascii="標楷體" w:eastAsia="標楷體" w:hAnsi="標楷體" w:hint="eastAsia"/>
              </w:rPr>
              <w:t>(</w:t>
            </w:r>
            <w:proofErr w:type="spellStart"/>
            <w:r w:rsidR="005F7C65">
              <w:rPr>
                <w:rFonts w:ascii="標楷體" w:eastAsia="標楷體" w:hAnsi="標楷體" w:hint="eastAsia"/>
              </w:rPr>
              <w:t>Ne</w:t>
            </w:r>
            <w:r w:rsidR="005F7C65">
              <w:rPr>
                <w:rFonts w:ascii="標楷體" w:eastAsia="標楷體" w:hAnsi="標楷體"/>
              </w:rPr>
              <w:t>gMain</w:t>
            </w:r>
            <w:r w:rsidR="005F7C65" w:rsidRPr="009A5A20">
              <w:rPr>
                <w:rFonts w:ascii="標楷體" w:eastAsia="標楷體" w:hAnsi="標楷體"/>
              </w:rPr>
              <w:t>.CustNo</w:t>
            </w:r>
            <w:proofErr w:type="spellEnd"/>
            <w:r>
              <w:rPr>
                <w:rFonts w:ascii="標楷體" w:eastAsia="標楷體" w:hAnsi="標楷體" w:hint="eastAsia"/>
              </w:rPr>
              <w:t>)]由</w:t>
            </w:r>
            <w:r w:rsidR="005F7C65">
              <w:rPr>
                <w:rFonts w:ascii="標楷體" w:eastAsia="標楷體" w:hAnsi="標楷體" w:hint="eastAsia"/>
              </w:rPr>
              <w:t>小</w:t>
            </w:r>
            <w:r>
              <w:rPr>
                <w:rFonts w:ascii="標楷體" w:eastAsia="標楷體" w:hAnsi="標楷體" w:hint="eastAsia"/>
              </w:rPr>
              <w:t>到</w:t>
            </w:r>
            <w:r w:rsidR="005F7C65">
              <w:rPr>
                <w:rFonts w:ascii="標楷體" w:eastAsia="標楷體" w:hAnsi="標楷體" w:hint="eastAsia"/>
              </w:rPr>
              <w:t>大</w:t>
            </w:r>
            <w:r>
              <w:rPr>
                <w:rFonts w:ascii="標楷體" w:eastAsia="標楷體" w:hAnsi="標楷體" w:hint="eastAsia"/>
              </w:rPr>
              <w:t>排序</w:t>
            </w:r>
          </w:p>
          <w:p w14:paraId="282F508D" w14:textId="4D9C1481" w:rsidR="00F33DB8" w:rsidRPr="00F33DB8" w:rsidRDefault="000620D6" w:rsidP="00F67A24">
            <w:pPr>
              <w:pStyle w:val="af9"/>
              <w:numPr>
                <w:ilvl w:val="0"/>
                <w:numId w:val="30"/>
              </w:numPr>
              <w:ind w:leftChars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依[</w:t>
            </w:r>
            <w:r w:rsidRPr="000620D6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="00262BEB" w:rsidRPr="00371371">
              <w:rPr>
                <w:rFonts w:ascii="標楷體" w:eastAsia="標楷體" w:hAnsi="標楷體" w:hint="eastAsia"/>
              </w:rPr>
              <w:t>Ne</w:t>
            </w:r>
            <w:r w:rsidR="00262BEB" w:rsidRPr="00371371">
              <w:rPr>
                <w:rFonts w:ascii="標楷體" w:eastAsia="標楷體" w:hAnsi="標楷體"/>
              </w:rPr>
              <w:t>gMain</w:t>
            </w:r>
            <w:r>
              <w:rPr>
                <w:rFonts w:ascii="標楷體" w:eastAsia="標楷體" w:hAnsi="標楷體"/>
              </w:rPr>
              <w:t>.</w:t>
            </w:r>
            <w:r w:rsidRPr="000620D6">
              <w:rPr>
                <w:rFonts w:ascii="標楷體" w:eastAsia="標楷體" w:hAnsi="標楷體"/>
              </w:rPr>
              <w:t>CaseSeq</w:t>
            </w:r>
            <w:proofErr w:type="spellEnd"/>
            <w:r>
              <w:rPr>
                <w:rFonts w:ascii="標楷體" w:eastAsia="標楷體" w:hAnsi="標楷體" w:hint="eastAsia"/>
              </w:rPr>
              <w:t>)]</w:t>
            </w:r>
            <w:r w:rsidR="00262BEB">
              <w:rPr>
                <w:rFonts w:ascii="標楷體" w:eastAsia="標楷體" w:hAnsi="標楷體" w:hint="eastAsia"/>
              </w:rPr>
              <w:t>由</w:t>
            </w:r>
            <w:r w:rsidR="005F7C65">
              <w:rPr>
                <w:rFonts w:ascii="標楷體" w:eastAsia="標楷體" w:hAnsi="標楷體" w:hint="eastAsia"/>
              </w:rPr>
              <w:t>大</w:t>
            </w:r>
            <w:r w:rsidR="00262BEB">
              <w:rPr>
                <w:rFonts w:ascii="標楷體" w:eastAsia="標楷體" w:hAnsi="標楷體" w:hint="eastAsia"/>
              </w:rPr>
              <w:t>到</w:t>
            </w:r>
            <w:r w:rsidR="005F7C65">
              <w:rPr>
                <w:rFonts w:ascii="標楷體" w:eastAsia="標楷體" w:hAnsi="標楷體" w:hint="eastAsia"/>
              </w:rPr>
              <w:t>小</w:t>
            </w:r>
            <w:r w:rsidR="00262BEB">
              <w:rPr>
                <w:rFonts w:ascii="標楷體" w:eastAsia="標楷體" w:hAnsi="標楷體" w:hint="eastAsia"/>
              </w:rPr>
              <w:t>排序</w:t>
            </w:r>
          </w:p>
        </w:tc>
      </w:tr>
      <w:tr w:rsidR="00F50B80" w:rsidRPr="009A5A20" w14:paraId="2DBBE847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A504B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47274E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9A5A20" w14:paraId="080E01A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CAB8E6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23FF83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9A5A20" w14:paraId="506B75E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62654C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D4D13B" w14:textId="29589ED3" w:rsidR="00F50B80" w:rsidRPr="009A5A20" w:rsidRDefault="00F02D74" w:rsidP="002F0C6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F50B80" w:rsidRPr="009A5A20" w14:paraId="45F325AD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965ACF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68CC5" w14:textId="464D1926" w:rsidR="00F50B80" w:rsidRPr="009A5A20" w:rsidRDefault="00F50B80" w:rsidP="002F0C66">
            <w:pPr>
              <w:rPr>
                <w:rFonts w:ascii="標楷體" w:eastAsia="標楷體" w:hAnsi="標楷體"/>
              </w:rPr>
            </w:pPr>
          </w:p>
        </w:tc>
      </w:tr>
      <w:tr w:rsidR="00F50B80" w:rsidRPr="009A5A20" w14:paraId="549BC9D4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F93BF6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7E053D" w14:textId="77777777" w:rsidR="00F50B80" w:rsidRPr="009A5A20" w:rsidRDefault="00F50B80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492A2D62" w14:textId="29A67083" w:rsidR="006423F0" w:rsidRDefault="006423F0" w:rsidP="003F771B">
      <w:pPr>
        <w:pStyle w:val="17"/>
      </w:pPr>
    </w:p>
    <w:p w14:paraId="4803D83C" w14:textId="4F80F5E9" w:rsidR="003F771B" w:rsidRPr="009A5A20" w:rsidRDefault="003F771B" w:rsidP="006423F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lastRenderedPageBreak/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423F0" w:rsidRPr="009A5A20" w14:paraId="1C033573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721BD8B2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31552B89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2B73FED0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423F0" w:rsidRPr="009A5A20" w14:paraId="04A4CFAD" w14:textId="77777777" w:rsidTr="00707D13">
        <w:tc>
          <w:tcPr>
            <w:tcW w:w="851" w:type="dxa"/>
          </w:tcPr>
          <w:p w14:paraId="422645FC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515799C8" w14:textId="77777777" w:rsidR="006423F0" w:rsidRPr="009A5A20" w:rsidRDefault="006423F0" w:rsidP="00707D13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proofErr w:type="spellEnd"/>
          </w:p>
        </w:tc>
        <w:tc>
          <w:tcPr>
            <w:tcW w:w="3828" w:type="dxa"/>
          </w:tcPr>
          <w:p w14:paraId="28B36134" w14:textId="77777777" w:rsidR="006423F0" w:rsidRPr="009A5A20" w:rsidRDefault="006423F0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6423F0" w:rsidRPr="009A5A20" w14:paraId="75755EF1" w14:textId="77777777" w:rsidTr="00707D13">
        <w:tc>
          <w:tcPr>
            <w:tcW w:w="851" w:type="dxa"/>
          </w:tcPr>
          <w:p w14:paraId="5B9E2275" w14:textId="39ED0770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5C9CC961" w14:textId="707B88BA" w:rsidR="006423F0" w:rsidRPr="009A5A20" w:rsidRDefault="006423F0" w:rsidP="00707D13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</w:tcPr>
          <w:p w14:paraId="05E67724" w14:textId="6CD421DE" w:rsidR="006423F0" w:rsidRPr="009A5A20" w:rsidRDefault="006423F0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客戶資料主檔</w:t>
            </w:r>
          </w:p>
        </w:tc>
      </w:tr>
      <w:tr w:rsidR="001E00FE" w:rsidRPr="009A5A20" w14:paraId="76834C68" w14:textId="77777777" w:rsidTr="00707D13">
        <w:tc>
          <w:tcPr>
            <w:tcW w:w="851" w:type="dxa"/>
          </w:tcPr>
          <w:p w14:paraId="37199C81" w14:textId="1FC7BCE1" w:rsidR="001E00FE" w:rsidRDefault="001E00FE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C95C8CB" w14:textId="78ABDDA6" w:rsidR="001E00FE" w:rsidRPr="006F6442" w:rsidRDefault="001E00FE" w:rsidP="00707D13">
            <w:pPr>
              <w:rPr>
                <w:rFonts w:ascii="標楷體" w:eastAsia="標楷體" w:hAnsi="標楷體"/>
              </w:rPr>
            </w:pPr>
            <w:proofErr w:type="spellStart"/>
            <w:r w:rsidRPr="006F6442">
              <w:rPr>
                <w:rFonts w:ascii="標楷體" w:eastAsia="標楷體" w:hAnsi="標楷體" w:hint="eastAsia"/>
              </w:rPr>
              <w:t>Ne</w:t>
            </w:r>
            <w:r w:rsidRPr="006F6442">
              <w:rPr>
                <w:rFonts w:ascii="標楷體" w:eastAsia="標楷體" w:hAnsi="標楷體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4944FBF9" w14:textId="433C4985" w:rsidR="001E00FE" w:rsidRPr="006F6442" w:rsidRDefault="001E00FE" w:rsidP="00707D13">
            <w:pPr>
              <w:rPr>
                <w:rFonts w:ascii="標楷體" w:eastAsia="標楷體" w:hAnsi="標楷體"/>
                <w:color w:val="000000"/>
              </w:rPr>
            </w:pPr>
            <w:r w:rsidRPr="006F6442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532AA6" w:rsidRPr="009A5A20" w14:paraId="07EFF5BD" w14:textId="77777777" w:rsidTr="00707D13">
        <w:tc>
          <w:tcPr>
            <w:tcW w:w="851" w:type="dxa"/>
          </w:tcPr>
          <w:p w14:paraId="36544B56" w14:textId="1988D782" w:rsidR="00532AA6" w:rsidRDefault="00746BCD" w:rsidP="00532AA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5ADAF44A" w14:textId="284EE332" w:rsidR="00532AA6" w:rsidRDefault="00532AA6" w:rsidP="00532AA6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</w:tcPr>
          <w:p w14:paraId="1CDA90C1" w14:textId="756EC5B6" w:rsidR="00532AA6" w:rsidRPr="009A5A20" w:rsidRDefault="00532AA6" w:rsidP="00532A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7165BFAB" w14:textId="42A02751" w:rsidR="00D01FFD" w:rsidRDefault="00D01FFD">
      <w:pPr>
        <w:widowControl/>
        <w:rPr>
          <w:rFonts w:ascii="標楷體" w:eastAsia="標楷體" w:hAnsi="標楷體"/>
          <w:sz w:val="26"/>
        </w:rPr>
      </w:pPr>
    </w:p>
    <w:p w14:paraId="0402896C" w14:textId="0359C3AA" w:rsidR="00F50B80" w:rsidRDefault="00F50B80" w:rsidP="00534800">
      <w:pPr>
        <w:pStyle w:val="17"/>
        <w:numPr>
          <w:ilvl w:val="0"/>
          <w:numId w:val="6"/>
        </w:numPr>
        <w:ind w:left="1418"/>
      </w:pPr>
      <w:r w:rsidRPr="009A5A20">
        <w:t>UI</w:t>
      </w:r>
      <w:r w:rsidRPr="00D1283A">
        <w:t>畫面</w:t>
      </w:r>
    </w:p>
    <w:p w14:paraId="25B3F506" w14:textId="5F9C169F" w:rsidR="008104E0" w:rsidRDefault="008104E0" w:rsidP="008104E0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333289BD" w14:textId="0806F2DA" w:rsidR="00D01FFD" w:rsidRDefault="003F0147" w:rsidP="00D01FFD">
      <w:pPr>
        <w:pStyle w:val="17"/>
      </w:pPr>
      <w:r w:rsidRPr="003F0147">
        <w:rPr>
          <w:noProof/>
        </w:rPr>
        <w:drawing>
          <wp:inline distT="0" distB="0" distL="0" distR="0" wp14:anchorId="0D9F47B3" wp14:editId="0AF0E754">
            <wp:extent cx="6479540" cy="1896745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3197" w14:textId="77777777" w:rsidR="00D01FFD" w:rsidRDefault="00D01FFD" w:rsidP="00D01FFD">
      <w:pPr>
        <w:pStyle w:val="17"/>
      </w:pPr>
    </w:p>
    <w:p w14:paraId="1A7651EA" w14:textId="58BF0513" w:rsidR="008335DB" w:rsidRPr="009A5A20" w:rsidRDefault="008335DB" w:rsidP="008335DB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8335DB" w:rsidRPr="009A5A20" w14:paraId="3E5B923B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4831371A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231BCA05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C21F908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335DB" w:rsidRPr="009A5A20" w14:paraId="0F227A04" w14:textId="77777777" w:rsidTr="00707D13">
        <w:tc>
          <w:tcPr>
            <w:tcW w:w="848" w:type="dxa"/>
          </w:tcPr>
          <w:p w14:paraId="5A05B1AE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277E4EA8" w14:textId="77777777" w:rsidR="008335DB" w:rsidRPr="009A5A20" w:rsidRDefault="008335D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3E8E0DE9" w14:textId="77777777" w:rsidR="00FE4747" w:rsidRPr="009A5557" w:rsidRDefault="00FE4747" w:rsidP="00FE474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AB87038" w14:textId="2E604E90" w:rsidR="00FE4747" w:rsidRDefault="00FE4747" w:rsidP="00FE4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  <w:r w:rsidRPr="009A5A20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</w:t>
            </w:r>
            <w:r w:rsidR="00993E72" w:rsidRPr="009A5A20">
              <w:rPr>
                <w:rFonts w:ascii="標楷體" w:eastAsia="標楷體" w:hAnsi="標楷體" w:hint="eastAsia"/>
              </w:rPr>
              <w:t>，</w:t>
            </w:r>
            <w:r w:rsidRPr="001B40E8">
              <w:rPr>
                <w:rFonts w:ascii="標楷體" w:eastAsia="標楷體" w:hAnsi="標楷體" w:hint="eastAsia"/>
              </w:rPr>
              <w:t>顯示錯誤</w:t>
            </w:r>
            <w:r w:rsidR="00993E72">
              <w:rPr>
                <w:rFonts w:ascii="標楷體" w:eastAsia="標楷體" w:hAnsi="標楷體"/>
              </w:rPr>
              <w:br/>
            </w:r>
            <w:r w:rsidR="00993E72"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訊息:"</w:t>
            </w:r>
            <w:r w:rsidRPr="00ED0ADD">
              <w:rPr>
                <w:rFonts w:ascii="標楷體" w:eastAsia="標楷體" w:hAnsi="標楷體" w:hint="eastAsia"/>
              </w:rPr>
              <w:t>E</w:t>
            </w:r>
            <w:r w:rsidR="001F249C">
              <w:rPr>
                <w:rFonts w:ascii="標楷體" w:eastAsia="標楷體" w:hAnsi="標楷體"/>
              </w:rPr>
              <w:t>2003</w:t>
            </w:r>
            <w:r>
              <w:rPr>
                <w:rFonts w:ascii="標楷體" w:eastAsia="標楷體" w:hAnsi="標楷體"/>
              </w:rPr>
              <w:t>:</w:t>
            </w:r>
            <w:r w:rsidR="001F249C" w:rsidRPr="001F249C">
              <w:rPr>
                <w:rFonts w:ascii="標楷體" w:eastAsia="標楷體" w:hAnsi="標楷體" w:hint="eastAsia"/>
              </w:rPr>
              <w:t>查無資料</w:t>
            </w:r>
            <w:r w:rsidR="00D705F0">
              <w:rPr>
                <w:rFonts w:ascii="標楷體" w:eastAsia="標楷體" w:hAnsi="標楷體"/>
              </w:rPr>
              <w:t>(</w:t>
            </w:r>
            <w:r w:rsidR="00D705F0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D705F0">
              <w:rPr>
                <w:rFonts w:ascii="標楷體" w:eastAsia="標楷體" w:hAnsi="標楷體" w:hint="eastAsia"/>
                <w:lang w:eastAsia="zh-HK"/>
              </w:rPr>
              <w:t>案件</w:t>
            </w:r>
            <w:r w:rsidR="00D705F0" w:rsidRPr="009A5A20">
              <w:rPr>
                <w:rFonts w:ascii="標楷體" w:eastAsia="標楷體" w:hAnsi="標楷體" w:hint="eastAsia"/>
              </w:rPr>
              <w:t>主檔</w:t>
            </w:r>
            <w:r w:rsidR="00D705F0">
              <w:rPr>
                <w:rFonts w:ascii="標楷體" w:eastAsia="標楷體" w:hAnsi="標楷體"/>
              </w:rPr>
              <w:t>)</w:t>
            </w:r>
            <w:r w:rsidR="001F249C" w:rsidRPr="001B40E8">
              <w:rPr>
                <w:rFonts w:ascii="標楷體" w:eastAsia="標楷體" w:hAnsi="標楷體" w:hint="eastAsia"/>
              </w:rPr>
              <w:t xml:space="preserve"> "</w:t>
            </w:r>
          </w:p>
          <w:p w14:paraId="40B6069C" w14:textId="77777777" w:rsidR="00FE4747" w:rsidRPr="00651325" w:rsidRDefault="00FE4747" w:rsidP="00FE4747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39C52D5" w14:textId="09A755EA" w:rsidR="009E615D" w:rsidRPr="009A5A20" w:rsidRDefault="00FE4747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8335DB" w:rsidRPr="009A5A20" w14:paraId="525CADFD" w14:textId="77777777" w:rsidTr="00707D13">
        <w:tc>
          <w:tcPr>
            <w:tcW w:w="848" w:type="dxa"/>
          </w:tcPr>
          <w:p w14:paraId="38AFAD9E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46A448C9" w14:textId="77777777" w:rsidR="008335DB" w:rsidRPr="009A5A20" w:rsidRDefault="008335D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27891E50" w14:textId="77777777" w:rsidR="008335DB" w:rsidRPr="009A5A20" w:rsidRDefault="008335D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335DB" w:rsidRPr="009A5A20" w14:paraId="3F640DDC" w14:textId="77777777" w:rsidTr="00707D13">
        <w:tc>
          <w:tcPr>
            <w:tcW w:w="848" w:type="dxa"/>
          </w:tcPr>
          <w:p w14:paraId="488BB553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32B81901" w14:textId="77777777" w:rsidR="008335DB" w:rsidRPr="009A5A20" w:rsidRDefault="008335D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5BA40BC3" w14:textId="77777777" w:rsidR="008335DB" w:rsidRPr="009A5A20" w:rsidRDefault="008335D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01A193C" w14:textId="7E4DA872" w:rsidR="00B06662" w:rsidRDefault="00B06662">
      <w:pPr>
        <w:widowControl/>
        <w:rPr>
          <w:rFonts w:ascii="標楷體" w:eastAsia="標楷體" w:hAnsi="標楷體"/>
          <w:sz w:val="26"/>
        </w:rPr>
      </w:pPr>
    </w:p>
    <w:p w14:paraId="4776E814" w14:textId="3CD399F0" w:rsidR="008335DB" w:rsidRPr="009A5A20" w:rsidRDefault="008335DB" w:rsidP="008335DB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  <w:r w:rsidRPr="009A5A20">
        <w:rPr>
          <w:rFonts w:ascii="標楷體" w:eastAsia="標楷體" w:hAnsi="標楷體" w:hint="eastAsia"/>
          <w:sz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8335DB" w:rsidRPr="009A5A20" w14:paraId="39C9323F" w14:textId="77777777" w:rsidTr="00707D13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37B217AA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4642AAC7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069E5BDA" w14:textId="77777777" w:rsidR="008335DB" w:rsidRPr="009A5A20" w:rsidRDefault="008335D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04367F95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335DB" w:rsidRPr="009A5A20" w14:paraId="2F9BA5EA" w14:textId="77777777" w:rsidTr="00707D13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769980C9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79EEA06B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28D1D62" w14:textId="31B7A7FC" w:rsidR="008335DB" w:rsidRPr="009A5A20" w:rsidRDefault="00156432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0AAD23D4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2F442CB8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65746B3A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3E428ED9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1A6F0190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</w:tr>
      <w:tr w:rsidR="008335DB" w:rsidRPr="009A5A20" w14:paraId="161BA348" w14:textId="77777777" w:rsidTr="00707D1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0138C91E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7A8845D5" w14:textId="20DF8684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債權分類</w:t>
            </w:r>
          </w:p>
        </w:tc>
        <w:tc>
          <w:tcPr>
            <w:tcW w:w="759" w:type="dxa"/>
            <w:shd w:val="clear" w:color="auto" w:fill="auto"/>
          </w:tcPr>
          <w:p w14:paraId="58EBF696" w14:textId="4320D3F5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6F5FC7C2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5F556621" w14:textId="77777777" w:rsidR="008335DB" w:rsidRPr="008335DB" w:rsidRDefault="008335DB" w:rsidP="008335DB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 xml:space="preserve">= 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CdCode.ClaimType</w:t>
            </w:r>
            <w:proofErr w:type="spellEnd"/>
          </w:p>
          <w:p w14:paraId="1CBFABA4" w14:textId="77777777" w:rsidR="008335DB" w:rsidRDefault="008335DB" w:rsidP="008335DB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限[啟用資料(Enable)]=[Y.啟用]</w:t>
            </w:r>
          </w:p>
          <w:p w14:paraId="487F5390" w14:textId="5CF165D9" w:rsidR="008335DB" w:rsidRPr="009A5A20" w:rsidRDefault="008335DB" w:rsidP="008335D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1:</w:t>
            </w:r>
            <w:r>
              <w:rPr>
                <w:rFonts w:ascii="標楷體" w:eastAsia="標楷體" w:hAnsi="標楷體" w:hint="eastAsia"/>
              </w:rPr>
              <w:t>最大債權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2:一般債權</w:t>
            </w:r>
          </w:p>
        </w:tc>
        <w:tc>
          <w:tcPr>
            <w:tcW w:w="780" w:type="dxa"/>
            <w:shd w:val="clear" w:color="auto" w:fill="auto"/>
          </w:tcPr>
          <w:p w14:paraId="57B59F57" w14:textId="7D30BF1E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shd w:val="clear" w:color="auto" w:fill="auto"/>
          </w:tcPr>
          <w:p w14:paraId="6DAEB940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6BA67FE" w14:textId="54BC0E27" w:rsidR="00AD0EBA" w:rsidRDefault="008335DB" w:rsidP="005F0073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="00436D57">
              <w:rPr>
                <w:rFonts w:ascii="標楷體" w:eastAsia="標楷體" w:hAnsi="標楷體" w:hint="eastAsia"/>
              </w:rPr>
              <w:t>限輸入代碼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6CEF3903" w14:textId="64B8BBB1" w:rsidR="008335DB" w:rsidRPr="005F0073" w:rsidRDefault="00AD0EBA" w:rsidP="005F0073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335DB" w:rsidRPr="005F0073">
              <w:rPr>
                <w:rFonts w:ascii="標楷體" w:eastAsia="標楷體" w:hAnsi="標楷體" w:hint="eastAsia"/>
              </w:rPr>
              <w:t>依選單/V(H)</w:t>
            </w:r>
          </w:p>
          <w:p w14:paraId="306B0E98" w14:textId="72FB095A" w:rsidR="008335DB" w:rsidRPr="009A5A20" w:rsidRDefault="008335DB" w:rsidP="008335DB">
            <w:pPr>
              <w:rPr>
                <w:rFonts w:ascii="標楷體" w:eastAsia="標楷體" w:hAnsi="標楷體"/>
              </w:rPr>
            </w:pPr>
          </w:p>
        </w:tc>
      </w:tr>
      <w:tr w:rsidR="008335DB" w:rsidRPr="009A5A20" w14:paraId="32F6AA69" w14:textId="77777777" w:rsidTr="00707D1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54B0D265" w14:textId="62BCF496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1E844F99" w14:textId="200C8E1B" w:rsidR="008335DB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作業項目</w:t>
            </w:r>
          </w:p>
        </w:tc>
        <w:tc>
          <w:tcPr>
            <w:tcW w:w="759" w:type="dxa"/>
            <w:shd w:val="clear" w:color="auto" w:fill="auto"/>
          </w:tcPr>
          <w:p w14:paraId="54EE716E" w14:textId="41A97504" w:rsidR="008335DB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5A82626D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5A50805E" w14:textId="61C112A8" w:rsidR="005F0073" w:rsidRPr="005F0073" w:rsidRDefault="005F0073" w:rsidP="005F0073">
            <w:pPr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 w:hint="eastAsia"/>
              </w:rPr>
              <w:t>1:滯繳</w:t>
            </w:r>
          </w:p>
          <w:p w14:paraId="5D5977A1" w14:textId="77777777" w:rsidR="005F0073" w:rsidRPr="005F0073" w:rsidRDefault="005F0073" w:rsidP="005F0073">
            <w:pPr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 w:hint="eastAsia"/>
              </w:rPr>
              <w:t>2:應繳</w:t>
            </w:r>
          </w:p>
          <w:p w14:paraId="5706C4CA" w14:textId="4C4F4164" w:rsidR="008335DB" w:rsidRPr="005F0073" w:rsidRDefault="005F0073" w:rsidP="005F0073">
            <w:pPr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 w:hint="eastAsia"/>
              </w:rPr>
              <w:t>3:即將到期</w:t>
            </w:r>
          </w:p>
        </w:tc>
        <w:tc>
          <w:tcPr>
            <w:tcW w:w="780" w:type="dxa"/>
            <w:shd w:val="clear" w:color="auto" w:fill="auto"/>
          </w:tcPr>
          <w:p w14:paraId="39B86761" w14:textId="450A7054" w:rsidR="008335DB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262C096" w14:textId="5A78BB0B" w:rsidR="008335DB" w:rsidRPr="009A5A20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45F56BBD" w14:textId="7D94E042" w:rsidR="005556F5" w:rsidRDefault="005F0073" w:rsidP="005F0073">
            <w:pPr>
              <w:ind w:left="341" w:hangingChars="142" w:hanging="341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</w:t>
            </w:r>
            <w:r w:rsidR="009B4E6B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0D3CEAE3" w14:textId="3E9B1D31" w:rsidR="005F0073" w:rsidRPr="005F0073" w:rsidRDefault="005556F5" w:rsidP="005F0073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51833E37" w14:textId="2475CD79" w:rsidR="008335DB" w:rsidRPr="005F0073" w:rsidRDefault="008335DB" w:rsidP="00707D13">
            <w:pPr>
              <w:ind w:left="341" w:hangingChars="142" w:hanging="341"/>
              <w:rPr>
                <w:rFonts w:ascii="標楷體" w:eastAsia="標楷體" w:hAnsi="標楷體"/>
              </w:rPr>
            </w:pPr>
          </w:p>
        </w:tc>
      </w:tr>
      <w:tr w:rsidR="008335DB" w:rsidRPr="005F0073" w14:paraId="130A7C78" w14:textId="77777777" w:rsidTr="00707D1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08B858EF" w14:textId="0A9FF9E5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23387509" w14:textId="37895CC4" w:rsidR="008335DB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逾期基準日</w:t>
            </w:r>
            <w:r w:rsidR="00D533BE"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</w:rPr>
              <w:t>下次應繳日</w:t>
            </w:r>
          </w:p>
        </w:tc>
        <w:tc>
          <w:tcPr>
            <w:tcW w:w="759" w:type="dxa"/>
            <w:shd w:val="clear" w:color="auto" w:fill="auto"/>
          </w:tcPr>
          <w:p w14:paraId="47EE9430" w14:textId="3622AB5B" w:rsidR="008335DB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26B7DEF0" w14:textId="03FB330B" w:rsidR="008335DB" w:rsidRPr="009A5A20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96" w:type="dxa"/>
            <w:shd w:val="clear" w:color="auto" w:fill="auto"/>
          </w:tcPr>
          <w:p w14:paraId="76F06D6F" w14:textId="580BF7F7" w:rsidR="008335DB" w:rsidRPr="008335DB" w:rsidRDefault="00D533BE" w:rsidP="008335D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780" w:type="dxa"/>
            <w:shd w:val="clear" w:color="auto" w:fill="auto"/>
          </w:tcPr>
          <w:p w14:paraId="00A329C6" w14:textId="6EBF2306" w:rsidR="008335DB" w:rsidRDefault="000D34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0E863A85" w14:textId="3F7B4563" w:rsidR="008335DB" w:rsidRPr="009A5A20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E4CE8CE" w14:textId="77777777" w:rsidR="00993E72" w:rsidRDefault="005F0073" w:rsidP="00371371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533BE">
              <w:rPr>
                <w:rFonts w:ascii="標楷體" w:eastAsia="標楷體" w:hAnsi="標楷體" w:hint="eastAsia"/>
              </w:rPr>
              <w:t>[作業項目]</w:t>
            </w:r>
            <w:r w:rsidR="00D533BE">
              <w:rPr>
                <w:rFonts w:ascii="標楷體" w:eastAsia="標楷體" w:hAnsi="標楷體"/>
              </w:rPr>
              <w:t>=</w:t>
            </w:r>
            <w:r>
              <w:rPr>
                <w:rFonts w:ascii="標楷體" w:eastAsia="標楷體" w:hAnsi="標楷體" w:hint="eastAsia"/>
              </w:rPr>
              <w:t>[1.</w:t>
            </w:r>
            <w:r w:rsidRPr="005F0073">
              <w:rPr>
                <w:rFonts w:ascii="標楷體" w:eastAsia="標楷體" w:hAnsi="標楷體" w:hint="eastAsia"/>
              </w:rPr>
              <w:t>滯繳</w:t>
            </w:r>
            <w:r>
              <w:rPr>
                <w:rFonts w:ascii="標楷體" w:eastAsia="標楷體" w:hAnsi="標楷體" w:hint="eastAsia"/>
              </w:rPr>
              <w:t>]</w:t>
            </w:r>
            <w:r w:rsidR="0076623E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此</w:t>
            </w:r>
          </w:p>
          <w:p w14:paraId="4BA33FDF" w14:textId="77777777" w:rsidR="00993E72" w:rsidRDefault="005F0073" w:rsidP="00993E72">
            <w:pPr>
              <w:ind w:leftChars="100" w:left="341" w:hangingChars="42" w:hanging="10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欄位名稱為[逾期基準日]</w:t>
            </w:r>
            <w:r w:rsidR="0076623E">
              <w:rPr>
                <w:rFonts w:ascii="標楷體" w:eastAsia="標楷體" w:hAnsi="標楷體"/>
              </w:rPr>
              <w:t>;</w:t>
            </w:r>
          </w:p>
          <w:p w14:paraId="672936FB" w14:textId="77777777" w:rsidR="00993E72" w:rsidRDefault="00D533BE" w:rsidP="00993E72">
            <w:pPr>
              <w:ind w:leftChars="100" w:left="341" w:hangingChars="42" w:hanging="10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[作業項目]</w:t>
            </w:r>
            <w:r>
              <w:rPr>
                <w:rFonts w:ascii="標楷體" w:eastAsia="標楷體" w:hAnsi="標楷體"/>
              </w:rPr>
              <w:t>=</w:t>
            </w:r>
            <w:r w:rsidR="005F0073">
              <w:rPr>
                <w:rFonts w:ascii="標楷體" w:eastAsia="標楷體" w:hAnsi="標楷體" w:hint="eastAsia"/>
              </w:rPr>
              <w:t>[</w:t>
            </w:r>
            <w:r w:rsidR="005F0073">
              <w:rPr>
                <w:rFonts w:ascii="標楷體" w:eastAsia="標楷體" w:hAnsi="標楷體"/>
              </w:rPr>
              <w:t>2</w:t>
            </w:r>
            <w:r w:rsidR="005F0073">
              <w:rPr>
                <w:rFonts w:ascii="標楷體" w:eastAsia="標楷體" w:hAnsi="標楷體" w:hint="eastAsia"/>
              </w:rPr>
              <w:t>.應</w:t>
            </w:r>
            <w:r w:rsidR="005F0073" w:rsidRPr="005F0073">
              <w:rPr>
                <w:rFonts w:ascii="標楷體" w:eastAsia="標楷體" w:hAnsi="標楷體" w:hint="eastAsia"/>
              </w:rPr>
              <w:t>繳</w:t>
            </w:r>
            <w:r w:rsidR="005F0073">
              <w:rPr>
                <w:rFonts w:ascii="標楷體" w:eastAsia="標楷體" w:hAnsi="標楷體" w:hint="eastAsia"/>
              </w:rPr>
              <w:t>]</w:t>
            </w:r>
            <w:r w:rsidR="0076623E">
              <w:rPr>
                <w:rFonts w:ascii="標楷體" w:eastAsia="標楷體" w:hAnsi="標楷體" w:hint="eastAsia"/>
              </w:rPr>
              <w:t>時</w:t>
            </w:r>
            <w:r w:rsidR="005F0073">
              <w:rPr>
                <w:rFonts w:ascii="標楷體" w:eastAsia="標楷體" w:hAnsi="標楷體" w:hint="eastAsia"/>
              </w:rPr>
              <w:t>此</w:t>
            </w:r>
          </w:p>
          <w:p w14:paraId="703266C9" w14:textId="77777777" w:rsidR="00993E72" w:rsidRDefault="005F0073" w:rsidP="00993E72">
            <w:pPr>
              <w:ind w:leftChars="100" w:left="341" w:hangingChars="42" w:hanging="10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欄位名稱為[下次應繳日]</w:t>
            </w:r>
            <w:r w:rsidR="0076623E">
              <w:rPr>
                <w:rFonts w:ascii="標楷體" w:eastAsia="標楷體" w:hAnsi="標楷體"/>
              </w:rPr>
              <w:t>;</w:t>
            </w:r>
          </w:p>
          <w:p w14:paraId="518C4474" w14:textId="77777777" w:rsidR="00993E72" w:rsidRDefault="0076623E" w:rsidP="00993E72">
            <w:pPr>
              <w:ind w:leftChars="100" w:left="341" w:hangingChars="42" w:hanging="10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[作業項目]</w:t>
            </w:r>
            <w:r>
              <w:rPr>
                <w:rFonts w:ascii="標楷體" w:eastAsia="標楷體" w:hAnsi="標楷體"/>
              </w:rPr>
              <w:t>=</w:t>
            </w:r>
            <w:r>
              <w:rPr>
                <w:rFonts w:ascii="標楷體" w:eastAsia="標楷體" w:hAnsi="標楷體" w:hint="eastAsia"/>
              </w:rPr>
              <w:t>[3.即將到期]</w:t>
            </w:r>
          </w:p>
          <w:p w14:paraId="5237C5BF" w14:textId="4FFA5499" w:rsidR="0076623E" w:rsidRDefault="0076623E" w:rsidP="00993E72">
            <w:pPr>
              <w:ind w:leftChars="100" w:left="341" w:hangingChars="42" w:hanging="10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時隱藏此欄位。</w:t>
            </w:r>
          </w:p>
          <w:p w14:paraId="661A7F18" w14:textId="276BBF32" w:rsidR="000D34DB" w:rsidRDefault="0076623E" w:rsidP="000D34DB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0D34DB">
              <w:rPr>
                <w:rFonts w:ascii="標楷體" w:eastAsia="標楷體" w:hAnsi="標楷體" w:hint="eastAsia"/>
              </w:rPr>
              <w:t>[作業項目]</w:t>
            </w:r>
            <w:r w:rsidR="000D34DB">
              <w:rPr>
                <w:rFonts w:ascii="標楷體" w:eastAsia="標楷體" w:hAnsi="標楷體"/>
              </w:rPr>
              <w:t>=</w:t>
            </w:r>
            <w:r w:rsidR="000D34DB">
              <w:rPr>
                <w:rFonts w:ascii="標楷體" w:eastAsia="標楷體" w:hAnsi="標楷體" w:hint="eastAsia"/>
              </w:rPr>
              <w:t>[1.</w:t>
            </w:r>
            <w:r w:rsidR="000D34DB" w:rsidRPr="005F0073">
              <w:rPr>
                <w:rFonts w:ascii="標楷體" w:eastAsia="標楷體" w:hAnsi="標楷體" w:hint="eastAsia"/>
              </w:rPr>
              <w:t>滯繳</w:t>
            </w:r>
            <w:r w:rsidR="000D34DB">
              <w:rPr>
                <w:rFonts w:ascii="標楷體" w:eastAsia="標楷體" w:hAnsi="標楷體" w:hint="eastAsia"/>
              </w:rPr>
              <w:t>]</w:t>
            </w:r>
            <w:r w:rsidR="000D1DEC">
              <w:rPr>
                <w:rFonts w:ascii="標楷體" w:eastAsia="標楷體" w:hAnsi="標楷體" w:hint="eastAsia"/>
              </w:rPr>
              <w:t>或</w:t>
            </w:r>
            <w:r w:rsidR="000D34DB">
              <w:rPr>
                <w:rFonts w:ascii="標楷體" w:eastAsia="標楷體" w:hAnsi="標楷體" w:hint="eastAsia"/>
              </w:rPr>
              <w:t>[</w:t>
            </w:r>
            <w:r w:rsidR="000D34DB">
              <w:rPr>
                <w:rFonts w:ascii="標楷體" w:eastAsia="標楷體" w:hAnsi="標楷體"/>
              </w:rPr>
              <w:t>2</w:t>
            </w:r>
            <w:r w:rsidR="000D34DB">
              <w:rPr>
                <w:rFonts w:ascii="標楷體" w:eastAsia="標楷體" w:hAnsi="標楷體" w:hint="eastAsia"/>
              </w:rPr>
              <w:t>.應</w:t>
            </w:r>
            <w:r w:rsidR="000D34DB" w:rsidRPr="005F0073">
              <w:rPr>
                <w:rFonts w:ascii="標楷體" w:eastAsia="標楷體" w:hAnsi="標楷體" w:hint="eastAsia"/>
              </w:rPr>
              <w:t>繳</w:t>
            </w:r>
            <w:r w:rsidR="000D34DB">
              <w:rPr>
                <w:rFonts w:ascii="標楷體" w:eastAsia="標楷體" w:hAnsi="標楷體" w:hint="eastAsia"/>
              </w:rPr>
              <w:t>]時</w:t>
            </w:r>
            <w:r w:rsidR="00371371">
              <w:rPr>
                <w:rFonts w:ascii="標楷體" w:eastAsia="標楷體" w:hAnsi="標楷體" w:hint="eastAsia"/>
              </w:rPr>
              <w:t>，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 w:rsidR="000D1DEC">
              <w:rPr>
                <w:rFonts w:ascii="標楷體" w:eastAsia="標楷體" w:hAnsi="標楷體" w:hint="eastAsia"/>
              </w:rPr>
              <w:t>，</w:t>
            </w:r>
            <w:r w:rsidR="00371371" w:rsidRPr="009A5A20">
              <w:rPr>
                <w:rFonts w:ascii="標楷體" w:eastAsia="標楷體" w:hAnsi="標楷體" w:hint="eastAsia"/>
              </w:rPr>
              <w:t>檢核條件:</w:t>
            </w:r>
            <w:r w:rsidR="000D34DB">
              <w:rPr>
                <w:rFonts w:ascii="標楷體" w:eastAsia="標楷體" w:hAnsi="標楷體"/>
              </w:rPr>
              <w:br/>
            </w:r>
            <w:r w:rsidR="000D34DB">
              <w:rPr>
                <w:rFonts w:ascii="標楷體" w:eastAsia="標楷體" w:hAnsi="標楷體" w:hint="eastAsia"/>
              </w:rPr>
              <w:t>(1).</w:t>
            </w:r>
            <w:r w:rsidR="000D34DB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D34DB">
              <w:rPr>
                <w:rFonts w:ascii="標楷體" w:eastAsia="標楷體" w:hAnsi="標楷體" w:hint="eastAsia"/>
              </w:rPr>
              <w:t>/V(7)</w:t>
            </w:r>
          </w:p>
          <w:p w14:paraId="4E7FAC86" w14:textId="67CB2374" w:rsidR="00371371" w:rsidRPr="009A5A20" w:rsidRDefault="000D34DB" w:rsidP="00993E72">
            <w:pPr>
              <w:ind w:left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</w:tc>
      </w:tr>
      <w:tr w:rsidR="008335DB" w:rsidRPr="009A5A20" w14:paraId="45C2692E" w14:textId="77777777" w:rsidTr="00707D1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49BD1E5" w14:textId="315FD6D9" w:rsidR="008335DB" w:rsidRPr="009A5A20" w:rsidRDefault="008335D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14:paraId="58D00D17" w14:textId="1C150496" w:rsidR="008335DB" w:rsidRDefault="005F0073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59" w:type="dxa"/>
            <w:shd w:val="clear" w:color="auto" w:fill="auto"/>
          </w:tcPr>
          <w:p w14:paraId="40930F76" w14:textId="4BFDEC78" w:rsidR="008335DB" w:rsidRDefault="00371371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686" w:type="dxa"/>
            <w:shd w:val="clear" w:color="auto" w:fill="auto"/>
          </w:tcPr>
          <w:p w14:paraId="64C4EF1E" w14:textId="77777777" w:rsidR="008335DB" w:rsidRPr="009A5A20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72163626" w14:textId="77777777" w:rsidR="008335DB" w:rsidRPr="008335DB" w:rsidRDefault="008335DB" w:rsidP="008335D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928515B" w14:textId="77777777" w:rsidR="008335DB" w:rsidRDefault="008335DB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7AC5EC24" w14:textId="6F359EFA" w:rsidR="008335DB" w:rsidRPr="009A5A20" w:rsidRDefault="00371371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16012A5A" w14:textId="529393DF" w:rsidR="008335DB" w:rsidRPr="009A5A20" w:rsidRDefault="00371371" w:rsidP="009B4E6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 w:rsidR="009B4E6B">
              <w:rPr>
                <w:rFonts w:ascii="標楷體" w:eastAsia="標楷體" w:hAnsi="標楷體" w:hint="eastAsia"/>
              </w:rPr>
              <w:t>，不為空白時，</w:t>
            </w:r>
            <w:r w:rsidR="0076623E">
              <w:rPr>
                <w:rFonts w:ascii="標楷體" w:eastAsia="標楷體" w:hAnsi="標楷體" w:hint="eastAsia"/>
              </w:rPr>
              <w:t>檢核條件:</w:t>
            </w:r>
            <w:r w:rsidR="0076623E" w:rsidRPr="009A5A20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76623E" w:rsidRPr="009A5A20">
              <w:rPr>
                <w:rFonts w:ascii="標楷體" w:eastAsia="標楷體" w:hAnsi="標楷體" w:hint="eastAsia"/>
              </w:rPr>
              <w:t>證字號</w:t>
            </w:r>
            <w:r w:rsidR="0076623E" w:rsidRPr="008E1E45">
              <w:rPr>
                <w:rFonts w:ascii="標楷體" w:eastAsia="標楷體" w:hAnsi="標楷體" w:hint="eastAsia"/>
              </w:rPr>
              <w:t>格式</w:t>
            </w:r>
            <w:r w:rsidR="0076623E" w:rsidRPr="007C0C38">
              <w:rPr>
                <w:rFonts w:ascii="標楷體" w:eastAsia="標楷體" w:hAnsi="標楷體" w:hint="eastAsia"/>
              </w:rPr>
              <w:t>/</w:t>
            </w:r>
            <w:r w:rsidR="0076623E" w:rsidRPr="007C0C38">
              <w:rPr>
                <w:rFonts w:ascii="標楷體" w:eastAsia="標楷體" w:hAnsi="標楷體"/>
              </w:rPr>
              <w:t>A</w:t>
            </w:r>
            <w:r w:rsidR="0076623E" w:rsidRPr="007C0C38">
              <w:rPr>
                <w:rFonts w:ascii="標楷體" w:eastAsia="標楷體" w:hAnsi="標楷體" w:hint="eastAsia"/>
              </w:rPr>
              <w:t>(</w:t>
            </w:r>
            <w:r w:rsidR="0076623E" w:rsidRPr="007C0C38">
              <w:rPr>
                <w:rFonts w:ascii="標楷體" w:eastAsia="標楷體" w:hAnsi="標楷體"/>
              </w:rPr>
              <w:t>ID_UNINO</w:t>
            </w:r>
            <w:r w:rsidR="0076623E" w:rsidRPr="007C0C38">
              <w:rPr>
                <w:rFonts w:ascii="標楷體" w:eastAsia="標楷體" w:hAnsi="標楷體" w:hint="eastAsia"/>
              </w:rPr>
              <w:t>,</w:t>
            </w:r>
            <w:r w:rsidR="0076623E" w:rsidRPr="007C0C38">
              <w:rPr>
                <w:rFonts w:ascii="標楷體" w:eastAsia="標楷體" w:hAnsi="標楷體"/>
              </w:rPr>
              <w:t>0)</w:t>
            </w:r>
          </w:p>
        </w:tc>
      </w:tr>
    </w:tbl>
    <w:p w14:paraId="3696587A" w14:textId="77363C90" w:rsidR="009E615D" w:rsidRDefault="009E615D">
      <w:pPr>
        <w:widowControl/>
        <w:rPr>
          <w:rFonts w:ascii="標楷體" w:eastAsia="標楷體" w:hAnsi="標楷體"/>
          <w:sz w:val="26"/>
        </w:rPr>
      </w:pPr>
    </w:p>
    <w:p w14:paraId="085A58D4" w14:textId="77777777" w:rsidR="00B06662" w:rsidRPr="009A5A20" w:rsidRDefault="00B06662" w:rsidP="00B06662">
      <w:pPr>
        <w:numPr>
          <w:ilvl w:val="0"/>
          <w:numId w:val="6"/>
        </w:numPr>
        <w:ind w:left="1418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輸出</w:t>
      </w:r>
      <w:r w:rsidRPr="00B06662">
        <w:rPr>
          <w:rFonts w:ascii="標楷體" w:eastAsia="標楷體" w:hAnsi="標楷體" w:hint="eastAsia"/>
          <w:sz w:val="26"/>
        </w:rPr>
        <w:t>畫面</w:t>
      </w:r>
      <w:r w:rsidRPr="009A5A20">
        <w:rPr>
          <w:rFonts w:ascii="標楷體" w:eastAsia="標楷體" w:hAnsi="標楷體" w:cs="標楷體" w:hint="eastAsia"/>
          <w:kern w:val="0"/>
          <w:szCs w:val="28"/>
        </w:rPr>
        <w:t>：</w:t>
      </w:r>
    </w:p>
    <w:p w14:paraId="19A48190" w14:textId="7BC485AC" w:rsidR="00B06662" w:rsidRDefault="00EA798A" w:rsidP="008335DB">
      <w:pPr>
        <w:pStyle w:val="17"/>
      </w:pPr>
      <w:r w:rsidRPr="00EA798A">
        <w:rPr>
          <w:noProof/>
        </w:rPr>
        <w:drawing>
          <wp:inline distT="0" distB="0" distL="0" distR="0" wp14:anchorId="3D4904A8" wp14:editId="4F3F15DD">
            <wp:extent cx="6479540" cy="14744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9C89" w14:textId="39974A80" w:rsidR="006423F0" w:rsidRDefault="006423F0" w:rsidP="003F771B">
      <w:pPr>
        <w:pStyle w:val="17"/>
      </w:pPr>
    </w:p>
    <w:p w14:paraId="43D7D35A" w14:textId="1E6C0FDD" w:rsidR="003F771B" w:rsidRPr="009A5A20" w:rsidRDefault="003F771B" w:rsidP="006423F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9"/>
        <w:gridCol w:w="849"/>
        <w:gridCol w:w="1381"/>
        <w:gridCol w:w="3013"/>
        <w:gridCol w:w="4322"/>
      </w:tblGrid>
      <w:tr w:rsidR="006423F0" w:rsidRPr="009A5A20" w14:paraId="5C19EF31" w14:textId="77777777" w:rsidTr="00707D13">
        <w:tc>
          <w:tcPr>
            <w:tcW w:w="629" w:type="dxa"/>
            <w:shd w:val="clear" w:color="auto" w:fill="D9D9D9" w:themeFill="background1" w:themeFillShade="D9"/>
          </w:tcPr>
          <w:p w14:paraId="13061E8C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49" w:type="dxa"/>
            <w:shd w:val="clear" w:color="auto" w:fill="D9D9D9" w:themeFill="background1" w:themeFillShade="D9"/>
          </w:tcPr>
          <w:p w14:paraId="6CCE8E1D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B2EE3A6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14:paraId="60E02D8C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3403053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3" w:type="dxa"/>
            <w:shd w:val="clear" w:color="auto" w:fill="D9D9D9" w:themeFill="background1" w:themeFillShade="D9"/>
          </w:tcPr>
          <w:p w14:paraId="208A992D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22" w:type="dxa"/>
            <w:shd w:val="clear" w:color="auto" w:fill="D9D9D9" w:themeFill="background1" w:themeFillShade="D9"/>
          </w:tcPr>
          <w:p w14:paraId="00230F98" w14:textId="77777777" w:rsidR="006423F0" w:rsidRPr="009A5A20" w:rsidRDefault="006423F0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423F0" w:rsidRPr="009A5A20" w14:paraId="27366891" w14:textId="77777777" w:rsidTr="00707D13">
        <w:tc>
          <w:tcPr>
            <w:tcW w:w="629" w:type="dxa"/>
            <w:shd w:val="clear" w:color="auto" w:fill="auto"/>
          </w:tcPr>
          <w:p w14:paraId="69FA14C0" w14:textId="77777777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9FAEBD5" w14:textId="663CF8D1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A361B4D" w14:textId="26CB89EB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>
              <w:rPr>
                <w:rFonts w:ascii="標楷體" w:eastAsia="標楷體" w:hAnsi="標楷體" w:hint="eastAsia"/>
                <w:color w:val="000000"/>
              </w:rPr>
              <w:t>證字號</w:t>
            </w:r>
          </w:p>
        </w:tc>
        <w:tc>
          <w:tcPr>
            <w:tcW w:w="3013" w:type="dxa"/>
            <w:shd w:val="clear" w:color="auto" w:fill="auto"/>
          </w:tcPr>
          <w:p w14:paraId="38C23968" w14:textId="278ECC17" w:rsidR="006423F0" w:rsidRPr="009A5A20" w:rsidRDefault="003E4142" w:rsidP="006423F0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C</w:t>
            </w:r>
            <w:r w:rsidRPr="009A5A20">
              <w:rPr>
                <w:rFonts w:ascii="標楷體" w:eastAsia="標楷體" w:hAnsi="標楷體"/>
                <w:color w:val="000000"/>
              </w:rPr>
              <w:t>ustMain.CustId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0E211BDB" w14:textId="174C36B6" w:rsidR="006423F0" w:rsidRPr="009A5A20" w:rsidRDefault="006423F0" w:rsidP="006423F0">
            <w:pPr>
              <w:rPr>
                <w:rFonts w:ascii="標楷體" w:eastAsia="標楷體" w:hAnsi="標楷體"/>
              </w:rPr>
            </w:pPr>
          </w:p>
        </w:tc>
      </w:tr>
      <w:tr w:rsidR="006423F0" w:rsidRPr="009A5A20" w14:paraId="389787B9" w14:textId="77777777" w:rsidTr="00707D13">
        <w:tc>
          <w:tcPr>
            <w:tcW w:w="629" w:type="dxa"/>
            <w:shd w:val="clear" w:color="auto" w:fill="auto"/>
          </w:tcPr>
          <w:p w14:paraId="6D564B81" w14:textId="77777777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29B82FC" w14:textId="5AC4F9E8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2FCBF69" w14:textId="51B421F5" w:rsidR="006423F0" w:rsidRPr="009A5A20" w:rsidRDefault="006423F0" w:rsidP="006423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3013" w:type="dxa"/>
            <w:shd w:val="clear" w:color="auto" w:fill="auto"/>
          </w:tcPr>
          <w:p w14:paraId="7547EC05" w14:textId="7CB54E21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.CustNo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63366397" w14:textId="57D81353" w:rsidR="006423F0" w:rsidRPr="009A5A20" w:rsidRDefault="006423F0" w:rsidP="006423F0">
            <w:pPr>
              <w:rPr>
                <w:rFonts w:ascii="標楷體" w:eastAsia="標楷體" w:hAnsi="標楷體"/>
              </w:rPr>
            </w:pPr>
          </w:p>
        </w:tc>
      </w:tr>
      <w:tr w:rsidR="006423F0" w:rsidRPr="009A5A20" w14:paraId="024C700B" w14:textId="77777777" w:rsidTr="00707D13">
        <w:tc>
          <w:tcPr>
            <w:tcW w:w="629" w:type="dxa"/>
            <w:shd w:val="clear" w:color="auto" w:fill="auto"/>
          </w:tcPr>
          <w:p w14:paraId="283EA551" w14:textId="77777777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658D77E" w14:textId="06878455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94F9FB1" w14:textId="17EC5991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案件序號</w:t>
            </w:r>
          </w:p>
        </w:tc>
        <w:tc>
          <w:tcPr>
            <w:tcW w:w="3013" w:type="dxa"/>
            <w:shd w:val="clear" w:color="auto" w:fill="auto"/>
          </w:tcPr>
          <w:p w14:paraId="1EAE1581" w14:textId="31AD4ABE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CaseSeq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177BC54A" w14:textId="4E916FB8" w:rsidR="006423F0" w:rsidRPr="009A5A20" w:rsidRDefault="006423F0" w:rsidP="006423F0">
            <w:pPr>
              <w:rPr>
                <w:rFonts w:ascii="標楷體" w:eastAsia="標楷體" w:hAnsi="標楷體"/>
              </w:rPr>
            </w:pPr>
          </w:p>
        </w:tc>
      </w:tr>
      <w:tr w:rsidR="006423F0" w:rsidRPr="009A5A20" w14:paraId="642DC502" w14:textId="77777777" w:rsidTr="00707D13">
        <w:tc>
          <w:tcPr>
            <w:tcW w:w="629" w:type="dxa"/>
            <w:shd w:val="clear" w:color="auto" w:fill="auto"/>
          </w:tcPr>
          <w:p w14:paraId="49730666" w14:textId="77777777" w:rsidR="006423F0" w:rsidRPr="009A5A20" w:rsidRDefault="006423F0" w:rsidP="006423F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CC95DEF" w14:textId="6134DB5A" w:rsidR="006423F0" w:rsidRPr="009A5A20" w:rsidRDefault="006423F0" w:rsidP="006423F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425735D" w14:textId="43CFF711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戶名</w:t>
            </w:r>
          </w:p>
        </w:tc>
        <w:tc>
          <w:tcPr>
            <w:tcW w:w="3013" w:type="dxa"/>
            <w:shd w:val="clear" w:color="auto" w:fill="auto"/>
          </w:tcPr>
          <w:p w14:paraId="1BC792F3" w14:textId="422B1FB9" w:rsidR="006423F0" w:rsidRPr="009A5A20" w:rsidRDefault="003E4142" w:rsidP="006423F0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5D320D1C" w14:textId="3DF5C4F0" w:rsidR="006423F0" w:rsidRPr="009A5A20" w:rsidRDefault="006423F0" w:rsidP="006423F0">
            <w:pPr>
              <w:rPr>
                <w:rFonts w:ascii="標楷體" w:eastAsia="標楷體" w:hAnsi="標楷體"/>
              </w:rPr>
            </w:pPr>
          </w:p>
        </w:tc>
      </w:tr>
      <w:tr w:rsidR="006423F0" w:rsidRPr="009A5A20" w14:paraId="62ECB589" w14:textId="77777777" w:rsidTr="00707D13">
        <w:tc>
          <w:tcPr>
            <w:tcW w:w="629" w:type="dxa"/>
            <w:shd w:val="clear" w:color="auto" w:fill="auto"/>
          </w:tcPr>
          <w:p w14:paraId="4AEBD5C3" w14:textId="77777777" w:rsidR="006423F0" w:rsidRPr="009A5A20" w:rsidRDefault="006423F0" w:rsidP="006423F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474733A" w14:textId="1C462C2E" w:rsidR="006423F0" w:rsidRPr="009A5A20" w:rsidRDefault="006423F0" w:rsidP="006423F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按鈕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2756CA9" w14:textId="4B19B4DB" w:rsidR="006423F0" w:rsidRPr="009A5A20" w:rsidRDefault="006423F0" w:rsidP="006423F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毀諾</w:t>
            </w:r>
          </w:p>
        </w:tc>
        <w:tc>
          <w:tcPr>
            <w:tcW w:w="3013" w:type="dxa"/>
            <w:shd w:val="clear" w:color="auto" w:fill="auto"/>
          </w:tcPr>
          <w:p w14:paraId="3DD65B26" w14:textId="30C2436D" w:rsidR="006423F0" w:rsidRPr="009A5A20" w:rsidRDefault="006423F0" w:rsidP="006423F0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63738CC8" w14:textId="5C3525F2" w:rsidR="006423F0" w:rsidRPr="009A5A20" w:rsidRDefault="00E41E9E" w:rsidP="006423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客戶逾期未繳款</w:t>
            </w:r>
            <w:r w:rsidR="00357DAC">
              <w:rPr>
                <w:rFonts w:ascii="標楷體" w:eastAsia="標楷體" w:hAnsi="標楷體" w:hint="eastAsia"/>
              </w:rPr>
              <w:t>超過一個月</w:t>
            </w:r>
            <w:r>
              <w:rPr>
                <w:rFonts w:ascii="標楷體" w:eastAsia="標楷體" w:hAnsi="標楷體" w:hint="eastAsia"/>
              </w:rPr>
              <w:t>，</w:t>
            </w:r>
            <w:r w:rsidR="00BC215B">
              <w:rPr>
                <w:rFonts w:ascii="標楷體" w:eastAsia="標楷體" w:hAnsi="標楷體" w:hint="eastAsia"/>
              </w:rPr>
              <w:t>供</w:t>
            </w:r>
            <w:r w:rsidR="00357DAC">
              <w:rPr>
                <w:rFonts w:ascii="標楷體" w:eastAsia="標楷體" w:hAnsi="標楷體" w:hint="eastAsia"/>
              </w:rPr>
              <w:t>設定</w:t>
            </w:r>
            <w:r>
              <w:rPr>
                <w:rFonts w:ascii="標楷體" w:eastAsia="標楷體" w:hAnsi="標楷體" w:hint="eastAsia"/>
              </w:rPr>
              <w:t>債務協商狀態為毀諾</w:t>
            </w:r>
            <w:r w:rsidR="00CA3224">
              <w:rPr>
                <w:rFonts w:ascii="標楷體" w:eastAsia="標楷體" w:hAnsi="標楷體" w:hint="eastAsia"/>
              </w:rPr>
              <w:t>，</w:t>
            </w:r>
            <w:r w:rsidR="003E4142" w:rsidRPr="009A5A20">
              <w:rPr>
                <w:rFonts w:ascii="標楷體" w:eastAsia="標楷體" w:hAnsi="標楷體" w:hint="eastAsia"/>
              </w:rPr>
              <w:t>連結至【</w:t>
            </w:r>
            <w:r w:rsidR="003E4142" w:rsidRPr="009A5A20">
              <w:rPr>
                <w:rFonts w:ascii="標楷體" w:eastAsia="標楷體" w:hAnsi="標楷體"/>
              </w:rPr>
              <w:t>L5701債</w:t>
            </w:r>
            <w:r w:rsidR="003E4142" w:rsidRPr="009A5A20">
              <w:rPr>
                <w:rFonts w:ascii="標楷體" w:eastAsia="標楷體" w:hAnsi="標楷體"/>
              </w:rPr>
              <w:lastRenderedPageBreak/>
              <w:t>權維護</w:t>
            </w:r>
            <w:r w:rsidR="003E4142"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AB4653" w:rsidRPr="009A5A20" w14:paraId="43164AE2" w14:textId="77777777" w:rsidTr="00707D13">
        <w:tc>
          <w:tcPr>
            <w:tcW w:w="629" w:type="dxa"/>
            <w:shd w:val="clear" w:color="auto" w:fill="auto"/>
          </w:tcPr>
          <w:p w14:paraId="7794CD51" w14:textId="2F2F3ACA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295A47F" w14:textId="20E824FE" w:rsidR="00AB4653" w:rsidRDefault="00AB4653" w:rsidP="00AB4653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按鈕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1D47094" w14:textId="46995574" w:rsidR="00AB4653" w:rsidRDefault="00AB4653" w:rsidP="00AB465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二階段新增</w:t>
            </w:r>
          </w:p>
        </w:tc>
        <w:tc>
          <w:tcPr>
            <w:tcW w:w="3013" w:type="dxa"/>
            <w:shd w:val="clear" w:color="auto" w:fill="auto"/>
          </w:tcPr>
          <w:p w14:paraId="2DEFD2CE" w14:textId="77777777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6476F809" w14:textId="3485046B" w:rsidR="00AB4653" w:rsidRPr="009A5A20" w:rsidRDefault="00357DAC" w:rsidP="00AB46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第一階段還款剩最後一期時，</w:t>
            </w:r>
            <w:r w:rsidR="00BC215B">
              <w:rPr>
                <w:rFonts w:ascii="標楷體" w:eastAsia="標楷體" w:hAnsi="標楷體" w:hint="eastAsia"/>
              </w:rPr>
              <w:t>供</w:t>
            </w:r>
            <w:r w:rsidR="00E41E9E">
              <w:rPr>
                <w:rFonts w:ascii="標楷體" w:eastAsia="標楷體" w:hAnsi="標楷體" w:hint="eastAsia"/>
              </w:rPr>
              <w:t>設定第二階段新的債務協商主檔</w:t>
            </w:r>
            <w:r w:rsidR="00AB4653">
              <w:rPr>
                <w:rFonts w:ascii="標楷體" w:eastAsia="標楷體" w:hAnsi="標楷體" w:hint="eastAsia"/>
              </w:rPr>
              <w:t>，</w:t>
            </w:r>
            <w:r w:rsidR="00AB4653" w:rsidRPr="009A5A20">
              <w:rPr>
                <w:rFonts w:ascii="標楷體" w:eastAsia="標楷體" w:hAnsi="標楷體" w:hint="eastAsia"/>
              </w:rPr>
              <w:t>連結至【</w:t>
            </w:r>
            <w:r w:rsidR="00AB4653" w:rsidRPr="009A5A20">
              <w:rPr>
                <w:rFonts w:ascii="標楷體" w:eastAsia="標楷體" w:hAnsi="標楷體"/>
              </w:rPr>
              <w:t>L5701債權維護</w:t>
            </w:r>
            <w:r w:rsidR="00AB4653"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AB4653" w:rsidRPr="009A5A20" w14:paraId="698C0696" w14:textId="77777777" w:rsidTr="00707D13">
        <w:tc>
          <w:tcPr>
            <w:tcW w:w="629" w:type="dxa"/>
            <w:shd w:val="clear" w:color="auto" w:fill="auto"/>
          </w:tcPr>
          <w:p w14:paraId="3605A673" w14:textId="5F18121E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1CF48CC" w14:textId="343C0EB9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828645E" w14:textId="7F0DAEE3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期款金額</w:t>
            </w:r>
          </w:p>
        </w:tc>
        <w:tc>
          <w:tcPr>
            <w:tcW w:w="3013" w:type="dxa"/>
            <w:shd w:val="clear" w:color="auto" w:fill="auto"/>
          </w:tcPr>
          <w:p w14:paraId="209F5513" w14:textId="0FDAAF8A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DueAmt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1B8F7519" w14:textId="77777777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B4653" w:rsidRPr="009A5A20" w14:paraId="469595FB" w14:textId="77777777" w:rsidTr="00707D13">
        <w:tc>
          <w:tcPr>
            <w:tcW w:w="629" w:type="dxa"/>
            <w:shd w:val="clear" w:color="auto" w:fill="auto"/>
          </w:tcPr>
          <w:p w14:paraId="318799CF" w14:textId="1060C900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A246162" w14:textId="4AFB38F2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0B8B582" w14:textId="22C466C5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繳息迄日</w:t>
            </w:r>
          </w:p>
        </w:tc>
        <w:tc>
          <w:tcPr>
            <w:tcW w:w="3013" w:type="dxa"/>
            <w:shd w:val="clear" w:color="auto" w:fill="auto"/>
          </w:tcPr>
          <w:p w14:paraId="69180BF3" w14:textId="3A9E642B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PayIntDate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5A8F4D4E" w14:textId="0DC32144" w:rsidR="00AB4653" w:rsidRPr="009A5A20" w:rsidRDefault="00DE6D9A" w:rsidP="00AB46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AB4653" w:rsidRPr="009A5A20" w14:paraId="1C16BF85" w14:textId="77777777" w:rsidTr="00707D13">
        <w:tc>
          <w:tcPr>
            <w:tcW w:w="629" w:type="dxa"/>
            <w:shd w:val="clear" w:color="auto" w:fill="auto"/>
          </w:tcPr>
          <w:p w14:paraId="7104B0C2" w14:textId="75315356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BFDEC0D" w14:textId="63A758A6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37558604" w14:textId="2600C447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應繳日期</w:t>
            </w:r>
          </w:p>
        </w:tc>
        <w:tc>
          <w:tcPr>
            <w:tcW w:w="3013" w:type="dxa"/>
            <w:shd w:val="clear" w:color="auto" w:fill="auto"/>
          </w:tcPr>
          <w:p w14:paraId="67031261" w14:textId="0376621A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NextPayDate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7BE505A7" w14:textId="1AC39F15" w:rsidR="00AB4653" w:rsidRPr="009A5A20" w:rsidRDefault="00E9546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AB4653" w:rsidRPr="009A5A20" w14:paraId="183A78FD" w14:textId="77777777" w:rsidTr="00707D13">
        <w:tc>
          <w:tcPr>
            <w:tcW w:w="629" w:type="dxa"/>
            <w:shd w:val="clear" w:color="auto" w:fill="auto"/>
          </w:tcPr>
          <w:p w14:paraId="05140791" w14:textId="69DB82BD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C72FCE5" w14:textId="0676A7D2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25CD860" w14:textId="1110D678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應還期數</w:t>
            </w:r>
          </w:p>
        </w:tc>
        <w:tc>
          <w:tcPr>
            <w:tcW w:w="3013" w:type="dxa"/>
            <w:shd w:val="clear" w:color="auto" w:fill="auto"/>
          </w:tcPr>
          <w:p w14:paraId="0EE5A608" w14:textId="77777777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1B1F3B81" w14:textId="798E5511" w:rsidR="00AB4653" w:rsidRPr="0016778D" w:rsidRDefault="00AB4653" w:rsidP="00AB4653">
            <w:pPr>
              <w:rPr>
                <w:rFonts w:ascii="標楷體" w:eastAsia="標楷體" w:hAnsi="標楷體"/>
                <w:color w:val="000000"/>
              </w:rPr>
            </w:pPr>
            <w:r w:rsidRPr="00AB31F1">
              <w:rPr>
                <w:rFonts w:ascii="標楷體" w:eastAsia="標楷體" w:hAnsi="標楷體" w:hint="eastAsia"/>
                <w:color w:val="000000"/>
              </w:rPr>
              <w:t>應還期數=[下次應繳日(</w:t>
            </w:r>
            <w:proofErr w:type="spellStart"/>
            <w:r w:rsidRPr="00AB31F1">
              <w:rPr>
                <w:rFonts w:ascii="標楷體" w:eastAsia="標楷體" w:hAnsi="標楷體" w:hint="eastAsia"/>
                <w:color w:val="000000"/>
              </w:rPr>
              <w:t>Ne</w:t>
            </w:r>
            <w:r w:rsidRPr="00AB31F1">
              <w:rPr>
                <w:rFonts w:ascii="標楷體" w:eastAsia="標楷體" w:hAnsi="標楷體"/>
                <w:color w:val="000000"/>
              </w:rPr>
              <w:t>gMain.NextPayDate</w:t>
            </w:r>
            <w:proofErr w:type="spellEnd"/>
            <w:r w:rsidRPr="00AB31F1">
              <w:rPr>
                <w:rFonts w:ascii="標楷體" w:eastAsia="標楷體" w:hAnsi="標楷體" w:hint="eastAsia"/>
                <w:color w:val="000000"/>
              </w:rPr>
              <w:t>)]與{二者取最小值(</w:t>
            </w:r>
            <w:r w:rsidRPr="00AB31F1">
              <w:rPr>
                <w:rFonts w:ascii="標楷體" w:eastAsia="標楷體" w:hAnsi="標楷體"/>
                <w:color w:val="000000"/>
              </w:rPr>
              <w:t xml:space="preserve"> </w:t>
            </w:r>
            <w:r w:rsidRPr="00AB31F1">
              <w:rPr>
                <w:rFonts w:ascii="標楷體" w:eastAsia="標楷體" w:hAnsi="標楷體" w:hint="eastAsia"/>
                <w:color w:val="000000"/>
              </w:rPr>
              <w:t>(畫面輸入之日期</w:t>
            </w:r>
            <w:r w:rsidRPr="00AB31F1">
              <w:rPr>
                <w:rFonts w:ascii="標楷體" w:eastAsia="標楷體" w:hAnsi="標楷體" w:hint="eastAsia"/>
              </w:rPr>
              <w:t>[逾期基準日]</w:t>
            </w:r>
            <w:r w:rsidRPr="00AB31F1">
              <w:rPr>
                <w:rFonts w:ascii="標楷體" w:eastAsia="標楷體" w:hAnsi="標楷體"/>
              </w:rPr>
              <w:t>/</w:t>
            </w:r>
            <w:r w:rsidRPr="00AB31F1">
              <w:rPr>
                <w:rFonts w:ascii="標楷體" w:eastAsia="標楷體" w:hAnsi="標楷體" w:hint="eastAsia"/>
              </w:rPr>
              <w:t>[下次應繳日])</w:t>
            </w:r>
            <w:r w:rsidRPr="00AB31F1">
              <w:rPr>
                <w:rFonts w:ascii="標楷體" w:eastAsia="標楷體" w:hAnsi="標楷體" w:hint="eastAsia"/>
                <w:color w:val="000000"/>
              </w:rPr>
              <w:t>,</w:t>
            </w:r>
            <w:r w:rsidRPr="00AB31F1">
              <w:rPr>
                <w:rFonts w:ascii="標楷體" w:eastAsia="標楷體" w:hAnsi="標楷體"/>
                <w:color w:val="000000"/>
              </w:rPr>
              <w:t>[</w:t>
            </w:r>
            <w:r w:rsidRPr="00AB31F1">
              <w:rPr>
                <w:rFonts w:ascii="標楷體" w:eastAsia="標楷體" w:hAnsi="標楷體" w:hint="eastAsia"/>
                <w:color w:val="000000"/>
              </w:rPr>
              <w:t>還款結束日(</w:t>
            </w:r>
            <w:proofErr w:type="spellStart"/>
            <w:r w:rsidRPr="00AB31F1">
              <w:rPr>
                <w:rFonts w:ascii="標楷體" w:eastAsia="標楷體" w:hAnsi="標楷體" w:hint="eastAsia"/>
                <w:color w:val="000000"/>
              </w:rPr>
              <w:t>Ne</w:t>
            </w:r>
            <w:r w:rsidRPr="00AB31F1">
              <w:rPr>
                <w:rFonts w:ascii="標楷體" w:eastAsia="標楷體" w:hAnsi="標楷體"/>
                <w:color w:val="000000"/>
              </w:rPr>
              <w:t>gMain</w:t>
            </w:r>
            <w:r w:rsidRPr="00AB31F1">
              <w:rPr>
                <w:rFonts w:ascii="標楷體" w:eastAsia="標楷體" w:hAnsi="標楷體" w:hint="eastAsia"/>
                <w:color w:val="000000"/>
              </w:rPr>
              <w:t>.La</w:t>
            </w:r>
            <w:r w:rsidRPr="00AB31F1">
              <w:rPr>
                <w:rFonts w:ascii="標楷體" w:eastAsia="標楷體" w:hAnsi="標楷體"/>
                <w:color w:val="000000"/>
              </w:rPr>
              <w:t>stDueAmt</w:t>
            </w:r>
            <w:proofErr w:type="spellEnd"/>
            <w:r w:rsidRPr="00AB31F1">
              <w:rPr>
                <w:rFonts w:ascii="標楷體" w:eastAsia="標楷體" w:hAnsi="標楷體" w:hint="eastAsia"/>
                <w:color w:val="000000"/>
              </w:rPr>
              <w:t>)</w:t>
            </w:r>
            <w:r w:rsidRPr="00AB31F1">
              <w:rPr>
                <w:rFonts w:ascii="標楷體" w:eastAsia="標楷體" w:hAnsi="標楷體"/>
                <w:color w:val="000000"/>
              </w:rPr>
              <w:t>] )</w:t>
            </w:r>
            <w:r w:rsidRPr="00AB31F1">
              <w:rPr>
                <w:rFonts w:ascii="標楷體" w:eastAsia="標楷體" w:hAnsi="標楷體" w:hint="eastAsia"/>
                <w:color w:val="000000"/>
              </w:rPr>
              <w:t>}相差幾個月</w:t>
            </w:r>
          </w:p>
        </w:tc>
      </w:tr>
      <w:tr w:rsidR="00AB4653" w:rsidRPr="009A5A20" w14:paraId="7A7B9118" w14:textId="77777777" w:rsidTr="00707D13">
        <w:tc>
          <w:tcPr>
            <w:tcW w:w="629" w:type="dxa"/>
            <w:shd w:val="clear" w:color="auto" w:fill="auto"/>
          </w:tcPr>
          <w:p w14:paraId="6A4A2FD0" w14:textId="25E1C0A3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B1939F8" w14:textId="4E006F64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1D1BF27" w14:textId="01BE3935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應繳金額</w:t>
            </w:r>
          </w:p>
        </w:tc>
        <w:tc>
          <w:tcPr>
            <w:tcW w:w="3013" w:type="dxa"/>
            <w:shd w:val="clear" w:color="auto" w:fill="auto"/>
          </w:tcPr>
          <w:p w14:paraId="769F0FC2" w14:textId="77777777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4F2C8873" w14:textId="12C30415" w:rsidR="00AB4653" w:rsidRPr="008B073B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 w:rsidRPr="008B073B">
              <w:rPr>
                <w:rFonts w:ascii="標楷體" w:eastAsia="標楷體" w:hAnsi="標楷體" w:hint="eastAsia"/>
                <w:color w:val="000000"/>
              </w:rPr>
              <w:t>應繳金額=[</w:t>
            </w:r>
            <w:r w:rsidRPr="00A37F17">
              <w:rPr>
                <w:rFonts w:ascii="標楷體" w:eastAsia="標楷體" w:hAnsi="標楷體" w:hint="eastAsia"/>
                <w:color w:val="000000"/>
              </w:rPr>
              <w:t>期款</w:t>
            </w:r>
            <w:r w:rsidRPr="008B073B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8B073B">
              <w:rPr>
                <w:rFonts w:ascii="標楷體" w:eastAsia="標楷體" w:hAnsi="標楷體" w:hint="eastAsia"/>
                <w:color w:val="000000"/>
              </w:rPr>
              <w:t>Ne</w:t>
            </w:r>
            <w:r w:rsidRPr="008B073B">
              <w:rPr>
                <w:rFonts w:ascii="標楷體" w:eastAsia="標楷體" w:hAnsi="標楷體"/>
                <w:color w:val="000000"/>
              </w:rPr>
              <w:t>gMain.DueAmt</w:t>
            </w:r>
            <w:proofErr w:type="spellEnd"/>
            <w:r w:rsidRPr="008B073B">
              <w:rPr>
                <w:rFonts w:ascii="標楷體" w:eastAsia="標楷體" w:hAnsi="標楷體" w:hint="eastAsia"/>
                <w:color w:val="000000"/>
              </w:rPr>
              <w:t>)]*[應還期數]</w:t>
            </w:r>
          </w:p>
        </w:tc>
      </w:tr>
      <w:tr w:rsidR="00AB4653" w:rsidRPr="009A5A20" w14:paraId="77BDC394" w14:textId="77777777" w:rsidTr="00707D13">
        <w:tc>
          <w:tcPr>
            <w:tcW w:w="629" w:type="dxa"/>
            <w:shd w:val="clear" w:color="auto" w:fill="auto"/>
          </w:tcPr>
          <w:p w14:paraId="65241974" w14:textId="6052B1BD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4F16F07" w14:textId="79A54C9D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2D3D2AFF" w14:textId="5579233D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累溢收</w:t>
            </w:r>
          </w:p>
        </w:tc>
        <w:tc>
          <w:tcPr>
            <w:tcW w:w="3013" w:type="dxa"/>
            <w:shd w:val="clear" w:color="auto" w:fill="auto"/>
          </w:tcPr>
          <w:p w14:paraId="1EA74F1B" w14:textId="5621A497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AccuOverAmt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139289D1" w14:textId="77777777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AB4653" w:rsidRPr="009A5A20" w14:paraId="7823BBB5" w14:textId="77777777" w:rsidTr="00707D13">
        <w:tc>
          <w:tcPr>
            <w:tcW w:w="629" w:type="dxa"/>
            <w:shd w:val="clear" w:color="auto" w:fill="auto"/>
          </w:tcPr>
          <w:p w14:paraId="3A7B80AD" w14:textId="28449950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F044112" w14:textId="2349C3D6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5141094F" w14:textId="5FEAB910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應催繳金額</w:t>
            </w:r>
          </w:p>
        </w:tc>
        <w:tc>
          <w:tcPr>
            <w:tcW w:w="3013" w:type="dxa"/>
            <w:shd w:val="clear" w:color="auto" w:fill="auto"/>
          </w:tcPr>
          <w:p w14:paraId="470EF743" w14:textId="77777777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24309DD5" w14:textId="65574BA0" w:rsidR="00AB4653" w:rsidRPr="008B073B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 w:rsidRPr="008B073B">
              <w:rPr>
                <w:rFonts w:ascii="標楷體" w:eastAsia="標楷體" w:hAnsi="標楷體" w:hint="eastAsia"/>
                <w:color w:val="000000"/>
              </w:rPr>
              <w:t>應催繳金額=</w:t>
            </w:r>
            <w:r w:rsidR="00923D1E">
              <w:rPr>
                <w:rFonts w:ascii="標楷體" w:eastAsia="標楷體" w:hAnsi="標楷體" w:hint="eastAsia"/>
                <w:color w:val="000000"/>
              </w:rPr>
              <w:t>[</w:t>
            </w:r>
            <w:r w:rsidRPr="008B073B">
              <w:rPr>
                <w:rFonts w:ascii="標楷體" w:eastAsia="標楷體" w:hAnsi="標楷體" w:hint="eastAsia"/>
                <w:color w:val="000000"/>
              </w:rPr>
              <w:t>應繳金額</w:t>
            </w:r>
            <w:r w:rsidR="00923D1E">
              <w:rPr>
                <w:rFonts w:ascii="標楷體" w:eastAsia="標楷體" w:hAnsi="標楷體" w:hint="eastAsia"/>
                <w:color w:val="000000"/>
              </w:rPr>
              <w:t xml:space="preserve">] </w:t>
            </w:r>
            <w:r w:rsidRPr="008B073B">
              <w:rPr>
                <w:rFonts w:ascii="標楷體" w:eastAsia="標楷體" w:hAnsi="標楷體" w:hint="eastAsia"/>
                <w:color w:val="000000"/>
              </w:rPr>
              <w:t>-</w:t>
            </w:r>
            <w:r w:rsidR="00923D1E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 w:rsidRPr="008B073B">
              <w:rPr>
                <w:rFonts w:ascii="標楷體" w:eastAsia="標楷體" w:hAnsi="標楷體"/>
                <w:color w:val="000000"/>
              </w:rPr>
              <w:t>[</w:t>
            </w:r>
            <w:r w:rsidRPr="008B073B">
              <w:rPr>
                <w:rFonts w:ascii="標楷體" w:eastAsia="標楷體" w:hAnsi="標楷體" w:hint="eastAsia"/>
                <w:color w:val="000000"/>
              </w:rPr>
              <w:t>累溢收金額(</w:t>
            </w:r>
            <w:proofErr w:type="spellStart"/>
            <w:r w:rsidRPr="008B073B">
              <w:rPr>
                <w:rFonts w:ascii="標楷體" w:eastAsia="標楷體" w:hAnsi="標楷體" w:hint="eastAsia"/>
                <w:color w:val="000000"/>
              </w:rPr>
              <w:t>Ne</w:t>
            </w:r>
            <w:r w:rsidRPr="008B073B">
              <w:rPr>
                <w:rFonts w:ascii="標楷體" w:eastAsia="標楷體" w:hAnsi="標楷體"/>
                <w:color w:val="000000"/>
              </w:rPr>
              <w:t>gMain</w:t>
            </w:r>
            <w:r w:rsidRPr="008B073B">
              <w:rPr>
                <w:rFonts w:ascii="標楷體" w:eastAsia="標楷體" w:hAnsi="標楷體" w:hint="eastAsia"/>
                <w:color w:val="000000"/>
              </w:rPr>
              <w:t>.Ac</w:t>
            </w:r>
            <w:r w:rsidRPr="008B073B">
              <w:rPr>
                <w:rFonts w:ascii="標楷體" w:eastAsia="標楷體" w:hAnsi="標楷體"/>
                <w:color w:val="000000"/>
              </w:rPr>
              <w:t>cuOverAmt</w:t>
            </w:r>
            <w:proofErr w:type="spellEnd"/>
            <w:r w:rsidRPr="008B073B">
              <w:rPr>
                <w:rFonts w:ascii="標楷體" w:eastAsia="標楷體" w:hAnsi="標楷體" w:hint="eastAsia"/>
                <w:color w:val="000000"/>
              </w:rPr>
              <w:t>)</w:t>
            </w:r>
            <w:r w:rsidRPr="008B073B">
              <w:rPr>
                <w:rFonts w:ascii="標楷體" w:eastAsia="標楷體" w:hAnsi="標楷體"/>
                <w:color w:val="000000"/>
              </w:rPr>
              <w:t>]</w:t>
            </w:r>
          </w:p>
        </w:tc>
      </w:tr>
      <w:tr w:rsidR="00AB4653" w:rsidRPr="009A5A20" w14:paraId="2D830197" w14:textId="77777777" w:rsidTr="00707D13">
        <w:tc>
          <w:tcPr>
            <w:tcW w:w="629" w:type="dxa"/>
            <w:shd w:val="clear" w:color="auto" w:fill="auto"/>
          </w:tcPr>
          <w:p w14:paraId="1ACAB380" w14:textId="7DD02E0F" w:rsidR="00AB4653" w:rsidRPr="009A5A20" w:rsidRDefault="00AB4653" w:rsidP="00AB465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D54F38A" w14:textId="4ACA903A" w:rsidR="00AB4653" w:rsidRPr="009A5A20" w:rsidRDefault="00AB4653" w:rsidP="00AB465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F0FDE41" w14:textId="580BCCBF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已繳期金</w:t>
            </w:r>
          </w:p>
        </w:tc>
        <w:tc>
          <w:tcPr>
            <w:tcW w:w="3013" w:type="dxa"/>
            <w:shd w:val="clear" w:color="auto" w:fill="auto"/>
          </w:tcPr>
          <w:p w14:paraId="4ECE5DD2" w14:textId="65D8E11A" w:rsidR="00AB4653" w:rsidRPr="009A5A20" w:rsidRDefault="00AB4653" w:rsidP="00AB465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AccuDueAmt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5DF22504" w14:textId="77777777" w:rsidR="00AB4653" w:rsidRPr="009A5A20" w:rsidRDefault="00AB4653" w:rsidP="00AB4653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6738F" w:rsidRPr="009A5A20" w14:paraId="62EA77FC" w14:textId="77777777" w:rsidTr="00707D13">
        <w:tc>
          <w:tcPr>
            <w:tcW w:w="629" w:type="dxa"/>
            <w:shd w:val="clear" w:color="auto" w:fill="auto"/>
          </w:tcPr>
          <w:p w14:paraId="016BB6A4" w14:textId="6458ED49" w:rsidR="00B6738F" w:rsidRDefault="00B6738F" w:rsidP="00B6738F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C4A6402" w14:textId="7359AAF0" w:rsidR="00B6738F" w:rsidRDefault="00B6738F" w:rsidP="00B6738F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CEB5D91" w14:textId="51FFB305" w:rsidR="00B6738F" w:rsidRDefault="00B6738F" w:rsidP="00B6738F">
            <w:pPr>
              <w:rPr>
                <w:rFonts w:ascii="標楷體" w:eastAsia="標楷體" w:hAnsi="標楷體"/>
                <w:color w:val="000000"/>
              </w:rPr>
            </w:pPr>
            <w:r w:rsidRPr="00440ED6">
              <w:rPr>
                <w:rFonts w:ascii="標楷體" w:eastAsia="標楷體" w:hAnsi="標楷體" w:hint="eastAsia"/>
                <w:color w:val="000000"/>
              </w:rPr>
              <w:t>總本金餘額</w:t>
            </w:r>
          </w:p>
        </w:tc>
        <w:tc>
          <w:tcPr>
            <w:tcW w:w="3013" w:type="dxa"/>
            <w:shd w:val="clear" w:color="auto" w:fill="auto"/>
          </w:tcPr>
          <w:p w14:paraId="1C717BE7" w14:textId="5983AE24" w:rsidR="00B6738F" w:rsidRDefault="00B6738F" w:rsidP="00B6738F">
            <w:pPr>
              <w:widowControl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 w:rsidRPr="00AF528B">
              <w:rPr>
                <w:rFonts w:ascii="標楷體" w:eastAsia="標楷體" w:hAnsi="標楷體"/>
              </w:rPr>
              <w:t>PrincipalBal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48AAFE4C" w14:textId="77777777" w:rsidR="00B6738F" w:rsidRPr="009A5A20" w:rsidRDefault="00B6738F" w:rsidP="00B6738F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40ED6" w:rsidRPr="009A5A20" w14:paraId="6A648221" w14:textId="77777777" w:rsidTr="00707D13">
        <w:tc>
          <w:tcPr>
            <w:tcW w:w="629" w:type="dxa"/>
            <w:shd w:val="clear" w:color="auto" w:fill="auto"/>
          </w:tcPr>
          <w:p w14:paraId="526AB00B" w14:textId="2BCFE77A" w:rsidR="00440ED6" w:rsidRDefault="000617F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="00B6738F"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1F078E6" w14:textId="2DAA3A2C" w:rsidR="00440ED6" w:rsidRDefault="00440ED6" w:rsidP="00440ED6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15B06C4" w14:textId="63F85A61" w:rsidR="00440ED6" w:rsidRDefault="00A01F6B" w:rsidP="00440ED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剩餘期數</w:t>
            </w:r>
          </w:p>
        </w:tc>
        <w:tc>
          <w:tcPr>
            <w:tcW w:w="3013" w:type="dxa"/>
            <w:shd w:val="clear" w:color="auto" w:fill="auto"/>
          </w:tcPr>
          <w:p w14:paraId="7C1F66AA" w14:textId="77777777" w:rsidR="00440ED6" w:rsidRDefault="00440ED6" w:rsidP="00440ED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4322" w:type="dxa"/>
            <w:shd w:val="clear" w:color="auto" w:fill="auto"/>
          </w:tcPr>
          <w:p w14:paraId="5BB28350" w14:textId="23EAC519" w:rsidR="00440ED6" w:rsidRPr="009A5A20" w:rsidRDefault="00A01F6B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[</w:t>
            </w:r>
            <w:r w:rsidRPr="00440ED6">
              <w:rPr>
                <w:rFonts w:ascii="標楷體" w:eastAsia="標楷體" w:hAnsi="標楷體" w:hint="eastAsia"/>
                <w:color w:val="000000"/>
              </w:rPr>
              <w:t>總本金餘額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累溢收</w:t>
            </w:r>
            <w:r>
              <w:rPr>
                <w:rFonts w:ascii="標楷體" w:eastAsia="標楷體" w:hAnsi="標楷體"/>
              </w:rPr>
              <w:t>])/[</w:t>
            </w:r>
            <w:r>
              <w:rPr>
                <w:rFonts w:ascii="標楷體" w:eastAsia="標楷體" w:hAnsi="標楷體" w:hint="eastAsia"/>
                <w:color w:val="000000"/>
              </w:rPr>
              <w:t>期款金額</w:t>
            </w:r>
            <w:r>
              <w:rPr>
                <w:rFonts w:ascii="標楷體" w:eastAsia="標楷體" w:hAnsi="標楷體"/>
              </w:rPr>
              <w:t>]</w:t>
            </w:r>
            <w:r w:rsidR="00EA798A">
              <w:rPr>
                <w:rFonts w:ascii="標楷體" w:eastAsia="標楷體" w:hAnsi="標楷體"/>
              </w:rPr>
              <w:t>,</w:t>
            </w:r>
            <w:r w:rsidR="00EA798A">
              <w:rPr>
                <w:rFonts w:ascii="標楷體" w:eastAsia="標楷體" w:hAnsi="標楷體" w:hint="eastAsia"/>
              </w:rPr>
              <w:t>小數位無條件進位</w:t>
            </w:r>
          </w:p>
        </w:tc>
      </w:tr>
      <w:tr w:rsidR="00440ED6" w:rsidRPr="009A5A20" w14:paraId="3E128D2B" w14:textId="77777777" w:rsidTr="00707D13">
        <w:tc>
          <w:tcPr>
            <w:tcW w:w="629" w:type="dxa"/>
            <w:shd w:val="clear" w:color="auto" w:fill="auto"/>
          </w:tcPr>
          <w:p w14:paraId="1E7079F0" w14:textId="6389BDC0" w:rsidR="00440ED6" w:rsidRDefault="000617F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="00B6738F">
              <w:rPr>
                <w:rFonts w:ascii="標楷體" w:eastAsia="標楷體" w:hAnsi="標楷體"/>
                <w:color w:val="000000"/>
                <w:sz w:val="22"/>
                <w:szCs w:val="22"/>
              </w:rPr>
              <w:t>6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C029ED6" w14:textId="76866806" w:rsidR="00440ED6" w:rsidRDefault="00440ED6" w:rsidP="00440ED6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6B946FDA" w14:textId="355DC349" w:rsidR="00440ED6" w:rsidRDefault="00440ED6" w:rsidP="00440ED6">
            <w:pPr>
              <w:rPr>
                <w:rFonts w:ascii="標楷體" w:eastAsia="標楷體" w:hAnsi="標楷體"/>
                <w:color w:val="000000"/>
              </w:rPr>
            </w:pPr>
            <w:r w:rsidRPr="00440ED6">
              <w:rPr>
                <w:rFonts w:ascii="標楷體" w:eastAsia="標楷體" w:hAnsi="標楷體" w:hint="eastAsia"/>
                <w:color w:val="000000"/>
              </w:rPr>
              <w:t>到期日</w:t>
            </w:r>
          </w:p>
        </w:tc>
        <w:tc>
          <w:tcPr>
            <w:tcW w:w="3013" w:type="dxa"/>
            <w:shd w:val="clear" w:color="auto" w:fill="auto"/>
          </w:tcPr>
          <w:p w14:paraId="3893DE8E" w14:textId="0B1E8C4D" w:rsidR="00440ED6" w:rsidRDefault="00440ED6" w:rsidP="00440ED6">
            <w:pPr>
              <w:widowControl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 w:rsidRPr="00440ED6">
              <w:rPr>
                <w:rFonts w:ascii="標楷體" w:eastAsia="標楷體" w:hAnsi="標楷體"/>
              </w:rPr>
              <w:t>LastDueDate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1BCDB7D8" w14:textId="71606FDF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440ED6" w:rsidRPr="009A5A20" w14:paraId="0143F776" w14:textId="77777777" w:rsidTr="00707D13">
        <w:tc>
          <w:tcPr>
            <w:tcW w:w="629" w:type="dxa"/>
            <w:shd w:val="clear" w:color="auto" w:fill="auto"/>
          </w:tcPr>
          <w:p w14:paraId="2F348FB9" w14:textId="19F5E1E7" w:rsidR="00440ED6" w:rsidRPr="009A5A20" w:rsidRDefault="00440ED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="000617F6">
              <w:rPr>
                <w:rFonts w:ascii="標楷體" w:eastAsia="標楷體" w:hAnsi="標楷體"/>
                <w:color w:val="000000"/>
                <w:sz w:val="22"/>
                <w:szCs w:val="22"/>
              </w:rPr>
              <w:t>7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E7A7A10" w14:textId="57BAA6C2" w:rsidR="00440ED6" w:rsidRPr="009A5A20" w:rsidRDefault="00440ED6" w:rsidP="00440E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0BA960BA" w14:textId="2E9C457B" w:rsidR="00440ED6" w:rsidRPr="009A5A20" w:rsidRDefault="00440ED6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延期年月(起)</w:t>
            </w:r>
          </w:p>
        </w:tc>
        <w:tc>
          <w:tcPr>
            <w:tcW w:w="3013" w:type="dxa"/>
            <w:shd w:val="clear" w:color="auto" w:fill="auto"/>
          </w:tcPr>
          <w:p w14:paraId="7BF079C9" w14:textId="2A607AFA" w:rsidR="00440ED6" w:rsidRPr="009A5A20" w:rsidRDefault="00440ED6" w:rsidP="00440ED6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DeferYMStart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537D1964" w14:textId="4B085381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</w:t>
            </w:r>
          </w:p>
        </w:tc>
      </w:tr>
      <w:tr w:rsidR="00440ED6" w:rsidRPr="009A5A20" w14:paraId="46FF8ECA" w14:textId="77777777" w:rsidTr="00707D13">
        <w:tc>
          <w:tcPr>
            <w:tcW w:w="629" w:type="dxa"/>
            <w:shd w:val="clear" w:color="auto" w:fill="auto"/>
          </w:tcPr>
          <w:p w14:paraId="00E6B661" w14:textId="3BBB217D" w:rsidR="00440ED6" w:rsidRPr="009A5A20" w:rsidRDefault="00440ED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="000617F6">
              <w:rPr>
                <w:rFonts w:ascii="標楷體" w:eastAsia="標楷體" w:hAnsi="標楷體"/>
                <w:color w:val="000000"/>
                <w:sz w:val="22"/>
                <w:szCs w:val="22"/>
              </w:rPr>
              <w:t>8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DEF4789" w14:textId="3C2253D4" w:rsidR="00440ED6" w:rsidRPr="009A5A20" w:rsidRDefault="00440ED6" w:rsidP="00440E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4F981143" w14:textId="0BF6C52F" w:rsidR="00440ED6" w:rsidRPr="009A5A20" w:rsidRDefault="00440ED6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延期年月(訖)</w:t>
            </w:r>
          </w:p>
        </w:tc>
        <w:tc>
          <w:tcPr>
            <w:tcW w:w="3013" w:type="dxa"/>
            <w:shd w:val="clear" w:color="auto" w:fill="auto"/>
          </w:tcPr>
          <w:p w14:paraId="17DB090D" w14:textId="421DE0DA" w:rsidR="00440ED6" w:rsidRPr="009A5A20" w:rsidRDefault="00440ED6" w:rsidP="00440ED6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DeferYMEnd</w:t>
            </w:r>
            <w:proofErr w:type="spellEnd"/>
          </w:p>
        </w:tc>
        <w:tc>
          <w:tcPr>
            <w:tcW w:w="4322" w:type="dxa"/>
            <w:shd w:val="clear" w:color="auto" w:fill="auto"/>
          </w:tcPr>
          <w:p w14:paraId="48F70174" w14:textId="18396930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</w:t>
            </w:r>
          </w:p>
        </w:tc>
      </w:tr>
      <w:tr w:rsidR="00440ED6" w:rsidRPr="009A5A20" w14:paraId="0C7F3781" w14:textId="77777777" w:rsidTr="00707D13">
        <w:tc>
          <w:tcPr>
            <w:tcW w:w="629" w:type="dxa"/>
            <w:shd w:val="clear" w:color="auto" w:fill="auto"/>
          </w:tcPr>
          <w:p w14:paraId="19D795CB" w14:textId="1EE20929" w:rsidR="00440ED6" w:rsidRPr="009A5A20" w:rsidRDefault="00440ED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="000617F6"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7E9A4504" w14:textId="14F75566" w:rsidR="00440ED6" w:rsidRPr="009A5A20" w:rsidRDefault="00440ED6" w:rsidP="00440E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按鈕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F569419" w14:textId="6F93DBCE" w:rsidR="00440ED6" w:rsidRPr="009A5A20" w:rsidRDefault="00440ED6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電話</w:t>
            </w:r>
          </w:p>
        </w:tc>
        <w:tc>
          <w:tcPr>
            <w:tcW w:w="3013" w:type="dxa"/>
            <w:shd w:val="clear" w:color="auto" w:fill="auto"/>
          </w:tcPr>
          <w:p w14:paraId="377C87C8" w14:textId="77777777" w:rsidR="00440ED6" w:rsidRPr="009A5A20" w:rsidRDefault="00440ED6" w:rsidP="00440ED6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3F71D182" w14:textId="543B39D5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440ED6" w:rsidRPr="009A5A20" w14:paraId="7A3984D6" w14:textId="77777777" w:rsidTr="00707D13">
        <w:tc>
          <w:tcPr>
            <w:tcW w:w="629" w:type="dxa"/>
            <w:shd w:val="clear" w:color="auto" w:fill="auto"/>
          </w:tcPr>
          <w:p w14:paraId="207880EB" w14:textId="7C4D8202" w:rsidR="00440ED6" w:rsidRPr="009A5A20" w:rsidRDefault="000617F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9F68406" w14:textId="16645F0E" w:rsidR="00440ED6" w:rsidRPr="009A5A20" w:rsidRDefault="00440ED6" w:rsidP="00440E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按鈕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1133AD0E" w14:textId="239F613F" w:rsidR="00440ED6" w:rsidRPr="009A5A20" w:rsidRDefault="00440ED6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已繳</w:t>
            </w:r>
          </w:p>
        </w:tc>
        <w:tc>
          <w:tcPr>
            <w:tcW w:w="3013" w:type="dxa"/>
            <w:shd w:val="clear" w:color="auto" w:fill="auto"/>
          </w:tcPr>
          <w:p w14:paraId="0682A185" w14:textId="77777777" w:rsidR="00440ED6" w:rsidRPr="009A5A20" w:rsidRDefault="00440ED6" w:rsidP="00440ED6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5C7B1DF7" w14:textId="3BEBD086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查詢該客戶最近一筆已繳款</w:t>
            </w:r>
            <w:r w:rsidRPr="001E00FE">
              <w:rPr>
                <w:rFonts w:ascii="標楷體" w:eastAsia="標楷體" w:hAnsi="標楷體" w:hint="eastAsia"/>
              </w:rPr>
              <w:t>明細</w:t>
            </w:r>
            <w:r>
              <w:rPr>
                <w:rFonts w:ascii="標楷體" w:eastAsia="標楷體" w:hAnsi="標楷體" w:hint="eastAsia"/>
              </w:rPr>
              <w:t>資料，</w:t>
            </w: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1E00FE">
              <w:rPr>
                <w:rFonts w:ascii="標楷體" w:eastAsia="標楷體" w:hAnsi="標楷體" w:hint="eastAsia"/>
              </w:rPr>
              <w:t>L5972 債務協商入帳明細查詢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440ED6" w:rsidRPr="009A5A20" w14:paraId="76E70B31" w14:textId="77777777" w:rsidTr="00707D13">
        <w:tc>
          <w:tcPr>
            <w:tcW w:w="629" w:type="dxa"/>
            <w:shd w:val="clear" w:color="auto" w:fill="auto"/>
          </w:tcPr>
          <w:p w14:paraId="26E5C4D3" w14:textId="662F108C" w:rsidR="00440ED6" w:rsidRPr="009A5A20" w:rsidRDefault="000617F6" w:rsidP="00440ED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7BC8D2C" w14:textId="34627A77" w:rsidR="00440ED6" w:rsidRPr="009A5A20" w:rsidRDefault="00440ED6" w:rsidP="00440E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按鈕</w:t>
            </w:r>
          </w:p>
        </w:tc>
        <w:tc>
          <w:tcPr>
            <w:tcW w:w="1381" w:type="dxa"/>
            <w:shd w:val="clear" w:color="auto" w:fill="auto"/>
            <w:vAlign w:val="center"/>
          </w:tcPr>
          <w:p w14:paraId="7780A580" w14:textId="4100F322" w:rsidR="00440ED6" w:rsidRPr="009A5A20" w:rsidRDefault="00440ED6" w:rsidP="00440E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法催紀錄</w:t>
            </w:r>
          </w:p>
        </w:tc>
        <w:tc>
          <w:tcPr>
            <w:tcW w:w="3013" w:type="dxa"/>
            <w:shd w:val="clear" w:color="auto" w:fill="auto"/>
          </w:tcPr>
          <w:p w14:paraId="1D5A1B82" w14:textId="77777777" w:rsidR="00440ED6" w:rsidRPr="009A5A20" w:rsidRDefault="00440ED6" w:rsidP="00440ED6">
            <w:pPr>
              <w:widowControl/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24DE1562" w14:textId="04EE63AE" w:rsidR="00440ED6" w:rsidRPr="009A5A20" w:rsidRDefault="00440ED6" w:rsidP="00440E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供查詢客戶法催資料與催收登錄，</w:t>
            </w:r>
            <w:r w:rsidRPr="009A5A20">
              <w:rPr>
                <w:rFonts w:ascii="標楷體" w:eastAsia="標楷體" w:hAnsi="標楷體" w:hint="eastAsia"/>
              </w:rPr>
              <w:t>連結至【</w:t>
            </w:r>
            <w:r w:rsidRPr="00D01FFD">
              <w:rPr>
                <w:rFonts w:ascii="標楷體" w:eastAsia="標楷體" w:hAnsi="標楷體" w:hint="eastAsia"/>
              </w:rPr>
              <w:t>L5960 案件資料查詢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</w:tbl>
    <w:p w14:paraId="5687DDC8" w14:textId="77777777" w:rsidR="009E615D" w:rsidRPr="008335DB" w:rsidRDefault="009E615D" w:rsidP="008335DB">
      <w:pPr>
        <w:pStyle w:val="17"/>
      </w:pPr>
    </w:p>
    <w:p w14:paraId="524E13AB" w14:textId="569276E4" w:rsidR="003F771B" w:rsidRDefault="008335DB">
      <w:pPr>
        <w:widowControl/>
      </w:pPr>
      <w:r>
        <w:br w:type="page"/>
      </w:r>
    </w:p>
    <w:p w14:paraId="2EAAF809" w14:textId="77777777" w:rsidR="00F50B80" w:rsidRPr="00D1283A" w:rsidRDefault="00F50B80" w:rsidP="00D1283A">
      <w:pPr>
        <w:widowControl/>
      </w:pPr>
    </w:p>
    <w:p w14:paraId="18555A12" w14:textId="57F04157" w:rsidR="00D379F2" w:rsidRPr="009A5A20" w:rsidRDefault="00D379F2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5701</w:t>
      </w:r>
      <w:r w:rsidR="00DB15DE" w:rsidRPr="009A5A20">
        <w:rPr>
          <w:rFonts w:ascii="標楷體" w:hAnsi="標楷體" w:hint="eastAsia"/>
          <w:lang w:eastAsia="zh-TW"/>
        </w:rPr>
        <w:t>債務協商作業</w:t>
      </w:r>
      <w:r w:rsidR="00DB15DE" w:rsidRPr="009A5A20">
        <w:rPr>
          <w:rFonts w:ascii="標楷體" w:hAnsi="標楷體" w:hint="eastAsia"/>
        </w:rPr>
        <w:t>－</w:t>
      </w:r>
      <w:proofErr w:type="spellStart"/>
      <w:r w:rsidRPr="009A5A20">
        <w:rPr>
          <w:rFonts w:ascii="標楷體" w:hAnsi="標楷體" w:hint="eastAsia"/>
        </w:rPr>
        <w:t>債權維護</w:t>
      </w:r>
      <w:proofErr w:type="spellEnd"/>
      <w:r w:rsidR="002B76B5">
        <w:rPr>
          <w:rFonts w:ascii="標楷體" w:hAnsi="標楷體" w:hint="eastAsia"/>
          <w:lang w:eastAsia="zh-TW"/>
        </w:rPr>
        <w:t xml:space="preserve"> </w:t>
      </w:r>
    </w:p>
    <w:p w14:paraId="1D6D1AF0" w14:textId="77777777" w:rsidR="00D379F2" w:rsidRPr="009A5A20" w:rsidRDefault="00D379F2" w:rsidP="008A279E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853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90"/>
      </w:tblGrid>
      <w:tr w:rsidR="00D379F2" w:rsidRPr="009A5A20" w14:paraId="1FFE0B97" w14:textId="77777777" w:rsidTr="00683ED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AF3E14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ED7DC0" w14:textId="2C5D87C6" w:rsidR="00D379F2" w:rsidRPr="009A5A20" w:rsidRDefault="00937F2A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債務協商作業－債權維護</w:t>
            </w:r>
          </w:p>
        </w:tc>
      </w:tr>
      <w:tr w:rsidR="00D379F2" w:rsidRPr="009A5A20" w14:paraId="193AE6BD" w14:textId="77777777" w:rsidTr="00683ED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F555A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258396" w14:textId="1452C858" w:rsidR="00D379F2" w:rsidRDefault="00F16C57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937F2A" w:rsidRPr="009A5A20">
              <w:rPr>
                <w:rFonts w:ascii="標楷體" w:eastAsia="標楷體" w:hAnsi="標楷體" w:hint="eastAsia"/>
              </w:rPr>
              <w:t>維護</w:t>
            </w:r>
            <w:r w:rsidR="0059315C" w:rsidRPr="0059315C">
              <w:rPr>
                <w:rFonts w:ascii="標楷體" w:eastAsia="標楷體" w:hAnsi="標楷體" w:hint="eastAsia"/>
              </w:rPr>
              <w:t>債務協商案件主檔</w:t>
            </w:r>
          </w:p>
          <w:p w14:paraId="174A5210" w14:textId="4FCECB88" w:rsidR="00F16C57" w:rsidRPr="009A5A20" w:rsidRDefault="00F16C57" w:rsidP="00993E72">
            <w:pPr>
              <w:pStyle w:val="HTML"/>
              <w:shd w:val="clear" w:color="auto" w:fill="F7F7F7"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需由入口交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易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 w:rsidRPr="006E1606">
              <w:rPr>
                <w:rFonts w:ascii="標楷體" w:eastAsia="標楷體" w:hAnsi="標楷體"/>
              </w:rPr>
              <w:t>5071</w:t>
            </w:r>
            <w:r w:rsidRPr="006E1606">
              <w:rPr>
                <w:rFonts w:ascii="標楷體" w:eastAsia="標楷體" w:hAnsi="標楷體" w:hint="eastAsia"/>
              </w:rPr>
              <w:t>債權案件明細查詢】</w:t>
            </w:r>
            <w:r w:rsidR="006E1606" w:rsidRPr="00807301">
              <w:rPr>
                <w:rFonts w:ascii="標楷體" w:eastAsia="標楷體" w:hAnsi="標楷體" w:hint="eastAsia"/>
              </w:rPr>
              <w:t>與【</w:t>
            </w:r>
            <w:r w:rsidR="006E1606" w:rsidRPr="00807301">
              <w:rPr>
                <w:rFonts w:ascii="標楷體" w:eastAsia="標楷體" w:hAnsi="標楷體"/>
                <w:lang w:eastAsia="zh-HK"/>
              </w:rPr>
              <w:t>L</w:t>
            </w:r>
            <w:r w:rsidR="006E1606" w:rsidRPr="00807301">
              <w:rPr>
                <w:rFonts w:ascii="標楷體" w:eastAsia="標楷體" w:hAnsi="標楷體"/>
              </w:rPr>
              <w:t>5075</w:t>
            </w:r>
            <w:r w:rsidR="006E1606" w:rsidRPr="00807301">
              <w:rPr>
                <w:rFonts w:ascii="標楷體" w:eastAsia="標楷體" w:hAnsi="標楷體"/>
                <w:color w:val="000000"/>
                <w:sz w:val="21"/>
                <w:szCs w:val="21"/>
              </w:rPr>
              <w:t>債務協商</w:t>
            </w:r>
            <w:r w:rsidR="00993E72">
              <w:rPr>
                <w:rFonts w:ascii="標楷體" w:eastAsia="標楷體" w:hAnsi="標楷體"/>
                <w:color w:val="000000"/>
                <w:sz w:val="21"/>
                <w:szCs w:val="21"/>
              </w:rPr>
              <w:br/>
            </w:r>
            <w:r w:rsidR="006E1606" w:rsidRPr="00807301">
              <w:rPr>
                <w:rFonts w:ascii="標楷體" w:eastAsia="標楷體" w:hAnsi="標楷體"/>
                <w:color w:val="000000"/>
                <w:sz w:val="21"/>
                <w:szCs w:val="21"/>
              </w:rPr>
              <w:t>滯繳/應繳明細查詢</w:t>
            </w:r>
            <w:r w:rsidR="006E1606" w:rsidRPr="00807301">
              <w:rPr>
                <w:rFonts w:ascii="標楷體" w:eastAsia="標楷體" w:hAnsi="標楷體" w:hint="eastAsia"/>
              </w:rPr>
              <w:t>】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進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D379F2" w:rsidRPr="009A5A20" w14:paraId="3B99E560" w14:textId="77777777" w:rsidTr="00683ED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B2999C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9B5E4F" w14:textId="517CED59" w:rsidR="008A279E" w:rsidRPr="00F24D38" w:rsidRDefault="00F24D38" w:rsidP="00F24D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7F2A" w:rsidRPr="00F24D38">
              <w:rPr>
                <w:rFonts w:ascii="標楷體" w:eastAsia="標楷體" w:hAnsi="標楷體" w:hint="eastAsia"/>
              </w:rPr>
              <w:t>參考</w:t>
            </w:r>
            <w:r w:rsidR="00457C32" w:rsidRPr="00F24D38">
              <w:rPr>
                <w:rFonts w:ascii="標楷體" w:eastAsia="標楷體" w:hAnsi="標楷體" w:hint="eastAsia"/>
                <w:lang w:eastAsia="zh-HK"/>
              </w:rPr>
              <w:t>「</w:t>
            </w:r>
            <w:r w:rsidR="00457C32" w:rsidRPr="00F24D38">
              <w:rPr>
                <w:rFonts w:ascii="標楷體" w:eastAsia="標楷體" w:hAnsi="標楷體" w:hint="eastAsia"/>
              </w:rPr>
              <w:t>作業流程.</w:t>
            </w:r>
            <w:r w:rsidR="00457C32" w:rsidRPr="00F24D38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="00457C32" w:rsidRPr="00F24D38">
              <w:rPr>
                <w:rFonts w:ascii="標楷體" w:eastAsia="標楷體" w:hAnsi="標楷體"/>
              </w:rPr>
              <w:t>.</w:t>
            </w:r>
            <w:r w:rsidR="00457C32" w:rsidRPr="00F24D38">
              <w:rPr>
                <w:rFonts w:ascii="標楷體" w:eastAsia="標楷體" w:hAnsi="標楷體" w:hint="eastAsia"/>
              </w:rPr>
              <w:t>債權維護</w:t>
            </w:r>
            <w:r w:rsidR="00457C32" w:rsidRPr="00F24D3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3B56390E" w14:textId="0C02051E" w:rsidR="00937F2A" w:rsidRPr="00F24D38" w:rsidRDefault="00F24D38" w:rsidP="00F24D3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37F2A" w:rsidRPr="00F24D38">
              <w:rPr>
                <w:rFonts w:ascii="標楷體" w:eastAsia="標楷體" w:hAnsi="標楷體" w:hint="eastAsia"/>
              </w:rPr>
              <w:t>維護</w:t>
            </w:r>
            <w:r w:rsidR="00F16C57" w:rsidRPr="00F24D38">
              <w:rPr>
                <w:rFonts w:ascii="標楷體" w:eastAsia="標楷體" w:hAnsi="標楷體" w:hint="eastAsia"/>
              </w:rPr>
              <w:t>[債務協商案件主檔</w:t>
            </w:r>
            <w:r w:rsidR="00937F2A"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="00937F2A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937F2A" w:rsidRPr="00F24D38">
              <w:rPr>
                <w:rFonts w:ascii="標楷體" w:eastAsia="標楷體" w:hAnsi="標楷體" w:hint="eastAsia"/>
              </w:rPr>
              <w:t>)</w:t>
            </w:r>
            <w:r w:rsidR="00F16C57" w:rsidRPr="00F24D38">
              <w:rPr>
                <w:rFonts w:ascii="標楷體" w:eastAsia="標楷體" w:hAnsi="標楷體" w:hint="eastAsia"/>
              </w:rPr>
              <w:t>]</w:t>
            </w:r>
            <w:r w:rsidR="00937F2A" w:rsidRPr="00F24D38">
              <w:rPr>
                <w:rFonts w:ascii="標楷體" w:eastAsia="標楷體" w:hAnsi="標楷體" w:hint="eastAsia"/>
              </w:rPr>
              <w:t>與</w:t>
            </w:r>
            <w:r w:rsidR="00F16C57" w:rsidRPr="00F24D38">
              <w:rPr>
                <w:rFonts w:ascii="標楷體" w:eastAsia="標楷體" w:hAnsi="標楷體" w:hint="eastAsia"/>
              </w:rPr>
              <w:t>[</w:t>
            </w:r>
            <w:r w:rsidR="00937F2A"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937F2A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937F2A" w:rsidRPr="00F24D38">
              <w:rPr>
                <w:rFonts w:ascii="標楷體" w:eastAsia="標楷體" w:hAnsi="標楷體" w:hint="eastAsia"/>
              </w:rPr>
              <w:t>NegFinShare</w:t>
            </w:r>
            <w:proofErr w:type="spellEnd"/>
            <w:r w:rsidR="00937F2A" w:rsidRPr="00F24D38">
              <w:rPr>
                <w:rFonts w:ascii="標楷體" w:eastAsia="標楷體" w:hAnsi="標楷體" w:hint="eastAsia"/>
              </w:rPr>
              <w:t>)</w:t>
            </w:r>
            <w:r w:rsidRPr="00F24D38">
              <w:rPr>
                <w:rFonts w:ascii="標楷體" w:eastAsia="標楷體" w:hAnsi="標楷體" w:hint="eastAsia"/>
              </w:rPr>
              <w:t>]</w:t>
            </w:r>
            <w:r w:rsidR="00801C87" w:rsidRPr="00F24D38">
              <w:rPr>
                <w:rFonts w:ascii="標楷體" w:eastAsia="標楷體" w:hAnsi="標楷體" w:hint="eastAsia"/>
              </w:rPr>
              <w:t>與[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債務協商債權分攤檔歷程檔</w:t>
            </w:r>
            <w:r w:rsidR="00801C87">
              <w:rPr>
                <w:rFonts w:ascii="標楷體" w:eastAsia="標楷體" w:hAnsi="標楷體"/>
                <w:color w:val="000000"/>
              </w:rPr>
              <w:br/>
            </w:r>
            <w:r w:rsidR="00801C87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801C87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801C87" w:rsidRPr="00F24D38">
              <w:rPr>
                <w:rFonts w:ascii="標楷體" w:eastAsia="標楷體" w:hAnsi="標楷體" w:hint="eastAsia"/>
              </w:rPr>
              <w:t>NegFinShare</w:t>
            </w:r>
            <w:r w:rsidR="00801C87">
              <w:rPr>
                <w:rFonts w:ascii="標楷體" w:eastAsia="標楷體" w:hAnsi="標楷體"/>
              </w:rPr>
              <w:t>LOG</w:t>
            </w:r>
            <w:proofErr w:type="spellEnd"/>
            <w:r w:rsidR="00801C87" w:rsidRPr="00F24D38">
              <w:rPr>
                <w:rFonts w:ascii="標楷體" w:eastAsia="標楷體" w:hAnsi="標楷體" w:hint="eastAsia"/>
              </w:rPr>
              <w:t>)]</w:t>
            </w:r>
          </w:p>
          <w:p w14:paraId="7913E5D9" w14:textId="45BE6715" w:rsidR="00F24D38" w:rsidRPr="001677D0" w:rsidRDefault="00F24D38" w:rsidP="00F24D3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Pr="001677D0">
              <w:rPr>
                <w:rFonts w:ascii="標楷體" w:eastAsia="標楷體" w:hAnsi="標楷體" w:hint="eastAsia"/>
              </w:rPr>
              <w:t>:</w:t>
            </w:r>
          </w:p>
          <w:p w14:paraId="0B8729C3" w14:textId="7A6FFD22" w:rsidR="00126846" w:rsidRDefault="00F24D38" w:rsidP="00F24D38">
            <w:pPr>
              <w:pStyle w:val="HTML"/>
              <w:shd w:val="clear" w:color="auto" w:fill="FFFFFF"/>
              <w:ind w:firstLine="150"/>
              <w:rPr>
                <w:rFonts w:ascii="標楷體" w:eastAsia="標楷體" w:hAnsi="標楷體"/>
                <w:lang w:eastAsia="zh-HK"/>
              </w:rPr>
            </w:pPr>
            <w:r w:rsidRPr="001677D0">
              <w:rPr>
                <w:rFonts w:ascii="標楷體" w:eastAsia="標楷體" w:hAnsi="標楷體"/>
                <w:lang w:eastAsia="zh-HK"/>
              </w:rPr>
              <w:t xml:space="preserve"> </w:t>
            </w:r>
            <w:r w:rsidR="00126846">
              <w:rPr>
                <w:rFonts w:ascii="標楷體" w:eastAsia="標楷體" w:hAnsi="標楷體"/>
              </w:rPr>
              <w:t>(</w:t>
            </w:r>
            <w:r w:rsidR="00126846">
              <w:rPr>
                <w:rFonts w:ascii="標楷體" w:eastAsia="標楷體" w:hAnsi="標楷體" w:hint="eastAsia"/>
              </w:rPr>
              <w:t>1</w:t>
            </w:r>
            <w:r w:rsidR="00126846">
              <w:rPr>
                <w:rFonts w:ascii="標楷體" w:eastAsia="標楷體" w:hAnsi="標楷體"/>
              </w:rPr>
              <w:t>).</w:t>
            </w:r>
            <w:r w:rsidR="00126846">
              <w:rPr>
                <w:rFonts w:ascii="標楷體" w:eastAsia="標楷體" w:hAnsi="標楷體" w:hint="eastAsia"/>
              </w:rPr>
              <w:t>新增:新增全新</w:t>
            </w:r>
            <w:r w:rsidR="00126846" w:rsidRPr="00F24D38">
              <w:rPr>
                <w:rFonts w:ascii="標楷體" w:eastAsia="標楷體" w:hAnsi="標楷體" w:hint="eastAsia"/>
              </w:rPr>
              <w:t>債務協商案件主檔</w:t>
            </w:r>
            <w:r w:rsidR="00126846"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54BDEEC7" w14:textId="6D621124" w:rsidR="00F24D38" w:rsidRPr="00F24D38" w:rsidRDefault="00F24D38" w:rsidP="00F24D38">
            <w:pPr>
              <w:rPr>
                <w:rFonts w:ascii="標楷體" w:eastAsia="標楷體" w:hAnsi="標楷體"/>
                <w:lang w:eastAsia="zh-HK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(2</w:t>
            </w:r>
            <w:r w:rsidRPr="00F24D38">
              <w:rPr>
                <w:rFonts w:ascii="標楷體" w:eastAsia="標楷體" w:hAnsi="標楷體"/>
              </w:rPr>
              <w:t>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="0059315C" w:rsidRPr="00F24D38">
              <w:rPr>
                <w:rFonts w:ascii="標楷體" w:eastAsia="標楷體" w:hAnsi="標楷體" w:hint="eastAsia"/>
              </w:rPr>
              <w:t>債務協商案件主檔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157E36BD" w14:textId="4B3550D3" w:rsidR="00F24D38" w:rsidRPr="00F24D38" w:rsidRDefault="00F24D38" w:rsidP="00F24D38">
            <w:pPr>
              <w:rPr>
                <w:rFonts w:ascii="標楷體" w:eastAsia="標楷體" w:hAnsi="標楷體"/>
                <w:lang w:eastAsia="zh-HK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(3).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="0059315C" w:rsidRPr="00F24D38">
              <w:rPr>
                <w:rFonts w:ascii="標楷體" w:eastAsia="標楷體" w:hAnsi="標楷體" w:hint="eastAsia"/>
              </w:rPr>
              <w:t>債務協商案件主檔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75BBAAF1" w14:textId="569C058E" w:rsidR="00126846" w:rsidRPr="00F24D38" w:rsidRDefault="00126846" w:rsidP="0093503D">
            <w:pPr>
              <w:pStyle w:val="HTML"/>
              <w:shd w:val="clear" w:color="auto" w:fill="FFFFFF"/>
              <w:ind w:firstLineChars="100" w:firstLine="240"/>
              <w:rPr>
                <w:rFonts w:ascii="標楷體" w:eastAsia="標楷體" w:hAnsi="標楷體"/>
              </w:rPr>
            </w:pPr>
            <w:r w:rsidRPr="00F24D3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4</w:t>
            </w:r>
            <w:r w:rsidRPr="00F24D38">
              <w:rPr>
                <w:rFonts w:ascii="標楷體" w:eastAsia="標楷體" w:hAnsi="標楷體" w:hint="eastAsia"/>
              </w:rPr>
              <w:t>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查詢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查詢指定</w:t>
            </w:r>
            <w:r w:rsidRPr="00F24D38">
              <w:rPr>
                <w:rFonts w:ascii="標楷體" w:eastAsia="標楷體" w:hAnsi="標楷體" w:hint="eastAsia"/>
              </w:rPr>
              <w:t>債務協商案件主檔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D379F2" w:rsidRPr="009A5A20" w14:paraId="02F8B55D" w14:textId="77777777" w:rsidTr="00683ED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01573D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C7DF3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2ECC9A7F" w14:textId="77777777" w:rsidTr="00683ED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525B59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871F67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32C90F7E" w14:textId="77777777" w:rsidTr="00683ED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FB913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BFDEB" w14:textId="33E9B1B5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42BF483E" w14:textId="77777777" w:rsidTr="00683ED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64168F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C25839" w14:textId="69B949E8" w:rsidR="0059315C" w:rsidRPr="009A5A20" w:rsidRDefault="00D20897" w:rsidP="005D749C">
            <w:pPr>
              <w:ind w:left="360" w:hangingChars="150" w:hanging="36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="0059315C" w:rsidRPr="00F22A8C">
              <w:rPr>
                <w:rFonts w:ascii="標楷體" w:eastAsia="標楷體" w:hAnsi="標楷體" w:hint="eastAsia"/>
              </w:rPr>
              <w:t>修改時</w:t>
            </w:r>
            <w:r w:rsidR="0059315C" w:rsidRPr="00843938">
              <w:rPr>
                <w:rFonts w:ascii="標楷體" w:eastAsia="標楷體" w:hAnsi="標楷體" w:hint="eastAsia"/>
              </w:rPr>
              <w:t>,異動原因及內容會記錄於「資料變更紀錄檔(</w:t>
            </w:r>
            <w:proofErr w:type="spellStart"/>
            <w:r w:rsidR="0059315C" w:rsidRPr="00843938">
              <w:rPr>
                <w:rFonts w:ascii="標楷體" w:eastAsia="標楷體" w:hAnsi="標楷體" w:hint="eastAsia"/>
              </w:rPr>
              <w:t>TxDataLog</w:t>
            </w:r>
            <w:proofErr w:type="spellEnd"/>
            <w:r w:rsidR="0059315C" w:rsidRPr="00843938">
              <w:rPr>
                <w:rFonts w:ascii="標楷體" w:eastAsia="標楷體" w:hAnsi="標楷體" w:hint="eastAsia"/>
              </w:rPr>
              <w:t>)」,可至「L6932 資料變更交易查詢」查詢異動內容記錄</w:t>
            </w:r>
          </w:p>
        </w:tc>
      </w:tr>
      <w:tr w:rsidR="00D379F2" w:rsidRPr="009A5A20" w14:paraId="7DD28362" w14:textId="77777777" w:rsidTr="00683ED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433B94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517A6E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5B6FE770" w14:textId="5EA5E33D" w:rsidR="00826BEA" w:rsidRDefault="00826BEA" w:rsidP="003F771B">
      <w:pPr>
        <w:pStyle w:val="17"/>
      </w:pPr>
    </w:p>
    <w:p w14:paraId="693CF567" w14:textId="4C604370" w:rsidR="003F771B" w:rsidRPr="009A5A20" w:rsidRDefault="003F771B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26BEA" w:rsidRPr="009A5A20" w14:paraId="214A3A4D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6F0EA666" w14:textId="77777777" w:rsidR="00826BEA" w:rsidRPr="009A5A20" w:rsidRDefault="00826BE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0129AC8" w14:textId="77777777" w:rsidR="00826BEA" w:rsidRPr="009A5A20" w:rsidRDefault="00826BE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04C8AAB9" w14:textId="77777777" w:rsidR="00826BEA" w:rsidRPr="009A5A20" w:rsidRDefault="00826BE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26BEA" w:rsidRPr="009A5A20" w14:paraId="292E3384" w14:textId="77777777" w:rsidTr="00707D13">
        <w:tc>
          <w:tcPr>
            <w:tcW w:w="851" w:type="dxa"/>
          </w:tcPr>
          <w:p w14:paraId="37AB4D34" w14:textId="77777777" w:rsidR="00826BEA" w:rsidRPr="009A5A20" w:rsidRDefault="00826BE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41BD8454" w14:textId="0B14B5D5" w:rsidR="00826BEA" w:rsidRPr="009A5A20" w:rsidRDefault="00826BEA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3F6F3AC3" w14:textId="4E1A87BC" w:rsidR="00826BEA" w:rsidRPr="009A5A20" w:rsidRDefault="00826BEA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826BEA" w:rsidRPr="009A5A20" w14:paraId="2CEBB5B0" w14:textId="77777777" w:rsidTr="00707D13">
        <w:tc>
          <w:tcPr>
            <w:tcW w:w="851" w:type="dxa"/>
          </w:tcPr>
          <w:p w14:paraId="6C7B1F46" w14:textId="77777777" w:rsidR="00826BEA" w:rsidRPr="009A5A20" w:rsidRDefault="00826BE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6BB5D8" w14:textId="4F787106" w:rsidR="00826BEA" w:rsidRPr="009A5A20" w:rsidRDefault="00826BEA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  <w:color w:val="000000"/>
              </w:rPr>
              <w:t>NegFinShare</w:t>
            </w:r>
            <w:proofErr w:type="spellEnd"/>
          </w:p>
        </w:tc>
        <w:tc>
          <w:tcPr>
            <w:tcW w:w="3828" w:type="dxa"/>
          </w:tcPr>
          <w:p w14:paraId="212BEB39" w14:textId="01D0CA00" w:rsidR="00826BEA" w:rsidRPr="009A5A20" w:rsidRDefault="00826BEA" w:rsidP="00707D1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</w:p>
        </w:tc>
      </w:tr>
      <w:tr w:rsidR="00485811" w:rsidRPr="009A5A20" w14:paraId="0B376153" w14:textId="77777777" w:rsidTr="00707D13">
        <w:tc>
          <w:tcPr>
            <w:tcW w:w="851" w:type="dxa"/>
          </w:tcPr>
          <w:p w14:paraId="573E711C" w14:textId="78B2CC45" w:rsidR="00485811" w:rsidRPr="009A5A20" w:rsidRDefault="00485811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1186345D" w14:textId="6C729742" w:rsidR="00485811" w:rsidRPr="009A5A20" w:rsidRDefault="00485811" w:rsidP="00707D1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64938A8E" w14:textId="244C2A0B" w:rsidR="00485811" w:rsidRPr="009A5A20" w:rsidRDefault="00485811" w:rsidP="00707D1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9923CC" w:rsidRPr="009A5A20" w14:paraId="7A3626AA" w14:textId="77777777" w:rsidTr="00707D13">
        <w:tc>
          <w:tcPr>
            <w:tcW w:w="851" w:type="dxa"/>
          </w:tcPr>
          <w:p w14:paraId="69373559" w14:textId="721F8BBA" w:rsidR="009923CC" w:rsidRPr="009A5A20" w:rsidRDefault="009923CC" w:rsidP="009923C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060689AD" w14:textId="2982B854" w:rsidR="009923CC" w:rsidRPr="009A5A20" w:rsidRDefault="009923CC" w:rsidP="009923CC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  <w:proofErr w:type="spellEnd"/>
          </w:p>
        </w:tc>
        <w:tc>
          <w:tcPr>
            <w:tcW w:w="3828" w:type="dxa"/>
          </w:tcPr>
          <w:p w14:paraId="43DC6C5E" w14:textId="16E6322E" w:rsidR="009923CC" w:rsidRPr="009A5A20" w:rsidRDefault="009923CC" w:rsidP="009923CC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客戶資料主檔</w:t>
            </w:r>
          </w:p>
        </w:tc>
      </w:tr>
      <w:tr w:rsidR="00CD212D" w:rsidRPr="009A5A20" w14:paraId="1F069271" w14:textId="77777777" w:rsidTr="00707D13">
        <w:tc>
          <w:tcPr>
            <w:tcW w:w="851" w:type="dxa"/>
          </w:tcPr>
          <w:p w14:paraId="3E22FE9B" w14:textId="7CA23355" w:rsidR="00CD212D" w:rsidRDefault="00CD212D" w:rsidP="00CD21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5F8E537A" w14:textId="72C11353" w:rsidR="00CD212D" w:rsidRDefault="00CD212D" w:rsidP="00CD212D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proofErr w:type="spellEnd"/>
          </w:p>
        </w:tc>
        <w:tc>
          <w:tcPr>
            <w:tcW w:w="3828" w:type="dxa"/>
          </w:tcPr>
          <w:p w14:paraId="722560FC" w14:textId="740F42AC" w:rsidR="00CD212D" w:rsidRPr="009A5A20" w:rsidRDefault="00CD212D" w:rsidP="00CD212D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</w:p>
        </w:tc>
      </w:tr>
      <w:tr w:rsidR="00CD212D" w:rsidRPr="009A5A20" w14:paraId="029D7459" w14:textId="77777777" w:rsidTr="00707D13">
        <w:tc>
          <w:tcPr>
            <w:tcW w:w="851" w:type="dxa"/>
          </w:tcPr>
          <w:p w14:paraId="35CA4E7C" w14:textId="33A3CC98" w:rsidR="00CD212D" w:rsidRDefault="00CD212D" w:rsidP="00CD21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2D31B2E8" w14:textId="087DB381" w:rsidR="00CD212D" w:rsidRDefault="00CD212D" w:rsidP="00CD212D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66A9292C" w14:textId="595C0872" w:rsidR="00CD212D" w:rsidRPr="009A5A20" w:rsidRDefault="00CD212D" w:rsidP="00CD212D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  <w:tr w:rsidR="00F10456" w:rsidRPr="009A5A20" w14:paraId="030D1B89" w14:textId="77777777" w:rsidTr="00707D13">
        <w:tc>
          <w:tcPr>
            <w:tcW w:w="851" w:type="dxa"/>
          </w:tcPr>
          <w:p w14:paraId="1340ABAA" w14:textId="0F5D9102" w:rsidR="00F10456" w:rsidRDefault="00F10456" w:rsidP="00CD21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</w:tcPr>
          <w:p w14:paraId="330650A8" w14:textId="73D4356E" w:rsidR="00F10456" w:rsidRPr="00AB342E" w:rsidRDefault="00F10456" w:rsidP="00CD212D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</w:tcPr>
          <w:p w14:paraId="145103D7" w14:textId="726B08B7" w:rsidR="00F10456" w:rsidRPr="004E7E73" w:rsidRDefault="00CC5156" w:rsidP="00CD212D">
            <w:pPr>
              <w:widowControl/>
              <w:rPr>
                <w:rFonts w:ascii="標楷體" w:eastAsia="標楷體" w:hAnsi="標楷體"/>
              </w:rPr>
            </w:pPr>
            <w:r w:rsidRPr="00CC5156">
              <w:rPr>
                <w:rFonts w:ascii="標楷體" w:eastAsia="標楷體" w:hAnsi="標楷體" w:hint="eastAsia"/>
                <w:color w:val="000000"/>
              </w:rPr>
              <w:t>債務協商債權分攤檔歷程檔</w:t>
            </w:r>
          </w:p>
        </w:tc>
      </w:tr>
      <w:tr w:rsidR="00CD212D" w:rsidRPr="009A5A20" w14:paraId="4F9A8C7F" w14:textId="77777777" w:rsidTr="00707D13">
        <w:tc>
          <w:tcPr>
            <w:tcW w:w="851" w:type="dxa"/>
          </w:tcPr>
          <w:p w14:paraId="70D7233F" w14:textId="39A03407" w:rsidR="00CD212D" w:rsidRDefault="00F10456" w:rsidP="00CD21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</w:tcPr>
          <w:p w14:paraId="08700C4B" w14:textId="3426178D" w:rsidR="00CD212D" w:rsidRDefault="00CD212D" w:rsidP="00CD212D">
            <w:pPr>
              <w:widowControl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</w:tcPr>
          <w:p w14:paraId="4D945C02" w14:textId="346257A3" w:rsidR="00CD212D" w:rsidRPr="009A5A20" w:rsidRDefault="00CD212D" w:rsidP="00CD212D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8328C55" w14:textId="57348C49" w:rsidR="00993E72" w:rsidRDefault="00993E72">
      <w:pPr>
        <w:widowControl/>
        <w:rPr>
          <w:rFonts w:ascii="標楷體" w:eastAsia="標楷體" w:hAnsi="標楷體"/>
          <w:sz w:val="26"/>
        </w:rPr>
      </w:pPr>
    </w:p>
    <w:p w14:paraId="2B2F78A8" w14:textId="79700B58" w:rsidR="005567D8" w:rsidRDefault="005567D8">
      <w:pPr>
        <w:widowControl/>
        <w:rPr>
          <w:rFonts w:ascii="標楷體" w:eastAsia="標楷體" w:hAnsi="標楷體"/>
          <w:sz w:val="26"/>
        </w:rPr>
      </w:pPr>
    </w:p>
    <w:p w14:paraId="7A8D6D1E" w14:textId="5075E4F7" w:rsidR="006E3936" w:rsidRDefault="00141585" w:rsidP="00F22A8C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-新增</w:t>
      </w:r>
    </w:p>
    <w:p w14:paraId="55DDC4C0" w14:textId="68A84B09" w:rsidR="008104E0" w:rsidRDefault="008104E0" w:rsidP="008104E0">
      <w:pPr>
        <w:pStyle w:val="17"/>
      </w:pPr>
      <w:r w:rsidRPr="009A5A20">
        <w:rPr>
          <w:rFonts w:hint="eastAsia"/>
        </w:rPr>
        <w:t>輸入畫面</w:t>
      </w:r>
    </w:p>
    <w:p w14:paraId="2C00A040" w14:textId="4F2D35A0" w:rsidR="006E3936" w:rsidRPr="009A5A20" w:rsidRDefault="00817331">
      <w:pPr>
        <w:widowControl/>
      </w:pPr>
      <w:r w:rsidRPr="00817331">
        <w:rPr>
          <w:noProof/>
        </w:rPr>
        <w:drawing>
          <wp:inline distT="0" distB="0" distL="0" distR="0" wp14:anchorId="146F08AE" wp14:editId="03C9EBD8">
            <wp:extent cx="6479540" cy="4191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B2A" w14:textId="77777777" w:rsidR="00E3776A" w:rsidRPr="009A5A20" w:rsidRDefault="00E3776A">
      <w:pPr>
        <w:widowControl/>
      </w:pPr>
    </w:p>
    <w:p w14:paraId="6F55E8E3" w14:textId="46995EEC" w:rsidR="006E3936" w:rsidRPr="009A5A20" w:rsidRDefault="006E3936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</w:t>
      </w:r>
      <w:r w:rsidR="007F1231" w:rsidRPr="009A5A20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E3936" w:rsidRPr="009A5A20" w14:paraId="45610114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4DD44027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62AE0363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48C4EA65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E3936" w:rsidRPr="009A5A20" w14:paraId="79185BBA" w14:textId="77777777" w:rsidTr="00707D13">
        <w:tc>
          <w:tcPr>
            <w:tcW w:w="848" w:type="dxa"/>
          </w:tcPr>
          <w:p w14:paraId="357334AF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1FB8DDF1" w14:textId="3A6F29B9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6985" w:type="dxa"/>
          </w:tcPr>
          <w:p w14:paraId="12271B27" w14:textId="78D7AE9F" w:rsidR="006E3936" w:rsidRDefault="00334F8E" w:rsidP="00334F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 w:rsidRPr="00334F8E">
              <w:rPr>
                <w:rFonts w:ascii="標楷體" w:eastAsia="標楷體" w:hAnsi="標楷體"/>
                <w:lang w:eastAsia="zh-HK"/>
              </w:rPr>
              <w:t>新增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2E4DC153" w14:textId="77777777" w:rsidR="00334F8E" w:rsidRPr="00554A02" w:rsidRDefault="00334F8E" w:rsidP="00334F8E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19BFEC64" w14:textId="65C6DBAF" w:rsidR="00B666AC" w:rsidRDefault="00334F8E" w:rsidP="00AB351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AB3518">
              <w:rPr>
                <w:rFonts w:ascii="標楷體" w:eastAsia="標楷體" w:hAnsi="標楷體"/>
              </w:rPr>
              <w:t>(1)</w:t>
            </w:r>
            <w:r w:rsidR="00AB3518">
              <w:rPr>
                <w:rFonts w:ascii="標楷體" w:eastAsia="標楷體" w:hAnsi="標楷體" w:hint="eastAsia"/>
              </w:rPr>
              <w:t>檢核</w:t>
            </w:r>
            <w:r w:rsidR="00AB3518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AB3518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AB3518" w:rsidRPr="00F24D38">
              <w:rPr>
                <w:rFonts w:ascii="標楷體" w:eastAsia="標楷體" w:hAnsi="標楷體" w:hint="eastAsia"/>
              </w:rPr>
              <w:t>)]</w:t>
            </w:r>
            <w:r w:rsidR="00A02E30">
              <w:rPr>
                <w:rFonts w:ascii="標楷體" w:eastAsia="標楷體" w:hAnsi="標楷體" w:hint="eastAsia"/>
              </w:rPr>
              <w:t>，</w:t>
            </w:r>
            <w:r w:rsidR="00AB3518">
              <w:rPr>
                <w:rFonts w:ascii="標楷體" w:eastAsia="標楷體" w:hAnsi="標楷體" w:hint="eastAsia"/>
              </w:rPr>
              <w:t>該</w:t>
            </w:r>
            <w:r w:rsidR="00AB3518" w:rsidRPr="009A5A20">
              <w:rPr>
                <w:rFonts w:ascii="標楷體" w:eastAsia="標楷體" w:hAnsi="標楷體" w:hint="eastAsia"/>
              </w:rPr>
              <w:t>[戶號</w:t>
            </w:r>
          </w:p>
          <w:p w14:paraId="27757DDD" w14:textId="7727FF8A" w:rsidR="00AB3518" w:rsidRDefault="00B666AC" w:rsidP="00AB351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AB3518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AB3518" w:rsidRPr="009A5A20">
              <w:rPr>
                <w:rFonts w:ascii="標楷體" w:eastAsia="標楷體" w:hAnsi="標楷體" w:hint="eastAsia"/>
              </w:rPr>
              <w:t>Ne</w:t>
            </w:r>
            <w:r w:rsidR="00AB3518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AB3518" w:rsidRPr="009A5A20">
              <w:rPr>
                <w:rFonts w:ascii="標楷體" w:eastAsia="標楷體" w:hAnsi="標楷體" w:hint="eastAsia"/>
              </w:rPr>
              <w:t>)]+</w:t>
            </w:r>
            <w:r w:rsidR="00AB3518" w:rsidRPr="009A5A20">
              <w:rPr>
                <w:rFonts w:ascii="標楷體" w:eastAsia="標楷體" w:hAnsi="標楷體"/>
              </w:rPr>
              <w:t>[</w:t>
            </w:r>
            <w:r w:rsidR="00AB3518"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="00AB3518" w:rsidRPr="009A5A20">
              <w:rPr>
                <w:rFonts w:ascii="標楷體" w:eastAsia="標楷體" w:hAnsi="標楷體" w:hint="eastAsia"/>
              </w:rPr>
              <w:t>Ne</w:t>
            </w:r>
            <w:r w:rsidR="00AB3518" w:rsidRPr="009A5A20">
              <w:rPr>
                <w:rFonts w:ascii="標楷體" w:eastAsia="標楷體" w:hAnsi="標楷體"/>
              </w:rPr>
              <w:t>gMain.C</w:t>
            </w:r>
            <w:r w:rsidR="00AB3518" w:rsidRPr="009A5A20">
              <w:rPr>
                <w:rFonts w:ascii="標楷體" w:eastAsia="標楷體" w:hAnsi="標楷體" w:hint="eastAsia"/>
              </w:rPr>
              <w:t>a</w:t>
            </w:r>
            <w:r w:rsidR="00AB3518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AB3518" w:rsidRPr="009A5A20">
              <w:rPr>
                <w:rFonts w:ascii="標楷體" w:eastAsia="標楷體" w:hAnsi="標楷體"/>
              </w:rPr>
              <w:t>)</w:t>
            </w:r>
            <w:r w:rsidR="00AB3518" w:rsidRPr="009A5A20">
              <w:rPr>
                <w:rFonts w:ascii="標楷體" w:eastAsia="標楷體" w:hAnsi="標楷體" w:hint="eastAsia"/>
              </w:rPr>
              <w:t>]</w:t>
            </w:r>
            <w:r w:rsidR="00AB3518">
              <w:rPr>
                <w:rFonts w:ascii="標楷體" w:eastAsia="標楷體" w:hAnsi="標楷體" w:hint="eastAsia"/>
              </w:rPr>
              <w:t>是否</w:t>
            </w:r>
          </w:p>
          <w:p w14:paraId="17FA127B" w14:textId="77777777" w:rsidR="00620039" w:rsidRDefault="00AB3518" w:rsidP="006D08F8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>存在，已存在</w:t>
            </w:r>
            <w:r w:rsidR="001640A6">
              <w:rPr>
                <w:rFonts w:ascii="標楷體" w:eastAsia="標楷體" w:hAnsi="標楷體" w:hint="eastAsia"/>
              </w:rPr>
              <w:t>時，</w:t>
            </w:r>
            <w:r w:rsidR="00B666AC">
              <w:rPr>
                <w:rFonts w:ascii="標楷體" w:eastAsia="標楷體" w:hAnsi="標楷體" w:hint="eastAsia"/>
              </w:rPr>
              <w:t>則</w:t>
            </w:r>
            <w:r w:rsidR="00334F8E" w:rsidRPr="00554A02">
              <w:rPr>
                <w:rFonts w:ascii="標楷體" w:eastAsia="標楷體" w:hAnsi="標楷體" w:hint="eastAsia"/>
              </w:rPr>
              <w:t>顯示錯誤訊息:"</w:t>
            </w:r>
            <w:r w:rsidR="00334F8E" w:rsidRPr="006A4CAF">
              <w:rPr>
                <w:rFonts w:ascii="標楷體" w:eastAsia="標楷體" w:hAnsi="標楷體" w:hint="eastAsia"/>
              </w:rPr>
              <w:t>E000</w:t>
            </w:r>
            <w:r w:rsidR="00FB7F49" w:rsidRPr="006A4CAF">
              <w:rPr>
                <w:rFonts w:ascii="標楷體" w:eastAsia="標楷體" w:hAnsi="標楷體" w:hint="eastAsia"/>
              </w:rPr>
              <w:t>2</w:t>
            </w:r>
            <w:r w:rsidR="00334F8E" w:rsidRPr="006A4CAF">
              <w:rPr>
                <w:rFonts w:ascii="標楷體" w:eastAsia="標楷體" w:hAnsi="標楷體"/>
              </w:rPr>
              <w:t>:</w:t>
            </w:r>
            <w:r w:rsidR="00FB7F49" w:rsidRPr="006A4CAF">
              <w:rPr>
                <w:rFonts w:ascii="標楷體" w:eastAsia="標楷體" w:hAnsi="標楷體" w:hint="eastAsia"/>
              </w:rPr>
              <w:t>新增資料已存</w:t>
            </w:r>
          </w:p>
          <w:p w14:paraId="77FE4964" w14:textId="283D8745" w:rsidR="00334F8E" w:rsidRDefault="00620039" w:rsidP="006D08F8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FB7F49" w:rsidRPr="006A4CAF">
              <w:rPr>
                <w:rFonts w:ascii="標楷體" w:eastAsia="標楷體" w:hAnsi="標楷體" w:hint="eastAsia"/>
              </w:rPr>
              <w:t>在</w:t>
            </w:r>
            <w:r w:rsidR="006A4CAF">
              <w:rPr>
                <w:rFonts w:ascii="標楷體" w:eastAsia="標楷體" w:hAnsi="標楷體" w:hint="eastAsia"/>
              </w:rPr>
              <w:t>(</w:t>
            </w:r>
            <w:r w:rsidR="006A4CAF" w:rsidRPr="00F24D38">
              <w:rPr>
                <w:rFonts w:ascii="標楷體" w:eastAsia="標楷體" w:hAnsi="標楷體" w:hint="eastAsia"/>
              </w:rPr>
              <w:t>債務協商案件主檔</w:t>
            </w:r>
            <w:r w:rsidR="006A4CAF">
              <w:rPr>
                <w:rFonts w:ascii="標楷體" w:eastAsia="標楷體" w:hAnsi="標楷體"/>
              </w:rPr>
              <w:t>)</w:t>
            </w:r>
            <w:r w:rsidR="00334F8E" w:rsidRPr="00554A02">
              <w:rPr>
                <w:rFonts w:ascii="標楷體" w:eastAsia="標楷體" w:hAnsi="標楷體" w:hint="eastAsia"/>
              </w:rPr>
              <w:t>"</w:t>
            </w:r>
          </w:p>
          <w:p w14:paraId="43A1112E" w14:textId="0E6606BE" w:rsidR="004471CB" w:rsidRDefault="00AB3518" w:rsidP="00B666AC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Pr="00F82E02">
              <w:rPr>
                <w:rFonts w:ascii="標楷體" w:eastAsia="標楷體" w:hAnsi="標楷體" w:hint="eastAsia"/>
              </w:rPr>
              <w:t>檢核[債務協商案件主檔(</w:t>
            </w:r>
            <w:proofErr w:type="spellStart"/>
            <w:r w:rsidRPr="00F82E02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82E02">
              <w:rPr>
                <w:rFonts w:ascii="標楷體" w:eastAsia="標楷體" w:hAnsi="標楷體" w:hint="eastAsia"/>
              </w:rPr>
              <w:t>)]</w:t>
            </w:r>
            <w:r w:rsidR="00A02E30">
              <w:rPr>
                <w:rFonts w:ascii="標楷體" w:eastAsia="標楷體" w:hAnsi="標楷體" w:hint="eastAsia"/>
              </w:rPr>
              <w:t>，</w:t>
            </w:r>
            <w:r w:rsidRPr="00F82E02">
              <w:rPr>
                <w:rFonts w:ascii="標楷體" w:eastAsia="標楷體" w:hAnsi="標楷體" w:hint="eastAsia"/>
              </w:rPr>
              <w:t>該[戶號</w:t>
            </w:r>
          </w:p>
          <w:p w14:paraId="476978D4" w14:textId="5F2D9734" w:rsidR="004471CB" w:rsidRDefault="004471CB" w:rsidP="00B666AC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AB3518" w:rsidRPr="00F82E02">
              <w:rPr>
                <w:rFonts w:ascii="標楷體" w:eastAsia="標楷體" w:hAnsi="標楷體" w:hint="eastAsia"/>
              </w:rPr>
              <w:t>(</w:t>
            </w:r>
            <w:proofErr w:type="spellStart"/>
            <w:r w:rsidR="00AB3518" w:rsidRPr="00F82E02">
              <w:rPr>
                <w:rFonts w:ascii="標楷體" w:eastAsia="標楷體" w:hAnsi="標楷體" w:hint="eastAsia"/>
              </w:rPr>
              <w:t>Ne</w:t>
            </w:r>
            <w:r w:rsidR="00AB3518" w:rsidRPr="00F82E02">
              <w:rPr>
                <w:rFonts w:ascii="標楷體" w:eastAsia="標楷體" w:hAnsi="標楷體"/>
              </w:rPr>
              <w:t>gMain.CustNo</w:t>
            </w:r>
            <w:proofErr w:type="spellEnd"/>
            <w:r w:rsidR="00AB3518" w:rsidRPr="00F82E02">
              <w:rPr>
                <w:rFonts w:ascii="標楷體" w:eastAsia="標楷體" w:hAnsi="標楷體" w:hint="eastAsia"/>
              </w:rPr>
              <w:t>)]</w:t>
            </w:r>
            <w:r w:rsidR="00B666AC" w:rsidRPr="00F82E02">
              <w:rPr>
                <w:rFonts w:ascii="標楷體" w:eastAsia="標楷體" w:hAnsi="標楷體" w:hint="eastAsia"/>
              </w:rPr>
              <w:t>的</w:t>
            </w:r>
            <w:r w:rsidR="00AB3518" w:rsidRPr="00F82E02">
              <w:rPr>
                <w:rFonts w:ascii="標楷體" w:eastAsia="標楷體" w:hAnsi="標楷體" w:hint="eastAsia"/>
              </w:rPr>
              <w:t>[債權戶況(</w:t>
            </w:r>
            <w:proofErr w:type="spellStart"/>
            <w:r w:rsidR="00AB3518" w:rsidRPr="00F82E02">
              <w:rPr>
                <w:rFonts w:ascii="標楷體" w:eastAsia="標楷體" w:hAnsi="標楷體" w:hint="eastAsia"/>
              </w:rPr>
              <w:t>NegMain.Status</w:t>
            </w:r>
            <w:proofErr w:type="spellEnd"/>
            <w:r w:rsidR="00AB3518" w:rsidRPr="00F82E02">
              <w:rPr>
                <w:rFonts w:ascii="標楷體" w:eastAsia="標楷體" w:hAnsi="標楷體" w:hint="eastAsia"/>
              </w:rPr>
              <w:t>)]</w:t>
            </w:r>
            <w:r w:rsidR="001640A6">
              <w:rPr>
                <w:rFonts w:ascii="標楷體" w:eastAsia="標楷體" w:hAnsi="標楷體" w:hint="eastAsia"/>
              </w:rPr>
              <w:t>為</w:t>
            </w:r>
          </w:p>
          <w:p w14:paraId="190B767B" w14:textId="65E24BB4" w:rsidR="001640A6" w:rsidRDefault="004471CB" w:rsidP="001640A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AB3518" w:rsidRPr="00F82E02">
              <w:rPr>
                <w:rFonts w:ascii="標楷體" w:eastAsia="標楷體" w:hAnsi="標楷體" w:hint="eastAsia"/>
              </w:rPr>
              <w:t>[0:正常]的資料</w:t>
            </w:r>
            <w:r w:rsidR="001640A6">
              <w:rPr>
                <w:rFonts w:ascii="標楷體" w:eastAsia="標楷體" w:hAnsi="標楷體" w:hint="eastAsia"/>
              </w:rPr>
              <w:t>是否存在</w:t>
            </w:r>
            <w:r w:rsidR="00AB3518" w:rsidRPr="00F82E02">
              <w:rPr>
                <w:rFonts w:ascii="標楷體" w:eastAsia="標楷體" w:hAnsi="標楷體" w:hint="eastAsia"/>
              </w:rPr>
              <w:t>，</w:t>
            </w:r>
            <w:r w:rsidR="00A02E30">
              <w:rPr>
                <w:rFonts w:ascii="標楷體" w:eastAsia="標楷體" w:hAnsi="標楷體" w:hint="eastAsia"/>
              </w:rPr>
              <w:t>已存在時</w:t>
            </w:r>
            <w:r w:rsidR="00A02E30" w:rsidRPr="00F82E02">
              <w:rPr>
                <w:rFonts w:ascii="標楷體" w:eastAsia="標楷體" w:hAnsi="標楷體" w:hint="eastAsia"/>
              </w:rPr>
              <w:t>，</w:t>
            </w:r>
            <w:r w:rsidR="00B666AC" w:rsidRPr="00F82E02">
              <w:rPr>
                <w:rFonts w:ascii="標楷體" w:eastAsia="標楷體" w:hAnsi="標楷體" w:hint="eastAsia"/>
              </w:rPr>
              <w:t>則顯示錯誤訊息:</w:t>
            </w:r>
          </w:p>
          <w:p w14:paraId="2EC5D0BF" w14:textId="0DC9E18D" w:rsidR="00F10456" w:rsidRDefault="001640A6" w:rsidP="00F104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B666AC" w:rsidRPr="00F82E02">
              <w:rPr>
                <w:rFonts w:ascii="標楷體" w:eastAsia="標楷體" w:hAnsi="標楷體" w:hint="eastAsia"/>
              </w:rPr>
              <w:t>"</w:t>
            </w:r>
            <w:r w:rsidR="002B6CA1" w:rsidRPr="0078018B">
              <w:rPr>
                <w:rFonts w:ascii="標楷體" w:eastAsia="標楷體" w:hAnsi="標楷體"/>
              </w:rPr>
              <w:t>E0015:</w:t>
            </w:r>
            <w:r w:rsidR="002B6CA1" w:rsidRPr="0078018B">
              <w:rPr>
                <w:rFonts w:ascii="標楷體" w:eastAsia="標楷體" w:hAnsi="標楷體" w:hint="eastAsia"/>
              </w:rPr>
              <w:t>檢查錯誤</w:t>
            </w:r>
            <w:r w:rsidR="00B666AC" w:rsidRPr="00F82E02">
              <w:rPr>
                <w:rFonts w:ascii="標楷體" w:eastAsia="標楷體" w:hAnsi="標楷體" w:hint="eastAsia"/>
              </w:rPr>
              <w:t>(尚有正常繳款的債權資料)"</w:t>
            </w:r>
          </w:p>
          <w:p w14:paraId="71528307" w14:textId="77777777" w:rsidR="00334F8E" w:rsidRPr="00554A02" w:rsidRDefault="00334F8E" w:rsidP="00334F8E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1496E47" w14:textId="67C82499" w:rsidR="006E3936" w:rsidRPr="006A4CAF" w:rsidRDefault="00334F8E" w:rsidP="0034333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.新增</w:t>
            </w:r>
            <w:r w:rsidR="00FB7F49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FB7F49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FB7F49" w:rsidRPr="00F24D3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 w:rsidR="006A4CAF">
              <w:rPr>
                <w:rFonts w:ascii="標楷體" w:eastAsia="標楷體" w:hAnsi="標楷體" w:hint="eastAsia"/>
              </w:rPr>
              <w:t>[</w:t>
            </w:r>
            <w:r w:rsidR="006A4CAF" w:rsidRPr="009A5A20">
              <w:rPr>
                <w:rFonts w:ascii="標楷體" w:eastAsia="標楷體" w:hAnsi="標楷體" w:hint="eastAsia"/>
              </w:rPr>
              <w:t>債務協商債權分攤檔</w:t>
            </w:r>
            <w:r w:rsidR="0034333F">
              <w:rPr>
                <w:rFonts w:ascii="標楷體" w:eastAsia="標楷體" w:hAnsi="標楷體"/>
              </w:rPr>
              <w:br/>
            </w:r>
            <w:r w:rsidR="006A4CAF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6A4CAF"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="006A4CAF" w:rsidRPr="009A5A20">
              <w:rPr>
                <w:rFonts w:ascii="標楷體" w:eastAsia="標楷體" w:hAnsi="標楷體" w:hint="eastAsia"/>
              </w:rPr>
              <w:t>)</w:t>
            </w:r>
            <w:r w:rsidR="006A4CAF">
              <w:rPr>
                <w:rFonts w:ascii="標楷體" w:eastAsia="標楷體" w:hAnsi="標楷體" w:hint="eastAsia"/>
              </w:rPr>
              <w:t>]</w:t>
            </w:r>
            <w:r w:rsidR="00F10456">
              <w:rPr>
                <w:rFonts w:ascii="標楷體" w:eastAsia="標楷體" w:hAnsi="標楷體" w:hint="eastAsia"/>
                <w:lang w:eastAsia="zh-HK"/>
              </w:rPr>
              <w:t>及</w:t>
            </w:r>
            <w:r w:rsidR="00F10456" w:rsidRPr="00F24D38">
              <w:rPr>
                <w:rFonts w:ascii="標楷體" w:eastAsia="標楷體" w:hAnsi="標楷體" w:hint="eastAsia"/>
              </w:rPr>
              <w:t>[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債務協商債權分攤檔歷程檔</w:t>
            </w:r>
            <w:r w:rsidR="00F10456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F10456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F10456" w:rsidRPr="00F24D38">
              <w:rPr>
                <w:rFonts w:ascii="標楷體" w:eastAsia="標楷體" w:hAnsi="標楷體" w:hint="eastAsia"/>
              </w:rPr>
              <w:t>NegFinShare</w:t>
            </w:r>
            <w:r w:rsidR="00F10456">
              <w:rPr>
                <w:rFonts w:ascii="標楷體" w:eastAsia="標楷體" w:hAnsi="標楷體"/>
              </w:rPr>
              <w:t>LOG</w:t>
            </w:r>
            <w:proofErr w:type="spellEnd"/>
            <w:r w:rsidR="00F10456"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6E3936" w:rsidRPr="009A5A20" w14:paraId="4B46A24C" w14:textId="77777777" w:rsidTr="00707D13">
        <w:tc>
          <w:tcPr>
            <w:tcW w:w="848" w:type="dxa"/>
          </w:tcPr>
          <w:p w14:paraId="3683E8C8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7D86098F" w14:textId="77777777" w:rsidR="006E3936" w:rsidRPr="009A5A20" w:rsidRDefault="006E3936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1A29A90A" w14:textId="77777777" w:rsidR="006E3936" w:rsidRPr="009A5A20" w:rsidRDefault="006E3936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FCD2A41" w14:textId="77777777" w:rsidR="006E3936" w:rsidRPr="009A5A20" w:rsidRDefault="006E3936" w:rsidP="006E3936">
      <w:pPr>
        <w:pStyle w:val="17"/>
      </w:pPr>
    </w:p>
    <w:p w14:paraId="2CDAE7FD" w14:textId="106B66AB" w:rsidR="006E3936" w:rsidRPr="009A5A20" w:rsidRDefault="006E3936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 w:rsidR="007F1231" w:rsidRPr="009A5A20">
        <w:rPr>
          <w:rFonts w:hint="eastAsia"/>
        </w:rPr>
        <w:t>新增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6E3936" w:rsidRPr="009A5A20" w14:paraId="40A0009D" w14:textId="77777777" w:rsidTr="00A3691F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502AFCC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331F0B9D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490D4C18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1E2D0831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E3936" w:rsidRPr="009A5A20" w14:paraId="5BD132B5" w14:textId="77777777" w:rsidTr="00A3691F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55446572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BF49B29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31F13815" w14:textId="311332A0" w:rsidR="006E3936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E013C59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6074D714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D6C15AB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3688478B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252D743E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</w:tr>
      <w:tr w:rsidR="006E3936" w:rsidRPr="009A5A20" w14:paraId="61E5EC90" w14:textId="77777777" w:rsidTr="00A3691F">
        <w:trPr>
          <w:trHeight w:val="244"/>
          <w:jc w:val="center"/>
        </w:trPr>
        <w:tc>
          <w:tcPr>
            <w:tcW w:w="456" w:type="dxa"/>
          </w:tcPr>
          <w:p w14:paraId="03932ED6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40787C7E" w14:textId="3BD9146A" w:rsidR="006E3936" w:rsidRPr="009A5A20" w:rsidRDefault="00A3691F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80" w:type="dxa"/>
          </w:tcPr>
          <w:p w14:paraId="694CC2D1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DAABFC" w14:textId="254BD62A" w:rsidR="006E3936" w:rsidRPr="009A5A20" w:rsidRDefault="008A02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68" w:type="dxa"/>
          </w:tcPr>
          <w:p w14:paraId="2004B725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F2BCB0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3D9942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C2D536B" w14:textId="56F08044" w:rsidR="006E3936" w:rsidRPr="009A5A20" w:rsidRDefault="008A0276" w:rsidP="008A027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E3936" w:rsidRPr="00A3691F" w14:paraId="3D0B4EE9" w14:textId="77777777" w:rsidTr="00A3691F">
        <w:trPr>
          <w:trHeight w:val="244"/>
          <w:jc w:val="center"/>
        </w:trPr>
        <w:tc>
          <w:tcPr>
            <w:tcW w:w="456" w:type="dxa"/>
          </w:tcPr>
          <w:p w14:paraId="4CB12F19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4468A34E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7D4DBD46" w14:textId="7EACE36A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  <w:r w:rsidRPr="009A5A20">
              <w:rPr>
                <w:rFonts w:ascii="標楷體" w:eastAsia="標楷體" w:hAnsi="標楷體"/>
              </w:rPr>
              <w:t>0</w:t>
            </w:r>
          </w:p>
        </w:tc>
        <w:tc>
          <w:tcPr>
            <w:tcW w:w="709" w:type="dxa"/>
          </w:tcPr>
          <w:p w14:paraId="2A6333BF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AC4F00B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399EAE" w14:textId="43E45BC2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D893408" w14:textId="27645F5B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77261148" w14:textId="1BEA2983" w:rsidR="00A3691F" w:rsidRDefault="00A3691F" w:rsidP="00A369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0A71E2E8" w14:textId="77777777" w:rsidR="00A3691F" w:rsidRDefault="00A3691F" w:rsidP="00A369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E1A998D" w14:textId="0EB299E3" w:rsidR="00A3691F" w:rsidRDefault="00A3691F" w:rsidP="00A369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Pr="00221F51">
              <w:rPr>
                <w:rFonts w:ascii="標楷體" w:eastAsia="標楷體" w:hAnsi="標楷體" w:hint="eastAsia"/>
              </w:rPr>
              <w:t>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483C4152" w14:textId="48B3B765" w:rsidR="00A3691F" w:rsidRPr="00E97F56" w:rsidRDefault="00A3691F" w:rsidP="00A3691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ACB1C58" w14:textId="6AC118FF" w:rsidR="006E3936" w:rsidRPr="006A4CAF" w:rsidRDefault="00A3691F" w:rsidP="006A4C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A3691F" w:rsidRPr="00A3691F" w14:paraId="5EA86B7C" w14:textId="77777777" w:rsidTr="003B45BA">
        <w:trPr>
          <w:trHeight w:val="244"/>
          <w:jc w:val="center"/>
        </w:trPr>
        <w:tc>
          <w:tcPr>
            <w:tcW w:w="456" w:type="dxa"/>
          </w:tcPr>
          <w:p w14:paraId="13D76D6B" w14:textId="77777777" w:rsidR="00A3691F" w:rsidRPr="009A5A20" w:rsidRDefault="00A3691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541E906F" w14:textId="77777777" w:rsidR="00620039" w:rsidRDefault="00A705EB" w:rsidP="00A705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檢查[</w:t>
            </w:r>
            <w:r w:rsidR="00D705F0" w:rsidRPr="009A5A20">
              <w:rPr>
                <w:rFonts w:ascii="標楷體" w:eastAsia="標楷體" w:hAnsi="標楷體" w:hint="eastAsia"/>
              </w:rPr>
              <w:t>身分證字號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是否存在</w:t>
            </w:r>
            <w:r w:rsidR="00D705F0">
              <w:rPr>
                <w:rFonts w:ascii="標楷體" w:eastAsia="標楷體" w:hAnsi="標楷體" w:hint="eastAsia"/>
              </w:rPr>
              <w:t>[</w:t>
            </w:r>
            <w:r w:rsidR="00D705F0" w:rsidRPr="005F2669">
              <w:rPr>
                <w:rFonts w:ascii="標楷體" w:eastAsia="標楷體" w:hAnsi="標楷體" w:hint="eastAsia"/>
              </w:rPr>
              <w:t>客戶資料主檔</w:t>
            </w:r>
            <w:r w:rsidR="00D705F0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D705F0"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="00D705F0" w:rsidRPr="009A5A20">
              <w:rPr>
                <w:rFonts w:ascii="標楷體" w:eastAsia="標楷體" w:hAnsi="標楷體" w:hint="eastAsia"/>
              </w:rPr>
              <w:t>)</w:t>
            </w:r>
            <w:r w:rsidR="00D705F0">
              <w:rPr>
                <w:rFonts w:ascii="標楷體" w:eastAsia="標楷體" w:hAnsi="標楷體" w:hint="eastAsia"/>
              </w:rPr>
              <w:t>]</w:t>
            </w:r>
            <w:r w:rsidR="00620039">
              <w:rPr>
                <w:rFonts w:ascii="標楷體" w:eastAsia="標楷體" w:hAnsi="標楷體" w:hint="eastAsia"/>
              </w:rPr>
              <w:t>檔中</w:t>
            </w:r>
            <w:r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不存在</w:t>
            </w:r>
            <w:r w:rsidR="00620039">
              <w:rPr>
                <w:rFonts w:ascii="標楷體" w:eastAsia="標楷體" w:hAnsi="標楷體" w:hint="eastAsia"/>
              </w:rPr>
              <w:t>時，則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</w:p>
          <w:p w14:paraId="7EBE1E96" w14:textId="537F4247" w:rsidR="00A705EB" w:rsidRDefault="00A705EB" w:rsidP="00A705EB">
            <w:pPr>
              <w:rPr>
                <w:rFonts w:ascii="標楷體" w:eastAsia="標楷體" w:hAnsi="標楷體"/>
              </w:rPr>
            </w:pP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</w:p>
        </w:tc>
      </w:tr>
      <w:tr w:rsidR="006E3936" w:rsidRPr="009A5A20" w14:paraId="53501603" w14:textId="77777777" w:rsidTr="00A3691F">
        <w:trPr>
          <w:trHeight w:val="244"/>
          <w:jc w:val="center"/>
        </w:trPr>
        <w:tc>
          <w:tcPr>
            <w:tcW w:w="456" w:type="dxa"/>
          </w:tcPr>
          <w:p w14:paraId="75DF0C8B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08F130C7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27E8F492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EFB5A4F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BC4574C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55ED34" w14:textId="77777777" w:rsidR="006E3936" w:rsidRPr="009A5A20" w:rsidRDefault="006E393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79C1A1" w14:textId="77777777" w:rsidR="006E3936" w:rsidRPr="009A5A20" w:rsidRDefault="006E393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989CE19" w14:textId="5DFA9913" w:rsidR="00E15DCB" w:rsidRDefault="00E15DCB" w:rsidP="00E15D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="00620039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不可修改</w:t>
            </w:r>
          </w:p>
          <w:p w14:paraId="4160C34A" w14:textId="3988C05A" w:rsidR="00347D5F" w:rsidRDefault="00E15DCB" w:rsidP="00E15DC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347D5F" w:rsidRPr="00F02D74">
              <w:rPr>
                <w:rFonts w:ascii="標楷體" w:eastAsia="標楷體" w:hAnsi="標楷體" w:hint="eastAsia"/>
              </w:rPr>
              <w:t>依[</w:t>
            </w:r>
            <w:r w:rsidR="00347D5F" w:rsidRPr="00F02D74">
              <w:rPr>
                <w:rFonts w:ascii="標楷體" w:eastAsia="標楷體" w:hAnsi="標楷體" w:hint="eastAsia"/>
                <w:color w:val="000000"/>
              </w:rPr>
              <w:t>客戶資料主檔</w:t>
            </w:r>
            <w:r>
              <w:rPr>
                <w:rFonts w:ascii="標楷體" w:eastAsia="標楷體" w:hAnsi="標楷體"/>
                <w:color w:val="000000"/>
              </w:rPr>
              <w:br/>
            </w:r>
            <w:r w:rsidR="00347D5F"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="00347D5F" w:rsidRPr="00F02D74">
              <w:rPr>
                <w:rFonts w:ascii="標楷體" w:eastAsia="標楷體" w:hAnsi="標楷體" w:hint="eastAsia"/>
              </w:rPr>
              <w:t>Cu</w:t>
            </w:r>
            <w:r w:rsidR="00347D5F" w:rsidRPr="00F02D74">
              <w:rPr>
                <w:rFonts w:ascii="標楷體" w:eastAsia="標楷體" w:hAnsi="標楷體"/>
              </w:rPr>
              <w:t>stMain</w:t>
            </w:r>
            <w:proofErr w:type="spellEnd"/>
            <w:r w:rsidR="00347D5F" w:rsidRPr="00F02D74">
              <w:rPr>
                <w:rFonts w:ascii="標楷體" w:eastAsia="標楷體" w:hAnsi="標楷體" w:hint="eastAsia"/>
              </w:rPr>
              <w:t>)]的[</w:t>
            </w:r>
            <w:r w:rsidR="00347D5F" w:rsidRPr="009414EA">
              <w:rPr>
                <w:rFonts w:ascii="標楷體" w:eastAsia="標楷體" w:hAnsi="標楷體" w:hint="eastAsia"/>
              </w:rPr>
              <w:t>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347D5F" w:rsidRPr="009414EA">
              <w:rPr>
                <w:rFonts w:ascii="標楷體" w:eastAsia="標楷體" w:hAnsi="標楷體" w:hint="eastAsia"/>
              </w:rPr>
              <w:t>證字號/統一編號</w:t>
            </w:r>
            <w:r w:rsidR="00347D5F"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="00347D5F" w:rsidRPr="00F02D74">
              <w:rPr>
                <w:rFonts w:ascii="標楷體" w:eastAsia="標楷體" w:hAnsi="標楷體" w:hint="eastAsia"/>
              </w:rPr>
              <w:t>Cu</w:t>
            </w:r>
            <w:r w:rsidR="00347D5F" w:rsidRPr="00F02D74">
              <w:rPr>
                <w:rFonts w:ascii="標楷體" w:eastAsia="標楷體" w:hAnsi="標楷體"/>
              </w:rPr>
              <w:t>stMain</w:t>
            </w:r>
            <w:r w:rsidR="00347D5F" w:rsidRPr="00F02D74">
              <w:rPr>
                <w:rFonts w:ascii="標楷體" w:eastAsia="標楷體" w:hAnsi="標楷體" w:hint="eastAsia"/>
              </w:rPr>
              <w:t>.Cu</w:t>
            </w:r>
            <w:r w:rsidR="00347D5F" w:rsidRPr="00F02D74">
              <w:rPr>
                <w:rFonts w:ascii="標楷體" w:eastAsia="標楷體" w:hAnsi="標楷體"/>
              </w:rPr>
              <w:t>stId</w:t>
            </w:r>
            <w:proofErr w:type="spellEnd"/>
            <w:r w:rsidR="00347D5F" w:rsidRPr="00F02D74">
              <w:rPr>
                <w:rFonts w:ascii="標楷體" w:eastAsia="標楷體" w:hAnsi="標楷體" w:hint="eastAsia"/>
              </w:rPr>
              <w:t>)]得到[戶號(</w:t>
            </w:r>
            <w:proofErr w:type="spellStart"/>
            <w:r w:rsidR="00347D5F" w:rsidRPr="00F02D74">
              <w:rPr>
                <w:rFonts w:ascii="標楷體" w:eastAsia="標楷體" w:hAnsi="標楷體" w:hint="eastAsia"/>
              </w:rPr>
              <w:t>Cu</w:t>
            </w:r>
            <w:r w:rsidR="00347D5F" w:rsidRPr="00F02D74">
              <w:rPr>
                <w:rFonts w:ascii="標楷體" w:eastAsia="標楷體" w:hAnsi="標楷體"/>
              </w:rPr>
              <w:t>stMain</w:t>
            </w:r>
            <w:r w:rsidR="00347D5F" w:rsidRPr="00F02D74">
              <w:rPr>
                <w:rFonts w:ascii="標楷體" w:eastAsia="標楷體" w:hAnsi="標楷體" w:hint="eastAsia"/>
              </w:rPr>
              <w:t>.Cu</w:t>
            </w:r>
            <w:r w:rsidR="00347D5F" w:rsidRPr="00F02D74">
              <w:rPr>
                <w:rFonts w:ascii="標楷體" w:eastAsia="標楷體" w:hAnsi="標楷體"/>
              </w:rPr>
              <w:t>stNo</w:t>
            </w:r>
            <w:proofErr w:type="spellEnd"/>
            <w:r w:rsidR="00347D5F" w:rsidRPr="00F02D74">
              <w:rPr>
                <w:rFonts w:ascii="標楷體" w:eastAsia="標楷體" w:hAnsi="標楷體" w:hint="eastAsia"/>
              </w:rPr>
              <w:t>)]</w:t>
            </w:r>
          </w:p>
          <w:p w14:paraId="6F05F9E1" w14:textId="54368FFD" w:rsidR="00E15DCB" w:rsidRPr="009A5A20" w:rsidRDefault="00E15DC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stNo</w:t>
            </w:r>
          </w:p>
        </w:tc>
      </w:tr>
      <w:tr w:rsidR="00142769" w:rsidRPr="009A5A20" w14:paraId="4F10C3EC" w14:textId="77777777" w:rsidTr="00A3691F">
        <w:trPr>
          <w:trHeight w:val="244"/>
          <w:jc w:val="center"/>
        </w:trPr>
        <w:tc>
          <w:tcPr>
            <w:tcW w:w="456" w:type="dxa"/>
          </w:tcPr>
          <w:p w14:paraId="11E56642" w14:textId="140EA330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2890A47B" w14:textId="7A4E34AB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5002C67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85B860" w14:textId="68EDBE23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空白</w:t>
            </w:r>
          </w:p>
        </w:tc>
        <w:tc>
          <w:tcPr>
            <w:tcW w:w="2268" w:type="dxa"/>
          </w:tcPr>
          <w:p w14:paraId="45FF043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521E9A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6CEB9C" w14:textId="7689167D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443114F" w14:textId="63860176" w:rsidR="00347D5F" w:rsidRDefault="00D43481" w:rsidP="000E44F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142769" w:rsidRPr="009A5A20">
              <w:rPr>
                <w:rFonts w:ascii="標楷體" w:eastAsia="標楷體" w:hAnsi="標楷體" w:hint="eastAsia"/>
              </w:rPr>
              <w:t>預設值為空白，</w:t>
            </w:r>
            <w:r w:rsidR="00E15DCB">
              <w:rPr>
                <w:rFonts w:ascii="標楷體" w:eastAsia="標楷體" w:hAnsi="標楷體" w:hint="eastAsia"/>
              </w:rPr>
              <w:t>不可修改</w:t>
            </w:r>
          </w:p>
          <w:p w14:paraId="4D97AE91" w14:textId="0FD493E8" w:rsidR="00D43481" w:rsidRPr="00D43481" w:rsidRDefault="00D43481" w:rsidP="001427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142769" w:rsidRPr="009A5A20" w14:paraId="0BF2A06B" w14:textId="77777777" w:rsidTr="00A3691F">
        <w:trPr>
          <w:trHeight w:val="244"/>
          <w:jc w:val="center"/>
        </w:trPr>
        <w:tc>
          <w:tcPr>
            <w:tcW w:w="456" w:type="dxa"/>
          </w:tcPr>
          <w:p w14:paraId="426952DF" w14:textId="10971240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5D9D106C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6D8BF02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2C88D7B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8C96A45" w14:textId="36269C60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</w:tcPr>
          <w:p w14:paraId="01FE8F2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DC71DA5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0B88A1F" w14:textId="51FEB210" w:rsidR="00CC0D2B" w:rsidRDefault="00CC0D2B" w:rsidP="00CC0D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</w:t>
            </w:r>
            <w:r w:rsidR="00E95463">
              <w:rPr>
                <w:rFonts w:ascii="標楷體" w:eastAsia="標楷體" w:hAnsi="標楷體" w:hint="eastAsia"/>
                <w:color w:val="000000"/>
              </w:rPr>
              <w:t>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51ED593" w14:textId="7052285E" w:rsidR="00142769" w:rsidRDefault="00CC0D2B" w:rsidP="00CC0D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7AC8FF2F" w14:textId="55F00577" w:rsidR="00142769" w:rsidRPr="00CC0D2B" w:rsidRDefault="00FF14C2" w:rsidP="000B02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0D2B">
              <w:rPr>
                <w:rFonts w:ascii="標楷體" w:eastAsia="標楷體" w:hAnsi="標楷體"/>
              </w:rPr>
              <w:t>.</w:t>
            </w:r>
            <w:r w:rsidR="00142769" w:rsidRPr="00CC0D2B">
              <w:rPr>
                <w:rFonts w:ascii="標楷體" w:eastAsia="標楷體" w:hAnsi="標楷體" w:hint="eastAsia"/>
              </w:rPr>
              <w:t>Ne</w:t>
            </w:r>
            <w:r w:rsidR="00142769" w:rsidRPr="00CC0D2B">
              <w:rPr>
                <w:rFonts w:ascii="標楷體" w:eastAsia="標楷體" w:hAnsi="標楷體"/>
              </w:rPr>
              <w:t>gMain.</w:t>
            </w:r>
            <w:r w:rsidR="00142769" w:rsidRPr="00CC0D2B">
              <w:rPr>
                <w:rFonts w:ascii="標楷體" w:eastAsia="標楷體" w:hAnsi="標楷體" w:hint="eastAsia"/>
              </w:rPr>
              <w:t>Is</w:t>
            </w:r>
            <w:r w:rsidR="00142769" w:rsidRPr="00CC0D2B">
              <w:rPr>
                <w:rFonts w:ascii="標楷體" w:eastAsia="標楷體" w:hAnsi="標楷體"/>
              </w:rPr>
              <w:t>MainFin</w:t>
            </w:r>
          </w:p>
        </w:tc>
      </w:tr>
      <w:tr w:rsidR="00142769" w:rsidRPr="009A5A20" w14:paraId="6E241990" w14:textId="77777777" w:rsidTr="00A3691F">
        <w:trPr>
          <w:trHeight w:val="244"/>
          <w:jc w:val="center"/>
        </w:trPr>
        <w:tc>
          <w:tcPr>
            <w:tcW w:w="456" w:type="dxa"/>
          </w:tcPr>
          <w:p w14:paraId="7600E389" w14:textId="0EA3E25E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1B260797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1CFDF969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5655E48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0C77B4E" w14:textId="37643E58" w:rsidR="00065A5A" w:rsidRPr="008335DB" w:rsidRDefault="00065A5A" w:rsidP="00065A5A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=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Ca</w:t>
            </w:r>
            <w:r w:rsidRPr="009A5A20">
              <w:rPr>
                <w:rFonts w:ascii="標楷體" w:eastAsia="標楷體" w:hAnsi="標楷體"/>
              </w:rPr>
              <w:t>seKindCode</w:t>
            </w:r>
            <w:proofErr w:type="spellEnd"/>
          </w:p>
          <w:p w14:paraId="6FD22E9C" w14:textId="77777777" w:rsidR="00065A5A" w:rsidRDefault="00065A5A" w:rsidP="00065A5A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限[啟用資料(Enable)]=[Y.啟用]</w:t>
            </w:r>
          </w:p>
          <w:p w14:paraId="5E77E46B" w14:textId="77777777" w:rsidR="00065A5A" w:rsidRPr="00065A5A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1:債協</w:t>
            </w:r>
          </w:p>
          <w:p w14:paraId="3882C971" w14:textId="77777777" w:rsidR="00065A5A" w:rsidRPr="00065A5A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2:調解</w:t>
            </w:r>
          </w:p>
          <w:p w14:paraId="0C76D576" w14:textId="77777777" w:rsidR="00065A5A" w:rsidRPr="00065A5A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3:更生</w:t>
            </w:r>
          </w:p>
          <w:p w14:paraId="00379A82" w14:textId="45E7C870" w:rsidR="00142769" w:rsidRPr="009A5A20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4:清算</w:t>
            </w:r>
          </w:p>
        </w:tc>
        <w:tc>
          <w:tcPr>
            <w:tcW w:w="567" w:type="dxa"/>
          </w:tcPr>
          <w:p w14:paraId="702F1623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9711D4C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611800D" w14:textId="06F64535" w:rsidR="00914A1A" w:rsidRDefault="00914A1A" w:rsidP="00914A1A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6D57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="00142769" w:rsidRPr="00914A1A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56C3E043" w14:textId="24A536EF" w:rsidR="00142769" w:rsidRPr="00914A1A" w:rsidRDefault="00914A1A" w:rsidP="00914A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42769" w:rsidRPr="00914A1A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="00142769" w:rsidRPr="00914A1A">
              <w:rPr>
                <w:rFonts w:ascii="標楷體" w:eastAsia="標楷體" w:hAnsi="標楷體" w:hint="eastAsia"/>
              </w:rPr>
              <w:t>/</w:t>
            </w:r>
            <w:r w:rsidR="00142769" w:rsidRPr="00914A1A">
              <w:rPr>
                <w:rFonts w:ascii="標楷體" w:eastAsia="標楷體" w:hAnsi="標楷體"/>
                <w:color w:val="000000"/>
              </w:rPr>
              <w:t>V(H)</w:t>
            </w:r>
          </w:p>
          <w:p w14:paraId="637DDA14" w14:textId="52BDFC01" w:rsidR="00142769" w:rsidRPr="00914A1A" w:rsidRDefault="00914A1A" w:rsidP="00914A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914A1A">
              <w:rPr>
                <w:rFonts w:ascii="標楷體" w:eastAsia="標楷體" w:hAnsi="標楷體" w:hint="eastAsia"/>
              </w:rPr>
              <w:t>Ne</w:t>
            </w:r>
            <w:r w:rsidR="00142769" w:rsidRPr="00914A1A">
              <w:rPr>
                <w:rFonts w:ascii="標楷體" w:eastAsia="標楷體" w:hAnsi="標楷體"/>
              </w:rPr>
              <w:t>gMain.</w:t>
            </w:r>
            <w:r w:rsidR="00142769" w:rsidRPr="00914A1A">
              <w:rPr>
                <w:rFonts w:ascii="標楷體" w:eastAsia="標楷體" w:hAnsi="標楷體" w:hint="eastAsia"/>
              </w:rPr>
              <w:t>C</w:t>
            </w:r>
            <w:r w:rsidR="00142769" w:rsidRPr="00914A1A">
              <w:rPr>
                <w:rFonts w:ascii="標楷體" w:eastAsia="標楷體" w:hAnsi="標楷體"/>
              </w:rPr>
              <w:t>aseKindCode</w:t>
            </w:r>
          </w:p>
        </w:tc>
      </w:tr>
      <w:tr w:rsidR="00142769" w:rsidRPr="009A5A20" w14:paraId="594142BD" w14:textId="77777777" w:rsidTr="00A3691F">
        <w:trPr>
          <w:trHeight w:val="244"/>
          <w:jc w:val="center"/>
        </w:trPr>
        <w:tc>
          <w:tcPr>
            <w:tcW w:w="456" w:type="dxa"/>
          </w:tcPr>
          <w:p w14:paraId="79F5A384" w14:textId="402FDDB5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5F8F090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0D5AE23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72A4E4B7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  <w:shd w:val="clear" w:color="auto" w:fill="auto"/>
          </w:tcPr>
          <w:p w14:paraId="53F71357" w14:textId="00D6A59F" w:rsidR="00142769" w:rsidRPr="009A5A20" w:rsidRDefault="00065A5A" w:rsidP="00142769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=</w:t>
            </w:r>
            <w:proofErr w:type="spellStart"/>
            <w:r w:rsidR="00142769" w:rsidRPr="009A5A20">
              <w:rPr>
                <w:rFonts w:ascii="標楷體" w:eastAsia="標楷體" w:hAnsi="標楷體" w:hint="eastAsia"/>
              </w:rPr>
              <w:t>C</w:t>
            </w:r>
            <w:r w:rsidR="00142769" w:rsidRPr="009A5A20">
              <w:rPr>
                <w:rFonts w:ascii="標楷體" w:eastAsia="標楷體" w:hAnsi="標楷體"/>
              </w:rPr>
              <w:t>dCode.</w:t>
            </w:r>
            <w:r w:rsidR="00142769" w:rsidRPr="009A5A20">
              <w:rPr>
                <w:rFonts w:ascii="標楷體" w:eastAsia="標楷體" w:hAnsi="標楷體" w:hint="eastAsia"/>
              </w:rPr>
              <w:t>Cu</w:t>
            </w:r>
            <w:r w:rsidR="00142769" w:rsidRPr="009A5A20">
              <w:rPr>
                <w:rFonts w:ascii="標楷體" w:eastAsia="標楷體" w:hAnsi="標楷體"/>
              </w:rPr>
              <w:t>stLoanKind</w:t>
            </w:r>
            <w:proofErr w:type="spellEnd"/>
          </w:p>
          <w:p w14:paraId="1487AF2D" w14:textId="5B3C63B9" w:rsidR="00142769" w:rsidRPr="009A5A20" w:rsidRDefault="009A5A20" w:rsidP="009A5A20">
            <w:pPr>
              <w:widowControl/>
              <w:spacing w:line="360" w:lineRule="atLeast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限[啟用資料(Enable)]=[Y.啟用]</w:t>
            </w:r>
          </w:p>
          <w:p w14:paraId="47FCBE11" w14:textId="77777777" w:rsidR="00065A5A" w:rsidRPr="00065A5A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1:放款戶</w:t>
            </w:r>
          </w:p>
          <w:p w14:paraId="46147B60" w14:textId="77777777" w:rsidR="00065A5A" w:rsidRPr="00065A5A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2:保貸戶</w:t>
            </w:r>
          </w:p>
          <w:p w14:paraId="48ADC3ED" w14:textId="1ACDEC9E" w:rsidR="00142769" w:rsidRPr="009A5A20" w:rsidRDefault="00065A5A" w:rsidP="00065A5A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3:保證人</w:t>
            </w:r>
          </w:p>
        </w:tc>
        <w:tc>
          <w:tcPr>
            <w:tcW w:w="567" w:type="dxa"/>
          </w:tcPr>
          <w:p w14:paraId="4D42345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</w:tcPr>
          <w:p w14:paraId="7FDEADE4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8CEA0F1" w14:textId="4F85362F" w:rsidR="00142769" w:rsidRPr="00914A1A" w:rsidRDefault="00914A1A" w:rsidP="00914A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6D57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="00142769" w:rsidRPr="00914A1A"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142769" w:rsidRPr="00914A1A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="00142769" w:rsidRPr="00914A1A">
              <w:rPr>
                <w:rFonts w:ascii="標楷體" w:eastAsia="標楷體" w:hAnsi="標楷體" w:hint="eastAsia"/>
              </w:rPr>
              <w:t>/</w:t>
            </w:r>
            <w:r w:rsidR="00142769" w:rsidRPr="00914A1A">
              <w:rPr>
                <w:rFonts w:ascii="標楷體" w:eastAsia="標楷體" w:hAnsi="標楷體"/>
                <w:color w:val="000000"/>
              </w:rPr>
              <w:t>V(H)</w:t>
            </w:r>
          </w:p>
          <w:p w14:paraId="1CC1FE30" w14:textId="52CC8C44" w:rsidR="00142769" w:rsidRPr="00914A1A" w:rsidRDefault="00914A1A" w:rsidP="00914A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914A1A">
              <w:rPr>
                <w:rFonts w:ascii="標楷體" w:eastAsia="標楷體" w:hAnsi="標楷體" w:hint="eastAsia"/>
              </w:rPr>
              <w:t>Ne</w:t>
            </w:r>
            <w:r w:rsidR="00142769" w:rsidRPr="00914A1A">
              <w:rPr>
                <w:rFonts w:ascii="標楷體" w:eastAsia="標楷體" w:hAnsi="標楷體"/>
              </w:rPr>
              <w:t>gMain</w:t>
            </w:r>
            <w:r w:rsidR="00142769" w:rsidRPr="00914A1A">
              <w:rPr>
                <w:rFonts w:ascii="標楷體" w:eastAsia="標楷體" w:hAnsi="標楷體" w:hint="eastAsia"/>
              </w:rPr>
              <w:t>.Cu</w:t>
            </w:r>
            <w:r w:rsidR="00142769" w:rsidRPr="00914A1A">
              <w:rPr>
                <w:rFonts w:ascii="標楷體" w:eastAsia="標楷體" w:hAnsi="標楷體"/>
              </w:rPr>
              <w:t>stLoanKind</w:t>
            </w:r>
          </w:p>
        </w:tc>
      </w:tr>
      <w:tr w:rsidR="00142769" w:rsidRPr="009A5A20" w14:paraId="15B6586C" w14:textId="77777777" w:rsidTr="00A3691F">
        <w:trPr>
          <w:trHeight w:val="244"/>
          <w:jc w:val="center"/>
        </w:trPr>
        <w:tc>
          <w:tcPr>
            <w:tcW w:w="456" w:type="dxa"/>
          </w:tcPr>
          <w:p w14:paraId="37AA3B8E" w14:textId="07592D04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18BB89D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6DA382A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4D80514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E47A3F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69EA15" w14:textId="7FD5DAF8" w:rsidR="00142769" w:rsidRPr="00AD0EBA" w:rsidRDefault="00142769" w:rsidP="00142769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67" w:type="dxa"/>
          </w:tcPr>
          <w:p w14:paraId="63462009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54D753E" w14:textId="1C6B7EF7" w:rsidR="00AD0EBA" w:rsidRPr="00D705F0" w:rsidRDefault="00D705F0" w:rsidP="00AD0EB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142769" w:rsidRPr="00D705F0">
              <w:rPr>
                <w:rFonts w:ascii="標楷體" w:eastAsia="標楷體" w:hAnsi="標楷體" w:hint="eastAsia"/>
              </w:rPr>
              <w:t>[債權戶別</w:t>
            </w:r>
            <w:r w:rsidR="00AD0EBA">
              <w:rPr>
                <w:rFonts w:ascii="標楷體" w:eastAsia="標楷體" w:hAnsi="標楷體"/>
              </w:rPr>
              <w:br/>
            </w:r>
            <w:r w:rsidR="00142769" w:rsidRPr="00D705F0">
              <w:rPr>
                <w:rFonts w:ascii="標楷體" w:eastAsia="標楷體" w:hAnsi="標楷體" w:hint="eastAsia"/>
              </w:rPr>
              <w:t>(</w:t>
            </w:r>
            <w:proofErr w:type="spellStart"/>
            <w:r w:rsidR="00142769" w:rsidRPr="00D705F0">
              <w:rPr>
                <w:rFonts w:ascii="標楷體" w:eastAsia="標楷體" w:hAnsi="標楷體" w:hint="eastAsia"/>
              </w:rPr>
              <w:t>Ne</w:t>
            </w:r>
            <w:r w:rsidR="00142769" w:rsidRPr="00D705F0">
              <w:rPr>
                <w:rFonts w:ascii="標楷體" w:eastAsia="標楷體" w:hAnsi="標楷體"/>
              </w:rPr>
              <w:t>gMain</w:t>
            </w:r>
            <w:r w:rsidR="00142769" w:rsidRPr="00D705F0">
              <w:rPr>
                <w:rFonts w:ascii="標楷體" w:eastAsia="標楷體" w:hAnsi="標楷體" w:hint="eastAsia"/>
              </w:rPr>
              <w:t>.Cu</w:t>
            </w:r>
            <w:r w:rsidR="00142769" w:rsidRPr="00D705F0">
              <w:rPr>
                <w:rFonts w:ascii="標楷體" w:eastAsia="標楷體" w:hAnsi="標楷體"/>
              </w:rPr>
              <w:t>stLoanKind</w:t>
            </w:r>
            <w:proofErr w:type="spellEnd"/>
            <w:r w:rsidR="00142769" w:rsidRPr="00D705F0">
              <w:rPr>
                <w:rFonts w:ascii="標楷體" w:eastAsia="標楷體" w:hAnsi="標楷體"/>
              </w:rPr>
              <w:t>)]</w:t>
            </w:r>
            <w:r w:rsidR="00142769" w:rsidRPr="00D705F0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="00142769" w:rsidRPr="00D705F0">
              <w:rPr>
                <w:rFonts w:ascii="標楷體" w:eastAsia="標楷體" w:hAnsi="標楷體" w:hint="eastAsia"/>
              </w:rPr>
              <w:t>3:保證人</w:t>
            </w:r>
            <w:r>
              <w:rPr>
                <w:rFonts w:ascii="標楷體" w:eastAsia="標楷體" w:hAnsi="標楷體" w:hint="eastAsia"/>
              </w:rPr>
              <w:t>]</w:t>
            </w:r>
            <w:r w:rsidR="00142769" w:rsidRPr="00D705F0">
              <w:rPr>
                <w:rFonts w:ascii="標楷體" w:eastAsia="標楷體" w:hAnsi="標楷體" w:hint="eastAsia"/>
              </w:rPr>
              <w:t>才顯示此欄位</w:t>
            </w:r>
            <w:r w:rsidR="008245CA" w:rsidRPr="009A5A20">
              <w:rPr>
                <w:rFonts w:ascii="標楷體" w:eastAsia="標楷體" w:hAnsi="標楷體" w:hint="eastAsia"/>
                <w:color w:val="000000"/>
              </w:rPr>
              <w:t>，</w:t>
            </w:r>
            <w:r w:rsidR="00142769" w:rsidRPr="008245CA">
              <w:rPr>
                <w:rFonts w:ascii="標楷體" w:eastAsia="標楷體" w:hAnsi="標楷體" w:hint="eastAsia"/>
              </w:rPr>
              <w:t>且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="00142769" w:rsidRPr="008245CA">
              <w:rPr>
                <w:rFonts w:ascii="標楷體" w:eastAsia="標楷體" w:hAnsi="標楷體" w:hint="eastAsia"/>
              </w:rPr>
              <w:t>輸入</w:t>
            </w:r>
            <w:r w:rsidR="008245CA">
              <w:rPr>
                <w:rFonts w:ascii="標楷體" w:eastAsia="標楷體" w:hAnsi="標楷體" w:hint="eastAsia"/>
              </w:rPr>
              <w:t>數字</w:t>
            </w:r>
            <w:r w:rsidR="00E15DCB" w:rsidRPr="001178B7">
              <w:rPr>
                <w:rFonts w:ascii="標楷體" w:eastAsia="標楷體" w:hAnsi="標楷體" w:hint="eastAsia"/>
              </w:rPr>
              <w:t>，</w:t>
            </w:r>
            <w:r w:rsidR="00E15DCB">
              <w:rPr>
                <w:rFonts w:ascii="標楷體" w:eastAsia="標楷體" w:hAnsi="標楷體" w:hint="eastAsia"/>
              </w:rPr>
              <w:t>並帶出[</w:t>
            </w:r>
            <w:r w:rsidR="00E15DCB" w:rsidRPr="00857B70">
              <w:rPr>
                <w:rFonts w:ascii="標楷體" w:eastAsia="標楷體" w:hAnsi="標楷體" w:hint="eastAsia"/>
              </w:rPr>
              <w:t>戶名/公司名稱</w:t>
            </w:r>
            <w:r w:rsidR="00E15DCB">
              <w:rPr>
                <w:rFonts w:ascii="標楷體" w:eastAsia="標楷體" w:hAnsi="標楷體"/>
              </w:rPr>
              <w:t xml:space="preserve"> </w:t>
            </w:r>
            <w:r w:rsidR="00E15DCB">
              <w:rPr>
                <w:rFonts w:ascii="標楷體" w:eastAsia="標楷體" w:hAnsi="標楷體" w:hint="eastAsia"/>
              </w:rPr>
              <w:t>(</w:t>
            </w:r>
            <w:proofErr w:type="spellStart"/>
            <w:r w:rsidR="00E15DCB" w:rsidRPr="00A20319">
              <w:rPr>
                <w:rFonts w:ascii="標楷體" w:eastAsia="標楷體" w:hAnsi="標楷體" w:hint="eastAsia"/>
              </w:rPr>
              <w:t>C</w:t>
            </w:r>
            <w:r w:rsidR="00E15DCB" w:rsidRPr="00A20319">
              <w:rPr>
                <w:rFonts w:ascii="標楷體" w:eastAsia="標楷體" w:hAnsi="標楷體"/>
              </w:rPr>
              <w:t>ustMain.</w:t>
            </w:r>
            <w:r w:rsidR="00E15DCB" w:rsidRPr="00857B70">
              <w:rPr>
                <w:rFonts w:ascii="標楷體" w:eastAsia="標楷體" w:hAnsi="標楷體"/>
              </w:rPr>
              <w:t>CustName</w:t>
            </w:r>
            <w:proofErr w:type="spellEnd"/>
            <w:r w:rsidR="00E15DCB">
              <w:rPr>
                <w:rFonts w:ascii="標楷體" w:eastAsia="標楷體" w:hAnsi="標楷體"/>
              </w:rPr>
              <w:t>)</w:t>
            </w:r>
            <w:r w:rsidR="00E15DCB">
              <w:rPr>
                <w:rFonts w:ascii="標楷體" w:eastAsia="標楷體" w:hAnsi="標楷體" w:hint="eastAsia"/>
              </w:rPr>
              <w:t>]</w:t>
            </w:r>
            <w:r w:rsidR="00142769" w:rsidRPr="00ED0ADD">
              <w:rPr>
                <w:rFonts w:ascii="標楷體" w:eastAsia="標楷體" w:hAnsi="標楷體" w:hint="eastAsia"/>
              </w:rPr>
              <w:t>，</w:t>
            </w:r>
            <w:r w:rsidR="00AD0EBA" w:rsidRPr="00ED0ADD">
              <w:rPr>
                <w:rFonts w:ascii="標楷體" w:eastAsia="標楷體" w:hAnsi="標楷體" w:hint="eastAsia"/>
              </w:rPr>
              <w:t>檢核條件:</w:t>
            </w:r>
            <w:r w:rsidR="00AA2B7E" w:rsidRPr="00F27153">
              <w:rPr>
                <w:rFonts w:ascii="標楷體" w:eastAsia="標楷體" w:hAnsi="標楷體" w:hint="eastAsia"/>
              </w:rPr>
              <w:t>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="00AD0EBA" w:rsidRPr="00ED0ADD">
              <w:rPr>
                <w:rFonts w:ascii="標楷體" w:eastAsia="標楷體" w:hAnsi="標楷體" w:hint="eastAsia"/>
              </w:rPr>
              <w:t>V</w:t>
            </w:r>
            <w:r w:rsidR="00AD0EBA" w:rsidRPr="00ED0ADD">
              <w:rPr>
                <w:rFonts w:ascii="標楷體" w:eastAsia="標楷體" w:hAnsi="標楷體"/>
              </w:rPr>
              <w:t>(2,0)</w:t>
            </w:r>
            <w:r w:rsidR="00620039">
              <w:rPr>
                <w:rFonts w:ascii="標楷體" w:eastAsia="標楷體" w:hAnsi="標楷體" w:hint="eastAsia"/>
              </w:rPr>
              <w:t>;</w:t>
            </w:r>
            <w:r w:rsidR="00142769" w:rsidRPr="00D705F0">
              <w:rPr>
                <w:rFonts w:ascii="標楷體" w:eastAsia="標楷體" w:hAnsi="標楷體" w:hint="eastAsia"/>
              </w:rPr>
              <w:t>其餘隱藏。</w:t>
            </w:r>
          </w:p>
          <w:p w14:paraId="7D7F3F8F" w14:textId="16C8FBA6" w:rsidR="00142769" w:rsidRPr="00D705F0" w:rsidRDefault="00AD0EBA" w:rsidP="00B565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D705F0">
              <w:rPr>
                <w:rFonts w:ascii="標楷體" w:eastAsia="標楷體" w:hAnsi="標楷體"/>
              </w:rPr>
              <w:t>.</w:t>
            </w:r>
            <w:r w:rsidR="00142769" w:rsidRPr="00D705F0">
              <w:rPr>
                <w:rFonts w:ascii="標楷體" w:eastAsia="標楷體" w:hAnsi="標楷體" w:hint="eastAsia"/>
              </w:rPr>
              <w:t>Ne</w:t>
            </w:r>
            <w:r w:rsidR="00142769" w:rsidRPr="00D705F0">
              <w:rPr>
                <w:rFonts w:ascii="標楷體" w:eastAsia="標楷體" w:hAnsi="標楷體"/>
              </w:rPr>
              <w:t>gMain</w:t>
            </w:r>
            <w:r w:rsidR="00142769" w:rsidRPr="00D705F0">
              <w:rPr>
                <w:rFonts w:ascii="標楷體" w:eastAsia="標楷體" w:hAnsi="標楷體" w:hint="eastAsia"/>
              </w:rPr>
              <w:t>.</w:t>
            </w:r>
            <w:r w:rsidR="00142769" w:rsidRPr="00D705F0">
              <w:rPr>
                <w:rFonts w:ascii="標楷體" w:eastAsia="標楷體" w:hAnsi="標楷體"/>
              </w:rPr>
              <w:t>PayerCustNo</w:t>
            </w:r>
          </w:p>
        </w:tc>
      </w:tr>
      <w:tr w:rsidR="00D705F0" w:rsidRPr="009A5A20" w14:paraId="6050D660" w14:textId="77777777" w:rsidTr="000C13EF">
        <w:trPr>
          <w:trHeight w:val="244"/>
          <w:jc w:val="center"/>
        </w:trPr>
        <w:tc>
          <w:tcPr>
            <w:tcW w:w="456" w:type="dxa"/>
          </w:tcPr>
          <w:p w14:paraId="23552A68" w14:textId="77777777" w:rsidR="00D705F0" w:rsidRPr="009A5A20" w:rsidRDefault="00D705F0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0F540053" w14:textId="77777777" w:rsidR="00A93D97" w:rsidRDefault="00D705F0" w:rsidP="00D705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檢查[</w:t>
            </w:r>
            <w:r w:rsidRPr="009A5A20">
              <w:rPr>
                <w:rFonts w:ascii="標楷體" w:eastAsia="標楷體" w:hAnsi="標楷體" w:hint="eastAsia"/>
              </w:rPr>
              <w:t>付款人戶號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是否存在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]，</w:t>
            </w:r>
            <w:r w:rsidRPr="009A5A20">
              <w:rPr>
                <w:rFonts w:ascii="標楷體" w:eastAsia="標楷體" w:hAnsi="標楷體" w:hint="eastAsia"/>
              </w:rPr>
              <w:t>不存在</w:t>
            </w:r>
            <w:r w:rsidR="00A93D97">
              <w:rPr>
                <w:rFonts w:ascii="標楷體" w:eastAsia="標楷體" w:hAnsi="標楷體" w:hint="eastAsia"/>
              </w:rPr>
              <w:t>時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="00A93D97">
              <w:rPr>
                <w:rFonts w:ascii="標楷體" w:eastAsia="標楷體" w:hAnsi="標楷體" w:hint="eastAsia"/>
              </w:rPr>
              <w:t>則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</w:p>
          <w:p w14:paraId="6553F0FC" w14:textId="5AC33EFB" w:rsidR="00D705F0" w:rsidRDefault="00D705F0" w:rsidP="00D705F0">
            <w:pPr>
              <w:rPr>
                <w:rFonts w:ascii="標楷體" w:eastAsia="標楷體" w:hAnsi="標楷體"/>
              </w:rPr>
            </w:pP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 w:rsidRPr="00ED0ADD">
              <w:rPr>
                <w:rFonts w:ascii="標楷體" w:eastAsia="標楷體" w:hAnsi="標楷體" w:hint="eastAsia"/>
              </w:rPr>
              <w:t>(</w:t>
            </w:r>
            <w:r w:rsidR="00E1118E" w:rsidRPr="00ED0ADD">
              <w:rPr>
                <w:rFonts w:ascii="標楷體" w:eastAsia="標楷體" w:hAnsi="標楷體" w:hint="eastAsia"/>
              </w:rPr>
              <w:t>付款人戶號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</w:p>
        </w:tc>
      </w:tr>
      <w:tr w:rsidR="00142769" w:rsidRPr="009A5A20" w14:paraId="6CDA12C3" w14:textId="77777777" w:rsidTr="00A3691F">
        <w:trPr>
          <w:trHeight w:val="244"/>
          <w:jc w:val="center"/>
        </w:trPr>
        <w:tc>
          <w:tcPr>
            <w:tcW w:w="456" w:type="dxa"/>
          </w:tcPr>
          <w:p w14:paraId="0F6AEA4C" w14:textId="0320B824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13AB2EE4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2932AD08" w14:textId="41DA7C9D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24DB55" w14:textId="61D84BA2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8606426" w14:textId="79300972" w:rsidR="00142769" w:rsidRPr="009A5A20" w:rsidRDefault="00142769" w:rsidP="008245C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EEC858" w14:textId="2B0BB9C5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8896D6" w14:textId="536AD563" w:rsidR="00142769" w:rsidRPr="009A5A20" w:rsidRDefault="004F50D5" w:rsidP="001427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016F3645" w14:textId="6863942E" w:rsidR="003D2C31" w:rsidRPr="003D2C31" w:rsidRDefault="00C22E1C" w:rsidP="004A1C5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850C24">
              <w:rPr>
                <w:rFonts w:ascii="標楷體" w:eastAsia="標楷體" w:hAnsi="標楷體" w:hint="eastAsia"/>
                <w:color w:val="000000"/>
              </w:rPr>
              <w:t>功能為[</w:t>
            </w:r>
            <w:r w:rsidR="004F50D5">
              <w:rPr>
                <w:rFonts w:ascii="標楷體" w:eastAsia="標楷體" w:hAnsi="標楷體" w:hint="eastAsia"/>
                <w:color w:val="000000"/>
              </w:rPr>
              <w:t>新增</w:t>
            </w:r>
            <w:r w:rsidR="00850C24">
              <w:rPr>
                <w:rFonts w:ascii="標楷體" w:eastAsia="標楷體" w:hAnsi="標楷體" w:hint="eastAsia"/>
                <w:color w:val="000000"/>
              </w:rPr>
              <w:t>]</w:t>
            </w:r>
            <w:r w:rsidR="004F50D5">
              <w:rPr>
                <w:rFonts w:ascii="標楷體" w:eastAsia="標楷體" w:hAnsi="標楷體" w:hint="eastAsia"/>
                <w:color w:val="000000"/>
              </w:rPr>
              <w:t>時</w:t>
            </w:r>
            <w:r w:rsidR="008B1E85">
              <w:rPr>
                <w:rFonts w:ascii="標楷體" w:eastAsia="標楷體" w:hAnsi="標楷體" w:hint="eastAsia"/>
                <w:color w:val="000000"/>
              </w:rPr>
              <w:t>固定</w:t>
            </w:r>
            <w:r w:rsidR="004F50D5">
              <w:rPr>
                <w:rFonts w:ascii="標楷體" w:eastAsia="標楷體" w:hAnsi="標楷體" w:hint="eastAsia"/>
                <w:color w:val="000000"/>
              </w:rPr>
              <w:t>=</w:t>
            </w:r>
            <w:r w:rsidR="00E95463">
              <w:rPr>
                <w:rFonts w:ascii="標楷體" w:eastAsia="標楷體" w:hAnsi="標楷體" w:hint="eastAsia"/>
                <w:color w:val="000000"/>
              </w:rPr>
              <w:t>[</w:t>
            </w:r>
            <w:r w:rsidR="004F50D5">
              <w:rPr>
                <w:rFonts w:ascii="標楷體" w:eastAsia="標楷體" w:hAnsi="標楷體" w:hint="eastAsia"/>
                <w:color w:val="000000"/>
              </w:rPr>
              <w:t>0正</w:t>
            </w:r>
            <w:r w:rsidR="00850C24">
              <w:rPr>
                <w:rFonts w:ascii="標楷體" w:eastAsia="標楷體" w:hAnsi="標楷體"/>
                <w:color w:val="000000"/>
              </w:rPr>
              <w:br/>
            </w:r>
            <w:r w:rsidR="00850C24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4F50D5">
              <w:rPr>
                <w:rFonts w:ascii="標楷體" w:eastAsia="標楷體" w:hAnsi="標楷體" w:hint="eastAsia"/>
                <w:color w:val="000000"/>
              </w:rPr>
              <w:t>常</w:t>
            </w:r>
            <w:r w:rsidR="00E95463">
              <w:rPr>
                <w:rFonts w:ascii="標楷體" w:eastAsia="標楷體" w:hAnsi="標楷體" w:hint="eastAsia"/>
                <w:color w:val="000000"/>
              </w:rPr>
              <w:t>]</w:t>
            </w:r>
            <w:r w:rsidR="00E3776A" w:rsidRPr="00C22E1C">
              <w:rPr>
                <w:rFonts w:ascii="標楷體" w:eastAsia="標楷體" w:hAnsi="標楷體" w:hint="eastAsia"/>
                <w:color w:val="000000"/>
              </w:rPr>
              <w:t>，</w:t>
            </w:r>
            <w:r w:rsidR="004F50D5">
              <w:rPr>
                <w:rFonts w:ascii="標楷體" w:eastAsia="標楷體" w:hAnsi="標楷體" w:hint="eastAsia"/>
                <w:color w:val="000000"/>
              </w:rPr>
              <w:t>不可修改</w:t>
            </w:r>
          </w:p>
          <w:p w14:paraId="3E0F526E" w14:textId="0DB01FE0" w:rsidR="00142769" w:rsidRPr="00C22E1C" w:rsidRDefault="005C5EA6" w:rsidP="00C22E1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22E1C">
              <w:rPr>
                <w:rFonts w:ascii="標楷體" w:eastAsia="標楷體" w:hAnsi="標楷體" w:hint="eastAsia"/>
              </w:rPr>
              <w:t>.</w:t>
            </w:r>
            <w:r w:rsidR="00E3776A" w:rsidRPr="00C22E1C">
              <w:rPr>
                <w:rFonts w:ascii="標楷體" w:eastAsia="標楷體" w:hAnsi="標楷體" w:hint="eastAsia"/>
              </w:rPr>
              <w:t>Ne</w:t>
            </w:r>
            <w:r w:rsidR="00E3776A" w:rsidRPr="00C22E1C">
              <w:rPr>
                <w:rFonts w:ascii="標楷體" w:eastAsia="標楷體" w:hAnsi="標楷體"/>
              </w:rPr>
              <w:t>gMain.Status</w:t>
            </w:r>
          </w:p>
        </w:tc>
      </w:tr>
      <w:tr w:rsidR="00142769" w:rsidRPr="009A5A20" w14:paraId="7066CDED" w14:textId="77777777" w:rsidTr="00A3691F">
        <w:trPr>
          <w:trHeight w:val="244"/>
          <w:jc w:val="center"/>
        </w:trPr>
        <w:tc>
          <w:tcPr>
            <w:tcW w:w="456" w:type="dxa"/>
          </w:tcPr>
          <w:p w14:paraId="050EA3A7" w14:textId="1944EDB6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1DA8E4DC" w14:textId="691C4D97" w:rsidR="00142769" w:rsidRPr="009A5A20" w:rsidRDefault="00ED0ADD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73607F52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58015DDB" w14:textId="73242A59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77A7825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5FF843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CC3ED7E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6E5A07BE" w14:textId="1432E382" w:rsidR="00914A1A" w:rsidRDefault="00AD0EBA" w:rsidP="00914A1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 w:rsidR="00ED1F93" w:rsidRPr="00BE0A90">
              <w:rPr>
                <w:rFonts w:ascii="標楷體" w:eastAsia="標楷體" w:hAnsi="標楷體" w:hint="eastAsia"/>
              </w:rPr>
              <w:t>，檢核條件</w:t>
            </w:r>
            <w:r w:rsidR="00ED1F93">
              <w:rPr>
                <w:rFonts w:ascii="標楷體" w:eastAsia="標楷體" w:hAnsi="標楷體" w:hint="eastAsia"/>
              </w:rPr>
              <w:t>:</w:t>
            </w:r>
            <w:r w:rsidR="00ED1F93" w:rsidRPr="00BE0A90">
              <w:rPr>
                <w:rFonts w:ascii="標楷體" w:eastAsia="標楷體" w:hAnsi="標楷體" w:hint="eastAsia"/>
              </w:rPr>
              <w:t>年月格式</w:t>
            </w:r>
            <w:r w:rsidR="00ED1F93">
              <w:rPr>
                <w:rFonts w:ascii="標楷體" w:eastAsia="標楷體" w:hAnsi="標楷體" w:hint="eastAsia"/>
              </w:rPr>
              <w:t>/</w:t>
            </w:r>
            <w:r w:rsidR="00ED1F93">
              <w:t xml:space="preserve"> </w:t>
            </w:r>
            <w:r w:rsidR="00ED1F93" w:rsidRPr="00BE0A90">
              <w:rPr>
                <w:rFonts w:ascii="標楷體" w:eastAsia="標楷體" w:hAnsi="標楷體"/>
              </w:rPr>
              <w:t>A(YM,0)</w:t>
            </w:r>
          </w:p>
          <w:p w14:paraId="1E81B0C2" w14:textId="6AA4F835" w:rsidR="00142769" w:rsidRPr="00AD0EBA" w:rsidRDefault="00E15DCB" w:rsidP="00BE0A9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D0EBA">
              <w:rPr>
                <w:rFonts w:ascii="標楷體" w:eastAsia="標楷體" w:hAnsi="標楷體"/>
              </w:rPr>
              <w:t>.</w:t>
            </w:r>
            <w:r w:rsidR="00142769" w:rsidRPr="00AD0EBA">
              <w:rPr>
                <w:rFonts w:ascii="標楷體" w:eastAsia="標楷體" w:hAnsi="標楷體" w:hint="eastAsia"/>
              </w:rPr>
              <w:t>Ne</w:t>
            </w:r>
            <w:r w:rsidR="00142769" w:rsidRPr="00AD0EBA">
              <w:rPr>
                <w:rFonts w:ascii="標楷體" w:eastAsia="標楷體" w:hAnsi="標楷體"/>
              </w:rPr>
              <w:t>gMain</w:t>
            </w:r>
            <w:r w:rsidR="00142769" w:rsidRPr="00AD0EBA">
              <w:rPr>
                <w:rFonts w:ascii="標楷體" w:eastAsia="標楷體" w:hAnsi="標楷體" w:hint="eastAsia"/>
              </w:rPr>
              <w:t>.De</w:t>
            </w:r>
            <w:r w:rsidR="00142769" w:rsidRPr="00AD0EBA">
              <w:rPr>
                <w:rFonts w:ascii="標楷體" w:eastAsia="標楷體" w:hAnsi="標楷體"/>
              </w:rPr>
              <w:t>ferYMStart</w:t>
            </w:r>
          </w:p>
        </w:tc>
      </w:tr>
      <w:tr w:rsidR="00142769" w:rsidRPr="009A5A20" w14:paraId="05EC3349" w14:textId="77777777" w:rsidTr="00A3691F">
        <w:trPr>
          <w:trHeight w:val="244"/>
          <w:jc w:val="center"/>
        </w:trPr>
        <w:tc>
          <w:tcPr>
            <w:tcW w:w="456" w:type="dxa"/>
          </w:tcPr>
          <w:p w14:paraId="32F6F9EE" w14:textId="04600E2E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47DEEA9D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4DDB69F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757E10C2" w14:textId="33A320F2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055DA5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A6ED3C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E813A1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8D12D03" w14:textId="38645B51" w:rsidR="00BE0A90" w:rsidRDefault="00BE0A90" w:rsidP="00BE0A9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 w:rsidR="00142769" w:rsidRPr="00BE0A90">
              <w:rPr>
                <w:rFonts w:ascii="標楷體" w:eastAsia="標楷體" w:hAnsi="標楷體" w:hint="eastAsia"/>
              </w:rPr>
              <w:t>，檢核條件:</w:t>
            </w:r>
            <w:r w:rsidR="00142769" w:rsidRPr="00BE0A90">
              <w:rPr>
                <w:rFonts w:ascii="標楷體" w:eastAsia="標楷體" w:hAnsi="標楷體"/>
              </w:rPr>
              <w:br/>
            </w:r>
            <w:r w:rsidR="00B92724">
              <w:rPr>
                <w:rFonts w:ascii="標楷體" w:eastAsia="標楷體" w:hAnsi="標楷體" w:hint="eastAsia"/>
              </w:rPr>
              <w:t>(</w:t>
            </w:r>
            <w:r w:rsidR="00B92724">
              <w:rPr>
                <w:rFonts w:ascii="標楷體" w:eastAsia="標楷體" w:hAnsi="標楷體"/>
              </w:rPr>
              <w:t>1)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04E4C4A0" w14:textId="46F0F565" w:rsidR="00B92724" w:rsidRDefault="00B92724" w:rsidP="006D52DE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="00142769" w:rsidRPr="00BE0A90">
              <w:rPr>
                <w:rFonts w:ascii="標楷體" w:eastAsia="標楷體" w:hAnsi="標楷體" w:hint="eastAsia"/>
              </w:rPr>
              <w:t>若[延期繳款年月(起)</w:t>
            </w:r>
            <w:r w:rsidR="006D52DE">
              <w:rPr>
                <w:rFonts w:ascii="標楷體" w:eastAsia="標楷體" w:hAnsi="標楷體"/>
              </w:rPr>
              <w:br/>
            </w:r>
            <w:r w:rsidR="00142769" w:rsidRPr="00BE0A90">
              <w:rPr>
                <w:rFonts w:ascii="標楷體" w:eastAsia="標楷體" w:hAnsi="標楷體" w:hint="eastAsia"/>
              </w:rPr>
              <w:t>(</w:t>
            </w:r>
            <w:proofErr w:type="spellStart"/>
            <w:r w:rsidR="00142769" w:rsidRPr="00BE0A90">
              <w:rPr>
                <w:rFonts w:ascii="標楷體" w:eastAsia="標楷體" w:hAnsi="標楷體" w:hint="eastAsia"/>
              </w:rPr>
              <w:t>Ne</w:t>
            </w:r>
            <w:r w:rsidR="00142769" w:rsidRPr="00BE0A90">
              <w:rPr>
                <w:rFonts w:ascii="標楷體" w:eastAsia="標楷體" w:hAnsi="標楷體"/>
              </w:rPr>
              <w:t>gMain</w:t>
            </w:r>
            <w:r w:rsidR="00142769" w:rsidRPr="00BE0A90">
              <w:rPr>
                <w:rFonts w:ascii="標楷體" w:eastAsia="標楷體" w:hAnsi="標楷體" w:hint="eastAsia"/>
              </w:rPr>
              <w:t>.De</w:t>
            </w:r>
            <w:r w:rsidR="00142769" w:rsidRPr="00BE0A90">
              <w:rPr>
                <w:rFonts w:ascii="標楷體" w:eastAsia="標楷體" w:hAnsi="標楷體"/>
              </w:rPr>
              <w:t>ferYMStart</w:t>
            </w:r>
            <w:proofErr w:type="spellEnd"/>
            <w:r w:rsidR="00142769" w:rsidRPr="00BE0A90">
              <w:rPr>
                <w:rFonts w:ascii="標楷體" w:eastAsia="標楷體" w:hAnsi="標楷體" w:hint="eastAsia"/>
              </w:rPr>
              <w:t>)</w:t>
            </w:r>
            <w:r w:rsidR="00142769" w:rsidRPr="00BE0A90">
              <w:rPr>
                <w:rFonts w:ascii="標楷體" w:eastAsia="標楷體" w:hAnsi="標楷體"/>
              </w:rPr>
              <w:t>]</w:t>
            </w:r>
            <w:r w:rsidR="00142769" w:rsidRPr="00BE0A90">
              <w:rPr>
                <w:rFonts w:ascii="標楷體" w:eastAsia="標楷體" w:hAnsi="標楷體" w:hint="eastAsia"/>
              </w:rPr>
              <w:t>有值，則本欄</w:t>
            </w:r>
            <w:r w:rsidR="00142769" w:rsidRPr="00ED0ADD">
              <w:rPr>
                <w:rFonts w:ascii="標楷體" w:eastAsia="標楷體" w:hAnsi="標楷體" w:hint="eastAsia"/>
              </w:rPr>
              <w:t>必</w:t>
            </w:r>
            <w:r w:rsidR="00BE0A90" w:rsidRPr="00ED0ADD">
              <w:rPr>
                <w:rFonts w:ascii="標楷體" w:eastAsia="標楷體" w:hAnsi="標楷體" w:hint="eastAsia"/>
              </w:rPr>
              <w:t>須</w:t>
            </w:r>
            <w:r w:rsidR="00142769" w:rsidRPr="00BE0A90">
              <w:rPr>
                <w:rFonts w:ascii="標楷體" w:eastAsia="標楷體" w:hAnsi="標楷體" w:hint="eastAsia"/>
              </w:rPr>
              <w:t>輸入</w:t>
            </w:r>
            <w:r w:rsidR="006D52DE" w:rsidRPr="00BE0A90">
              <w:rPr>
                <w:rFonts w:ascii="標楷體" w:eastAsia="標楷體" w:hAnsi="標楷體" w:hint="eastAsia"/>
              </w:rPr>
              <w:t>，</w:t>
            </w:r>
            <w:r w:rsidR="00142769" w:rsidRPr="00BE0A90">
              <w:rPr>
                <w:rFonts w:ascii="標楷體" w:eastAsia="標楷體" w:hAnsi="標楷體" w:hint="eastAsia"/>
              </w:rPr>
              <w:t>且</w:t>
            </w:r>
            <w:r w:rsidR="00ED0ADD">
              <w:rPr>
                <w:rFonts w:ascii="標楷體" w:eastAsia="標楷體" w:hAnsi="標楷體" w:hint="eastAsia"/>
              </w:rPr>
              <w:t>[</w:t>
            </w:r>
            <w:r w:rsidR="00ED0ADD" w:rsidRPr="009A5A20">
              <w:rPr>
                <w:rFonts w:ascii="標楷體" w:eastAsia="標楷體" w:hAnsi="標楷體" w:hint="eastAsia"/>
              </w:rPr>
              <w:t>延期繳款年月(</w:t>
            </w:r>
            <w:r w:rsidR="00F27153" w:rsidRPr="009A5A20">
              <w:rPr>
                <w:rFonts w:ascii="標楷體" w:eastAsia="標楷體" w:hAnsi="標楷體" w:hint="eastAsia"/>
              </w:rPr>
              <w:t>訖</w:t>
            </w:r>
            <w:r w:rsidR="00ED0ADD" w:rsidRPr="009A5A20">
              <w:rPr>
                <w:rFonts w:ascii="標楷體" w:eastAsia="標楷體" w:hAnsi="標楷體" w:hint="eastAsia"/>
              </w:rPr>
              <w:t>)</w:t>
            </w:r>
            <w:r w:rsidR="00ED0ADD">
              <w:rPr>
                <w:rFonts w:ascii="標楷體" w:eastAsia="標楷體" w:hAnsi="標楷體"/>
              </w:rPr>
              <w:t>]</w:t>
            </w:r>
            <w:r w:rsidR="006D52DE" w:rsidRPr="009A5A20">
              <w:rPr>
                <w:rFonts w:ascii="標楷體" w:eastAsia="標楷體" w:hAnsi="標楷體" w:hint="eastAsia"/>
              </w:rPr>
              <w:t>不得</w:t>
            </w:r>
            <w:r w:rsidR="00F27153">
              <w:rPr>
                <w:rFonts w:ascii="標楷體" w:eastAsia="標楷體" w:hAnsi="標楷體" w:hint="eastAsia"/>
              </w:rPr>
              <w:t>小</w:t>
            </w:r>
            <w:r w:rsidR="006D52DE" w:rsidRPr="009A5A20">
              <w:rPr>
                <w:rFonts w:ascii="標楷體" w:eastAsia="標楷體" w:hAnsi="標楷體" w:hint="eastAsia"/>
              </w:rPr>
              <w:t>於</w:t>
            </w:r>
            <w:r w:rsidR="00ED0ADD">
              <w:rPr>
                <w:rFonts w:ascii="標楷體" w:eastAsia="標楷體" w:hAnsi="標楷體" w:hint="eastAsia"/>
              </w:rPr>
              <w:t>[</w:t>
            </w:r>
            <w:r w:rsidR="00ED0ADD" w:rsidRPr="009A5A20">
              <w:rPr>
                <w:rFonts w:ascii="標楷體" w:eastAsia="標楷體" w:hAnsi="標楷體" w:hint="eastAsia"/>
              </w:rPr>
              <w:t>延期繳款年月(</w:t>
            </w:r>
            <w:r w:rsidR="00F27153" w:rsidRPr="009A5A20">
              <w:rPr>
                <w:rFonts w:ascii="標楷體" w:eastAsia="標楷體" w:hAnsi="標楷體" w:hint="eastAsia"/>
              </w:rPr>
              <w:t>起</w:t>
            </w:r>
            <w:r w:rsidR="00ED0ADD" w:rsidRPr="009A5A20">
              <w:rPr>
                <w:rFonts w:ascii="標楷體" w:eastAsia="標楷體" w:hAnsi="標楷體" w:hint="eastAsia"/>
              </w:rPr>
              <w:t>)</w:t>
            </w:r>
            <w:r w:rsidR="00ED0ADD">
              <w:rPr>
                <w:rFonts w:ascii="標楷體" w:eastAsia="標楷體" w:hAnsi="標楷體"/>
              </w:rPr>
              <w:t>]/</w:t>
            </w:r>
            <w:r w:rsidR="006D52DE" w:rsidRPr="00D64393">
              <w:rPr>
                <w:rFonts w:ascii="標楷體" w:eastAsia="標楷體" w:hAnsi="標楷體" w:hint="eastAsia"/>
              </w:rPr>
              <w:t>V</w:t>
            </w:r>
            <w:r w:rsidR="006D52DE" w:rsidRPr="00D64393">
              <w:rPr>
                <w:rFonts w:ascii="標楷體" w:eastAsia="標楷體" w:hAnsi="標楷體"/>
              </w:rPr>
              <w:t>(</w:t>
            </w:r>
            <w:r w:rsidR="00ED0ADD" w:rsidRPr="00D64393">
              <w:rPr>
                <w:rFonts w:ascii="標楷體" w:eastAsia="標楷體" w:hAnsi="標楷體"/>
              </w:rPr>
              <w:t>5</w:t>
            </w:r>
            <w:r w:rsidR="006D52DE" w:rsidRPr="00D64393">
              <w:rPr>
                <w:rFonts w:ascii="標楷體" w:eastAsia="標楷體" w:hAnsi="標楷體"/>
              </w:rPr>
              <w:t>)</w:t>
            </w:r>
          </w:p>
          <w:p w14:paraId="04066F65" w14:textId="46152E79" w:rsidR="00142769" w:rsidRPr="00BE0A90" w:rsidRDefault="006D52DE" w:rsidP="00BE0A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BE0A90">
              <w:rPr>
                <w:rFonts w:ascii="標楷體" w:eastAsia="標楷體" w:hAnsi="標楷體"/>
              </w:rPr>
              <w:t>.</w:t>
            </w:r>
            <w:r w:rsidR="00142769" w:rsidRPr="00BE0A90">
              <w:rPr>
                <w:rFonts w:ascii="標楷體" w:eastAsia="標楷體" w:hAnsi="標楷體" w:hint="eastAsia"/>
              </w:rPr>
              <w:t>Ne</w:t>
            </w:r>
            <w:r w:rsidR="00142769" w:rsidRPr="00BE0A90">
              <w:rPr>
                <w:rFonts w:ascii="標楷體" w:eastAsia="標楷體" w:hAnsi="標楷體"/>
              </w:rPr>
              <w:t>gMain.DeferYMEnd</w:t>
            </w:r>
          </w:p>
        </w:tc>
      </w:tr>
      <w:tr w:rsidR="00142769" w:rsidRPr="009A5A20" w14:paraId="502FEE4D" w14:textId="77777777" w:rsidTr="00A3691F">
        <w:trPr>
          <w:trHeight w:val="244"/>
          <w:jc w:val="center"/>
        </w:trPr>
        <w:tc>
          <w:tcPr>
            <w:tcW w:w="456" w:type="dxa"/>
          </w:tcPr>
          <w:p w14:paraId="517836D5" w14:textId="740CA185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0BDC75E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23A2ECD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C63CA9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B60EE2E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9E524C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4C8038D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DA704F7" w14:textId="558A5B8A" w:rsidR="006D52DE" w:rsidRDefault="006D52DE" w:rsidP="006D52DE">
            <w:pPr>
              <w:snapToGrid w:val="0"/>
              <w:ind w:left="238" w:hangingChars="99" w:hanging="238"/>
              <w:rPr>
                <w:ins w:id="8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6E666E">
              <w:rPr>
                <w:rFonts w:ascii="標楷體" w:eastAsia="標楷體" w:hAnsi="標楷體" w:hint="eastAsia"/>
                <w:lang w:eastAsia="zh-HK"/>
              </w:rPr>
              <w:t>限輸入日期</w:t>
            </w:r>
            <w:ins w:id="9" w:author="張金龍" w:date="2021-06-02T13:52:00Z"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t xml:space="preserve"> </w:t>
              </w:r>
            </w:ins>
          </w:p>
          <w:p w14:paraId="3B765D09" w14:textId="77777777" w:rsidR="006D52DE" w:rsidRPr="00732CC7" w:rsidRDefault="006D52DE" w:rsidP="006D52DE">
            <w:pPr>
              <w:snapToGrid w:val="0"/>
              <w:ind w:left="238"/>
              <w:rPr>
                <w:ins w:id="10" w:author="張金龍" w:date="2021-06-02T13:52:00Z"/>
                <w:rFonts w:ascii="標楷體" w:eastAsia="標楷體" w:hAnsi="標楷體"/>
              </w:rPr>
            </w:pPr>
            <w:ins w:id="11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46DBEBED" w14:textId="77777777" w:rsidR="006D52DE" w:rsidRPr="00732CC7" w:rsidRDefault="006D52DE" w:rsidP="006D52DE">
            <w:pPr>
              <w:snapToGrid w:val="0"/>
              <w:ind w:left="238"/>
              <w:rPr>
                <w:ins w:id="12" w:author="張金龍" w:date="2021-06-02T13:52:00Z"/>
                <w:rFonts w:ascii="標楷體" w:eastAsia="標楷體" w:hAnsi="標楷體"/>
              </w:rPr>
            </w:pPr>
            <w:ins w:id="13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08E64477" w14:textId="5CDB5C67" w:rsidR="00142769" w:rsidRPr="006D52DE" w:rsidRDefault="006D52DE" w:rsidP="006D52DE">
            <w:pPr>
              <w:snapToGrid w:val="0"/>
              <w:ind w:left="238" w:firstLineChars="200" w:firstLine="480"/>
              <w:rPr>
                <w:rFonts w:ascii="標楷體" w:eastAsia="標楷體" w:hAnsi="標楷體"/>
              </w:rPr>
            </w:pPr>
            <w:ins w:id="14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6BE1CADA" w14:textId="7577FAF2" w:rsidR="00142769" w:rsidRPr="006D52DE" w:rsidRDefault="006D52DE" w:rsidP="006D52D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2.</w:t>
            </w:r>
            <w:r w:rsidR="00142769" w:rsidRPr="006D52DE">
              <w:rPr>
                <w:rFonts w:ascii="標楷體" w:eastAsia="標楷體" w:hAnsi="標楷體" w:hint="eastAsia"/>
              </w:rPr>
              <w:t>Ne</w:t>
            </w:r>
            <w:r w:rsidR="00142769" w:rsidRPr="006D52DE">
              <w:rPr>
                <w:rFonts w:ascii="標楷體" w:eastAsia="標楷體" w:hAnsi="標楷體"/>
              </w:rPr>
              <w:t>gMain.ApplDate</w:t>
            </w:r>
          </w:p>
        </w:tc>
      </w:tr>
      <w:tr w:rsidR="00142769" w:rsidRPr="009A5A20" w14:paraId="1549CD05" w14:textId="77777777" w:rsidTr="00A3691F">
        <w:trPr>
          <w:trHeight w:val="244"/>
          <w:jc w:val="center"/>
        </w:trPr>
        <w:tc>
          <w:tcPr>
            <w:tcW w:w="456" w:type="dxa"/>
          </w:tcPr>
          <w:p w14:paraId="59D5E965" w14:textId="239D6EF8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36" w:type="dxa"/>
          </w:tcPr>
          <w:p w14:paraId="7E67B755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6BF12A7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1DF626EA" w14:textId="4A023756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73FAE3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0B00DF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2D27C8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8322D96" w14:textId="4B95B732" w:rsidR="00142769" w:rsidRPr="00A45C64" w:rsidRDefault="00A45C64" w:rsidP="00ED4F5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440FE1">
              <w:rPr>
                <w:rFonts w:ascii="標楷體" w:eastAsia="標楷體" w:hAnsi="標楷體" w:hint="eastAsia"/>
              </w:rPr>
              <w:t>若</w:t>
            </w:r>
            <w:r w:rsidR="00142769" w:rsidRPr="00A45C64">
              <w:rPr>
                <w:rFonts w:ascii="標楷體" w:eastAsia="標楷體" w:hAnsi="標楷體" w:hint="eastAsia"/>
              </w:rPr>
              <w:t>[功能]不為[變更還款條件]</w:t>
            </w:r>
            <w:r w:rsidR="00ED4F52">
              <w:rPr>
                <w:rFonts w:ascii="標楷體" w:eastAsia="標楷體" w:hAnsi="標楷體" w:hint="eastAsia"/>
              </w:rPr>
              <w:t>時</w:t>
            </w:r>
            <w:r w:rsidR="00142769" w:rsidRPr="00A45C64">
              <w:rPr>
                <w:rFonts w:ascii="標楷體" w:eastAsia="標楷體" w:hAnsi="標楷體" w:hint="eastAsia"/>
              </w:rPr>
              <w:t>，則此欄位</w:t>
            </w:r>
            <w:r w:rsidR="00C54A5F">
              <w:rPr>
                <w:rFonts w:ascii="標楷體" w:eastAsia="標楷體" w:hAnsi="標楷體" w:hint="eastAsia"/>
              </w:rPr>
              <w:t>隱藏</w:t>
            </w:r>
          </w:p>
          <w:p w14:paraId="5679AF60" w14:textId="42B69C47" w:rsidR="00142769" w:rsidRPr="00A45C64" w:rsidRDefault="00ED4F52" w:rsidP="00A45C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45C64">
              <w:rPr>
                <w:rFonts w:ascii="標楷體" w:eastAsia="標楷體" w:hAnsi="標楷體"/>
              </w:rPr>
              <w:t>.</w:t>
            </w:r>
            <w:r w:rsidR="00142769" w:rsidRPr="00A45C64">
              <w:rPr>
                <w:rFonts w:ascii="標楷體" w:eastAsia="標楷體" w:hAnsi="標楷體" w:hint="eastAsia"/>
              </w:rPr>
              <w:t>Ne</w:t>
            </w:r>
            <w:r w:rsidR="00142769" w:rsidRPr="00A45C64">
              <w:rPr>
                <w:rFonts w:ascii="標楷體" w:eastAsia="標楷體" w:hAnsi="標楷體"/>
              </w:rPr>
              <w:t>gMain.ChgCondDate</w:t>
            </w:r>
          </w:p>
        </w:tc>
      </w:tr>
      <w:tr w:rsidR="00142769" w:rsidRPr="009A5A20" w14:paraId="4A868D8B" w14:textId="77777777" w:rsidTr="00A3691F">
        <w:trPr>
          <w:trHeight w:val="244"/>
          <w:jc w:val="center"/>
        </w:trPr>
        <w:tc>
          <w:tcPr>
            <w:tcW w:w="456" w:type="dxa"/>
          </w:tcPr>
          <w:p w14:paraId="4B4AF5CF" w14:textId="69B6D91D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15C4DA7F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3BFEFAE0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3FEB3AD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E3C3CC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F4FB8F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C635F2F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1DD54E5" w14:textId="2F1E9CE8" w:rsidR="00142769" w:rsidRPr="00C54A5F" w:rsidRDefault="00C54A5F" w:rsidP="00C54A5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="00142769" w:rsidRPr="00C54A5F">
              <w:rPr>
                <w:rFonts w:ascii="標楷體" w:eastAsia="標楷體" w:hAnsi="標楷體" w:hint="eastAsia"/>
              </w:rPr>
              <w:t>輸入數字，</w:t>
            </w:r>
            <w:r w:rsidR="002219FE" w:rsidRPr="00C54A5F">
              <w:rPr>
                <w:rFonts w:ascii="標楷體" w:eastAsia="標楷體" w:hAnsi="標楷體" w:hint="eastAsia"/>
              </w:rPr>
              <w:t>檢核條件</w:t>
            </w:r>
            <w:r w:rsidR="00142769" w:rsidRPr="00C54A5F">
              <w:rPr>
                <w:rFonts w:ascii="標楷體" w:eastAsia="標楷體" w:hAnsi="標楷體" w:hint="eastAsia"/>
              </w:rPr>
              <w:t>:</w:t>
            </w:r>
            <w:r w:rsidR="00142769" w:rsidRPr="00C54A5F">
              <w:rPr>
                <w:rFonts w:ascii="標楷體" w:eastAsia="標楷體" w:hAnsi="標楷體"/>
              </w:rPr>
              <w:br/>
            </w:r>
            <w:r w:rsidR="00F27153" w:rsidRPr="00F27153">
              <w:rPr>
                <w:rFonts w:ascii="標楷體" w:eastAsia="標楷體" w:hAnsi="標楷體" w:hint="eastAsia"/>
              </w:rPr>
              <w:t>不可輸入</w:t>
            </w:r>
            <w:r w:rsidR="00F27153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50B1A7FE" w14:textId="01C82F5E" w:rsidR="00142769" w:rsidRPr="00C54A5F" w:rsidRDefault="00C54A5F" w:rsidP="00C54A5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C54A5F">
              <w:rPr>
                <w:rFonts w:ascii="標楷體" w:eastAsia="標楷體" w:hAnsi="標楷體" w:hint="eastAsia"/>
              </w:rPr>
              <w:t>Ne</w:t>
            </w:r>
            <w:r w:rsidR="00142769" w:rsidRPr="00C54A5F">
              <w:rPr>
                <w:rFonts w:ascii="標楷體" w:eastAsia="標楷體" w:hAnsi="標楷體"/>
              </w:rPr>
              <w:t>gMain.</w:t>
            </w:r>
            <w:r w:rsidR="00142769" w:rsidRPr="00C54A5F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142769" w:rsidRPr="009A5A20" w14:paraId="00F7B47C" w14:textId="77777777" w:rsidTr="00A3691F">
        <w:trPr>
          <w:trHeight w:val="244"/>
          <w:jc w:val="center"/>
        </w:trPr>
        <w:tc>
          <w:tcPr>
            <w:tcW w:w="456" w:type="dxa"/>
          </w:tcPr>
          <w:p w14:paraId="26F0F845" w14:textId="26B41025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057142B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651828AF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</w:tcPr>
          <w:p w14:paraId="6ADDBE1A" w14:textId="2EAC6F7F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7D2E74D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00588D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552026D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9483617" w14:textId="061F7B1E" w:rsidR="00142769" w:rsidRPr="00C54A5F" w:rsidRDefault="00C54A5F" w:rsidP="00C54A5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C54A5F">
              <w:rPr>
                <w:rFonts w:ascii="標楷體" w:eastAsia="標楷體" w:hAnsi="標楷體" w:hint="eastAsia"/>
              </w:rPr>
              <w:t>輸入數字，檢核條件: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F27153" w:rsidRPr="00F27153">
              <w:rPr>
                <w:rFonts w:ascii="標楷體" w:eastAsia="標楷體" w:hAnsi="標楷體" w:hint="eastAsia"/>
              </w:rPr>
              <w:t>不可輸入</w:t>
            </w:r>
            <w:r w:rsidR="00F27153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0AF20007" w14:textId="5A1FAF99" w:rsidR="00142769" w:rsidRPr="00C54A5F" w:rsidRDefault="00C54A5F" w:rsidP="00C54A5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142769" w:rsidRPr="00C54A5F">
              <w:rPr>
                <w:rFonts w:ascii="標楷體" w:eastAsia="標楷體" w:hAnsi="標楷體" w:hint="eastAsia"/>
              </w:rPr>
              <w:t>Ne</w:t>
            </w:r>
            <w:r w:rsidR="00142769" w:rsidRPr="00C54A5F">
              <w:rPr>
                <w:rFonts w:ascii="標楷體" w:eastAsia="標楷體" w:hAnsi="標楷體"/>
              </w:rPr>
              <w:t>gMain.</w:t>
            </w:r>
            <w:r w:rsidR="00142769" w:rsidRPr="00C54A5F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142769" w:rsidRPr="009A5A20" w14:paraId="34690F97" w14:textId="77777777" w:rsidTr="00A3691F">
        <w:trPr>
          <w:trHeight w:val="244"/>
          <w:jc w:val="center"/>
        </w:trPr>
        <w:tc>
          <w:tcPr>
            <w:tcW w:w="456" w:type="dxa"/>
          </w:tcPr>
          <w:p w14:paraId="39D3A568" w14:textId="64DC106A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077D4EA4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6D3EAFEF" w14:textId="4C9F859B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817331">
              <w:rPr>
                <w:rFonts w:ascii="標楷體" w:eastAsia="標楷體" w:hAnsi="標楷體" w:hint="eastAsia"/>
              </w:rPr>
              <w:t>2.</w:t>
            </w:r>
            <w:r w:rsidR="00817331" w:rsidRPr="00817331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18F0532C" w14:textId="7DF6E93B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6B36F76" w14:textId="6E0100D1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CC7EFB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D43FDE5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C809447" w14:textId="0D673302" w:rsidR="00142769" w:rsidRPr="00D64393" w:rsidRDefault="00D64393" w:rsidP="00D64393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C54A5F">
              <w:rPr>
                <w:rFonts w:ascii="標楷體" w:eastAsia="標楷體" w:hAnsi="標楷體" w:hint="eastAsia"/>
              </w:rPr>
              <w:t>輸入數字，檢核條件:</w:t>
            </w:r>
            <w:r>
              <w:rPr>
                <w:rFonts w:ascii="標楷體" w:eastAsia="標楷體" w:hAnsi="標楷體"/>
              </w:rPr>
              <w:br/>
              <w:t>(1)</w:t>
            </w:r>
            <w:r w:rsidR="00142769" w:rsidRPr="00D64393">
              <w:rPr>
                <w:rFonts w:ascii="標楷體" w:eastAsia="標楷體" w:hAnsi="標楷體" w:hint="eastAsia"/>
              </w:rPr>
              <w:t>可輸入0</w:t>
            </w:r>
          </w:p>
          <w:p w14:paraId="5D645760" w14:textId="1563FD2A" w:rsidR="00142769" w:rsidRPr="00D64393" w:rsidRDefault="00D64393" w:rsidP="00D64393">
            <w:pPr>
              <w:widowControl/>
              <w:ind w:firstLineChars="100" w:firstLine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(2)</w:t>
            </w:r>
            <w:r w:rsidR="00142769" w:rsidRPr="00D64393">
              <w:rPr>
                <w:rFonts w:ascii="標楷體" w:eastAsia="標楷體" w:hAnsi="標楷體" w:hint="eastAsia"/>
              </w:rPr>
              <w:t>不可輸入負值</w:t>
            </w:r>
          </w:p>
          <w:p w14:paraId="5BC51FFD" w14:textId="738A2773" w:rsidR="00142769" w:rsidRPr="00D64393" w:rsidRDefault="00D64393" w:rsidP="00D643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142769" w:rsidRPr="00D64393">
              <w:rPr>
                <w:rFonts w:ascii="標楷體" w:eastAsia="標楷體" w:hAnsi="標楷體" w:hint="eastAsia"/>
              </w:rPr>
              <w:t>Ne</w:t>
            </w:r>
            <w:r w:rsidR="00142769" w:rsidRPr="00D64393">
              <w:rPr>
                <w:rFonts w:ascii="標楷體" w:eastAsia="標楷體" w:hAnsi="標楷體"/>
              </w:rPr>
              <w:t>gMain.</w:t>
            </w:r>
            <w:r w:rsidR="00142769" w:rsidRPr="00D64393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142769" w:rsidRPr="009A5A20" w14:paraId="2FD17097" w14:textId="77777777" w:rsidTr="00A3691F">
        <w:trPr>
          <w:trHeight w:val="244"/>
          <w:jc w:val="center"/>
        </w:trPr>
        <w:tc>
          <w:tcPr>
            <w:tcW w:w="456" w:type="dxa"/>
          </w:tcPr>
          <w:p w14:paraId="3D87F629" w14:textId="696E9C74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23FB68B9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7EED554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1ED56FD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92F0BCA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E4232A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725F9D8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0705528D" w14:textId="6B7803D5" w:rsidR="00142769" w:rsidRPr="00D64393" w:rsidRDefault="00D64393" w:rsidP="00D643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 w:rsidR="00142769"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(1)</w:t>
            </w:r>
            <w:r w:rsidR="00142769" w:rsidRPr="00D64393">
              <w:rPr>
                <w:rFonts w:ascii="標楷體" w:eastAsia="標楷體" w:hAnsi="標楷體" w:hint="eastAsia"/>
              </w:rPr>
              <w:t>不可空白/V(7)</w:t>
            </w:r>
            <w:r w:rsidR="00142769"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(2)</w:t>
            </w:r>
            <w:r w:rsidR="00142769"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142769" w:rsidRPr="00D64393">
              <w:rPr>
                <w:rFonts w:ascii="標楷體" w:eastAsia="標楷體" w:hAnsi="標楷體" w:hint="eastAsia"/>
              </w:rPr>
              <w:t>/</w:t>
            </w:r>
            <w:r w:rsidR="009D1198" w:rsidRPr="00D64393">
              <w:rPr>
                <w:rFonts w:ascii="標楷體" w:eastAsia="標楷體" w:hAnsi="標楷體" w:hint="eastAsia"/>
              </w:rPr>
              <w:t>A(DATE,</w:t>
            </w:r>
            <w:r w:rsidR="00142769" w:rsidRPr="00D64393">
              <w:rPr>
                <w:rFonts w:ascii="標楷體" w:eastAsia="標楷體" w:hAnsi="標楷體" w:hint="eastAsia"/>
              </w:rPr>
              <w:t>0)</w:t>
            </w:r>
          </w:p>
          <w:p w14:paraId="4CE60818" w14:textId="0729877C" w:rsidR="00142769" w:rsidRPr="00D64393" w:rsidRDefault="00D64393" w:rsidP="00D6439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D64393">
              <w:rPr>
                <w:rFonts w:ascii="標楷體" w:eastAsia="標楷體" w:hAnsi="標楷體" w:hint="eastAsia"/>
              </w:rPr>
              <w:t>Ne</w:t>
            </w:r>
            <w:r w:rsidR="00142769" w:rsidRPr="00D64393">
              <w:rPr>
                <w:rFonts w:ascii="標楷體" w:eastAsia="標楷體" w:hAnsi="標楷體"/>
              </w:rPr>
              <w:t>gMain.</w:t>
            </w:r>
            <w:r w:rsidR="00142769" w:rsidRPr="00D64393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142769" w:rsidRPr="009A5A20" w14:paraId="73E72795" w14:textId="77777777" w:rsidTr="00A3691F">
        <w:trPr>
          <w:trHeight w:val="244"/>
          <w:jc w:val="center"/>
        </w:trPr>
        <w:tc>
          <w:tcPr>
            <w:tcW w:w="456" w:type="dxa"/>
          </w:tcPr>
          <w:p w14:paraId="10D90B9A" w14:textId="53750833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719ED60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7584D401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03C61D15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25665B3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887146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86E5DD3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F422258" w14:textId="6ED5FED6" w:rsidR="00142769" w:rsidRDefault="00D64393" w:rsidP="00254495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6E666E">
              <w:rPr>
                <w:rFonts w:ascii="標楷體" w:eastAsia="標楷體" w:hAnsi="標楷體" w:hint="eastAsia"/>
                <w:color w:val="000000"/>
              </w:rPr>
              <w:t>限輸入日期</w:t>
            </w:r>
            <w:r w:rsidR="008B1176" w:rsidRPr="00D64393">
              <w:rPr>
                <w:rFonts w:ascii="標楷體" w:eastAsia="標楷體" w:hAnsi="標楷體" w:hint="eastAsia"/>
                <w:color w:val="000000"/>
              </w:rPr>
              <w:t>，</w:t>
            </w:r>
            <w:r w:rsidR="002219FE" w:rsidRPr="00D64393">
              <w:rPr>
                <w:rFonts w:ascii="標楷體" w:eastAsia="標楷體" w:hAnsi="標楷體" w:hint="eastAsia"/>
              </w:rPr>
              <w:t>檢核條件</w:t>
            </w:r>
            <w:r w:rsidR="00142769" w:rsidRPr="00D64393">
              <w:rPr>
                <w:rFonts w:ascii="標楷體" w:eastAsia="標楷體" w:hAnsi="標楷體" w:hint="eastAsia"/>
              </w:rPr>
              <w:t>:</w:t>
            </w:r>
            <w:r w:rsidR="00142769" w:rsidRPr="00D64393">
              <w:rPr>
                <w:rFonts w:ascii="標楷體" w:eastAsia="標楷體" w:hAnsi="標楷體"/>
              </w:rPr>
              <w:br/>
            </w:r>
            <w:r w:rsidR="00254495">
              <w:rPr>
                <w:rFonts w:ascii="標楷體" w:eastAsia="標楷體" w:hAnsi="標楷體" w:hint="eastAsia"/>
              </w:rPr>
              <w:t>(1)</w:t>
            </w:r>
            <w:r w:rsidR="00142769" w:rsidRPr="00D64393">
              <w:rPr>
                <w:rFonts w:ascii="標楷體" w:eastAsia="標楷體" w:hAnsi="標楷體" w:hint="eastAsia"/>
              </w:rPr>
              <w:t>不可空白/V(7)</w:t>
            </w:r>
            <w:r w:rsidR="00142769" w:rsidRPr="00D64393">
              <w:rPr>
                <w:rFonts w:ascii="標楷體" w:eastAsia="標楷體" w:hAnsi="標楷體"/>
              </w:rPr>
              <w:br/>
            </w:r>
            <w:r w:rsidR="00254495">
              <w:rPr>
                <w:rFonts w:ascii="標楷體" w:eastAsia="標楷體" w:hAnsi="標楷體" w:hint="eastAsia"/>
              </w:rPr>
              <w:t>(</w:t>
            </w:r>
            <w:r w:rsidR="00254495">
              <w:rPr>
                <w:rFonts w:ascii="標楷體" w:eastAsia="標楷體" w:hAnsi="標楷體"/>
              </w:rPr>
              <w:t>2)</w:t>
            </w:r>
            <w:r w:rsidR="00142769"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142769" w:rsidRPr="00D64393">
              <w:rPr>
                <w:rFonts w:ascii="標楷體" w:eastAsia="標楷體" w:hAnsi="標楷體" w:hint="eastAsia"/>
              </w:rPr>
              <w:t>/</w:t>
            </w:r>
            <w:r w:rsidR="009D1198" w:rsidRPr="00D64393">
              <w:rPr>
                <w:rFonts w:ascii="標楷體" w:eastAsia="標楷體" w:hAnsi="標楷體" w:hint="eastAsia"/>
              </w:rPr>
              <w:t>A(DATE,</w:t>
            </w:r>
            <w:r w:rsidR="00142769" w:rsidRPr="00D64393">
              <w:rPr>
                <w:rFonts w:ascii="標楷體" w:eastAsia="標楷體" w:hAnsi="標楷體" w:hint="eastAsia"/>
              </w:rPr>
              <w:t>0)</w:t>
            </w:r>
          </w:p>
          <w:p w14:paraId="7E2832B8" w14:textId="458D3C2B" w:rsidR="00254495" w:rsidRPr="00D64393" w:rsidRDefault="00254495" w:rsidP="00254495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 xml:space="preserve"> (3)</w:t>
            </w:r>
            <w:r w:rsidR="003D2C31">
              <w:rPr>
                <w:rFonts w:ascii="標楷體" w:eastAsia="標楷體" w:hAnsi="標楷體" w:hint="eastAsia"/>
              </w:rPr>
              <w:t>[</w:t>
            </w:r>
            <w:r w:rsidR="00F27153" w:rsidRPr="009A5A20">
              <w:rPr>
                <w:rFonts w:ascii="標楷體" w:eastAsia="標楷體" w:hAnsi="標楷體" w:hint="eastAsia"/>
              </w:rPr>
              <w:t>還款結束日</w:t>
            </w:r>
            <w:r w:rsidR="003D2C31">
              <w:rPr>
                <w:rFonts w:ascii="標楷體" w:eastAsia="標楷體" w:hAnsi="標楷體"/>
              </w:rPr>
              <w:t>]</w:t>
            </w:r>
            <w:r w:rsidR="003D2C31" w:rsidRPr="009A5A20">
              <w:rPr>
                <w:rFonts w:ascii="標楷體" w:eastAsia="標楷體" w:hAnsi="標楷體" w:hint="eastAsia"/>
              </w:rPr>
              <w:t>不得</w:t>
            </w:r>
            <w:r w:rsidR="00F27153">
              <w:rPr>
                <w:rFonts w:ascii="標楷體" w:eastAsia="標楷體" w:hAnsi="標楷體" w:hint="eastAsia"/>
              </w:rPr>
              <w:t>小</w:t>
            </w:r>
            <w:r w:rsidR="003D2C31" w:rsidRPr="009A5A20">
              <w:rPr>
                <w:rFonts w:ascii="標楷體" w:eastAsia="標楷體" w:hAnsi="標楷體" w:hint="eastAsia"/>
              </w:rPr>
              <w:t>於</w:t>
            </w:r>
            <w:r w:rsidR="0058669F">
              <w:rPr>
                <w:rFonts w:ascii="標楷體" w:eastAsia="標楷體" w:hAnsi="標楷體"/>
              </w:rPr>
              <w:br/>
            </w:r>
            <w:r w:rsidR="0058669F">
              <w:rPr>
                <w:rFonts w:ascii="標楷體" w:eastAsia="標楷體" w:hAnsi="標楷體" w:hint="eastAsia"/>
              </w:rPr>
              <w:t xml:space="preserve">   </w:t>
            </w:r>
            <w:r w:rsidR="003D2C31">
              <w:rPr>
                <w:rFonts w:ascii="標楷體" w:eastAsia="標楷體" w:hAnsi="標楷體" w:hint="eastAsia"/>
              </w:rPr>
              <w:t>[</w:t>
            </w:r>
            <w:r w:rsidR="00F27153" w:rsidRPr="009A5A20">
              <w:rPr>
                <w:rFonts w:ascii="標楷體" w:eastAsia="標楷體" w:hAnsi="標楷體" w:hint="eastAsia"/>
              </w:rPr>
              <w:t>首次應繳日</w:t>
            </w:r>
            <w:r w:rsidR="003D2C31">
              <w:rPr>
                <w:rFonts w:ascii="標楷體" w:eastAsia="標楷體" w:hAnsi="標楷體"/>
              </w:rPr>
              <w:t>]/</w:t>
            </w:r>
            <w:r w:rsidR="003D2C31" w:rsidRPr="00D64393">
              <w:rPr>
                <w:rFonts w:ascii="標楷體" w:eastAsia="標楷體" w:hAnsi="標楷體" w:hint="eastAsia"/>
              </w:rPr>
              <w:t>V</w:t>
            </w:r>
            <w:r w:rsidR="003D2C31" w:rsidRPr="00D64393">
              <w:rPr>
                <w:rFonts w:ascii="標楷體" w:eastAsia="標楷體" w:hAnsi="標楷體"/>
              </w:rPr>
              <w:t>(5)</w:t>
            </w:r>
          </w:p>
          <w:p w14:paraId="415BA574" w14:textId="569A39F0" w:rsidR="00142769" w:rsidRPr="00D64393" w:rsidRDefault="00D64393" w:rsidP="00D64393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D64393">
              <w:rPr>
                <w:rFonts w:ascii="標楷體" w:eastAsia="標楷體" w:hAnsi="標楷體" w:hint="eastAsia"/>
              </w:rPr>
              <w:t>Ne</w:t>
            </w:r>
            <w:r w:rsidR="00142769" w:rsidRPr="00D64393">
              <w:rPr>
                <w:rFonts w:ascii="標楷體" w:eastAsia="標楷體" w:hAnsi="標楷體"/>
              </w:rPr>
              <w:t>gMain.</w:t>
            </w:r>
            <w:r w:rsidR="00142769" w:rsidRPr="00D64393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142769" w:rsidRPr="009A5A20" w14:paraId="5FCA49E6" w14:textId="77777777" w:rsidTr="00A3691F">
        <w:trPr>
          <w:trHeight w:val="244"/>
          <w:jc w:val="center"/>
        </w:trPr>
        <w:tc>
          <w:tcPr>
            <w:tcW w:w="456" w:type="dxa"/>
          </w:tcPr>
          <w:p w14:paraId="05E6742C" w14:textId="4BC8623F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1E4565A6" w14:textId="774DA172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 w:rsidR="00F82E02">
              <w:rPr>
                <w:rFonts w:ascii="標楷體" w:eastAsia="標楷體" w:hAnsi="標楷體" w:hint="eastAsia"/>
              </w:rPr>
              <w:t>/</w:t>
            </w:r>
          </w:p>
          <w:p w14:paraId="675945FA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66DE7C42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0051D429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E44D6C0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EF63E3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7D7BF0D" w14:textId="79EEFCF3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79A8EF21" w14:textId="3FF497B9" w:rsidR="00142769" w:rsidRDefault="00254495" w:rsidP="00ED1F9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D4F52" w:rsidRPr="001178B7">
              <w:rPr>
                <w:rFonts w:ascii="標楷體" w:eastAsia="標楷體" w:hAnsi="標楷體" w:hint="eastAsia"/>
              </w:rPr>
              <w:t>若[是否最大債權</w:t>
            </w:r>
            <w:r w:rsidR="00ED4F52">
              <w:rPr>
                <w:rFonts w:ascii="標楷體" w:eastAsia="標楷體" w:hAnsi="標楷體" w:hint="eastAsia"/>
              </w:rPr>
              <w:t xml:space="preserve"> </w:t>
            </w:r>
            <w:r w:rsidR="00ED4F52" w:rsidRPr="001178B7">
              <w:rPr>
                <w:rFonts w:ascii="標楷體" w:eastAsia="標楷體" w:hAnsi="標楷體" w:hint="eastAsia"/>
              </w:rPr>
              <w:t>(</w:t>
            </w:r>
            <w:proofErr w:type="spellStart"/>
            <w:r w:rsidR="00ED4F52" w:rsidRPr="001178B7">
              <w:rPr>
                <w:rFonts w:ascii="標楷體" w:eastAsia="標楷體" w:hAnsi="標楷體" w:hint="eastAsia"/>
              </w:rPr>
              <w:t>Ne</w:t>
            </w:r>
            <w:r w:rsidR="00ED4F52" w:rsidRPr="001178B7">
              <w:rPr>
                <w:rFonts w:ascii="標楷體" w:eastAsia="標楷體" w:hAnsi="標楷體"/>
              </w:rPr>
              <w:t>gMain.</w:t>
            </w:r>
            <w:r w:rsidR="00ED4F52" w:rsidRPr="001178B7">
              <w:rPr>
                <w:rFonts w:ascii="標楷體" w:eastAsia="標楷體" w:hAnsi="標楷體" w:hint="eastAsia"/>
              </w:rPr>
              <w:t>Is</w:t>
            </w:r>
            <w:r w:rsidR="00ED4F52" w:rsidRPr="001178B7">
              <w:rPr>
                <w:rFonts w:ascii="標楷體" w:eastAsia="標楷體" w:hAnsi="標楷體"/>
              </w:rPr>
              <w:t>MainFin</w:t>
            </w:r>
            <w:proofErr w:type="spellEnd"/>
            <w:r w:rsidR="00ED4F52" w:rsidRPr="001178B7">
              <w:rPr>
                <w:rFonts w:ascii="標楷體" w:eastAsia="標楷體" w:hAnsi="標楷體" w:hint="eastAsia"/>
              </w:rPr>
              <w:t>)</w:t>
            </w:r>
            <w:r w:rsidR="00ED4F52" w:rsidRPr="001178B7">
              <w:rPr>
                <w:rFonts w:ascii="標楷體" w:eastAsia="標楷體" w:hAnsi="標楷體"/>
              </w:rPr>
              <w:t>]</w:t>
            </w:r>
            <w:r w:rsidR="00ED4F52" w:rsidRPr="001178B7">
              <w:rPr>
                <w:rFonts w:ascii="標楷體" w:eastAsia="標楷體" w:hAnsi="標楷體" w:hint="eastAsia"/>
              </w:rPr>
              <w:t>為[Y]，則</w:t>
            </w:r>
            <w:r w:rsidR="00ED4F52">
              <w:rPr>
                <w:rFonts w:ascii="標楷體" w:eastAsia="標楷體" w:hAnsi="標楷體" w:hint="eastAsia"/>
              </w:rPr>
              <w:t>欄位名稱</w:t>
            </w:r>
            <w:r w:rsidR="00ED4F52" w:rsidRPr="001178B7">
              <w:rPr>
                <w:rFonts w:ascii="標楷體" w:eastAsia="標楷體" w:hAnsi="標楷體" w:hint="eastAsia"/>
              </w:rPr>
              <w:t>顯示</w:t>
            </w:r>
            <w:r w:rsidR="00ED4F52">
              <w:rPr>
                <w:rFonts w:ascii="標楷體" w:eastAsia="標楷體" w:hAnsi="標楷體" w:hint="eastAsia"/>
              </w:rPr>
              <w:t xml:space="preserve"> </w:t>
            </w:r>
            <w:r w:rsidR="00ED4F52" w:rsidRPr="001178B7">
              <w:rPr>
                <w:rFonts w:ascii="標楷體" w:eastAsia="標楷體" w:hAnsi="標楷體" w:hint="eastAsia"/>
              </w:rPr>
              <w:t>[簽約總金額]；</w:t>
            </w:r>
            <w:r w:rsidR="00ED4F52">
              <w:rPr>
                <w:rFonts w:ascii="標楷體" w:eastAsia="標楷體" w:hAnsi="標楷體" w:hint="eastAsia"/>
              </w:rPr>
              <w:t>其餘</w:t>
            </w:r>
            <w:r w:rsidR="00ED4F52" w:rsidRPr="001178B7">
              <w:rPr>
                <w:rFonts w:ascii="標楷體" w:eastAsia="標楷體" w:hAnsi="標楷體" w:hint="eastAsia"/>
              </w:rPr>
              <w:t>顯示[新壽總金額]</w:t>
            </w:r>
          </w:p>
          <w:p w14:paraId="03277FA6" w14:textId="4CA7BC7B" w:rsidR="00254495" w:rsidRDefault="00254495" w:rsidP="00254495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C54A5F">
              <w:rPr>
                <w:rFonts w:ascii="標楷體" w:eastAsia="標楷體" w:hAnsi="標楷體" w:hint="eastAsia"/>
              </w:rPr>
              <w:t>輸入數字，檢核條件: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F27153" w:rsidRPr="00F27153">
              <w:rPr>
                <w:rFonts w:ascii="標楷體" w:eastAsia="標楷體" w:hAnsi="標楷體" w:hint="eastAsia"/>
              </w:rPr>
              <w:t>不可輸入</w:t>
            </w:r>
            <w:r w:rsidR="00F27153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3246C397" w14:textId="1FC877CA" w:rsidR="00142769" w:rsidRPr="00254495" w:rsidRDefault="00254495" w:rsidP="00254495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142769" w:rsidRPr="00254495">
              <w:rPr>
                <w:rFonts w:ascii="標楷體" w:eastAsia="標楷體" w:hAnsi="標楷體" w:hint="eastAsia"/>
              </w:rPr>
              <w:t>Ne</w:t>
            </w:r>
            <w:r w:rsidR="00142769" w:rsidRPr="00254495">
              <w:rPr>
                <w:rFonts w:ascii="標楷體" w:eastAsia="標楷體" w:hAnsi="標楷體"/>
              </w:rPr>
              <w:t>gMain.</w:t>
            </w:r>
            <w:r w:rsidR="00142769" w:rsidRPr="00254495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142769" w:rsidRPr="009A5A20" w14:paraId="731B580C" w14:textId="77777777" w:rsidTr="00A3691F">
        <w:trPr>
          <w:trHeight w:val="244"/>
          <w:jc w:val="center"/>
        </w:trPr>
        <w:tc>
          <w:tcPr>
            <w:tcW w:w="456" w:type="dxa"/>
          </w:tcPr>
          <w:p w14:paraId="6E81F8C9" w14:textId="616DDCEE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0B321702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1BA94F11" w14:textId="28D8B54D" w:rsidR="00142769" w:rsidRPr="009A5A20" w:rsidRDefault="009A0F69" w:rsidP="00142769">
            <w:pPr>
              <w:rPr>
                <w:rFonts w:ascii="標楷體" w:eastAsia="標楷體" w:hAnsi="標楷體"/>
              </w:rPr>
            </w:pPr>
            <w:r w:rsidRPr="00817331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494B0083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D5F8A6A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4DE2C5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08016661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786F8343" w14:textId="0AA4334F" w:rsidR="00B70A37" w:rsidRPr="00A427B1" w:rsidRDefault="00A427B1" w:rsidP="00A427B1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42769" w:rsidRPr="00A427B1">
              <w:rPr>
                <w:rFonts w:ascii="標楷體" w:eastAsia="標楷體" w:hAnsi="標楷體" w:hint="eastAsia"/>
              </w:rPr>
              <w:t>若</w:t>
            </w:r>
            <w:r w:rsidR="00C07AAC" w:rsidRPr="00254495">
              <w:rPr>
                <w:rFonts w:ascii="標楷體" w:eastAsia="標楷體" w:hAnsi="標楷體" w:hint="eastAsia"/>
              </w:rPr>
              <w:t>[是否最大債權</w:t>
            </w:r>
            <w:r w:rsidR="00C07AAC">
              <w:rPr>
                <w:rFonts w:ascii="標楷體" w:eastAsia="標楷體" w:hAnsi="標楷體"/>
              </w:rPr>
              <w:br/>
            </w:r>
            <w:r w:rsidR="00C07AAC">
              <w:rPr>
                <w:rFonts w:ascii="標楷體" w:eastAsia="標楷體" w:hAnsi="標楷體" w:hint="eastAsia"/>
              </w:rPr>
              <w:t xml:space="preserve">  </w:t>
            </w:r>
            <w:r w:rsidR="00C07AAC"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="00C07AAC" w:rsidRPr="00254495">
              <w:rPr>
                <w:rFonts w:ascii="標楷體" w:eastAsia="標楷體" w:hAnsi="標楷體" w:hint="eastAsia"/>
              </w:rPr>
              <w:t>Ne</w:t>
            </w:r>
            <w:r w:rsidR="00C07AAC" w:rsidRPr="00254495">
              <w:rPr>
                <w:rFonts w:ascii="標楷體" w:eastAsia="標楷體" w:hAnsi="標楷體"/>
              </w:rPr>
              <w:t>gMain.</w:t>
            </w:r>
            <w:r w:rsidR="00C07AAC" w:rsidRPr="00254495">
              <w:rPr>
                <w:rFonts w:ascii="標楷體" w:eastAsia="標楷體" w:hAnsi="標楷體" w:hint="eastAsia"/>
              </w:rPr>
              <w:t>Is</w:t>
            </w:r>
            <w:r w:rsidR="00C07AAC" w:rsidRPr="00254495">
              <w:rPr>
                <w:rFonts w:ascii="標楷體" w:eastAsia="標楷體" w:hAnsi="標楷體"/>
              </w:rPr>
              <w:t>MainFin</w:t>
            </w:r>
            <w:proofErr w:type="spellEnd"/>
            <w:r w:rsidR="00C07AAC" w:rsidRPr="00254495">
              <w:rPr>
                <w:rFonts w:ascii="標楷體" w:eastAsia="標楷體" w:hAnsi="標楷體" w:hint="eastAsia"/>
              </w:rPr>
              <w:t>)</w:t>
            </w:r>
            <w:r w:rsidR="00C07AAC" w:rsidRPr="00254495">
              <w:rPr>
                <w:rFonts w:ascii="標楷體" w:eastAsia="標楷體" w:hAnsi="標楷體"/>
              </w:rPr>
              <w:t>]</w:t>
            </w:r>
            <w:r w:rsidR="00C07AAC" w:rsidRPr="00254495">
              <w:rPr>
                <w:rFonts w:ascii="標楷體" w:eastAsia="標楷體" w:hAnsi="標楷體" w:hint="eastAsia"/>
              </w:rPr>
              <w:t>為</w:t>
            </w:r>
            <w:r w:rsidR="00C07AAC">
              <w:rPr>
                <w:rFonts w:ascii="標楷體" w:eastAsia="標楷體" w:hAnsi="標楷體"/>
              </w:rPr>
              <w:br/>
            </w:r>
            <w:r w:rsidR="00B70A37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[</w:t>
            </w:r>
            <w:r w:rsidR="00142769" w:rsidRPr="00A427B1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="00142769" w:rsidRPr="00A427B1">
              <w:rPr>
                <w:rFonts w:ascii="標楷體" w:eastAsia="標楷體" w:hAnsi="標楷體" w:hint="eastAsia"/>
              </w:rPr>
              <w:t>，則自動帶入</w:t>
            </w:r>
            <w:r w:rsidR="001E57B4">
              <w:rPr>
                <w:rFonts w:ascii="標楷體" w:eastAsia="標楷體" w:hAnsi="標楷體" w:hint="eastAsia"/>
              </w:rPr>
              <w:t>[</w:t>
            </w:r>
            <w:r w:rsidR="00142769" w:rsidRPr="00A427B1">
              <w:rPr>
                <w:rFonts w:ascii="標楷體" w:eastAsia="標楷體" w:hAnsi="標楷體" w:hint="eastAsia"/>
              </w:rPr>
              <w:t>458</w:t>
            </w:r>
            <w:r w:rsidR="001E57B4">
              <w:rPr>
                <w:rFonts w:ascii="標楷體" w:eastAsia="標楷體" w:hAnsi="標楷體"/>
              </w:rPr>
              <w:t>]</w:t>
            </w:r>
            <w:r w:rsidR="000F0663" w:rsidRPr="00A427B1">
              <w:rPr>
                <w:rFonts w:ascii="標楷體" w:eastAsia="標楷體" w:hAnsi="標楷體" w:hint="eastAsia"/>
              </w:rPr>
              <w:t>，</w:t>
            </w:r>
            <w:r w:rsidR="000F0663">
              <w:rPr>
                <w:rFonts w:ascii="標楷體" w:eastAsia="標楷體" w:hAnsi="標楷體" w:hint="eastAsia"/>
              </w:rPr>
              <w:t>不</w:t>
            </w:r>
            <w:r w:rsidR="000F0663">
              <w:rPr>
                <w:rFonts w:ascii="標楷體" w:eastAsia="標楷體" w:hAnsi="標楷體"/>
              </w:rPr>
              <w:br/>
            </w:r>
            <w:r w:rsidR="000F0663">
              <w:rPr>
                <w:rFonts w:ascii="標楷體" w:eastAsia="標楷體" w:hAnsi="標楷體" w:hint="eastAsia"/>
              </w:rPr>
              <w:t xml:space="preserve">  可修改</w:t>
            </w:r>
            <w:r>
              <w:rPr>
                <w:rFonts w:ascii="標楷體" w:eastAsia="標楷體" w:hAnsi="標楷體" w:hint="eastAsia"/>
              </w:rPr>
              <w:t>;其餘</w:t>
            </w:r>
            <w:r w:rsidR="00142769" w:rsidRPr="00A427B1">
              <w:rPr>
                <w:rFonts w:ascii="標楷體" w:eastAsia="標楷體" w:hAnsi="標楷體" w:hint="eastAsia"/>
              </w:rPr>
              <w:t>則</w:t>
            </w:r>
            <w:r w:rsidR="00AD6728">
              <w:rPr>
                <w:rFonts w:ascii="標楷體" w:eastAsia="標楷體" w:hAnsi="標楷體" w:hint="eastAsia"/>
              </w:rPr>
              <w:t>限</w:t>
            </w:r>
            <w:r w:rsidR="00D11186">
              <w:rPr>
                <w:rFonts w:ascii="標楷體" w:eastAsia="標楷體" w:hAnsi="標楷體" w:hint="eastAsia"/>
              </w:rPr>
              <w:t>輸入</w:t>
            </w:r>
            <w:r w:rsidR="00E15F7B" w:rsidRPr="00817331">
              <w:rPr>
                <w:rFonts w:ascii="標楷體" w:eastAsia="標楷體" w:hAnsi="標楷體" w:hint="eastAsia"/>
              </w:rPr>
              <w:t>文</w:t>
            </w:r>
            <w:r w:rsidR="00AD6728" w:rsidRPr="00817331">
              <w:rPr>
                <w:rFonts w:ascii="標楷體" w:eastAsia="標楷體" w:hAnsi="標楷體" w:hint="eastAsia"/>
              </w:rPr>
              <w:t>數</w:t>
            </w:r>
            <w:r w:rsidR="00E15F7B" w:rsidRPr="00817331">
              <w:rPr>
                <w:rFonts w:ascii="標楷體" w:eastAsia="標楷體" w:hAnsi="標楷體"/>
              </w:rPr>
              <w:br/>
            </w:r>
            <w:r w:rsidR="00E15F7B" w:rsidRPr="00817331">
              <w:rPr>
                <w:rFonts w:ascii="標楷體" w:eastAsia="標楷體" w:hAnsi="標楷體" w:hint="eastAsia"/>
              </w:rPr>
              <w:lastRenderedPageBreak/>
              <w:t xml:space="preserve">  字</w:t>
            </w:r>
            <w:r w:rsidR="00D11186" w:rsidRPr="00817331">
              <w:rPr>
                <w:rFonts w:ascii="標楷體" w:eastAsia="標楷體" w:hAnsi="標楷體" w:hint="eastAsia"/>
              </w:rPr>
              <w:t>，</w:t>
            </w:r>
            <w:r w:rsidR="00B70A37" w:rsidRPr="00C54A5F">
              <w:rPr>
                <w:rFonts w:ascii="標楷體" w:eastAsia="標楷體" w:hAnsi="標楷體" w:hint="eastAsia"/>
              </w:rPr>
              <w:t>檢核條件</w:t>
            </w:r>
            <w:r w:rsidR="00B70A37">
              <w:rPr>
                <w:rFonts w:ascii="標楷體" w:eastAsia="標楷體" w:hAnsi="標楷體" w:hint="eastAsia"/>
              </w:rPr>
              <w:t>:</w:t>
            </w:r>
            <w:r w:rsidR="00142769" w:rsidRPr="00A427B1">
              <w:rPr>
                <w:rFonts w:ascii="標楷體" w:eastAsia="標楷體" w:hAnsi="標楷體" w:hint="eastAsia"/>
              </w:rPr>
              <w:t>不可等於</w:t>
            </w:r>
            <w:r w:rsidR="000F0663">
              <w:rPr>
                <w:rFonts w:ascii="標楷體" w:eastAsia="標楷體" w:hAnsi="標楷體"/>
              </w:rPr>
              <w:br/>
            </w:r>
            <w:r w:rsidR="000F0663">
              <w:rPr>
                <w:rFonts w:ascii="標楷體" w:eastAsia="標楷體" w:hAnsi="標楷體" w:hint="eastAsia"/>
              </w:rPr>
              <w:t xml:space="preserve">  </w:t>
            </w:r>
            <w:r w:rsidR="001E57B4">
              <w:rPr>
                <w:rFonts w:ascii="標楷體" w:eastAsia="標楷體" w:hAnsi="標楷體"/>
              </w:rPr>
              <w:t>[</w:t>
            </w:r>
            <w:r w:rsidR="00142769" w:rsidRPr="00A427B1">
              <w:rPr>
                <w:rFonts w:ascii="標楷體" w:eastAsia="標楷體" w:hAnsi="標楷體" w:hint="eastAsia"/>
              </w:rPr>
              <w:t>458</w:t>
            </w:r>
            <w:r w:rsidR="001E57B4">
              <w:rPr>
                <w:rFonts w:ascii="標楷體" w:eastAsia="標楷體" w:hAnsi="標楷體"/>
              </w:rPr>
              <w:t>]</w:t>
            </w:r>
            <w:r w:rsidR="00142769" w:rsidRPr="00A427B1">
              <w:rPr>
                <w:rFonts w:ascii="標楷體" w:eastAsia="標楷體" w:hAnsi="標楷體" w:hint="eastAsia"/>
              </w:rPr>
              <w:t>，</w:t>
            </w:r>
            <w:r w:rsidR="00142769" w:rsidRPr="00433EAE">
              <w:rPr>
                <w:rFonts w:ascii="標楷體" w:eastAsia="標楷體" w:hAnsi="標楷體" w:hint="eastAsia"/>
              </w:rPr>
              <w:t>錯誤訊息:最大債權</w:t>
            </w:r>
            <w:r w:rsidR="001E57B4">
              <w:rPr>
                <w:rFonts w:ascii="標楷體" w:eastAsia="標楷體" w:hAnsi="標楷體"/>
              </w:rPr>
              <w:br/>
              <w:t xml:space="preserve">  </w:t>
            </w:r>
            <w:r w:rsidR="00142769" w:rsidRPr="00433EAE">
              <w:rPr>
                <w:rFonts w:ascii="標楷體" w:eastAsia="標楷體" w:hAnsi="標楷體" w:hint="eastAsia"/>
              </w:rPr>
              <w:t>機構</w:t>
            </w:r>
            <w:r w:rsidR="00D11186" w:rsidRPr="00433EAE">
              <w:rPr>
                <w:rFonts w:ascii="標楷體" w:eastAsia="標楷體" w:hAnsi="標楷體" w:hint="eastAsia"/>
              </w:rPr>
              <w:t>不可為</w:t>
            </w:r>
            <w:r w:rsidR="00F10456">
              <w:rPr>
                <w:rFonts w:ascii="標楷體" w:eastAsia="標楷體" w:hAnsi="標楷體" w:hint="eastAsia"/>
              </w:rPr>
              <w:t>[</w:t>
            </w:r>
            <w:r w:rsidR="00142769" w:rsidRPr="00433EAE">
              <w:rPr>
                <w:rFonts w:ascii="標楷體" w:eastAsia="標楷體" w:hAnsi="標楷體" w:hint="eastAsia"/>
              </w:rPr>
              <w:t>458</w:t>
            </w:r>
            <w:r w:rsidR="00F10456">
              <w:rPr>
                <w:rFonts w:ascii="標楷體" w:eastAsia="標楷體" w:hAnsi="標楷體" w:hint="eastAsia"/>
              </w:rPr>
              <w:t>]</w:t>
            </w:r>
          </w:p>
          <w:p w14:paraId="500E4721" w14:textId="7F9D6797" w:rsidR="00142769" w:rsidRPr="00A427B1" w:rsidRDefault="00D11186" w:rsidP="00AB342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27B1">
              <w:rPr>
                <w:rFonts w:ascii="標楷體" w:eastAsia="標楷體" w:hAnsi="標楷體" w:hint="eastAsia"/>
              </w:rPr>
              <w:t>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4ECB94E1" w14:textId="03438024" w:rsidR="00142769" w:rsidRPr="00A427B1" w:rsidRDefault="00B70A37" w:rsidP="00A427B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27B1">
              <w:rPr>
                <w:rFonts w:ascii="標楷體" w:eastAsia="標楷體" w:hAnsi="標楷體" w:hint="eastAsia"/>
              </w:rPr>
              <w:t>.</w:t>
            </w:r>
            <w:r w:rsidR="00142769" w:rsidRPr="00A427B1">
              <w:rPr>
                <w:rFonts w:ascii="標楷體" w:eastAsia="標楷體" w:hAnsi="標楷體" w:hint="eastAsia"/>
              </w:rPr>
              <w:t>Ne</w:t>
            </w:r>
            <w:r w:rsidR="00142769" w:rsidRPr="00A427B1">
              <w:rPr>
                <w:rFonts w:ascii="標楷體" w:eastAsia="標楷體" w:hAnsi="標楷體"/>
              </w:rPr>
              <w:t>gMain.</w:t>
            </w:r>
            <w:r w:rsidR="00142769" w:rsidRPr="00A427B1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142769" w:rsidRPr="009A5A20" w14:paraId="25716B6E" w14:textId="77777777" w:rsidTr="00A3691F">
        <w:trPr>
          <w:trHeight w:val="244"/>
          <w:jc w:val="center"/>
        </w:trPr>
        <w:tc>
          <w:tcPr>
            <w:tcW w:w="456" w:type="dxa"/>
          </w:tcPr>
          <w:p w14:paraId="7B0DBC2B" w14:textId="4EC192B1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736" w:type="dxa"/>
          </w:tcPr>
          <w:p w14:paraId="58F8A88B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5666BE20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3E98C577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C84905D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</w:t>
            </w:r>
            <w:r w:rsidRPr="009A5A20">
              <w:rPr>
                <w:rFonts w:ascii="標楷體" w:eastAsia="標楷體" w:hAnsi="標楷體"/>
              </w:rPr>
              <w:t>/N</w:t>
            </w:r>
          </w:p>
        </w:tc>
        <w:tc>
          <w:tcPr>
            <w:tcW w:w="567" w:type="dxa"/>
          </w:tcPr>
          <w:p w14:paraId="34A34349" w14:textId="77777777" w:rsidR="00142769" w:rsidRPr="009A5A20" w:rsidRDefault="00142769" w:rsidP="001427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65918F7" w14:textId="77777777" w:rsidR="00142769" w:rsidRPr="009A5A20" w:rsidRDefault="00142769" w:rsidP="001427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3CEAC31" w14:textId="56D6C4D7" w:rsidR="00AF6C0F" w:rsidRDefault="00AF6C0F" w:rsidP="00AF6C0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 w:rsidRPr="00D64393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531FA694" w14:textId="530D42E0" w:rsidR="00142769" w:rsidRPr="00E73A34" w:rsidRDefault="00AF6C0F" w:rsidP="00AF6C0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69" w:rsidRPr="00E73A34">
              <w:rPr>
                <w:rFonts w:ascii="標楷體" w:eastAsia="標楷體" w:hAnsi="標楷體" w:hint="eastAsia"/>
              </w:rPr>
              <w:t>若有N階段還款的情況</w:t>
            </w:r>
            <w:r w:rsidR="008B1176" w:rsidRPr="00E73A34">
              <w:rPr>
                <w:rFonts w:ascii="標楷體" w:eastAsia="標楷體" w:hAnsi="標楷體" w:hint="eastAsia"/>
              </w:rPr>
              <w:t>，</w:t>
            </w:r>
            <w:r w:rsidR="00142769" w:rsidRPr="00E73A34">
              <w:rPr>
                <w:rFonts w:ascii="標楷體" w:eastAsia="標楷體" w:hAnsi="標楷體" w:hint="eastAsia"/>
              </w:rPr>
              <w:t>此</w:t>
            </w:r>
            <w:r>
              <w:rPr>
                <w:rFonts w:ascii="標楷體" w:eastAsia="標楷體" w:hAnsi="標楷體"/>
              </w:rPr>
              <w:br/>
            </w:r>
            <w:r w:rsidR="00142769" w:rsidRPr="00E73A34">
              <w:rPr>
                <w:rFonts w:ascii="標楷體" w:eastAsia="標楷體" w:hAnsi="標楷體" w:hint="eastAsia"/>
              </w:rPr>
              <w:t>區會存入大於0之年度數字代表N:第N階段還款</w:t>
            </w:r>
          </w:p>
          <w:p w14:paraId="00465682" w14:textId="553FA993" w:rsidR="00142769" w:rsidRPr="00E73A34" w:rsidRDefault="00AF6C0F" w:rsidP="00E73A3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142769" w:rsidRPr="00E73A34">
              <w:rPr>
                <w:rFonts w:ascii="標楷體" w:eastAsia="標楷體" w:hAnsi="標楷體" w:hint="eastAsia"/>
              </w:rPr>
              <w:t>Ne</w:t>
            </w:r>
            <w:r w:rsidR="00142769" w:rsidRPr="00E73A34">
              <w:rPr>
                <w:rFonts w:ascii="標楷體" w:eastAsia="標楷體" w:hAnsi="標楷體"/>
              </w:rPr>
              <w:t>gMain.</w:t>
            </w:r>
            <w:r w:rsidR="00142769" w:rsidRPr="00E73A34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FA18EB" w:rsidRPr="009A5A20" w14:paraId="788C54D1" w14:textId="77777777" w:rsidTr="00A3691F">
        <w:trPr>
          <w:trHeight w:val="244"/>
          <w:jc w:val="center"/>
        </w:trPr>
        <w:tc>
          <w:tcPr>
            <w:tcW w:w="456" w:type="dxa"/>
          </w:tcPr>
          <w:p w14:paraId="0B332944" w14:textId="73257048" w:rsidR="00FA18EB" w:rsidRPr="009A5A20" w:rsidRDefault="00FA18EB" w:rsidP="00FA18E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44C2D072" w14:textId="77777777" w:rsidR="00FA18EB" w:rsidRPr="009A5A20" w:rsidRDefault="00FA18EB" w:rsidP="00FA18E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00C38ED8" w14:textId="77777777" w:rsidR="00FA18EB" w:rsidRPr="009A5A20" w:rsidRDefault="00FA18EB" w:rsidP="00FA18E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94B9762" w14:textId="77777777" w:rsidR="00FA18EB" w:rsidRPr="009A5A20" w:rsidRDefault="00FA18EB" w:rsidP="00FA18E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3FB7D2C" w14:textId="77777777" w:rsidR="00FA18EB" w:rsidRPr="009A5A20" w:rsidRDefault="00FA18EB" w:rsidP="00FA18E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FDB583" w14:textId="77777777" w:rsidR="00FA18EB" w:rsidRPr="009A5A20" w:rsidRDefault="00FA18EB" w:rsidP="00FA18E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2922BA" w14:textId="77777777" w:rsidR="00FA18EB" w:rsidRPr="009A5A20" w:rsidRDefault="00FA18EB" w:rsidP="00FA18E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E2625FD" w14:textId="24BD46C5" w:rsidR="00FA18EB" w:rsidRPr="009A5A20" w:rsidRDefault="00BC215B" w:rsidP="00FA18E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1D73CF" w:rsidRPr="002C21BA">
              <w:rPr>
                <w:rFonts w:ascii="標楷體" w:eastAsia="標楷體" w:hAnsi="標楷體" w:hint="eastAsia"/>
              </w:rPr>
              <w:t>連結至【</w:t>
            </w:r>
            <w:r w:rsidR="001D73CF" w:rsidRPr="002C21BA">
              <w:rPr>
                <w:rFonts w:ascii="標楷體" w:eastAsia="標楷體" w:hAnsi="標楷體"/>
              </w:rPr>
              <w:t>L1</w:t>
            </w:r>
            <w:r w:rsidR="001D73CF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C07AAC" w:rsidRPr="001677D0" w14:paraId="0ECCE0EF" w14:textId="77777777" w:rsidTr="00C9055A">
        <w:trPr>
          <w:trHeight w:val="291"/>
          <w:jc w:val="center"/>
        </w:trPr>
        <w:tc>
          <w:tcPr>
            <w:tcW w:w="456" w:type="dxa"/>
          </w:tcPr>
          <w:p w14:paraId="53F1FBCF" w14:textId="77777777" w:rsidR="00C07AAC" w:rsidRPr="001677D0" w:rsidRDefault="00C07AAC" w:rsidP="00C07AAC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26614420" w14:textId="77777777" w:rsidR="000F0663" w:rsidRDefault="000F0663" w:rsidP="000F066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  <w:p w14:paraId="7C7F4FDF" w14:textId="199FE608" w:rsidR="000F0663" w:rsidRDefault="000F0663" w:rsidP="000F066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[案件種類(</w:t>
            </w:r>
            <w:proofErr w:type="spellStart"/>
            <w:r w:rsidRPr="009A5A20">
              <w:rPr>
                <w:rFonts w:ascii="標楷體" w:eastAsia="標楷體" w:hAnsi="標楷體"/>
              </w:rPr>
              <w:t>NegMain.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1:債協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時不可</w:t>
            </w:r>
            <w:r w:rsidR="00036D1B"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</w:rPr>
              <w:t>(資料來源為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8A2519">
              <w:rPr>
                <w:rFonts w:ascii="標楷體" w:eastAsia="標楷體" w:hAnsi="標楷體" w:hint="eastAsia"/>
              </w:rPr>
              <w:t>L5706債權比例分攤資料維護(匯入)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)</w:t>
            </w:r>
            <w:r w:rsidR="00E15F7B">
              <w:rPr>
                <w:rFonts w:ascii="標楷體" w:eastAsia="標楷體" w:hAnsi="標楷體"/>
              </w:rPr>
              <w:t xml:space="preserve"> </w:t>
            </w:r>
          </w:p>
          <w:p w14:paraId="1F464AAE" w14:textId="62F5954A" w:rsidR="00C07AAC" w:rsidRDefault="000F0663" w:rsidP="000F066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C036CE">
              <w:rPr>
                <w:rFonts w:ascii="標楷體" w:eastAsia="標楷體" w:hAnsi="標楷體" w:hint="eastAsia"/>
              </w:rPr>
              <w:t>功能為</w:t>
            </w:r>
            <w:r>
              <w:rPr>
                <w:rFonts w:ascii="標楷體" w:eastAsia="標楷體" w:hAnsi="標楷體" w:hint="eastAsia"/>
              </w:rPr>
              <w:t>[新增]、[修改]、[</w:t>
            </w:r>
            <w:r w:rsidRPr="004E4766">
              <w:rPr>
                <w:rFonts w:ascii="標楷體" w:eastAsia="標楷體" w:hAnsi="標楷體" w:hint="eastAsia"/>
              </w:rPr>
              <w:t>註銷債權</w:t>
            </w:r>
            <w:r>
              <w:rPr>
                <w:rFonts w:ascii="標楷體" w:eastAsia="標楷體" w:hAnsi="標楷體" w:hint="eastAsia"/>
              </w:rPr>
              <w:t>]、[變更還款條件]、[二階段新增]</w:t>
            </w:r>
            <w:r w:rsidR="00C036CE">
              <w:rPr>
                <w:rFonts w:ascii="標楷體" w:eastAsia="標楷體" w:hAnsi="標楷體" w:hint="eastAsia"/>
              </w:rPr>
              <w:t>才</w:t>
            </w:r>
            <w:r>
              <w:rPr>
                <w:rFonts w:ascii="標楷體" w:eastAsia="標楷體" w:hAnsi="標楷體" w:hint="eastAsia"/>
              </w:rPr>
              <w:t>可</w:t>
            </w:r>
            <w:r w:rsidR="00F37BBC">
              <w:rPr>
                <w:rFonts w:ascii="標楷體" w:eastAsia="標楷體" w:hAnsi="標楷體" w:hint="eastAsia"/>
              </w:rPr>
              <w:t>輸入</w:t>
            </w:r>
          </w:p>
          <w:p w14:paraId="3E686D13" w14:textId="26DACCFA" w:rsidR="005D749C" w:rsidRPr="009A5A20" w:rsidRDefault="005D749C" w:rsidP="005D749C">
            <w:pPr>
              <w:ind w:left="360" w:hangingChars="150" w:hanging="3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若有異動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需檢核下列項目:</w:t>
            </w:r>
          </w:p>
          <w:p w14:paraId="472D3869" w14:textId="7F8FADC2" w:rsidR="005D749C" w:rsidRPr="005D749C" w:rsidRDefault="005D749C" w:rsidP="005D749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</w:t>
            </w:r>
            <w:r w:rsidRPr="005D749C">
              <w:rPr>
                <w:rFonts w:ascii="標楷體" w:eastAsia="標楷體" w:hAnsi="標楷體" w:hint="eastAsia"/>
              </w:rPr>
              <w:t>[債權機構(</w:t>
            </w:r>
            <w:proofErr w:type="spellStart"/>
            <w:r w:rsidRPr="005D749C">
              <w:rPr>
                <w:rFonts w:ascii="標楷體" w:eastAsia="標楷體" w:hAnsi="標楷體"/>
              </w:rPr>
              <w:t>NegFinShare.FinCode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不可有重複的資料</w:t>
            </w:r>
            <w:r w:rsidR="00ED543D" w:rsidRPr="00C54A5F">
              <w:rPr>
                <w:rFonts w:ascii="標楷體" w:eastAsia="標楷體" w:hAnsi="標楷體" w:hint="eastAsia"/>
              </w:rPr>
              <w:t>，</w:t>
            </w:r>
            <w:r w:rsidR="00C532C5">
              <w:rPr>
                <w:rFonts w:ascii="標楷體" w:eastAsia="標楷體" w:hAnsi="標楷體" w:hint="eastAsia"/>
              </w:rPr>
              <w:t>最少</w:t>
            </w:r>
            <w:r w:rsidR="00ED543D">
              <w:rPr>
                <w:rFonts w:ascii="標楷體" w:eastAsia="標楷體" w:hAnsi="標楷體" w:hint="eastAsia"/>
              </w:rPr>
              <w:t>必須</w:t>
            </w:r>
            <w:r w:rsidR="00E07F4A">
              <w:rPr>
                <w:rFonts w:ascii="標楷體" w:eastAsia="標楷體" w:hAnsi="標楷體" w:hint="eastAsia"/>
              </w:rPr>
              <w:t>一筆資料</w:t>
            </w:r>
          </w:p>
          <w:p w14:paraId="2CD9EB10" w14:textId="2068388D" w:rsidR="005D749C" w:rsidRPr="005D749C" w:rsidRDefault="005D749C" w:rsidP="005D749C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5D749C">
              <w:rPr>
                <w:rFonts w:ascii="標楷體" w:eastAsia="標楷體" w:hAnsi="標楷體" w:hint="eastAsia"/>
              </w:rPr>
              <w:t>[簽約金額(</w:t>
            </w:r>
            <w:proofErr w:type="spellStart"/>
            <w:r w:rsidRPr="005D749C">
              <w:rPr>
                <w:rFonts w:ascii="標楷體" w:eastAsia="標楷體" w:hAnsi="標楷體"/>
              </w:rPr>
              <w:t>NegFinShare.ContractAmt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合計需等於[簽約總金額</w:t>
            </w:r>
            <w:r>
              <w:rPr>
                <w:rFonts w:ascii="標楷體" w:eastAsia="標楷體" w:hAnsi="標楷體"/>
              </w:rPr>
              <w:br/>
            </w:r>
            <w:r w:rsidRPr="005D749C">
              <w:rPr>
                <w:rFonts w:ascii="標楷體" w:eastAsia="標楷體" w:hAnsi="標楷體" w:hint="eastAsia"/>
              </w:rPr>
              <w:t>(</w:t>
            </w:r>
            <w:proofErr w:type="spellStart"/>
            <w:r w:rsidRPr="005D749C">
              <w:rPr>
                <w:rFonts w:ascii="標楷體" w:eastAsia="標楷體" w:hAnsi="標楷體" w:hint="eastAsia"/>
              </w:rPr>
              <w:t>Ne</w:t>
            </w:r>
            <w:r w:rsidRPr="005D749C">
              <w:rPr>
                <w:rFonts w:ascii="標楷體" w:eastAsia="標楷體" w:hAnsi="標楷體"/>
              </w:rPr>
              <w:t>gMain.</w:t>
            </w:r>
            <w:r w:rsidRPr="005D749C">
              <w:rPr>
                <w:rFonts w:ascii="標楷體" w:eastAsia="標楷體" w:hAnsi="標楷體" w:hint="eastAsia"/>
              </w:rPr>
              <w:t>TotalContrAmt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</w:p>
          <w:p w14:paraId="3F1B9343" w14:textId="1A573FF5" w:rsidR="005D749C" w:rsidRPr="005D749C" w:rsidRDefault="005D749C" w:rsidP="005D749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(3)</w:t>
            </w:r>
            <w:r w:rsidRPr="005D749C">
              <w:rPr>
                <w:rFonts w:ascii="標楷體" w:eastAsia="標楷體" w:hAnsi="標楷體" w:hint="eastAsia"/>
              </w:rPr>
              <w:t>[債權比例%(</w:t>
            </w:r>
            <w:proofErr w:type="spellStart"/>
            <w:r w:rsidRPr="005D749C">
              <w:rPr>
                <w:rFonts w:ascii="標楷體" w:eastAsia="標楷體" w:hAnsi="標楷體"/>
              </w:rPr>
              <w:t>NegFinShare.AmtRatio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合計需等於100%</w:t>
            </w:r>
            <w:r w:rsidR="00B97394" w:rsidRPr="00C54A5F">
              <w:rPr>
                <w:rFonts w:ascii="標楷體" w:eastAsia="標楷體" w:hAnsi="標楷體" w:hint="eastAsia"/>
              </w:rPr>
              <w:t>，</w:t>
            </w:r>
            <w:r w:rsidR="00AA2B7E">
              <w:rPr>
                <w:rFonts w:ascii="標楷體" w:eastAsia="標楷體" w:hAnsi="標楷體" w:hint="eastAsia"/>
              </w:rPr>
              <w:t>若</w:t>
            </w:r>
            <w:r w:rsidR="00AA2B7E" w:rsidRPr="009A5A20">
              <w:rPr>
                <w:rFonts w:ascii="標楷體" w:eastAsia="標楷體" w:hAnsi="標楷體" w:hint="eastAsia"/>
              </w:rPr>
              <w:t>註銷日期</w:t>
            </w:r>
            <w:r w:rsidR="00AA2B7E">
              <w:rPr>
                <w:rFonts w:ascii="標楷體" w:eastAsia="標楷體" w:hAnsi="標楷體" w:hint="eastAsia"/>
              </w:rPr>
              <w:t>有值</w:t>
            </w:r>
            <w:r w:rsidR="00AA2B7E" w:rsidRPr="00433EAE">
              <w:rPr>
                <w:rFonts w:ascii="標楷體" w:eastAsia="標楷體" w:hAnsi="標楷體" w:hint="eastAsia"/>
              </w:rPr>
              <w:t>，</w:t>
            </w:r>
            <w:r w:rsidR="00AA2B7E">
              <w:rPr>
                <w:rFonts w:ascii="標楷體" w:eastAsia="標楷體" w:hAnsi="標楷體" w:hint="eastAsia"/>
              </w:rPr>
              <w:t>則</w:t>
            </w:r>
            <w:r w:rsidR="00B97394">
              <w:rPr>
                <w:rFonts w:ascii="標楷體" w:eastAsia="標楷體" w:hAnsi="標楷體" w:hint="eastAsia"/>
              </w:rPr>
              <w:t>依未註銷</w:t>
            </w:r>
            <w:r w:rsidR="00AA2B7E">
              <w:rPr>
                <w:rFonts w:ascii="標楷體" w:eastAsia="標楷體" w:hAnsi="標楷體"/>
              </w:rPr>
              <w:br/>
            </w:r>
            <w:r w:rsidR="00AA2B7E">
              <w:rPr>
                <w:rFonts w:ascii="標楷體" w:eastAsia="標楷體" w:hAnsi="標楷體" w:hint="eastAsia"/>
              </w:rPr>
              <w:t xml:space="preserve">     </w:t>
            </w:r>
            <w:r w:rsidR="00B97394">
              <w:rPr>
                <w:rFonts w:ascii="標楷體" w:eastAsia="標楷體" w:hAnsi="標楷體" w:hint="eastAsia"/>
              </w:rPr>
              <w:t>債權機構之簽約金額</w:t>
            </w:r>
            <w:r w:rsidR="00AA2B7E">
              <w:rPr>
                <w:rFonts w:ascii="標楷體" w:eastAsia="標楷體" w:hAnsi="標楷體" w:hint="eastAsia"/>
              </w:rPr>
              <w:t>重新</w:t>
            </w:r>
            <w:r w:rsidR="00B97394">
              <w:rPr>
                <w:rFonts w:ascii="標楷體" w:eastAsia="標楷體" w:hAnsi="標楷體" w:hint="eastAsia"/>
              </w:rPr>
              <w:t>計算</w:t>
            </w:r>
          </w:p>
          <w:p w14:paraId="51FDC073" w14:textId="73799A4F" w:rsidR="005D749C" w:rsidRPr="001677D0" w:rsidRDefault="005D749C" w:rsidP="005D749C">
            <w:pPr>
              <w:snapToGrid w:val="0"/>
              <w:ind w:left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(4)</w:t>
            </w:r>
            <w:r w:rsidRPr="009A5A20">
              <w:rPr>
                <w:rFonts w:ascii="標楷體" w:eastAsia="標楷體" w:hAnsi="標楷體" w:hint="eastAsia"/>
              </w:rPr>
              <w:t>[期款(</w:t>
            </w:r>
            <w:proofErr w:type="spellStart"/>
            <w:r w:rsidRPr="009A5A20">
              <w:rPr>
                <w:rFonts w:ascii="標楷體" w:eastAsia="標楷體" w:hAnsi="標楷體"/>
              </w:rPr>
              <w:t>NegFinShare.DueAmt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合計需等於[期款(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="00AA2B7E" w:rsidRPr="00C54A5F">
              <w:rPr>
                <w:rFonts w:ascii="標楷體" w:eastAsia="標楷體" w:hAnsi="標楷體" w:hint="eastAsia"/>
              </w:rPr>
              <w:t>，</w:t>
            </w:r>
            <w:r w:rsidR="00AA2B7E">
              <w:rPr>
                <w:rFonts w:ascii="標楷體" w:eastAsia="標楷體" w:hAnsi="標楷體" w:hint="eastAsia"/>
              </w:rPr>
              <w:t>若</w:t>
            </w:r>
            <w:r w:rsidR="00AA2B7E" w:rsidRPr="009A5A20">
              <w:rPr>
                <w:rFonts w:ascii="標楷體" w:eastAsia="標楷體" w:hAnsi="標楷體" w:hint="eastAsia"/>
              </w:rPr>
              <w:t>註銷日期</w:t>
            </w:r>
            <w:r w:rsidR="00AA2B7E">
              <w:rPr>
                <w:rFonts w:ascii="標楷體" w:eastAsia="標楷體" w:hAnsi="標楷體" w:hint="eastAsia"/>
              </w:rPr>
              <w:t>有值</w:t>
            </w:r>
            <w:r w:rsidR="00AA2B7E" w:rsidRPr="00433EAE">
              <w:rPr>
                <w:rFonts w:ascii="標楷體" w:eastAsia="標楷體" w:hAnsi="標楷體" w:hint="eastAsia"/>
              </w:rPr>
              <w:t>，</w:t>
            </w:r>
            <w:r w:rsidR="00AA2B7E">
              <w:rPr>
                <w:rFonts w:ascii="標楷體" w:eastAsia="標楷體" w:hAnsi="標楷體"/>
              </w:rPr>
              <w:br/>
            </w:r>
            <w:r w:rsidR="00AA2B7E">
              <w:rPr>
                <w:rFonts w:ascii="標楷體" w:eastAsia="標楷體" w:hAnsi="標楷體" w:hint="eastAsia"/>
              </w:rPr>
              <w:t xml:space="preserve">   則</w:t>
            </w:r>
            <w:r w:rsidR="00B97394">
              <w:rPr>
                <w:rFonts w:ascii="標楷體" w:eastAsia="標楷體" w:hAnsi="標楷體" w:hint="eastAsia"/>
              </w:rPr>
              <w:t>依未註銷債權機構之簽約金額</w:t>
            </w:r>
            <w:r w:rsidR="00AA2B7E">
              <w:rPr>
                <w:rFonts w:ascii="標楷體" w:eastAsia="標楷體" w:hAnsi="標楷體" w:hint="eastAsia"/>
              </w:rPr>
              <w:t>重新</w:t>
            </w:r>
            <w:r w:rsidR="00B97394">
              <w:rPr>
                <w:rFonts w:ascii="標楷體" w:eastAsia="標楷體" w:hAnsi="標楷體" w:hint="eastAsia"/>
              </w:rPr>
              <w:t>計算</w:t>
            </w:r>
          </w:p>
        </w:tc>
      </w:tr>
      <w:tr w:rsidR="00596B20" w:rsidRPr="009A5A20" w14:paraId="77897432" w14:textId="77777777" w:rsidTr="00A3691F">
        <w:trPr>
          <w:trHeight w:val="244"/>
          <w:jc w:val="center"/>
        </w:trPr>
        <w:tc>
          <w:tcPr>
            <w:tcW w:w="456" w:type="dxa"/>
          </w:tcPr>
          <w:p w14:paraId="09FCC81E" w14:textId="4804860D" w:rsidR="00596B20" w:rsidRPr="00596B20" w:rsidRDefault="00C036CE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B3EC1"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4195CCD0" w14:textId="74C4D7E1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2ADF1DF5" w14:textId="578E74A0" w:rsidR="00596B20" w:rsidRPr="00052139" w:rsidRDefault="009A0F69" w:rsidP="00596B20">
            <w:pPr>
              <w:rPr>
                <w:rFonts w:ascii="標楷體" w:eastAsia="標楷體" w:hAnsi="標楷體"/>
                <w:highlight w:val="yellow"/>
              </w:rPr>
            </w:pPr>
            <w:r w:rsidRPr="00817331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4C8D040A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8E0CAC6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2CFF149" w14:textId="534DC84C" w:rsidR="00596B20" w:rsidRPr="009A5A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E6851D0" w14:textId="6A09FDA6" w:rsidR="00596B20" w:rsidRDefault="00596B20" w:rsidP="00596B2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C54B4AE" w14:textId="2A9EBC3C" w:rsidR="00596B20" w:rsidRPr="00F06F64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 w:rsidR="00596B20" w:rsidRPr="00433EAE">
              <w:rPr>
                <w:rFonts w:ascii="標楷體" w:eastAsia="標楷體" w:hAnsi="標楷體" w:hint="eastAsia"/>
              </w:rPr>
              <w:t>，</w:t>
            </w:r>
            <w:r w:rsidRPr="00433EAE">
              <w:rPr>
                <w:rFonts w:ascii="標楷體" w:eastAsia="標楷體" w:hAnsi="標楷體" w:hint="eastAsia"/>
              </w:rPr>
              <w:t>檢核條件:</w:t>
            </w:r>
            <w:r w:rsidRPr="00433EAE">
              <w:rPr>
                <w:rFonts w:ascii="標楷體" w:eastAsia="標楷體" w:hAnsi="標楷體"/>
              </w:rPr>
              <w:br/>
            </w:r>
            <w:r w:rsidRPr="00433EAE">
              <w:rPr>
                <w:rFonts w:ascii="標楷體" w:eastAsia="標楷體" w:hAnsi="標楷體" w:hint="eastAsia"/>
              </w:rPr>
              <w:t xml:space="preserve">  </w:t>
            </w:r>
            <w:r w:rsidR="00EE2A9D">
              <w:rPr>
                <w:rFonts w:ascii="標楷體" w:eastAsia="標楷體" w:hAnsi="標楷體" w:hint="eastAsia"/>
              </w:rPr>
              <w:t>不可為空白/</w:t>
            </w:r>
            <w:r w:rsidRPr="00433EAE">
              <w:rPr>
                <w:rFonts w:ascii="標楷體" w:eastAsia="標楷體" w:hAnsi="標楷體"/>
              </w:rPr>
              <w:t>V(</w:t>
            </w:r>
            <w:r w:rsidR="007F42EB" w:rsidRPr="00433EAE">
              <w:rPr>
                <w:rFonts w:ascii="標楷體" w:eastAsia="標楷體" w:hAnsi="標楷體" w:hint="eastAsia"/>
              </w:rPr>
              <w:t>7</w:t>
            </w:r>
            <w:r w:rsidRPr="00433EAE">
              <w:rPr>
                <w:rFonts w:ascii="標楷體" w:eastAsia="標楷體" w:hAnsi="標楷體"/>
              </w:rPr>
              <w:t>)</w:t>
            </w:r>
          </w:p>
          <w:p w14:paraId="43177FAA" w14:textId="73CAA9AB" w:rsidR="00596B20" w:rsidRPr="009A5A20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596B20"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0F0663" w:rsidRPr="009A5A20" w14:paraId="17282DF5" w14:textId="77777777" w:rsidTr="00A3691F">
        <w:trPr>
          <w:trHeight w:val="244"/>
          <w:jc w:val="center"/>
        </w:trPr>
        <w:tc>
          <w:tcPr>
            <w:tcW w:w="456" w:type="dxa"/>
          </w:tcPr>
          <w:p w14:paraId="38691AFE" w14:textId="3BC02C5B" w:rsidR="000F0663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24</w:t>
            </w:r>
          </w:p>
        </w:tc>
        <w:tc>
          <w:tcPr>
            <w:tcW w:w="1736" w:type="dxa"/>
          </w:tcPr>
          <w:p w14:paraId="333D6482" w14:textId="349A352E" w:rsidR="000F0663" w:rsidRPr="009A5A20" w:rsidRDefault="000F0663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查詢銀行代碼</w:t>
            </w:r>
          </w:p>
        </w:tc>
        <w:tc>
          <w:tcPr>
            <w:tcW w:w="780" w:type="dxa"/>
          </w:tcPr>
          <w:p w14:paraId="55459330" w14:textId="178B1E48" w:rsidR="000F0663" w:rsidRDefault="000F0663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92C689C" w14:textId="77777777" w:rsidR="000F0663" w:rsidRPr="009A5A20" w:rsidRDefault="000F0663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7B61025" w14:textId="77777777" w:rsidR="000F0663" w:rsidRPr="009A5A20" w:rsidRDefault="000F0663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9655B9" w14:textId="77777777" w:rsidR="000F0663" w:rsidRPr="009A5A20" w:rsidRDefault="000F0663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6384D4" w14:textId="4584D485" w:rsidR="000F0663" w:rsidRPr="009A5A20" w:rsidRDefault="000F0663" w:rsidP="00596B2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CEBA511" w14:textId="00F8069F" w:rsidR="000F0663" w:rsidRDefault="00595EF1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供查詢並帶回[</w:t>
            </w:r>
            <w:r w:rsidRPr="009A5A20">
              <w:rPr>
                <w:rFonts w:ascii="標楷體" w:eastAsia="標楷體" w:hAnsi="標楷體" w:hint="eastAsia"/>
              </w:rPr>
              <w:t>債權銀行</w:t>
            </w:r>
            <w:r>
              <w:rPr>
                <w:rFonts w:ascii="標楷體" w:eastAsia="標楷體" w:hAnsi="標楷體" w:hint="eastAsia"/>
              </w:rPr>
              <w:t>代號]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 w:rsidR="000F0663" w:rsidRPr="009A5A20">
              <w:rPr>
                <w:rFonts w:ascii="標楷體" w:eastAsia="標楷體" w:hAnsi="標楷體" w:hint="eastAsia"/>
              </w:rPr>
              <w:t>連</w:t>
            </w:r>
            <w:r w:rsidR="000F0663" w:rsidRPr="002C21BA">
              <w:rPr>
                <w:rFonts w:ascii="標楷體" w:eastAsia="標楷體" w:hAnsi="標楷體" w:hint="eastAsia"/>
              </w:rPr>
              <w:t>結</w:t>
            </w:r>
            <w:r w:rsidR="000F0663" w:rsidRPr="009A5A20">
              <w:rPr>
                <w:rFonts w:ascii="標楷體" w:eastAsia="標楷體" w:hAnsi="標楷體" w:hint="eastAsia"/>
              </w:rPr>
              <w:t>至</w:t>
            </w:r>
            <w:r w:rsidR="000F0663" w:rsidRPr="002C21BA">
              <w:rPr>
                <w:rFonts w:ascii="標楷體" w:eastAsia="標楷體" w:hAnsi="標楷體" w:hint="eastAsia"/>
              </w:rPr>
              <w:t>【</w:t>
            </w:r>
            <w:r w:rsidR="000F0663" w:rsidRPr="009A5A20">
              <w:rPr>
                <w:rFonts w:ascii="標楷體" w:eastAsia="標楷體" w:hAnsi="標楷體" w:hint="eastAsia"/>
              </w:rPr>
              <w:t>L5974 債權銀行帳號明細資料查詢</w:t>
            </w:r>
            <w:r w:rsidR="000F0663">
              <w:rPr>
                <w:rFonts w:ascii="標楷體" w:eastAsia="標楷體" w:hAnsi="標楷體" w:hint="eastAsia"/>
              </w:rPr>
              <w:t>】</w:t>
            </w:r>
          </w:p>
        </w:tc>
      </w:tr>
      <w:tr w:rsidR="00596B20" w:rsidRPr="009A5A20" w14:paraId="31F6FE44" w14:textId="77777777" w:rsidTr="00A3691F">
        <w:trPr>
          <w:trHeight w:val="244"/>
          <w:jc w:val="center"/>
        </w:trPr>
        <w:tc>
          <w:tcPr>
            <w:tcW w:w="456" w:type="dxa"/>
          </w:tcPr>
          <w:p w14:paraId="6F10F49C" w14:textId="3E89AF60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25</w:t>
            </w:r>
          </w:p>
        </w:tc>
        <w:tc>
          <w:tcPr>
            <w:tcW w:w="1736" w:type="dxa"/>
          </w:tcPr>
          <w:p w14:paraId="7884EFE4" w14:textId="3A89A2D9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1EF3FB56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FDCF50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406E4F6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8A9459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A69F239" w14:textId="4D391F1F" w:rsidR="00596B20" w:rsidRDefault="00596B20" w:rsidP="00596B2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D4BCC03" w14:textId="2D05E597" w:rsidR="00596B20" w:rsidRDefault="00FD4C32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7F5978">
              <w:rPr>
                <w:rFonts w:ascii="標楷體" w:eastAsia="標楷體" w:hAnsi="標楷體" w:hint="eastAsia"/>
              </w:rPr>
              <w:t>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3D7E5105" w14:textId="127C5784" w:rsidR="00036D1B" w:rsidRPr="009A5A20" w:rsidRDefault="00036D1B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596B20" w:rsidRPr="009A5A20" w14:paraId="69F3667E" w14:textId="77777777" w:rsidTr="00A3691F">
        <w:trPr>
          <w:trHeight w:val="244"/>
          <w:jc w:val="center"/>
        </w:trPr>
        <w:tc>
          <w:tcPr>
            <w:tcW w:w="456" w:type="dxa"/>
          </w:tcPr>
          <w:p w14:paraId="74FEDE12" w14:textId="11CECAB1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26</w:t>
            </w:r>
          </w:p>
        </w:tc>
        <w:tc>
          <w:tcPr>
            <w:tcW w:w="1736" w:type="dxa"/>
          </w:tcPr>
          <w:p w14:paraId="709A59CA" w14:textId="7721FB34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6C7380F5" w14:textId="6DAEE1D0" w:rsidR="00596B20" w:rsidRPr="009A5A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26272A78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79513FC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D2C94F2" w14:textId="6919E65D" w:rsidR="00596B20" w:rsidRPr="009A5A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25ADF0E" w14:textId="21A77D17" w:rsidR="00596B20" w:rsidRDefault="00596B20" w:rsidP="00596B2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0E29E0C" w14:textId="5E4E2520" w:rsidR="00F06F64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="00596B20" w:rsidRPr="00F06F64">
              <w:rPr>
                <w:rFonts w:ascii="標楷體" w:eastAsia="標楷體" w:hAnsi="標楷體" w:hint="eastAsia"/>
              </w:rPr>
              <w:t>輸入數字，檢核條件:</w:t>
            </w:r>
          </w:p>
          <w:p w14:paraId="3176A623" w14:textId="275F13E3" w:rsidR="00596B20" w:rsidRPr="00F06F64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A2B7E" w:rsidRPr="00F27153">
              <w:rPr>
                <w:rFonts w:ascii="標楷體" w:eastAsia="標楷體" w:hAnsi="標楷體" w:hint="eastAsia"/>
              </w:rPr>
              <w:t>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232BFF71" w14:textId="43AEA8B8" w:rsidR="00596B20" w:rsidRPr="009A5A20" w:rsidRDefault="00F06F64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96B20"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596B20" w:rsidRPr="009A5A20" w14:paraId="2F27BE87" w14:textId="77777777" w:rsidTr="00A3691F">
        <w:trPr>
          <w:trHeight w:val="244"/>
          <w:jc w:val="center"/>
        </w:trPr>
        <w:tc>
          <w:tcPr>
            <w:tcW w:w="456" w:type="dxa"/>
          </w:tcPr>
          <w:p w14:paraId="71CF5316" w14:textId="1AF20AF1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27</w:t>
            </w:r>
          </w:p>
        </w:tc>
        <w:tc>
          <w:tcPr>
            <w:tcW w:w="1736" w:type="dxa"/>
          </w:tcPr>
          <w:p w14:paraId="39B3658F" w14:textId="64D3971B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324BEE73" w14:textId="4EE09629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60780E7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8E8F091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B61AB90" w14:textId="24584E40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FF98B1" w14:textId="36A60055" w:rsidR="00596B20" w:rsidRDefault="005B23D4" w:rsidP="00596B2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4B527B15" w14:textId="2416BFD6" w:rsidR="00596B20" w:rsidRPr="00F06F64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B23D4">
              <w:rPr>
                <w:rFonts w:ascii="標楷體" w:eastAsia="標楷體" w:hAnsi="標楷體" w:hint="eastAsia"/>
              </w:rPr>
              <w:t>系統自動算出數字</w:t>
            </w:r>
            <w:r w:rsidR="005B23D4" w:rsidRPr="00F06F64">
              <w:rPr>
                <w:rFonts w:ascii="標楷體" w:eastAsia="標楷體" w:hAnsi="標楷體" w:hint="eastAsia"/>
              </w:rPr>
              <w:t>，</w:t>
            </w:r>
            <w:r w:rsidR="005B23D4">
              <w:rPr>
                <w:rFonts w:ascii="標楷體" w:eastAsia="標楷體" w:hAnsi="標楷體" w:hint="eastAsia"/>
              </w:rPr>
              <w:t>不可輸</w:t>
            </w:r>
            <w:r w:rsidR="005B23D4">
              <w:rPr>
                <w:rFonts w:ascii="標楷體" w:eastAsia="標楷體" w:hAnsi="標楷體"/>
              </w:rPr>
              <w:br/>
            </w:r>
            <w:r w:rsidR="005B23D4">
              <w:rPr>
                <w:rFonts w:ascii="標楷體" w:eastAsia="標楷體" w:hAnsi="標楷體" w:hint="eastAsia"/>
              </w:rPr>
              <w:t xml:space="preserve">  入</w:t>
            </w:r>
          </w:p>
          <w:p w14:paraId="14918F00" w14:textId="26A0B810" w:rsidR="00596B20" w:rsidRPr="009A5A20" w:rsidRDefault="00F06F64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96B20"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596B20" w:rsidRPr="009A5A20" w14:paraId="2E5BD7E6" w14:textId="77777777" w:rsidTr="00A3691F">
        <w:trPr>
          <w:trHeight w:val="244"/>
          <w:jc w:val="center"/>
        </w:trPr>
        <w:tc>
          <w:tcPr>
            <w:tcW w:w="456" w:type="dxa"/>
          </w:tcPr>
          <w:p w14:paraId="3F4D19B7" w14:textId="1D372D8D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28</w:t>
            </w:r>
          </w:p>
        </w:tc>
        <w:tc>
          <w:tcPr>
            <w:tcW w:w="1736" w:type="dxa"/>
          </w:tcPr>
          <w:p w14:paraId="0BE04EE3" w14:textId="202E62AE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373EFFEE" w14:textId="3C3FF463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6ED2069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201128B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313365" w14:textId="77AFE1D8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08D5574" w14:textId="39D2650D" w:rsidR="00596B20" w:rsidRDefault="005B23D4" w:rsidP="00596B2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96549F7" w14:textId="77777777" w:rsidR="005B23D4" w:rsidRPr="00F06F64" w:rsidRDefault="005B23D4" w:rsidP="005B23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1.系統自動算出數字</w:t>
            </w:r>
            <w:r w:rsidRPr="00F06F64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不可輸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入</w:t>
            </w:r>
          </w:p>
          <w:p w14:paraId="1913F99E" w14:textId="78B60A43" w:rsidR="00596B20" w:rsidRPr="009A5A20" w:rsidRDefault="00F06F64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96B20"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596B20" w:rsidRPr="009A5A20" w14:paraId="048E0B8A" w14:textId="77777777" w:rsidTr="00A3691F">
        <w:trPr>
          <w:trHeight w:val="244"/>
          <w:jc w:val="center"/>
        </w:trPr>
        <w:tc>
          <w:tcPr>
            <w:tcW w:w="456" w:type="dxa"/>
          </w:tcPr>
          <w:p w14:paraId="097C9FDD" w14:textId="2F622FFD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29</w:t>
            </w:r>
          </w:p>
        </w:tc>
        <w:tc>
          <w:tcPr>
            <w:tcW w:w="1736" w:type="dxa"/>
          </w:tcPr>
          <w:p w14:paraId="0D0DA46D" w14:textId="132BC957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5F69937B" w14:textId="11D7BF3D" w:rsidR="00596B20" w:rsidRPr="009A5A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04BC420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5AFF5CA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750B17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3760DA" w14:textId="1CD03638" w:rsidR="00596B20" w:rsidRDefault="00596B20" w:rsidP="00596B2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7ABCB883" w14:textId="79DC2E1E" w:rsidR="00596B20" w:rsidRPr="00F06F64" w:rsidRDefault="00F06F64" w:rsidP="00F06F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 w:rsidR="00ED543D" w:rsidRPr="00BE0A90">
              <w:rPr>
                <w:rFonts w:ascii="標楷體" w:eastAsia="標楷體" w:hAnsi="標楷體" w:hint="eastAsia"/>
              </w:rPr>
              <w:t>，</w:t>
            </w:r>
            <w:r w:rsidR="007F42EB" w:rsidRPr="00BE0A90">
              <w:rPr>
                <w:rFonts w:ascii="標楷體" w:eastAsia="標楷體" w:hAnsi="標楷體" w:hint="eastAsia"/>
              </w:rPr>
              <w:t>檢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="007F42EB" w:rsidRPr="00BE0A90">
              <w:rPr>
                <w:rFonts w:ascii="標楷體" w:eastAsia="標楷體" w:hAnsi="標楷體" w:hint="eastAsia"/>
              </w:rPr>
              <w:t>核條件</w:t>
            </w:r>
            <w:r w:rsidR="007F42EB">
              <w:rPr>
                <w:rFonts w:ascii="標楷體" w:eastAsia="標楷體" w:hAnsi="標楷體" w:hint="eastAsia"/>
              </w:rPr>
              <w:t>:</w:t>
            </w:r>
            <w:r w:rsidR="007F42EB" w:rsidRPr="00A45C64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6E666E">
              <w:rPr>
                <w:rFonts w:ascii="標楷體" w:eastAsia="標楷體" w:hAnsi="標楷體"/>
                <w:lang w:eastAsia="zh-HK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="007F42EB" w:rsidRPr="00A45C64">
              <w:rPr>
                <w:rFonts w:ascii="標楷體" w:eastAsia="標楷體" w:hAnsi="標楷體" w:hint="eastAsia"/>
              </w:rPr>
              <w:t>/A(DATE,0)</w:t>
            </w:r>
          </w:p>
          <w:p w14:paraId="128B4977" w14:textId="4D881E6D" w:rsidR="00596B20" w:rsidRPr="009A5A20" w:rsidRDefault="00FD4C32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F06F64">
              <w:rPr>
                <w:rFonts w:ascii="標楷體" w:eastAsia="標楷體" w:hAnsi="標楷體" w:hint="eastAsia"/>
              </w:rPr>
              <w:t>.</w:t>
            </w:r>
            <w:r w:rsidR="00596B20"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596B20" w:rsidRPr="009A5A20" w14:paraId="553A25AB" w14:textId="77777777" w:rsidTr="00A3691F">
        <w:trPr>
          <w:trHeight w:val="244"/>
          <w:jc w:val="center"/>
        </w:trPr>
        <w:tc>
          <w:tcPr>
            <w:tcW w:w="456" w:type="dxa"/>
          </w:tcPr>
          <w:p w14:paraId="12D0E654" w14:textId="3CDF1633" w:rsidR="00596B20" w:rsidRPr="00596B20" w:rsidRDefault="000B3EC1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736" w:type="dxa"/>
          </w:tcPr>
          <w:p w14:paraId="7320CF99" w14:textId="49D03CF8" w:rsidR="00596B20" w:rsidRPr="00596B20" w:rsidRDefault="00596B20" w:rsidP="00596B2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4CC90B6E" w14:textId="0562DEE6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C855B3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B8C8C98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FA7185" w14:textId="77777777" w:rsidR="00596B20" w:rsidRPr="009A5A20" w:rsidRDefault="00596B20" w:rsidP="00596B2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E1CE0A" w14:textId="1A2B8C0E" w:rsidR="00596B20" w:rsidRDefault="005B23D4" w:rsidP="00596B2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2F4C8975" w14:textId="66145968" w:rsidR="00596B20" w:rsidRPr="00F06F64" w:rsidRDefault="00F06F64" w:rsidP="00BB489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96B20" w:rsidRPr="00F06F64">
              <w:rPr>
                <w:rFonts w:ascii="標楷體" w:eastAsia="標楷體" w:hAnsi="標楷體" w:hint="eastAsia"/>
              </w:rPr>
              <w:t>若[註銷日期</w:t>
            </w:r>
            <w:r w:rsidR="00BB4893">
              <w:rPr>
                <w:rFonts w:ascii="標楷體" w:eastAsia="標楷體" w:hAnsi="標楷體"/>
              </w:rPr>
              <w:br/>
            </w:r>
            <w:r w:rsidR="00596B20" w:rsidRPr="00F06F64">
              <w:rPr>
                <w:rFonts w:ascii="標楷體" w:eastAsia="標楷體" w:hAnsi="標楷體" w:hint="eastAsia"/>
              </w:rPr>
              <w:t>(</w:t>
            </w:r>
            <w:proofErr w:type="spellStart"/>
            <w:r w:rsidR="00596B20" w:rsidRPr="00F06F64">
              <w:rPr>
                <w:rFonts w:ascii="標楷體" w:eastAsia="標楷體" w:hAnsi="標楷體"/>
              </w:rPr>
              <w:t>NegFinShare.CancelDate</w:t>
            </w:r>
            <w:proofErr w:type="spellEnd"/>
            <w:r w:rsidR="00596B20" w:rsidRPr="00F06F64">
              <w:rPr>
                <w:rFonts w:ascii="標楷體" w:eastAsia="標楷體" w:hAnsi="標楷體"/>
              </w:rPr>
              <w:t>)</w:t>
            </w:r>
            <w:r w:rsidR="00596B20" w:rsidRPr="00F06F64">
              <w:rPr>
                <w:rFonts w:ascii="標楷體" w:eastAsia="標楷體" w:hAnsi="標楷體" w:hint="eastAsia"/>
              </w:rPr>
              <w:t>]</w:t>
            </w:r>
            <w:r w:rsidR="00ED543D">
              <w:rPr>
                <w:rFonts w:ascii="標楷體" w:eastAsia="標楷體" w:hAnsi="標楷體" w:hint="eastAsia"/>
              </w:rPr>
              <w:t>有值時</w:t>
            </w:r>
            <w:r w:rsidR="00036D1B" w:rsidRPr="00BE0A90">
              <w:rPr>
                <w:rFonts w:ascii="標楷體" w:eastAsia="標楷體" w:hAnsi="標楷體" w:hint="eastAsia"/>
              </w:rPr>
              <w:t>，</w:t>
            </w:r>
            <w:r w:rsidR="0058669F">
              <w:rPr>
                <w:rFonts w:ascii="標楷體" w:eastAsia="標楷體" w:hAnsi="標楷體" w:hint="eastAsia"/>
              </w:rPr>
              <w:t>固定</w:t>
            </w:r>
            <w:r w:rsidR="00785CF8">
              <w:rPr>
                <w:rFonts w:ascii="標楷體" w:eastAsia="標楷體" w:hAnsi="標楷體" w:hint="eastAsia"/>
              </w:rPr>
              <w:t>=[</w:t>
            </w:r>
            <w:r w:rsidR="00785CF8" w:rsidRPr="009A5A20">
              <w:rPr>
                <w:rFonts w:ascii="標楷體" w:eastAsia="標楷體" w:hAnsi="標楷體" w:hint="eastAsia"/>
              </w:rPr>
              <w:t>簽約金額</w:t>
            </w:r>
            <w:r w:rsidR="00785CF8">
              <w:rPr>
                <w:rFonts w:ascii="標楷體" w:eastAsia="標楷體" w:hAnsi="標楷體" w:hint="eastAsia"/>
              </w:rPr>
              <w:t>]</w:t>
            </w:r>
            <w:r w:rsidR="005B23D4" w:rsidRPr="00F06F64">
              <w:rPr>
                <w:rFonts w:ascii="標楷體" w:eastAsia="標楷體" w:hAnsi="標楷體" w:hint="eastAsia"/>
              </w:rPr>
              <w:t>，</w:t>
            </w:r>
            <w:r w:rsidR="005B23D4">
              <w:rPr>
                <w:rFonts w:ascii="標楷體" w:eastAsia="標楷體" w:hAnsi="標楷體" w:hint="eastAsia"/>
              </w:rPr>
              <w:t>不可</w:t>
            </w:r>
            <w:r w:rsidR="008B1E85">
              <w:rPr>
                <w:rFonts w:ascii="標楷體" w:eastAsia="標楷體" w:hAnsi="標楷體" w:hint="eastAsia"/>
              </w:rPr>
              <w:t>修改</w:t>
            </w:r>
          </w:p>
          <w:p w14:paraId="6CAA1D7D" w14:textId="5195D4DE" w:rsidR="00596B20" w:rsidRPr="009A5A20" w:rsidRDefault="00F06F64" w:rsidP="00596B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596B20"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311E247B" w14:textId="3FD546D7" w:rsidR="00F10456" w:rsidRDefault="00F10456">
      <w:pPr>
        <w:widowControl/>
        <w:rPr>
          <w:rFonts w:ascii="標楷體" w:eastAsia="標楷體" w:hAnsi="標楷體"/>
          <w:sz w:val="26"/>
        </w:rPr>
      </w:pPr>
    </w:p>
    <w:p w14:paraId="740B8CE7" w14:textId="77777777" w:rsidR="00F10456" w:rsidRDefault="00F10456">
      <w:pPr>
        <w:widowControl/>
        <w:rPr>
          <w:rFonts w:ascii="標楷體" w:eastAsia="標楷體" w:hAnsi="標楷體"/>
          <w:sz w:val="26"/>
        </w:rPr>
      </w:pPr>
      <w:r>
        <w:rPr>
          <w:rFonts w:ascii="標楷體" w:eastAsia="標楷體" w:hAnsi="標楷體"/>
          <w:sz w:val="26"/>
        </w:rPr>
        <w:br w:type="page"/>
      </w:r>
    </w:p>
    <w:p w14:paraId="431CB840" w14:textId="77777777" w:rsidR="008D662C" w:rsidRPr="009A5A20" w:rsidRDefault="008D662C">
      <w:pPr>
        <w:widowControl/>
        <w:rPr>
          <w:rFonts w:ascii="標楷體" w:eastAsia="標楷體" w:hAnsi="標楷體"/>
          <w:sz w:val="26"/>
        </w:rPr>
      </w:pPr>
    </w:p>
    <w:p w14:paraId="3471B73F" w14:textId="2BE2C20E" w:rsidR="00D20897" w:rsidRDefault="00D20897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-修改</w:t>
      </w:r>
    </w:p>
    <w:p w14:paraId="29711DAC" w14:textId="76439797" w:rsidR="00142769" w:rsidRPr="009A5A20" w:rsidRDefault="008104E0" w:rsidP="00666D57">
      <w:pPr>
        <w:pStyle w:val="a"/>
        <w:numPr>
          <w:ilvl w:val="0"/>
          <w:numId w:val="0"/>
        </w:numPr>
      </w:pPr>
      <w:r w:rsidRPr="009A5A20">
        <w:rPr>
          <w:rFonts w:ascii="標楷體" w:hAnsi="標楷體" w:hint="eastAsia"/>
        </w:rPr>
        <w:t>輸入畫面</w:t>
      </w:r>
      <w:r>
        <w:rPr>
          <w:rFonts w:ascii="標楷體" w:hAnsi="標楷體" w:hint="eastAsia"/>
        </w:rPr>
        <w:t>:</w:t>
      </w:r>
    </w:p>
    <w:p w14:paraId="5FA2FE52" w14:textId="21B0AB13" w:rsidR="00E3776A" w:rsidRPr="009A5A20" w:rsidRDefault="00817331" w:rsidP="008B1176">
      <w:pPr>
        <w:pStyle w:val="17"/>
      </w:pPr>
      <w:r w:rsidRPr="00817331">
        <w:rPr>
          <w:noProof/>
        </w:rPr>
        <w:drawing>
          <wp:inline distT="0" distB="0" distL="0" distR="0" wp14:anchorId="119FC24F" wp14:editId="6284AECD">
            <wp:extent cx="6479540" cy="396303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C118" w14:textId="4C7EF8A4" w:rsidR="00F73A2B" w:rsidRDefault="00F73A2B" w:rsidP="003F771B">
      <w:pPr>
        <w:pStyle w:val="17"/>
      </w:pPr>
    </w:p>
    <w:p w14:paraId="1A622581" w14:textId="35CFD4E1" w:rsidR="003F771B" w:rsidRPr="009A5A20" w:rsidRDefault="003F771B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-修改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F73A2B" w:rsidRPr="009A5A20" w14:paraId="5DD91CD7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31977050" w14:textId="77777777" w:rsidR="00F73A2B" w:rsidRPr="009A5A20" w:rsidRDefault="00F73A2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9BC888D" w14:textId="77777777" w:rsidR="00F73A2B" w:rsidRPr="009A5A20" w:rsidRDefault="00F73A2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70CF5ABE" w14:textId="77777777" w:rsidR="00F73A2B" w:rsidRPr="009A5A20" w:rsidRDefault="00F73A2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73A2B" w:rsidRPr="009A5A20" w14:paraId="1DF57826" w14:textId="77777777" w:rsidTr="00707D13">
        <w:tc>
          <w:tcPr>
            <w:tcW w:w="848" w:type="dxa"/>
          </w:tcPr>
          <w:p w14:paraId="6D343AA5" w14:textId="77777777" w:rsidR="00F73A2B" w:rsidRPr="009A5A20" w:rsidRDefault="00F73A2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07BAC448" w14:textId="6265547E" w:rsidR="00F73A2B" w:rsidRPr="009A5A20" w:rsidRDefault="00F73A2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6985" w:type="dxa"/>
          </w:tcPr>
          <w:p w14:paraId="26850F8A" w14:textId="504DDA8B" w:rsidR="008D662C" w:rsidRDefault="008D662C" w:rsidP="008D66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 w:rsidRPr="009A5A20">
              <w:rPr>
                <w:rFonts w:ascii="標楷體" w:eastAsia="標楷體" w:hAnsi="標楷體" w:hint="eastAsia"/>
              </w:rPr>
              <w:t>修改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59B1EE02" w14:textId="21ED5EBD" w:rsidR="008D662C" w:rsidRDefault="008D662C" w:rsidP="008D662C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2A584B4F" w14:textId="4BCCA308" w:rsidR="008D662C" w:rsidRDefault="008D662C" w:rsidP="007F7D26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E07F4A">
              <w:rPr>
                <w:rFonts w:ascii="標楷體" w:eastAsia="標楷體" w:hAnsi="標楷體" w:hint="eastAsia"/>
              </w:rPr>
              <w:t>(1)</w:t>
            </w:r>
            <w:r>
              <w:rPr>
                <w:rFonts w:ascii="標楷體" w:eastAsia="標楷體" w:hAnsi="標楷體" w:hint="eastAsia"/>
              </w:rPr>
              <w:t>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A02E3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  <w:r w:rsidR="00E07F4A">
              <w:rPr>
                <w:rFonts w:ascii="標楷體" w:eastAsia="標楷體" w:hAnsi="標楷體"/>
              </w:rPr>
              <w:br/>
            </w:r>
            <w:r w:rsidR="00E07F4A">
              <w:rPr>
                <w:rFonts w:ascii="標楷體" w:eastAsia="標楷體" w:hAnsi="標楷體" w:hint="eastAsia"/>
              </w:rPr>
              <w:t xml:space="preserve">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</w:t>
            </w:r>
            <w:r w:rsidR="00E07F4A">
              <w:rPr>
                <w:rFonts w:ascii="標楷體" w:eastAsia="標楷體" w:hAnsi="標楷體"/>
              </w:rPr>
              <w:br/>
            </w:r>
            <w:r w:rsidR="00E07F4A">
              <w:rPr>
                <w:rFonts w:ascii="標楷體" w:eastAsia="標楷體" w:hAnsi="標楷體" w:hint="eastAsia"/>
              </w:rPr>
              <w:t xml:space="preserve"> </w:t>
            </w:r>
            <w:r w:rsidR="007F7D26">
              <w:rPr>
                <w:rFonts w:ascii="標楷體" w:eastAsia="標楷體" w:hAnsi="標楷體" w:hint="eastAsia"/>
              </w:rPr>
              <w:t>存</w:t>
            </w:r>
            <w:r>
              <w:rPr>
                <w:rFonts w:ascii="標楷體" w:eastAsia="標楷體" w:hAnsi="標楷體" w:hint="eastAsia"/>
              </w:rPr>
              <w:t>在，</w:t>
            </w:r>
            <w:r w:rsidR="007F7D26">
              <w:rPr>
                <w:rFonts w:ascii="標楷體" w:eastAsia="標楷體" w:hAnsi="標楷體" w:hint="eastAsia"/>
              </w:rPr>
              <w:t>不</w:t>
            </w:r>
            <w:r>
              <w:rPr>
                <w:rFonts w:ascii="標楷體" w:eastAsia="標楷體" w:hAnsi="標楷體" w:hint="eastAsia"/>
              </w:rPr>
              <w:t>存在</w:t>
            </w:r>
            <w:r w:rsidR="00A02E30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="007F7D26" w:rsidRPr="006B0DEA">
              <w:rPr>
                <w:rFonts w:ascii="標楷體" w:eastAsia="標楷體" w:hAnsi="標楷體" w:hint="eastAsia"/>
              </w:rPr>
              <w:t>E0003</w:t>
            </w:r>
            <w:r w:rsidR="007F7D26" w:rsidRPr="006B0DEA">
              <w:rPr>
                <w:rFonts w:ascii="標楷體" w:eastAsia="標楷體" w:hAnsi="標楷體"/>
              </w:rPr>
              <w:t>:</w:t>
            </w:r>
            <w:r w:rsidR="007F7D26" w:rsidRPr="006B0DEA">
              <w:rPr>
                <w:rFonts w:ascii="標楷體" w:eastAsia="標楷體" w:hAnsi="標楷體" w:hint="eastAsia"/>
              </w:rPr>
              <w:t>修改資料不存</w:t>
            </w:r>
            <w:r w:rsidR="00A02E30">
              <w:rPr>
                <w:rFonts w:ascii="標楷體" w:eastAsia="標楷體" w:hAnsi="標楷體"/>
              </w:rPr>
              <w:br/>
            </w:r>
            <w:r w:rsidR="00A02E30">
              <w:rPr>
                <w:rFonts w:ascii="標楷體" w:eastAsia="標楷體" w:hAnsi="標楷體" w:hint="eastAsia"/>
              </w:rPr>
              <w:t xml:space="preserve"> </w:t>
            </w:r>
            <w:r w:rsidR="007F7D26" w:rsidRPr="006B0DEA">
              <w:rPr>
                <w:rFonts w:ascii="標楷體" w:eastAsia="標楷體" w:hAnsi="標楷體" w:hint="eastAsia"/>
              </w:rPr>
              <w:t>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1F376FA0" w14:textId="33105375" w:rsidR="00192F1E" w:rsidRDefault="002B6CA1" w:rsidP="008471F8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</w:t>
            </w:r>
            <w:r w:rsidR="00192F1E">
              <w:rPr>
                <w:rFonts w:ascii="標楷體" w:eastAsia="標楷體" w:hAnsi="標楷體" w:hint="eastAsia"/>
              </w:rPr>
              <w:t>若[</w:t>
            </w:r>
            <w:r w:rsidR="00192F1E" w:rsidRPr="00F82E02">
              <w:rPr>
                <w:rFonts w:ascii="標楷體" w:eastAsia="標楷體" w:hAnsi="標楷體" w:hint="eastAsia"/>
              </w:rPr>
              <w:t>債權戶況</w:t>
            </w:r>
            <w:r w:rsidR="00192F1E">
              <w:rPr>
                <w:rFonts w:ascii="標楷體" w:eastAsia="標楷體" w:hAnsi="標楷體" w:hint="eastAsia"/>
              </w:rPr>
              <w:t>]修改為[0:正常]</w:t>
            </w:r>
            <w:r w:rsidR="00A02E30">
              <w:rPr>
                <w:rFonts w:ascii="標楷體" w:eastAsia="標楷體" w:hAnsi="標楷體" w:hint="eastAsia"/>
              </w:rPr>
              <w:t>，</w:t>
            </w:r>
            <w:r w:rsidRPr="00F82E02">
              <w:rPr>
                <w:rFonts w:ascii="標楷體" w:eastAsia="標楷體" w:hAnsi="標楷體" w:hint="eastAsia"/>
              </w:rPr>
              <w:t>檢核[債務協商案件主檔</w:t>
            </w:r>
          </w:p>
          <w:p w14:paraId="34661A55" w14:textId="06AF28A1" w:rsidR="008471F8" w:rsidRDefault="00192F1E" w:rsidP="00192F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B6CA1" w:rsidRPr="00F82E02">
              <w:rPr>
                <w:rFonts w:ascii="標楷體" w:eastAsia="標楷體" w:hAnsi="標楷體" w:hint="eastAsia"/>
              </w:rPr>
              <w:t>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</w:t>
            </w:r>
            <w:r w:rsidR="00A02E30">
              <w:rPr>
                <w:rFonts w:ascii="標楷體" w:eastAsia="標楷體" w:hAnsi="標楷體" w:hint="eastAsia"/>
              </w:rPr>
              <w:t>，</w:t>
            </w:r>
            <w:r w:rsidR="002B6CA1" w:rsidRPr="00F82E02">
              <w:rPr>
                <w:rFonts w:ascii="標楷體" w:eastAsia="標楷體" w:hAnsi="標楷體" w:hint="eastAsia"/>
              </w:rPr>
              <w:t>該[戶號(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</w:t>
            </w:r>
            <w:r w:rsidR="002B6CA1" w:rsidRPr="00F82E02">
              <w:rPr>
                <w:rFonts w:ascii="標楷體" w:eastAsia="標楷體" w:hAnsi="標楷體"/>
              </w:rPr>
              <w:t>gMain.CustNo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)]的[債權戶況</w:t>
            </w:r>
          </w:p>
          <w:p w14:paraId="13326AEE" w14:textId="63B3C961" w:rsidR="008471F8" w:rsidRDefault="008471F8" w:rsidP="008471F8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2B6CA1" w:rsidRPr="00F82E02">
              <w:rPr>
                <w:rFonts w:ascii="標楷體" w:eastAsia="標楷體" w:hAnsi="標楷體" w:hint="eastAsia"/>
              </w:rPr>
              <w:t>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NegMain.Status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</w:t>
            </w:r>
            <w:r w:rsidR="00A02E30"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 w:hint="eastAsia"/>
              </w:rPr>
              <w:t>有</w:t>
            </w:r>
            <w:r w:rsidR="002B6CA1" w:rsidRPr="00F82E02">
              <w:rPr>
                <w:rFonts w:ascii="標楷體" w:eastAsia="標楷體" w:hAnsi="標楷體" w:hint="eastAsia"/>
              </w:rPr>
              <w:t>[0:正常]的資料</w:t>
            </w:r>
            <w:r>
              <w:rPr>
                <w:rFonts w:ascii="標楷體" w:eastAsia="標楷體" w:hAnsi="標楷體" w:hint="eastAsia"/>
              </w:rPr>
              <w:t>但</w:t>
            </w:r>
            <w:r w:rsidR="00AB77A4">
              <w:rPr>
                <w:rFonts w:ascii="標楷體" w:eastAsia="標楷體" w:hAnsi="標楷體" w:hint="eastAsia"/>
              </w:rPr>
              <w:t>非本</w:t>
            </w:r>
            <w:r w:rsidR="002B6CA1">
              <w:rPr>
                <w:rFonts w:ascii="標楷體" w:eastAsia="標楷體" w:hAnsi="標楷體" w:hint="eastAsia"/>
              </w:rPr>
              <w:t>筆</w:t>
            </w:r>
            <w:r w:rsidR="002B6CA1" w:rsidRPr="009A5A20">
              <w:rPr>
                <w:rFonts w:ascii="標楷體" w:eastAsia="標楷體" w:hAnsi="標楷體"/>
              </w:rPr>
              <w:t>[</w:t>
            </w:r>
            <w:r w:rsidR="002B6CA1" w:rsidRPr="009A5A20">
              <w:rPr>
                <w:rFonts w:ascii="標楷體" w:eastAsia="標楷體" w:hAnsi="標楷體" w:hint="eastAsia"/>
              </w:rPr>
              <w:t>案件</w:t>
            </w:r>
          </w:p>
          <w:p w14:paraId="57E3C492" w14:textId="77777777" w:rsidR="00A93D97" w:rsidRDefault="008471F8" w:rsidP="008471F8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2B6CA1" w:rsidRPr="009A5A20">
              <w:rPr>
                <w:rFonts w:ascii="標楷體" w:eastAsia="標楷體" w:hAnsi="標楷體" w:hint="eastAsia"/>
              </w:rPr>
              <w:t>序號((</w:t>
            </w:r>
            <w:proofErr w:type="spellStart"/>
            <w:r w:rsidR="002B6CA1" w:rsidRPr="009A5A20">
              <w:rPr>
                <w:rFonts w:ascii="標楷體" w:eastAsia="標楷體" w:hAnsi="標楷體" w:hint="eastAsia"/>
              </w:rPr>
              <w:t>Ne</w:t>
            </w:r>
            <w:r w:rsidR="002B6CA1" w:rsidRPr="009A5A20">
              <w:rPr>
                <w:rFonts w:ascii="標楷體" w:eastAsia="標楷體" w:hAnsi="標楷體"/>
              </w:rPr>
              <w:t>gMain.C</w:t>
            </w:r>
            <w:r w:rsidR="002B6CA1" w:rsidRPr="009A5A20">
              <w:rPr>
                <w:rFonts w:ascii="標楷體" w:eastAsia="標楷體" w:hAnsi="標楷體" w:hint="eastAsia"/>
              </w:rPr>
              <w:t>a</w:t>
            </w:r>
            <w:r w:rsidR="002B6CA1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2B6CA1" w:rsidRPr="009A5A20">
              <w:rPr>
                <w:rFonts w:ascii="標楷體" w:eastAsia="標楷體" w:hAnsi="標楷體"/>
              </w:rPr>
              <w:t>)</w:t>
            </w:r>
            <w:r w:rsidR="002B6CA1" w:rsidRPr="009A5A20">
              <w:rPr>
                <w:rFonts w:ascii="標楷體" w:eastAsia="標楷體" w:hAnsi="標楷體" w:hint="eastAsia"/>
              </w:rPr>
              <w:t>]</w:t>
            </w:r>
            <w:r w:rsidR="002B6CA1" w:rsidRPr="00F82E02">
              <w:rPr>
                <w:rFonts w:ascii="標楷體" w:eastAsia="標楷體" w:hAnsi="標楷體" w:hint="eastAsia"/>
              </w:rPr>
              <w:t>，</w:t>
            </w:r>
            <w:r w:rsidR="00A02E30">
              <w:rPr>
                <w:rFonts w:ascii="標楷體" w:eastAsia="標楷體" w:hAnsi="標楷體" w:hint="eastAsia"/>
              </w:rPr>
              <w:t>已存在</w:t>
            </w:r>
            <w:r w:rsidR="00A93D97">
              <w:rPr>
                <w:rFonts w:ascii="標楷體" w:eastAsia="標楷體" w:hAnsi="標楷體" w:hint="eastAsia"/>
              </w:rPr>
              <w:t>時</w:t>
            </w:r>
            <w:r w:rsidR="00A02E30" w:rsidRPr="00F82E02">
              <w:rPr>
                <w:rFonts w:ascii="標楷體" w:eastAsia="標楷體" w:hAnsi="標楷體" w:hint="eastAsia"/>
              </w:rPr>
              <w:t>，</w:t>
            </w:r>
            <w:r w:rsidR="002B6CA1" w:rsidRPr="00F82E02">
              <w:rPr>
                <w:rFonts w:ascii="標楷體" w:eastAsia="標楷體" w:hAnsi="標楷體" w:hint="eastAsia"/>
              </w:rPr>
              <w:t>則顯示錯誤訊息:</w:t>
            </w:r>
          </w:p>
          <w:p w14:paraId="396CD30F" w14:textId="09642123" w:rsidR="00E07F4A" w:rsidRPr="004471CB" w:rsidRDefault="00A93D97" w:rsidP="00C810B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2B6CA1" w:rsidRPr="00F82E02">
              <w:rPr>
                <w:rFonts w:ascii="標楷體" w:eastAsia="標楷體" w:hAnsi="標楷體" w:hint="eastAsia"/>
              </w:rPr>
              <w:t>"</w:t>
            </w:r>
            <w:r w:rsidR="002B6CA1" w:rsidRPr="0078018B">
              <w:rPr>
                <w:rFonts w:ascii="標楷體" w:eastAsia="標楷體" w:hAnsi="標楷體"/>
              </w:rPr>
              <w:t>E0015:</w:t>
            </w:r>
            <w:r w:rsidR="002B6CA1" w:rsidRPr="0078018B">
              <w:rPr>
                <w:rFonts w:ascii="標楷體" w:eastAsia="標楷體" w:hAnsi="標楷體" w:hint="eastAsia"/>
              </w:rPr>
              <w:t>檢查錯誤</w:t>
            </w:r>
            <w:r w:rsidR="002B6CA1" w:rsidRPr="00F82E02">
              <w:rPr>
                <w:rFonts w:ascii="標楷體" w:eastAsia="標楷體" w:hAnsi="標楷體" w:hint="eastAsia"/>
              </w:rPr>
              <w:t>(尚有正常繳款的債權資料)"</w:t>
            </w:r>
          </w:p>
          <w:p w14:paraId="32283DB7" w14:textId="77777777" w:rsidR="007F7D26" w:rsidRPr="00554A02" w:rsidRDefault="007F7D26" w:rsidP="007F7D2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308A6D8" w14:textId="4AF6F6A4" w:rsidR="00F62B36" w:rsidRPr="007F7D26" w:rsidRDefault="007F7D26" w:rsidP="007F7D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C810B7" w:rsidRPr="00F82E02">
              <w:rPr>
                <w:rFonts w:ascii="標楷體" w:eastAsia="標楷體" w:hAnsi="標楷體" w:hint="eastAsia"/>
              </w:rPr>
              <w:t>，</w:t>
            </w:r>
            <w:r w:rsidR="00C810B7">
              <w:rPr>
                <w:rFonts w:ascii="標楷體" w:eastAsia="標楷體" w:hAnsi="標楷體" w:hint="eastAsia"/>
              </w:rPr>
              <w:t>[</w:t>
            </w:r>
            <w:r w:rsidR="00C810B7"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="00C810B7"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="00C810B7" w:rsidRPr="009A5A20">
              <w:rPr>
                <w:rFonts w:ascii="標楷體" w:eastAsia="標楷體" w:hAnsi="標楷體" w:hint="eastAsia"/>
              </w:rPr>
              <w:t>)</w:t>
            </w:r>
            <w:r w:rsidR="00C810B7">
              <w:rPr>
                <w:rFonts w:ascii="標楷體" w:eastAsia="標楷體" w:hAnsi="標楷體" w:hint="eastAsia"/>
              </w:rPr>
              <w:t>]若有</w:t>
            </w:r>
            <w:r w:rsidR="00C810B7">
              <w:rPr>
                <w:rFonts w:ascii="標楷體" w:eastAsia="標楷體" w:hAnsi="標楷體"/>
              </w:rPr>
              <w:br/>
              <w:t xml:space="preserve">  </w:t>
            </w:r>
            <w:r w:rsidR="00C810B7">
              <w:rPr>
                <w:rFonts w:ascii="標楷體" w:eastAsia="標楷體" w:hAnsi="標楷體" w:hint="eastAsia"/>
              </w:rPr>
              <w:t>異動須寫入</w:t>
            </w:r>
            <w:r w:rsidR="00C810B7" w:rsidRPr="00F24D38">
              <w:rPr>
                <w:rFonts w:ascii="標楷體" w:eastAsia="標楷體" w:hAnsi="標楷體" w:hint="eastAsia"/>
              </w:rPr>
              <w:t>[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債務協商債權分攤檔歷程檔</w:t>
            </w:r>
            <w:r w:rsidR="00C810B7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C810B7" w:rsidRPr="00F24D38">
              <w:rPr>
                <w:rFonts w:ascii="標楷體" w:eastAsia="標楷體" w:hAnsi="標楷體" w:hint="eastAsia"/>
              </w:rPr>
              <w:t>NegFinShare</w:t>
            </w:r>
            <w:r w:rsidR="00C810B7">
              <w:rPr>
                <w:rFonts w:ascii="標楷體" w:eastAsia="標楷體" w:hAnsi="標楷體"/>
              </w:rPr>
              <w:t>LOG</w:t>
            </w:r>
            <w:proofErr w:type="spellEnd"/>
            <w:r w:rsidR="00C810B7"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F73A2B" w:rsidRPr="009A5A20" w14:paraId="02D8AA71" w14:textId="77777777" w:rsidTr="00707D13">
        <w:tc>
          <w:tcPr>
            <w:tcW w:w="848" w:type="dxa"/>
          </w:tcPr>
          <w:p w14:paraId="5F0ED8A5" w14:textId="3255660E" w:rsidR="00F73A2B" w:rsidRPr="009A5A20" w:rsidRDefault="00F73A2B" w:rsidP="00F73A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579A0ABB" w14:textId="2E73AFAF" w:rsidR="00F73A2B" w:rsidRPr="009A5A20" w:rsidRDefault="00F73A2B" w:rsidP="00F73A2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4B9A8B23" w14:textId="2727A092" w:rsidR="00F73A2B" w:rsidRPr="009A5A20" w:rsidRDefault="00F73A2B" w:rsidP="00F73A2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158DC86" w14:textId="77777777" w:rsidR="00E3776A" w:rsidRPr="009A5A20" w:rsidRDefault="00E3776A" w:rsidP="00E3776A">
      <w:pPr>
        <w:pStyle w:val="17"/>
      </w:pPr>
    </w:p>
    <w:p w14:paraId="2C23A8F0" w14:textId="5528DBBA" w:rsidR="008B1176" w:rsidRPr="009A5A20" w:rsidRDefault="008B1176" w:rsidP="008B1176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 w:rsidR="000812BC" w:rsidRPr="009A5A20">
        <w:rPr>
          <w:rFonts w:hint="eastAsia"/>
        </w:rPr>
        <w:t>修改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8B1176" w:rsidRPr="009A5A20" w14:paraId="29887F39" w14:textId="77777777" w:rsidTr="00FF14C2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F14D55A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0D49D98E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652BD9CD" w14:textId="77777777" w:rsidR="008B1176" w:rsidRPr="009A5A20" w:rsidRDefault="008B117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5E4F76AC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B1176" w:rsidRPr="009A5A20" w14:paraId="5444F144" w14:textId="77777777" w:rsidTr="00FF14C2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74858645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417CF9BB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72854DBA" w14:textId="3EA122A1" w:rsidR="008B1176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7F03CDC1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4FF9689D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E2F207C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0FDF988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0A5AB100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</w:tr>
      <w:tr w:rsidR="008B1176" w:rsidRPr="009A5A20" w14:paraId="5DB45C0C" w14:textId="77777777" w:rsidTr="00FF14C2">
        <w:trPr>
          <w:trHeight w:val="244"/>
          <w:jc w:val="center"/>
        </w:trPr>
        <w:tc>
          <w:tcPr>
            <w:tcW w:w="456" w:type="dxa"/>
          </w:tcPr>
          <w:p w14:paraId="73E8943E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3C8C06DC" w14:textId="6BA77EB3" w:rsidR="008B1176" w:rsidRPr="009A5A20" w:rsidRDefault="007F7D26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80" w:type="dxa"/>
          </w:tcPr>
          <w:p w14:paraId="62EFF4F8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95C023" w14:textId="4B34A330" w:rsidR="008B1176" w:rsidRPr="009A5A20" w:rsidRDefault="00E3776A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268" w:type="dxa"/>
          </w:tcPr>
          <w:p w14:paraId="4DF8C3B9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797536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926CC3" w14:textId="77777777" w:rsidR="008B1176" w:rsidRPr="009A5A20" w:rsidRDefault="008B117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5634E01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B1176" w:rsidRPr="009A5A20" w14:paraId="07503203" w14:textId="77777777" w:rsidTr="00FF14C2">
        <w:trPr>
          <w:trHeight w:val="244"/>
          <w:jc w:val="center"/>
        </w:trPr>
        <w:tc>
          <w:tcPr>
            <w:tcW w:w="456" w:type="dxa"/>
          </w:tcPr>
          <w:p w14:paraId="6B3C1079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7A50E32C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0C27FA83" w14:textId="55135F78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C219E0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5679F9C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362F99E" w14:textId="0FEFE15E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70EE2FE" w14:textId="0E123529" w:rsidR="008B1176" w:rsidRPr="009A5A20" w:rsidRDefault="008B117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B42E198" w14:textId="5A159172" w:rsidR="000B02B3" w:rsidRPr="001677D0" w:rsidRDefault="000B02B3" w:rsidP="000B02B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A93D9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F714426" w14:textId="6D50F27E" w:rsidR="008B1176" w:rsidRPr="009A5A20" w:rsidRDefault="00D43481" w:rsidP="00E377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E3776A" w:rsidRPr="009A5A20">
              <w:rPr>
                <w:rFonts w:ascii="標楷體" w:eastAsia="標楷體" w:hAnsi="標楷體" w:hint="eastAsia"/>
              </w:rPr>
              <w:t>C</w:t>
            </w:r>
            <w:r w:rsidR="00E3776A" w:rsidRPr="009A5A20">
              <w:rPr>
                <w:rFonts w:ascii="標楷體" w:eastAsia="標楷體" w:hAnsi="標楷體"/>
              </w:rPr>
              <w:t>ustMain.CustId</w:t>
            </w:r>
          </w:p>
        </w:tc>
      </w:tr>
      <w:tr w:rsidR="008B1176" w:rsidRPr="009A5A20" w14:paraId="1CAB01B8" w14:textId="77777777" w:rsidTr="00FF14C2">
        <w:trPr>
          <w:trHeight w:val="244"/>
          <w:jc w:val="center"/>
        </w:trPr>
        <w:tc>
          <w:tcPr>
            <w:tcW w:w="456" w:type="dxa"/>
          </w:tcPr>
          <w:p w14:paraId="2A9B4627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21DF0E53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05355CEC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B3A8A3F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D67BC9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57B340" w14:textId="77777777" w:rsidR="008B1176" w:rsidRPr="009A5A20" w:rsidRDefault="008B117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8460F0" w14:textId="5359E63F" w:rsidR="008B1176" w:rsidRPr="009A5A20" w:rsidRDefault="008B117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FABE1BE" w14:textId="24051F2D" w:rsidR="00D43481" w:rsidRPr="001677D0" w:rsidRDefault="00D43481" w:rsidP="00D4348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A93D9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687A3FE" w14:textId="3F9E78A0" w:rsidR="008B1176" w:rsidRPr="009A5A20" w:rsidRDefault="00D43481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E3776A" w:rsidRPr="009A5A20">
              <w:rPr>
                <w:rFonts w:ascii="標楷體" w:eastAsia="標楷體" w:hAnsi="標楷體" w:hint="eastAsia"/>
              </w:rPr>
              <w:t>Ne</w:t>
            </w:r>
            <w:r w:rsidR="00E3776A"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0E44F2" w:rsidRPr="009A5A20" w14:paraId="0642B971" w14:textId="77777777" w:rsidTr="00FF14C2">
        <w:trPr>
          <w:trHeight w:val="244"/>
          <w:jc w:val="center"/>
        </w:trPr>
        <w:tc>
          <w:tcPr>
            <w:tcW w:w="456" w:type="dxa"/>
          </w:tcPr>
          <w:p w14:paraId="676DBD6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7807A57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58634435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C82D6" w14:textId="4B04B30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37446EC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D1BD40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562148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3DA7509" w14:textId="21B81A0F" w:rsidR="000E44F2" w:rsidRDefault="000E44F2" w:rsidP="000E44F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0B02B3"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A93D9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0647A99E" w14:textId="5EC8B322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0E44F2" w:rsidRPr="009A5A20" w14:paraId="4D86D20F" w14:textId="77777777" w:rsidTr="00FF14C2">
        <w:trPr>
          <w:trHeight w:val="244"/>
          <w:jc w:val="center"/>
        </w:trPr>
        <w:tc>
          <w:tcPr>
            <w:tcW w:w="456" w:type="dxa"/>
          </w:tcPr>
          <w:p w14:paraId="48D0C98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0CCF9FE7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14361752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7A295351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E6E42EA" w14:textId="1CFC10C3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</w:tcPr>
          <w:p w14:paraId="0709C17C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C50678C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03F7C28" w14:textId="48880F65" w:rsidR="005D6757" w:rsidRDefault="00FF14C2" w:rsidP="00FF14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440FE1" w:rsidRPr="001677D0">
              <w:rPr>
                <w:rFonts w:ascii="標楷體" w:eastAsia="標楷體" w:hAnsi="標楷體" w:hint="eastAsia"/>
              </w:rPr>
              <w:t>自動顯示原值</w:t>
            </w:r>
            <w:r w:rsidR="00A93D97">
              <w:rPr>
                <w:rFonts w:ascii="標楷體" w:eastAsia="標楷體" w:hAnsi="標楷體" w:hint="eastAsia"/>
              </w:rPr>
              <w:t>，</w:t>
            </w:r>
            <w:r w:rsidR="00440FE1" w:rsidRPr="001677D0">
              <w:rPr>
                <w:rFonts w:ascii="標楷體" w:eastAsia="標楷體" w:hAnsi="標楷體" w:hint="eastAsia"/>
              </w:rPr>
              <w:t>可以修</w:t>
            </w:r>
            <w:r w:rsidR="00A93D97">
              <w:rPr>
                <w:rFonts w:ascii="標楷體" w:eastAsia="標楷體" w:hAnsi="標楷體"/>
              </w:rPr>
              <w:br/>
            </w:r>
            <w:r w:rsidR="00A93D97">
              <w:rPr>
                <w:rFonts w:ascii="標楷體" w:eastAsia="標楷體" w:hAnsi="標楷體" w:hint="eastAsia"/>
              </w:rPr>
              <w:t xml:space="preserve">  </w:t>
            </w:r>
            <w:r w:rsidR="00440FE1" w:rsidRPr="001677D0">
              <w:rPr>
                <w:rFonts w:ascii="標楷體" w:eastAsia="標楷體" w:hAnsi="標楷體" w:hint="eastAsia"/>
              </w:rPr>
              <w:t>改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="00757B8C" w:rsidRPr="009A5A20">
              <w:rPr>
                <w:rFonts w:ascii="標楷體" w:eastAsia="標楷體" w:hAnsi="標楷體"/>
              </w:rPr>
              <w:t>依選單</w:t>
            </w:r>
            <w:r w:rsidR="00692956">
              <w:rPr>
                <w:rFonts w:ascii="標楷體" w:eastAsia="標楷體" w:hAnsi="標楷體"/>
              </w:rPr>
              <w:br/>
            </w:r>
            <w:r w:rsidR="00692956"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/V(H)</w:t>
            </w:r>
          </w:p>
          <w:p w14:paraId="018E5CB2" w14:textId="11C1A4C2" w:rsidR="000E44F2" w:rsidRPr="00FF14C2" w:rsidRDefault="00FF14C2" w:rsidP="00440F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CC0D2B">
              <w:rPr>
                <w:rFonts w:ascii="標楷體" w:eastAsia="標楷體" w:hAnsi="標楷體" w:hint="eastAsia"/>
              </w:rPr>
              <w:t>Ne</w:t>
            </w:r>
            <w:r w:rsidRPr="00CC0D2B">
              <w:rPr>
                <w:rFonts w:ascii="標楷體" w:eastAsia="標楷體" w:hAnsi="標楷體"/>
              </w:rPr>
              <w:t>gMain.</w:t>
            </w:r>
            <w:r w:rsidRPr="00CC0D2B">
              <w:rPr>
                <w:rFonts w:ascii="標楷體" w:eastAsia="標楷體" w:hAnsi="標楷體" w:hint="eastAsia"/>
              </w:rPr>
              <w:t>Is</w:t>
            </w:r>
            <w:r w:rsidRPr="00CC0D2B">
              <w:rPr>
                <w:rFonts w:ascii="標楷體" w:eastAsia="標楷體" w:hAnsi="標楷體"/>
              </w:rPr>
              <w:t>MainFin</w:t>
            </w:r>
          </w:p>
        </w:tc>
      </w:tr>
      <w:tr w:rsidR="000E44F2" w:rsidRPr="009A5A20" w14:paraId="5105C489" w14:textId="77777777" w:rsidTr="00FF14C2">
        <w:trPr>
          <w:trHeight w:val="244"/>
          <w:jc w:val="center"/>
        </w:trPr>
        <w:tc>
          <w:tcPr>
            <w:tcW w:w="456" w:type="dxa"/>
          </w:tcPr>
          <w:p w14:paraId="4835688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43F821F7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213BE48A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11BB338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85D130F" w14:textId="77777777" w:rsidR="005D6757" w:rsidRPr="008335DB" w:rsidRDefault="005D6757" w:rsidP="005D6757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=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Ca</w:t>
            </w:r>
            <w:r w:rsidRPr="009A5A20">
              <w:rPr>
                <w:rFonts w:ascii="標楷體" w:eastAsia="標楷體" w:hAnsi="標楷體"/>
              </w:rPr>
              <w:t>seKindCode</w:t>
            </w:r>
            <w:proofErr w:type="spellEnd"/>
          </w:p>
          <w:p w14:paraId="15B0ECE2" w14:textId="77777777" w:rsidR="005D6757" w:rsidRDefault="005D6757" w:rsidP="005D6757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限[啟用資料(Enable)]=[Y.啟用]</w:t>
            </w:r>
          </w:p>
          <w:p w14:paraId="3F7C6A0D" w14:textId="77777777" w:rsidR="005D6757" w:rsidRPr="00065A5A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1:債協</w:t>
            </w:r>
          </w:p>
          <w:p w14:paraId="22FD474C" w14:textId="77777777" w:rsidR="005D6757" w:rsidRPr="00065A5A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2:調解</w:t>
            </w:r>
          </w:p>
          <w:p w14:paraId="69A4E887" w14:textId="77777777" w:rsidR="005D6757" w:rsidRPr="00065A5A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3:更生</w:t>
            </w:r>
          </w:p>
          <w:p w14:paraId="54A548B9" w14:textId="76796C8A" w:rsidR="000E44F2" w:rsidRPr="009A5A20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4:清算</w:t>
            </w:r>
          </w:p>
        </w:tc>
        <w:tc>
          <w:tcPr>
            <w:tcW w:w="567" w:type="dxa"/>
          </w:tcPr>
          <w:p w14:paraId="63E3D50B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6710028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25451B7" w14:textId="248B337D" w:rsidR="005D6757" w:rsidRDefault="005D6757" w:rsidP="00440FE1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40FE1" w:rsidRPr="001677D0">
              <w:rPr>
                <w:rFonts w:ascii="標楷體" w:eastAsia="標楷體" w:hAnsi="標楷體" w:hint="eastAsia"/>
              </w:rPr>
              <w:t>自動顯示原值</w:t>
            </w:r>
            <w:r w:rsidR="00A93D97">
              <w:rPr>
                <w:rFonts w:ascii="標楷體" w:eastAsia="標楷體" w:hAnsi="標楷體" w:hint="eastAsia"/>
              </w:rPr>
              <w:t>，</w:t>
            </w:r>
            <w:r w:rsidR="00440FE1" w:rsidRPr="001677D0">
              <w:rPr>
                <w:rFonts w:ascii="標楷體" w:eastAsia="標楷體" w:hAnsi="標楷體" w:hint="eastAsia"/>
              </w:rPr>
              <w:t>可以修改</w:t>
            </w:r>
            <w:r w:rsidR="00440FE1">
              <w:rPr>
                <w:rFonts w:ascii="標楷體" w:eastAsia="標楷體" w:hAnsi="標楷體" w:hint="eastAsia"/>
              </w:rPr>
              <w:t>代</w:t>
            </w:r>
            <w:r w:rsidR="00440FE1">
              <w:rPr>
                <w:rFonts w:ascii="標楷體" w:eastAsia="標楷體" w:hAnsi="標楷體"/>
              </w:rPr>
              <w:br/>
            </w:r>
            <w:r w:rsidR="00440FE1">
              <w:rPr>
                <w:rFonts w:ascii="標楷體" w:eastAsia="標楷體" w:hAnsi="標楷體" w:hint="eastAsia"/>
              </w:rPr>
              <w:t>碼</w:t>
            </w:r>
            <w:r w:rsidRPr="00914A1A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7CFC741" w14:textId="77777777" w:rsidR="005D6757" w:rsidRPr="00914A1A" w:rsidRDefault="005D6757" w:rsidP="005D6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14A1A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914A1A">
              <w:rPr>
                <w:rFonts w:ascii="標楷體" w:eastAsia="標楷體" w:hAnsi="標楷體" w:hint="eastAsia"/>
              </w:rPr>
              <w:t>/</w:t>
            </w:r>
            <w:r w:rsidRPr="00914A1A">
              <w:rPr>
                <w:rFonts w:ascii="標楷體" w:eastAsia="標楷體" w:hAnsi="標楷體"/>
                <w:color w:val="000000"/>
              </w:rPr>
              <w:t>V(H)</w:t>
            </w:r>
          </w:p>
          <w:p w14:paraId="6715F931" w14:textId="491BC00F" w:rsidR="000E44F2" w:rsidRPr="005D6757" w:rsidRDefault="005D6757" w:rsidP="005D6757">
            <w:pPr>
              <w:rPr>
                <w:rFonts w:ascii="標楷體" w:eastAsia="標楷體" w:hAnsi="標楷體"/>
              </w:rPr>
            </w:pPr>
            <w:r w:rsidRPr="005D6757">
              <w:rPr>
                <w:rFonts w:ascii="標楷體" w:eastAsia="標楷體" w:hAnsi="標楷體" w:hint="eastAsia"/>
              </w:rPr>
              <w:t>2.Ne</w:t>
            </w:r>
            <w:r w:rsidRPr="005D6757">
              <w:rPr>
                <w:rFonts w:ascii="標楷體" w:eastAsia="標楷體" w:hAnsi="標楷體"/>
              </w:rPr>
              <w:t>gMain.</w:t>
            </w:r>
            <w:r w:rsidRPr="005D6757">
              <w:rPr>
                <w:rFonts w:ascii="標楷體" w:eastAsia="標楷體" w:hAnsi="標楷體" w:hint="eastAsia"/>
              </w:rPr>
              <w:t>C</w:t>
            </w:r>
            <w:r w:rsidRPr="005D6757">
              <w:rPr>
                <w:rFonts w:ascii="標楷體" w:eastAsia="標楷體" w:hAnsi="標楷體"/>
              </w:rPr>
              <w:t>aseKindCode</w:t>
            </w:r>
          </w:p>
        </w:tc>
      </w:tr>
      <w:tr w:rsidR="005D6757" w:rsidRPr="009A5A20" w14:paraId="1E8A9DB7" w14:textId="77777777" w:rsidTr="00FF14C2">
        <w:trPr>
          <w:trHeight w:val="244"/>
          <w:jc w:val="center"/>
        </w:trPr>
        <w:tc>
          <w:tcPr>
            <w:tcW w:w="456" w:type="dxa"/>
          </w:tcPr>
          <w:p w14:paraId="65519FA6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07668205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02969DB6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672D02D1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1BC70A0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=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dCode.</w:t>
            </w:r>
            <w:r w:rsidRPr="009A5A20">
              <w:rPr>
                <w:rFonts w:ascii="標楷體" w:eastAsia="標楷體" w:hAnsi="標楷體" w:hint="eastAsia"/>
              </w:rPr>
              <w:t>Cu</w:t>
            </w:r>
            <w:r w:rsidRPr="009A5A20">
              <w:rPr>
                <w:rFonts w:ascii="標楷體" w:eastAsia="標楷體" w:hAnsi="標楷體"/>
              </w:rPr>
              <w:t>stLoanKind</w:t>
            </w:r>
            <w:proofErr w:type="spellEnd"/>
          </w:p>
          <w:p w14:paraId="45399B57" w14:textId="77777777" w:rsidR="005D6757" w:rsidRPr="009A5A20" w:rsidRDefault="005D6757" w:rsidP="005D6757">
            <w:pPr>
              <w:widowControl/>
              <w:spacing w:line="360" w:lineRule="atLeast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限[啟用資料(Enable)]=[Y.啟用]</w:t>
            </w:r>
          </w:p>
          <w:p w14:paraId="4E09440D" w14:textId="77777777" w:rsidR="005D6757" w:rsidRPr="00065A5A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1:放款戶</w:t>
            </w:r>
          </w:p>
          <w:p w14:paraId="548492B2" w14:textId="77777777" w:rsidR="005D6757" w:rsidRPr="00065A5A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2:保貸戶</w:t>
            </w:r>
          </w:p>
          <w:p w14:paraId="29721755" w14:textId="7CFC86AF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065A5A">
              <w:rPr>
                <w:rFonts w:ascii="標楷體" w:eastAsia="標楷體" w:hAnsi="標楷體" w:hint="eastAsia"/>
              </w:rPr>
              <w:t>3:保證人</w:t>
            </w:r>
          </w:p>
        </w:tc>
        <w:tc>
          <w:tcPr>
            <w:tcW w:w="567" w:type="dxa"/>
          </w:tcPr>
          <w:p w14:paraId="18F5F2B2" w14:textId="77777777" w:rsidR="005D6757" w:rsidRPr="009A5A20" w:rsidRDefault="005D6757" w:rsidP="005D675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E6C4FD6" w14:textId="77777777" w:rsidR="005D6757" w:rsidRPr="009A5A20" w:rsidRDefault="005D6757" w:rsidP="005D675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5246A0E" w14:textId="4B79832C" w:rsidR="005D6757" w:rsidRPr="00914A1A" w:rsidRDefault="005D6757" w:rsidP="00440F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40FE1" w:rsidRPr="001677D0">
              <w:rPr>
                <w:rFonts w:ascii="標楷體" w:eastAsia="標楷體" w:hAnsi="標楷體" w:hint="eastAsia"/>
              </w:rPr>
              <w:t>自動顯示原值</w:t>
            </w:r>
            <w:r w:rsidR="00440FE1" w:rsidRPr="00914A1A">
              <w:rPr>
                <w:rFonts w:ascii="標楷體" w:eastAsia="標楷體" w:hAnsi="標楷體" w:hint="eastAsia"/>
                <w:color w:val="000000"/>
              </w:rPr>
              <w:t>，</w:t>
            </w:r>
            <w:r w:rsidR="00440FE1" w:rsidRPr="001677D0">
              <w:rPr>
                <w:rFonts w:ascii="標楷體" w:eastAsia="標楷體" w:hAnsi="標楷體" w:hint="eastAsia"/>
              </w:rPr>
              <w:t>可以修改</w:t>
            </w:r>
            <w:r w:rsidR="00440FE1">
              <w:rPr>
                <w:rFonts w:ascii="標楷體" w:eastAsia="標楷體" w:hAnsi="標楷體" w:hint="eastAsia"/>
              </w:rPr>
              <w:t>代</w:t>
            </w:r>
            <w:r w:rsidR="00440FE1">
              <w:rPr>
                <w:rFonts w:ascii="標楷體" w:eastAsia="標楷體" w:hAnsi="標楷體"/>
              </w:rPr>
              <w:br/>
            </w:r>
            <w:r w:rsidR="00440FE1">
              <w:rPr>
                <w:rFonts w:ascii="標楷體" w:eastAsia="標楷體" w:hAnsi="標楷體" w:hint="eastAsia"/>
              </w:rPr>
              <w:t>碼</w:t>
            </w:r>
            <w:r w:rsidRPr="00914A1A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440FE1">
              <w:rPr>
                <w:rFonts w:ascii="標楷體" w:eastAsia="標楷體" w:hAnsi="標楷體"/>
                <w:color w:val="000000"/>
              </w:rPr>
              <w:br/>
            </w:r>
            <w:r w:rsidRPr="00914A1A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914A1A">
              <w:rPr>
                <w:rFonts w:ascii="標楷體" w:eastAsia="標楷體" w:hAnsi="標楷體" w:hint="eastAsia"/>
              </w:rPr>
              <w:t>/</w:t>
            </w:r>
            <w:r w:rsidRPr="00914A1A">
              <w:rPr>
                <w:rFonts w:ascii="標楷體" w:eastAsia="標楷體" w:hAnsi="標楷體"/>
                <w:color w:val="000000"/>
              </w:rPr>
              <w:t>V(H)</w:t>
            </w:r>
          </w:p>
          <w:p w14:paraId="7D5AC6D4" w14:textId="71058955" w:rsidR="005D6757" w:rsidRPr="005D6757" w:rsidRDefault="005D6757" w:rsidP="005D6757">
            <w:pPr>
              <w:rPr>
                <w:rFonts w:ascii="標楷體" w:eastAsia="標楷體" w:hAnsi="標楷體"/>
              </w:rPr>
            </w:pPr>
            <w:r w:rsidRPr="005D6757">
              <w:rPr>
                <w:rFonts w:ascii="標楷體" w:eastAsia="標楷體" w:hAnsi="標楷體" w:hint="eastAsia"/>
              </w:rPr>
              <w:t>2.Ne</w:t>
            </w:r>
            <w:r w:rsidRPr="005D6757">
              <w:rPr>
                <w:rFonts w:ascii="標楷體" w:eastAsia="標楷體" w:hAnsi="標楷體"/>
              </w:rPr>
              <w:t>gMain</w:t>
            </w:r>
            <w:r w:rsidRPr="005D6757">
              <w:rPr>
                <w:rFonts w:ascii="標楷體" w:eastAsia="標楷體" w:hAnsi="標楷體" w:hint="eastAsia"/>
              </w:rPr>
              <w:t>.Cu</w:t>
            </w:r>
            <w:r w:rsidRPr="005D6757">
              <w:rPr>
                <w:rFonts w:ascii="標楷體" w:eastAsia="標楷體" w:hAnsi="標楷體"/>
              </w:rPr>
              <w:t>stLoanKind</w:t>
            </w:r>
          </w:p>
        </w:tc>
      </w:tr>
      <w:tr w:rsidR="00440FE1" w:rsidRPr="009A5A20" w14:paraId="01A9EE4A" w14:textId="77777777" w:rsidTr="002112DA">
        <w:trPr>
          <w:trHeight w:val="244"/>
          <w:jc w:val="center"/>
        </w:trPr>
        <w:tc>
          <w:tcPr>
            <w:tcW w:w="456" w:type="dxa"/>
          </w:tcPr>
          <w:p w14:paraId="0F20A4B2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725AF6AF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26B6965B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5B2E16C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A7EC732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ACB6A2" w14:textId="77777777" w:rsidR="00440FE1" w:rsidRPr="00AD0EBA" w:rsidRDefault="00440FE1" w:rsidP="002112DA">
            <w:pPr>
              <w:rPr>
                <w:rFonts w:ascii="標楷體" w:eastAsia="標楷體" w:hAnsi="標楷體"/>
                <w:highlight w:val="yellow"/>
              </w:rPr>
            </w:pPr>
          </w:p>
        </w:tc>
        <w:tc>
          <w:tcPr>
            <w:tcW w:w="567" w:type="dxa"/>
          </w:tcPr>
          <w:p w14:paraId="38E74D3A" w14:textId="77777777" w:rsidR="00440FE1" w:rsidRPr="009A5A20" w:rsidRDefault="00440FE1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0C9E237" w14:textId="77777777" w:rsidR="005C5EA6" w:rsidRDefault="00440FE1" w:rsidP="002112D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914A1A">
              <w:rPr>
                <w:rFonts w:ascii="標楷體" w:eastAsia="標楷體" w:hAnsi="標楷體" w:hint="eastAsia"/>
                <w:color w:val="000000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數字</w:t>
            </w:r>
          </w:p>
          <w:p w14:paraId="1C8A84F6" w14:textId="22899C09" w:rsidR="00440FE1" w:rsidRPr="00D705F0" w:rsidRDefault="005C5EA6" w:rsidP="002112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0FE1" w:rsidRPr="00D705F0">
              <w:rPr>
                <w:rFonts w:ascii="標楷體" w:eastAsia="標楷體" w:hAnsi="標楷體" w:hint="eastAsia"/>
              </w:rPr>
              <w:t>[債權戶別</w:t>
            </w:r>
            <w:r w:rsidR="00440FE1">
              <w:rPr>
                <w:rFonts w:ascii="標楷體" w:eastAsia="標楷體" w:hAnsi="標楷體"/>
              </w:rPr>
              <w:br/>
            </w:r>
            <w:r w:rsidR="00440FE1" w:rsidRPr="00D705F0">
              <w:rPr>
                <w:rFonts w:ascii="標楷體" w:eastAsia="標楷體" w:hAnsi="標楷體" w:hint="eastAsia"/>
              </w:rPr>
              <w:t>(</w:t>
            </w:r>
            <w:proofErr w:type="spellStart"/>
            <w:r w:rsidR="00440FE1" w:rsidRPr="00D705F0">
              <w:rPr>
                <w:rFonts w:ascii="標楷體" w:eastAsia="標楷體" w:hAnsi="標楷體" w:hint="eastAsia"/>
              </w:rPr>
              <w:t>Ne</w:t>
            </w:r>
            <w:r w:rsidR="00440FE1" w:rsidRPr="00D705F0">
              <w:rPr>
                <w:rFonts w:ascii="標楷體" w:eastAsia="標楷體" w:hAnsi="標楷體"/>
              </w:rPr>
              <w:t>gMain</w:t>
            </w:r>
            <w:r w:rsidR="00440FE1" w:rsidRPr="00D705F0">
              <w:rPr>
                <w:rFonts w:ascii="標楷體" w:eastAsia="標楷體" w:hAnsi="標楷體" w:hint="eastAsia"/>
              </w:rPr>
              <w:t>.Cu</w:t>
            </w:r>
            <w:r w:rsidR="00440FE1" w:rsidRPr="00D705F0">
              <w:rPr>
                <w:rFonts w:ascii="標楷體" w:eastAsia="標楷體" w:hAnsi="標楷體"/>
              </w:rPr>
              <w:t>stLoanKind</w:t>
            </w:r>
            <w:proofErr w:type="spellEnd"/>
            <w:r w:rsidR="00440FE1" w:rsidRPr="00D705F0">
              <w:rPr>
                <w:rFonts w:ascii="標楷體" w:eastAsia="標楷體" w:hAnsi="標楷體"/>
              </w:rPr>
              <w:t>)]</w:t>
            </w:r>
            <w:r w:rsidR="00440FE1" w:rsidRPr="00D705F0">
              <w:rPr>
                <w:rFonts w:ascii="標楷體" w:eastAsia="標楷體" w:hAnsi="標楷體" w:hint="eastAsia"/>
              </w:rPr>
              <w:t>為</w:t>
            </w:r>
            <w:r w:rsidR="00440FE1">
              <w:rPr>
                <w:rFonts w:ascii="標楷體" w:eastAsia="標楷體" w:hAnsi="標楷體" w:hint="eastAsia"/>
              </w:rPr>
              <w:t>[</w:t>
            </w:r>
            <w:r w:rsidR="00440FE1" w:rsidRPr="00D705F0">
              <w:rPr>
                <w:rFonts w:ascii="標楷體" w:eastAsia="標楷體" w:hAnsi="標楷體" w:hint="eastAsia"/>
              </w:rPr>
              <w:t>3:保證人</w:t>
            </w:r>
            <w:r w:rsidR="00440FE1">
              <w:rPr>
                <w:rFonts w:ascii="標楷體" w:eastAsia="標楷體" w:hAnsi="標楷體" w:hint="eastAsia"/>
              </w:rPr>
              <w:t>]</w:t>
            </w:r>
            <w:r w:rsidR="00440FE1" w:rsidRPr="00D705F0">
              <w:rPr>
                <w:rFonts w:ascii="標楷體" w:eastAsia="標楷體" w:hAnsi="標楷體" w:hint="eastAsia"/>
              </w:rPr>
              <w:t>才顯示此欄位</w:t>
            </w:r>
            <w:r w:rsidR="00440FE1" w:rsidRPr="009A5A20">
              <w:rPr>
                <w:rFonts w:ascii="標楷體" w:eastAsia="標楷體" w:hAnsi="標楷體" w:hint="eastAsia"/>
                <w:color w:val="000000"/>
              </w:rPr>
              <w:t>，</w:t>
            </w:r>
            <w:r w:rsidR="00440FE1" w:rsidRPr="008245CA">
              <w:rPr>
                <w:rFonts w:ascii="標楷體" w:eastAsia="標楷體" w:hAnsi="標楷體" w:hint="eastAsia"/>
              </w:rPr>
              <w:t>且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="00440FE1" w:rsidRPr="008245CA">
              <w:rPr>
                <w:rFonts w:ascii="標楷體" w:eastAsia="標楷體" w:hAnsi="標楷體" w:hint="eastAsia"/>
              </w:rPr>
              <w:t>輸入</w:t>
            </w:r>
            <w:r w:rsidR="00440FE1">
              <w:rPr>
                <w:rFonts w:ascii="標楷體" w:eastAsia="標楷體" w:hAnsi="標楷體" w:hint="eastAsia"/>
              </w:rPr>
              <w:t>數字</w:t>
            </w:r>
            <w:r w:rsidR="00440FE1" w:rsidRPr="001178B7">
              <w:rPr>
                <w:rFonts w:ascii="標楷體" w:eastAsia="標楷體" w:hAnsi="標楷體" w:hint="eastAsia"/>
              </w:rPr>
              <w:t>，</w:t>
            </w:r>
            <w:r w:rsidR="00440FE1">
              <w:rPr>
                <w:rFonts w:ascii="標楷體" w:eastAsia="標楷體" w:hAnsi="標楷體" w:hint="eastAsia"/>
              </w:rPr>
              <w:t>並帶出[</w:t>
            </w:r>
            <w:r w:rsidR="00440FE1" w:rsidRPr="00857B70">
              <w:rPr>
                <w:rFonts w:ascii="標楷體" w:eastAsia="標楷體" w:hAnsi="標楷體" w:hint="eastAsia"/>
              </w:rPr>
              <w:t>戶名/公司名稱</w:t>
            </w:r>
            <w:r w:rsidR="00440FE1">
              <w:rPr>
                <w:rFonts w:ascii="標楷體" w:eastAsia="標楷體" w:hAnsi="標楷體"/>
              </w:rPr>
              <w:t xml:space="preserve"> </w:t>
            </w:r>
            <w:r w:rsidR="00440FE1">
              <w:rPr>
                <w:rFonts w:ascii="標楷體" w:eastAsia="標楷體" w:hAnsi="標楷體" w:hint="eastAsia"/>
              </w:rPr>
              <w:t>(</w:t>
            </w:r>
            <w:proofErr w:type="spellStart"/>
            <w:r w:rsidR="00440FE1" w:rsidRPr="00A20319">
              <w:rPr>
                <w:rFonts w:ascii="標楷體" w:eastAsia="標楷體" w:hAnsi="標楷體" w:hint="eastAsia"/>
              </w:rPr>
              <w:t>C</w:t>
            </w:r>
            <w:r w:rsidR="00440FE1" w:rsidRPr="00A20319">
              <w:rPr>
                <w:rFonts w:ascii="標楷體" w:eastAsia="標楷體" w:hAnsi="標楷體"/>
              </w:rPr>
              <w:t>ustMain.</w:t>
            </w:r>
            <w:r w:rsidR="00440FE1" w:rsidRPr="00857B70">
              <w:rPr>
                <w:rFonts w:ascii="標楷體" w:eastAsia="標楷體" w:hAnsi="標楷體"/>
              </w:rPr>
              <w:t>CustName</w:t>
            </w:r>
            <w:proofErr w:type="spellEnd"/>
            <w:r w:rsidR="00440FE1">
              <w:rPr>
                <w:rFonts w:ascii="標楷體" w:eastAsia="標楷體" w:hAnsi="標楷體"/>
              </w:rPr>
              <w:t>)</w:t>
            </w:r>
            <w:r w:rsidR="00440FE1">
              <w:rPr>
                <w:rFonts w:ascii="標楷體" w:eastAsia="標楷體" w:hAnsi="標楷體" w:hint="eastAsia"/>
              </w:rPr>
              <w:t>]</w:t>
            </w:r>
            <w:r w:rsidR="00440FE1" w:rsidRPr="00ED0ADD">
              <w:rPr>
                <w:rFonts w:ascii="標楷體" w:eastAsia="標楷體" w:hAnsi="標楷體" w:hint="eastAsia"/>
              </w:rPr>
              <w:t>，檢核條件:</w:t>
            </w:r>
            <w:r w:rsidR="00AA2B7E" w:rsidRPr="00F27153">
              <w:rPr>
                <w:rFonts w:ascii="標楷體" w:eastAsia="標楷體" w:hAnsi="標楷體" w:hint="eastAsia"/>
              </w:rPr>
              <w:t>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="00440FE1" w:rsidRPr="00ED0ADD">
              <w:rPr>
                <w:rFonts w:ascii="標楷體" w:eastAsia="標楷體" w:hAnsi="標楷體" w:hint="eastAsia"/>
              </w:rPr>
              <w:t>V</w:t>
            </w:r>
            <w:r w:rsidR="00440FE1" w:rsidRPr="00ED0ADD">
              <w:rPr>
                <w:rFonts w:ascii="標楷體" w:eastAsia="標楷體" w:hAnsi="標楷體"/>
              </w:rPr>
              <w:t>(2,0)</w:t>
            </w:r>
            <w:r w:rsidR="00440FE1" w:rsidRPr="008245CA">
              <w:rPr>
                <w:rFonts w:ascii="標楷體" w:eastAsia="標楷體" w:hAnsi="標楷體" w:hint="eastAsia"/>
              </w:rPr>
              <w:t>，</w:t>
            </w:r>
            <w:r w:rsidR="00440FE1" w:rsidRPr="00D705F0">
              <w:rPr>
                <w:rFonts w:ascii="標楷體" w:eastAsia="標楷體" w:hAnsi="標楷體" w:hint="eastAsia"/>
              </w:rPr>
              <w:t>其餘隱藏。</w:t>
            </w:r>
          </w:p>
          <w:p w14:paraId="091B9182" w14:textId="0A6A64AB" w:rsidR="00440FE1" w:rsidRPr="00D705F0" w:rsidRDefault="007D33FA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440FE1">
              <w:rPr>
                <w:rFonts w:ascii="標楷體" w:eastAsia="標楷體" w:hAnsi="標楷體"/>
              </w:rPr>
              <w:t>.</w:t>
            </w:r>
            <w:r w:rsidR="00440FE1" w:rsidRPr="00D705F0">
              <w:rPr>
                <w:rFonts w:ascii="標楷體" w:eastAsia="標楷體" w:hAnsi="標楷體" w:hint="eastAsia"/>
              </w:rPr>
              <w:t>Ne</w:t>
            </w:r>
            <w:r w:rsidR="00440FE1" w:rsidRPr="00D705F0">
              <w:rPr>
                <w:rFonts w:ascii="標楷體" w:eastAsia="標楷體" w:hAnsi="標楷體"/>
              </w:rPr>
              <w:t>gMain</w:t>
            </w:r>
            <w:r w:rsidR="00440FE1" w:rsidRPr="00D705F0">
              <w:rPr>
                <w:rFonts w:ascii="標楷體" w:eastAsia="標楷體" w:hAnsi="標楷體" w:hint="eastAsia"/>
              </w:rPr>
              <w:t>.</w:t>
            </w:r>
            <w:r w:rsidR="00440FE1" w:rsidRPr="00D705F0">
              <w:rPr>
                <w:rFonts w:ascii="標楷體" w:eastAsia="標楷體" w:hAnsi="標楷體"/>
              </w:rPr>
              <w:t>PayerCustNo</w:t>
            </w:r>
          </w:p>
        </w:tc>
      </w:tr>
      <w:tr w:rsidR="00440FE1" w:rsidRPr="009A5A20" w14:paraId="496CE404" w14:textId="77777777" w:rsidTr="002112DA">
        <w:trPr>
          <w:trHeight w:val="244"/>
          <w:jc w:val="center"/>
        </w:trPr>
        <w:tc>
          <w:tcPr>
            <w:tcW w:w="456" w:type="dxa"/>
          </w:tcPr>
          <w:p w14:paraId="6F2739FD" w14:textId="77777777" w:rsidR="00440FE1" w:rsidRPr="009A5A20" w:rsidRDefault="00440FE1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27DF31F2" w14:textId="77777777" w:rsidR="00A93D97" w:rsidRDefault="00440FE1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檢查[</w:t>
            </w:r>
            <w:r w:rsidRPr="009A5A20">
              <w:rPr>
                <w:rFonts w:ascii="標楷體" w:eastAsia="標楷體" w:hAnsi="標楷體" w:hint="eastAsia"/>
              </w:rPr>
              <w:t>付款人戶號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是否存在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]，</w:t>
            </w:r>
            <w:r w:rsidRPr="009A5A20">
              <w:rPr>
                <w:rFonts w:ascii="標楷體" w:eastAsia="標楷體" w:hAnsi="標楷體" w:hint="eastAsia"/>
              </w:rPr>
              <w:t>不存在</w:t>
            </w:r>
            <w:r w:rsidR="00A93D97">
              <w:rPr>
                <w:rFonts w:ascii="標楷體" w:eastAsia="標楷體" w:hAnsi="標楷體" w:hint="eastAsia"/>
              </w:rPr>
              <w:t>時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="00A93D97">
              <w:rPr>
                <w:rFonts w:ascii="標楷體" w:eastAsia="標楷體" w:hAnsi="標楷體" w:hint="eastAsia"/>
              </w:rPr>
              <w:t>則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</w:p>
          <w:p w14:paraId="4EE88616" w14:textId="6D7475FC" w:rsidR="00440FE1" w:rsidRDefault="00440FE1" w:rsidP="002112DA">
            <w:pPr>
              <w:rPr>
                <w:rFonts w:ascii="標楷體" w:eastAsia="標楷體" w:hAnsi="標楷體"/>
              </w:rPr>
            </w:pP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 w:rsidRPr="00ED0ADD">
              <w:rPr>
                <w:rFonts w:ascii="標楷體" w:eastAsia="標楷體" w:hAnsi="標楷體" w:hint="eastAsia"/>
              </w:rPr>
              <w:t>(付款人戶號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</w:p>
        </w:tc>
      </w:tr>
      <w:tr w:rsidR="007273B0" w:rsidRPr="009A5A20" w14:paraId="561DF794" w14:textId="77777777" w:rsidTr="00FF14C2">
        <w:trPr>
          <w:trHeight w:val="244"/>
          <w:jc w:val="center"/>
        </w:trPr>
        <w:tc>
          <w:tcPr>
            <w:tcW w:w="456" w:type="dxa"/>
          </w:tcPr>
          <w:p w14:paraId="189FC242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43EC0F21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520D44D2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62161257" w14:textId="25FCC6A9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CAEC95E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8335DB">
              <w:rPr>
                <w:rFonts w:ascii="標楷體" w:eastAsia="標楷體" w:hAnsi="標楷體" w:hint="eastAsia"/>
              </w:rPr>
              <w:t>依據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CdCode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的</w:t>
            </w:r>
            <w:proofErr w:type="spellStart"/>
            <w:r w:rsidRPr="008335DB">
              <w:rPr>
                <w:rFonts w:ascii="標楷體" w:eastAsia="標楷體" w:hAnsi="標楷體" w:hint="eastAsia"/>
              </w:rPr>
              <w:t>DefCode</w:t>
            </w:r>
            <w:proofErr w:type="spellEnd"/>
            <w:r w:rsidRPr="008335DB">
              <w:rPr>
                <w:rFonts w:ascii="標楷體" w:eastAsia="標楷體" w:hAnsi="標楷體" w:hint="eastAsia"/>
              </w:rPr>
              <w:t>=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dCode.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gStatus</w:t>
            </w:r>
            <w:proofErr w:type="spellEnd"/>
          </w:p>
          <w:p w14:paraId="486FE39B" w14:textId="77777777" w:rsidR="007273B0" w:rsidRPr="009A5A20" w:rsidRDefault="007273B0" w:rsidP="007273B0">
            <w:pPr>
              <w:widowControl/>
              <w:spacing w:line="360" w:lineRule="atLeast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限[啟用資料(Enable)]=[Y.啟用]</w:t>
            </w:r>
          </w:p>
          <w:p w14:paraId="077B7D97" w14:textId="77777777" w:rsidR="007273B0" w:rsidRPr="008245CA" w:rsidRDefault="007273B0" w:rsidP="007273B0">
            <w:pPr>
              <w:rPr>
                <w:rFonts w:ascii="標楷體" w:eastAsia="標楷體" w:hAnsi="標楷體"/>
              </w:rPr>
            </w:pPr>
            <w:r w:rsidRPr="008245CA">
              <w:rPr>
                <w:rFonts w:ascii="標楷體" w:eastAsia="標楷體" w:hAnsi="標楷體" w:hint="eastAsia"/>
              </w:rPr>
              <w:t>0:正常</w:t>
            </w:r>
          </w:p>
          <w:p w14:paraId="278DB9E3" w14:textId="77777777" w:rsidR="007273B0" w:rsidRPr="008245CA" w:rsidRDefault="007273B0" w:rsidP="007273B0">
            <w:pPr>
              <w:rPr>
                <w:rFonts w:ascii="標楷體" w:eastAsia="標楷體" w:hAnsi="標楷體"/>
              </w:rPr>
            </w:pPr>
            <w:r w:rsidRPr="008245CA">
              <w:rPr>
                <w:rFonts w:ascii="標楷體" w:eastAsia="標楷體" w:hAnsi="標楷體" w:hint="eastAsia"/>
              </w:rPr>
              <w:t>1:已變更</w:t>
            </w:r>
          </w:p>
          <w:p w14:paraId="0320FD81" w14:textId="77777777" w:rsidR="007273B0" w:rsidRPr="008245CA" w:rsidRDefault="007273B0" w:rsidP="007273B0">
            <w:pPr>
              <w:rPr>
                <w:rFonts w:ascii="標楷體" w:eastAsia="標楷體" w:hAnsi="標楷體"/>
              </w:rPr>
            </w:pPr>
            <w:r w:rsidRPr="008245CA">
              <w:rPr>
                <w:rFonts w:ascii="標楷體" w:eastAsia="標楷體" w:hAnsi="標楷體" w:hint="eastAsia"/>
              </w:rPr>
              <w:t>2:毀諾</w:t>
            </w:r>
          </w:p>
          <w:p w14:paraId="23A9EEA5" w14:textId="77777777" w:rsidR="007273B0" w:rsidRPr="008245CA" w:rsidRDefault="007273B0" w:rsidP="007273B0">
            <w:pPr>
              <w:rPr>
                <w:rFonts w:ascii="標楷體" w:eastAsia="標楷體" w:hAnsi="標楷體"/>
              </w:rPr>
            </w:pPr>
            <w:r w:rsidRPr="008245CA">
              <w:rPr>
                <w:rFonts w:ascii="標楷體" w:eastAsia="標楷體" w:hAnsi="標楷體" w:hint="eastAsia"/>
              </w:rPr>
              <w:t>3:結案</w:t>
            </w:r>
          </w:p>
          <w:p w14:paraId="282F334C" w14:textId="00B1403D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8245CA">
              <w:rPr>
                <w:rFonts w:ascii="標楷體" w:eastAsia="標楷體" w:hAnsi="標楷體" w:hint="eastAsia"/>
              </w:rPr>
              <w:t>4:未生效</w:t>
            </w:r>
          </w:p>
        </w:tc>
        <w:tc>
          <w:tcPr>
            <w:tcW w:w="567" w:type="dxa"/>
          </w:tcPr>
          <w:p w14:paraId="35CFB7C9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CCA774D" w14:textId="77777777" w:rsidR="007273B0" w:rsidRPr="009A5A20" w:rsidRDefault="007273B0" w:rsidP="007273B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EA2563E" w14:textId="46BD11E3" w:rsidR="007273B0" w:rsidRDefault="007273B0" w:rsidP="007273B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5C5EA6" w:rsidRPr="001677D0">
              <w:rPr>
                <w:rFonts w:ascii="標楷體" w:eastAsia="標楷體" w:hAnsi="標楷體" w:hint="eastAsia"/>
              </w:rPr>
              <w:t>自動顯示原值</w:t>
            </w:r>
            <w:r w:rsidR="00A93D97" w:rsidRPr="008245CA">
              <w:rPr>
                <w:rFonts w:ascii="標楷體" w:eastAsia="標楷體" w:hAnsi="標楷體" w:hint="eastAsia"/>
              </w:rPr>
              <w:t>，</w:t>
            </w:r>
            <w:r w:rsidR="005C5EA6" w:rsidRPr="001677D0">
              <w:rPr>
                <w:rFonts w:ascii="標楷體" w:eastAsia="標楷體" w:hAnsi="標楷體" w:hint="eastAsia"/>
              </w:rPr>
              <w:t>可以修改</w:t>
            </w:r>
            <w:r w:rsidRPr="00C22E1C">
              <w:rPr>
                <w:rFonts w:ascii="標楷體" w:eastAsia="標楷體" w:hAnsi="標楷體" w:hint="eastAsia"/>
                <w:color w:val="000000"/>
              </w:rPr>
              <w:t>代</w:t>
            </w:r>
            <w:r w:rsidR="005C5EA6">
              <w:rPr>
                <w:rFonts w:ascii="標楷體" w:eastAsia="標楷體" w:hAnsi="標楷體"/>
                <w:color w:val="000000"/>
              </w:rPr>
              <w:br/>
            </w:r>
            <w:r w:rsidR="005C5EA6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C22E1C">
              <w:rPr>
                <w:rFonts w:ascii="標楷體" w:eastAsia="標楷體" w:hAnsi="標楷體" w:hint="eastAsia"/>
                <w:color w:val="000000"/>
              </w:rPr>
              <w:t>碼，檢核條件：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C22E1C">
              <w:rPr>
                <w:rFonts w:ascii="標楷體" w:eastAsia="標楷體" w:hAnsi="標楷體" w:hint="eastAsia"/>
                <w:lang w:eastAsia="zh-HK"/>
              </w:rPr>
              <w:t>依選單</w:t>
            </w:r>
            <w:r w:rsidRPr="00C22E1C">
              <w:rPr>
                <w:rFonts w:ascii="標楷體" w:eastAsia="標楷體" w:hAnsi="標楷體" w:hint="eastAsia"/>
              </w:rPr>
              <w:t>/</w:t>
            </w:r>
            <w:r w:rsidRPr="00C22E1C">
              <w:rPr>
                <w:rFonts w:ascii="標楷體" w:eastAsia="標楷體" w:hAnsi="標楷體"/>
                <w:color w:val="000000"/>
              </w:rPr>
              <w:t>V(H)</w:t>
            </w:r>
          </w:p>
          <w:p w14:paraId="7E4FCAA4" w14:textId="3AD172D3" w:rsidR="007273B0" w:rsidRPr="007273B0" w:rsidRDefault="007273B0" w:rsidP="005C5E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C22E1C">
              <w:rPr>
                <w:rFonts w:ascii="標楷體" w:eastAsia="標楷體" w:hAnsi="標楷體" w:hint="eastAsia"/>
              </w:rPr>
              <w:t>Ne</w:t>
            </w:r>
            <w:r w:rsidRPr="00C22E1C">
              <w:rPr>
                <w:rFonts w:ascii="標楷體" w:eastAsia="標楷體" w:hAnsi="標楷體"/>
              </w:rPr>
              <w:t>gMain.Status</w:t>
            </w:r>
          </w:p>
        </w:tc>
      </w:tr>
      <w:tr w:rsidR="007273B0" w:rsidRPr="009A5A20" w14:paraId="051FECCA" w14:textId="77777777" w:rsidTr="00FF14C2">
        <w:trPr>
          <w:trHeight w:val="244"/>
          <w:jc w:val="center"/>
        </w:trPr>
        <w:tc>
          <w:tcPr>
            <w:tcW w:w="456" w:type="dxa"/>
          </w:tcPr>
          <w:p w14:paraId="56AFC84C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30A3FC27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1E0D3744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7C0DF009" w14:textId="239D158A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DBE7C49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B2CF77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CDE4FF" w14:textId="77777777" w:rsidR="007273B0" w:rsidRPr="009A5A20" w:rsidRDefault="007273B0" w:rsidP="007273B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6E3A352E" w14:textId="11FAAB72" w:rsidR="007273B0" w:rsidRDefault="007273B0" w:rsidP="007273B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C5EA6" w:rsidRPr="001677D0">
              <w:rPr>
                <w:rFonts w:ascii="標楷體" w:eastAsia="標楷體" w:hAnsi="標楷體" w:hint="eastAsia"/>
              </w:rPr>
              <w:t>自動顯示原值</w:t>
            </w:r>
            <w:r w:rsidR="005C5EA6" w:rsidRPr="00A45C64">
              <w:rPr>
                <w:rFonts w:ascii="標楷體" w:eastAsia="標楷體" w:hAnsi="標楷體" w:hint="eastAsia"/>
              </w:rPr>
              <w:t>，</w:t>
            </w:r>
            <w:r w:rsidR="005C5EA6" w:rsidRPr="001677D0">
              <w:rPr>
                <w:rFonts w:ascii="標楷體" w:eastAsia="標楷體" w:hAnsi="標楷體" w:hint="eastAsia"/>
              </w:rPr>
              <w:t>可以修改</w:t>
            </w:r>
            <w:r w:rsidR="005C5EA6">
              <w:rPr>
                <w:rFonts w:ascii="標楷體" w:eastAsia="標楷體" w:hAnsi="標楷體" w:hint="eastAsia"/>
              </w:rPr>
              <w:t>日期</w:t>
            </w:r>
            <w:r w:rsidR="005C5EA6" w:rsidRPr="00A45C64">
              <w:rPr>
                <w:rFonts w:ascii="標楷體" w:eastAsia="標楷體" w:hAnsi="標楷體" w:hint="eastAsia"/>
              </w:rPr>
              <w:t>，</w:t>
            </w:r>
            <w:r w:rsidRPr="00A45C64">
              <w:rPr>
                <w:rFonts w:ascii="標楷體" w:eastAsia="標楷體" w:hAnsi="標楷體" w:hint="eastAsia"/>
              </w:rPr>
              <w:t>若[功能]不為[</w:t>
            </w:r>
            <w:r>
              <w:rPr>
                <w:rFonts w:ascii="標楷體" w:eastAsia="標楷體" w:hAnsi="標楷體" w:hint="eastAsia"/>
              </w:rPr>
              <w:t>設定</w:t>
            </w:r>
            <w:r w:rsidRPr="00914A1A">
              <w:rPr>
                <w:rFonts w:ascii="標楷體" w:eastAsia="標楷體" w:hAnsi="標楷體" w:hint="eastAsia"/>
              </w:rPr>
              <w:t>喘息期</w:t>
            </w:r>
            <w:r w:rsidRPr="00A45C64">
              <w:rPr>
                <w:rFonts w:ascii="標楷體" w:eastAsia="標楷體" w:hAnsi="標楷體" w:hint="eastAsia"/>
              </w:rPr>
              <w:t>]，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5D46EDDC" w14:textId="5EAD0618" w:rsidR="007273B0" w:rsidRPr="007273B0" w:rsidRDefault="005C5EA6" w:rsidP="007273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273B0" w:rsidRPr="007273B0">
              <w:rPr>
                <w:rFonts w:ascii="標楷體" w:eastAsia="標楷體" w:hAnsi="標楷體"/>
              </w:rPr>
              <w:t>.</w:t>
            </w:r>
            <w:r w:rsidR="007273B0" w:rsidRPr="007273B0">
              <w:rPr>
                <w:rFonts w:ascii="標楷體" w:eastAsia="標楷體" w:hAnsi="標楷體" w:hint="eastAsia"/>
              </w:rPr>
              <w:t>Ne</w:t>
            </w:r>
            <w:r w:rsidR="007273B0" w:rsidRPr="007273B0">
              <w:rPr>
                <w:rFonts w:ascii="標楷體" w:eastAsia="標楷體" w:hAnsi="標楷體"/>
              </w:rPr>
              <w:t>gMain</w:t>
            </w:r>
            <w:r w:rsidR="007273B0" w:rsidRPr="007273B0">
              <w:rPr>
                <w:rFonts w:ascii="標楷體" w:eastAsia="標楷體" w:hAnsi="標楷體" w:hint="eastAsia"/>
              </w:rPr>
              <w:t>.De</w:t>
            </w:r>
            <w:r w:rsidR="007273B0" w:rsidRPr="007273B0">
              <w:rPr>
                <w:rFonts w:ascii="標楷體" w:eastAsia="標楷體" w:hAnsi="標楷體"/>
              </w:rPr>
              <w:t>ferYMStart</w:t>
            </w:r>
          </w:p>
        </w:tc>
      </w:tr>
      <w:tr w:rsidR="007273B0" w:rsidRPr="009A5A20" w14:paraId="22E69243" w14:textId="77777777" w:rsidTr="00FF14C2">
        <w:trPr>
          <w:trHeight w:val="244"/>
          <w:jc w:val="center"/>
        </w:trPr>
        <w:tc>
          <w:tcPr>
            <w:tcW w:w="456" w:type="dxa"/>
          </w:tcPr>
          <w:p w14:paraId="34CBA905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04200208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5AFA9EE2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5BAE23DC" w14:textId="5A2730C6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2A28E02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2EA975" w14:textId="77777777" w:rsidR="007273B0" w:rsidRPr="009A5A20" w:rsidRDefault="007273B0" w:rsidP="007273B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27D954" w14:textId="77777777" w:rsidR="007273B0" w:rsidRPr="009A5A20" w:rsidRDefault="007273B0" w:rsidP="007273B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E269DC8" w14:textId="6572692E" w:rsidR="007273B0" w:rsidRDefault="007273B0" w:rsidP="007273B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C5EA6" w:rsidRPr="001677D0">
              <w:rPr>
                <w:rFonts w:ascii="標楷體" w:eastAsia="標楷體" w:hAnsi="標楷體" w:hint="eastAsia"/>
              </w:rPr>
              <w:t>自動顯示原值</w:t>
            </w:r>
            <w:r w:rsidR="005C5EA6" w:rsidRPr="00A45C64">
              <w:rPr>
                <w:rFonts w:ascii="標楷體" w:eastAsia="標楷體" w:hAnsi="標楷體" w:hint="eastAsia"/>
              </w:rPr>
              <w:t>，</w:t>
            </w:r>
            <w:r w:rsidR="005C5EA6" w:rsidRPr="001677D0">
              <w:rPr>
                <w:rFonts w:ascii="標楷體" w:eastAsia="標楷體" w:hAnsi="標楷體" w:hint="eastAsia"/>
              </w:rPr>
              <w:t>可以修改</w:t>
            </w:r>
            <w:r w:rsidR="005C5EA6">
              <w:rPr>
                <w:rFonts w:ascii="標楷體" w:eastAsia="標楷體" w:hAnsi="標楷體" w:hint="eastAsia"/>
              </w:rPr>
              <w:t>日期</w:t>
            </w:r>
            <w:r w:rsidR="005C5EA6"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檢核條件:</w:t>
            </w:r>
            <w:r w:rsidRPr="00BE0A90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6A7FD054" w14:textId="6AD4B080" w:rsidR="007273B0" w:rsidRDefault="007273B0" w:rsidP="007273B0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BE0A90">
              <w:rPr>
                <w:rFonts w:ascii="標楷體" w:eastAsia="標楷體" w:hAnsi="標楷體" w:hint="eastAsia"/>
              </w:rPr>
              <w:t>若[延期繳款年月(起)</w:t>
            </w:r>
            <w:r>
              <w:rPr>
                <w:rFonts w:ascii="標楷體" w:eastAsia="標楷體" w:hAnsi="標楷體"/>
              </w:rPr>
              <w:br/>
            </w:r>
            <w:r w:rsidRPr="00BE0A9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E0A90">
              <w:rPr>
                <w:rFonts w:ascii="標楷體" w:eastAsia="標楷體" w:hAnsi="標楷體" w:hint="eastAsia"/>
              </w:rPr>
              <w:t>Ne</w:t>
            </w:r>
            <w:r w:rsidRPr="00BE0A90">
              <w:rPr>
                <w:rFonts w:ascii="標楷體" w:eastAsia="標楷體" w:hAnsi="標楷體"/>
              </w:rPr>
              <w:t>gMain</w:t>
            </w:r>
            <w:r w:rsidRPr="00BE0A90">
              <w:rPr>
                <w:rFonts w:ascii="標楷體" w:eastAsia="標楷體" w:hAnsi="標楷體" w:hint="eastAsia"/>
              </w:rPr>
              <w:t>.De</w:t>
            </w:r>
            <w:r w:rsidRPr="00BE0A90">
              <w:rPr>
                <w:rFonts w:ascii="標楷體" w:eastAsia="標楷體" w:hAnsi="標楷體"/>
              </w:rPr>
              <w:t>ferYMStart</w:t>
            </w:r>
            <w:proofErr w:type="spellEnd"/>
            <w:r w:rsidRPr="00BE0A90">
              <w:rPr>
                <w:rFonts w:ascii="標楷體" w:eastAsia="標楷體" w:hAnsi="標楷體" w:hint="eastAsia"/>
              </w:rPr>
              <w:t>)</w:t>
            </w:r>
            <w:r w:rsidRPr="00BE0A90">
              <w:rPr>
                <w:rFonts w:ascii="標楷體" w:eastAsia="標楷體" w:hAnsi="標楷體"/>
              </w:rPr>
              <w:t>]</w:t>
            </w:r>
            <w:r w:rsidRPr="00BE0A90">
              <w:rPr>
                <w:rFonts w:ascii="標楷體" w:eastAsia="標楷體" w:hAnsi="標楷體" w:hint="eastAsia"/>
              </w:rPr>
              <w:t>有值，則本欄</w:t>
            </w:r>
            <w:r w:rsidRPr="00ED0ADD">
              <w:rPr>
                <w:rFonts w:ascii="標楷體" w:eastAsia="標楷體" w:hAnsi="標楷體" w:hint="eastAsia"/>
              </w:rPr>
              <w:t>必須</w:t>
            </w:r>
            <w:r w:rsidRPr="00BE0A90">
              <w:rPr>
                <w:rFonts w:ascii="標楷體" w:eastAsia="標楷體" w:hAnsi="標楷體" w:hint="eastAsia"/>
              </w:rPr>
              <w:t>輸入，且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</w:t>
            </w:r>
            <w:r w:rsidR="007D33FA" w:rsidRPr="009A5A20">
              <w:rPr>
                <w:rFonts w:ascii="標楷體" w:eastAsia="標楷體" w:hAnsi="標楷體" w:hint="eastAsia"/>
              </w:rPr>
              <w:t>(訖)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7D33FA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</w:t>
            </w:r>
            <w:r w:rsidR="007D33FA" w:rsidRPr="009A5A20">
              <w:rPr>
                <w:rFonts w:ascii="標楷體" w:eastAsia="標楷體" w:hAnsi="標楷體" w:hint="eastAsia"/>
              </w:rPr>
              <w:t>(起)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  <w:r w:rsidR="007D33FA">
              <w:rPr>
                <w:rFonts w:ascii="標楷體" w:eastAsia="標楷體" w:hAnsi="標楷體"/>
              </w:rPr>
              <w:t xml:space="preserve"> </w:t>
            </w:r>
          </w:p>
          <w:p w14:paraId="5918AE61" w14:textId="44681C14" w:rsidR="007273B0" w:rsidRPr="005C5EA6" w:rsidRDefault="007273B0" w:rsidP="005C5EA6">
            <w:pPr>
              <w:rPr>
                <w:rFonts w:ascii="標楷體" w:eastAsia="標楷體" w:hAnsi="標楷體"/>
              </w:rPr>
            </w:pPr>
            <w:r w:rsidRPr="005C5EA6">
              <w:rPr>
                <w:rFonts w:ascii="標楷體" w:eastAsia="標楷體" w:hAnsi="標楷體"/>
              </w:rPr>
              <w:lastRenderedPageBreak/>
              <w:t>2.</w:t>
            </w:r>
            <w:r w:rsidRPr="005C5EA6">
              <w:rPr>
                <w:rFonts w:ascii="標楷體" w:eastAsia="標楷體" w:hAnsi="標楷體" w:hint="eastAsia"/>
              </w:rPr>
              <w:t>Ne</w:t>
            </w:r>
            <w:r w:rsidRPr="005C5EA6">
              <w:rPr>
                <w:rFonts w:ascii="標楷體" w:eastAsia="標楷體" w:hAnsi="標楷體"/>
              </w:rPr>
              <w:t>gMain.DeferYMEnd</w:t>
            </w:r>
          </w:p>
        </w:tc>
      </w:tr>
      <w:tr w:rsidR="000E44F2" w:rsidRPr="009A5A20" w14:paraId="6E542C19" w14:textId="77777777" w:rsidTr="00FF14C2">
        <w:trPr>
          <w:trHeight w:val="244"/>
          <w:jc w:val="center"/>
        </w:trPr>
        <w:tc>
          <w:tcPr>
            <w:tcW w:w="456" w:type="dxa"/>
          </w:tcPr>
          <w:p w14:paraId="0285D1B6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36" w:type="dxa"/>
          </w:tcPr>
          <w:p w14:paraId="62CADD86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1BA1568B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1781DC7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BF30C5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2CE993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4099E5E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00D608D" w14:textId="16351B14" w:rsidR="000E44F2" w:rsidRPr="005C5EA6" w:rsidRDefault="005C5EA6" w:rsidP="00F668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668B3" w:rsidRPr="001677D0">
              <w:rPr>
                <w:rFonts w:ascii="標楷體" w:eastAsia="標楷體" w:hAnsi="標楷體" w:hint="eastAsia"/>
              </w:rPr>
              <w:t>自動顯示原值</w:t>
            </w:r>
            <w:r w:rsidR="00F668B3" w:rsidRPr="00A45C64">
              <w:rPr>
                <w:rFonts w:ascii="標楷體" w:eastAsia="標楷體" w:hAnsi="標楷體" w:hint="eastAsia"/>
              </w:rPr>
              <w:t>，</w:t>
            </w:r>
            <w:r w:rsidR="00F668B3" w:rsidRPr="001677D0">
              <w:rPr>
                <w:rFonts w:ascii="標楷體" w:eastAsia="標楷體" w:hAnsi="標楷體" w:hint="eastAsia"/>
              </w:rPr>
              <w:t>可以修改</w:t>
            </w:r>
            <w:r w:rsidR="00F668B3">
              <w:rPr>
                <w:rFonts w:ascii="標楷體" w:eastAsia="標楷體" w:hAnsi="標楷體" w:hint="eastAsia"/>
              </w:rPr>
              <w:t>日</w:t>
            </w:r>
            <w:r w:rsidR="00F668B3">
              <w:rPr>
                <w:rFonts w:ascii="標楷體" w:eastAsia="標楷體" w:hAnsi="標楷體"/>
              </w:rPr>
              <w:br/>
            </w:r>
            <w:r w:rsidR="00F668B3">
              <w:rPr>
                <w:rFonts w:ascii="標楷體" w:eastAsia="標楷體" w:hAnsi="標楷體" w:hint="eastAsia"/>
              </w:rPr>
              <w:t>期</w:t>
            </w:r>
            <w:r w:rsidR="00F668B3" w:rsidRPr="00A45C64">
              <w:rPr>
                <w:rFonts w:ascii="標楷體" w:eastAsia="標楷體" w:hAnsi="標楷體" w:hint="eastAsia"/>
              </w:rPr>
              <w:t>，</w:t>
            </w:r>
            <w:r w:rsidR="000E44F2" w:rsidRPr="005C5EA6">
              <w:rPr>
                <w:rFonts w:ascii="標楷體" w:eastAsia="標楷體" w:hAnsi="標楷體" w:hint="eastAsia"/>
              </w:rPr>
              <w:t>檢核條件</w:t>
            </w:r>
            <w:r w:rsidR="00F668B3">
              <w:rPr>
                <w:rFonts w:ascii="標楷體" w:eastAsia="標楷體" w:hAnsi="標楷體" w:hint="eastAsia"/>
              </w:rPr>
              <w:t>:</w:t>
            </w:r>
            <w:r w:rsidR="000E44F2" w:rsidRPr="005C5EA6">
              <w:rPr>
                <w:rFonts w:ascii="標楷體" w:eastAsia="標楷體" w:hAnsi="標楷體"/>
              </w:rPr>
              <w:br/>
            </w:r>
            <w:r w:rsidR="00F668B3">
              <w:rPr>
                <w:rFonts w:ascii="標楷體" w:eastAsia="標楷體" w:hAnsi="標楷體" w:hint="eastAsia"/>
              </w:rPr>
              <w:t>(</w:t>
            </w:r>
            <w:r w:rsidR="00F668B3">
              <w:rPr>
                <w:rFonts w:ascii="標楷體" w:eastAsia="標楷體" w:hAnsi="標楷體"/>
              </w:rPr>
              <w:t>1)</w:t>
            </w:r>
            <w:r w:rsidR="000E44F2" w:rsidRPr="005C5EA6">
              <w:rPr>
                <w:rFonts w:ascii="標楷體" w:eastAsia="標楷體" w:hAnsi="標楷體" w:hint="eastAsia"/>
              </w:rPr>
              <w:t>不可空白/V(7)</w:t>
            </w:r>
            <w:r w:rsidR="000E44F2" w:rsidRPr="005C5EA6">
              <w:rPr>
                <w:rFonts w:ascii="標楷體" w:eastAsia="標楷體" w:hAnsi="標楷體"/>
              </w:rPr>
              <w:br/>
            </w:r>
            <w:r w:rsidR="00F668B3">
              <w:rPr>
                <w:rFonts w:ascii="標楷體" w:eastAsia="標楷體" w:hAnsi="標楷體" w:hint="eastAsia"/>
              </w:rPr>
              <w:t>(</w:t>
            </w:r>
            <w:r w:rsidR="00F668B3">
              <w:rPr>
                <w:rFonts w:ascii="標楷體" w:eastAsia="標楷體" w:hAnsi="標楷體"/>
              </w:rPr>
              <w:t>2)</w:t>
            </w:r>
            <w:r w:rsidR="000E44F2" w:rsidRPr="005C5EA6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0E44F2" w:rsidRPr="005C5EA6">
              <w:rPr>
                <w:rFonts w:ascii="標楷體" w:eastAsia="標楷體" w:hAnsi="標楷體" w:hint="eastAsia"/>
              </w:rPr>
              <w:t>/A(DATE,0)</w:t>
            </w:r>
          </w:p>
          <w:p w14:paraId="7C3DEA58" w14:textId="7C270DFE" w:rsidR="000E44F2" w:rsidRPr="00F668B3" w:rsidRDefault="00F668B3" w:rsidP="00F668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E44F2" w:rsidRPr="00F668B3">
              <w:rPr>
                <w:rFonts w:ascii="標楷體" w:eastAsia="標楷體" w:hAnsi="標楷體" w:hint="eastAsia"/>
              </w:rPr>
              <w:t>Ne</w:t>
            </w:r>
            <w:r w:rsidR="000E44F2" w:rsidRPr="00F668B3">
              <w:rPr>
                <w:rFonts w:ascii="標楷體" w:eastAsia="標楷體" w:hAnsi="標楷體"/>
              </w:rPr>
              <w:t>gMain.ApplDate</w:t>
            </w:r>
          </w:p>
        </w:tc>
      </w:tr>
      <w:tr w:rsidR="000E44F2" w:rsidRPr="009A5A20" w14:paraId="3A1EA53B" w14:textId="77777777" w:rsidTr="00FF14C2">
        <w:trPr>
          <w:trHeight w:val="244"/>
          <w:jc w:val="center"/>
        </w:trPr>
        <w:tc>
          <w:tcPr>
            <w:tcW w:w="456" w:type="dxa"/>
          </w:tcPr>
          <w:p w14:paraId="2E2CBE48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058CAC1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00B2E9B1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6ABBDE06" w14:textId="31100545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4418B42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884AAE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A5B7AD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981CE25" w14:textId="77777777" w:rsidR="005C5EA6" w:rsidRPr="00A45C64" w:rsidRDefault="005C5EA6" w:rsidP="005C5EA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</w:t>
            </w:r>
            <w:r w:rsidRPr="00A45C64">
              <w:rPr>
                <w:rFonts w:ascii="標楷體" w:eastAsia="標楷體" w:hAnsi="標楷體" w:hint="eastAsia"/>
              </w:rPr>
              <w:t>[功能]不為[變更還款條件]</w:t>
            </w:r>
            <w:r>
              <w:rPr>
                <w:rFonts w:ascii="標楷體" w:eastAsia="標楷體" w:hAnsi="標楷體" w:hint="eastAsia"/>
              </w:rPr>
              <w:t>時</w:t>
            </w:r>
            <w:r w:rsidRPr="00A45C64">
              <w:rPr>
                <w:rFonts w:ascii="標楷體" w:eastAsia="標楷體" w:hAnsi="標楷體" w:hint="eastAsia"/>
              </w:rPr>
              <w:t>，則此欄位</w:t>
            </w:r>
            <w:r>
              <w:rPr>
                <w:rFonts w:ascii="標楷體" w:eastAsia="標楷體" w:hAnsi="標楷體" w:hint="eastAsia"/>
              </w:rPr>
              <w:t>隱藏</w:t>
            </w:r>
          </w:p>
          <w:p w14:paraId="2E1A1830" w14:textId="53CE0B53" w:rsidR="000E44F2" w:rsidRPr="005C5EA6" w:rsidRDefault="005C5EA6" w:rsidP="005C5E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A45C64">
              <w:rPr>
                <w:rFonts w:ascii="標楷體" w:eastAsia="標楷體" w:hAnsi="標楷體" w:hint="eastAsia"/>
              </w:rPr>
              <w:t>Ne</w:t>
            </w:r>
            <w:r w:rsidRPr="00A45C64">
              <w:rPr>
                <w:rFonts w:ascii="標楷體" w:eastAsia="標楷體" w:hAnsi="標楷體"/>
              </w:rPr>
              <w:t>gMain.ChgCondDate</w:t>
            </w:r>
          </w:p>
        </w:tc>
      </w:tr>
      <w:tr w:rsidR="00F668B3" w:rsidRPr="009A5A20" w14:paraId="32575C7F" w14:textId="77777777" w:rsidTr="00FF14C2">
        <w:trPr>
          <w:trHeight w:val="244"/>
          <w:jc w:val="center"/>
        </w:trPr>
        <w:tc>
          <w:tcPr>
            <w:tcW w:w="456" w:type="dxa"/>
          </w:tcPr>
          <w:p w14:paraId="44B5A053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06D46C7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1E51E2AE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4671F1B2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C521441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DFCC3F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0BAB3D12" w14:textId="77777777" w:rsidR="00F668B3" w:rsidRPr="009A5A20" w:rsidRDefault="00F668B3" w:rsidP="00F668B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76E8E101" w14:textId="7B370CB1" w:rsidR="00F668B3" w:rsidRPr="00C54A5F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AA2B7E" w:rsidRPr="00F27153">
              <w:rPr>
                <w:rFonts w:ascii="標楷體" w:eastAsia="標楷體" w:hAnsi="標楷體" w:hint="eastAsia"/>
              </w:rPr>
              <w:t>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50178BB4" w14:textId="5F0CD5ED" w:rsidR="00F668B3" w:rsidRPr="00F668B3" w:rsidRDefault="00F668B3" w:rsidP="00F668B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F668B3">
              <w:rPr>
                <w:rFonts w:ascii="標楷體" w:eastAsia="標楷體" w:hAnsi="標楷體" w:hint="eastAsia"/>
              </w:rPr>
              <w:t>2.Ne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F668B3" w:rsidRPr="009A5A20" w14:paraId="6004A7E0" w14:textId="77777777" w:rsidTr="00FF14C2">
        <w:trPr>
          <w:trHeight w:val="244"/>
          <w:jc w:val="center"/>
        </w:trPr>
        <w:tc>
          <w:tcPr>
            <w:tcW w:w="456" w:type="dxa"/>
          </w:tcPr>
          <w:p w14:paraId="5C844163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58CD573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5897DA8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</w:tcPr>
          <w:p w14:paraId="54A76F6B" w14:textId="60B7FBFA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66A37CF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EBD52C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95DABB6" w14:textId="77777777" w:rsidR="00F668B3" w:rsidRPr="009A5A20" w:rsidRDefault="00F668B3" w:rsidP="00F668B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317DE7E" w14:textId="1084A2A9" w:rsidR="00F668B3" w:rsidRPr="00C54A5F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="00AA2B7E" w:rsidRPr="00F27153">
              <w:rPr>
                <w:rFonts w:ascii="標楷體" w:eastAsia="標楷體" w:hAnsi="標楷體" w:hint="eastAsia"/>
              </w:rPr>
              <w:t xml:space="preserve"> 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23FDF09E" w14:textId="35BF5A6C" w:rsidR="00F668B3" w:rsidRPr="00F668B3" w:rsidRDefault="00F668B3" w:rsidP="00F668B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F668B3">
              <w:rPr>
                <w:rFonts w:ascii="標楷體" w:eastAsia="標楷體" w:hAnsi="標楷體"/>
              </w:rPr>
              <w:t>2.</w:t>
            </w:r>
            <w:r w:rsidRPr="00F668B3">
              <w:rPr>
                <w:rFonts w:ascii="標楷體" w:eastAsia="標楷體" w:hAnsi="標楷體" w:hint="eastAsia"/>
              </w:rPr>
              <w:t>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F668B3" w:rsidRPr="009A5A20" w14:paraId="23D87BE9" w14:textId="77777777" w:rsidTr="00FF14C2">
        <w:trPr>
          <w:trHeight w:val="244"/>
          <w:jc w:val="center"/>
        </w:trPr>
        <w:tc>
          <w:tcPr>
            <w:tcW w:w="456" w:type="dxa"/>
          </w:tcPr>
          <w:p w14:paraId="2DA92B5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4DF0A92F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24973E3A" w14:textId="69040936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817331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593AFBDA" w14:textId="071F8DED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6DCD0A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3D9D8B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6D18F2C" w14:textId="77777777" w:rsidR="00F668B3" w:rsidRPr="009A5A20" w:rsidRDefault="00F668B3" w:rsidP="00F668B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EE464A3" w14:textId="0807B614" w:rsidR="00F668B3" w:rsidRPr="00D64393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>
              <w:rPr>
                <w:rFonts w:ascii="標楷體" w:eastAsia="標楷體" w:hAnsi="標楷體"/>
              </w:rPr>
              <w:br/>
              <w:t>(1)</w:t>
            </w:r>
            <w:r w:rsidRPr="00D64393">
              <w:rPr>
                <w:rFonts w:ascii="標楷體" w:eastAsia="標楷體" w:hAnsi="標楷體" w:hint="eastAsia"/>
              </w:rPr>
              <w:t>可輸入0</w:t>
            </w:r>
          </w:p>
          <w:p w14:paraId="7AF5B833" w14:textId="77777777" w:rsidR="00F668B3" w:rsidRPr="00D64393" w:rsidRDefault="00F668B3" w:rsidP="00F668B3">
            <w:pPr>
              <w:widowControl/>
              <w:ind w:firstLineChars="100" w:firstLine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D64393">
              <w:rPr>
                <w:rFonts w:ascii="標楷體" w:eastAsia="標楷體" w:hAnsi="標楷體" w:hint="eastAsia"/>
              </w:rPr>
              <w:t>不可輸入負值</w:t>
            </w:r>
          </w:p>
          <w:p w14:paraId="3BA0D357" w14:textId="3FA86773" w:rsidR="00F668B3" w:rsidRPr="00F668B3" w:rsidRDefault="00F668B3" w:rsidP="00F668B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F668B3">
              <w:rPr>
                <w:rFonts w:ascii="標楷體" w:eastAsia="標楷體" w:hAnsi="標楷體"/>
              </w:rPr>
              <w:t>2.</w:t>
            </w:r>
            <w:r w:rsidRPr="00F668B3">
              <w:rPr>
                <w:rFonts w:ascii="標楷體" w:eastAsia="標楷體" w:hAnsi="標楷體" w:hint="eastAsia"/>
              </w:rPr>
              <w:t>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F668B3" w:rsidRPr="009A5A20" w14:paraId="18A4D668" w14:textId="77777777" w:rsidTr="00FF14C2">
        <w:trPr>
          <w:trHeight w:val="244"/>
          <w:jc w:val="center"/>
        </w:trPr>
        <w:tc>
          <w:tcPr>
            <w:tcW w:w="456" w:type="dxa"/>
          </w:tcPr>
          <w:p w14:paraId="4316622D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4CC12B9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29B2387E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52DFE2F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07D24B2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F58F6B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68BABAD" w14:textId="77777777" w:rsidR="00F668B3" w:rsidRPr="009A5A20" w:rsidRDefault="00F668B3" w:rsidP="00F668B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159EF1A0" w14:textId="75C54102" w:rsidR="00F668B3" w:rsidRPr="00D64393" w:rsidRDefault="00F668B3" w:rsidP="00F668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D64393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3EE2AA1C" w14:textId="0DA83390" w:rsidR="00F668B3" w:rsidRPr="00F668B3" w:rsidRDefault="00F668B3" w:rsidP="00F668B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F668B3">
              <w:rPr>
                <w:rFonts w:ascii="標楷體" w:eastAsia="標楷體" w:hAnsi="標楷體" w:hint="eastAsia"/>
              </w:rPr>
              <w:t>2.Ne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F668B3" w:rsidRPr="009A5A20" w14:paraId="54118DE6" w14:textId="77777777" w:rsidTr="00FF14C2">
        <w:trPr>
          <w:trHeight w:val="244"/>
          <w:jc w:val="center"/>
        </w:trPr>
        <w:tc>
          <w:tcPr>
            <w:tcW w:w="456" w:type="dxa"/>
          </w:tcPr>
          <w:p w14:paraId="06C20C48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5D5DD7FB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7433B05E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E01ED79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B002761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F387C9" w14:textId="77777777" w:rsidR="00F668B3" w:rsidRPr="009A5A20" w:rsidRDefault="00F668B3" w:rsidP="00F668B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CACF1CC" w14:textId="77777777" w:rsidR="00F668B3" w:rsidRPr="009A5A20" w:rsidRDefault="00F668B3" w:rsidP="00F668B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7F396010" w14:textId="693AF6CA" w:rsidR="00F668B3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Pr="00D64393">
              <w:rPr>
                <w:rFonts w:ascii="標楷體" w:eastAsia="標楷體" w:hAnsi="標楷體" w:hint="eastAsia"/>
              </w:rPr>
              <w:t>檢核條件: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57273D8C" w14:textId="58EC36F1" w:rsidR="00F668B3" w:rsidRPr="00D64393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 xml:space="preserve"> (3)</w:t>
            </w:r>
            <w:r>
              <w:rPr>
                <w:rFonts w:ascii="標楷體" w:eastAsia="標楷體" w:hAnsi="標楷體" w:hint="eastAsia"/>
              </w:rPr>
              <w:t>[</w:t>
            </w:r>
            <w:r w:rsidR="00AA2B7E" w:rsidRPr="009A5A20">
              <w:rPr>
                <w:rFonts w:ascii="標楷體" w:eastAsia="標楷體" w:hAnsi="標楷體" w:hint="eastAsia"/>
              </w:rPr>
              <w:t>還款結束日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AA2B7E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 w:rsidR="0058669F">
              <w:rPr>
                <w:rFonts w:ascii="標楷體" w:eastAsia="標楷體" w:hAnsi="標楷體"/>
              </w:rPr>
              <w:br/>
            </w:r>
            <w:r w:rsidR="0058669F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>[</w:t>
            </w:r>
            <w:r w:rsidR="00AA2B7E" w:rsidRPr="009A5A20">
              <w:rPr>
                <w:rFonts w:ascii="標楷體" w:eastAsia="標楷體" w:hAnsi="標楷體" w:hint="eastAsia"/>
              </w:rPr>
              <w:t>首次應繳日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  <w:p w14:paraId="52605108" w14:textId="177107E4" w:rsidR="00F668B3" w:rsidRPr="00F668B3" w:rsidRDefault="00F668B3" w:rsidP="00F668B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F668B3">
              <w:rPr>
                <w:rFonts w:ascii="標楷體" w:eastAsia="標楷體" w:hAnsi="標楷體" w:hint="eastAsia"/>
              </w:rPr>
              <w:t>2.Ne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0E44F2" w:rsidRPr="009A5A20" w14:paraId="31D1785C" w14:textId="77777777" w:rsidTr="00FF14C2">
        <w:trPr>
          <w:trHeight w:val="244"/>
          <w:jc w:val="center"/>
        </w:trPr>
        <w:tc>
          <w:tcPr>
            <w:tcW w:w="456" w:type="dxa"/>
          </w:tcPr>
          <w:p w14:paraId="407DA345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653F1ADF" w14:textId="66A51979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 w:rsidR="00F668B3">
              <w:rPr>
                <w:rFonts w:ascii="標楷體" w:eastAsia="標楷體" w:hAnsi="標楷體" w:hint="eastAsia"/>
              </w:rPr>
              <w:t>/</w:t>
            </w:r>
          </w:p>
          <w:p w14:paraId="40F6DAE4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59383CA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5D7C0572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9E9CF63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C5F52A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A5B0AD2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036027C" w14:textId="77777777" w:rsidR="00F668B3" w:rsidRDefault="00F668B3" w:rsidP="00F668B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lastRenderedPageBreak/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342F309B" w14:textId="41242C75" w:rsidR="00B0266F" w:rsidRDefault="00F668B3" w:rsidP="00B0266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C54A5F">
              <w:rPr>
                <w:rFonts w:ascii="標楷體" w:eastAsia="標楷體" w:hAnsi="標楷體" w:hint="eastAsia"/>
              </w:rPr>
              <w:t>字，檢核條件:</w:t>
            </w:r>
            <w:r w:rsidR="00AA2B7E" w:rsidRPr="00F27153">
              <w:rPr>
                <w:rFonts w:ascii="標楷體" w:eastAsia="標楷體" w:hAnsi="標楷體" w:hint="eastAsia"/>
              </w:rPr>
              <w:t>不可輸入</w:t>
            </w:r>
            <w:r w:rsidR="00AA2B7E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300E5B4D" w14:textId="46992322" w:rsidR="000E44F2" w:rsidRPr="00F668B3" w:rsidRDefault="00F668B3" w:rsidP="00B0266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F668B3">
              <w:rPr>
                <w:rFonts w:ascii="標楷體" w:eastAsia="標楷體" w:hAnsi="標楷體" w:hint="eastAsia"/>
              </w:rPr>
              <w:t>3.Ne</w:t>
            </w:r>
            <w:r w:rsidRPr="00F668B3">
              <w:rPr>
                <w:rFonts w:ascii="標楷體" w:eastAsia="標楷體" w:hAnsi="標楷體"/>
              </w:rPr>
              <w:t>gMain.</w:t>
            </w:r>
            <w:r w:rsidRPr="00F668B3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0E44F2" w:rsidRPr="009A5A20" w14:paraId="25A744EB" w14:textId="77777777" w:rsidTr="00FF14C2">
        <w:trPr>
          <w:trHeight w:val="244"/>
          <w:jc w:val="center"/>
        </w:trPr>
        <w:tc>
          <w:tcPr>
            <w:tcW w:w="456" w:type="dxa"/>
          </w:tcPr>
          <w:p w14:paraId="4C031DAA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736" w:type="dxa"/>
          </w:tcPr>
          <w:p w14:paraId="2E95DE1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467628AB" w14:textId="6B503C64" w:rsidR="000E44F2" w:rsidRPr="009A5A20" w:rsidRDefault="009A0F69" w:rsidP="000E44F2">
            <w:pPr>
              <w:rPr>
                <w:rFonts w:ascii="標楷體" w:eastAsia="標楷體" w:hAnsi="標楷體"/>
              </w:rPr>
            </w:pPr>
            <w:r w:rsidRPr="00817331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3E02FBD1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38356A6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9FC9FD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D14C4C6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5F3D7387" w14:textId="310B3372" w:rsidR="002E6AF0" w:rsidRDefault="002E6AF0" w:rsidP="00F668B3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="008851D6">
              <w:rPr>
                <w:rFonts w:ascii="標楷體" w:eastAsia="標楷體" w:hAnsi="標楷體" w:hint="eastAsia"/>
              </w:rPr>
              <w:t>文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字</w:t>
            </w:r>
          </w:p>
          <w:p w14:paraId="6BAC91E3" w14:textId="7E01A26B" w:rsidR="00F668B3" w:rsidRPr="00A427B1" w:rsidRDefault="002E6AF0" w:rsidP="00F668B3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8851D6">
              <w:rPr>
                <w:rFonts w:ascii="標楷體" w:eastAsia="標楷體" w:hAnsi="標楷體" w:hint="eastAsia"/>
              </w:rPr>
              <w:t>若</w:t>
            </w:r>
            <w:r w:rsidR="008851D6" w:rsidRPr="00254495">
              <w:rPr>
                <w:rFonts w:ascii="標楷體" w:eastAsia="標楷體" w:hAnsi="標楷體" w:hint="eastAsia"/>
              </w:rPr>
              <w:t>[是否最大債權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</w:t>
            </w:r>
            <w:r w:rsidR="008851D6"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="008851D6" w:rsidRPr="00254495">
              <w:rPr>
                <w:rFonts w:ascii="標楷體" w:eastAsia="標楷體" w:hAnsi="標楷體" w:hint="eastAsia"/>
              </w:rPr>
              <w:t>Ne</w:t>
            </w:r>
            <w:r w:rsidR="008851D6" w:rsidRPr="00254495">
              <w:rPr>
                <w:rFonts w:ascii="標楷體" w:eastAsia="標楷體" w:hAnsi="標楷體"/>
              </w:rPr>
              <w:t>gMain.</w:t>
            </w:r>
            <w:r w:rsidR="008851D6" w:rsidRPr="00254495">
              <w:rPr>
                <w:rFonts w:ascii="標楷體" w:eastAsia="標楷體" w:hAnsi="標楷體" w:hint="eastAsia"/>
              </w:rPr>
              <w:t>Is</w:t>
            </w:r>
            <w:r w:rsidR="008851D6" w:rsidRPr="00254495">
              <w:rPr>
                <w:rFonts w:ascii="標楷體" w:eastAsia="標楷體" w:hAnsi="標楷體"/>
              </w:rPr>
              <w:t>MainFin</w:t>
            </w:r>
            <w:proofErr w:type="spellEnd"/>
            <w:r w:rsidR="008851D6" w:rsidRPr="00254495">
              <w:rPr>
                <w:rFonts w:ascii="標楷體" w:eastAsia="標楷體" w:hAnsi="標楷體" w:hint="eastAsia"/>
              </w:rPr>
              <w:t>)</w:t>
            </w:r>
            <w:r w:rsidR="008851D6" w:rsidRPr="00254495">
              <w:rPr>
                <w:rFonts w:ascii="標楷體" w:eastAsia="標楷體" w:hAnsi="標楷體"/>
              </w:rPr>
              <w:t>]</w:t>
            </w:r>
            <w:r w:rsidR="008851D6" w:rsidRPr="00254495">
              <w:rPr>
                <w:rFonts w:ascii="標楷體" w:eastAsia="標楷體" w:hAnsi="標楷體" w:hint="eastAsia"/>
              </w:rPr>
              <w:t>為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[</w:t>
            </w:r>
            <w:r w:rsidR="008851D6" w:rsidRPr="00A427B1">
              <w:rPr>
                <w:rFonts w:ascii="標楷體" w:eastAsia="標楷體" w:hAnsi="標楷體" w:hint="eastAsia"/>
              </w:rPr>
              <w:t>Y</w:t>
            </w:r>
            <w:r w:rsidR="008851D6">
              <w:rPr>
                <w:rFonts w:ascii="標楷體" w:eastAsia="標楷體" w:hAnsi="標楷體" w:hint="eastAsia"/>
              </w:rPr>
              <w:t>]</w:t>
            </w:r>
            <w:r w:rsidR="008851D6" w:rsidRPr="00A427B1">
              <w:rPr>
                <w:rFonts w:ascii="標楷體" w:eastAsia="標楷體" w:hAnsi="標楷體" w:hint="eastAsia"/>
              </w:rPr>
              <w:t>，則自動帶入</w:t>
            </w:r>
            <w:r w:rsidR="008851D6">
              <w:rPr>
                <w:rFonts w:ascii="標楷體" w:eastAsia="標楷體" w:hAnsi="標楷體" w:hint="eastAsia"/>
              </w:rPr>
              <w:t>[</w:t>
            </w:r>
            <w:r w:rsidR="008851D6" w:rsidRPr="00A427B1">
              <w:rPr>
                <w:rFonts w:ascii="標楷體" w:eastAsia="標楷體" w:hAnsi="標楷體" w:hint="eastAsia"/>
              </w:rPr>
              <w:t>458</w:t>
            </w:r>
            <w:r w:rsidR="008851D6">
              <w:rPr>
                <w:rFonts w:ascii="標楷體" w:eastAsia="標楷體" w:hAnsi="標楷體"/>
              </w:rPr>
              <w:t>]</w:t>
            </w:r>
            <w:r w:rsidR="008851D6" w:rsidRPr="00A427B1">
              <w:rPr>
                <w:rFonts w:ascii="標楷體" w:eastAsia="標楷體" w:hAnsi="標楷體" w:hint="eastAsia"/>
              </w:rPr>
              <w:t>，</w:t>
            </w:r>
            <w:r w:rsidR="008851D6">
              <w:rPr>
                <w:rFonts w:ascii="標楷體" w:eastAsia="標楷體" w:hAnsi="標楷體" w:hint="eastAsia"/>
              </w:rPr>
              <w:t>不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可修改;其餘</w:t>
            </w:r>
            <w:r w:rsidR="008851D6" w:rsidRPr="00A427B1">
              <w:rPr>
                <w:rFonts w:ascii="標楷體" w:eastAsia="標楷體" w:hAnsi="標楷體" w:hint="eastAsia"/>
              </w:rPr>
              <w:t>則</w:t>
            </w:r>
            <w:r w:rsidR="008851D6">
              <w:rPr>
                <w:rFonts w:ascii="標楷體" w:eastAsia="標楷體" w:hAnsi="標楷體" w:hint="eastAsia"/>
              </w:rPr>
              <w:t>自行輸入文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字</w:t>
            </w:r>
            <w:r w:rsidR="008851D6" w:rsidRPr="00A427B1">
              <w:rPr>
                <w:rFonts w:ascii="標楷體" w:eastAsia="標楷體" w:hAnsi="標楷體" w:hint="eastAsia"/>
              </w:rPr>
              <w:t>，</w:t>
            </w:r>
            <w:r w:rsidR="008851D6" w:rsidRPr="00C54A5F">
              <w:rPr>
                <w:rFonts w:ascii="標楷體" w:eastAsia="標楷體" w:hAnsi="標楷體" w:hint="eastAsia"/>
              </w:rPr>
              <w:t>檢核條件</w:t>
            </w:r>
            <w:r w:rsidR="008851D6">
              <w:rPr>
                <w:rFonts w:ascii="標楷體" w:eastAsia="標楷體" w:hAnsi="標楷體" w:hint="eastAsia"/>
              </w:rPr>
              <w:t>:</w:t>
            </w:r>
            <w:r w:rsidR="008851D6" w:rsidRPr="00A427B1">
              <w:rPr>
                <w:rFonts w:ascii="標楷體" w:eastAsia="標楷體" w:hAnsi="標楷體" w:hint="eastAsia"/>
              </w:rPr>
              <w:t>不可等於</w:t>
            </w:r>
            <w:r w:rsidR="008851D6">
              <w:rPr>
                <w:rFonts w:ascii="標楷體" w:eastAsia="標楷體" w:hAnsi="標楷體"/>
              </w:rPr>
              <w:br/>
            </w:r>
            <w:r w:rsidR="008851D6">
              <w:rPr>
                <w:rFonts w:ascii="標楷體" w:eastAsia="標楷體" w:hAnsi="標楷體" w:hint="eastAsia"/>
              </w:rPr>
              <w:t xml:space="preserve">  </w:t>
            </w:r>
            <w:r w:rsidR="008851D6">
              <w:rPr>
                <w:rFonts w:ascii="標楷體" w:eastAsia="標楷體" w:hAnsi="標楷體"/>
              </w:rPr>
              <w:t>[</w:t>
            </w:r>
            <w:r w:rsidR="008851D6" w:rsidRPr="00A427B1">
              <w:rPr>
                <w:rFonts w:ascii="標楷體" w:eastAsia="標楷體" w:hAnsi="標楷體" w:hint="eastAsia"/>
              </w:rPr>
              <w:t>458</w:t>
            </w:r>
            <w:r w:rsidR="008851D6">
              <w:rPr>
                <w:rFonts w:ascii="標楷體" w:eastAsia="標楷體" w:hAnsi="標楷體"/>
              </w:rPr>
              <w:t>]</w:t>
            </w:r>
            <w:r w:rsidR="008851D6" w:rsidRPr="00A427B1">
              <w:rPr>
                <w:rFonts w:ascii="標楷體" w:eastAsia="標楷體" w:hAnsi="標楷體" w:hint="eastAsia"/>
              </w:rPr>
              <w:t>，</w:t>
            </w:r>
            <w:r w:rsidR="008851D6" w:rsidRPr="00433EAE">
              <w:rPr>
                <w:rFonts w:ascii="標楷體" w:eastAsia="標楷體" w:hAnsi="標楷體" w:hint="eastAsia"/>
              </w:rPr>
              <w:t>錯誤訊息:最大債權</w:t>
            </w:r>
            <w:r w:rsidR="008851D6">
              <w:rPr>
                <w:rFonts w:ascii="標楷體" w:eastAsia="標楷體" w:hAnsi="標楷體"/>
              </w:rPr>
              <w:br/>
              <w:t xml:space="preserve">  </w:t>
            </w:r>
            <w:r w:rsidR="008851D6" w:rsidRPr="00433EAE">
              <w:rPr>
                <w:rFonts w:ascii="標楷體" w:eastAsia="標楷體" w:hAnsi="標楷體" w:hint="eastAsia"/>
              </w:rPr>
              <w:t>機構不可為</w:t>
            </w:r>
            <w:r w:rsidR="00F74133">
              <w:rPr>
                <w:rFonts w:ascii="標楷體" w:eastAsia="標楷體" w:hAnsi="標楷體" w:hint="eastAsia"/>
              </w:rPr>
              <w:t>[</w:t>
            </w:r>
            <w:r w:rsidR="008851D6" w:rsidRPr="00433EAE">
              <w:rPr>
                <w:rFonts w:ascii="標楷體" w:eastAsia="標楷體" w:hAnsi="標楷體" w:hint="eastAsia"/>
              </w:rPr>
              <w:t>458</w:t>
            </w:r>
            <w:r w:rsidR="00F74133">
              <w:rPr>
                <w:rFonts w:ascii="標楷體" w:eastAsia="標楷體" w:hAnsi="標楷體" w:hint="eastAsia"/>
              </w:rPr>
              <w:t>]</w:t>
            </w:r>
          </w:p>
          <w:p w14:paraId="5665A1C8" w14:textId="0D4E09B7" w:rsidR="00F668B3" w:rsidRPr="00A427B1" w:rsidRDefault="002E6AF0" w:rsidP="00F668B3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668B3">
              <w:rPr>
                <w:rFonts w:ascii="標楷體" w:eastAsia="標楷體" w:hAnsi="標楷體" w:hint="eastAsia"/>
              </w:rPr>
              <w:t>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7F5978">
              <w:rPr>
                <w:rFonts w:ascii="標楷體" w:eastAsia="標楷體" w:hAnsi="標楷體" w:hint="eastAsia"/>
              </w:rPr>
              <w:t>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220B46C9" w14:textId="61D29C78" w:rsidR="000E44F2" w:rsidRPr="00F668B3" w:rsidRDefault="002E6AF0" w:rsidP="00F668B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4</w:t>
            </w:r>
            <w:r w:rsidR="00F668B3" w:rsidRPr="00F668B3">
              <w:rPr>
                <w:rFonts w:ascii="標楷體" w:eastAsia="標楷體" w:hAnsi="標楷體" w:hint="eastAsia"/>
              </w:rPr>
              <w:t>.Ne</w:t>
            </w:r>
            <w:r w:rsidR="00F668B3" w:rsidRPr="00F668B3">
              <w:rPr>
                <w:rFonts w:ascii="標楷體" w:eastAsia="標楷體" w:hAnsi="標楷體"/>
              </w:rPr>
              <w:t>gMain.</w:t>
            </w:r>
            <w:r w:rsidR="00F668B3" w:rsidRPr="00F668B3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0E44F2" w:rsidRPr="009A5A20" w14:paraId="1C53F435" w14:textId="77777777" w:rsidTr="00FF14C2">
        <w:trPr>
          <w:trHeight w:val="244"/>
          <w:jc w:val="center"/>
        </w:trPr>
        <w:tc>
          <w:tcPr>
            <w:tcW w:w="456" w:type="dxa"/>
          </w:tcPr>
          <w:p w14:paraId="1D0BB22E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64BF5B23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1C18320C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6744B226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152CDC3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</w:t>
            </w:r>
            <w:r w:rsidRPr="009A5A20">
              <w:rPr>
                <w:rFonts w:ascii="標楷體" w:eastAsia="標楷體" w:hAnsi="標楷體"/>
              </w:rPr>
              <w:t>/N</w:t>
            </w:r>
          </w:p>
        </w:tc>
        <w:tc>
          <w:tcPr>
            <w:tcW w:w="567" w:type="dxa"/>
          </w:tcPr>
          <w:p w14:paraId="70AC834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535725F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0C38EAAE" w14:textId="639B921F" w:rsidR="002E6AF0" w:rsidRDefault="002E6AF0" w:rsidP="002E6AF0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 w:rsidRPr="00D64393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7E8FCBC1" w14:textId="77777777" w:rsidR="002E6AF0" w:rsidRPr="00E73A34" w:rsidRDefault="002E6AF0" w:rsidP="002E6AF0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E73A34">
              <w:rPr>
                <w:rFonts w:ascii="標楷體" w:eastAsia="標楷體" w:hAnsi="標楷體" w:hint="eastAsia"/>
              </w:rPr>
              <w:t>若有N階段還款的情況，此</w:t>
            </w:r>
            <w:r>
              <w:rPr>
                <w:rFonts w:ascii="標楷體" w:eastAsia="標楷體" w:hAnsi="標楷體"/>
              </w:rPr>
              <w:br/>
            </w:r>
            <w:r w:rsidRPr="00E73A34">
              <w:rPr>
                <w:rFonts w:ascii="標楷體" w:eastAsia="標楷體" w:hAnsi="標楷體" w:hint="eastAsia"/>
              </w:rPr>
              <w:t>區會存入大於0之年度數字代表N:第N階段還款</w:t>
            </w:r>
          </w:p>
          <w:p w14:paraId="2DB88F08" w14:textId="6D88B44E" w:rsidR="000E44F2" w:rsidRPr="002E6AF0" w:rsidRDefault="002E6AF0" w:rsidP="002E6AF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E6AF0">
              <w:rPr>
                <w:rFonts w:ascii="標楷體" w:eastAsia="標楷體" w:hAnsi="標楷體" w:hint="eastAsia"/>
              </w:rPr>
              <w:t>3.Ne</w:t>
            </w:r>
            <w:r w:rsidRPr="002E6AF0">
              <w:rPr>
                <w:rFonts w:ascii="標楷體" w:eastAsia="標楷體" w:hAnsi="標楷體"/>
              </w:rPr>
              <w:t>gMain.</w:t>
            </w:r>
            <w:r w:rsidRPr="002E6AF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0E44F2" w:rsidRPr="009A5A20" w14:paraId="24379BBA" w14:textId="77777777" w:rsidTr="00FF14C2">
        <w:trPr>
          <w:trHeight w:val="244"/>
          <w:jc w:val="center"/>
        </w:trPr>
        <w:tc>
          <w:tcPr>
            <w:tcW w:w="456" w:type="dxa"/>
          </w:tcPr>
          <w:p w14:paraId="5BCC67F9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4BBDA9AD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4623331B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4F6C63CE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C3DBD3E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919A1D" w14:textId="77777777" w:rsidR="000E44F2" w:rsidRPr="009A5A20" w:rsidRDefault="000E44F2" w:rsidP="000E44F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D212EA" w14:textId="77777777" w:rsidR="000E44F2" w:rsidRPr="009A5A20" w:rsidRDefault="000E44F2" w:rsidP="000E4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12C86AF" w14:textId="0BD995E4" w:rsidR="000E44F2" w:rsidRPr="009A5A20" w:rsidRDefault="00BC215B" w:rsidP="000E44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664B92" w:rsidRPr="002C21BA">
              <w:rPr>
                <w:rFonts w:ascii="標楷體" w:eastAsia="標楷體" w:hAnsi="標楷體" w:hint="eastAsia"/>
              </w:rPr>
              <w:t>連結至【</w:t>
            </w:r>
            <w:r w:rsidR="00664B92" w:rsidRPr="002C21BA">
              <w:rPr>
                <w:rFonts w:ascii="標楷體" w:eastAsia="標楷體" w:hAnsi="標楷體"/>
              </w:rPr>
              <w:t>L1</w:t>
            </w:r>
            <w:r w:rsidR="00664B92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667856" w:rsidRPr="001677D0" w14:paraId="069EE946" w14:textId="77777777" w:rsidTr="002112DA">
        <w:trPr>
          <w:trHeight w:val="291"/>
          <w:jc w:val="center"/>
        </w:trPr>
        <w:tc>
          <w:tcPr>
            <w:tcW w:w="456" w:type="dxa"/>
          </w:tcPr>
          <w:p w14:paraId="46D8C071" w14:textId="77777777" w:rsidR="00667856" w:rsidRPr="001677D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14403402" w14:textId="77777777" w:rsidR="00AA2B7E" w:rsidRDefault="00AA2B7E" w:rsidP="00AA2B7E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  <w:p w14:paraId="7E17F86E" w14:textId="77777777" w:rsidR="00AA2B7E" w:rsidRDefault="00AA2B7E" w:rsidP="00AA2B7E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[案件種類(</w:t>
            </w:r>
            <w:proofErr w:type="spellStart"/>
            <w:r w:rsidRPr="009A5A20">
              <w:rPr>
                <w:rFonts w:ascii="標楷體" w:eastAsia="標楷體" w:hAnsi="標楷體"/>
              </w:rPr>
              <w:t>NegMain.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1:債協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時不可</w:t>
            </w:r>
            <w:r>
              <w:rPr>
                <w:rFonts w:ascii="標楷體" w:eastAsia="標楷體" w:hAnsi="標楷體" w:hint="eastAsia"/>
              </w:rPr>
              <w:t>輸入(資料來源為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8A2519">
              <w:rPr>
                <w:rFonts w:ascii="標楷體" w:eastAsia="標楷體" w:hAnsi="標楷體" w:hint="eastAsia"/>
              </w:rPr>
              <w:t>L5706債權比例分攤資料維護(匯入)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78A28DA4" w14:textId="77777777" w:rsidR="00AA2B7E" w:rsidRDefault="00AA2B7E" w:rsidP="00AA2B7E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功能為[新增]、[修改]、[</w:t>
            </w:r>
            <w:r w:rsidRPr="004E4766">
              <w:rPr>
                <w:rFonts w:ascii="標楷體" w:eastAsia="標楷體" w:hAnsi="標楷體" w:hint="eastAsia"/>
              </w:rPr>
              <w:t>註銷債權</w:t>
            </w:r>
            <w:r>
              <w:rPr>
                <w:rFonts w:ascii="標楷體" w:eastAsia="標楷體" w:hAnsi="標楷體" w:hint="eastAsia"/>
              </w:rPr>
              <w:t>]、[變更還款條件]、[二階段新增]才可輸入</w:t>
            </w:r>
          </w:p>
          <w:p w14:paraId="0F20CC2F" w14:textId="77777777" w:rsidR="00AA2B7E" w:rsidRPr="009A5A20" w:rsidRDefault="00AA2B7E" w:rsidP="00AA2B7E">
            <w:pPr>
              <w:ind w:left="360" w:hangingChars="150" w:hanging="3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若有異動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需檢核下列項目:</w:t>
            </w:r>
          </w:p>
          <w:p w14:paraId="7845E76F" w14:textId="235E3EFB" w:rsidR="00AA2B7E" w:rsidRPr="005D749C" w:rsidRDefault="00AA2B7E" w:rsidP="00AA2B7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(1)</w:t>
            </w:r>
            <w:r w:rsidRPr="005D749C">
              <w:rPr>
                <w:rFonts w:ascii="標楷體" w:eastAsia="標楷體" w:hAnsi="標楷體" w:hint="eastAsia"/>
              </w:rPr>
              <w:t>[債權機構(</w:t>
            </w:r>
            <w:proofErr w:type="spellStart"/>
            <w:r w:rsidRPr="005D749C">
              <w:rPr>
                <w:rFonts w:ascii="標楷體" w:eastAsia="標楷體" w:hAnsi="標楷體"/>
              </w:rPr>
              <w:t>NegFinShare.FinCode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不可有重複的資料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="00C532C5">
              <w:rPr>
                <w:rFonts w:ascii="標楷體" w:eastAsia="標楷體" w:hAnsi="標楷體" w:hint="eastAsia"/>
              </w:rPr>
              <w:t>最少必須一筆</w:t>
            </w:r>
            <w:r w:rsidR="005C6225">
              <w:rPr>
                <w:rFonts w:ascii="標楷體" w:eastAsia="標楷體" w:hAnsi="標楷體" w:hint="eastAsia"/>
              </w:rPr>
              <w:t>資料</w:t>
            </w:r>
          </w:p>
          <w:p w14:paraId="2CCC8EA7" w14:textId="77777777" w:rsidR="00AA2B7E" w:rsidRPr="005D749C" w:rsidRDefault="00AA2B7E" w:rsidP="00AA2B7E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5D749C">
              <w:rPr>
                <w:rFonts w:ascii="標楷體" w:eastAsia="標楷體" w:hAnsi="標楷體" w:hint="eastAsia"/>
              </w:rPr>
              <w:t>[簽約金額(</w:t>
            </w:r>
            <w:proofErr w:type="spellStart"/>
            <w:r w:rsidRPr="005D749C">
              <w:rPr>
                <w:rFonts w:ascii="標楷體" w:eastAsia="標楷體" w:hAnsi="標楷體"/>
              </w:rPr>
              <w:t>NegFinShare.ContractAmt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合計需等於[簽約總金額</w:t>
            </w:r>
            <w:r>
              <w:rPr>
                <w:rFonts w:ascii="標楷體" w:eastAsia="標楷體" w:hAnsi="標楷體"/>
              </w:rPr>
              <w:br/>
            </w:r>
            <w:r w:rsidRPr="005D749C">
              <w:rPr>
                <w:rFonts w:ascii="標楷體" w:eastAsia="標楷體" w:hAnsi="標楷體" w:hint="eastAsia"/>
              </w:rPr>
              <w:t>(</w:t>
            </w:r>
            <w:proofErr w:type="spellStart"/>
            <w:r w:rsidRPr="005D749C">
              <w:rPr>
                <w:rFonts w:ascii="標楷體" w:eastAsia="標楷體" w:hAnsi="標楷體" w:hint="eastAsia"/>
              </w:rPr>
              <w:t>Ne</w:t>
            </w:r>
            <w:r w:rsidRPr="005D749C">
              <w:rPr>
                <w:rFonts w:ascii="標楷體" w:eastAsia="標楷體" w:hAnsi="標楷體"/>
              </w:rPr>
              <w:t>gMain.</w:t>
            </w:r>
            <w:r w:rsidRPr="005D749C">
              <w:rPr>
                <w:rFonts w:ascii="標楷體" w:eastAsia="標楷體" w:hAnsi="標楷體" w:hint="eastAsia"/>
              </w:rPr>
              <w:t>TotalContrAmt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</w:p>
          <w:p w14:paraId="3E8963ED" w14:textId="77777777" w:rsidR="00AA2B7E" w:rsidRPr="005D749C" w:rsidRDefault="00AA2B7E" w:rsidP="00AA2B7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(3)</w:t>
            </w:r>
            <w:r w:rsidRPr="005D749C">
              <w:rPr>
                <w:rFonts w:ascii="標楷體" w:eastAsia="標楷體" w:hAnsi="標楷體" w:hint="eastAsia"/>
              </w:rPr>
              <w:t>[債權比例%(</w:t>
            </w:r>
            <w:proofErr w:type="spellStart"/>
            <w:r w:rsidRPr="005D749C">
              <w:rPr>
                <w:rFonts w:ascii="標楷體" w:eastAsia="標楷體" w:hAnsi="標楷體"/>
              </w:rPr>
              <w:t>NegFinShare.AmtRatio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合計需等於100%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則依未註銷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債權機構之簽約金額重新計算</w:t>
            </w:r>
          </w:p>
          <w:p w14:paraId="0185D73D" w14:textId="37CB4AF9" w:rsidR="005D749C" w:rsidRPr="001677D0" w:rsidRDefault="00AA2B7E" w:rsidP="00AA2B7E">
            <w:pPr>
              <w:snapToGrid w:val="0"/>
              <w:ind w:left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(4)</w:t>
            </w:r>
            <w:r w:rsidRPr="009A5A20">
              <w:rPr>
                <w:rFonts w:ascii="標楷體" w:eastAsia="標楷體" w:hAnsi="標楷體" w:hint="eastAsia"/>
              </w:rPr>
              <w:t>[期款(</w:t>
            </w:r>
            <w:proofErr w:type="spellStart"/>
            <w:r w:rsidRPr="009A5A20">
              <w:rPr>
                <w:rFonts w:ascii="標楷體" w:eastAsia="標楷體" w:hAnsi="標楷體"/>
              </w:rPr>
              <w:t>NegFinShare.DueAmt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合計需等於[期款(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則依未註銷債權機構之簽約金額重新計算</w:t>
            </w:r>
          </w:p>
        </w:tc>
      </w:tr>
      <w:tr w:rsidR="00667856" w:rsidRPr="009A5A20" w14:paraId="0B7F3961" w14:textId="77777777" w:rsidTr="002112DA">
        <w:trPr>
          <w:trHeight w:val="244"/>
          <w:jc w:val="center"/>
        </w:trPr>
        <w:tc>
          <w:tcPr>
            <w:tcW w:w="456" w:type="dxa"/>
          </w:tcPr>
          <w:p w14:paraId="1967D90E" w14:textId="30E65A3B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23</w:t>
            </w:r>
          </w:p>
        </w:tc>
        <w:tc>
          <w:tcPr>
            <w:tcW w:w="1736" w:type="dxa"/>
          </w:tcPr>
          <w:p w14:paraId="3FFEBD05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2AA6359A" w14:textId="6211A327" w:rsidR="00667856" w:rsidRPr="009A5A20" w:rsidRDefault="009A0F69" w:rsidP="002112DA">
            <w:pPr>
              <w:rPr>
                <w:rFonts w:ascii="標楷體" w:eastAsia="標楷體" w:hAnsi="標楷體"/>
              </w:rPr>
            </w:pPr>
            <w:r w:rsidRPr="00817331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45631742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5800F4E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D7CC06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DBACDDC" w14:textId="77777777" w:rsidR="00667856" w:rsidRDefault="00667856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27835EF" w14:textId="57728ADE" w:rsidR="00667856" w:rsidRPr="00F06F64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433EAE">
              <w:rPr>
                <w:rFonts w:ascii="標楷體" w:eastAsia="標楷體" w:hAnsi="標楷體" w:hint="eastAsia"/>
              </w:rPr>
              <w:t>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433EAE">
              <w:rPr>
                <w:rFonts w:ascii="標楷體" w:eastAsia="標楷體" w:hAnsi="標楷體" w:hint="eastAsia"/>
              </w:rPr>
              <w:t>字，檢核條件:</w:t>
            </w:r>
            <w:r w:rsidR="00EE2A9D">
              <w:rPr>
                <w:rFonts w:ascii="標楷體" w:eastAsia="標楷體" w:hAnsi="標楷體" w:hint="eastAsia"/>
              </w:rPr>
              <w:t>不可為空白</w:t>
            </w:r>
            <w:r w:rsidR="00EE2A9D">
              <w:rPr>
                <w:rFonts w:ascii="標楷體" w:eastAsia="標楷體" w:hAnsi="標楷體"/>
              </w:rPr>
              <w:br/>
              <w:t xml:space="preserve">  </w:t>
            </w:r>
            <w:r w:rsidR="00EE2A9D">
              <w:rPr>
                <w:rFonts w:ascii="標楷體" w:eastAsia="標楷體" w:hAnsi="標楷體" w:hint="eastAsia"/>
              </w:rPr>
              <w:t>/</w:t>
            </w:r>
            <w:r w:rsidRPr="00433EAE">
              <w:rPr>
                <w:rFonts w:ascii="標楷體" w:eastAsia="標楷體" w:hAnsi="標楷體"/>
              </w:rPr>
              <w:t>V(</w:t>
            </w:r>
            <w:r w:rsidRPr="00433EAE">
              <w:rPr>
                <w:rFonts w:ascii="標楷體" w:eastAsia="標楷體" w:hAnsi="標楷體" w:hint="eastAsia"/>
              </w:rPr>
              <w:t>7</w:t>
            </w:r>
            <w:r w:rsidRPr="00433EAE">
              <w:rPr>
                <w:rFonts w:ascii="標楷體" w:eastAsia="標楷體" w:hAnsi="標楷體"/>
              </w:rPr>
              <w:t>)</w:t>
            </w:r>
          </w:p>
          <w:p w14:paraId="78B9D076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667856" w:rsidRPr="009A5A20" w14:paraId="07C48ECE" w14:textId="77777777" w:rsidTr="002112DA">
        <w:trPr>
          <w:trHeight w:val="244"/>
          <w:jc w:val="center"/>
        </w:trPr>
        <w:tc>
          <w:tcPr>
            <w:tcW w:w="456" w:type="dxa"/>
          </w:tcPr>
          <w:p w14:paraId="2AC8F11E" w14:textId="62C8B754" w:rsidR="00667856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736" w:type="dxa"/>
          </w:tcPr>
          <w:p w14:paraId="79D6CC2F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查詢銀行代碼</w:t>
            </w:r>
          </w:p>
        </w:tc>
        <w:tc>
          <w:tcPr>
            <w:tcW w:w="780" w:type="dxa"/>
          </w:tcPr>
          <w:p w14:paraId="4064216F" w14:textId="77777777" w:rsidR="00667856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5C636AA0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CFE6B04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5C720F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90A229" w14:textId="77777777" w:rsidR="00667856" w:rsidRPr="009A5A20" w:rsidRDefault="00667856" w:rsidP="002112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7A9CA59" w14:textId="02B4218F" w:rsidR="00667856" w:rsidRDefault="00595EF1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供查詢並帶回[</w:t>
            </w:r>
            <w:r w:rsidRPr="009A5A20">
              <w:rPr>
                <w:rFonts w:ascii="標楷體" w:eastAsia="標楷體" w:hAnsi="標楷體" w:hint="eastAsia"/>
              </w:rPr>
              <w:t>債權銀行</w:t>
            </w:r>
            <w:r>
              <w:rPr>
                <w:rFonts w:ascii="標楷體" w:eastAsia="標楷體" w:hAnsi="標楷體" w:hint="eastAsia"/>
              </w:rPr>
              <w:t>代號]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 w:rsidR="00667856" w:rsidRPr="009A5A20">
              <w:rPr>
                <w:rFonts w:ascii="標楷體" w:eastAsia="標楷體" w:hAnsi="標楷體" w:hint="eastAsia"/>
              </w:rPr>
              <w:t>連</w:t>
            </w:r>
            <w:r w:rsidR="00667856" w:rsidRPr="002C21BA">
              <w:rPr>
                <w:rFonts w:ascii="標楷體" w:eastAsia="標楷體" w:hAnsi="標楷體" w:hint="eastAsia"/>
              </w:rPr>
              <w:t>結</w:t>
            </w:r>
            <w:r w:rsidR="00667856" w:rsidRPr="009A5A20">
              <w:rPr>
                <w:rFonts w:ascii="標楷體" w:eastAsia="標楷體" w:hAnsi="標楷體" w:hint="eastAsia"/>
              </w:rPr>
              <w:t>至</w:t>
            </w:r>
            <w:r w:rsidR="00667856" w:rsidRPr="002C21BA">
              <w:rPr>
                <w:rFonts w:ascii="標楷體" w:eastAsia="標楷體" w:hAnsi="標楷體" w:hint="eastAsia"/>
              </w:rPr>
              <w:t>【</w:t>
            </w:r>
            <w:r w:rsidR="00667856" w:rsidRPr="009A5A20">
              <w:rPr>
                <w:rFonts w:ascii="標楷體" w:eastAsia="標楷體" w:hAnsi="標楷體" w:hint="eastAsia"/>
              </w:rPr>
              <w:t>L5974 債權銀行帳號明細資料查詢</w:t>
            </w:r>
            <w:r w:rsidR="00667856">
              <w:rPr>
                <w:rFonts w:ascii="標楷體" w:eastAsia="標楷體" w:hAnsi="標楷體" w:hint="eastAsia"/>
              </w:rPr>
              <w:t>】</w:t>
            </w:r>
          </w:p>
        </w:tc>
      </w:tr>
      <w:tr w:rsidR="00667856" w:rsidRPr="009A5A20" w14:paraId="008ED5E8" w14:textId="77777777" w:rsidTr="002112DA">
        <w:trPr>
          <w:trHeight w:val="244"/>
          <w:jc w:val="center"/>
        </w:trPr>
        <w:tc>
          <w:tcPr>
            <w:tcW w:w="456" w:type="dxa"/>
          </w:tcPr>
          <w:p w14:paraId="1AA7197A" w14:textId="7F66BAC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736" w:type="dxa"/>
          </w:tcPr>
          <w:p w14:paraId="17893058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05105D57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D97D03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59DD4F3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2FF4799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6A597A" w14:textId="77777777" w:rsidR="00667856" w:rsidRDefault="00667856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8F76D33" w14:textId="37E677E0" w:rsidR="00667856" w:rsidRDefault="00FD4C32" w:rsidP="004677A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1724F9C6" w14:textId="70F4E0EA" w:rsidR="00667856" w:rsidRPr="009A5A20" w:rsidRDefault="00667856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="002F75EB"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667856" w:rsidRPr="009A5A20" w14:paraId="1FAB59C4" w14:textId="77777777" w:rsidTr="002112DA">
        <w:trPr>
          <w:trHeight w:val="244"/>
          <w:jc w:val="center"/>
        </w:trPr>
        <w:tc>
          <w:tcPr>
            <w:tcW w:w="456" w:type="dxa"/>
          </w:tcPr>
          <w:p w14:paraId="02B0E8DF" w14:textId="77ACC1BA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736" w:type="dxa"/>
          </w:tcPr>
          <w:p w14:paraId="57E26058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2296F130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13AF882C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007A945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F59920" w14:textId="5418C80F" w:rsidR="00667856" w:rsidRPr="009A5A20" w:rsidRDefault="005B23D4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567" w:type="dxa"/>
          </w:tcPr>
          <w:p w14:paraId="79005164" w14:textId="77777777" w:rsidR="00667856" w:rsidRDefault="00667856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41FE1DA" w14:textId="18BE8088" w:rsidR="00667856" w:rsidRPr="00F06F64" w:rsidRDefault="00667856" w:rsidP="00E4252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F06F64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F06F64">
              <w:rPr>
                <w:rFonts w:ascii="標楷體" w:eastAsia="標楷體" w:hAnsi="標楷體" w:hint="eastAsia"/>
              </w:rPr>
              <w:t>字，檢核條件:</w:t>
            </w:r>
            <w:r w:rsidR="00E87C8C" w:rsidRPr="00F27153">
              <w:rPr>
                <w:rFonts w:ascii="標楷體" w:eastAsia="標楷體" w:hAnsi="標楷體" w:hint="eastAsia"/>
              </w:rPr>
              <w:t>不可輸入</w:t>
            </w:r>
            <w:r w:rsidR="00E87C8C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162835F9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667856" w:rsidRPr="009A5A20" w14:paraId="3B2595E1" w14:textId="77777777" w:rsidTr="002112DA">
        <w:trPr>
          <w:trHeight w:val="244"/>
          <w:jc w:val="center"/>
        </w:trPr>
        <w:tc>
          <w:tcPr>
            <w:tcW w:w="456" w:type="dxa"/>
          </w:tcPr>
          <w:p w14:paraId="0B9F728C" w14:textId="6ECB9D9D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736" w:type="dxa"/>
          </w:tcPr>
          <w:p w14:paraId="7EFA1D21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5C3C64A3" w14:textId="40526D02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ED9F8D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E0EB200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CF724F" w14:textId="0D271E49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60FF0B" w14:textId="0B430641" w:rsidR="00667856" w:rsidRDefault="005B23D4" w:rsidP="002112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45250144" w14:textId="0C56E43D" w:rsidR="00667856" w:rsidRPr="005B23D4" w:rsidRDefault="00667856" w:rsidP="005B23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B23D4">
              <w:rPr>
                <w:rFonts w:ascii="標楷體" w:eastAsia="標楷體" w:hAnsi="標楷體" w:hint="eastAsia"/>
              </w:rPr>
              <w:t>系統自動算出數字</w:t>
            </w:r>
            <w:r w:rsidR="005B23D4" w:rsidRPr="00F06F64">
              <w:rPr>
                <w:rFonts w:ascii="標楷體" w:eastAsia="標楷體" w:hAnsi="標楷體" w:hint="eastAsia"/>
              </w:rPr>
              <w:t>，</w:t>
            </w:r>
            <w:r w:rsidR="005B23D4">
              <w:rPr>
                <w:rFonts w:ascii="標楷體" w:eastAsia="標楷體" w:hAnsi="標楷體" w:hint="eastAsia"/>
              </w:rPr>
              <w:t>不可輸</w:t>
            </w:r>
            <w:r w:rsidR="005B23D4">
              <w:rPr>
                <w:rFonts w:ascii="標楷體" w:eastAsia="標楷體" w:hAnsi="標楷體"/>
              </w:rPr>
              <w:br/>
            </w:r>
            <w:r w:rsidR="005B23D4">
              <w:rPr>
                <w:rFonts w:ascii="標楷體" w:eastAsia="標楷體" w:hAnsi="標楷體" w:hint="eastAsia"/>
              </w:rPr>
              <w:t xml:space="preserve">  入</w:t>
            </w:r>
          </w:p>
          <w:p w14:paraId="37AE775A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667856" w:rsidRPr="009A5A20" w14:paraId="4A973408" w14:textId="77777777" w:rsidTr="002112DA">
        <w:trPr>
          <w:trHeight w:val="244"/>
          <w:jc w:val="center"/>
        </w:trPr>
        <w:tc>
          <w:tcPr>
            <w:tcW w:w="456" w:type="dxa"/>
          </w:tcPr>
          <w:p w14:paraId="2BF3BEF1" w14:textId="2B5AA7EA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736" w:type="dxa"/>
          </w:tcPr>
          <w:p w14:paraId="40F0F419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76D14709" w14:textId="0F7BFDD6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9F09F2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14D757C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A0F775" w14:textId="352CB72D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41FC12" w14:textId="63FA00BF" w:rsidR="00667856" w:rsidRDefault="005B23D4" w:rsidP="002112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0B704411" w14:textId="3D9F4EAF" w:rsidR="00667856" w:rsidRPr="005B23D4" w:rsidRDefault="005B23D4" w:rsidP="005B23D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1.系統自動算出數字</w:t>
            </w:r>
            <w:r w:rsidRPr="00F06F64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不可輸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入</w:t>
            </w:r>
          </w:p>
          <w:p w14:paraId="6CEFE7A9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667856" w:rsidRPr="009A5A20" w14:paraId="3F5EC5AD" w14:textId="77777777" w:rsidTr="002112DA">
        <w:trPr>
          <w:trHeight w:val="244"/>
          <w:jc w:val="center"/>
        </w:trPr>
        <w:tc>
          <w:tcPr>
            <w:tcW w:w="456" w:type="dxa"/>
          </w:tcPr>
          <w:p w14:paraId="25B3F7A4" w14:textId="71B7DCC1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736" w:type="dxa"/>
          </w:tcPr>
          <w:p w14:paraId="0430152A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43A8A3C8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79FF9FC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F461995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50253A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0B0C91C" w14:textId="491D1BB8" w:rsidR="00667856" w:rsidRDefault="00B0266F" w:rsidP="002112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692002FF" w14:textId="07D61525" w:rsidR="00667856" w:rsidRPr="00F06F64" w:rsidRDefault="00667856" w:rsidP="00FD4C3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</w:t>
            </w:r>
            <w:r w:rsidR="00FD4C32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 w:rsidR="00FD4C32">
              <w:rPr>
                <w:rFonts w:ascii="標楷體" w:eastAsia="標楷體" w:hAnsi="標楷體"/>
              </w:rPr>
              <w:br/>
            </w:r>
            <w:r w:rsidRPr="00A45C64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A45C64">
              <w:rPr>
                <w:rFonts w:ascii="標楷體" w:eastAsia="標楷體" w:hAnsi="標楷體" w:hint="eastAsia"/>
              </w:rPr>
              <w:t>/A(DATE,0)</w:t>
            </w:r>
          </w:p>
          <w:p w14:paraId="0C1FE9F3" w14:textId="3F5D143E" w:rsidR="00667856" w:rsidRPr="009A5A20" w:rsidRDefault="00FD4C32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67856">
              <w:rPr>
                <w:rFonts w:ascii="標楷體" w:eastAsia="標楷體" w:hAnsi="標楷體" w:hint="eastAsia"/>
              </w:rPr>
              <w:t>.</w:t>
            </w:r>
            <w:r w:rsidR="00667856"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667856" w:rsidRPr="009A5A20" w14:paraId="5E4FCAB6" w14:textId="77777777" w:rsidTr="002112DA">
        <w:trPr>
          <w:trHeight w:val="244"/>
          <w:jc w:val="center"/>
        </w:trPr>
        <w:tc>
          <w:tcPr>
            <w:tcW w:w="456" w:type="dxa"/>
          </w:tcPr>
          <w:p w14:paraId="31D252BE" w14:textId="4A6AF5E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736" w:type="dxa"/>
          </w:tcPr>
          <w:p w14:paraId="6CBD1524" w14:textId="77777777" w:rsidR="00667856" w:rsidRPr="00596B20" w:rsidRDefault="00667856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2CE10947" w14:textId="1EEFCC0D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2DC4BB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6E10EE8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3058D03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FF5E72" w14:textId="543660FC" w:rsidR="00667856" w:rsidRDefault="00B0266F" w:rsidP="002112D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DD6F14B" w14:textId="4293572E" w:rsidR="00667856" w:rsidRPr="00F06F64" w:rsidRDefault="00667856" w:rsidP="002112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F06F64">
              <w:rPr>
                <w:rFonts w:ascii="標楷體" w:eastAsia="標楷體" w:hAnsi="標楷體" w:hint="eastAsia"/>
              </w:rPr>
              <w:t>若[註銷日</w:t>
            </w:r>
            <w:r w:rsidRPr="00F06F64">
              <w:rPr>
                <w:rFonts w:ascii="標楷體" w:eastAsia="標楷體" w:hAnsi="標楷體" w:hint="eastAsia"/>
              </w:rPr>
              <w:lastRenderedPageBreak/>
              <w:t>期(</w:t>
            </w:r>
            <w:proofErr w:type="spellStart"/>
            <w:r w:rsidRPr="00F06F64">
              <w:rPr>
                <w:rFonts w:ascii="標楷體" w:eastAsia="標楷體" w:hAnsi="標楷體"/>
              </w:rPr>
              <w:t>NegFinShare.CancelDate</w:t>
            </w:r>
            <w:proofErr w:type="spellEnd"/>
            <w:r w:rsidRPr="00F06F64">
              <w:rPr>
                <w:rFonts w:ascii="標楷體" w:eastAsia="標楷體" w:hAnsi="標楷體"/>
              </w:rPr>
              <w:t>)</w:t>
            </w:r>
            <w:r w:rsidRPr="00F06F64">
              <w:rPr>
                <w:rFonts w:ascii="標楷體" w:eastAsia="標楷體" w:hAnsi="標楷體" w:hint="eastAsia"/>
              </w:rPr>
              <w:t>]</w:t>
            </w:r>
            <w:r w:rsidR="00785CF8">
              <w:rPr>
                <w:rFonts w:ascii="標楷體" w:eastAsia="標楷體" w:hAnsi="標楷體" w:hint="eastAsia"/>
              </w:rPr>
              <w:t>有值時</w:t>
            </w:r>
            <w:r w:rsidR="00785CF8" w:rsidRPr="00BE0A90">
              <w:rPr>
                <w:rFonts w:ascii="標楷體" w:eastAsia="標楷體" w:hAnsi="標楷體" w:hint="eastAsia"/>
              </w:rPr>
              <w:t>，則本欄</w:t>
            </w:r>
            <w:r w:rsidR="00785CF8">
              <w:rPr>
                <w:rFonts w:ascii="標楷體" w:eastAsia="標楷體" w:hAnsi="標楷體" w:hint="eastAsia"/>
              </w:rPr>
              <w:t>=[</w:t>
            </w:r>
            <w:r w:rsidR="00785CF8" w:rsidRPr="009A5A20">
              <w:rPr>
                <w:rFonts w:ascii="標楷體" w:eastAsia="標楷體" w:hAnsi="標楷體" w:hint="eastAsia"/>
              </w:rPr>
              <w:t>簽約金額</w:t>
            </w:r>
            <w:r w:rsidR="00785CF8">
              <w:rPr>
                <w:rFonts w:ascii="標楷體" w:eastAsia="標楷體" w:hAnsi="標楷體" w:hint="eastAsia"/>
              </w:rPr>
              <w:t>]</w:t>
            </w:r>
            <w:r w:rsidR="00667E10" w:rsidRPr="00F06F64">
              <w:rPr>
                <w:rFonts w:ascii="標楷體" w:eastAsia="標楷體" w:hAnsi="標楷體" w:hint="eastAsia"/>
              </w:rPr>
              <w:t>，</w:t>
            </w:r>
            <w:r w:rsidR="00667E10">
              <w:rPr>
                <w:rFonts w:ascii="標楷體" w:eastAsia="標楷體" w:hAnsi="標楷體" w:hint="eastAsia"/>
              </w:rPr>
              <w:t>不可修改</w:t>
            </w:r>
          </w:p>
          <w:p w14:paraId="09F3855C" w14:textId="77777777" w:rsidR="00667856" w:rsidRPr="009A5A20" w:rsidRDefault="00667856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2707037A" w14:textId="1D0E09E6" w:rsidR="008B1176" w:rsidRPr="009A5A20" w:rsidRDefault="008B1176">
      <w:pPr>
        <w:widowControl/>
        <w:rPr>
          <w:rFonts w:ascii="標楷體" w:eastAsia="標楷體" w:hAnsi="標楷體"/>
          <w:sz w:val="26"/>
        </w:rPr>
      </w:pPr>
    </w:p>
    <w:p w14:paraId="1B94914A" w14:textId="03C21283" w:rsidR="00D20897" w:rsidRDefault="00D20897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-刪除</w:t>
      </w:r>
    </w:p>
    <w:p w14:paraId="0CDA51FC" w14:textId="06B87A2A" w:rsidR="00D20897" w:rsidRDefault="008104E0" w:rsidP="00565379">
      <w:pPr>
        <w:pStyle w:val="17"/>
        <w:rPr>
          <w:noProof/>
        </w:rPr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  <w:r w:rsidR="008851D6" w:rsidRPr="008851D6">
        <w:rPr>
          <w:noProof/>
        </w:rPr>
        <w:t xml:space="preserve"> </w:t>
      </w:r>
    </w:p>
    <w:p w14:paraId="6E335706" w14:textId="59C7BE4D" w:rsidR="00871B8A" w:rsidRDefault="00817331" w:rsidP="00565379">
      <w:pPr>
        <w:pStyle w:val="17"/>
      </w:pPr>
      <w:r w:rsidRPr="00817331">
        <w:rPr>
          <w:noProof/>
        </w:rPr>
        <w:drawing>
          <wp:inline distT="0" distB="0" distL="0" distR="0" wp14:anchorId="5EDC774C" wp14:editId="0BF0CFEF">
            <wp:extent cx="6479540" cy="355092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F544" w14:textId="7D15517D" w:rsidR="00666D57" w:rsidRDefault="00666D57" w:rsidP="00565379">
      <w:pPr>
        <w:pStyle w:val="17"/>
      </w:pPr>
      <w:r w:rsidRPr="00666D57">
        <w:rPr>
          <w:noProof/>
        </w:rPr>
        <w:drawing>
          <wp:inline distT="0" distB="0" distL="0" distR="0" wp14:anchorId="35E429AA" wp14:editId="6628B951">
            <wp:extent cx="6479540" cy="31178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65EB" w14:textId="77777777" w:rsidR="00666D57" w:rsidRPr="009A5A20" w:rsidRDefault="00666D57" w:rsidP="00565379">
      <w:pPr>
        <w:pStyle w:val="17"/>
      </w:pPr>
    </w:p>
    <w:p w14:paraId="4B1D4A01" w14:textId="70E8B7C6" w:rsidR="005C0C37" w:rsidRPr="009A5A20" w:rsidRDefault="005C0C37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F84C5D" w:rsidRPr="009A5A20">
        <w:rPr>
          <w:rFonts w:hint="eastAsia"/>
        </w:rPr>
        <w:t>-刪除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C0C37" w:rsidRPr="009A5A20" w14:paraId="2BBA51EF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3DACDA8F" w14:textId="77777777" w:rsidR="005C0C37" w:rsidRPr="009A5A20" w:rsidRDefault="005C0C3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2B4983C1" w14:textId="77777777" w:rsidR="005C0C37" w:rsidRPr="009A5A20" w:rsidRDefault="005C0C3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3E505ADB" w14:textId="77777777" w:rsidR="005C0C37" w:rsidRPr="009A5A20" w:rsidRDefault="005C0C3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C0C37" w:rsidRPr="009A5A20" w14:paraId="48ADE184" w14:textId="77777777" w:rsidTr="00707D13">
        <w:tc>
          <w:tcPr>
            <w:tcW w:w="848" w:type="dxa"/>
          </w:tcPr>
          <w:p w14:paraId="25E61784" w14:textId="77777777" w:rsidR="005C0C37" w:rsidRPr="009A5A20" w:rsidRDefault="005C0C3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0720E6B1" w14:textId="5CC291BB" w:rsidR="005C0C37" w:rsidRPr="009A5A20" w:rsidRDefault="005C0C3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6985" w:type="dxa"/>
          </w:tcPr>
          <w:p w14:paraId="1059C641" w14:textId="35E10770" w:rsidR="00FD3E90" w:rsidRDefault="00FD3E90" w:rsidP="00FD3E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刪除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5F176F46" w14:textId="77777777" w:rsidR="00FD3E90" w:rsidRDefault="00FD3E90" w:rsidP="00FD3E9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2114AB18" w14:textId="10FA20AE" w:rsidR="00FD3E90" w:rsidRDefault="00FD3E90" w:rsidP="00FD3E9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57C0E92D" w14:textId="37786970" w:rsidR="00FD3E90" w:rsidRDefault="00FD3E90" w:rsidP="00FD3E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存在，不存在</w:t>
            </w:r>
            <w:r w:rsidR="00A02E30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E0004</w:t>
            </w:r>
            <w:r w:rsidRPr="00911644">
              <w:rPr>
                <w:rFonts w:ascii="標楷體" w:eastAsia="標楷體" w:hAnsi="標楷體"/>
              </w:rPr>
              <w:t>:</w:t>
            </w:r>
            <w:r w:rsidRPr="00911644">
              <w:rPr>
                <w:rFonts w:ascii="標楷體" w:eastAsia="標楷體" w:hAnsi="標楷體" w:hint="eastAsia"/>
              </w:rPr>
              <w:t>刪除資料不存</w:t>
            </w:r>
            <w:r w:rsidR="00A02E30">
              <w:rPr>
                <w:rFonts w:ascii="標楷體" w:eastAsia="標楷體" w:hAnsi="標楷體"/>
              </w:rPr>
              <w:br/>
            </w:r>
            <w:r w:rsidR="00A02E30">
              <w:rPr>
                <w:rFonts w:ascii="標楷體" w:eastAsia="標楷體" w:hAnsi="標楷體" w:hint="eastAsia"/>
              </w:rPr>
              <w:t xml:space="preserve">     </w:t>
            </w:r>
            <w:r w:rsidRPr="00911644">
              <w:rPr>
                <w:rFonts w:ascii="標楷體" w:eastAsia="標楷體" w:hAnsi="標楷體" w:hint="eastAsia"/>
              </w:rPr>
              <w:t>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691743B7" w14:textId="40F76108" w:rsidR="004D7046" w:rsidRDefault="00FD3E90" w:rsidP="009708FD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)檢核[</w:t>
            </w:r>
            <w:r w:rsidRPr="009A5A20">
              <w:rPr>
                <w:rFonts w:ascii="標楷體" w:eastAsia="標楷體" w:hAnsi="標楷體" w:hint="eastAsia"/>
              </w:rPr>
              <w:t>債務協商交易檔(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NegTr</w:t>
            </w:r>
            <w:r w:rsidRPr="009A5A20">
              <w:rPr>
                <w:rFonts w:ascii="標楷體" w:eastAsia="標楷體" w:hAnsi="標楷體"/>
              </w:rPr>
              <w:t>ans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3BA890D1" w14:textId="4CBEBC6E" w:rsidR="004D7046" w:rsidRDefault="004D7046" w:rsidP="009708FD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</w:t>
            </w:r>
            <w:r w:rsidR="00FD3E90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FD3E90" w:rsidRPr="009A5A20">
              <w:rPr>
                <w:rFonts w:ascii="標楷體" w:eastAsia="標楷體" w:hAnsi="標楷體" w:hint="eastAsia"/>
              </w:rPr>
              <w:t>Ne</w:t>
            </w:r>
            <w:r w:rsidR="00FD3E90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FD3E90" w:rsidRPr="009A5A20">
              <w:rPr>
                <w:rFonts w:ascii="標楷體" w:eastAsia="標楷體" w:hAnsi="標楷體" w:hint="eastAsia"/>
              </w:rPr>
              <w:t>)]+</w:t>
            </w:r>
            <w:r w:rsidR="00FD3E90" w:rsidRPr="009A5A20">
              <w:rPr>
                <w:rFonts w:ascii="標楷體" w:eastAsia="標楷體" w:hAnsi="標楷體"/>
              </w:rPr>
              <w:t>[</w:t>
            </w:r>
            <w:r w:rsidR="00FD3E90"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="00FD3E90" w:rsidRPr="009A5A20">
              <w:rPr>
                <w:rFonts w:ascii="標楷體" w:eastAsia="標楷體" w:hAnsi="標楷體" w:hint="eastAsia"/>
              </w:rPr>
              <w:t>Ne</w:t>
            </w:r>
            <w:r w:rsidR="00FD3E90" w:rsidRPr="009A5A20">
              <w:rPr>
                <w:rFonts w:ascii="標楷體" w:eastAsia="標楷體" w:hAnsi="標楷體"/>
              </w:rPr>
              <w:t>gMain.C</w:t>
            </w:r>
            <w:r w:rsidR="00FD3E90" w:rsidRPr="009A5A20">
              <w:rPr>
                <w:rFonts w:ascii="標楷體" w:eastAsia="標楷體" w:hAnsi="標楷體" w:hint="eastAsia"/>
              </w:rPr>
              <w:t>a</w:t>
            </w:r>
            <w:r w:rsidR="00FD3E90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FD3E90" w:rsidRPr="009A5A20">
              <w:rPr>
                <w:rFonts w:ascii="標楷體" w:eastAsia="標楷體" w:hAnsi="標楷體"/>
              </w:rPr>
              <w:t>)</w:t>
            </w:r>
            <w:r w:rsidR="00FD3E90" w:rsidRPr="009A5A20">
              <w:rPr>
                <w:rFonts w:ascii="標楷體" w:eastAsia="標楷體" w:hAnsi="標楷體" w:hint="eastAsia"/>
              </w:rPr>
              <w:t>]</w:t>
            </w:r>
            <w:r w:rsidR="00FD3E90">
              <w:rPr>
                <w:rFonts w:ascii="標楷體" w:eastAsia="標楷體" w:hAnsi="標楷體" w:hint="eastAsia"/>
              </w:rPr>
              <w:t>是否</w:t>
            </w:r>
          </w:p>
          <w:p w14:paraId="483481B7" w14:textId="77777777" w:rsidR="008851D6" w:rsidRDefault="004D7046" w:rsidP="009708FD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FD3E90">
              <w:rPr>
                <w:rFonts w:ascii="標楷體" w:eastAsia="標楷體" w:hAnsi="標楷體" w:hint="eastAsia"/>
              </w:rPr>
              <w:t>存在，</w:t>
            </w:r>
            <w:r w:rsidR="00FD3E90" w:rsidRPr="009A5A20">
              <w:rPr>
                <w:rFonts w:ascii="標楷體" w:eastAsia="標楷體" w:hAnsi="標楷體" w:hint="eastAsia"/>
              </w:rPr>
              <w:t>已</w:t>
            </w:r>
            <w:r w:rsidR="00FD3E90">
              <w:rPr>
                <w:rFonts w:ascii="標楷體" w:eastAsia="標楷體" w:hAnsi="標楷體" w:hint="eastAsia"/>
              </w:rPr>
              <w:t>存在</w:t>
            </w:r>
            <w:r w:rsidR="008851D6">
              <w:rPr>
                <w:rFonts w:ascii="標楷體" w:eastAsia="標楷體" w:hAnsi="標楷體" w:hint="eastAsia"/>
              </w:rPr>
              <w:t>時，</w:t>
            </w:r>
            <w:r w:rsidR="00FD3E90" w:rsidRPr="009A5A20">
              <w:rPr>
                <w:rFonts w:ascii="標楷體" w:eastAsia="標楷體" w:hAnsi="標楷體" w:hint="eastAsia"/>
              </w:rPr>
              <w:t>則不可刪除，</w:t>
            </w:r>
            <w:r w:rsidR="009708FD" w:rsidRPr="00554A02">
              <w:rPr>
                <w:rFonts w:ascii="標楷體" w:eastAsia="標楷體" w:hAnsi="標楷體" w:hint="eastAsia"/>
              </w:rPr>
              <w:t>顯示錯誤訊息:"</w:t>
            </w:r>
            <w:r w:rsidR="008851D6" w:rsidRPr="0078018B">
              <w:rPr>
                <w:rFonts w:ascii="標楷體" w:eastAsia="標楷體" w:hAnsi="標楷體"/>
              </w:rPr>
              <w:t>E0015:</w:t>
            </w:r>
            <w:r w:rsidR="008851D6" w:rsidRPr="0078018B">
              <w:rPr>
                <w:rFonts w:ascii="標楷體" w:eastAsia="標楷體" w:hAnsi="標楷體" w:hint="eastAsia"/>
              </w:rPr>
              <w:t>檢</w:t>
            </w:r>
          </w:p>
          <w:p w14:paraId="65CC502A" w14:textId="36ED5B6B" w:rsidR="00FD3E90" w:rsidRDefault="008851D6" w:rsidP="009708FD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Pr="0078018B">
              <w:rPr>
                <w:rFonts w:ascii="標楷體" w:eastAsia="標楷體" w:hAnsi="標楷體" w:hint="eastAsia"/>
              </w:rPr>
              <w:t>查錯誤</w:t>
            </w:r>
            <w:r w:rsidR="009708FD">
              <w:rPr>
                <w:rFonts w:ascii="標楷體" w:eastAsia="標楷體" w:hAnsi="標楷體" w:hint="eastAsia"/>
              </w:rPr>
              <w:t>(</w:t>
            </w:r>
            <w:r w:rsidR="009708FD" w:rsidRPr="009A5A20">
              <w:rPr>
                <w:rFonts w:ascii="標楷體" w:eastAsia="標楷體" w:hAnsi="標楷體" w:hint="eastAsia"/>
              </w:rPr>
              <w:t>債務協商交易檔已有交易資料不可刪除</w:t>
            </w:r>
            <w:r w:rsidR="009708FD">
              <w:rPr>
                <w:rFonts w:ascii="標楷體" w:eastAsia="標楷體" w:hAnsi="標楷體"/>
              </w:rPr>
              <w:t>)</w:t>
            </w:r>
            <w:r w:rsidR="009708FD" w:rsidRPr="00554A02">
              <w:rPr>
                <w:rFonts w:ascii="標楷體" w:eastAsia="標楷體" w:hAnsi="標楷體" w:hint="eastAsia"/>
              </w:rPr>
              <w:t>"</w:t>
            </w:r>
          </w:p>
          <w:p w14:paraId="1EBE5517" w14:textId="77777777" w:rsidR="00FD3E90" w:rsidRPr="00554A02" w:rsidRDefault="00FD3E90" w:rsidP="00FD3E9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15908C9" w14:textId="2DCE8CEA" w:rsidR="00F74133" w:rsidRDefault="00FD3E90" w:rsidP="00FD3E90">
            <w:pPr>
              <w:rPr>
                <w:rFonts w:ascii="標楷體" w:eastAsia="標楷體" w:hAnsi="標楷體"/>
                <w:color w:val="000000"/>
              </w:rPr>
            </w:pPr>
            <w:r w:rsidRPr="00FD3E90">
              <w:rPr>
                <w:rFonts w:ascii="標楷體" w:eastAsia="標楷體" w:hAnsi="標楷體" w:hint="eastAsia"/>
              </w:rPr>
              <w:t>3.</w:t>
            </w:r>
            <w:r w:rsidR="009708FD" w:rsidRPr="00C26E9A">
              <w:rPr>
                <w:rFonts w:ascii="標楷體" w:eastAsia="標楷體" w:hAnsi="標楷體" w:hint="eastAsia"/>
              </w:rPr>
              <w:t>刪除</w:t>
            </w:r>
            <w:r w:rsidRPr="00FD3E90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D3E90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D3E90">
              <w:rPr>
                <w:rFonts w:ascii="標楷體" w:eastAsia="標楷體" w:hAnsi="標楷體" w:hint="eastAsia"/>
              </w:rPr>
              <w:t>)]</w:t>
            </w:r>
            <w:r w:rsidRPr="00FD3E90">
              <w:rPr>
                <w:rFonts w:ascii="標楷體" w:eastAsia="標楷體" w:hAnsi="標楷體" w:hint="eastAsia"/>
                <w:lang w:eastAsia="zh-HK"/>
              </w:rPr>
              <w:t>及</w:t>
            </w:r>
            <w:r w:rsidRPr="00FD3E90">
              <w:rPr>
                <w:rFonts w:ascii="標楷體" w:eastAsia="標楷體" w:hAnsi="標楷體" w:hint="eastAsia"/>
              </w:rPr>
              <w:t>[債務協商債權分攤檔</w:t>
            </w:r>
            <w:r w:rsidRPr="00FD3E90">
              <w:rPr>
                <w:rFonts w:ascii="標楷體" w:eastAsia="標楷體" w:hAnsi="標楷體"/>
              </w:rPr>
              <w:br/>
            </w:r>
            <w:r w:rsidRPr="00FD3E90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FD3E90">
              <w:rPr>
                <w:rFonts w:ascii="標楷體" w:eastAsia="標楷體" w:hAnsi="標楷體"/>
              </w:rPr>
              <w:t>NegFinShare</w:t>
            </w:r>
            <w:proofErr w:type="spellEnd"/>
            <w:r w:rsidRPr="00FD3E90">
              <w:rPr>
                <w:rFonts w:ascii="標楷體" w:eastAsia="標楷體" w:hAnsi="標楷體" w:hint="eastAsia"/>
              </w:rPr>
              <w:t>)]</w:t>
            </w:r>
            <w:r w:rsidR="00F74133">
              <w:rPr>
                <w:rFonts w:ascii="標楷體" w:eastAsia="標楷體" w:hAnsi="標楷體" w:hint="eastAsia"/>
                <w:lang w:eastAsia="zh-HK"/>
              </w:rPr>
              <w:t>及</w:t>
            </w:r>
            <w:r w:rsidR="00F74133" w:rsidRPr="00F24D38">
              <w:rPr>
                <w:rFonts w:ascii="標楷體" w:eastAsia="標楷體" w:hAnsi="標楷體" w:hint="eastAsia"/>
              </w:rPr>
              <w:t>[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債務協商債權分攤檔歷程檔</w:t>
            </w:r>
          </w:p>
          <w:p w14:paraId="143ECF92" w14:textId="65FE9C09" w:rsidR="005C0C37" w:rsidRPr="00FD3E90" w:rsidRDefault="00F74133" w:rsidP="00FD3E9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5C0C37" w:rsidRPr="009A5A20" w14:paraId="1510288E" w14:textId="77777777" w:rsidTr="00707D13">
        <w:tc>
          <w:tcPr>
            <w:tcW w:w="848" w:type="dxa"/>
          </w:tcPr>
          <w:p w14:paraId="7EC086A5" w14:textId="3C2AEF4F" w:rsidR="005C0C37" w:rsidRPr="009A5A20" w:rsidRDefault="005C0C37" w:rsidP="005C0C3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3AFA73D3" w14:textId="74DAC609" w:rsidR="005C0C37" w:rsidRPr="009A5A20" w:rsidRDefault="005C0C37" w:rsidP="005C0C37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353A3501" w14:textId="07EC3259" w:rsidR="005C0C37" w:rsidRPr="009A5A20" w:rsidRDefault="005C0C37" w:rsidP="005C0C37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1EB68162" w14:textId="315337DE" w:rsidR="000812BC" w:rsidRPr="009A5A20" w:rsidRDefault="000812BC">
      <w:pPr>
        <w:widowControl/>
        <w:rPr>
          <w:rFonts w:ascii="標楷體" w:eastAsia="標楷體" w:hAnsi="標楷體"/>
          <w:sz w:val="26"/>
        </w:rPr>
      </w:pPr>
    </w:p>
    <w:p w14:paraId="75E5293C" w14:textId="2C0E2376" w:rsidR="000812BC" w:rsidRPr="009A5A20" w:rsidRDefault="005C0C37" w:rsidP="000812BC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F84C5D" w:rsidRPr="009A5A20">
        <w:rPr>
          <w:rFonts w:hint="eastAsia"/>
        </w:rPr>
        <w:t>-刪除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0812BC" w:rsidRPr="009A5A20" w14:paraId="5DAF0BF3" w14:textId="77777777" w:rsidTr="00F37BBC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03F603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7A5A1AA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6DBC82BA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73F01DA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812BC" w:rsidRPr="009A5A20" w14:paraId="5CCB95A3" w14:textId="77777777" w:rsidTr="00F37BBC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F6A599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4DFC00C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57B67CA0" w14:textId="42E3BE39" w:rsidR="000812BC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ED7F80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0E528EE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04087B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6A3248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0BBC95C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</w:tr>
      <w:tr w:rsidR="000812BC" w:rsidRPr="009A5A20" w14:paraId="787C1679" w14:textId="77777777" w:rsidTr="00F37BBC">
        <w:trPr>
          <w:trHeight w:val="244"/>
          <w:jc w:val="center"/>
        </w:trPr>
        <w:tc>
          <w:tcPr>
            <w:tcW w:w="456" w:type="dxa"/>
          </w:tcPr>
          <w:p w14:paraId="093888F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58EA99FC" w14:textId="7C9683E1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="009708FD"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3B222BDE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F9BCE4" w14:textId="7F34764D" w:rsidR="000812BC" w:rsidRPr="009A5A20" w:rsidRDefault="008D511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2410" w:type="dxa"/>
          </w:tcPr>
          <w:p w14:paraId="0FD0371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1DF4DE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BC156C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08E91CD" w14:textId="502CEAA1" w:rsidR="000812BC" w:rsidRPr="009A5A20" w:rsidRDefault="00635D22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0812BC" w:rsidRPr="009A5A20" w14:paraId="463059B1" w14:textId="77777777" w:rsidTr="00F37BBC">
        <w:trPr>
          <w:trHeight w:val="244"/>
          <w:jc w:val="center"/>
        </w:trPr>
        <w:tc>
          <w:tcPr>
            <w:tcW w:w="456" w:type="dxa"/>
          </w:tcPr>
          <w:p w14:paraId="4B77183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32E8EFE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2D47C59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574CBF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CC1717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2B891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366E61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4155395" w14:textId="3F6CC1DC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B20D8F7" w14:textId="013447C9" w:rsidR="000812BC" w:rsidRPr="00664B92" w:rsidRDefault="00664B92" w:rsidP="00664B92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664B92" w:rsidRPr="009A5A20" w14:paraId="3AD20B51" w14:textId="77777777" w:rsidTr="00F37BBC">
        <w:trPr>
          <w:trHeight w:val="244"/>
          <w:jc w:val="center"/>
        </w:trPr>
        <w:tc>
          <w:tcPr>
            <w:tcW w:w="456" w:type="dxa"/>
          </w:tcPr>
          <w:p w14:paraId="47EDAC99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0403467F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0CB4329B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062E2F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026C506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614C14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B04706" w14:textId="77777777" w:rsidR="00664B92" w:rsidRPr="009A5A20" w:rsidRDefault="00664B92" w:rsidP="00664B9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61AA58C" w14:textId="49FA3EE6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2A18E03" w14:textId="374DACAC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664B92" w:rsidRPr="009A5A20" w14:paraId="2692C2BB" w14:textId="77777777" w:rsidTr="00F37BBC">
        <w:trPr>
          <w:trHeight w:val="244"/>
          <w:jc w:val="center"/>
        </w:trPr>
        <w:tc>
          <w:tcPr>
            <w:tcW w:w="456" w:type="dxa"/>
          </w:tcPr>
          <w:p w14:paraId="2708F094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1D02228D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75F44B51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FA694C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CA660A7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D6AA8E" w14:textId="77777777" w:rsidR="00664B92" w:rsidRPr="009A5A20" w:rsidRDefault="00664B92" w:rsidP="00664B9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759D2CB" w14:textId="77777777" w:rsidR="00664B92" w:rsidRPr="009A5A20" w:rsidRDefault="00664B92" w:rsidP="00664B9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C88C5EF" w14:textId="6530819E" w:rsidR="00664B92" w:rsidRDefault="00664B92" w:rsidP="00664B9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1BF87AFB" w14:textId="361E4C60" w:rsidR="00664B92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0812BC" w:rsidRPr="009A5A20" w14:paraId="24C8F4AC" w14:textId="77777777" w:rsidTr="00F37BBC">
        <w:trPr>
          <w:trHeight w:val="244"/>
          <w:jc w:val="center"/>
        </w:trPr>
        <w:tc>
          <w:tcPr>
            <w:tcW w:w="456" w:type="dxa"/>
          </w:tcPr>
          <w:p w14:paraId="674547B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67DD11C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26FF87B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052B9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566836B" w14:textId="4AA5E2A1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8CC7CD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DEC75C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53C1726" w14:textId="2653BCC6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892DA2F" w14:textId="0D50C18F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</w:rPr>
              <w:t>Is</w:t>
            </w:r>
            <w:r w:rsidR="000812BC"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0812BC" w:rsidRPr="009A5A20" w14:paraId="1B1652FC" w14:textId="77777777" w:rsidTr="00F37BBC">
        <w:trPr>
          <w:trHeight w:val="244"/>
          <w:jc w:val="center"/>
        </w:trPr>
        <w:tc>
          <w:tcPr>
            <w:tcW w:w="456" w:type="dxa"/>
          </w:tcPr>
          <w:p w14:paraId="4C5F3BC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7C85449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1FA4518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D7B22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6DB734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E1C88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D7A2AF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6DA0A40" w14:textId="77777777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6E890F21" w14:textId="45C7F112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</w:rPr>
              <w:t>C</w:t>
            </w:r>
            <w:r w:rsidR="000812BC"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0812BC" w:rsidRPr="009A5A20" w14:paraId="2061D85B" w14:textId="77777777" w:rsidTr="00F37BBC">
        <w:trPr>
          <w:trHeight w:val="244"/>
          <w:jc w:val="center"/>
        </w:trPr>
        <w:tc>
          <w:tcPr>
            <w:tcW w:w="456" w:type="dxa"/>
          </w:tcPr>
          <w:p w14:paraId="427A59E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6AD7A9E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6E9E5C4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47341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2A6FD0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469E4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F322F35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C00201C" w14:textId="0FE4987D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349C6F0" w14:textId="2BDCD034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</w:t>
            </w:r>
            <w:r w:rsidR="000812BC" w:rsidRPr="009A5A20">
              <w:rPr>
                <w:rFonts w:ascii="標楷體" w:eastAsia="標楷體" w:hAnsi="標楷體" w:hint="eastAsia"/>
              </w:rPr>
              <w:t>.Cu</w:t>
            </w:r>
            <w:r w:rsidR="000812BC"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0812BC" w:rsidRPr="009A5A20" w14:paraId="646810B0" w14:textId="77777777" w:rsidTr="00F37BBC">
        <w:trPr>
          <w:trHeight w:val="244"/>
          <w:jc w:val="center"/>
        </w:trPr>
        <w:tc>
          <w:tcPr>
            <w:tcW w:w="456" w:type="dxa"/>
          </w:tcPr>
          <w:p w14:paraId="64B5D58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2ECC836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76DA534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0B96F2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4E948F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9FF40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60BBE1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BA6BA8E" w14:textId="01E51ACA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51487B2" w14:textId="7128274C" w:rsidR="000812BC" w:rsidRPr="00664B92" w:rsidRDefault="00664B92" w:rsidP="00664B9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0812BC"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="000812BC"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</w:t>
            </w:r>
            <w:r w:rsidR="000812BC" w:rsidRPr="00664B92">
              <w:rPr>
                <w:rFonts w:ascii="標楷體" w:eastAsia="標楷體" w:hAnsi="標楷體" w:hint="eastAsia"/>
              </w:rPr>
              <w:t>.Cu</w:t>
            </w:r>
            <w:r w:rsidR="000812BC"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="000812BC" w:rsidRPr="00664B92">
              <w:rPr>
                <w:rFonts w:ascii="標楷體" w:eastAsia="標楷體" w:hAnsi="標楷體"/>
              </w:rPr>
              <w:t>)]</w:t>
            </w:r>
            <w:r w:rsidR="000812BC" w:rsidRPr="00664B92">
              <w:rPr>
                <w:rFonts w:ascii="標楷體" w:eastAsia="標楷體" w:hAnsi="標楷體" w:hint="eastAsia"/>
              </w:rPr>
              <w:t>為(3:保證人)才顯示此欄位</w:t>
            </w:r>
            <w:r w:rsidRPr="00664B92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0812BC"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6FA69326" w14:textId="3C887164" w:rsidR="000812BC" w:rsidRPr="00664B92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</w:t>
            </w:r>
            <w:r w:rsidR="000812BC" w:rsidRPr="00664B92">
              <w:rPr>
                <w:rFonts w:ascii="標楷體" w:eastAsia="標楷體" w:hAnsi="標楷體" w:hint="eastAsia"/>
              </w:rPr>
              <w:t>.</w:t>
            </w:r>
            <w:r w:rsidR="000812BC" w:rsidRPr="00664B92">
              <w:rPr>
                <w:rFonts w:ascii="標楷體" w:eastAsia="標楷體" w:hAnsi="標楷體"/>
              </w:rPr>
              <w:t>PayerCustNo</w:t>
            </w:r>
          </w:p>
        </w:tc>
      </w:tr>
      <w:tr w:rsidR="000812BC" w:rsidRPr="009A5A20" w14:paraId="41606229" w14:textId="77777777" w:rsidTr="00F37BBC">
        <w:trPr>
          <w:trHeight w:val="244"/>
          <w:jc w:val="center"/>
        </w:trPr>
        <w:tc>
          <w:tcPr>
            <w:tcW w:w="456" w:type="dxa"/>
          </w:tcPr>
          <w:p w14:paraId="075521C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67FCBF9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664E822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E3255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11D913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59C85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68BDF9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4FA3291" w14:textId="0DD0F59B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64CF504" w14:textId="2D72AF0B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0812BC" w:rsidRPr="009A5A20" w14:paraId="63F55A3F" w14:textId="77777777" w:rsidTr="00F37BBC">
        <w:trPr>
          <w:trHeight w:val="244"/>
          <w:jc w:val="center"/>
        </w:trPr>
        <w:tc>
          <w:tcPr>
            <w:tcW w:w="456" w:type="dxa"/>
          </w:tcPr>
          <w:p w14:paraId="29A2923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5CD0213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</w:t>
            </w:r>
            <w:r w:rsidRPr="009A5A20">
              <w:rPr>
                <w:rFonts w:ascii="標楷體" w:eastAsia="標楷體" w:hAnsi="標楷體" w:hint="eastAsia"/>
              </w:rPr>
              <w:lastRenderedPageBreak/>
              <w:t>(起)</w:t>
            </w:r>
          </w:p>
        </w:tc>
        <w:tc>
          <w:tcPr>
            <w:tcW w:w="780" w:type="dxa"/>
          </w:tcPr>
          <w:p w14:paraId="379747F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B1D5A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E5D731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214AE3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6B652B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3BC40E2" w14:textId="1AFBA625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914F484" w14:textId="3811D10E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</w:t>
            </w:r>
            <w:r w:rsidR="000812BC" w:rsidRPr="009A5A20">
              <w:rPr>
                <w:rFonts w:ascii="標楷體" w:eastAsia="標楷體" w:hAnsi="標楷體" w:hint="eastAsia"/>
              </w:rPr>
              <w:t>.De</w:t>
            </w:r>
            <w:r w:rsidR="000812BC"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0812BC" w:rsidRPr="009A5A20" w14:paraId="66B2DE74" w14:textId="77777777" w:rsidTr="00F37BBC">
        <w:trPr>
          <w:trHeight w:val="244"/>
          <w:jc w:val="center"/>
        </w:trPr>
        <w:tc>
          <w:tcPr>
            <w:tcW w:w="456" w:type="dxa"/>
          </w:tcPr>
          <w:p w14:paraId="56940B1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1736" w:type="dxa"/>
          </w:tcPr>
          <w:p w14:paraId="087B246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7730B7E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30CA22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6B5FF6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13B33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CFF411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68BFB0F" w14:textId="65D25E9C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1D2FFFA" w14:textId="432B10FE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0812BC" w:rsidRPr="009A5A20" w14:paraId="3E5D1C1D" w14:textId="77777777" w:rsidTr="00F37BBC">
        <w:trPr>
          <w:trHeight w:val="244"/>
          <w:jc w:val="center"/>
        </w:trPr>
        <w:tc>
          <w:tcPr>
            <w:tcW w:w="456" w:type="dxa"/>
          </w:tcPr>
          <w:p w14:paraId="770CF0A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4679928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40F65CA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4DE4F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55681B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2BB587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3CD6C4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7F8D9E4" w14:textId="0918586A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10816BC" w14:textId="50CBF192" w:rsidR="000812BC" w:rsidRPr="009A5A20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0812BC" w:rsidRPr="009A5A20" w14:paraId="35AE7829" w14:textId="77777777" w:rsidTr="00F37BBC">
        <w:trPr>
          <w:trHeight w:val="244"/>
          <w:jc w:val="center"/>
        </w:trPr>
        <w:tc>
          <w:tcPr>
            <w:tcW w:w="456" w:type="dxa"/>
          </w:tcPr>
          <w:p w14:paraId="150C5B0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160C005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6576E92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DDBFA5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B201F7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64111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F078AC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675BCD7" w14:textId="7DA9CEBE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35225BE" w14:textId="3E5530E6" w:rsidR="000812BC" w:rsidRPr="00664B92" w:rsidRDefault="00664B92" w:rsidP="00664B92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0812BC" w:rsidRPr="00664B92">
              <w:rPr>
                <w:rFonts w:ascii="標楷體" w:eastAsia="標楷體" w:hAnsi="標楷體" w:hint="eastAsia"/>
              </w:rPr>
              <w:t>若[變更還款條件日</w:t>
            </w:r>
            <w:r>
              <w:rPr>
                <w:rFonts w:ascii="標楷體" w:eastAsia="標楷體" w:hAnsi="標楷體"/>
              </w:rPr>
              <w:br/>
            </w:r>
            <w:r w:rsidR="000812BC"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gMain.ChgCondDate</w:t>
            </w:r>
            <w:proofErr w:type="spellEnd"/>
            <w:r w:rsidR="000812BC" w:rsidRPr="00664B92">
              <w:rPr>
                <w:rFonts w:ascii="標楷體" w:eastAsia="標楷體" w:hAnsi="標楷體"/>
              </w:rPr>
              <w:t>)]</w:t>
            </w:r>
            <w:r w:rsidR="000812BC" w:rsidRPr="00664B92">
              <w:rPr>
                <w:rFonts w:ascii="標楷體" w:eastAsia="標楷體" w:hAnsi="標楷體" w:hint="eastAsia"/>
              </w:rPr>
              <w:t>等於</w:t>
            </w:r>
            <w:r w:rsidR="000812BC" w:rsidRPr="00664B92">
              <w:rPr>
                <w:rFonts w:ascii="標楷體" w:eastAsia="標楷體" w:hAnsi="標楷體"/>
              </w:rPr>
              <w:t>0</w:t>
            </w:r>
            <w:r w:rsidR="000812BC" w:rsidRPr="00664B92">
              <w:rPr>
                <w:rFonts w:ascii="標楷體" w:eastAsia="標楷體" w:hAnsi="標楷體" w:hint="eastAsia"/>
              </w:rPr>
              <w:t>，則隱藏此欄位。</w:t>
            </w:r>
          </w:p>
          <w:p w14:paraId="417EB9E6" w14:textId="48916AE7" w:rsidR="000812BC" w:rsidRPr="00664B92" w:rsidRDefault="00664B92" w:rsidP="00664B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gMain.ChgCondDate</w:t>
            </w:r>
          </w:p>
        </w:tc>
      </w:tr>
      <w:tr w:rsidR="000812BC" w:rsidRPr="009A5A20" w14:paraId="3B35265A" w14:textId="77777777" w:rsidTr="00F37BBC">
        <w:trPr>
          <w:trHeight w:val="244"/>
          <w:jc w:val="center"/>
        </w:trPr>
        <w:tc>
          <w:tcPr>
            <w:tcW w:w="456" w:type="dxa"/>
          </w:tcPr>
          <w:p w14:paraId="01447AF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3B2D0BF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4A303D0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A2DD8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E18B07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37E40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33F653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D2BE853" w14:textId="6BEE699F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77DABD0" w14:textId="787C949C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0812BC" w:rsidRPr="009A5A20" w14:paraId="18143117" w14:textId="77777777" w:rsidTr="00F37BBC">
        <w:trPr>
          <w:trHeight w:val="244"/>
          <w:jc w:val="center"/>
        </w:trPr>
        <w:tc>
          <w:tcPr>
            <w:tcW w:w="456" w:type="dxa"/>
          </w:tcPr>
          <w:p w14:paraId="010D11B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6D6DEDE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2D4C8EE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D1262E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569C40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917DA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8D81E5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25ED1C" w14:textId="199B6317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4BD2A7F" w14:textId="50061F9E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0812BC" w:rsidRPr="009A5A20" w14:paraId="27189C31" w14:textId="77777777" w:rsidTr="00F37BBC">
        <w:trPr>
          <w:trHeight w:val="244"/>
          <w:jc w:val="center"/>
        </w:trPr>
        <w:tc>
          <w:tcPr>
            <w:tcW w:w="456" w:type="dxa"/>
          </w:tcPr>
          <w:p w14:paraId="59AC090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37E280C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0772E6C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E0B1DC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B8246D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E38C8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91FCEA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C98C196" w14:textId="1DB37366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6A084F0" w14:textId="2B474679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0812BC" w:rsidRPr="009A5A20" w14:paraId="6ED161FE" w14:textId="77777777" w:rsidTr="00F37BBC">
        <w:trPr>
          <w:trHeight w:val="244"/>
          <w:jc w:val="center"/>
        </w:trPr>
        <w:tc>
          <w:tcPr>
            <w:tcW w:w="456" w:type="dxa"/>
          </w:tcPr>
          <w:p w14:paraId="762CD5B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310EFBF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26E4CE3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C87A5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009107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C9E1C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9E65CE4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34B5265" w14:textId="21442A0D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5865E02" w14:textId="6BA4B525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0812BC" w:rsidRPr="009A5A20" w14:paraId="1A64FFC0" w14:textId="77777777" w:rsidTr="00F37BBC">
        <w:trPr>
          <w:trHeight w:val="244"/>
          <w:jc w:val="center"/>
        </w:trPr>
        <w:tc>
          <w:tcPr>
            <w:tcW w:w="456" w:type="dxa"/>
          </w:tcPr>
          <w:p w14:paraId="71A9435C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058A047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1AD99C8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955A37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56D7C6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494EC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B603BAD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21FA9B5" w14:textId="6AE82466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5DE40B3" w14:textId="73BE7BF6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0812BC" w:rsidRPr="009A5A20" w14:paraId="59917FCA" w14:textId="77777777" w:rsidTr="00F37BBC">
        <w:trPr>
          <w:trHeight w:val="244"/>
          <w:jc w:val="center"/>
        </w:trPr>
        <w:tc>
          <w:tcPr>
            <w:tcW w:w="456" w:type="dxa"/>
          </w:tcPr>
          <w:p w14:paraId="2FB431B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154C3F09" w14:textId="798E98B0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 w:rsidR="00664B92">
              <w:rPr>
                <w:rFonts w:ascii="標楷體" w:eastAsia="標楷體" w:hAnsi="標楷體" w:hint="eastAsia"/>
              </w:rPr>
              <w:t>/</w:t>
            </w:r>
          </w:p>
          <w:p w14:paraId="291B02EE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0C4C22F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E5B0D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9BE563E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FF411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7114E2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DFD0BAA" w14:textId="77777777" w:rsidR="00664B92" w:rsidRDefault="00664B92" w:rsidP="00664B92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3B02B7D2" w14:textId="255C8786" w:rsidR="00664B92" w:rsidRDefault="00664B92" w:rsidP="00664B92">
            <w:pPr>
              <w:widowControl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0F4EB564" w14:textId="4D0A720F" w:rsidR="000812BC" w:rsidRPr="00664B92" w:rsidRDefault="00664B92" w:rsidP="00664B92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gMain.</w:t>
            </w:r>
            <w:r w:rsidR="000812BC" w:rsidRPr="00664B92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0812BC" w:rsidRPr="009A5A20" w14:paraId="4FA401C9" w14:textId="77777777" w:rsidTr="00F37BBC">
        <w:trPr>
          <w:trHeight w:val="244"/>
          <w:jc w:val="center"/>
        </w:trPr>
        <w:tc>
          <w:tcPr>
            <w:tcW w:w="456" w:type="dxa"/>
          </w:tcPr>
          <w:p w14:paraId="3DE046A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6002EEB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6B8E082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DC8AA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1C0F115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ED6B21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3382D2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256AE6A" w14:textId="0206F580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9D5551C" w14:textId="3EB9068D" w:rsidR="00664B92" w:rsidRDefault="00664B92" w:rsidP="00664B92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20CF66B5" w14:textId="7A805F4F" w:rsidR="000812BC" w:rsidRPr="00664B92" w:rsidRDefault="00664B92" w:rsidP="00664B92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0812BC" w:rsidRPr="00664B92">
              <w:rPr>
                <w:rFonts w:ascii="標楷體" w:eastAsia="標楷體" w:hAnsi="標楷體" w:hint="eastAsia"/>
              </w:rPr>
              <w:t>Ne</w:t>
            </w:r>
            <w:r w:rsidR="000812BC" w:rsidRPr="00664B92">
              <w:rPr>
                <w:rFonts w:ascii="標楷體" w:eastAsia="標楷體" w:hAnsi="標楷體"/>
              </w:rPr>
              <w:t>gMain.</w:t>
            </w:r>
            <w:r w:rsidR="000812BC" w:rsidRPr="00664B9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0812BC" w:rsidRPr="009A5A20" w14:paraId="1DBDB984" w14:textId="77777777" w:rsidTr="00F37BBC">
        <w:trPr>
          <w:trHeight w:val="244"/>
          <w:jc w:val="center"/>
        </w:trPr>
        <w:tc>
          <w:tcPr>
            <w:tcW w:w="456" w:type="dxa"/>
          </w:tcPr>
          <w:p w14:paraId="61E55DE9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3750ACB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2CFF49C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BEABA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5CB839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8385C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B0FCC9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94010B6" w14:textId="6ADBEDC5" w:rsidR="00664B92" w:rsidRPr="001677D0" w:rsidRDefault="00664B92" w:rsidP="00664B9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3DE99C3" w14:textId="39CDF281" w:rsidR="000812BC" w:rsidRPr="009A5A20" w:rsidRDefault="00664B92" w:rsidP="00664B9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="000812BC" w:rsidRPr="009A5A20">
              <w:rPr>
                <w:rFonts w:ascii="標楷體" w:eastAsia="標楷體" w:hAnsi="標楷體" w:hint="eastAsia"/>
              </w:rPr>
              <w:t>Ne</w:t>
            </w:r>
            <w:r w:rsidR="000812BC" w:rsidRPr="009A5A20">
              <w:rPr>
                <w:rFonts w:ascii="標楷體" w:eastAsia="標楷體" w:hAnsi="標楷體"/>
              </w:rPr>
              <w:t>gMain.</w:t>
            </w:r>
            <w:r w:rsidR="000812BC"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0812BC" w:rsidRPr="009A5A20" w14:paraId="526B1C3C" w14:textId="77777777" w:rsidTr="00F37BBC">
        <w:trPr>
          <w:trHeight w:val="244"/>
          <w:jc w:val="center"/>
        </w:trPr>
        <w:tc>
          <w:tcPr>
            <w:tcW w:w="456" w:type="dxa"/>
          </w:tcPr>
          <w:p w14:paraId="1282B11B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1736" w:type="dxa"/>
          </w:tcPr>
          <w:p w14:paraId="3AD11C7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033E024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7CE96F92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26A2CD4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46841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245BC8B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85F130F" w14:textId="69AC82F1" w:rsidR="000812BC" w:rsidRPr="009A5A20" w:rsidRDefault="00BC215B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664B92" w:rsidRPr="002C21BA">
              <w:rPr>
                <w:rFonts w:ascii="標楷體" w:eastAsia="標楷體" w:hAnsi="標楷體" w:hint="eastAsia"/>
              </w:rPr>
              <w:t>連結至【</w:t>
            </w:r>
            <w:r w:rsidR="00664B92" w:rsidRPr="002C21BA">
              <w:rPr>
                <w:rFonts w:ascii="標楷體" w:eastAsia="標楷體" w:hAnsi="標楷體"/>
              </w:rPr>
              <w:t>L1</w:t>
            </w:r>
            <w:r w:rsidR="00664B92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F37BBC" w:rsidRPr="001677D0" w14:paraId="0199831E" w14:textId="77777777" w:rsidTr="002112DA">
        <w:trPr>
          <w:trHeight w:val="291"/>
          <w:jc w:val="center"/>
        </w:trPr>
        <w:tc>
          <w:tcPr>
            <w:tcW w:w="456" w:type="dxa"/>
          </w:tcPr>
          <w:p w14:paraId="2F23EE4D" w14:textId="77777777" w:rsidR="00F37BBC" w:rsidRPr="001677D0" w:rsidRDefault="00F37BB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06D702F7" w14:textId="72FA6E93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</w:tc>
      </w:tr>
      <w:tr w:rsidR="00F37BBC" w:rsidRPr="009A5A20" w14:paraId="4BC3311B" w14:textId="77777777" w:rsidTr="00F37BBC">
        <w:trPr>
          <w:trHeight w:val="244"/>
          <w:jc w:val="center"/>
        </w:trPr>
        <w:tc>
          <w:tcPr>
            <w:tcW w:w="456" w:type="dxa"/>
          </w:tcPr>
          <w:p w14:paraId="2B66D2A3" w14:textId="42B7CD63" w:rsidR="00F37BBC" w:rsidRPr="00F37BBC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22AB7136" w14:textId="657B2211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2622EEB9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2CFB56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9B2DAB3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7CD14D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7673BA" w14:textId="0E59ADDC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5215FB3" w14:textId="2070EEB1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342910C" w14:textId="165B2889" w:rsidR="00F37BBC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F37BBC" w:rsidRPr="009A5A20" w14:paraId="5EA1D672" w14:textId="77777777" w:rsidTr="00F37BBC">
        <w:trPr>
          <w:trHeight w:val="244"/>
          <w:jc w:val="center"/>
        </w:trPr>
        <w:tc>
          <w:tcPr>
            <w:tcW w:w="456" w:type="dxa"/>
          </w:tcPr>
          <w:p w14:paraId="72271850" w14:textId="24DAAB86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60DCB231" w14:textId="3FD6CA5B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0DACE8D5" w14:textId="1F436A43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6CDD7D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479E166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C8C97E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E6AC89" w14:textId="216F7AE2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C62E869" w14:textId="684A6143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2B75BB5E" w14:textId="48510F01" w:rsidR="00F37BBC" w:rsidRPr="009A5A20" w:rsidRDefault="00F37BBC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F37BBC" w:rsidRPr="009A5A20" w14:paraId="5E7B7012" w14:textId="77777777" w:rsidTr="00F37BBC">
        <w:trPr>
          <w:trHeight w:val="244"/>
          <w:jc w:val="center"/>
        </w:trPr>
        <w:tc>
          <w:tcPr>
            <w:tcW w:w="456" w:type="dxa"/>
          </w:tcPr>
          <w:p w14:paraId="01ACB054" w14:textId="7C816EFC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58F542FB" w14:textId="2E1DD948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5417876D" w14:textId="2631A4E9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B35530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BD7DE30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73C9C7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10B854" w14:textId="4CC9FF27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323B93D" w14:textId="39E20366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87C2A9C" w14:textId="2CF46848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F37BBC" w:rsidRPr="009A5A20" w14:paraId="36FB9B7C" w14:textId="77777777" w:rsidTr="00F37BBC">
        <w:trPr>
          <w:trHeight w:val="244"/>
          <w:jc w:val="center"/>
        </w:trPr>
        <w:tc>
          <w:tcPr>
            <w:tcW w:w="456" w:type="dxa"/>
          </w:tcPr>
          <w:p w14:paraId="408754BB" w14:textId="6FB02245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22CA5CE2" w14:textId="4A2558ED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485A0080" w14:textId="6FD1519D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D20365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6D90BCF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A70765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5D3AFFE" w14:textId="7C4E46D8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7D4E6B1" w14:textId="2C7E1A83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5137851" w14:textId="63589FD5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F37BBC" w:rsidRPr="009A5A20" w14:paraId="08C5E257" w14:textId="77777777" w:rsidTr="00F37BBC">
        <w:trPr>
          <w:trHeight w:val="244"/>
          <w:jc w:val="center"/>
        </w:trPr>
        <w:tc>
          <w:tcPr>
            <w:tcW w:w="456" w:type="dxa"/>
          </w:tcPr>
          <w:p w14:paraId="6D88B8A3" w14:textId="348C1448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31204831" w14:textId="15D157AA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3E7E46C2" w14:textId="682C5ED8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D6D5AD8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742C631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BA28B5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B8789A" w14:textId="6200B7D7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50C6034" w14:textId="58E280F9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EF78569" w14:textId="29FBAA4F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F37BBC" w:rsidRPr="009A5A20" w14:paraId="1B58F81B" w14:textId="77777777" w:rsidTr="00F37BBC">
        <w:trPr>
          <w:trHeight w:val="244"/>
          <w:jc w:val="center"/>
        </w:trPr>
        <w:tc>
          <w:tcPr>
            <w:tcW w:w="456" w:type="dxa"/>
          </w:tcPr>
          <w:p w14:paraId="2A88EB3D" w14:textId="7755909E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61B54F83" w14:textId="1B1CC6E3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03B831F4" w14:textId="6C9301C9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611D8E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4B7A81A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4B8CD47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A802D8" w14:textId="5099982F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7FA59CF" w14:textId="4031218F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B40ADD1" w14:textId="440B943D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F37BBC" w:rsidRPr="009A5A20" w14:paraId="55B5AA38" w14:textId="77777777" w:rsidTr="00F37BBC">
        <w:trPr>
          <w:trHeight w:val="244"/>
          <w:jc w:val="center"/>
        </w:trPr>
        <w:tc>
          <w:tcPr>
            <w:tcW w:w="456" w:type="dxa"/>
          </w:tcPr>
          <w:p w14:paraId="26D030C9" w14:textId="0BB7220E" w:rsidR="00F37BBC" w:rsidRPr="009A5A20" w:rsidRDefault="00635D22" w:rsidP="00F37B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1BEC6052" w14:textId="355001FB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5637E056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8A62613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90F70C8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66863E" w14:textId="77777777" w:rsidR="00F37BBC" w:rsidRPr="009A5A20" w:rsidRDefault="00F37BBC" w:rsidP="00F37BB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38CD58" w14:textId="2F701E30" w:rsidR="00F37BBC" w:rsidRPr="009A5A20" w:rsidRDefault="00F37BBC" w:rsidP="00F37BB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19CD2A" w14:textId="3DCC78AF" w:rsidR="00F37BBC" w:rsidRPr="001677D0" w:rsidRDefault="00F37BBC" w:rsidP="00F37BB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8851D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62A741E" w14:textId="5E13953D" w:rsidR="00F37BBC" w:rsidRPr="009A5A20" w:rsidRDefault="00F37BBC" w:rsidP="00F37BBC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6F3296A3" w14:textId="1EFF3DC4" w:rsidR="008851D6" w:rsidRDefault="008851D6" w:rsidP="005567D8">
      <w:pPr>
        <w:widowControl/>
        <w:rPr>
          <w:rFonts w:ascii="標楷體" w:eastAsia="標楷體" w:hAnsi="標楷體"/>
        </w:rPr>
      </w:pPr>
    </w:p>
    <w:p w14:paraId="40F15741" w14:textId="77777777" w:rsidR="008851D6" w:rsidRDefault="008851D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2CE4A24" w14:textId="77777777" w:rsidR="005567D8" w:rsidRPr="009A5A20" w:rsidRDefault="005567D8" w:rsidP="005567D8">
      <w:pPr>
        <w:widowControl/>
        <w:rPr>
          <w:rFonts w:ascii="標楷體" w:eastAsia="標楷體" w:hAnsi="標楷體"/>
        </w:rPr>
      </w:pPr>
    </w:p>
    <w:p w14:paraId="02C9D0BF" w14:textId="002FB0F7" w:rsidR="005567D8" w:rsidRDefault="005567D8" w:rsidP="005567D8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-查詢</w:t>
      </w:r>
    </w:p>
    <w:p w14:paraId="40A4B046" w14:textId="705F61BB" w:rsidR="008104E0" w:rsidRDefault="008104E0" w:rsidP="008104E0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1359E7A9" w14:textId="369C681C" w:rsidR="005567D8" w:rsidRPr="009A5A20" w:rsidRDefault="00D46001" w:rsidP="005567D8">
      <w:pPr>
        <w:pStyle w:val="17"/>
      </w:pPr>
      <w:r w:rsidRPr="00D46001">
        <w:rPr>
          <w:noProof/>
        </w:rPr>
        <w:drawing>
          <wp:inline distT="0" distB="0" distL="0" distR="0" wp14:anchorId="2952D0F1" wp14:editId="6A5E1C05">
            <wp:extent cx="6479540" cy="3954145"/>
            <wp:effectExtent l="0" t="0" r="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01AE" w14:textId="77777777" w:rsidR="005567D8" w:rsidRPr="009A5A20" w:rsidRDefault="005567D8" w:rsidP="005567D8">
      <w:pPr>
        <w:widowControl/>
        <w:rPr>
          <w:rFonts w:ascii="標楷體" w:eastAsia="標楷體" w:hAnsi="標楷體"/>
          <w:sz w:val="26"/>
        </w:rPr>
      </w:pPr>
    </w:p>
    <w:p w14:paraId="09626567" w14:textId="77777777" w:rsidR="005567D8" w:rsidRPr="009A5A20" w:rsidRDefault="005567D8" w:rsidP="005567D8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-查詢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5567D8" w:rsidRPr="009A5A20" w14:paraId="48D11012" w14:textId="77777777" w:rsidTr="00F66706">
        <w:tc>
          <w:tcPr>
            <w:tcW w:w="848" w:type="dxa"/>
            <w:shd w:val="clear" w:color="auto" w:fill="D9D9D9" w:themeFill="background1" w:themeFillShade="D9"/>
          </w:tcPr>
          <w:p w14:paraId="1ED8D731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7FC4442B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27782FDE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567D8" w:rsidRPr="009A5A20" w14:paraId="57EFCA2D" w14:textId="77777777" w:rsidTr="00F66706">
        <w:tc>
          <w:tcPr>
            <w:tcW w:w="848" w:type="dxa"/>
          </w:tcPr>
          <w:p w14:paraId="176253C4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323435C9" w14:textId="77777777" w:rsidR="005567D8" w:rsidRPr="009A5A20" w:rsidRDefault="005567D8" w:rsidP="00F6670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1800209C" w14:textId="77777777" w:rsidR="005567D8" w:rsidRPr="009A5A20" w:rsidRDefault="005567D8" w:rsidP="00F6670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252C0175" w14:textId="77777777" w:rsidR="005567D8" w:rsidRPr="009A5A20" w:rsidRDefault="005567D8" w:rsidP="005567D8">
      <w:pPr>
        <w:pStyle w:val="17"/>
      </w:pPr>
    </w:p>
    <w:p w14:paraId="2440A891" w14:textId="77777777" w:rsidR="005567D8" w:rsidRPr="009A5A20" w:rsidRDefault="005567D8" w:rsidP="005567D8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-查詢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5567D8" w:rsidRPr="009A5A20" w14:paraId="663245EA" w14:textId="77777777" w:rsidTr="00252AB7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5F8F8BF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0F9023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0BD67AAE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3E2D2D5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567D8" w:rsidRPr="009A5A20" w14:paraId="2FD3B3A0" w14:textId="77777777" w:rsidTr="00252AB7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31B108E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FAEAF0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1B7C783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11D323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281B7BF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16E5C8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1DFDB8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43F52D3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</w:tr>
      <w:tr w:rsidR="005567D8" w:rsidRPr="009A5A20" w14:paraId="38B89F02" w14:textId="77777777" w:rsidTr="00252AB7">
        <w:trPr>
          <w:trHeight w:val="244"/>
          <w:jc w:val="center"/>
        </w:trPr>
        <w:tc>
          <w:tcPr>
            <w:tcW w:w="456" w:type="dxa"/>
          </w:tcPr>
          <w:p w14:paraId="679EE08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5517BDD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功能選項</w:t>
            </w:r>
          </w:p>
        </w:tc>
        <w:tc>
          <w:tcPr>
            <w:tcW w:w="780" w:type="dxa"/>
          </w:tcPr>
          <w:p w14:paraId="0ADA6FB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FCA96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2410" w:type="dxa"/>
          </w:tcPr>
          <w:p w14:paraId="0FFCB4A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AB66D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9485AC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AD8C2D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567D8" w:rsidRPr="009A5A20" w14:paraId="1AB0E437" w14:textId="77777777" w:rsidTr="00252AB7">
        <w:trPr>
          <w:trHeight w:val="244"/>
          <w:jc w:val="center"/>
        </w:trPr>
        <w:tc>
          <w:tcPr>
            <w:tcW w:w="456" w:type="dxa"/>
          </w:tcPr>
          <w:p w14:paraId="1DB8D9D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57898C8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80" w:type="dxa"/>
          </w:tcPr>
          <w:p w14:paraId="52E01FA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B2C48D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CF3A99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ABDC9F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DF9E6EA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71C8536" w14:textId="555D0560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C2F392A" w14:textId="77777777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ustMain.CustId</w:t>
            </w:r>
          </w:p>
        </w:tc>
      </w:tr>
      <w:tr w:rsidR="005567D8" w:rsidRPr="009A5A20" w14:paraId="381E69EC" w14:textId="77777777" w:rsidTr="00252AB7">
        <w:trPr>
          <w:trHeight w:val="244"/>
          <w:jc w:val="center"/>
        </w:trPr>
        <w:tc>
          <w:tcPr>
            <w:tcW w:w="456" w:type="dxa"/>
          </w:tcPr>
          <w:p w14:paraId="0F2FD14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387D16B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31DE517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8E7FEE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72B828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3AF98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83F913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1F734DB" w14:textId="2F9E88C8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3B37F1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5567D8" w:rsidRPr="009A5A20" w14:paraId="2E7F1E16" w14:textId="77777777" w:rsidTr="00252AB7">
        <w:trPr>
          <w:trHeight w:val="244"/>
          <w:jc w:val="center"/>
        </w:trPr>
        <w:tc>
          <w:tcPr>
            <w:tcW w:w="456" w:type="dxa"/>
          </w:tcPr>
          <w:p w14:paraId="01D245C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7ACC6C6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0F67048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25BBD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8A3BFD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03262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DA41A3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C14E3E7" w14:textId="2B84F8D2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877FF0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.Ca</w:t>
            </w:r>
            <w:r w:rsidRPr="009A5A20">
              <w:rPr>
                <w:rFonts w:ascii="標楷體" w:eastAsia="標楷體" w:hAnsi="標楷體"/>
              </w:rPr>
              <w:t>seSeq</w:t>
            </w:r>
          </w:p>
        </w:tc>
      </w:tr>
      <w:tr w:rsidR="005567D8" w:rsidRPr="009A5A20" w14:paraId="7B2C95C9" w14:textId="77777777" w:rsidTr="00252AB7">
        <w:trPr>
          <w:trHeight w:val="244"/>
          <w:jc w:val="center"/>
        </w:trPr>
        <w:tc>
          <w:tcPr>
            <w:tcW w:w="456" w:type="dxa"/>
          </w:tcPr>
          <w:p w14:paraId="5DB1FF8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10A5514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312B420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917D8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F88B213" w14:textId="7B1A7981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A24788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3126B8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CA7197D" w14:textId="7A124E0B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189B68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5567D8" w:rsidRPr="009A5A20" w14:paraId="3D6DEF87" w14:textId="77777777" w:rsidTr="00252AB7">
        <w:trPr>
          <w:trHeight w:val="244"/>
          <w:jc w:val="center"/>
        </w:trPr>
        <w:tc>
          <w:tcPr>
            <w:tcW w:w="456" w:type="dxa"/>
          </w:tcPr>
          <w:p w14:paraId="787B2F0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36" w:type="dxa"/>
          </w:tcPr>
          <w:p w14:paraId="28C95A2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4F94157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F08F9E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6690F0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726B3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87F77E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A2E86CD" w14:textId="3271884D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5F61AC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5567D8" w:rsidRPr="009A5A20" w14:paraId="57DFA51B" w14:textId="77777777" w:rsidTr="00252AB7">
        <w:trPr>
          <w:trHeight w:val="244"/>
          <w:jc w:val="center"/>
        </w:trPr>
        <w:tc>
          <w:tcPr>
            <w:tcW w:w="456" w:type="dxa"/>
          </w:tcPr>
          <w:p w14:paraId="3D8AE07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13D2079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7B79842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FCF4EF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F1442C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51997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07847C9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166CBA6" w14:textId="3DEF1D3A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F9F933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.Cu</w:t>
            </w:r>
            <w:r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5567D8" w:rsidRPr="009A5A20" w14:paraId="26FE5AFD" w14:textId="77777777" w:rsidTr="00252AB7">
        <w:trPr>
          <w:trHeight w:val="244"/>
          <w:jc w:val="center"/>
        </w:trPr>
        <w:tc>
          <w:tcPr>
            <w:tcW w:w="456" w:type="dxa"/>
          </w:tcPr>
          <w:p w14:paraId="39CDEE0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2C3147A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7995B11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B7DC1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E83D15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2031F9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DEEE97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F740CCA" w14:textId="285376F4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21B9DD7" w14:textId="77777777" w:rsidR="005567D8" w:rsidRPr="001178B7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178B7">
              <w:rPr>
                <w:rFonts w:ascii="標楷體" w:eastAsia="標楷體" w:hAnsi="標楷體" w:hint="eastAsia"/>
              </w:rPr>
              <w:t>[債權戶別(</w:t>
            </w:r>
            <w:proofErr w:type="spellStart"/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</w:t>
            </w:r>
            <w:r w:rsidRPr="001178B7">
              <w:rPr>
                <w:rFonts w:ascii="標楷體" w:eastAsia="標楷體" w:hAnsi="標楷體" w:hint="eastAsia"/>
              </w:rPr>
              <w:t>.Cu</w:t>
            </w:r>
            <w:r w:rsidRPr="001178B7">
              <w:rPr>
                <w:rFonts w:ascii="標楷體" w:eastAsia="標楷體" w:hAnsi="標楷體"/>
              </w:rPr>
              <w:t>stLoanKind</w:t>
            </w:r>
            <w:proofErr w:type="spellEnd"/>
            <w:r w:rsidRPr="001178B7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/>
              </w:rPr>
              <w:t>]</w:t>
            </w:r>
            <w:r w:rsidRPr="001178B7">
              <w:rPr>
                <w:rFonts w:ascii="標楷體" w:eastAsia="標楷體" w:hAnsi="標楷體" w:hint="eastAsia"/>
              </w:rPr>
              <w:t>為[3:保證人]才顯示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此欄位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 w:rsidRPr="00857B70">
              <w:rPr>
                <w:rFonts w:ascii="標楷體" w:eastAsia="標楷體" w:hAnsi="標楷體" w:hint="eastAsia"/>
              </w:rPr>
              <w:t>司名稱</w:t>
            </w:r>
            <w:r>
              <w:rPr>
                <w:rFonts w:ascii="標楷體" w:eastAsia="標楷體" w:hAnsi="標楷體"/>
              </w:rPr>
              <w:br/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178B7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其餘隱藏</w:t>
            </w:r>
          </w:p>
          <w:p w14:paraId="08830FB5" w14:textId="77777777" w:rsidR="005567D8" w:rsidRPr="001178B7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</w:t>
            </w:r>
            <w:r w:rsidRPr="001178B7">
              <w:rPr>
                <w:rFonts w:ascii="標楷體" w:eastAsia="標楷體" w:hAnsi="標楷體" w:hint="eastAsia"/>
              </w:rPr>
              <w:t>.</w:t>
            </w:r>
            <w:r w:rsidRPr="001178B7">
              <w:rPr>
                <w:rFonts w:ascii="標楷體" w:eastAsia="標楷體" w:hAnsi="標楷體"/>
              </w:rPr>
              <w:t>PayerCustNo</w:t>
            </w:r>
          </w:p>
        </w:tc>
      </w:tr>
      <w:tr w:rsidR="005567D8" w:rsidRPr="009A5A20" w14:paraId="022F68D1" w14:textId="77777777" w:rsidTr="00252AB7">
        <w:trPr>
          <w:trHeight w:val="244"/>
          <w:jc w:val="center"/>
        </w:trPr>
        <w:tc>
          <w:tcPr>
            <w:tcW w:w="456" w:type="dxa"/>
          </w:tcPr>
          <w:p w14:paraId="06F5534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0C88D3E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78367AE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D166B1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016B2B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1D2BEC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EE40F2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B3E5D87" w14:textId="663E8ECE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296E72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5567D8" w:rsidRPr="009A5A20" w14:paraId="33F97E20" w14:textId="77777777" w:rsidTr="00252AB7">
        <w:trPr>
          <w:trHeight w:val="244"/>
          <w:jc w:val="center"/>
        </w:trPr>
        <w:tc>
          <w:tcPr>
            <w:tcW w:w="456" w:type="dxa"/>
          </w:tcPr>
          <w:p w14:paraId="6FD4C7A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50FB640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573A1B2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B310F4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424A5C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F9CFE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A92190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17972F2" w14:textId="32737AF3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B3B7B6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.De</w:t>
            </w:r>
            <w:r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5567D8" w:rsidRPr="009A5A20" w14:paraId="14EBE3E0" w14:textId="77777777" w:rsidTr="00252AB7">
        <w:trPr>
          <w:trHeight w:val="244"/>
          <w:jc w:val="center"/>
        </w:trPr>
        <w:tc>
          <w:tcPr>
            <w:tcW w:w="456" w:type="dxa"/>
          </w:tcPr>
          <w:p w14:paraId="0568608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104BD8C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48C8644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BB8F5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87617F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82ADD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53A052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03A1866" w14:textId="22A34588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FC6B3C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5567D8" w:rsidRPr="009A5A20" w14:paraId="167ABEA2" w14:textId="77777777" w:rsidTr="00252AB7">
        <w:trPr>
          <w:trHeight w:val="244"/>
          <w:jc w:val="center"/>
        </w:trPr>
        <w:tc>
          <w:tcPr>
            <w:tcW w:w="456" w:type="dxa"/>
          </w:tcPr>
          <w:p w14:paraId="3891B8C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496A912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1850078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3D5E8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A60E38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063EA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9EBA34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85A2A71" w14:textId="694E093B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61B0AD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5567D8" w:rsidRPr="009A5A20" w14:paraId="7683C54F" w14:textId="77777777" w:rsidTr="00252AB7">
        <w:trPr>
          <w:trHeight w:val="244"/>
          <w:jc w:val="center"/>
        </w:trPr>
        <w:tc>
          <w:tcPr>
            <w:tcW w:w="456" w:type="dxa"/>
          </w:tcPr>
          <w:p w14:paraId="7DF003F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7BD641D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65A9178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F9172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8F8E21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077B4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113F97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9C153CF" w14:textId="3C757999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8B8D868" w14:textId="77777777" w:rsidR="005567D8" w:rsidRPr="001178B7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178B7">
              <w:rPr>
                <w:rFonts w:ascii="標楷體" w:eastAsia="標楷體" w:hAnsi="標楷體" w:hint="eastAsia"/>
              </w:rPr>
              <w:t>若[申請變更還款條件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日(</w:t>
            </w:r>
            <w:proofErr w:type="spellStart"/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gMain.ChgCondDate</w:t>
            </w:r>
            <w:proofErr w:type="spellEnd"/>
            <w:r w:rsidRPr="001178B7"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不</w:t>
            </w:r>
            <w:r w:rsidRPr="001178B7">
              <w:rPr>
                <w:rFonts w:ascii="標楷體" w:eastAsia="標楷體" w:hAnsi="標楷體" w:hint="eastAsia"/>
              </w:rPr>
              <w:t>等於[</w:t>
            </w:r>
            <w:r w:rsidRPr="001178B7">
              <w:rPr>
                <w:rFonts w:ascii="標楷體" w:eastAsia="標楷體" w:hAnsi="標楷體"/>
              </w:rPr>
              <w:t>0</w:t>
            </w:r>
            <w:r w:rsidRPr="001178B7">
              <w:rPr>
                <w:rFonts w:ascii="標楷體" w:eastAsia="標楷體" w:hAnsi="標楷體" w:hint="eastAsia"/>
              </w:rPr>
              <w:t>]，才顯示此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欄位，其餘隱藏。</w:t>
            </w:r>
          </w:p>
          <w:p w14:paraId="4652EE10" w14:textId="77777777" w:rsidR="005567D8" w:rsidRPr="001178B7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gMain.ChgCondDate</w:t>
            </w:r>
          </w:p>
        </w:tc>
      </w:tr>
      <w:tr w:rsidR="005567D8" w:rsidRPr="009A5A20" w14:paraId="49B061B9" w14:textId="77777777" w:rsidTr="00252AB7">
        <w:trPr>
          <w:trHeight w:val="244"/>
          <w:jc w:val="center"/>
        </w:trPr>
        <w:tc>
          <w:tcPr>
            <w:tcW w:w="456" w:type="dxa"/>
          </w:tcPr>
          <w:p w14:paraId="38355E5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726FEB3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4A9F9A1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E80B3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C02740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2900F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117AD58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461F517" w14:textId="27DAFE29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D045151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5567D8" w:rsidRPr="009A5A20" w14:paraId="408C2A35" w14:textId="77777777" w:rsidTr="00252AB7">
        <w:trPr>
          <w:trHeight w:val="244"/>
          <w:jc w:val="center"/>
        </w:trPr>
        <w:tc>
          <w:tcPr>
            <w:tcW w:w="456" w:type="dxa"/>
          </w:tcPr>
          <w:p w14:paraId="0EA1D31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712D08B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67B4B7D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AFC844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46C3A5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07EB1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D18027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12E52FB" w14:textId="66E40309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9320F91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5567D8" w:rsidRPr="009A5A20" w14:paraId="6B1C2AC2" w14:textId="77777777" w:rsidTr="00252AB7">
        <w:trPr>
          <w:trHeight w:val="244"/>
          <w:jc w:val="center"/>
        </w:trPr>
        <w:tc>
          <w:tcPr>
            <w:tcW w:w="456" w:type="dxa"/>
          </w:tcPr>
          <w:p w14:paraId="5C3C143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07E0371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3FAED85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AE005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B4F935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D4885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7F1E57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1BBB3F1" w14:textId="54C93329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8F2F135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5567D8" w:rsidRPr="009A5A20" w14:paraId="3DF74F0C" w14:textId="77777777" w:rsidTr="00252AB7">
        <w:trPr>
          <w:trHeight w:val="244"/>
          <w:jc w:val="center"/>
        </w:trPr>
        <w:tc>
          <w:tcPr>
            <w:tcW w:w="456" w:type="dxa"/>
          </w:tcPr>
          <w:p w14:paraId="32A150A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719F2FF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02FF094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D1351F1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93B550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39F38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F8417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5BB333B" w14:textId="192BDC3F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9A94637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5567D8" w:rsidRPr="009A5A20" w14:paraId="5E405C7A" w14:textId="77777777" w:rsidTr="00252AB7">
        <w:trPr>
          <w:trHeight w:val="244"/>
          <w:jc w:val="center"/>
        </w:trPr>
        <w:tc>
          <w:tcPr>
            <w:tcW w:w="456" w:type="dxa"/>
          </w:tcPr>
          <w:p w14:paraId="53A0597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1736" w:type="dxa"/>
          </w:tcPr>
          <w:p w14:paraId="49964AA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25BBE47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39126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C8403D0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9308D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C72ED9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25CEF49" w14:textId="77777777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62547CB0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5567D8" w:rsidRPr="009A5A20" w14:paraId="00C1662B" w14:textId="77777777" w:rsidTr="00252AB7">
        <w:trPr>
          <w:trHeight w:val="244"/>
          <w:jc w:val="center"/>
        </w:trPr>
        <w:tc>
          <w:tcPr>
            <w:tcW w:w="456" w:type="dxa"/>
          </w:tcPr>
          <w:p w14:paraId="6628ADC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419F95FE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249FDED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0B9F3FF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65E2E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ABDF77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CBFB6F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798B52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1E292E4" w14:textId="509B5295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C2A2752" w14:textId="77777777" w:rsidR="005567D8" w:rsidRPr="001178B7" w:rsidRDefault="005567D8" w:rsidP="00F66706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178B7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(</w:t>
            </w:r>
            <w:proofErr w:type="spellStart"/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gMain.</w:t>
            </w:r>
            <w:r w:rsidRPr="001178B7">
              <w:rPr>
                <w:rFonts w:ascii="標楷體" w:eastAsia="標楷體" w:hAnsi="標楷體" w:hint="eastAsia"/>
              </w:rPr>
              <w:t>Is</w:t>
            </w:r>
            <w:r w:rsidRPr="001178B7">
              <w:rPr>
                <w:rFonts w:ascii="標楷體" w:eastAsia="標楷體" w:hAnsi="標楷體"/>
              </w:rPr>
              <w:t>MainFin</w:t>
            </w:r>
            <w:proofErr w:type="spellEnd"/>
            <w:r w:rsidRPr="001178B7">
              <w:rPr>
                <w:rFonts w:ascii="標楷體" w:eastAsia="標楷體" w:hAnsi="標楷體" w:hint="eastAsia"/>
              </w:rPr>
              <w:t>)</w:t>
            </w:r>
            <w:r w:rsidRPr="001178B7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為[Y]，則</w:t>
            </w:r>
            <w:r>
              <w:rPr>
                <w:rFonts w:ascii="標楷體" w:eastAsia="標楷體" w:hAnsi="標楷體" w:hint="eastAsia"/>
              </w:rPr>
              <w:t>欄位名稱</w:t>
            </w:r>
            <w:r w:rsidRPr="001178B7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[簽約總金額]；</w:t>
            </w:r>
            <w:r>
              <w:rPr>
                <w:rFonts w:ascii="標楷體" w:eastAsia="標楷體" w:hAnsi="標楷體" w:hint="eastAsia"/>
              </w:rPr>
              <w:t>其餘</w:t>
            </w:r>
            <w:r w:rsidRPr="001178B7">
              <w:rPr>
                <w:rFonts w:ascii="標楷體" w:eastAsia="標楷體" w:hAnsi="標楷體" w:hint="eastAsia"/>
              </w:rPr>
              <w:t>顯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178B7">
              <w:rPr>
                <w:rFonts w:ascii="標楷體" w:eastAsia="標楷體" w:hAnsi="標楷體" w:hint="eastAsia"/>
              </w:rPr>
              <w:t>示[新壽總金額]</w:t>
            </w:r>
          </w:p>
          <w:p w14:paraId="18333D3F" w14:textId="77777777" w:rsidR="005567D8" w:rsidRPr="001178B7" w:rsidRDefault="005567D8" w:rsidP="00F66706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178B7">
              <w:rPr>
                <w:rFonts w:ascii="標楷體" w:eastAsia="標楷體" w:hAnsi="標楷體" w:hint="eastAsia"/>
              </w:rPr>
              <w:t>Ne</w:t>
            </w:r>
            <w:r w:rsidRPr="001178B7">
              <w:rPr>
                <w:rFonts w:ascii="標楷體" w:eastAsia="標楷體" w:hAnsi="標楷體"/>
              </w:rPr>
              <w:t>gMain.</w:t>
            </w:r>
            <w:r w:rsidRPr="001178B7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5567D8" w:rsidRPr="009A5A20" w14:paraId="28407105" w14:textId="77777777" w:rsidTr="00252AB7">
        <w:trPr>
          <w:trHeight w:val="244"/>
          <w:jc w:val="center"/>
        </w:trPr>
        <w:tc>
          <w:tcPr>
            <w:tcW w:w="456" w:type="dxa"/>
          </w:tcPr>
          <w:p w14:paraId="16792FA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4225DDB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41B7250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1495F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2C9504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19E58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8719D2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5F68CD2" w14:textId="77D120B6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E850DC3" w14:textId="5485BFF7" w:rsidR="005567D8" w:rsidRPr="007F5978" w:rsidRDefault="005567D8" w:rsidP="00F6670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416DB187" w14:textId="77777777" w:rsidR="005567D8" w:rsidRPr="007F5978" w:rsidRDefault="005567D8" w:rsidP="00F66706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7F5978">
              <w:rPr>
                <w:rFonts w:ascii="標楷體" w:eastAsia="標楷體" w:hAnsi="標楷體" w:hint="eastAsia"/>
              </w:rPr>
              <w:t>Ne</w:t>
            </w:r>
            <w:r w:rsidRPr="007F5978">
              <w:rPr>
                <w:rFonts w:ascii="標楷體" w:eastAsia="標楷體" w:hAnsi="標楷體"/>
              </w:rPr>
              <w:t>gMain.</w:t>
            </w:r>
            <w:r w:rsidRPr="007F5978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5567D8" w:rsidRPr="009A5A20" w14:paraId="1D60B106" w14:textId="77777777" w:rsidTr="00252AB7">
        <w:trPr>
          <w:trHeight w:val="244"/>
          <w:jc w:val="center"/>
        </w:trPr>
        <w:tc>
          <w:tcPr>
            <w:tcW w:w="456" w:type="dxa"/>
          </w:tcPr>
          <w:p w14:paraId="4B3C92A6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6DD2CF3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4B64FDF9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7016E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32B161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6FAAA7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69C5A2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9CFB91C" w14:textId="4EB9549C" w:rsidR="005567D8" w:rsidRPr="00A20319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0FD382B" w14:textId="77777777" w:rsidR="005567D8" w:rsidRPr="009A5A20" w:rsidRDefault="005567D8" w:rsidP="00F667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5567D8" w:rsidRPr="009A5A20" w14:paraId="755FC17C" w14:textId="77777777" w:rsidTr="00252AB7">
        <w:trPr>
          <w:trHeight w:val="244"/>
          <w:jc w:val="center"/>
        </w:trPr>
        <w:tc>
          <w:tcPr>
            <w:tcW w:w="456" w:type="dxa"/>
          </w:tcPr>
          <w:p w14:paraId="2174002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7A35E0BB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7FFB519A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77681E5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8621F4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56047C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F6FD43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35EC2B0" w14:textId="4F34D164" w:rsidR="005567D8" w:rsidRPr="009A5A20" w:rsidRDefault="00BC215B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5567D8" w:rsidRPr="002C21BA">
              <w:rPr>
                <w:rFonts w:ascii="標楷體" w:eastAsia="標楷體" w:hAnsi="標楷體" w:hint="eastAsia"/>
              </w:rPr>
              <w:t>連結至【</w:t>
            </w:r>
            <w:r w:rsidR="005567D8" w:rsidRPr="002C21BA">
              <w:rPr>
                <w:rFonts w:ascii="標楷體" w:eastAsia="標楷體" w:hAnsi="標楷體"/>
              </w:rPr>
              <w:t>L1</w:t>
            </w:r>
            <w:r w:rsidR="005567D8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5567D8" w:rsidRPr="001677D0" w14:paraId="42146B8A" w14:textId="77777777" w:rsidTr="00F66706">
        <w:trPr>
          <w:trHeight w:val="291"/>
          <w:jc w:val="center"/>
        </w:trPr>
        <w:tc>
          <w:tcPr>
            <w:tcW w:w="456" w:type="dxa"/>
          </w:tcPr>
          <w:p w14:paraId="758EB34C" w14:textId="77777777" w:rsidR="005567D8" w:rsidRPr="001677D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1912CCAA" w14:textId="2CC800E4" w:rsidR="00B00E11" w:rsidRDefault="00B00E11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  <w:p w14:paraId="7E81512F" w14:textId="47E90FA3" w:rsidR="00E87C8C" w:rsidRPr="001677D0" w:rsidRDefault="005567D8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以下按鈕限[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功能選項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]</w:t>
            </w:r>
            <w:r w:rsidR="00E87C8C" w:rsidRPr="00A20319">
              <w:rPr>
                <w:rFonts w:ascii="標楷體" w:eastAsia="標楷體" w:hAnsi="標楷體" w:hint="eastAsia"/>
              </w:rPr>
              <w:t>時</w:t>
            </w:r>
            <w:r w:rsidR="00E87C8C">
              <w:rPr>
                <w:rFonts w:ascii="標楷體" w:eastAsia="標楷體" w:hAnsi="標楷體" w:hint="eastAsia"/>
              </w:rPr>
              <w:t>才</w:t>
            </w:r>
            <w:r w:rsidR="00E87C8C" w:rsidRPr="00A20319">
              <w:rPr>
                <w:rFonts w:ascii="標楷體" w:eastAsia="標楷體" w:hAnsi="標楷體" w:hint="eastAsia"/>
              </w:rPr>
              <w:t>顯示</w:t>
            </w:r>
          </w:p>
        </w:tc>
      </w:tr>
      <w:tr w:rsidR="005567D8" w:rsidRPr="009A5A20" w14:paraId="113B5453" w14:textId="77777777" w:rsidTr="00252AB7">
        <w:trPr>
          <w:trHeight w:val="244"/>
          <w:jc w:val="center"/>
        </w:trPr>
        <w:tc>
          <w:tcPr>
            <w:tcW w:w="456" w:type="dxa"/>
          </w:tcPr>
          <w:p w14:paraId="246E6387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736" w:type="dxa"/>
          </w:tcPr>
          <w:p w14:paraId="39ECF61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F22A8C">
              <w:rPr>
                <w:rFonts w:ascii="標楷體" w:eastAsia="標楷體" w:hAnsi="標楷體" w:hint="eastAsia"/>
              </w:rPr>
              <w:t>註銷債權</w:t>
            </w:r>
          </w:p>
        </w:tc>
        <w:tc>
          <w:tcPr>
            <w:tcW w:w="780" w:type="dxa"/>
          </w:tcPr>
          <w:p w14:paraId="52A93468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404C5D23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C9DDC02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0E1FD4" w14:textId="77777777" w:rsidR="005567D8" w:rsidRPr="009A5A20" w:rsidRDefault="005567D8" w:rsidP="00F6670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E7DF75" w14:textId="77777777" w:rsidR="005567D8" w:rsidRPr="009A5A20" w:rsidRDefault="005567D8" w:rsidP="00F667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974645E" w14:textId="20C3D1FF" w:rsidR="009B7BAD" w:rsidRPr="009A5A20" w:rsidRDefault="005567D8" w:rsidP="009B7BA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9B7BAD">
              <w:rPr>
                <w:rFonts w:ascii="標楷體" w:eastAsia="標楷體" w:hAnsi="標楷體" w:hint="eastAsia"/>
              </w:rPr>
              <w:t>:</w:t>
            </w:r>
            <w:r w:rsidR="009B7BAD" w:rsidRPr="009B7BAD">
              <w:rPr>
                <w:rFonts w:ascii="標楷體" w:eastAsia="標楷體" w:hAnsi="標楷體" w:hint="eastAsia"/>
              </w:rPr>
              <w:t>單獨受償後各機構</w:t>
            </w:r>
            <w:r w:rsidR="009B7BAD">
              <w:rPr>
                <w:rFonts w:ascii="標楷體" w:eastAsia="標楷體" w:hAnsi="標楷體" w:hint="eastAsia"/>
              </w:rPr>
              <w:t>之債權</w:t>
            </w:r>
            <w:r w:rsidR="00F002DA">
              <w:rPr>
                <w:rFonts w:ascii="標楷體" w:eastAsia="標楷體" w:hAnsi="標楷體" w:hint="eastAsia"/>
              </w:rPr>
              <w:t>分攤</w:t>
            </w:r>
            <w:r w:rsidR="009B7BAD">
              <w:rPr>
                <w:rFonts w:ascii="標楷體" w:eastAsia="標楷體" w:hAnsi="標楷體" w:hint="eastAsia"/>
              </w:rPr>
              <w:t>比例重新分配</w:t>
            </w:r>
          </w:p>
        </w:tc>
      </w:tr>
      <w:tr w:rsidR="00E37956" w:rsidRPr="009A5A20" w14:paraId="10EB862D" w14:textId="77777777" w:rsidTr="00252AB7">
        <w:trPr>
          <w:trHeight w:val="244"/>
          <w:jc w:val="center"/>
        </w:trPr>
        <w:tc>
          <w:tcPr>
            <w:tcW w:w="456" w:type="dxa"/>
          </w:tcPr>
          <w:p w14:paraId="33D3F79E" w14:textId="12CF0EA0" w:rsidR="00E37956" w:rsidRDefault="00E37956" w:rsidP="00E379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65CF34D3" w14:textId="2ED355B4" w:rsidR="00E37956" w:rsidRPr="00F22A8C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毀諾</w:t>
            </w:r>
          </w:p>
        </w:tc>
        <w:tc>
          <w:tcPr>
            <w:tcW w:w="780" w:type="dxa"/>
          </w:tcPr>
          <w:p w14:paraId="592A66FB" w14:textId="7C8BAE3B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4ABD8D57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4E41A7F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D95673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D64B3A" w14:textId="15A81774" w:rsidR="00E37956" w:rsidRDefault="00E37956" w:rsidP="00E3795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910B48D" w14:textId="2CC83B86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9B7BAD">
              <w:rPr>
                <w:rFonts w:ascii="標楷體" w:eastAsia="標楷體" w:hAnsi="標楷體" w:hint="eastAsia"/>
              </w:rPr>
              <w:t>:客戶逾期未繳款超過一個月，供設定債務協商狀態為毀諾</w:t>
            </w:r>
          </w:p>
        </w:tc>
      </w:tr>
      <w:tr w:rsidR="00E37956" w:rsidRPr="009A5A20" w14:paraId="7E7E48E3" w14:textId="77777777" w:rsidTr="00252AB7">
        <w:trPr>
          <w:trHeight w:val="244"/>
          <w:jc w:val="center"/>
        </w:trPr>
        <w:tc>
          <w:tcPr>
            <w:tcW w:w="456" w:type="dxa"/>
          </w:tcPr>
          <w:p w14:paraId="2C1EB664" w14:textId="3F1D99DA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3147E3AF" w14:textId="77777777" w:rsidR="00E37956" w:rsidRPr="00F22A8C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取消毀諾</w:t>
            </w:r>
          </w:p>
        </w:tc>
        <w:tc>
          <w:tcPr>
            <w:tcW w:w="780" w:type="dxa"/>
          </w:tcPr>
          <w:p w14:paraId="2DF683BF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52901B0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132ABD4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F6DDA0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A11578" w14:textId="77777777" w:rsidR="00E37956" w:rsidRDefault="00E37956" w:rsidP="00E3795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AC18E56" w14:textId="2CA25E14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9B7BAD">
              <w:rPr>
                <w:rFonts w:ascii="標楷體" w:eastAsia="標楷體" w:hAnsi="標楷體" w:hint="eastAsia"/>
              </w:rPr>
              <w:t>:供取消毀諾，修改設定債務協商狀態為正常</w:t>
            </w:r>
          </w:p>
        </w:tc>
      </w:tr>
      <w:tr w:rsidR="00E37956" w:rsidRPr="009A5A20" w14:paraId="5CC7151D" w14:textId="77777777" w:rsidTr="00252AB7">
        <w:trPr>
          <w:trHeight w:val="244"/>
          <w:jc w:val="center"/>
        </w:trPr>
        <w:tc>
          <w:tcPr>
            <w:tcW w:w="456" w:type="dxa"/>
          </w:tcPr>
          <w:p w14:paraId="5C3AD035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57527A30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</w:t>
            </w:r>
          </w:p>
        </w:tc>
        <w:tc>
          <w:tcPr>
            <w:tcW w:w="780" w:type="dxa"/>
          </w:tcPr>
          <w:p w14:paraId="122663B9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5CC7357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F71C737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F4776C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96608D" w14:textId="77777777" w:rsidR="00E37956" w:rsidRPr="009A5A20" w:rsidRDefault="00E37956" w:rsidP="00E3795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702AD82" w14:textId="6C9D0A10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F002DA">
              <w:rPr>
                <w:rFonts w:ascii="標楷體" w:eastAsia="標楷體" w:hAnsi="標楷體" w:hint="eastAsia"/>
              </w:rPr>
              <w:t>:客戶申請變更還款條</w:t>
            </w:r>
            <w:r w:rsidR="00F002DA">
              <w:rPr>
                <w:rFonts w:ascii="標楷體" w:eastAsia="標楷體" w:hAnsi="標楷體" w:hint="eastAsia"/>
              </w:rPr>
              <w:lastRenderedPageBreak/>
              <w:t>件，供新增一筆新的債權案件主檔</w:t>
            </w:r>
          </w:p>
        </w:tc>
      </w:tr>
      <w:tr w:rsidR="00E37956" w:rsidRPr="009A5A20" w14:paraId="20F89D77" w14:textId="77777777" w:rsidTr="00252AB7">
        <w:trPr>
          <w:trHeight w:val="244"/>
          <w:jc w:val="center"/>
        </w:trPr>
        <w:tc>
          <w:tcPr>
            <w:tcW w:w="456" w:type="dxa"/>
          </w:tcPr>
          <w:p w14:paraId="5C81DEE9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1736" w:type="dxa"/>
          </w:tcPr>
          <w:p w14:paraId="7D5187A1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F22A8C">
              <w:rPr>
                <w:rFonts w:ascii="標楷體" w:eastAsia="標楷體" w:hAnsi="標楷體" w:hint="eastAsia"/>
              </w:rPr>
              <w:t>喘息期</w:t>
            </w:r>
          </w:p>
        </w:tc>
        <w:tc>
          <w:tcPr>
            <w:tcW w:w="780" w:type="dxa"/>
          </w:tcPr>
          <w:p w14:paraId="3BCD1669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45E19BC7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B21EEC4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D1CE5C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E694B0" w14:textId="77777777" w:rsidR="00E37956" w:rsidRPr="009A5A20" w:rsidRDefault="00E37956" w:rsidP="00E379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E2E1AE" w14:textId="4208F031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F002DA">
              <w:rPr>
                <w:rFonts w:ascii="標楷體" w:eastAsia="標楷體" w:hAnsi="標楷體" w:hint="eastAsia"/>
              </w:rPr>
              <w:t>:客戶申請延遲繳款，供</w:t>
            </w:r>
            <w:r>
              <w:rPr>
                <w:rFonts w:ascii="標楷體" w:eastAsia="標楷體" w:hAnsi="標楷體" w:hint="eastAsia"/>
              </w:rPr>
              <w:t>設定</w:t>
            </w:r>
            <w:r w:rsidRPr="0006081A">
              <w:rPr>
                <w:rFonts w:ascii="標楷體" w:eastAsia="標楷體" w:hAnsi="標楷體" w:hint="eastAsia"/>
              </w:rPr>
              <w:t>喘息期</w:t>
            </w:r>
            <w:r w:rsidR="00F002DA">
              <w:rPr>
                <w:rFonts w:ascii="標楷體" w:eastAsia="標楷體" w:hAnsi="標楷體" w:hint="eastAsia"/>
              </w:rPr>
              <w:t>區間</w:t>
            </w:r>
          </w:p>
        </w:tc>
      </w:tr>
      <w:tr w:rsidR="00E37956" w:rsidRPr="009A5A20" w14:paraId="1CA6A550" w14:textId="77777777" w:rsidTr="00252AB7">
        <w:trPr>
          <w:trHeight w:val="244"/>
          <w:jc w:val="center"/>
        </w:trPr>
        <w:tc>
          <w:tcPr>
            <w:tcW w:w="456" w:type="dxa"/>
          </w:tcPr>
          <w:p w14:paraId="7CBD9C1E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111B2C74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二階段新增</w:t>
            </w:r>
          </w:p>
        </w:tc>
        <w:tc>
          <w:tcPr>
            <w:tcW w:w="780" w:type="dxa"/>
          </w:tcPr>
          <w:p w14:paraId="5A8513DD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3E57E831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D7370A6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B569C4" w14:textId="77777777" w:rsidR="00E37956" w:rsidRPr="009A5A20" w:rsidRDefault="00E37956" w:rsidP="00E379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AA77FC3" w14:textId="77777777" w:rsidR="00E37956" w:rsidRPr="009A5A20" w:rsidRDefault="00E37956" w:rsidP="00E3795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6DD2378" w14:textId="1E3065E7" w:rsidR="00E37956" w:rsidRPr="009A5A20" w:rsidRDefault="00E37956" w:rsidP="00E379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連</w:t>
            </w:r>
            <w:r w:rsidRPr="002C21BA">
              <w:rPr>
                <w:rFonts w:ascii="標楷體" w:eastAsia="標楷體" w:hAnsi="標楷體" w:hint="eastAsia"/>
              </w:rPr>
              <w:t>結</w:t>
            </w:r>
            <w:r w:rsidRPr="009A5A20">
              <w:rPr>
                <w:rFonts w:ascii="標楷體" w:eastAsia="標楷體" w:hAnsi="標楷體" w:hint="eastAsia"/>
              </w:rPr>
              <w:t>至</w:t>
            </w:r>
            <w:r w:rsidRPr="002C21BA">
              <w:rPr>
                <w:rFonts w:ascii="標楷體" w:eastAsia="標楷體" w:hAnsi="標楷體" w:hint="eastAsia"/>
              </w:rPr>
              <w:t>【</w:t>
            </w:r>
            <w:r w:rsidRPr="009A5A20">
              <w:rPr>
                <w:rFonts w:ascii="標楷體" w:eastAsia="標楷體" w:hAnsi="標楷體" w:hint="eastAsia"/>
              </w:rPr>
              <w:t>L5701 債權維護</w:t>
            </w:r>
            <w:r>
              <w:rPr>
                <w:rFonts w:ascii="標楷體" w:eastAsia="標楷體" w:hAnsi="標楷體" w:hint="eastAsia"/>
              </w:rPr>
              <w:t>】</w:t>
            </w:r>
            <w:r w:rsidR="00F002DA">
              <w:rPr>
                <w:rFonts w:ascii="標楷體" w:eastAsia="標楷體" w:hAnsi="標楷體" w:hint="eastAsia"/>
              </w:rPr>
              <w:t>:供設定第二階段還款，新增一筆新的債權案件主檔</w:t>
            </w:r>
          </w:p>
        </w:tc>
      </w:tr>
      <w:tr w:rsidR="00F74133" w:rsidRPr="009A5A20" w14:paraId="14CC03B6" w14:textId="77777777" w:rsidTr="00252AB7">
        <w:trPr>
          <w:trHeight w:val="244"/>
          <w:jc w:val="center"/>
        </w:trPr>
        <w:tc>
          <w:tcPr>
            <w:tcW w:w="456" w:type="dxa"/>
          </w:tcPr>
          <w:p w14:paraId="30356693" w14:textId="04665D0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736" w:type="dxa"/>
          </w:tcPr>
          <w:p w14:paraId="0BACDCD0" w14:textId="4ABFD3AA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債權異動歷程</w:t>
            </w:r>
          </w:p>
        </w:tc>
        <w:tc>
          <w:tcPr>
            <w:tcW w:w="780" w:type="dxa"/>
          </w:tcPr>
          <w:p w14:paraId="019FCF03" w14:textId="414969FA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AD56973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83B45EF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F6A915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C15A80" w14:textId="74C24438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5B9D278" w14:textId="3D441E7B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CF312B">
              <w:rPr>
                <w:rFonts w:ascii="標楷體" w:eastAsia="標楷體" w:hAnsi="標楷體" w:hint="eastAsia"/>
              </w:rPr>
              <w:t>連結至【L</w:t>
            </w:r>
            <w:r w:rsidR="00CF312B" w:rsidRPr="00CF312B">
              <w:rPr>
                <w:rFonts w:ascii="標楷體" w:eastAsia="標楷體" w:hAnsi="標楷體"/>
              </w:rPr>
              <w:t>5981</w:t>
            </w:r>
            <w:r w:rsidRPr="00CF312B">
              <w:rPr>
                <w:rFonts w:ascii="標楷體" w:eastAsia="標楷體" w:hAnsi="標楷體" w:hint="eastAsia"/>
              </w:rPr>
              <w:t xml:space="preserve"> 債權異動歷程查詢】</w:t>
            </w:r>
            <w:r w:rsidR="00F002DA">
              <w:rPr>
                <w:rFonts w:ascii="標楷體" w:eastAsia="標楷體" w:hAnsi="標楷體" w:hint="eastAsia"/>
              </w:rPr>
              <w:t>:</w:t>
            </w:r>
            <w:r w:rsidR="00F002DA" w:rsidRPr="00F002DA">
              <w:rPr>
                <w:rFonts w:ascii="標楷體" w:eastAsia="標楷體" w:hAnsi="標楷體" w:hint="eastAsia"/>
              </w:rPr>
              <w:t>供查詢債權</w:t>
            </w:r>
            <w:r w:rsidR="00F002DA">
              <w:rPr>
                <w:rFonts w:ascii="標楷體" w:eastAsia="標楷體" w:hAnsi="標楷體" w:hint="eastAsia"/>
              </w:rPr>
              <w:t>分攤檔</w:t>
            </w:r>
            <w:r w:rsidR="00F002DA" w:rsidRPr="00F002DA">
              <w:rPr>
                <w:rFonts w:ascii="標楷體" w:eastAsia="標楷體" w:hAnsi="標楷體" w:hint="eastAsia"/>
              </w:rPr>
              <w:t>歷次</w:t>
            </w:r>
            <w:r w:rsidR="00F002DA">
              <w:rPr>
                <w:rFonts w:ascii="標楷體" w:eastAsia="標楷體" w:hAnsi="標楷體" w:hint="eastAsia"/>
              </w:rPr>
              <w:t>異動</w:t>
            </w:r>
            <w:r w:rsidR="00F002DA" w:rsidRPr="00F002DA">
              <w:rPr>
                <w:rFonts w:ascii="標楷體" w:eastAsia="標楷體" w:hAnsi="標楷體" w:hint="eastAsia"/>
              </w:rPr>
              <w:t>內容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F74133" w:rsidRPr="009A5A20" w14:paraId="5FF8419B" w14:textId="77777777" w:rsidTr="00252AB7">
        <w:trPr>
          <w:trHeight w:val="244"/>
          <w:jc w:val="center"/>
        </w:trPr>
        <w:tc>
          <w:tcPr>
            <w:tcW w:w="456" w:type="dxa"/>
          </w:tcPr>
          <w:p w14:paraId="50113D07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736" w:type="dxa"/>
          </w:tcPr>
          <w:p w14:paraId="405F1813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1B2B6546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AD8F622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067700A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41E282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9B7BE0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CEC3ABD" w14:textId="74016D60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D960986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F74133" w:rsidRPr="009A5A20" w14:paraId="52EE4AC2" w14:textId="77777777" w:rsidTr="00252AB7">
        <w:trPr>
          <w:trHeight w:val="244"/>
          <w:jc w:val="center"/>
        </w:trPr>
        <w:tc>
          <w:tcPr>
            <w:tcW w:w="456" w:type="dxa"/>
          </w:tcPr>
          <w:p w14:paraId="51F9AEAD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72AEF4BE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3CF00B52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EF0AA6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078758B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423D45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356FF0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40E07E3" w14:textId="1752D8E7" w:rsidR="00F74133" w:rsidRDefault="00F74133" w:rsidP="00F7413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49516721" w14:textId="5859F2D7" w:rsidR="00F74133" w:rsidRPr="009A5A20" w:rsidRDefault="00F74133" w:rsidP="00F7413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>
              <w:rPr>
                <w:rFonts w:ascii="標楷體" w:eastAsia="標楷體" w:hAnsi="標楷體"/>
                <w:lang w:eastAsia="zh-HK"/>
              </w:rPr>
              <w:t xml:space="preserve">/ 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F74133" w:rsidRPr="009A5A20" w14:paraId="49C6FFBB" w14:textId="77777777" w:rsidTr="00252AB7">
        <w:trPr>
          <w:trHeight w:val="244"/>
          <w:jc w:val="center"/>
        </w:trPr>
        <w:tc>
          <w:tcPr>
            <w:tcW w:w="456" w:type="dxa"/>
          </w:tcPr>
          <w:p w14:paraId="1AB6D24A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72AE243E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1DB143AE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7E2614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687AC1F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E31FD0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4866C0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D9A94B7" w14:textId="19332B63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E47F677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F74133" w:rsidRPr="009A5A20" w14:paraId="3ABB870D" w14:textId="77777777" w:rsidTr="00252AB7">
        <w:trPr>
          <w:trHeight w:val="244"/>
          <w:jc w:val="center"/>
        </w:trPr>
        <w:tc>
          <w:tcPr>
            <w:tcW w:w="456" w:type="dxa"/>
          </w:tcPr>
          <w:p w14:paraId="724D943A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253C7978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1C0CC8F0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855895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3A42B36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1AA3B7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0768F1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851A7A3" w14:textId="448A15AC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F98F9FF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F74133" w:rsidRPr="009A5A20" w14:paraId="0416B008" w14:textId="77777777" w:rsidTr="00252AB7">
        <w:trPr>
          <w:trHeight w:val="244"/>
          <w:jc w:val="center"/>
        </w:trPr>
        <w:tc>
          <w:tcPr>
            <w:tcW w:w="456" w:type="dxa"/>
          </w:tcPr>
          <w:p w14:paraId="4738C847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68681B5D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7CEEBB3D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D92080C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64B9BFD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ABF47A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CED5AB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1E7E9F2" w14:textId="3F5E6491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906C740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F74133" w:rsidRPr="009A5A20" w14:paraId="15DD4B49" w14:textId="77777777" w:rsidTr="00252AB7">
        <w:trPr>
          <w:trHeight w:val="244"/>
          <w:jc w:val="center"/>
        </w:trPr>
        <w:tc>
          <w:tcPr>
            <w:tcW w:w="456" w:type="dxa"/>
          </w:tcPr>
          <w:p w14:paraId="756BC4D9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426B9D89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35876F68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C9AC12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EDAE65B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C43DA0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7CF3AC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99CF171" w14:textId="3CCBA1F4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4E73B5D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F74133" w:rsidRPr="009A5A20" w14:paraId="348BFA0D" w14:textId="77777777" w:rsidTr="00252AB7">
        <w:trPr>
          <w:trHeight w:val="244"/>
          <w:jc w:val="center"/>
        </w:trPr>
        <w:tc>
          <w:tcPr>
            <w:tcW w:w="456" w:type="dxa"/>
          </w:tcPr>
          <w:p w14:paraId="659DE398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75312145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78D65936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2296447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8F8D4C8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07C018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D611E7A" w14:textId="77777777" w:rsidR="00F74133" w:rsidRPr="009A5A20" w:rsidRDefault="00F74133" w:rsidP="00F7413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1DB0C48" w14:textId="78E736BA" w:rsidR="00F74133" w:rsidRPr="00A20319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A20319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B72F773" w14:textId="77777777" w:rsidR="00F74133" w:rsidRPr="009A5A20" w:rsidRDefault="00F74133" w:rsidP="00F7413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4824DB9E" w14:textId="134C8262" w:rsidR="00252AB7" w:rsidRDefault="00252AB7" w:rsidP="005C0C37">
      <w:pPr>
        <w:widowControl/>
        <w:rPr>
          <w:rFonts w:ascii="標楷體" w:eastAsia="標楷體" w:hAnsi="標楷體"/>
        </w:rPr>
      </w:pPr>
    </w:p>
    <w:p w14:paraId="793298CE" w14:textId="77777777" w:rsidR="00252AB7" w:rsidRDefault="00252AB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D3A5E9E" w14:textId="77777777" w:rsidR="005567D8" w:rsidRPr="009A5A20" w:rsidRDefault="005567D8" w:rsidP="005C0C37">
      <w:pPr>
        <w:widowControl/>
        <w:rPr>
          <w:rFonts w:ascii="標楷體" w:eastAsia="標楷體" w:hAnsi="標楷體"/>
        </w:rPr>
      </w:pPr>
    </w:p>
    <w:p w14:paraId="53DE9A0D" w14:textId="053ABA54" w:rsidR="006D4F8F" w:rsidRDefault="006D4F8F" w:rsidP="006D4F8F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註銷債權</w:t>
      </w:r>
    </w:p>
    <w:p w14:paraId="390ACA16" w14:textId="5EE6338C" w:rsidR="004677AC" w:rsidRPr="009A5A20" w:rsidRDefault="008104E0" w:rsidP="004677AC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42B5F60E" w14:textId="2FFDE056" w:rsidR="006D4F8F" w:rsidRPr="009A5A20" w:rsidRDefault="00D46001" w:rsidP="006D4F8F">
      <w:pPr>
        <w:pStyle w:val="17"/>
      </w:pPr>
      <w:r w:rsidRPr="00D46001">
        <w:rPr>
          <w:noProof/>
        </w:rPr>
        <w:drawing>
          <wp:inline distT="0" distB="0" distL="0" distR="0" wp14:anchorId="399420FA" wp14:editId="37BF5609">
            <wp:extent cx="6479540" cy="413766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8213" w14:textId="68C8FF0E" w:rsidR="004677AC" w:rsidRDefault="004677AC" w:rsidP="003F771B">
      <w:pPr>
        <w:pStyle w:val="17"/>
      </w:pPr>
    </w:p>
    <w:p w14:paraId="4B4AB10D" w14:textId="2076B4F5" w:rsidR="003F771B" w:rsidRPr="009A5A20" w:rsidRDefault="003F771B" w:rsidP="004677AC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</w:t>
      </w:r>
      <w:r>
        <w:rPr>
          <w:rFonts w:hint="eastAsia"/>
        </w:rPr>
        <w:t>註銷債權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4677AC" w:rsidRPr="009A5A20" w14:paraId="228011D2" w14:textId="77777777" w:rsidTr="002112DA">
        <w:tc>
          <w:tcPr>
            <w:tcW w:w="848" w:type="dxa"/>
            <w:shd w:val="clear" w:color="auto" w:fill="D9D9D9" w:themeFill="background1" w:themeFillShade="D9"/>
          </w:tcPr>
          <w:p w14:paraId="5755F50F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7A71858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05D9DEC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677AC" w:rsidRPr="009A5A20" w14:paraId="65579559" w14:textId="77777777" w:rsidTr="002112DA">
        <w:tc>
          <w:tcPr>
            <w:tcW w:w="848" w:type="dxa"/>
          </w:tcPr>
          <w:p w14:paraId="263869C7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D3EB9E7" w14:textId="483302BB" w:rsidR="004677AC" w:rsidRPr="004677AC" w:rsidRDefault="004677AC" w:rsidP="002112DA">
            <w:pPr>
              <w:rPr>
                <w:rFonts w:ascii="標楷體" w:eastAsia="標楷體" w:hAnsi="標楷體"/>
              </w:rPr>
            </w:pPr>
            <w:r w:rsidRPr="004677AC">
              <w:rPr>
                <w:rFonts w:ascii="標楷體" w:eastAsia="標楷體" w:hAnsi="標楷體" w:hint="eastAsia"/>
              </w:rPr>
              <w:t>註銷債權</w:t>
            </w:r>
          </w:p>
        </w:tc>
        <w:tc>
          <w:tcPr>
            <w:tcW w:w="6985" w:type="dxa"/>
          </w:tcPr>
          <w:p w14:paraId="4A6EBF1D" w14:textId="14679159" w:rsidR="004677AC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15A6A077" w14:textId="77777777" w:rsidR="004677AC" w:rsidRDefault="004677AC" w:rsidP="002112D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2D3BF30F" w14:textId="144324C5" w:rsidR="00195A95" w:rsidRDefault="004677AC" w:rsidP="00195A95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195A95">
              <w:rPr>
                <w:rFonts w:ascii="標楷體" w:eastAsia="標楷體" w:hAnsi="標楷體" w:hint="eastAsia"/>
              </w:rPr>
              <w:t>檢核</w:t>
            </w:r>
            <w:r w:rsidR="00195A95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195A95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195A95" w:rsidRPr="00F24D38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 w:rsidR="00195A95">
              <w:rPr>
                <w:rFonts w:ascii="標楷體" w:eastAsia="標楷體" w:hAnsi="標楷體" w:hint="eastAsia"/>
              </w:rPr>
              <w:t>該</w:t>
            </w:r>
            <w:r w:rsidR="00195A95" w:rsidRPr="009A5A20">
              <w:rPr>
                <w:rFonts w:ascii="標楷體" w:eastAsia="標楷體" w:hAnsi="標楷體" w:hint="eastAsia"/>
              </w:rPr>
              <w:t>[戶號</w:t>
            </w:r>
          </w:p>
          <w:p w14:paraId="65554A89" w14:textId="58748F7B" w:rsidR="00B96C16" w:rsidRPr="004D7046" w:rsidRDefault="00195A95" w:rsidP="00B00E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在，不存在</w:t>
            </w:r>
            <w:r w:rsidR="00966871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 w:rsidRPr="00F24D38">
              <w:rPr>
                <w:rFonts w:ascii="標楷體" w:eastAsia="標楷體" w:hAnsi="標楷體" w:hint="eastAsia"/>
              </w:rPr>
              <w:t>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046A64B0" w14:textId="77777777" w:rsidR="004677AC" w:rsidRPr="00554A02" w:rsidRDefault="004677AC" w:rsidP="002112D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0A56D1D" w14:textId="60F266F4" w:rsidR="004677AC" w:rsidRPr="00FD3E90" w:rsidRDefault="004677AC" w:rsidP="002112DA">
            <w:pPr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t>3.</w:t>
            </w:r>
            <w:r w:rsidR="00C81156">
              <w:rPr>
                <w:rFonts w:ascii="標楷體" w:eastAsia="標楷體" w:hAnsi="標楷體" w:hint="eastAsia"/>
              </w:rPr>
              <w:t>維護</w:t>
            </w:r>
            <w:r w:rsidRPr="004D7046">
              <w:rPr>
                <w:rFonts w:ascii="標楷體" w:eastAsia="標楷體" w:hAnsi="標楷體" w:hint="eastAsia"/>
              </w:rPr>
              <w:t>[債務協商債權分攤檔(</w:t>
            </w:r>
            <w:proofErr w:type="spellStart"/>
            <w:r w:rsidRPr="004D7046">
              <w:rPr>
                <w:rFonts w:ascii="標楷體" w:eastAsia="標楷體" w:hAnsi="標楷體"/>
              </w:rPr>
              <w:t>NegFinShare</w:t>
            </w:r>
            <w:proofErr w:type="spellEnd"/>
            <w:r w:rsidRPr="004D7046">
              <w:rPr>
                <w:rFonts w:ascii="標楷體" w:eastAsia="標楷體" w:hAnsi="標楷體" w:hint="eastAsia"/>
              </w:rPr>
              <w:t>)]</w:t>
            </w:r>
            <w:r w:rsidR="00C81156">
              <w:rPr>
                <w:rFonts w:ascii="標楷體" w:eastAsia="標楷體" w:hAnsi="標楷體" w:hint="eastAsia"/>
              </w:rPr>
              <w:t>及</w:t>
            </w:r>
            <w:r w:rsidR="00C81156" w:rsidRPr="00F24D38">
              <w:rPr>
                <w:rFonts w:ascii="標楷體" w:eastAsia="標楷體" w:hAnsi="標楷體" w:hint="eastAsia"/>
              </w:rPr>
              <w:t>[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債務協商債權分</w:t>
            </w:r>
            <w:r w:rsidR="00CC5156">
              <w:rPr>
                <w:rFonts w:ascii="標楷體" w:eastAsia="標楷體" w:hAnsi="標楷體"/>
                <w:color w:val="000000"/>
              </w:rPr>
              <w:br/>
            </w:r>
            <w:r w:rsidR="00CC5156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攤檔歷程檔</w:t>
            </w:r>
            <w:r w:rsidR="00C81156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C81156" w:rsidRPr="00F24D38">
              <w:rPr>
                <w:rFonts w:ascii="標楷體" w:eastAsia="標楷體" w:hAnsi="標楷體" w:hint="eastAsia"/>
              </w:rPr>
              <w:t>NegFinShare</w:t>
            </w:r>
            <w:r w:rsidR="00C81156">
              <w:rPr>
                <w:rFonts w:ascii="標楷體" w:eastAsia="標楷體" w:hAnsi="標楷體"/>
              </w:rPr>
              <w:t>LOG</w:t>
            </w:r>
            <w:proofErr w:type="spellEnd"/>
            <w:r w:rsidR="00C81156"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4677AC" w:rsidRPr="009A5A20" w14:paraId="08EE902C" w14:textId="77777777" w:rsidTr="002112DA">
        <w:tc>
          <w:tcPr>
            <w:tcW w:w="848" w:type="dxa"/>
          </w:tcPr>
          <w:p w14:paraId="6C0970CA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4138EB8C" w14:textId="77777777" w:rsidR="004677AC" w:rsidRPr="009A5A20" w:rsidRDefault="004677AC" w:rsidP="002112DA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3FB11E92" w14:textId="77777777" w:rsidR="004677AC" w:rsidRPr="009A5A20" w:rsidRDefault="004677AC" w:rsidP="002112DA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31DA640" w14:textId="77777777" w:rsidR="004677AC" w:rsidRPr="009A5A20" w:rsidRDefault="004677AC" w:rsidP="004677AC">
      <w:pPr>
        <w:widowControl/>
        <w:rPr>
          <w:rFonts w:ascii="標楷體" w:eastAsia="標楷體" w:hAnsi="標楷體"/>
          <w:sz w:val="26"/>
        </w:rPr>
      </w:pPr>
    </w:p>
    <w:p w14:paraId="637FBCEA" w14:textId="68D753E4" w:rsidR="004677AC" w:rsidRPr="009A5A20" w:rsidRDefault="004677AC" w:rsidP="004677AC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>
        <w:rPr>
          <w:rFonts w:hint="eastAsia"/>
        </w:rPr>
        <w:t>註銷債權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4677AC" w:rsidRPr="009A5A20" w14:paraId="50012D03" w14:textId="77777777" w:rsidTr="002112DA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367F4AC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4C64921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4945D92B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17A92BC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677AC" w:rsidRPr="009A5A20" w14:paraId="5A2B1D3C" w14:textId="77777777" w:rsidTr="002112DA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58289D0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291C5C8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401651C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34B211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64426B1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313407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49D4A1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5130DA1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</w:tr>
      <w:tr w:rsidR="004677AC" w:rsidRPr="009A5A20" w14:paraId="0BB799BA" w14:textId="77777777" w:rsidTr="002112DA">
        <w:trPr>
          <w:trHeight w:val="244"/>
          <w:jc w:val="center"/>
        </w:trPr>
        <w:tc>
          <w:tcPr>
            <w:tcW w:w="456" w:type="dxa"/>
          </w:tcPr>
          <w:p w14:paraId="430D7D2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77884D9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43165C3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BDBD430" w14:textId="57AA51D2" w:rsidR="004677AC" w:rsidRPr="00B96C16" w:rsidRDefault="00B96C16" w:rsidP="002112DA">
            <w:pPr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t>註銷債權</w:t>
            </w:r>
          </w:p>
        </w:tc>
        <w:tc>
          <w:tcPr>
            <w:tcW w:w="2410" w:type="dxa"/>
          </w:tcPr>
          <w:p w14:paraId="4B68101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23E870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CF836A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AF17238" w14:textId="58547E4E" w:rsidR="004677AC" w:rsidRPr="009A5A20" w:rsidRDefault="00635D22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4677AC" w:rsidRPr="009A5A20" w14:paraId="66CDC8ED" w14:textId="77777777" w:rsidTr="002112DA">
        <w:trPr>
          <w:trHeight w:val="244"/>
          <w:jc w:val="center"/>
        </w:trPr>
        <w:tc>
          <w:tcPr>
            <w:tcW w:w="456" w:type="dxa"/>
          </w:tcPr>
          <w:p w14:paraId="1D911DB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632D77E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625CC56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C0D27D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FBEBB9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2EC70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961C1B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DC0F301" w14:textId="252D9B4E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E3733DF" w14:textId="77777777" w:rsidR="004677AC" w:rsidRPr="00664B92" w:rsidRDefault="004677AC" w:rsidP="002112DA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4677AC" w:rsidRPr="009A5A20" w14:paraId="5C489FDB" w14:textId="77777777" w:rsidTr="002112DA">
        <w:trPr>
          <w:trHeight w:val="244"/>
          <w:jc w:val="center"/>
        </w:trPr>
        <w:tc>
          <w:tcPr>
            <w:tcW w:w="456" w:type="dxa"/>
          </w:tcPr>
          <w:p w14:paraId="7FA220E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09D56B4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5B824F1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21620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8BA684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23E6AE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988307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8E76C39" w14:textId="130AF324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12FA7E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4677AC" w:rsidRPr="009A5A20" w14:paraId="5E5F531D" w14:textId="77777777" w:rsidTr="002112DA">
        <w:trPr>
          <w:trHeight w:val="244"/>
          <w:jc w:val="center"/>
        </w:trPr>
        <w:tc>
          <w:tcPr>
            <w:tcW w:w="456" w:type="dxa"/>
          </w:tcPr>
          <w:p w14:paraId="6929801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7823723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02E1272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A8038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29BE4E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1AA404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6F9D29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3ECF36E" w14:textId="363AB8DB" w:rsidR="004677AC" w:rsidRDefault="004677AC" w:rsidP="002112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74438C0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4677AC" w:rsidRPr="009A5A20" w14:paraId="591A2D3B" w14:textId="77777777" w:rsidTr="002112DA">
        <w:trPr>
          <w:trHeight w:val="244"/>
          <w:jc w:val="center"/>
        </w:trPr>
        <w:tc>
          <w:tcPr>
            <w:tcW w:w="456" w:type="dxa"/>
          </w:tcPr>
          <w:p w14:paraId="0A045B7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643605E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078E2E3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48EC02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36E746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74845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05A6D2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7DD7605" w14:textId="11BD2C68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6056C5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4677AC" w:rsidRPr="009A5A20" w14:paraId="180D0E77" w14:textId="77777777" w:rsidTr="002112DA">
        <w:trPr>
          <w:trHeight w:val="244"/>
          <w:jc w:val="center"/>
        </w:trPr>
        <w:tc>
          <w:tcPr>
            <w:tcW w:w="456" w:type="dxa"/>
          </w:tcPr>
          <w:p w14:paraId="5C46124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0738834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1E108E2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29A4A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49EE05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E10D6F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712F95A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DF4B9B4" w14:textId="202723BC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084F73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4677AC" w:rsidRPr="009A5A20" w14:paraId="219D8899" w14:textId="77777777" w:rsidTr="002112DA">
        <w:trPr>
          <w:trHeight w:val="244"/>
          <w:jc w:val="center"/>
        </w:trPr>
        <w:tc>
          <w:tcPr>
            <w:tcW w:w="456" w:type="dxa"/>
          </w:tcPr>
          <w:p w14:paraId="47F0AD0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772A5EB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2F80CB1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AFC93D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6C162F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3FDB9D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CFB52A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665E559" w14:textId="4B284628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E1C600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.Cu</w:t>
            </w:r>
            <w:r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4677AC" w:rsidRPr="009A5A20" w14:paraId="633D01CD" w14:textId="77777777" w:rsidTr="002112DA">
        <w:trPr>
          <w:trHeight w:val="244"/>
          <w:jc w:val="center"/>
        </w:trPr>
        <w:tc>
          <w:tcPr>
            <w:tcW w:w="456" w:type="dxa"/>
          </w:tcPr>
          <w:p w14:paraId="338E202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6E73AE4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66F222F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2349F6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7D4BA7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0244F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1C9A7C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D5F7053" w14:textId="172C7B0F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164DB7F" w14:textId="77777777" w:rsidR="004677AC" w:rsidRPr="00664B92" w:rsidRDefault="004677AC" w:rsidP="002112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55456B94" w14:textId="77777777" w:rsidR="004677AC" w:rsidRPr="00664B92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</w:t>
            </w:r>
            <w:r w:rsidRPr="00664B92">
              <w:rPr>
                <w:rFonts w:ascii="標楷體" w:eastAsia="標楷體" w:hAnsi="標楷體"/>
              </w:rPr>
              <w:t>PayerCustNo</w:t>
            </w:r>
          </w:p>
        </w:tc>
      </w:tr>
      <w:tr w:rsidR="004677AC" w:rsidRPr="009A5A20" w14:paraId="2E5A36A4" w14:textId="77777777" w:rsidTr="002112DA">
        <w:trPr>
          <w:trHeight w:val="244"/>
          <w:jc w:val="center"/>
        </w:trPr>
        <w:tc>
          <w:tcPr>
            <w:tcW w:w="456" w:type="dxa"/>
          </w:tcPr>
          <w:p w14:paraId="367B0B0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296331E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5D7D8E3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C6533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772258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116F57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D32035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6876C84" w14:textId="2D8FD8DC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45AE6F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4677AC" w:rsidRPr="009A5A20" w14:paraId="6F212E8C" w14:textId="77777777" w:rsidTr="002112DA">
        <w:trPr>
          <w:trHeight w:val="244"/>
          <w:jc w:val="center"/>
        </w:trPr>
        <w:tc>
          <w:tcPr>
            <w:tcW w:w="456" w:type="dxa"/>
          </w:tcPr>
          <w:p w14:paraId="55EF06E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4DE9614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0D46B17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12408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34233E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CE6CC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2EEC4D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A2C04D6" w14:textId="769B3325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5C26EC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.De</w:t>
            </w:r>
            <w:r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4677AC" w:rsidRPr="009A5A20" w14:paraId="72FD9E4A" w14:textId="77777777" w:rsidTr="002112DA">
        <w:trPr>
          <w:trHeight w:val="244"/>
          <w:jc w:val="center"/>
        </w:trPr>
        <w:tc>
          <w:tcPr>
            <w:tcW w:w="456" w:type="dxa"/>
          </w:tcPr>
          <w:p w14:paraId="670391A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0EF81AA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5F24123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5DCEBF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754CD2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4F1F0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65D218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E399CF0" w14:textId="6C1A82BF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346823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4677AC" w:rsidRPr="009A5A20" w14:paraId="7266A80A" w14:textId="77777777" w:rsidTr="002112DA">
        <w:trPr>
          <w:trHeight w:val="244"/>
          <w:jc w:val="center"/>
        </w:trPr>
        <w:tc>
          <w:tcPr>
            <w:tcW w:w="456" w:type="dxa"/>
          </w:tcPr>
          <w:p w14:paraId="06AE6CE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6C94A2A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1D3188A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539B4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2789FE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9B21B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69E16C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2F9A196" w14:textId="65200C2C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DB8B78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4677AC" w:rsidRPr="009A5A20" w14:paraId="2AA96F2B" w14:textId="77777777" w:rsidTr="002112DA">
        <w:trPr>
          <w:trHeight w:val="244"/>
          <w:jc w:val="center"/>
        </w:trPr>
        <w:tc>
          <w:tcPr>
            <w:tcW w:w="456" w:type="dxa"/>
          </w:tcPr>
          <w:p w14:paraId="6749763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08496CC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03DFFD9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310732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91D9AB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FC4731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E80C7D9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D7F9F08" w14:textId="3C840ADA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404CF86" w14:textId="77777777" w:rsidR="004677AC" w:rsidRPr="00664B92" w:rsidRDefault="004677AC" w:rsidP="002112D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若[變更還款條件日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gMain.ChgCondDate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等於</w:t>
            </w:r>
            <w:r w:rsidRPr="00664B92">
              <w:rPr>
                <w:rFonts w:ascii="標楷體" w:eastAsia="標楷體" w:hAnsi="標楷體"/>
              </w:rPr>
              <w:t>0</w:t>
            </w:r>
            <w:r w:rsidRPr="00664B92">
              <w:rPr>
                <w:rFonts w:ascii="標楷體" w:eastAsia="標楷體" w:hAnsi="標楷體" w:hint="eastAsia"/>
              </w:rPr>
              <w:t>，則隱藏此欄位。</w:t>
            </w:r>
          </w:p>
          <w:p w14:paraId="379A0473" w14:textId="77777777" w:rsidR="004677AC" w:rsidRPr="00664B92" w:rsidRDefault="004677AC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gMain.ChgCondDate</w:t>
            </w:r>
          </w:p>
        </w:tc>
      </w:tr>
      <w:tr w:rsidR="004677AC" w:rsidRPr="009A5A20" w14:paraId="63CFFB79" w14:textId="77777777" w:rsidTr="002112DA">
        <w:trPr>
          <w:trHeight w:val="244"/>
          <w:jc w:val="center"/>
        </w:trPr>
        <w:tc>
          <w:tcPr>
            <w:tcW w:w="456" w:type="dxa"/>
          </w:tcPr>
          <w:p w14:paraId="411A91B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1736" w:type="dxa"/>
          </w:tcPr>
          <w:p w14:paraId="33553C8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67FFC41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13416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FC2224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5AAE22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B2C783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9CC229" w14:textId="1AD69CB2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8D16302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4677AC" w:rsidRPr="009A5A20" w14:paraId="61E4DC83" w14:textId="77777777" w:rsidTr="002112DA">
        <w:trPr>
          <w:trHeight w:val="244"/>
          <w:jc w:val="center"/>
        </w:trPr>
        <w:tc>
          <w:tcPr>
            <w:tcW w:w="456" w:type="dxa"/>
          </w:tcPr>
          <w:p w14:paraId="3CEF303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3F189C78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2E378B2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3E3003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68AE5D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99F352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C60149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62C469A" w14:textId="77777777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7B9D7029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4677AC" w:rsidRPr="009A5A20" w14:paraId="7E76DB89" w14:textId="77777777" w:rsidTr="002112DA">
        <w:trPr>
          <w:trHeight w:val="244"/>
          <w:jc w:val="center"/>
        </w:trPr>
        <w:tc>
          <w:tcPr>
            <w:tcW w:w="456" w:type="dxa"/>
          </w:tcPr>
          <w:p w14:paraId="23EC851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43BB056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78CBC4F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C4F410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77F27A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1FFCC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31BF28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17F190E" w14:textId="3422F0C2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3F0F869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4677AC" w:rsidRPr="009A5A20" w14:paraId="655A3C72" w14:textId="77777777" w:rsidTr="002112DA">
        <w:trPr>
          <w:trHeight w:val="244"/>
          <w:jc w:val="center"/>
        </w:trPr>
        <w:tc>
          <w:tcPr>
            <w:tcW w:w="456" w:type="dxa"/>
          </w:tcPr>
          <w:p w14:paraId="30D11FA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61B8913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00A7469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4AF7E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31425F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02498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DCC2792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C16F038" w14:textId="3D434A61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70A688F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4677AC" w:rsidRPr="009A5A20" w14:paraId="1F85E6F9" w14:textId="77777777" w:rsidTr="002112DA">
        <w:trPr>
          <w:trHeight w:val="244"/>
          <w:jc w:val="center"/>
        </w:trPr>
        <w:tc>
          <w:tcPr>
            <w:tcW w:w="456" w:type="dxa"/>
          </w:tcPr>
          <w:p w14:paraId="51CDBD0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5CDA7B2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44B47D4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B3730B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F55869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1A51EF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C62573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F978EA3" w14:textId="7FBC439E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447BF63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4677AC" w:rsidRPr="009A5A20" w14:paraId="1D44FB8F" w14:textId="77777777" w:rsidTr="002112DA">
        <w:trPr>
          <w:trHeight w:val="244"/>
          <w:jc w:val="center"/>
        </w:trPr>
        <w:tc>
          <w:tcPr>
            <w:tcW w:w="456" w:type="dxa"/>
          </w:tcPr>
          <w:p w14:paraId="6EFAA62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20C56C9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50E3430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398E640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69FC17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9CD240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EB224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08F4840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3D39127" w14:textId="77777777" w:rsidR="004677AC" w:rsidRDefault="004677AC" w:rsidP="002112D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667426BC" w14:textId="0AD4098E" w:rsidR="004677AC" w:rsidRDefault="004677AC" w:rsidP="002112DA">
            <w:pPr>
              <w:widowControl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0FEE286" w14:textId="77777777" w:rsidR="004677AC" w:rsidRPr="00664B92" w:rsidRDefault="004677AC" w:rsidP="002112DA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</w:t>
            </w:r>
            <w:r w:rsidRPr="00664B92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4677AC" w:rsidRPr="009A5A20" w14:paraId="324D69B0" w14:textId="77777777" w:rsidTr="002112DA">
        <w:trPr>
          <w:trHeight w:val="244"/>
          <w:jc w:val="center"/>
        </w:trPr>
        <w:tc>
          <w:tcPr>
            <w:tcW w:w="456" w:type="dxa"/>
          </w:tcPr>
          <w:p w14:paraId="7A735E5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36F7DF37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5E3B1B1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C8C3B7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AD14D5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A901283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230F9E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1B0D0C" w14:textId="65CC92E5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8D04760" w14:textId="336FB33F" w:rsidR="004677AC" w:rsidRDefault="004677AC" w:rsidP="002112D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094EE254" w14:textId="77777777" w:rsidR="004677AC" w:rsidRPr="00664B92" w:rsidRDefault="004677AC" w:rsidP="002112D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</w:t>
            </w:r>
            <w:r w:rsidRPr="00664B9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4677AC" w:rsidRPr="009A5A20" w14:paraId="0859D47D" w14:textId="77777777" w:rsidTr="002112DA">
        <w:trPr>
          <w:trHeight w:val="244"/>
          <w:jc w:val="center"/>
        </w:trPr>
        <w:tc>
          <w:tcPr>
            <w:tcW w:w="456" w:type="dxa"/>
          </w:tcPr>
          <w:p w14:paraId="5EDC4F1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44D404F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14D06EF9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B3E131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76FEC0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BF37C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CC1966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DF72FCE" w14:textId="185B35F7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EF1ABD5" w14:textId="77777777" w:rsidR="004677AC" w:rsidRPr="009A5A20" w:rsidRDefault="004677AC" w:rsidP="002112D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4677AC" w:rsidRPr="009A5A20" w14:paraId="22B30857" w14:textId="77777777" w:rsidTr="002112DA">
        <w:trPr>
          <w:trHeight w:val="244"/>
          <w:jc w:val="center"/>
        </w:trPr>
        <w:tc>
          <w:tcPr>
            <w:tcW w:w="456" w:type="dxa"/>
          </w:tcPr>
          <w:p w14:paraId="7939652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29EB37C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3FC8A630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0F9C5CCD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CA0E46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366817B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822B84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2CC4D01" w14:textId="099121CF" w:rsidR="004677AC" w:rsidRPr="009A5A20" w:rsidRDefault="00BC215B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4677AC" w:rsidRPr="002C21BA">
              <w:rPr>
                <w:rFonts w:ascii="標楷體" w:eastAsia="標楷體" w:hAnsi="標楷體" w:hint="eastAsia"/>
              </w:rPr>
              <w:t>連結至【</w:t>
            </w:r>
            <w:r w:rsidR="004677AC" w:rsidRPr="002C21BA">
              <w:rPr>
                <w:rFonts w:ascii="標楷體" w:eastAsia="標楷體" w:hAnsi="標楷體"/>
              </w:rPr>
              <w:t>L1</w:t>
            </w:r>
            <w:r w:rsidR="004677AC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4677AC" w:rsidRPr="001677D0" w14:paraId="34B66C77" w14:textId="77777777" w:rsidTr="002112DA">
        <w:trPr>
          <w:trHeight w:val="291"/>
          <w:jc w:val="center"/>
        </w:trPr>
        <w:tc>
          <w:tcPr>
            <w:tcW w:w="456" w:type="dxa"/>
          </w:tcPr>
          <w:p w14:paraId="4953B783" w14:textId="77777777" w:rsidR="004677AC" w:rsidRPr="001677D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7F975429" w14:textId="64845CA6" w:rsidR="004677AC" w:rsidRDefault="00352CED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677AC">
              <w:rPr>
                <w:rFonts w:ascii="標楷體" w:eastAsia="標楷體" w:hAnsi="標楷體" w:hint="eastAsia"/>
              </w:rPr>
              <w:t>以下欄位限</w:t>
            </w:r>
            <w:r w:rsidR="004677AC" w:rsidRPr="00A20319">
              <w:rPr>
                <w:rFonts w:ascii="標楷體" w:eastAsia="標楷體" w:hAnsi="標楷體" w:hint="eastAsia"/>
              </w:rPr>
              <w:t>[</w:t>
            </w:r>
            <w:r w:rsidR="004677AC" w:rsidRPr="00B6128B">
              <w:rPr>
                <w:rFonts w:ascii="標楷體" w:eastAsia="標楷體" w:hAnsi="標楷體" w:hint="eastAsia"/>
              </w:rPr>
              <w:t>是否最大債權</w:t>
            </w:r>
            <w:r w:rsidR="004677AC"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="004677AC" w:rsidRPr="00A20319">
              <w:rPr>
                <w:rFonts w:ascii="標楷體" w:eastAsia="標楷體" w:hAnsi="標楷體" w:hint="eastAsia"/>
              </w:rPr>
              <w:t>Ne</w:t>
            </w:r>
            <w:r w:rsidR="004677AC" w:rsidRPr="00A20319">
              <w:rPr>
                <w:rFonts w:ascii="標楷體" w:eastAsia="標楷體" w:hAnsi="標楷體"/>
              </w:rPr>
              <w:t>gMain.</w:t>
            </w:r>
            <w:r w:rsidR="004677AC" w:rsidRPr="009A5A20">
              <w:rPr>
                <w:rFonts w:ascii="標楷體" w:eastAsia="標楷體" w:hAnsi="標楷體" w:hint="eastAsia"/>
              </w:rPr>
              <w:t>Is</w:t>
            </w:r>
            <w:r w:rsidR="004677AC" w:rsidRPr="009A5A20">
              <w:rPr>
                <w:rFonts w:ascii="標楷體" w:eastAsia="標楷體" w:hAnsi="標楷體"/>
              </w:rPr>
              <w:t>MainFin</w:t>
            </w:r>
            <w:proofErr w:type="spellEnd"/>
            <w:r w:rsidR="004677AC" w:rsidRPr="00A20319">
              <w:rPr>
                <w:rFonts w:ascii="標楷體" w:eastAsia="標楷體" w:hAnsi="標楷體" w:hint="eastAsia"/>
              </w:rPr>
              <w:t>)]為[Y</w:t>
            </w:r>
            <w:r w:rsidR="004677AC" w:rsidRPr="00A20319">
              <w:rPr>
                <w:rFonts w:ascii="標楷體" w:eastAsia="標楷體" w:hAnsi="標楷體"/>
              </w:rPr>
              <w:t>]</w:t>
            </w:r>
            <w:r w:rsidR="004677AC" w:rsidRPr="00A20319">
              <w:rPr>
                <w:rFonts w:ascii="標楷體" w:eastAsia="標楷體" w:hAnsi="標楷體" w:hint="eastAsia"/>
              </w:rPr>
              <w:t>時</w:t>
            </w:r>
            <w:r w:rsidR="004677AC">
              <w:rPr>
                <w:rFonts w:ascii="標楷體" w:eastAsia="標楷體" w:hAnsi="標楷體" w:hint="eastAsia"/>
              </w:rPr>
              <w:t>才</w:t>
            </w:r>
            <w:r w:rsidR="004677AC" w:rsidRPr="00A20319">
              <w:rPr>
                <w:rFonts w:ascii="標楷體" w:eastAsia="標楷體" w:hAnsi="標楷體" w:hint="eastAsia"/>
              </w:rPr>
              <w:t>顯示</w:t>
            </w:r>
          </w:p>
          <w:p w14:paraId="59DFB173" w14:textId="77777777" w:rsidR="00352CED" w:rsidRDefault="00352CED" w:rsidP="00195A95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[案件種類(</w:t>
            </w:r>
            <w:proofErr w:type="spellStart"/>
            <w:r w:rsidRPr="009A5A20">
              <w:rPr>
                <w:rFonts w:ascii="標楷體" w:eastAsia="標楷體" w:hAnsi="標楷體"/>
              </w:rPr>
              <w:t>NegMain.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1:債協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時不可</w:t>
            </w:r>
            <w:r>
              <w:rPr>
                <w:rFonts w:ascii="標楷體" w:eastAsia="標楷體" w:hAnsi="標楷體" w:hint="eastAsia"/>
              </w:rPr>
              <w:t>輸入(資料來源為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8A2519">
              <w:rPr>
                <w:rFonts w:ascii="標楷體" w:eastAsia="標楷體" w:hAnsi="標楷體" w:hint="eastAsia"/>
              </w:rPr>
              <w:t>L5706債權比例分攤資料維護(匯入)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2BB4087D" w14:textId="4415DC8D" w:rsidR="00F65EA3" w:rsidRPr="00352CED" w:rsidRDefault="00F65EA3" w:rsidP="00195A95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 w:rsidR="00B00E11">
              <w:rPr>
                <w:rFonts w:ascii="標楷體" w:eastAsia="標楷體" w:hAnsi="標楷體" w:hint="eastAsia"/>
              </w:rPr>
              <w:t>有值</w:t>
            </w:r>
            <w:r>
              <w:rPr>
                <w:rFonts w:ascii="標楷體" w:eastAsia="標楷體" w:hAnsi="標楷體" w:hint="eastAsia"/>
              </w:rPr>
              <w:t>時，依照未註銷之債權機構簽約金額重新計算債權比例、期款</w:t>
            </w:r>
          </w:p>
        </w:tc>
      </w:tr>
      <w:tr w:rsidR="004677AC" w:rsidRPr="009A5A20" w14:paraId="057288B7" w14:textId="77777777" w:rsidTr="002112DA">
        <w:trPr>
          <w:trHeight w:val="244"/>
          <w:jc w:val="center"/>
        </w:trPr>
        <w:tc>
          <w:tcPr>
            <w:tcW w:w="456" w:type="dxa"/>
          </w:tcPr>
          <w:p w14:paraId="556BEEE4" w14:textId="6A4542C3" w:rsidR="004677AC" w:rsidRPr="00F37BBC" w:rsidRDefault="00467FCF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28B87C9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4891806E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0F8DD4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64E5E36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8120E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FD7E4E2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87476F7" w14:textId="69433682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704926E" w14:textId="77777777" w:rsidR="004677AC" w:rsidRDefault="004677AC" w:rsidP="002112DA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4677AC" w:rsidRPr="009A5A20" w14:paraId="1404CB2F" w14:textId="77777777" w:rsidTr="002112DA">
        <w:trPr>
          <w:trHeight w:val="244"/>
          <w:jc w:val="center"/>
        </w:trPr>
        <w:tc>
          <w:tcPr>
            <w:tcW w:w="456" w:type="dxa"/>
          </w:tcPr>
          <w:p w14:paraId="15F3869C" w14:textId="55FC4BB0" w:rsidR="004677AC" w:rsidRPr="009A5A20" w:rsidRDefault="00467FCF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3A7FD60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5541BB3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B7A7B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1AABC14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FE0A8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E5DC64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44DDE4" w14:textId="70998696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73014D71" w14:textId="4E5D92C2" w:rsidR="004677AC" w:rsidRPr="009A5A20" w:rsidRDefault="004677AC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4677AC" w:rsidRPr="009A5A20" w14:paraId="52BD2697" w14:textId="77777777" w:rsidTr="002112DA">
        <w:trPr>
          <w:trHeight w:val="244"/>
          <w:jc w:val="center"/>
        </w:trPr>
        <w:tc>
          <w:tcPr>
            <w:tcW w:w="456" w:type="dxa"/>
          </w:tcPr>
          <w:p w14:paraId="16F3898B" w14:textId="7250A4F1" w:rsidR="004677AC" w:rsidRPr="009A5A20" w:rsidRDefault="00467FCF" w:rsidP="002112D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17F0473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77E86815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9EDF7CC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94824DA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BA8D92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2D5F3BA" w14:textId="77777777" w:rsidR="004677AC" w:rsidRPr="009A5A20" w:rsidRDefault="004677AC" w:rsidP="002112D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4F410AC" w14:textId="1793823D" w:rsidR="004677AC" w:rsidRPr="001677D0" w:rsidRDefault="004677AC" w:rsidP="002112DA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252AB7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23051C1" w14:textId="77777777" w:rsidR="004677AC" w:rsidRPr="009A5A20" w:rsidRDefault="004677AC" w:rsidP="002112DA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C81156" w:rsidRPr="009A5A20" w14:paraId="4C626EE7" w14:textId="77777777" w:rsidTr="002112DA">
        <w:trPr>
          <w:trHeight w:val="244"/>
          <w:jc w:val="center"/>
        </w:trPr>
        <w:tc>
          <w:tcPr>
            <w:tcW w:w="456" w:type="dxa"/>
          </w:tcPr>
          <w:p w14:paraId="3D7E41A7" w14:textId="08DF024A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2FA9727E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129A28EA" w14:textId="2FC9192E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204404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3DE3155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176897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14331C" w14:textId="1305AB91" w:rsidR="00C81156" w:rsidRPr="009A5A20" w:rsidRDefault="00F65EA3" w:rsidP="00C811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195" w:type="dxa"/>
          </w:tcPr>
          <w:p w14:paraId="28F9933D" w14:textId="1D48FAC6" w:rsidR="00C81156" w:rsidRPr="001677D0" w:rsidRDefault="00C81156" w:rsidP="00C8115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F65EA3">
              <w:rPr>
                <w:rFonts w:ascii="標楷體" w:eastAsia="標楷體" w:hAnsi="標楷體" w:hint="eastAsia"/>
              </w:rPr>
              <w:t>，</w:t>
            </w:r>
            <w:r w:rsidR="00F65EA3" w:rsidRPr="001677D0">
              <w:rPr>
                <w:rFonts w:ascii="標楷體" w:eastAsia="標楷體" w:hAnsi="標楷體" w:hint="eastAsia"/>
              </w:rPr>
              <w:t>不可修改</w:t>
            </w:r>
          </w:p>
          <w:p w14:paraId="09924B61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C81156" w:rsidRPr="009A5A20" w14:paraId="58F1A3B1" w14:textId="77777777" w:rsidTr="002112DA">
        <w:trPr>
          <w:trHeight w:val="244"/>
          <w:jc w:val="center"/>
        </w:trPr>
        <w:tc>
          <w:tcPr>
            <w:tcW w:w="456" w:type="dxa"/>
          </w:tcPr>
          <w:p w14:paraId="77456344" w14:textId="49A9CA7F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3BFE0F41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1C9C0BA7" w14:textId="381227D5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977D3BF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5030433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C5131D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7AF94F" w14:textId="7368615B" w:rsidR="00C81156" w:rsidRPr="009A5A20" w:rsidRDefault="00F65EA3" w:rsidP="00C811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6BB00E7" w14:textId="740236B9" w:rsidR="00C81156" w:rsidRPr="001677D0" w:rsidRDefault="00C81156" w:rsidP="00C8115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F65EA3">
              <w:rPr>
                <w:rFonts w:ascii="標楷體" w:eastAsia="標楷體" w:hAnsi="標楷體" w:hint="eastAsia"/>
              </w:rPr>
              <w:t>，</w:t>
            </w:r>
            <w:r w:rsidR="00F65EA3" w:rsidRPr="001677D0">
              <w:rPr>
                <w:rFonts w:ascii="標楷體" w:eastAsia="標楷體" w:hAnsi="標楷體" w:hint="eastAsia"/>
              </w:rPr>
              <w:t>不可修改</w:t>
            </w:r>
          </w:p>
          <w:p w14:paraId="4F1E500B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C81156" w:rsidRPr="009A5A20" w14:paraId="18768E3E" w14:textId="77777777" w:rsidTr="002112DA">
        <w:trPr>
          <w:trHeight w:val="244"/>
          <w:jc w:val="center"/>
        </w:trPr>
        <w:tc>
          <w:tcPr>
            <w:tcW w:w="456" w:type="dxa"/>
          </w:tcPr>
          <w:p w14:paraId="49219424" w14:textId="322FBDA3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283D16ED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4AA54083" w14:textId="15818D0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0A8C731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5EE8855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AF0DD13" w14:textId="0F119D46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5E0496" w14:textId="09193621" w:rsidR="00C81156" w:rsidRPr="009A5A20" w:rsidRDefault="00C81156" w:rsidP="00C811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195" w:type="dxa"/>
          </w:tcPr>
          <w:p w14:paraId="52E2AA6F" w14:textId="51926690" w:rsidR="00C81156" w:rsidRPr="001677D0" w:rsidRDefault="00C81156" w:rsidP="00C8115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，需註銷之債權機構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>
              <w:rPr>
                <w:rFonts w:ascii="標楷體" w:eastAsia="標楷體" w:hAnsi="標楷體" w:hint="eastAsia"/>
              </w:rPr>
              <w:t>,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 w:rsidRPr="005C5EA6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5C5EA6">
              <w:rPr>
                <w:rFonts w:ascii="標楷體" w:eastAsia="標楷體" w:hAnsi="標楷體" w:hint="eastAsia"/>
              </w:rPr>
              <w:t>/A(DATE,0)</w:t>
            </w:r>
          </w:p>
          <w:p w14:paraId="5CB14A26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C81156" w:rsidRPr="009A5A20" w14:paraId="746A5F68" w14:textId="77777777" w:rsidTr="002112DA">
        <w:trPr>
          <w:trHeight w:val="244"/>
          <w:jc w:val="center"/>
        </w:trPr>
        <w:tc>
          <w:tcPr>
            <w:tcW w:w="456" w:type="dxa"/>
          </w:tcPr>
          <w:p w14:paraId="173B8C5C" w14:textId="525E0BFB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628462DC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0BD19008" w14:textId="38C315F8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8F2AEC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C6E530F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75508C" w14:textId="1B7BA035" w:rsidR="00C81156" w:rsidRPr="009A5A20" w:rsidRDefault="00C81156" w:rsidP="00C8115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9FF808" w14:textId="21AB1D45" w:rsidR="00C81156" w:rsidRPr="009A5A20" w:rsidRDefault="00F65EA3" w:rsidP="00C8115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DFB1755" w14:textId="5843EB76" w:rsidR="00C81156" w:rsidRPr="001677D0" w:rsidRDefault="00C81156" w:rsidP="00C81156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667E10" w:rsidRPr="001677D0">
              <w:rPr>
                <w:rFonts w:ascii="標楷體" w:eastAsia="標楷體" w:hAnsi="標楷體" w:hint="eastAsia"/>
              </w:rPr>
              <w:t>自動顯示原值</w:t>
            </w:r>
            <w:r w:rsidR="00667E10" w:rsidRPr="00A45C64">
              <w:rPr>
                <w:rFonts w:ascii="標楷體" w:eastAsia="標楷體" w:hAnsi="標楷體" w:hint="eastAsia"/>
              </w:rPr>
              <w:t>，</w:t>
            </w:r>
            <w:r w:rsidR="00667E10" w:rsidRPr="00F06F64">
              <w:rPr>
                <w:rFonts w:ascii="標楷體" w:eastAsia="標楷體" w:hAnsi="標楷體" w:hint="eastAsia"/>
              </w:rPr>
              <w:t>若[註銷日期(</w:t>
            </w:r>
            <w:proofErr w:type="spellStart"/>
            <w:r w:rsidR="00667E10" w:rsidRPr="00F06F64">
              <w:rPr>
                <w:rFonts w:ascii="標楷體" w:eastAsia="標楷體" w:hAnsi="標楷體"/>
              </w:rPr>
              <w:t>NegFinShare.CancelDate</w:t>
            </w:r>
            <w:proofErr w:type="spellEnd"/>
            <w:r w:rsidR="00667E10" w:rsidRPr="00F06F64">
              <w:rPr>
                <w:rFonts w:ascii="標楷體" w:eastAsia="標楷體" w:hAnsi="標楷體"/>
              </w:rPr>
              <w:t>)</w:t>
            </w:r>
            <w:r w:rsidR="00667E10" w:rsidRPr="00F06F64">
              <w:rPr>
                <w:rFonts w:ascii="標楷體" w:eastAsia="標楷體" w:hAnsi="標楷體" w:hint="eastAsia"/>
              </w:rPr>
              <w:t>]</w:t>
            </w:r>
            <w:r w:rsidR="00667E10">
              <w:rPr>
                <w:rFonts w:ascii="標楷體" w:eastAsia="標楷體" w:hAnsi="標楷體" w:hint="eastAsia"/>
              </w:rPr>
              <w:t>有值時</w:t>
            </w:r>
            <w:r w:rsidR="00667E10" w:rsidRPr="00BE0A90">
              <w:rPr>
                <w:rFonts w:ascii="標楷體" w:eastAsia="標楷體" w:hAnsi="標楷體" w:hint="eastAsia"/>
              </w:rPr>
              <w:t>，則本欄</w:t>
            </w:r>
            <w:r w:rsidR="00667E10">
              <w:rPr>
                <w:rFonts w:ascii="標楷體" w:eastAsia="標楷體" w:hAnsi="標楷體" w:hint="eastAsia"/>
              </w:rPr>
              <w:t>=[</w:t>
            </w:r>
            <w:r w:rsidR="00667E10" w:rsidRPr="009A5A20">
              <w:rPr>
                <w:rFonts w:ascii="標楷體" w:eastAsia="標楷體" w:hAnsi="標楷體" w:hint="eastAsia"/>
              </w:rPr>
              <w:t>簽約金額</w:t>
            </w:r>
            <w:r w:rsidR="00667E10">
              <w:rPr>
                <w:rFonts w:ascii="標楷體" w:eastAsia="標楷體" w:hAnsi="標楷體" w:hint="eastAsia"/>
              </w:rPr>
              <w:t>]</w:t>
            </w:r>
            <w:r w:rsidR="00667E10" w:rsidRPr="00F06F64">
              <w:rPr>
                <w:rFonts w:ascii="標楷體" w:eastAsia="標楷體" w:hAnsi="標楷體" w:hint="eastAsia"/>
              </w:rPr>
              <w:t>，</w:t>
            </w:r>
            <w:r w:rsidR="00667E10">
              <w:rPr>
                <w:rFonts w:ascii="標楷體" w:eastAsia="標楷體" w:hAnsi="標楷體" w:hint="eastAsia"/>
              </w:rPr>
              <w:t>不可修改</w:t>
            </w:r>
          </w:p>
          <w:p w14:paraId="64BAFC35" w14:textId="77777777" w:rsidR="00C81156" w:rsidRPr="009A5A20" w:rsidRDefault="00C81156" w:rsidP="00C81156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7735466E" w14:textId="77777777" w:rsidR="00334F8E" w:rsidRPr="009A5A20" w:rsidRDefault="00334F8E" w:rsidP="00334F8E">
      <w:pPr>
        <w:pStyle w:val="17"/>
      </w:pPr>
    </w:p>
    <w:p w14:paraId="0E25AAE3" w14:textId="51DBD495" w:rsidR="005C0C37" w:rsidRPr="009A5A20" w:rsidRDefault="00334F8E" w:rsidP="00334F8E">
      <w:pPr>
        <w:widowControl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</w:rPr>
        <w:br w:type="page"/>
      </w:r>
    </w:p>
    <w:p w14:paraId="4D9A13BD" w14:textId="3280107E" w:rsidR="00826B91" w:rsidRDefault="00826B91" w:rsidP="00534800">
      <w:pPr>
        <w:pStyle w:val="17"/>
        <w:numPr>
          <w:ilvl w:val="0"/>
          <w:numId w:val="6"/>
        </w:numPr>
        <w:ind w:left="1418"/>
      </w:pPr>
      <w:r w:rsidRPr="009A5A20">
        <w:lastRenderedPageBreak/>
        <w:t>UI畫面</w:t>
      </w:r>
      <w:r w:rsidRPr="009A5A20">
        <w:rPr>
          <w:rFonts w:hint="eastAsia"/>
        </w:rPr>
        <w:t>-毀諾</w:t>
      </w:r>
    </w:p>
    <w:p w14:paraId="779345FD" w14:textId="2F45ADCF" w:rsidR="004677AC" w:rsidRPr="009A5A20" w:rsidRDefault="008104E0" w:rsidP="004677AC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4CDA7E93" w14:textId="2C852650" w:rsidR="00826B91" w:rsidRPr="009A5A20" w:rsidRDefault="00D46001" w:rsidP="00565379">
      <w:pPr>
        <w:pStyle w:val="17"/>
      </w:pPr>
      <w:r w:rsidRPr="00D46001">
        <w:rPr>
          <w:noProof/>
        </w:rPr>
        <w:drawing>
          <wp:inline distT="0" distB="0" distL="0" distR="0" wp14:anchorId="0B1BA2F5" wp14:editId="5D4900B1">
            <wp:extent cx="6479540" cy="367919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1BB1" w14:textId="197150E8" w:rsidR="004228B5" w:rsidRPr="009A5A20" w:rsidRDefault="00220DFF" w:rsidP="00565379">
      <w:pPr>
        <w:pStyle w:val="17"/>
      </w:pPr>
      <w:r w:rsidRPr="00220DFF">
        <w:rPr>
          <w:noProof/>
        </w:rPr>
        <w:drawing>
          <wp:inline distT="0" distB="0" distL="0" distR="0" wp14:anchorId="2B39A295" wp14:editId="5E18602E">
            <wp:extent cx="6479540" cy="26797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37B1" w14:textId="66FA3A0A" w:rsidR="004228B5" w:rsidRPr="009A5A20" w:rsidRDefault="004228B5">
      <w:pPr>
        <w:widowControl/>
        <w:rPr>
          <w:rFonts w:ascii="標楷體" w:eastAsia="標楷體" w:hAnsi="標楷體"/>
          <w:sz w:val="26"/>
        </w:rPr>
      </w:pPr>
    </w:p>
    <w:p w14:paraId="6C345A4C" w14:textId="07A55AE1" w:rsidR="000E1A4B" w:rsidRPr="009A5A20" w:rsidRDefault="000E1A4B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F84C5D" w:rsidRPr="009A5A20">
        <w:rPr>
          <w:rFonts w:hint="eastAsia"/>
        </w:rPr>
        <w:t>-毀諾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0E1A4B" w:rsidRPr="009A5A20" w14:paraId="451BD306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2F78F4C5" w14:textId="77777777" w:rsidR="000E1A4B" w:rsidRPr="009A5A20" w:rsidRDefault="000E1A4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4E52F76B" w14:textId="77777777" w:rsidR="000E1A4B" w:rsidRPr="009A5A20" w:rsidRDefault="000E1A4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5FEA9325" w14:textId="77777777" w:rsidR="000E1A4B" w:rsidRPr="009A5A20" w:rsidRDefault="000E1A4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E1A4B" w:rsidRPr="009A5A20" w14:paraId="7CC2C4AF" w14:textId="77777777" w:rsidTr="00707D13">
        <w:tc>
          <w:tcPr>
            <w:tcW w:w="848" w:type="dxa"/>
          </w:tcPr>
          <w:p w14:paraId="577B6C30" w14:textId="77777777" w:rsidR="000E1A4B" w:rsidRPr="009A5A20" w:rsidRDefault="000E1A4B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34F25391" w14:textId="393A526D" w:rsidR="000E1A4B" w:rsidRPr="009A5A20" w:rsidRDefault="000E1A4B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毀諾</w:t>
            </w:r>
          </w:p>
        </w:tc>
        <w:tc>
          <w:tcPr>
            <w:tcW w:w="6985" w:type="dxa"/>
          </w:tcPr>
          <w:p w14:paraId="7084151D" w14:textId="4FBFFCB2" w:rsidR="00DB0462" w:rsidRDefault="00DB0462" w:rsidP="00EC385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 w:rsidR="00EC3850">
              <w:rPr>
                <w:rFonts w:ascii="標楷體" w:eastAsia="標楷體" w:hAnsi="標楷體"/>
              </w:rPr>
              <w:br/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 w:rsidR="00EC3850">
              <w:rPr>
                <w:rFonts w:eastAsia="標楷體" w:hint="eastAsia"/>
              </w:rPr>
              <w:t>時顯示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="00EC3850">
              <w:rPr>
                <w:rFonts w:eastAsia="標楷體" w:hint="eastAsia"/>
              </w:rPr>
              <w:t>或</w:t>
            </w:r>
            <w:r w:rsidR="00EC3850" w:rsidRPr="00807301">
              <w:rPr>
                <w:rFonts w:ascii="標楷體" w:eastAsia="標楷體" w:hAnsi="標楷體" w:hint="eastAsia"/>
              </w:rPr>
              <w:t>【</w:t>
            </w:r>
            <w:r w:rsidR="00EC3850" w:rsidRPr="00807301">
              <w:rPr>
                <w:rFonts w:ascii="標楷體" w:eastAsia="標楷體" w:hAnsi="標楷體"/>
                <w:lang w:eastAsia="zh-HK"/>
              </w:rPr>
              <w:t>L</w:t>
            </w:r>
            <w:r w:rsidR="00EC3850" w:rsidRPr="00807301">
              <w:rPr>
                <w:rFonts w:ascii="標楷體" w:eastAsia="標楷體" w:hAnsi="標楷體"/>
              </w:rPr>
              <w:t>5075</w:t>
            </w:r>
            <w:r w:rsidR="00EC3850" w:rsidRPr="00807301">
              <w:rPr>
                <w:rFonts w:ascii="標楷體" w:eastAsia="標楷體" w:hAnsi="標楷體"/>
                <w:color w:val="000000"/>
                <w:sz w:val="21"/>
                <w:szCs w:val="21"/>
              </w:rPr>
              <w:t>債務協商滯繳/應繳明細查詢</w:t>
            </w:r>
            <w:r w:rsidR="00EC3850" w:rsidRPr="00807301">
              <w:rPr>
                <w:rFonts w:ascii="標楷體" w:eastAsia="標楷體" w:hAnsi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162AFCAA" w14:textId="77777777" w:rsidR="00DB0462" w:rsidRDefault="00DB0462" w:rsidP="00DB0462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0A2BB471" w14:textId="2267C5CE" w:rsidR="00DB0462" w:rsidRDefault="00DB0462" w:rsidP="00DB0462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49B60CBF" w14:textId="5F09D2F4" w:rsidR="00DB0462" w:rsidRDefault="00DB0462" w:rsidP="00DB046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存在，不存在</w:t>
            </w:r>
            <w:r w:rsidR="00966871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</w:t>
            </w:r>
            <w:r w:rsidR="00966871">
              <w:rPr>
                <w:rFonts w:ascii="標楷體" w:eastAsia="標楷體" w:hAnsi="標楷體"/>
              </w:rPr>
              <w:br/>
            </w:r>
            <w:r w:rsidR="00966871">
              <w:rPr>
                <w:rFonts w:ascii="標楷體" w:eastAsia="標楷體" w:hAnsi="標楷體" w:hint="eastAsia"/>
              </w:rPr>
              <w:t xml:space="preserve">     </w:t>
            </w:r>
            <w:r w:rsidRPr="00263C20">
              <w:rPr>
                <w:rFonts w:ascii="標楷體" w:eastAsia="標楷體" w:hAnsi="標楷體" w:hint="eastAsia"/>
              </w:rPr>
              <w:t>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1E8A954D" w14:textId="2D9BE077" w:rsidR="0078018B" w:rsidRPr="0078018B" w:rsidRDefault="00DB0462" w:rsidP="00304B2E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 w:rsidR="0078018B">
              <w:rPr>
                <w:rFonts w:ascii="標楷體" w:eastAsia="標楷體" w:hAnsi="標楷體" w:hint="eastAsia"/>
              </w:rPr>
              <w:t>[</w:t>
            </w:r>
            <w:r w:rsidR="0078018B" w:rsidRPr="00DB0462">
              <w:rPr>
                <w:rFonts w:ascii="標楷體" w:eastAsia="標楷體" w:hAnsi="標楷體" w:hint="eastAsia"/>
              </w:rPr>
              <w:t>日曆日</w:t>
            </w:r>
            <w:r w:rsidR="0078018B">
              <w:rPr>
                <w:rFonts w:ascii="標楷體" w:eastAsia="標楷體" w:hAnsi="標楷體"/>
              </w:rPr>
              <w:t>]</w:t>
            </w:r>
            <w:r w:rsidR="0078018B">
              <w:rPr>
                <w:rFonts w:ascii="標楷體" w:eastAsia="標楷體" w:hAnsi="標楷體" w:hint="eastAsia"/>
              </w:rPr>
              <w:t>若介於</w:t>
            </w:r>
            <w:r>
              <w:rPr>
                <w:rFonts w:ascii="標楷體" w:eastAsia="標楷體" w:hAnsi="標楷體" w:hint="eastAsia"/>
              </w:rPr>
              <w:t>該</w:t>
            </w:r>
            <w:r w:rsidR="00304B2E">
              <w:rPr>
                <w:rFonts w:ascii="標楷體" w:eastAsia="標楷體" w:hAnsi="標楷體"/>
              </w:rPr>
              <w:br/>
            </w:r>
            <w:r w:rsidR="00304B2E">
              <w:rPr>
                <w:rFonts w:ascii="標楷體" w:eastAsia="標楷體" w:hAnsi="標楷體" w:hint="eastAsia"/>
              </w:rPr>
              <w:t xml:space="preserve"> </w:t>
            </w:r>
            <w:r w:rsidR="0071545F" w:rsidRPr="009A5A20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71545F" w:rsidRPr="009A5A20">
              <w:rPr>
                <w:rFonts w:ascii="標楷體" w:eastAsia="標楷體" w:hAnsi="標楷體" w:hint="eastAsia"/>
              </w:rPr>
              <w:t>Ne</w:t>
            </w:r>
            <w:r w:rsidR="0071545F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71545F" w:rsidRPr="009A5A20">
              <w:rPr>
                <w:rFonts w:ascii="標楷體" w:eastAsia="標楷體" w:hAnsi="標楷體" w:hint="eastAsia"/>
              </w:rPr>
              <w:t>)]+</w:t>
            </w:r>
            <w:r w:rsidR="0071545F" w:rsidRPr="009A5A20">
              <w:rPr>
                <w:rFonts w:ascii="標楷體" w:eastAsia="標楷體" w:hAnsi="標楷體"/>
              </w:rPr>
              <w:t>[</w:t>
            </w:r>
            <w:r w:rsidR="0071545F" w:rsidRPr="009A5A20">
              <w:rPr>
                <w:rFonts w:ascii="標楷體" w:eastAsia="標楷體" w:hAnsi="標楷體" w:hint="eastAsia"/>
              </w:rPr>
              <w:t>案件序號((</w:t>
            </w:r>
            <w:proofErr w:type="spellStart"/>
            <w:r w:rsidR="0071545F" w:rsidRPr="009A5A20">
              <w:rPr>
                <w:rFonts w:ascii="標楷體" w:eastAsia="標楷體" w:hAnsi="標楷體" w:hint="eastAsia"/>
              </w:rPr>
              <w:t>Ne</w:t>
            </w:r>
            <w:r w:rsidR="0071545F" w:rsidRPr="009A5A20">
              <w:rPr>
                <w:rFonts w:ascii="標楷體" w:eastAsia="標楷體" w:hAnsi="標楷體"/>
              </w:rPr>
              <w:t>gMain.C</w:t>
            </w:r>
            <w:r w:rsidR="0071545F" w:rsidRPr="009A5A20">
              <w:rPr>
                <w:rFonts w:ascii="標楷體" w:eastAsia="標楷體" w:hAnsi="標楷體" w:hint="eastAsia"/>
              </w:rPr>
              <w:t>a</w:t>
            </w:r>
            <w:r w:rsidR="0071545F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71545F" w:rsidRPr="009A5A20">
              <w:rPr>
                <w:rFonts w:ascii="標楷體" w:eastAsia="標楷體" w:hAnsi="標楷體"/>
              </w:rPr>
              <w:t>)</w:t>
            </w:r>
            <w:r w:rsidR="0071545F" w:rsidRPr="009A5A20">
              <w:rPr>
                <w:rFonts w:ascii="標楷體" w:eastAsia="標楷體" w:hAnsi="標楷體" w:hint="eastAsia"/>
              </w:rPr>
              <w:t>]</w:t>
            </w:r>
            <w:r w:rsidR="00304B2E">
              <w:rPr>
                <w:rFonts w:ascii="標楷體" w:eastAsia="標楷體" w:hAnsi="標楷體"/>
              </w:rPr>
              <w:br/>
            </w:r>
            <w:r w:rsidR="00304B2E">
              <w:rPr>
                <w:rFonts w:ascii="標楷體" w:eastAsia="標楷體" w:hAnsi="標楷體" w:hint="eastAsia"/>
              </w:rPr>
              <w:t xml:space="preserve"> </w:t>
            </w:r>
            <w:r w:rsidR="0071545F">
              <w:rPr>
                <w:rFonts w:ascii="標楷體" w:eastAsia="標楷體" w:hAnsi="標楷體" w:hint="eastAsia"/>
              </w:rPr>
              <w:t>的[</w:t>
            </w:r>
            <w:r w:rsidR="0071545F" w:rsidRPr="009A5A20">
              <w:rPr>
                <w:rFonts w:ascii="標楷體" w:eastAsia="標楷體" w:hAnsi="標楷體" w:hint="eastAsia"/>
              </w:rPr>
              <w:t>延期繳款年月(起)(</w:t>
            </w:r>
            <w:proofErr w:type="spellStart"/>
            <w:r w:rsidR="0071545F" w:rsidRPr="009A5A20">
              <w:rPr>
                <w:rFonts w:ascii="標楷體" w:eastAsia="標楷體" w:hAnsi="標楷體" w:hint="eastAsia"/>
              </w:rPr>
              <w:t>Ne</w:t>
            </w:r>
            <w:r w:rsidR="0071545F" w:rsidRPr="009A5A20">
              <w:rPr>
                <w:rFonts w:ascii="標楷體" w:eastAsia="標楷體" w:hAnsi="標楷體"/>
              </w:rPr>
              <w:t>gMain.</w:t>
            </w:r>
            <w:r w:rsidR="0071545F" w:rsidRPr="0078018B">
              <w:rPr>
                <w:rFonts w:ascii="標楷體" w:eastAsia="標楷體" w:hAnsi="標楷體"/>
              </w:rPr>
              <w:t>DeferYMStart</w:t>
            </w:r>
            <w:proofErr w:type="spellEnd"/>
            <w:r w:rsidR="0071545F">
              <w:rPr>
                <w:rFonts w:ascii="標楷體" w:eastAsia="標楷體" w:hAnsi="標楷體" w:hint="eastAsia"/>
              </w:rPr>
              <w:t>]與[</w:t>
            </w:r>
            <w:r w:rsidR="0071545F" w:rsidRPr="009A5A20">
              <w:rPr>
                <w:rFonts w:ascii="標楷體" w:eastAsia="標楷體" w:hAnsi="標楷體" w:hint="eastAsia"/>
              </w:rPr>
              <w:t>延期繳</w:t>
            </w:r>
            <w:r w:rsidR="00304B2E">
              <w:rPr>
                <w:rFonts w:ascii="標楷體" w:eastAsia="標楷體" w:hAnsi="標楷體"/>
              </w:rPr>
              <w:br/>
            </w:r>
            <w:r w:rsidR="00304B2E">
              <w:rPr>
                <w:rFonts w:ascii="標楷體" w:eastAsia="標楷體" w:hAnsi="標楷體" w:hint="eastAsia"/>
              </w:rPr>
              <w:t xml:space="preserve"> </w:t>
            </w:r>
            <w:r w:rsidR="0071545F" w:rsidRPr="009A5A20">
              <w:rPr>
                <w:rFonts w:ascii="標楷體" w:eastAsia="標楷體" w:hAnsi="標楷體" w:hint="eastAsia"/>
              </w:rPr>
              <w:t>款年月</w:t>
            </w:r>
            <w:r w:rsidR="0071545F" w:rsidRPr="0078018B">
              <w:rPr>
                <w:rFonts w:ascii="標楷體" w:eastAsia="標楷體" w:hAnsi="標楷體" w:hint="eastAsia"/>
              </w:rPr>
              <w:t>(訖)(</w:t>
            </w:r>
            <w:proofErr w:type="spellStart"/>
            <w:r w:rsidR="0071545F" w:rsidRPr="0078018B">
              <w:rPr>
                <w:rFonts w:ascii="標楷體" w:eastAsia="標楷體" w:hAnsi="標楷體" w:hint="eastAsia"/>
              </w:rPr>
              <w:t>Ne</w:t>
            </w:r>
            <w:r w:rsidR="0071545F" w:rsidRPr="0078018B">
              <w:rPr>
                <w:rFonts w:ascii="標楷體" w:eastAsia="標楷體" w:hAnsi="標楷體"/>
              </w:rPr>
              <w:t>gMain.DeferYMEnd</w:t>
            </w:r>
            <w:proofErr w:type="spellEnd"/>
            <w:r w:rsidR="0071545F" w:rsidRPr="0078018B">
              <w:rPr>
                <w:rFonts w:ascii="標楷體" w:eastAsia="標楷體" w:hAnsi="標楷體"/>
              </w:rPr>
              <w:t>)</w:t>
            </w:r>
            <w:r w:rsidR="0071545F" w:rsidRPr="0078018B">
              <w:rPr>
                <w:rFonts w:ascii="標楷體" w:eastAsia="標楷體" w:hAnsi="標楷體" w:hint="eastAsia"/>
              </w:rPr>
              <w:t>]之間</w:t>
            </w:r>
            <w:r w:rsidR="0071545F">
              <w:rPr>
                <w:rFonts w:ascii="標楷體" w:eastAsia="標楷體" w:hAnsi="標楷體" w:hint="eastAsia"/>
              </w:rPr>
              <w:t>，</w:t>
            </w:r>
            <w:r w:rsidR="0071545F" w:rsidRPr="0078018B">
              <w:rPr>
                <w:rFonts w:ascii="標楷體" w:eastAsia="標楷體" w:hAnsi="標楷體" w:hint="eastAsia"/>
              </w:rPr>
              <w:t>顯示錯誤訊息:</w:t>
            </w:r>
            <w:r w:rsidR="00304B2E">
              <w:rPr>
                <w:rFonts w:ascii="標楷體" w:eastAsia="標楷體" w:hAnsi="標楷體"/>
              </w:rPr>
              <w:br/>
            </w:r>
            <w:r w:rsidR="00304B2E">
              <w:rPr>
                <w:rFonts w:ascii="標楷體" w:eastAsia="標楷體" w:hAnsi="標楷體" w:hint="eastAsia"/>
              </w:rPr>
              <w:t xml:space="preserve"> </w:t>
            </w:r>
            <w:r w:rsidR="0078018B" w:rsidRPr="0078018B">
              <w:rPr>
                <w:rFonts w:ascii="標楷體" w:eastAsia="標楷體" w:hAnsi="標楷體" w:hint="eastAsia"/>
              </w:rPr>
              <w:t>"</w:t>
            </w:r>
            <w:r w:rsidR="0078018B" w:rsidRPr="0078018B">
              <w:rPr>
                <w:rFonts w:ascii="標楷體" w:eastAsia="標楷體" w:hAnsi="標楷體"/>
              </w:rPr>
              <w:t>E0015:</w:t>
            </w:r>
            <w:r w:rsidR="0078018B" w:rsidRPr="0078018B">
              <w:rPr>
                <w:rFonts w:ascii="標楷體" w:eastAsia="標楷體" w:hAnsi="標楷體" w:hint="eastAsia"/>
              </w:rPr>
              <w:t>檢查錯誤(</w:t>
            </w:r>
            <w:r w:rsidR="0078018B" w:rsidRPr="0078018B">
              <w:rPr>
                <w:rFonts w:ascii="標楷體" w:eastAsia="標楷體" w:hAnsi="標楷體" w:hint="eastAsia"/>
                <w:lang w:eastAsia="zh-HK"/>
              </w:rPr>
              <w:t>該案件尚在延期繳款期間，不可設定毀</w:t>
            </w:r>
            <w:r w:rsidR="00304B2E">
              <w:rPr>
                <w:rFonts w:ascii="標楷體" w:eastAsia="標楷體" w:hAnsi="標楷體"/>
                <w:lang w:eastAsia="zh-HK"/>
              </w:rPr>
              <w:br/>
            </w:r>
            <w:r w:rsidR="00304B2E">
              <w:rPr>
                <w:rFonts w:ascii="標楷體" w:eastAsia="標楷體" w:hAnsi="標楷體" w:hint="eastAsia"/>
              </w:rPr>
              <w:t xml:space="preserve"> </w:t>
            </w:r>
            <w:r w:rsidR="0078018B" w:rsidRPr="0078018B">
              <w:rPr>
                <w:rFonts w:ascii="標楷體" w:eastAsia="標楷體" w:hAnsi="標楷體" w:hint="eastAsia"/>
                <w:lang w:eastAsia="zh-HK"/>
              </w:rPr>
              <w:t>諾</w:t>
            </w:r>
            <w:r w:rsidR="0078018B" w:rsidRPr="0078018B">
              <w:rPr>
                <w:rFonts w:ascii="標楷體" w:eastAsia="標楷體" w:hAnsi="標楷體"/>
              </w:rPr>
              <w:t>)</w:t>
            </w:r>
            <w:r w:rsidR="0078018B" w:rsidRPr="0078018B">
              <w:rPr>
                <w:rFonts w:ascii="標楷體" w:eastAsia="標楷體" w:hAnsi="標楷體" w:hint="eastAsia"/>
              </w:rPr>
              <w:t>"</w:t>
            </w:r>
          </w:p>
          <w:p w14:paraId="42D7D511" w14:textId="77777777" w:rsidR="00DB0462" w:rsidRPr="00554A02" w:rsidRDefault="00DB0462" w:rsidP="00DB046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F7CAB41" w14:textId="38EFCA7C" w:rsidR="00A03BCA" w:rsidRPr="0078018B" w:rsidRDefault="00DB0462" w:rsidP="0078018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lastRenderedPageBreak/>
              <w:t>3.修改</w:t>
            </w:r>
            <w:r w:rsidR="0078018B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78018B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78018B" w:rsidRPr="00F24D38">
              <w:rPr>
                <w:rFonts w:ascii="標楷體" w:eastAsia="標楷體" w:hAnsi="標楷體" w:hint="eastAsia"/>
              </w:rPr>
              <w:t>)]</w:t>
            </w:r>
            <w:r w:rsidRPr="00FD3E90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="0078018B" w:rsidRPr="009A5A20">
              <w:rPr>
                <w:rFonts w:ascii="標楷體" w:eastAsia="標楷體" w:hAnsi="標楷體" w:hint="eastAsia"/>
              </w:rPr>
              <w:t>將[債權戶況</w:t>
            </w:r>
            <w:r w:rsidR="0078018B">
              <w:rPr>
                <w:rFonts w:ascii="標楷體" w:eastAsia="標楷體" w:hAnsi="標楷體"/>
              </w:rPr>
              <w:br/>
            </w:r>
            <w:r w:rsidR="0078018B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78018B" w:rsidRPr="009A5A20">
              <w:rPr>
                <w:rFonts w:ascii="標楷體" w:eastAsia="標楷體" w:hAnsi="標楷體" w:hint="eastAsia"/>
              </w:rPr>
              <w:t>Ne</w:t>
            </w:r>
            <w:r w:rsidR="0078018B" w:rsidRPr="009A5A20">
              <w:rPr>
                <w:rFonts w:ascii="標楷體" w:eastAsia="標楷體" w:hAnsi="標楷體"/>
              </w:rPr>
              <w:t>gMain.Status</w:t>
            </w:r>
            <w:proofErr w:type="spellEnd"/>
            <w:r w:rsidR="0078018B" w:rsidRPr="009A5A20">
              <w:rPr>
                <w:rFonts w:ascii="標楷體" w:eastAsia="標楷體" w:hAnsi="標楷體" w:hint="eastAsia"/>
              </w:rPr>
              <w:t>)</w:t>
            </w:r>
            <w:r w:rsidR="0078018B" w:rsidRPr="009A5A20">
              <w:rPr>
                <w:rFonts w:ascii="標楷體" w:eastAsia="標楷體" w:hAnsi="標楷體"/>
              </w:rPr>
              <w:t>]</w:t>
            </w:r>
            <w:r w:rsidR="0078018B" w:rsidRPr="009A5A20">
              <w:rPr>
                <w:rFonts w:ascii="標楷體" w:eastAsia="標楷體" w:hAnsi="標楷體" w:hint="eastAsia"/>
              </w:rPr>
              <w:t>設為[2:毀諾]。</w:t>
            </w:r>
          </w:p>
        </w:tc>
      </w:tr>
      <w:tr w:rsidR="000E1A4B" w:rsidRPr="009A5A20" w14:paraId="67A1C1CA" w14:textId="77777777" w:rsidTr="00707D13">
        <w:tc>
          <w:tcPr>
            <w:tcW w:w="848" w:type="dxa"/>
          </w:tcPr>
          <w:p w14:paraId="18B0A609" w14:textId="6141E25E" w:rsidR="000E1A4B" w:rsidRPr="009A5A20" w:rsidRDefault="000E1A4B" w:rsidP="000E1A4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4BDE74D2" w14:textId="6F154BFF" w:rsidR="000E1A4B" w:rsidRPr="009A5A20" w:rsidRDefault="000E1A4B" w:rsidP="000E1A4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3034760E" w14:textId="1F117A30" w:rsidR="000E1A4B" w:rsidRPr="009A5A20" w:rsidRDefault="000E1A4B" w:rsidP="000E1A4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5700793D" w14:textId="77777777" w:rsidR="000E1A4B" w:rsidRPr="009A5A20" w:rsidRDefault="000E1A4B" w:rsidP="000E1A4B">
      <w:pPr>
        <w:pStyle w:val="17"/>
      </w:pPr>
    </w:p>
    <w:p w14:paraId="4601A955" w14:textId="2519E387" w:rsidR="000812BC" w:rsidRPr="009A5A20" w:rsidRDefault="000E1A4B" w:rsidP="000812BC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F84C5D" w:rsidRPr="009A5A20">
        <w:rPr>
          <w:rFonts w:hint="eastAsia"/>
        </w:rPr>
        <w:t>-毀諾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0812BC" w:rsidRPr="009A5A20" w14:paraId="3C6FF552" w14:textId="77777777" w:rsidTr="00FD0CF1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48CA0E1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0A8AD3D6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0AED5F8F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4F77A7D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812BC" w:rsidRPr="009A5A20" w14:paraId="1CBE10B3" w14:textId="77777777" w:rsidTr="00FD0CF1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2E23266E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1586030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513019A9" w14:textId="5978CDE9" w:rsidR="000812BC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D553F9D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0A762E00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2CF5FCF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89B6FAE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1E1813D8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</w:tr>
      <w:tr w:rsidR="000812BC" w:rsidRPr="009A5A20" w14:paraId="7233C1FA" w14:textId="77777777" w:rsidTr="00FD0CF1">
        <w:trPr>
          <w:trHeight w:val="244"/>
          <w:jc w:val="center"/>
        </w:trPr>
        <w:tc>
          <w:tcPr>
            <w:tcW w:w="456" w:type="dxa"/>
          </w:tcPr>
          <w:p w14:paraId="4293649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B86CC39" w14:textId="437BCEE5" w:rsidR="000812BC" w:rsidRPr="009A5A20" w:rsidRDefault="000812BC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="00FB6E2C"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6D55789A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009A3E" w14:textId="4FB2493D" w:rsidR="000812BC" w:rsidRPr="009A5A20" w:rsidRDefault="008D511B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毀諾</w:t>
            </w:r>
          </w:p>
        </w:tc>
        <w:tc>
          <w:tcPr>
            <w:tcW w:w="2410" w:type="dxa"/>
          </w:tcPr>
          <w:p w14:paraId="4929FE63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B10E8D7" w14:textId="77777777" w:rsidR="000812BC" w:rsidRPr="009A5A20" w:rsidRDefault="000812BC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2C17EE3" w14:textId="77777777" w:rsidR="000812BC" w:rsidRPr="009A5A20" w:rsidRDefault="000812B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42D8AD4" w14:textId="35866D45" w:rsidR="000812BC" w:rsidRPr="009A5A20" w:rsidRDefault="00635D22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FD0CF1" w:rsidRPr="009A5A20" w14:paraId="04149BBC" w14:textId="77777777" w:rsidTr="00014B03">
        <w:trPr>
          <w:trHeight w:val="244"/>
          <w:jc w:val="center"/>
        </w:trPr>
        <w:tc>
          <w:tcPr>
            <w:tcW w:w="456" w:type="dxa"/>
          </w:tcPr>
          <w:p w14:paraId="36FC2F92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03B9C6EA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0910AE71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000D7B3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B5FE624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90CAD13" w14:textId="77777777" w:rsidR="00FD0CF1" w:rsidRPr="009A5A20" w:rsidRDefault="00FD0C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587C03" w14:textId="77777777" w:rsidR="00FD0CF1" w:rsidRPr="009A5A20" w:rsidRDefault="00FD0C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B9A24DB" w14:textId="76DC45D2" w:rsidR="00FD0CF1" w:rsidRPr="001677D0" w:rsidRDefault="00FD0C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384AE04" w14:textId="77777777" w:rsidR="00FD0CF1" w:rsidRPr="00664B92" w:rsidRDefault="00FD0C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FD0CF1" w:rsidRPr="009A5A20" w14:paraId="3A0F5277" w14:textId="77777777" w:rsidTr="00FD0CF1">
        <w:trPr>
          <w:trHeight w:val="244"/>
          <w:jc w:val="center"/>
        </w:trPr>
        <w:tc>
          <w:tcPr>
            <w:tcW w:w="456" w:type="dxa"/>
          </w:tcPr>
          <w:p w14:paraId="5A53521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498172C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061E2DF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D724F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EB2F53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755F9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E141A8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F3BA2CF" w14:textId="35BECAA7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BA09209" w14:textId="6DE1AE79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FD0CF1" w:rsidRPr="009A5A20" w14:paraId="26E7EF4D" w14:textId="77777777" w:rsidTr="00FD0CF1">
        <w:trPr>
          <w:trHeight w:val="244"/>
          <w:jc w:val="center"/>
        </w:trPr>
        <w:tc>
          <w:tcPr>
            <w:tcW w:w="456" w:type="dxa"/>
          </w:tcPr>
          <w:p w14:paraId="78DB67FC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143116B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3A409716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F0FA76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9C5680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354C6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C10686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558E538" w14:textId="674F7416" w:rsidR="00FD0CF1" w:rsidRDefault="00FD0CF1" w:rsidP="00FD0C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20242D3B" w14:textId="7E5E5C13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FD0CF1" w:rsidRPr="009A5A20" w14:paraId="48903514" w14:textId="77777777" w:rsidTr="00FD0CF1">
        <w:trPr>
          <w:trHeight w:val="244"/>
          <w:jc w:val="center"/>
        </w:trPr>
        <w:tc>
          <w:tcPr>
            <w:tcW w:w="456" w:type="dxa"/>
          </w:tcPr>
          <w:p w14:paraId="2AD41FA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26CF633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7D1D55F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77FF0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B7EC991" w14:textId="4CB5E36A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07915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5FDCB8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CFD11BB" w14:textId="76820571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BA3736E" w14:textId="239E1BAF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FD0CF1" w:rsidRPr="009A5A20" w14:paraId="26FD1CE2" w14:textId="77777777" w:rsidTr="00FD0CF1">
        <w:trPr>
          <w:trHeight w:val="244"/>
          <w:jc w:val="center"/>
        </w:trPr>
        <w:tc>
          <w:tcPr>
            <w:tcW w:w="456" w:type="dxa"/>
          </w:tcPr>
          <w:p w14:paraId="5F510C5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4352674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4B50DF3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88F30D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850AFD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76DD4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144854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AD11294" w14:textId="4D5AF13D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E27C6AA" w14:textId="61C283D1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FD0CF1" w:rsidRPr="009A5A20" w14:paraId="47C8CFDD" w14:textId="77777777" w:rsidTr="00FD0CF1">
        <w:trPr>
          <w:trHeight w:val="244"/>
          <w:jc w:val="center"/>
        </w:trPr>
        <w:tc>
          <w:tcPr>
            <w:tcW w:w="456" w:type="dxa"/>
          </w:tcPr>
          <w:p w14:paraId="5749DB9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477B549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6168883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3F30C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D3FFB7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A9FF48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73E0A3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42132B1" w14:textId="1925C8FB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97DBD02" w14:textId="28A28665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.Cu</w:t>
            </w:r>
            <w:r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FD0CF1" w:rsidRPr="009A5A20" w14:paraId="3E9CF8A0" w14:textId="77777777" w:rsidTr="00FD0CF1">
        <w:trPr>
          <w:trHeight w:val="244"/>
          <w:jc w:val="center"/>
        </w:trPr>
        <w:tc>
          <w:tcPr>
            <w:tcW w:w="456" w:type="dxa"/>
          </w:tcPr>
          <w:p w14:paraId="7DDB3ED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5F063A4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0CF6D25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EF586C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0200FC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9096E4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D95E3B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88AE89A" w14:textId="6CBF00B5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40A643E" w14:textId="77777777" w:rsidR="00FD0CF1" w:rsidRPr="00664B92" w:rsidRDefault="00FD0CF1" w:rsidP="00FD0CF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653508BC" w14:textId="1DB46196" w:rsidR="00FD0CF1" w:rsidRPr="00635D22" w:rsidRDefault="00FD0CF1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</w:t>
            </w:r>
            <w:r w:rsidRPr="00635D22">
              <w:rPr>
                <w:rFonts w:ascii="標楷體" w:eastAsia="標楷體" w:hAnsi="標楷體" w:hint="eastAsia"/>
              </w:rPr>
              <w:t>.</w:t>
            </w:r>
            <w:r w:rsidRPr="00635D22">
              <w:rPr>
                <w:rFonts w:ascii="標楷體" w:eastAsia="標楷體" w:hAnsi="標楷體"/>
              </w:rPr>
              <w:t>PayerCustNo</w:t>
            </w:r>
          </w:p>
        </w:tc>
      </w:tr>
      <w:tr w:rsidR="00FD0CF1" w:rsidRPr="009A5A20" w14:paraId="2B183653" w14:textId="77777777" w:rsidTr="00FD0CF1">
        <w:trPr>
          <w:trHeight w:val="244"/>
          <w:jc w:val="center"/>
        </w:trPr>
        <w:tc>
          <w:tcPr>
            <w:tcW w:w="456" w:type="dxa"/>
          </w:tcPr>
          <w:p w14:paraId="26FAF44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047A460D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61DE16A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01895E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A3CB64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2ACF4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5F1483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9833C15" w14:textId="764215AD" w:rsidR="00FD0CF1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37956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F805E5E" w14:textId="076D04CF" w:rsidR="00467FCF" w:rsidRPr="001677D0" w:rsidRDefault="00467FCF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存檔時</w:t>
            </w:r>
            <w:r w:rsidRPr="009A5A20">
              <w:rPr>
                <w:rFonts w:ascii="標楷體" w:eastAsia="標楷體" w:hAnsi="標楷體" w:hint="eastAsia"/>
              </w:rPr>
              <w:t>設為[2:毀諾]</w:t>
            </w:r>
          </w:p>
          <w:p w14:paraId="11A2BC23" w14:textId="2095E05B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D0CF1">
              <w:rPr>
                <w:rFonts w:ascii="標楷體" w:eastAsia="標楷體" w:hAnsi="標楷體"/>
              </w:rPr>
              <w:t>.</w:t>
            </w:r>
            <w:r w:rsidR="00FD0CF1" w:rsidRPr="009A5A20">
              <w:rPr>
                <w:rFonts w:ascii="標楷體" w:eastAsia="標楷體" w:hAnsi="標楷體" w:hint="eastAsia"/>
              </w:rPr>
              <w:t>Ne</w:t>
            </w:r>
            <w:r w:rsidR="00FD0CF1"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FD0CF1" w:rsidRPr="009A5A20" w14:paraId="2298CC8E" w14:textId="77777777" w:rsidTr="00FD0CF1">
        <w:trPr>
          <w:trHeight w:val="244"/>
          <w:jc w:val="center"/>
        </w:trPr>
        <w:tc>
          <w:tcPr>
            <w:tcW w:w="456" w:type="dxa"/>
          </w:tcPr>
          <w:p w14:paraId="5AE8DD0D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32751FD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5252D54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ECC75F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4D6133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3AB1AC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307981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F3137AA" w14:textId="5D120D6F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CB1F88C" w14:textId="4E317196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.De</w:t>
            </w:r>
            <w:r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FD0CF1" w:rsidRPr="009A5A20" w14:paraId="20A23360" w14:textId="77777777" w:rsidTr="00FD0CF1">
        <w:trPr>
          <w:trHeight w:val="244"/>
          <w:jc w:val="center"/>
        </w:trPr>
        <w:tc>
          <w:tcPr>
            <w:tcW w:w="456" w:type="dxa"/>
          </w:tcPr>
          <w:p w14:paraId="5AEC382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3334195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70BC4C1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C0A88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40E6C0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8525336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94EF7DC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D3222AE" w14:textId="5EEADF8C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587AA6E" w14:textId="37696F10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FD0CF1" w:rsidRPr="009A5A20" w14:paraId="6BEA9AB9" w14:textId="77777777" w:rsidTr="00FD0CF1">
        <w:trPr>
          <w:trHeight w:val="244"/>
          <w:jc w:val="center"/>
        </w:trPr>
        <w:tc>
          <w:tcPr>
            <w:tcW w:w="456" w:type="dxa"/>
          </w:tcPr>
          <w:p w14:paraId="0999B58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68D6CD9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139A253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B92CFD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A3CB75C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53241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9CF7ED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3357708" w14:textId="38C259B4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6E009F3" w14:textId="05243431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FD0CF1" w:rsidRPr="009A5A20" w14:paraId="304C9C62" w14:textId="77777777" w:rsidTr="00FD0CF1">
        <w:trPr>
          <w:trHeight w:val="244"/>
          <w:jc w:val="center"/>
        </w:trPr>
        <w:tc>
          <w:tcPr>
            <w:tcW w:w="456" w:type="dxa"/>
          </w:tcPr>
          <w:p w14:paraId="223E972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13</w:t>
            </w:r>
          </w:p>
        </w:tc>
        <w:tc>
          <w:tcPr>
            <w:tcW w:w="1736" w:type="dxa"/>
          </w:tcPr>
          <w:p w14:paraId="563A8FC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1FABD8B6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A56FCC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BBEA8F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6607D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7AEB4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CFFEF5F" w14:textId="5422FC62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18F156A" w14:textId="77777777" w:rsidR="00FD0CF1" w:rsidRPr="00664B92" w:rsidRDefault="00FD0CF1" w:rsidP="00FD0CF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若[變更還款條件日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gMain.ChgCondDate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等於</w:t>
            </w:r>
            <w:r w:rsidRPr="00664B92">
              <w:rPr>
                <w:rFonts w:ascii="標楷體" w:eastAsia="標楷體" w:hAnsi="標楷體"/>
              </w:rPr>
              <w:t>0</w:t>
            </w:r>
            <w:r w:rsidRPr="00664B92">
              <w:rPr>
                <w:rFonts w:ascii="標楷體" w:eastAsia="標楷體" w:hAnsi="標楷體" w:hint="eastAsia"/>
              </w:rPr>
              <w:t>，則隱藏此欄位。</w:t>
            </w:r>
          </w:p>
          <w:p w14:paraId="3FAB78F8" w14:textId="69352765" w:rsidR="00FD0CF1" w:rsidRPr="00635D22" w:rsidRDefault="00FD0CF1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gMain.ChgCondDate</w:t>
            </w:r>
          </w:p>
        </w:tc>
      </w:tr>
      <w:tr w:rsidR="00FD0CF1" w:rsidRPr="009A5A20" w14:paraId="7B6BE277" w14:textId="77777777" w:rsidTr="00FD0CF1">
        <w:trPr>
          <w:trHeight w:val="244"/>
          <w:jc w:val="center"/>
        </w:trPr>
        <w:tc>
          <w:tcPr>
            <w:tcW w:w="456" w:type="dxa"/>
          </w:tcPr>
          <w:p w14:paraId="061830B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6911E9D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6F45E07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C1D20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4A366C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AAD36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7C3070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302C6F1" w14:textId="2A08D266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E5B30CD" w14:textId="6C96D08F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FD0CF1" w:rsidRPr="009A5A20" w14:paraId="76E8ECC3" w14:textId="77777777" w:rsidTr="00FD0CF1">
        <w:trPr>
          <w:trHeight w:val="244"/>
          <w:jc w:val="center"/>
        </w:trPr>
        <w:tc>
          <w:tcPr>
            <w:tcW w:w="456" w:type="dxa"/>
          </w:tcPr>
          <w:p w14:paraId="74DBDFB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3221A23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4F5980E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7B41FF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43A7FED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4A67FD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8413EC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8CE7EC9" w14:textId="16C852C4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DFD3BB8" w14:textId="04E2BE43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FD0CF1" w:rsidRPr="009A5A20" w14:paraId="7E3AF00D" w14:textId="77777777" w:rsidTr="00FD0CF1">
        <w:trPr>
          <w:trHeight w:val="244"/>
          <w:jc w:val="center"/>
        </w:trPr>
        <w:tc>
          <w:tcPr>
            <w:tcW w:w="456" w:type="dxa"/>
          </w:tcPr>
          <w:p w14:paraId="60CFFCD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26236B4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37D7F60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059BC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936984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E7BE9D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2C63949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2B5847B" w14:textId="10CF1CD6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990AC9E" w14:textId="18A85447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FD0CF1" w:rsidRPr="009A5A20" w14:paraId="3B8D019A" w14:textId="77777777" w:rsidTr="00FD0CF1">
        <w:trPr>
          <w:trHeight w:val="244"/>
          <w:jc w:val="center"/>
        </w:trPr>
        <w:tc>
          <w:tcPr>
            <w:tcW w:w="456" w:type="dxa"/>
          </w:tcPr>
          <w:p w14:paraId="36182DF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58A73CE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22D87FA0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6A4F3D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12A78D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6A706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66DDE8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6DE80BB" w14:textId="262FC9AD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85BF9DA" w14:textId="40FD4DF1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FD0CF1" w:rsidRPr="009A5A20" w14:paraId="62446F16" w14:textId="77777777" w:rsidTr="00FD0CF1">
        <w:trPr>
          <w:trHeight w:val="244"/>
          <w:jc w:val="center"/>
        </w:trPr>
        <w:tc>
          <w:tcPr>
            <w:tcW w:w="456" w:type="dxa"/>
          </w:tcPr>
          <w:p w14:paraId="2B834FE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679C49E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71CBCA4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21B075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1F470E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99B92B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58B060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9BD7B5C" w14:textId="5705D9EE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57345AA" w14:textId="35323A36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FD0CF1" w:rsidRPr="009A5A20" w14:paraId="3458650A" w14:textId="77777777" w:rsidTr="00FD0CF1">
        <w:trPr>
          <w:trHeight w:val="244"/>
          <w:jc w:val="center"/>
        </w:trPr>
        <w:tc>
          <w:tcPr>
            <w:tcW w:w="456" w:type="dxa"/>
          </w:tcPr>
          <w:p w14:paraId="7666813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02380105" w14:textId="33EDDEB9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 w:rsidR="00192F1E">
              <w:rPr>
                <w:rFonts w:ascii="標楷體" w:eastAsia="標楷體" w:hAnsi="標楷體" w:hint="eastAsia"/>
              </w:rPr>
              <w:t>/</w:t>
            </w:r>
          </w:p>
          <w:p w14:paraId="398BD636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44A5B4B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4123B2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A731D6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3AFB8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CFB24C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9C4D394" w14:textId="77777777" w:rsidR="00FD0CF1" w:rsidRDefault="00FD0CF1" w:rsidP="00FD0CF1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7EF59DD1" w14:textId="77777777" w:rsidR="00FD0CF1" w:rsidRDefault="00FD0CF1" w:rsidP="00FD0CF1">
            <w:pPr>
              <w:widowControl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5CA801C2" w14:textId="2FB45EF3" w:rsidR="00FD0CF1" w:rsidRPr="00192F1E" w:rsidRDefault="00FD0CF1" w:rsidP="00192F1E">
            <w:pPr>
              <w:widowControl/>
              <w:rPr>
                <w:rFonts w:ascii="標楷體" w:eastAsia="標楷體" w:hAnsi="標楷體"/>
              </w:rPr>
            </w:pPr>
            <w:r w:rsidRPr="00192F1E">
              <w:rPr>
                <w:rFonts w:ascii="標楷體" w:eastAsia="標楷體" w:hAnsi="標楷體"/>
              </w:rPr>
              <w:t>3.</w:t>
            </w:r>
            <w:r w:rsidRPr="00192F1E">
              <w:rPr>
                <w:rFonts w:ascii="標楷體" w:eastAsia="標楷體" w:hAnsi="標楷體" w:hint="eastAsia"/>
              </w:rPr>
              <w:t>Ne</w:t>
            </w:r>
            <w:r w:rsidRPr="00192F1E">
              <w:rPr>
                <w:rFonts w:ascii="標楷體" w:eastAsia="標楷體" w:hAnsi="標楷體"/>
              </w:rPr>
              <w:t>gMain.</w:t>
            </w:r>
            <w:r w:rsidRPr="00192F1E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FD0CF1" w:rsidRPr="009A5A20" w14:paraId="39BFFB56" w14:textId="77777777" w:rsidTr="00FD0CF1">
        <w:trPr>
          <w:trHeight w:val="244"/>
          <w:jc w:val="center"/>
        </w:trPr>
        <w:tc>
          <w:tcPr>
            <w:tcW w:w="456" w:type="dxa"/>
          </w:tcPr>
          <w:p w14:paraId="3E290A3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477AF60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533CDD34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0FF075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2CA046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16BA4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F61D9A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C634EF4" w14:textId="6581A2EC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8D8995E" w14:textId="673B79BE" w:rsidR="00FD0CF1" w:rsidRDefault="00FD0CF1" w:rsidP="00FD0CF1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28AAC122" w14:textId="088083DE" w:rsidR="00FD0CF1" w:rsidRPr="00635D22" w:rsidRDefault="00FD0CF1" w:rsidP="00635D22">
            <w:pPr>
              <w:widowControl/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 w:hint="eastAsia"/>
              </w:rPr>
              <w:t>3</w:t>
            </w:r>
            <w:r w:rsidRPr="00635D22">
              <w:rPr>
                <w:rFonts w:ascii="標楷體" w:eastAsia="標楷體" w:hAnsi="標楷體"/>
              </w:rPr>
              <w:t>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FD0CF1" w:rsidRPr="009A5A20" w14:paraId="403F2D9E" w14:textId="77777777" w:rsidTr="00FD0CF1">
        <w:trPr>
          <w:trHeight w:val="244"/>
          <w:jc w:val="center"/>
        </w:trPr>
        <w:tc>
          <w:tcPr>
            <w:tcW w:w="456" w:type="dxa"/>
          </w:tcPr>
          <w:p w14:paraId="1519DEB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1C830A5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6A2FC9D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5E7BEB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1C4BF2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E66B1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A78ACE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88E8C29" w14:textId="7778C363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B84C9D1" w14:textId="2FA3C980" w:rsidR="00FD0CF1" w:rsidRPr="009A5A20" w:rsidRDefault="00FD0CF1" w:rsidP="00FD0CF1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FD0CF1" w:rsidRPr="009A5A20" w14:paraId="7F49F868" w14:textId="77777777" w:rsidTr="00FD0CF1">
        <w:trPr>
          <w:trHeight w:val="244"/>
          <w:jc w:val="center"/>
        </w:trPr>
        <w:tc>
          <w:tcPr>
            <w:tcW w:w="456" w:type="dxa"/>
          </w:tcPr>
          <w:p w14:paraId="52C5E64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0D212B5C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4C8926E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44A6A53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81D1063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E0A84E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994AB7" w14:textId="77777777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7D41C2E" w14:textId="3F885F5D" w:rsidR="00FD0CF1" w:rsidRPr="009A5A20" w:rsidRDefault="00BC215B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FD0CF1" w:rsidRPr="002C21BA">
              <w:rPr>
                <w:rFonts w:ascii="標楷體" w:eastAsia="標楷體" w:hAnsi="標楷體" w:hint="eastAsia"/>
              </w:rPr>
              <w:t>連結至【</w:t>
            </w:r>
            <w:r w:rsidR="00FD0CF1" w:rsidRPr="002C21BA">
              <w:rPr>
                <w:rFonts w:ascii="標楷體" w:eastAsia="標楷體" w:hAnsi="標楷體"/>
              </w:rPr>
              <w:t>L1</w:t>
            </w:r>
            <w:r w:rsidR="00FD0CF1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FD0CF1" w:rsidRPr="001677D0" w14:paraId="00F79B7A" w14:textId="77777777" w:rsidTr="00014B03">
        <w:trPr>
          <w:trHeight w:val="291"/>
          <w:jc w:val="center"/>
        </w:trPr>
        <w:tc>
          <w:tcPr>
            <w:tcW w:w="456" w:type="dxa"/>
          </w:tcPr>
          <w:p w14:paraId="41A37A80" w14:textId="77777777" w:rsidR="00FD0CF1" w:rsidRPr="001677D0" w:rsidRDefault="00FD0C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74F548D2" w14:textId="38CFB734" w:rsidR="00FD0CF1" w:rsidRPr="00352CED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</w:tc>
      </w:tr>
      <w:tr w:rsidR="00FD0CF1" w:rsidRPr="009A5A20" w14:paraId="502F0479" w14:textId="77777777" w:rsidTr="00FD0CF1">
        <w:trPr>
          <w:trHeight w:val="244"/>
          <w:jc w:val="center"/>
        </w:trPr>
        <w:tc>
          <w:tcPr>
            <w:tcW w:w="456" w:type="dxa"/>
          </w:tcPr>
          <w:p w14:paraId="53CBBCF8" w14:textId="5A8A09FE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4A1D546E" w14:textId="1F44522F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623CCDBC" w14:textId="6D3032B2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1AD93F7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B124F70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7E33F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9C27A6" w14:textId="1B11A03B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E3CB208" w14:textId="0439CFD3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DAA0FDB" w14:textId="49869208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FD0CF1" w:rsidRPr="009A5A20" w14:paraId="28FC76FE" w14:textId="77777777" w:rsidTr="00FD0CF1">
        <w:trPr>
          <w:trHeight w:val="244"/>
          <w:jc w:val="center"/>
        </w:trPr>
        <w:tc>
          <w:tcPr>
            <w:tcW w:w="456" w:type="dxa"/>
          </w:tcPr>
          <w:p w14:paraId="36CB6D79" w14:textId="0832721E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35339ACB" w14:textId="4A9D0E6E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17C61D70" w14:textId="55B80A8B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664144D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86B93C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2122AC5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FF6E62" w14:textId="063F5D6B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7EF81FA" w14:textId="2E6ECAFF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1B3A5C87" w14:textId="08E2AE46" w:rsidR="00FD0CF1" w:rsidRPr="009A5A20" w:rsidRDefault="00FD0CF1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FD0CF1" w:rsidRPr="009A5A20" w14:paraId="08FFCD72" w14:textId="77777777" w:rsidTr="00FD0CF1">
        <w:trPr>
          <w:trHeight w:val="244"/>
          <w:jc w:val="center"/>
        </w:trPr>
        <w:tc>
          <w:tcPr>
            <w:tcW w:w="456" w:type="dxa"/>
          </w:tcPr>
          <w:p w14:paraId="786DC0D7" w14:textId="175CB8BF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258BFEC1" w14:textId="7E5D57AB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06B8F554" w14:textId="2E276EF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A84860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2ED2879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367A2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F836EE" w14:textId="5DF94536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E11FD4" w14:textId="728B88A0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8601484" w14:textId="5D8EE17B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FD0CF1" w:rsidRPr="009A5A20" w14:paraId="68707A49" w14:textId="77777777" w:rsidTr="00FD0CF1">
        <w:trPr>
          <w:trHeight w:val="244"/>
          <w:jc w:val="center"/>
        </w:trPr>
        <w:tc>
          <w:tcPr>
            <w:tcW w:w="456" w:type="dxa"/>
          </w:tcPr>
          <w:p w14:paraId="58793873" w14:textId="6E448FC1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3D7769CC" w14:textId="4D6D00E0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29227EAB" w14:textId="4CF35F49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622B82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02BD558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A476DF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71240D" w14:textId="69C77F5E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56E2BDE" w14:textId="59F8C657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B80D4CD" w14:textId="0E959AA6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FD0CF1" w:rsidRPr="009A5A20" w14:paraId="04A1BB48" w14:textId="77777777" w:rsidTr="00FD0CF1">
        <w:trPr>
          <w:trHeight w:val="244"/>
          <w:jc w:val="center"/>
        </w:trPr>
        <w:tc>
          <w:tcPr>
            <w:tcW w:w="456" w:type="dxa"/>
          </w:tcPr>
          <w:p w14:paraId="3E103D1A" w14:textId="7645ECF3" w:rsidR="00FD0CF1" w:rsidRPr="009A5A20" w:rsidRDefault="00467FCF" w:rsidP="00FD0C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1004EE95" w14:textId="1C5A9239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28417F54" w14:textId="38289642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BE9201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0F41E0E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31FC4A" w14:textId="77777777" w:rsidR="00FD0CF1" w:rsidRPr="009A5A20" w:rsidRDefault="00FD0CF1" w:rsidP="00FD0CF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A890CD" w14:textId="59A845DC" w:rsidR="00FD0CF1" w:rsidRPr="009A5A20" w:rsidRDefault="00FD0CF1" w:rsidP="00FD0CF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78CE8C2" w14:textId="5D09719E" w:rsidR="00FD0CF1" w:rsidRPr="001677D0" w:rsidRDefault="00FD0CF1" w:rsidP="00FD0CF1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F4CE95F" w14:textId="63CA1A2A" w:rsidR="00FD0CF1" w:rsidRPr="009A5A20" w:rsidRDefault="00FD0CF1" w:rsidP="00FD0CF1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467FCF" w:rsidRPr="009A5A20" w14:paraId="276EC579" w14:textId="77777777" w:rsidTr="00FD0CF1">
        <w:trPr>
          <w:trHeight w:val="244"/>
          <w:jc w:val="center"/>
        </w:trPr>
        <w:tc>
          <w:tcPr>
            <w:tcW w:w="456" w:type="dxa"/>
          </w:tcPr>
          <w:p w14:paraId="44790EB3" w14:textId="00EA6481" w:rsidR="00467FCF" w:rsidRPr="009A5A20" w:rsidRDefault="00467FCF" w:rsidP="00467F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7335CA35" w14:textId="7855B702" w:rsidR="00467FCF" w:rsidRPr="009A5A20" w:rsidRDefault="00467FCF" w:rsidP="00467F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719B43A5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C7EFC76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EA82DE1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F50A0B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8F4B1E" w14:textId="1100F3AC" w:rsidR="00467FCF" w:rsidRPr="009A5A20" w:rsidRDefault="00467FCF" w:rsidP="00467F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798C75B" w14:textId="045DD1C2" w:rsidR="00467FCF" w:rsidRPr="001677D0" w:rsidRDefault="00467FCF" w:rsidP="00467F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F41B94E" w14:textId="1B24D457" w:rsidR="00467FCF" w:rsidRPr="001677D0" w:rsidRDefault="00467FCF" w:rsidP="00467F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467FCF" w:rsidRPr="009A5A20" w14:paraId="53E3EFF1" w14:textId="77777777" w:rsidTr="00FD0CF1">
        <w:trPr>
          <w:trHeight w:val="244"/>
          <w:jc w:val="center"/>
        </w:trPr>
        <w:tc>
          <w:tcPr>
            <w:tcW w:w="456" w:type="dxa"/>
          </w:tcPr>
          <w:p w14:paraId="0B9B9D80" w14:textId="53C8D575" w:rsidR="00467FCF" w:rsidRPr="009A5A20" w:rsidRDefault="00467FCF" w:rsidP="00467F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6BF5F098" w14:textId="0B5AC16A" w:rsidR="00467FCF" w:rsidRPr="009A5A20" w:rsidRDefault="00467FCF" w:rsidP="00467F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551BE0CB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98BA30A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CFA818F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1493D5D" w14:textId="77777777" w:rsidR="00467FCF" w:rsidRPr="009A5A20" w:rsidRDefault="00467FCF" w:rsidP="00467F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C400B6" w14:textId="0AFC2FE0" w:rsidR="00467FCF" w:rsidRPr="009A5A20" w:rsidRDefault="00467FCF" w:rsidP="00467F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81766B7" w14:textId="419AFCC9" w:rsidR="00467FCF" w:rsidRPr="001677D0" w:rsidRDefault="00467FCF" w:rsidP="00467F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75C1D7B" w14:textId="34CC8327" w:rsidR="00467FCF" w:rsidRPr="001677D0" w:rsidRDefault="00467FCF" w:rsidP="00467F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2481FCA5" w14:textId="28196C5B" w:rsidR="007367C8" w:rsidRDefault="007367C8">
      <w:pPr>
        <w:widowControl/>
        <w:rPr>
          <w:rFonts w:ascii="標楷體" w:eastAsia="標楷體" w:hAnsi="標楷體"/>
          <w:sz w:val="26"/>
        </w:rPr>
      </w:pPr>
    </w:p>
    <w:p w14:paraId="725EB91F" w14:textId="77777777" w:rsidR="007367C8" w:rsidRDefault="007367C8">
      <w:pPr>
        <w:widowControl/>
        <w:rPr>
          <w:rFonts w:ascii="標楷體" w:eastAsia="標楷體" w:hAnsi="標楷體"/>
          <w:sz w:val="26"/>
        </w:rPr>
      </w:pPr>
      <w:r>
        <w:rPr>
          <w:rFonts w:ascii="標楷體" w:eastAsia="標楷體" w:hAnsi="標楷體"/>
          <w:sz w:val="26"/>
        </w:rPr>
        <w:br w:type="page"/>
      </w:r>
    </w:p>
    <w:p w14:paraId="4BE194E1" w14:textId="77777777" w:rsidR="00331225" w:rsidRPr="009A5A20" w:rsidRDefault="00331225">
      <w:pPr>
        <w:widowControl/>
        <w:rPr>
          <w:rFonts w:ascii="標楷體" w:eastAsia="標楷體" w:hAnsi="標楷體"/>
          <w:sz w:val="26"/>
        </w:rPr>
      </w:pPr>
    </w:p>
    <w:p w14:paraId="54932A3C" w14:textId="4B917605" w:rsidR="00826B91" w:rsidRDefault="00826B91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-取消毀諾</w:t>
      </w:r>
    </w:p>
    <w:p w14:paraId="26696FDD" w14:textId="44ECA06A" w:rsidR="00192F1E" w:rsidRPr="009A5A20" w:rsidRDefault="008104E0" w:rsidP="00192F1E">
      <w:pPr>
        <w:pStyle w:val="a"/>
        <w:numPr>
          <w:ilvl w:val="0"/>
          <w:numId w:val="0"/>
        </w:numPr>
      </w:pPr>
      <w:r w:rsidRPr="009A5A20">
        <w:rPr>
          <w:rFonts w:ascii="標楷體" w:hAnsi="標楷體" w:hint="eastAsia"/>
        </w:rPr>
        <w:t>輸入畫面</w:t>
      </w:r>
      <w:r>
        <w:rPr>
          <w:rFonts w:ascii="標楷體" w:hAnsi="標楷體" w:hint="eastAsia"/>
        </w:rPr>
        <w:t>:</w:t>
      </w:r>
    </w:p>
    <w:p w14:paraId="6D9F3A9E" w14:textId="27EC5F47" w:rsidR="00826B91" w:rsidRPr="009A5A20" w:rsidRDefault="00D46001" w:rsidP="00565379">
      <w:pPr>
        <w:pStyle w:val="17"/>
      </w:pPr>
      <w:r w:rsidRPr="00D46001">
        <w:rPr>
          <w:noProof/>
        </w:rPr>
        <w:drawing>
          <wp:inline distT="0" distB="0" distL="0" distR="0" wp14:anchorId="320FF877" wp14:editId="326A4DBC">
            <wp:extent cx="6479540" cy="368046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723" w14:textId="0739D969" w:rsidR="004228B5" w:rsidRPr="009A5A20" w:rsidRDefault="00666D57" w:rsidP="00565379">
      <w:pPr>
        <w:pStyle w:val="17"/>
      </w:pPr>
      <w:r w:rsidRPr="00666D57">
        <w:rPr>
          <w:noProof/>
        </w:rPr>
        <w:drawing>
          <wp:inline distT="0" distB="0" distL="0" distR="0" wp14:anchorId="515637F5" wp14:editId="28902026">
            <wp:extent cx="6479540" cy="3238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CCD6" w14:textId="5A18E31A" w:rsidR="004228B5" w:rsidRPr="009A5A20" w:rsidRDefault="004228B5" w:rsidP="00565379">
      <w:pPr>
        <w:pStyle w:val="17"/>
      </w:pPr>
    </w:p>
    <w:p w14:paraId="4CC434B4" w14:textId="77777777" w:rsidR="004228B5" w:rsidRPr="009A5A20" w:rsidRDefault="004228B5">
      <w:pPr>
        <w:widowControl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</w:rPr>
        <w:br w:type="page"/>
      </w:r>
    </w:p>
    <w:p w14:paraId="1CD05E26" w14:textId="49E405D2" w:rsidR="00331225" w:rsidRPr="009A5A20" w:rsidRDefault="00331225" w:rsidP="00534800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F84C5D" w:rsidRPr="009A5A20">
        <w:rPr>
          <w:rFonts w:hint="eastAsia"/>
        </w:rPr>
        <w:t>-取消毀諾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331225" w:rsidRPr="009A5A20" w14:paraId="62D2115E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00B8A3A3" w14:textId="77777777" w:rsidR="00331225" w:rsidRPr="009A5A20" w:rsidRDefault="0033122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466A50CC" w14:textId="77777777" w:rsidR="00331225" w:rsidRPr="009A5A20" w:rsidRDefault="0033122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77AA7EDE" w14:textId="77777777" w:rsidR="00331225" w:rsidRPr="009A5A20" w:rsidRDefault="0033122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31225" w:rsidRPr="009A5A20" w14:paraId="153AD617" w14:textId="77777777" w:rsidTr="00707D13">
        <w:tc>
          <w:tcPr>
            <w:tcW w:w="848" w:type="dxa"/>
          </w:tcPr>
          <w:p w14:paraId="2FF133C4" w14:textId="77777777" w:rsidR="00331225" w:rsidRPr="009A5A20" w:rsidRDefault="0033122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35BC044" w14:textId="021F3846" w:rsidR="00331225" w:rsidRPr="009A5A20" w:rsidRDefault="00331225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取消毀諾</w:t>
            </w:r>
          </w:p>
        </w:tc>
        <w:tc>
          <w:tcPr>
            <w:tcW w:w="6985" w:type="dxa"/>
          </w:tcPr>
          <w:p w14:paraId="2F88A4EA" w14:textId="77777777" w:rsidR="00467FCF" w:rsidRDefault="00467FCF" w:rsidP="00467F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282B6705" w14:textId="77777777" w:rsidR="00467FCF" w:rsidRDefault="00467FCF" w:rsidP="00467FCF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241C05A2" w14:textId="38BC50BB" w:rsidR="00467FCF" w:rsidRDefault="00467FCF" w:rsidP="00467FCF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6210D105" w14:textId="5E4A2C70" w:rsidR="00467FCF" w:rsidRDefault="00467FCF" w:rsidP="00467F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存在，不存在</w:t>
            </w:r>
            <w:r w:rsidR="00966871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</w:t>
            </w:r>
            <w:r w:rsidR="00966871">
              <w:rPr>
                <w:rFonts w:ascii="標楷體" w:eastAsia="標楷體" w:hAnsi="標楷體"/>
              </w:rPr>
              <w:br/>
            </w:r>
            <w:r w:rsidR="00966871">
              <w:rPr>
                <w:rFonts w:ascii="標楷體" w:eastAsia="標楷體" w:hAnsi="標楷體" w:hint="eastAsia"/>
              </w:rPr>
              <w:t xml:space="preserve">     </w:t>
            </w:r>
            <w:r w:rsidRPr="00263C20">
              <w:rPr>
                <w:rFonts w:ascii="標楷體" w:eastAsia="標楷體" w:hAnsi="標楷體" w:hint="eastAsia"/>
              </w:rPr>
              <w:t>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5F108F63" w14:textId="6E91A254" w:rsidR="008471F8" w:rsidRDefault="00467FCF" w:rsidP="00304B2E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 w:rsidR="002B6CA1" w:rsidRPr="00F82E02">
              <w:rPr>
                <w:rFonts w:ascii="標楷體" w:eastAsia="標楷體" w:hAnsi="標楷體" w:hint="eastAsia"/>
              </w:rPr>
              <w:t>檢核[債務協商案件主檔(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 w:rsidR="002B6CA1" w:rsidRPr="00F82E02">
              <w:rPr>
                <w:rFonts w:ascii="標楷體" w:eastAsia="標楷體" w:hAnsi="標楷體" w:hint="eastAsia"/>
              </w:rPr>
              <w:t>該[戶號</w:t>
            </w:r>
          </w:p>
          <w:p w14:paraId="786BBA6E" w14:textId="77777777" w:rsidR="008471F8" w:rsidRDefault="008471F8" w:rsidP="00467FCF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2B6CA1" w:rsidRPr="00F82E02">
              <w:rPr>
                <w:rFonts w:ascii="標楷體" w:eastAsia="標楷體" w:hAnsi="標楷體" w:hint="eastAsia"/>
              </w:rPr>
              <w:t>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</w:t>
            </w:r>
            <w:r w:rsidR="002B6CA1" w:rsidRPr="00F82E02">
              <w:rPr>
                <w:rFonts w:ascii="標楷體" w:eastAsia="標楷體" w:hAnsi="標楷體"/>
              </w:rPr>
              <w:t>gMain.CustNo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)]的[債權戶況(</w:t>
            </w:r>
            <w:proofErr w:type="spellStart"/>
            <w:r w:rsidR="002B6CA1" w:rsidRPr="00F82E02">
              <w:rPr>
                <w:rFonts w:ascii="標楷體" w:eastAsia="標楷體" w:hAnsi="標楷體" w:hint="eastAsia"/>
              </w:rPr>
              <w:t>NegMain.Status</w:t>
            </w:r>
            <w:proofErr w:type="spellEnd"/>
            <w:r w:rsidR="002B6CA1" w:rsidRPr="00F82E02">
              <w:rPr>
                <w:rFonts w:ascii="標楷體" w:eastAsia="標楷體" w:hAnsi="標楷體" w:hint="eastAsia"/>
              </w:rPr>
              <w:t>)]是否有</w:t>
            </w:r>
          </w:p>
          <w:p w14:paraId="4FB4A584" w14:textId="06D35C9D" w:rsidR="00467FCF" w:rsidRPr="0078018B" w:rsidRDefault="008471F8" w:rsidP="00467FCF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2B6CA1" w:rsidRPr="00F82E02">
              <w:rPr>
                <w:rFonts w:ascii="標楷體" w:eastAsia="標楷體" w:hAnsi="標楷體" w:hint="eastAsia"/>
              </w:rPr>
              <w:t>[0:正常]的資料，</w:t>
            </w:r>
            <w:r w:rsidR="00966871">
              <w:rPr>
                <w:rFonts w:ascii="標楷體" w:eastAsia="標楷體" w:hAnsi="標楷體" w:hint="eastAsia"/>
              </w:rPr>
              <w:t>存在時</w:t>
            </w:r>
            <w:r w:rsidR="00966871" w:rsidRPr="00F82E02">
              <w:rPr>
                <w:rFonts w:ascii="標楷體" w:eastAsia="標楷體" w:hAnsi="標楷體" w:hint="eastAsia"/>
              </w:rPr>
              <w:t>，</w:t>
            </w:r>
            <w:r w:rsidR="002B6CA1" w:rsidRPr="00F82E02">
              <w:rPr>
                <w:rFonts w:ascii="標楷體" w:eastAsia="標楷體" w:hAnsi="標楷體" w:hint="eastAsia"/>
              </w:rPr>
              <w:t>則顯示錯誤訊息:"</w:t>
            </w:r>
            <w:r w:rsidRPr="00263C20">
              <w:rPr>
                <w:rFonts w:ascii="標楷體" w:eastAsia="標楷體" w:hAnsi="標楷體"/>
              </w:rPr>
              <w:t>E0015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檢查</w:t>
            </w:r>
            <w:r w:rsidR="00E10955">
              <w:rPr>
                <w:rFonts w:ascii="標楷體" w:eastAsia="標楷體" w:hAnsi="標楷體"/>
              </w:rPr>
              <w:br/>
            </w:r>
            <w:r w:rsidR="00E10955">
              <w:rPr>
                <w:rFonts w:ascii="標楷體" w:eastAsia="標楷體" w:hAnsi="標楷體" w:hint="eastAsia"/>
              </w:rPr>
              <w:t xml:space="preserve"> </w:t>
            </w:r>
            <w:r w:rsidRPr="00263C20">
              <w:rPr>
                <w:rFonts w:ascii="標楷體" w:eastAsia="標楷體" w:hAnsi="標楷體" w:hint="eastAsia"/>
              </w:rPr>
              <w:t>錯誤</w:t>
            </w:r>
            <w:r w:rsidR="002B6CA1" w:rsidRPr="00F82E02">
              <w:rPr>
                <w:rFonts w:ascii="標楷體" w:eastAsia="標楷體" w:hAnsi="標楷體" w:hint="eastAsia"/>
              </w:rPr>
              <w:t>(尚有正常繳款的債權資料)"</w:t>
            </w:r>
          </w:p>
          <w:p w14:paraId="603EA3A6" w14:textId="77777777" w:rsidR="00467FCF" w:rsidRPr="00554A02" w:rsidRDefault="00467FCF" w:rsidP="00467FC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9741448" w14:textId="5061F623" w:rsidR="00331225" w:rsidRPr="00467FCF" w:rsidRDefault="00467FCF" w:rsidP="00467FCF">
            <w:pPr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t>3.修改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Pr="00FD3E90">
              <w:rPr>
                <w:rFonts w:ascii="標楷體" w:eastAsia="標楷體" w:hAnsi="標楷體" w:hint="eastAsia"/>
                <w:lang w:eastAsia="zh-HK"/>
              </w:rPr>
              <w:t>資料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將[債權戶況</w:t>
            </w:r>
            <w:r>
              <w:rPr>
                <w:rFonts w:ascii="標楷體" w:eastAsia="標楷體" w:hAnsi="標楷體"/>
              </w:rPr>
              <w:br/>
            </w:r>
            <w:r w:rsidR="008471F8"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gMain.Status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設為[</w:t>
            </w:r>
            <w:r>
              <w:rPr>
                <w:rFonts w:ascii="標楷體" w:eastAsia="標楷體" w:hAnsi="標楷體" w:hint="eastAsia"/>
              </w:rPr>
              <w:t>0</w:t>
            </w:r>
            <w:r w:rsidRPr="009A5A20"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</w:rPr>
              <w:t>正常</w:t>
            </w:r>
            <w:r w:rsidRPr="009A5A20">
              <w:rPr>
                <w:rFonts w:ascii="標楷體" w:eastAsia="標楷體" w:hAnsi="標楷體" w:hint="eastAsia"/>
              </w:rPr>
              <w:t>]。</w:t>
            </w:r>
          </w:p>
        </w:tc>
      </w:tr>
      <w:tr w:rsidR="00331225" w:rsidRPr="009A5A20" w14:paraId="5FFA3DB1" w14:textId="77777777" w:rsidTr="00707D13">
        <w:tc>
          <w:tcPr>
            <w:tcW w:w="848" w:type="dxa"/>
          </w:tcPr>
          <w:p w14:paraId="0D33F239" w14:textId="77777777" w:rsidR="00331225" w:rsidRPr="009A5A20" w:rsidRDefault="0033122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1CE01B39" w14:textId="77777777" w:rsidR="00331225" w:rsidRPr="009A5A20" w:rsidRDefault="00331225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5C811B1E" w14:textId="77777777" w:rsidR="00331225" w:rsidRPr="009A5A20" w:rsidRDefault="00331225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1E1D8971" w14:textId="77777777" w:rsidR="00331225" w:rsidRPr="009A5A20" w:rsidRDefault="00331225" w:rsidP="00331225">
      <w:pPr>
        <w:pStyle w:val="17"/>
      </w:pPr>
    </w:p>
    <w:p w14:paraId="6EA04B2A" w14:textId="0546416A" w:rsidR="008D511B" w:rsidRDefault="00331225" w:rsidP="008D511B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F84C5D" w:rsidRPr="009A5A20">
        <w:rPr>
          <w:rFonts w:hint="eastAsia"/>
        </w:rPr>
        <w:t>-取消毀諾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D91BF1" w:rsidRPr="009A5A20" w14:paraId="18030AD2" w14:textId="77777777" w:rsidTr="00014B03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1F5BCB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1B568BF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6244F68C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0AB334F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91BF1" w:rsidRPr="009A5A20" w14:paraId="008F6D71" w14:textId="77777777" w:rsidTr="00014B03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7C2EB2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1BC3772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34BFF4E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3232FE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37F1F05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579ED6C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3A29CF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106B545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</w:tr>
      <w:tr w:rsidR="00D91BF1" w:rsidRPr="009A5A20" w14:paraId="0496A516" w14:textId="77777777" w:rsidTr="00014B03">
        <w:trPr>
          <w:trHeight w:val="244"/>
          <w:jc w:val="center"/>
        </w:trPr>
        <w:tc>
          <w:tcPr>
            <w:tcW w:w="456" w:type="dxa"/>
          </w:tcPr>
          <w:p w14:paraId="196647B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03DB06A4" w14:textId="4E3607D4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="00FB6E2C"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049A6C8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432A70" w14:textId="1799660A" w:rsidR="00D91BF1" w:rsidRPr="00192F1E" w:rsidRDefault="00192F1E" w:rsidP="00014B03">
            <w:pPr>
              <w:rPr>
                <w:rFonts w:ascii="標楷體" w:eastAsia="標楷體" w:hAnsi="標楷體"/>
              </w:rPr>
            </w:pPr>
            <w:r w:rsidRPr="00192F1E">
              <w:rPr>
                <w:rFonts w:ascii="標楷體" w:eastAsia="標楷體" w:hAnsi="標楷體" w:hint="eastAsia"/>
              </w:rPr>
              <w:t>取消</w:t>
            </w:r>
            <w:r w:rsidR="00D91BF1" w:rsidRPr="00192F1E">
              <w:rPr>
                <w:rFonts w:ascii="標楷體" w:eastAsia="標楷體" w:hAnsi="標楷體" w:hint="eastAsia"/>
              </w:rPr>
              <w:t>毀諾</w:t>
            </w:r>
          </w:p>
        </w:tc>
        <w:tc>
          <w:tcPr>
            <w:tcW w:w="2410" w:type="dxa"/>
          </w:tcPr>
          <w:p w14:paraId="32BFD84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D8E5D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F704C0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27DF116" w14:textId="14BD0CB0" w:rsidR="00D91BF1" w:rsidRPr="009A5A20" w:rsidRDefault="00635D22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D91BF1" w:rsidRPr="009A5A20" w14:paraId="668A9DE3" w14:textId="77777777" w:rsidTr="00014B03">
        <w:trPr>
          <w:trHeight w:val="244"/>
          <w:jc w:val="center"/>
        </w:trPr>
        <w:tc>
          <w:tcPr>
            <w:tcW w:w="456" w:type="dxa"/>
          </w:tcPr>
          <w:p w14:paraId="2247EEC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3CA0502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6D30A48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25A16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4AE6AC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4407B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6E92875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9C2120D" w14:textId="6ACCBF00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53B7F2C" w14:textId="77777777" w:rsidR="00D91BF1" w:rsidRPr="00664B92" w:rsidRDefault="00D91B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D91BF1" w:rsidRPr="009A5A20" w14:paraId="417FCA20" w14:textId="77777777" w:rsidTr="00014B03">
        <w:trPr>
          <w:trHeight w:val="244"/>
          <w:jc w:val="center"/>
        </w:trPr>
        <w:tc>
          <w:tcPr>
            <w:tcW w:w="456" w:type="dxa"/>
          </w:tcPr>
          <w:p w14:paraId="6ED804A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70383A4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3821E46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443F6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04203A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93DDD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B23A5A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755FD8" w14:textId="21652B9F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7EAB07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D91BF1" w:rsidRPr="009A5A20" w14:paraId="3A74866A" w14:textId="77777777" w:rsidTr="00014B03">
        <w:trPr>
          <w:trHeight w:val="244"/>
          <w:jc w:val="center"/>
        </w:trPr>
        <w:tc>
          <w:tcPr>
            <w:tcW w:w="456" w:type="dxa"/>
          </w:tcPr>
          <w:p w14:paraId="5E79F6C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07FC2EB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709A06B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FF7BB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739ACA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AA0D9E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D47A4F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D653185" w14:textId="030D92CC" w:rsidR="00D91BF1" w:rsidRDefault="00D91BF1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1E2988D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D91BF1" w:rsidRPr="009A5A20" w14:paraId="0A08E9AD" w14:textId="77777777" w:rsidTr="00014B03">
        <w:trPr>
          <w:trHeight w:val="244"/>
          <w:jc w:val="center"/>
        </w:trPr>
        <w:tc>
          <w:tcPr>
            <w:tcW w:w="456" w:type="dxa"/>
          </w:tcPr>
          <w:p w14:paraId="23555B3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1C99042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354033D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B118E6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B8FFFD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55FA6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72FBAF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D2E3500" w14:textId="5EE9C2CA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0B4255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D91BF1" w:rsidRPr="009A5A20" w14:paraId="3D9171FF" w14:textId="77777777" w:rsidTr="00014B03">
        <w:trPr>
          <w:trHeight w:val="244"/>
          <w:jc w:val="center"/>
        </w:trPr>
        <w:tc>
          <w:tcPr>
            <w:tcW w:w="456" w:type="dxa"/>
          </w:tcPr>
          <w:p w14:paraId="12F9436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7F9A962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688080E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4DD490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8474CB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257B52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CE098A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50C196" w14:textId="0BCD44C6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51F51C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D91BF1" w:rsidRPr="009A5A20" w14:paraId="64C0E5DC" w14:textId="77777777" w:rsidTr="00014B03">
        <w:trPr>
          <w:trHeight w:val="244"/>
          <w:jc w:val="center"/>
        </w:trPr>
        <w:tc>
          <w:tcPr>
            <w:tcW w:w="456" w:type="dxa"/>
          </w:tcPr>
          <w:p w14:paraId="0FCF25A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18E3F4E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7C36D9B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4C451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C03289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039339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7E43E2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FFF2F4F" w14:textId="1A91B351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BC6CD5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.Cu</w:t>
            </w:r>
            <w:r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D91BF1" w:rsidRPr="009A5A20" w14:paraId="558D361A" w14:textId="77777777" w:rsidTr="00014B03">
        <w:trPr>
          <w:trHeight w:val="244"/>
          <w:jc w:val="center"/>
        </w:trPr>
        <w:tc>
          <w:tcPr>
            <w:tcW w:w="456" w:type="dxa"/>
          </w:tcPr>
          <w:p w14:paraId="573F25E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2C9DE7D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40D4ADB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18908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B6C94F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9B4AA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8BC5BB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42D617E" w14:textId="14FFA94D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C01C7FC" w14:textId="77777777" w:rsidR="00D91BF1" w:rsidRPr="00664B92" w:rsidRDefault="00D91BF1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lastRenderedPageBreak/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5B61E4A3" w14:textId="77777777" w:rsidR="00D91BF1" w:rsidRPr="00635D22" w:rsidRDefault="00D91BF1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</w:t>
            </w:r>
            <w:r w:rsidRPr="00635D22">
              <w:rPr>
                <w:rFonts w:ascii="標楷體" w:eastAsia="標楷體" w:hAnsi="標楷體" w:hint="eastAsia"/>
              </w:rPr>
              <w:t>.</w:t>
            </w:r>
            <w:r w:rsidRPr="00635D22">
              <w:rPr>
                <w:rFonts w:ascii="標楷體" w:eastAsia="標楷體" w:hAnsi="標楷體"/>
              </w:rPr>
              <w:t>PayerCustNo</w:t>
            </w:r>
          </w:p>
        </w:tc>
      </w:tr>
      <w:tr w:rsidR="00D91BF1" w:rsidRPr="009A5A20" w14:paraId="5FAB221C" w14:textId="77777777" w:rsidTr="00014B03">
        <w:trPr>
          <w:trHeight w:val="244"/>
          <w:jc w:val="center"/>
        </w:trPr>
        <w:tc>
          <w:tcPr>
            <w:tcW w:w="456" w:type="dxa"/>
          </w:tcPr>
          <w:p w14:paraId="25616B1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36" w:type="dxa"/>
          </w:tcPr>
          <w:p w14:paraId="2555736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5A38CC1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FF9BB5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A94A23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31F045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7F790CC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F7AA552" w14:textId="09A8509B" w:rsidR="00D91BF1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F251201" w14:textId="7DB14474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存檔時</w:t>
            </w:r>
            <w:r w:rsidRPr="009A5A20">
              <w:rPr>
                <w:rFonts w:ascii="標楷體" w:eastAsia="標楷體" w:hAnsi="標楷體" w:hint="eastAsia"/>
              </w:rPr>
              <w:t>設為[</w:t>
            </w:r>
            <w:r>
              <w:rPr>
                <w:rFonts w:ascii="標楷體" w:eastAsia="標楷體" w:hAnsi="標楷體" w:hint="eastAsia"/>
              </w:rPr>
              <w:t>0</w:t>
            </w:r>
            <w:r w:rsidRPr="009A5A20"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</w:rPr>
              <w:t>正常</w:t>
            </w:r>
            <w:r w:rsidRPr="009A5A20">
              <w:rPr>
                <w:rFonts w:ascii="標楷體" w:eastAsia="標楷體" w:hAnsi="標楷體" w:hint="eastAsia"/>
              </w:rPr>
              <w:t>]</w:t>
            </w:r>
          </w:p>
          <w:p w14:paraId="2C309AB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D91BF1" w:rsidRPr="009A5A20" w14:paraId="12B40A69" w14:textId="77777777" w:rsidTr="00014B03">
        <w:trPr>
          <w:trHeight w:val="244"/>
          <w:jc w:val="center"/>
        </w:trPr>
        <w:tc>
          <w:tcPr>
            <w:tcW w:w="456" w:type="dxa"/>
          </w:tcPr>
          <w:p w14:paraId="434873A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4D897B3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2E49245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03969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FB3E94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0A2AC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170AA6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00068A9" w14:textId="28F4B6FB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ABBD3A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.De</w:t>
            </w:r>
            <w:r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D91BF1" w:rsidRPr="009A5A20" w14:paraId="203643D7" w14:textId="77777777" w:rsidTr="00014B03">
        <w:trPr>
          <w:trHeight w:val="244"/>
          <w:jc w:val="center"/>
        </w:trPr>
        <w:tc>
          <w:tcPr>
            <w:tcW w:w="456" w:type="dxa"/>
          </w:tcPr>
          <w:p w14:paraId="2000161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3E5D4AA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1C06972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3E197D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08C24A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66B79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9DFA0B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D8E37D5" w14:textId="344B73E7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400DD4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D91BF1" w:rsidRPr="009A5A20" w14:paraId="37AC42B3" w14:textId="77777777" w:rsidTr="00014B03">
        <w:trPr>
          <w:trHeight w:val="244"/>
          <w:jc w:val="center"/>
        </w:trPr>
        <w:tc>
          <w:tcPr>
            <w:tcW w:w="456" w:type="dxa"/>
          </w:tcPr>
          <w:p w14:paraId="5CD54E6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7E2E4B5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510E2F9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84470A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4A1698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F59BA0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438167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8C82FD9" w14:textId="5E77574F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2E0731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D91BF1" w:rsidRPr="009A5A20" w14:paraId="67306C92" w14:textId="77777777" w:rsidTr="00014B03">
        <w:trPr>
          <w:trHeight w:val="244"/>
          <w:jc w:val="center"/>
        </w:trPr>
        <w:tc>
          <w:tcPr>
            <w:tcW w:w="456" w:type="dxa"/>
          </w:tcPr>
          <w:p w14:paraId="6687A4D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7CCBC7C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30BD4C2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1E789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105E4B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243DD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65102A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F29D16E" w14:textId="2C3D67B8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2544F50" w14:textId="77777777" w:rsidR="00D91BF1" w:rsidRPr="00664B92" w:rsidRDefault="00D91BF1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若[變更還款條件日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gMain.ChgCondDate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等於</w:t>
            </w:r>
            <w:r w:rsidRPr="00664B92">
              <w:rPr>
                <w:rFonts w:ascii="標楷體" w:eastAsia="標楷體" w:hAnsi="標楷體"/>
              </w:rPr>
              <w:t>0</w:t>
            </w:r>
            <w:r w:rsidRPr="00664B92">
              <w:rPr>
                <w:rFonts w:ascii="標楷體" w:eastAsia="標楷體" w:hAnsi="標楷體" w:hint="eastAsia"/>
              </w:rPr>
              <w:t>，則隱藏此欄位。</w:t>
            </w:r>
          </w:p>
          <w:p w14:paraId="37738E8C" w14:textId="77777777" w:rsidR="00D91BF1" w:rsidRPr="00635D22" w:rsidRDefault="00D91BF1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gMain.ChgCondDate</w:t>
            </w:r>
          </w:p>
        </w:tc>
      </w:tr>
      <w:tr w:rsidR="00D91BF1" w:rsidRPr="009A5A20" w14:paraId="4673B8C4" w14:textId="77777777" w:rsidTr="00014B03">
        <w:trPr>
          <w:trHeight w:val="244"/>
          <w:jc w:val="center"/>
        </w:trPr>
        <w:tc>
          <w:tcPr>
            <w:tcW w:w="456" w:type="dxa"/>
          </w:tcPr>
          <w:p w14:paraId="47C2037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790BD1A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5577FE2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5E782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E33993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8B117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E2A5E72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A760F2F" w14:textId="32AE4FB8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E315AC2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D91BF1" w:rsidRPr="009A5A20" w14:paraId="7E8F24B7" w14:textId="77777777" w:rsidTr="00014B03">
        <w:trPr>
          <w:trHeight w:val="244"/>
          <w:jc w:val="center"/>
        </w:trPr>
        <w:tc>
          <w:tcPr>
            <w:tcW w:w="456" w:type="dxa"/>
          </w:tcPr>
          <w:p w14:paraId="60840D7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4504AAE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5F1C32C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D41F1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FB943F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7144A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649B0E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B9D4BBE" w14:textId="4DA3877B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C6F8D5F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D91BF1" w:rsidRPr="009A5A20" w14:paraId="386C35ED" w14:textId="77777777" w:rsidTr="00014B03">
        <w:trPr>
          <w:trHeight w:val="244"/>
          <w:jc w:val="center"/>
        </w:trPr>
        <w:tc>
          <w:tcPr>
            <w:tcW w:w="456" w:type="dxa"/>
          </w:tcPr>
          <w:p w14:paraId="54806AF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5D93F0D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0F8AB4D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749061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77C1DC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8EA78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EBD5F72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2039937" w14:textId="5E636F08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F19B61D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D91BF1" w:rsidRPr="009A5A20" w14:paraId="1C9366CA" w14:textId="77777777" w:rsidTr="00014B03">
        <w:trPr>
          <w:trHeight w:val="244"/>
          <w:jc w:val="center"/>
        </w:trPr>
        <w:tc>
          <w:tcPr>
            <w:tcW w:w="456" w:type="dxa"/>
          </w:tcPr>
          <w:p w14:paraId="2A5D923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62BE84D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41FB35E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D4F93D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0E69BE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F7EB1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02F36C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741722A" w14:textId="27733D3C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4C59FE2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D91BF1" w:rsidRPr="009A5A20" w14:paraId="27F6F409" w14:textId="77777777" w:rsidTr="00014B03">
        <w:trPr>
          <w:trHeight w:val="244"/>
          <w:jc w:val="center"/>
        </w:trPr>
        <w:tc>
          <w:tcPr>
            <w:tcW w:w="456" w:type="dxa"/>
          </w:tcPr>
          <w:p w14:paraId="5DDB040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3635BC8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468DA3C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D0563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D87744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84F03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00EDDC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9B1F660" w14:textId="06C911A5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B459878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D91BF1" w:rsidRPr="009A5A20" w14:paraId="597B578F" w14:textId="77777777" w:rsidTr="00014B03">
        <w:trPr>
          <w:trHeight w:val="244"/>
          <w:jc w:val="center"/>
        </w:trPr>
        <w:tc>
          <w:tcPr>
            <w:tcW w:w="456" w:type="dxa"/>
          </w:tcPr>
          <w:p w14:paraId="47FCB8D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08EE0209" w14:textId="67AF60B6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 w:rsidR="00AA1472">
              <w:rPr>
                <w:rFonts w:ascii="標楷體" w:eastAsia="標楷體" w:hAnsi="標楷體" w:hint="eastAsia"/>
              </w:rPr>
              <w:t>/</w:t>
            </w:r>
          </w:p>
          <w:p w14:paraId="2DD0BD3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3BF84F7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0E13B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7178B9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5291C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3AF06B6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CA14D49" w14:textId="77777777" w:rsidR="00D91BF1" w:rsidRDefault="00D91BF1" w:rsidP="00014B0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431EA2D7" w14:textId="77777777" w:rsidR="00D91BF1" w:rsidRDefault="00D91BF1" w:rsidP="00014B03">
            <w:pPr>
              <w:widowControl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0959EA3A" w14:textId="77777777" w:rsidR="00D91BF1" w:rsidRPr="00635D22" w:rsidRDefault="00D91BF1" w:rsidP="00635D22">
            <w:pPr>
              <w:widowControl/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lastRenderedPageBreak/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D91BF1" w:rsidRPr="009A5A20" w14:paraId="0E6156AC" w14:textId="77777777" w:rsidTr="00014B03">
        <w:trPr>
          <w:trHeight w:val="244"/>
          <w:jc w:val="center"/>
        </w:trPr>
        <w:tc>
          <w:tcPr>
            <w:tcW w:w="456" w:type="dxa"/>
          </w:tcPr>
          <w:p w14:paraId="6BDAF46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1736" w:type="dxa"/>
          </w:tcPr>
          <w:p w14:paraId="49DEB2A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7F78F3D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E2FF91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172D93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E03FD3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A1689CA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DB0DD8E" w14:textId="46E63B8F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5305BE3" w14:textId="54798AF7" w:rsidR="00D91BF1" w:rsidRDefault="00D91BF1" w:rsidP="00014B0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5B42025B" w14:textId="77777777" w:rsidR="00D91BF1" w:rsidRPr="00635D22" w:rsidRDefault="00D91BF1" w:rsidP="00635D22">
            <w:pPr>
              <w:widowControl/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 w:hint="eastAsia"/>
              </w:rPr>
              <w:t>3</w:t>
            </w:r>
            <w:r w:rsidRPr="00635D22">
              <w:rPr>
                <w:rFonts w:ascii="標楷體" w:eastAsia="標楷體" w:hAnsi="標楷體"/>
              </w:rPr>
              <w:t>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D91BF1" w:rsidRPr="009A5A20" w14:paraId="793A8BC6" w14:textId="77777777" w:rsidTr="00014B03">
        <w:trPr>
          <w:trHeight w:val="244"/>
          <w:jc w:val="center"/>
        </w:trPr>
        <w:tc>
          <w:tcPr>
            <w:tcW w:w="456" w:type="dxa"/>
          </w:tcPr>
          <w:p w14:paraId="4746B06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7DE9D71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0EEDD41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ED5EE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15F804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C8863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D10FAC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952F55A" w14:textId="388963AA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E9B5C8F" w14:textId="77777777" w:rsidR="00D91BF1" w:rsidRPr="009A5A20" w:rsidRDefault="00D91BF1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D91BF1" w:rsidRPr="009A5A20" w14:paraId="79398870" w14:textId="77777777" w:rsidTr="00014B03">
        <w:trPr>
          <w:trHeight w:val="244"/>
          <w:jc w:val="center"/>
        </w:trPr>
        <w:tc>
          <w:tcPr>
            <w:tcW w:w="456" w:type="dxa"/>
          </w:tcPr>
          <w:p w14:paraId="5611231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6A7CF6D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5717424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32561D9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CB92EF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4BE47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898E0B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91AEE6C" w14:textId="6FB92D1B" w:rsidR="00D91BF1" w:rsidRPr="009A5A20" w:rsidRDefault="00BC215B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D91BF1" w:rsidRPr="002C21BA">
              <w:rPr>
                <w:rFonts w:ascii="標楷體" w:eastAsia="標楷體" w:hAnsi="標楷體" w:hint="eastAsia"/>
              </w:rPr>
              <w:t>連結至【</w:t>
            </w:r>
            <w:r w:rsidR="00D91BF1" w:rsidRPr="002C21BA">
              <w:rPr>
                <w:rFonts w:ascii="標楷體" w:eastAsia="標楷體" w:hAnsi="標楷體"/>
              </w:rPr>
              <w:t>L1</w:t>
            </w:r>
            <w:r w:rsidR="00D91BF1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D91BF1" w:rsidRPr="001677D0" w14:paraId="5C829830" w14:textId="77777777" w:rsidTr="00014B03">
        <w:trPr>
          <w:trHeight w:val="291"/>
          <w:jc w:val="center"/>
        </w:trPr>
        <w:tc>
          <w:tcPr>
            <w:tcW w:w="456" w:type="dxa"/>
          </w:tcPr>
          <w:p w14:paraId="2F341D69" w14:textId="77777777" w:rsidR="00D91BF1" w:rsidRPr="001677D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7D590E32" w14:textId="77777777" w:rsidR="00D91BF1" w:rsidRPr="00352CED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</w:tc>
      </w:tr>
      <w:tr w:rsidR="00D91BF1" w:rsidRPr="009A5A20" w14:paraId="21C9B3A8" w14:textId="77777777" w:rsidTr="00014B03">
        <w:trPr>
          <w:trHeight w:val="244"/>
          <w:jc w:val="center"/>
        </w:trPr>
        <w:tc>
          <w:tcPr>
            <w:tcW w:w="456" w:type="dxa"/>
          </w:tcPr>
          <w:p w14:paraId="1915456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601348D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5EDE5F8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04C9A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6B95AF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E4B31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B84E81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A88514" w14:textId="23242E63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C061E6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D91BF1" w:rsidRPr="009A5A20" w14:paraId="1803D2FB" w14:textId="77777777" w:rsidTr="00014B03">
        <w:trPr>
          <w:trHeight w:val="244"/>
          <w:jc w:val="center"/>
        </w:trPr>
        <w:tc>
          <w:tcPr>
            <w:tcW w:w="456" w:type="dxa"/>
          </w:tcPr>
          <w:p w14:paraId="51FE042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18F14680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7B2A4E2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105FE9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E04FCE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68565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C5D2E0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937B1D9" w14:textId="4B7ECCCA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38AE7679" w14:textId="6F280025" w:rsidR="00D91BF1" w:rsidRPr="009A5A20" w:rsidRDefault="00D91BF1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D91BF1" w:rsidRPr="009A5A20" w14:paraId="13D39FF4" w14:textId="77777777" w:rsidTr="00014B03">
        <w:trPr>
          <w:trHeight w:val="244"/>
          <w:jc w:val="center"/>
        </w:trPr>
        <w:tc>
          <w:tcPr>
            <w:tcW w:w="456" w:type="dxa"/>
          </w:tcPr>
          <w:p w14:paraId="65C1A48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50D285F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376B5A2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C6DA3A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52C9E6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C4BF1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E48723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B212E1F" w14:textId="4476CC28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2F31E0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D91BF1" w:rsidRPr="009A5A20" w14:paraId="23C1F864" w14:textId="77777777" w:rsidTr="00014B03">
        <w:trPr>
          <w:trHeight w:val="244"/>
          <w:jc w:val="center"/>
        </w:trPr>
        <w:tc>
          <w:tcPr>
            <w:tcW w:w="456" w:type="dxa"/>
          </w:tcPr>
          <w:p w14:paraId="38AC09F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3B0716A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19FD014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A26B6E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A432836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6A8239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A12A00B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792AFF3" w14:textId="01820848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174AA9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D91BF1" w:rsidRPr="009A5A20" w14:paraId="50A4163B" w14:textId="77777777" w:rsidTr="00014B03">
        <w:trPr>
          <w:trHeight w:val="244"/>
          <w:jc w:val="center"/>
        </w:trPr>
        <w:tc>
          <w:tcPr>
            <w:tcW w:w="456" w:type="dxa"/>
          </w:tcPr>
          <w:p w14:paraId="6362E65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642CC6B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24D14702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9DE55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3748E6E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88D88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1E82A62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2AEBBEF" w14:textId="469A4667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46C7A7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D91BF1" w:rsidRPr="009A5A20" w14:paraId="3819C928" w14:textId="77777777" w:rsidTr="00014B03">
        <w:trPr>
          <w:trHeight w:val="244"/>
          <w:jc w:val="center"/>
        </w:trPr>
        <w:tc>
          <w:tcPr>
            <w:tcW w:w="456" w:type="dxa"/>
          </w:tcPr>
          <w:p w14:paraId="41F5B9D4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0AE6D3DC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545A4A3B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6DE92D3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3B376E1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6E4617D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7CEAC1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D46A8A1" w14:textId="4DFBE6A5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AC0235E" w14:textId="77777777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D91BF1" w:rsidRPr="009A5A20" w14:paraId="313546E2" w14:textId="77777777" w:rsidTr="00014B03">
        <w:trPr>
          <w:trHeight w:val="244"/>
          <w:jc w:val="center"/>
        </w:trPr>
        <w:tc>
          <w:tcPr>
            <w:tcW w:w="456" w:type="dxa"/>
          </w:tcPr>
          <w:p w14:paraId="5046CEA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4773F088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45DF6CE5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15EB7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D7B5DEF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CF704A" w14:textId="77777777" w:rsidR="00D91BF1" w:rsidRPr="009A5A20" w:rsidRDefault="00D91BF1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13B841" w14:textId="77777777" w:rsidR="00D91BF1" w:rsidRPr="009A5A20" w:rsidRDefault="00D91BF1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C904245" w14:textId="0809E5FD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F82E02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54B34CD" w14:textId="77777777" w:rsidR="00D91BF1" w:rsidRPr="001677D0" w:rsidRDefault="00D91BF1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67FCA04E" w14:textId="68EB4A40" w:rsidR="00E10955" w:rsidRDefault="00E10955">
      <w:pPr>
        <w:widowControl/>
        <w:rPr>
          <w:rFonts w:ascii="標楷體" w:eastAsia="標楷體" w:hAnsi="標楷體"/>
          <w:sz w:val="26"/>
        </w:rPr>
      </w:pPr>
    </w:p>
    <w:p w14:paraId="258C71D0" w14:textId="77777777" w:rsidR="00E10955" w:rsidRDefault="00E10955">
      <w:pPr>
        <w:widowControl/>
        <w:rPr>
          <w:rFonts w:ascii="標楷體" w:eastAsia="標楷體" w:hAnsi="標楷體"/>
          <w:sz w:val="26"/>
        </w:rPr>
      </w:pPr>
      <w:r>
        <w:rPr>
          <w:rFonts w:ascii="標楷體" w:eastAsia="標楷體" w:hAnsi="標楷體"/>
          <w:sz w:val="26"/>
        </w:rPr>
        <w:br w:type="page"/>
      </w:r>
    </w:p>
    <w:p w14:paraId="2E3CADFB" w14:textId="77777777" w:rsidR="00331225" w:rsidRPr="009A5A20" w:rsidRDefault="00331225">
      <w:pPr>
        <w:widowControl/>
        <w:rPr>
          <w:rFonts w:ascii="標楷體" w:eastAsia="標楷體" w:hAnsi="標楷體"/>
          <w:sz w:val="26"/>
        </w:rPr>
      </w:pPr>
    </w:p>
    <w:p w14:paraId="2CE3B9C9" w14:textId="675415A1" w:rsidR="00826B91" w:rsidRPr="009A5A20" w:rsidRDefault="00826B91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-變更還款條件</w:t>
      </w:r>
    </w:p>
    <w:p w14:paraId="3C4F6190" w14:textId="68B5E01F" w:rsidR="00826B91" w:rsidRPr="009A5A20" w:rsidRDefault="008104E0" w:rsidP="00565379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23722DFD" w14:textId="48DA6290" w:rsidR="004228B5" w:rsidRPr="009A5A20" w:rsidRDefault="001435BF" w:rsidP="00565379">
      <w:pPr>
        <w:pStyle w:val="17"/>
      </w:pPr>
      <w:r w:rsidRPr="001435BF">
        <w:rPr>
          <w:noProof/>
        </w:rPr>
        <w:drawing>
          <wp:inline distT="0" distB="0" distL="0" distR="0" wp14:anchorId="7D04109D" wp14:editId="6B8C2246">
            <wp:extent cx="6479540" cy="4147185"/>
            <wp:effectExtent l="0" t="0" r="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FDF3" w14:textId="19076C87" w:rsidR="004228B5" w:rsidRPr="009A5A20" w:rsidRDefault="004228B5">
      <w:pPr>
        <w:widowControl/>
        <w:rPr>
          <w:rFonts w:ascii="標楷體" w:eastAsia="標楷體" w:hAnsi="標楷體"/>
          <w:sz w:val="26"/>
        </w:rPr>
      </w:pPr>
    </w:p>
    <w:p w14:paraId="3DAA5F81" w14:textId="008202EE" w:rsidR="006E4698" w:rsidRPr="009A5A20" w:rsidRDefault="006E4698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F84C5D" w:rsidRPr="009A5A20">
        <w:rPr>
          <w:rFonts w:hint="eastAsia"/>
        </w:rPr>
        <w:t>-變更還款條件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E4698" w:rsidRPr="009A5A20" w14:paraId="5E96F6EF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4C1EACD5" w14:textId="77777777" w:rsidR="006E4698" w:rsidRPr="009A5A20" w:rsidRDefault="006E469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4FD94078" w14:textId="77777777" w:rsidR="006E4698" w:rsidRPr="009A5A20" w:rsidRDefault="006E469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5C8B144F" w14:textId="77777777" w:rsidR="006E4698" w:rsidRPr="009A5A20" w:rsidRDefault="006E469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E4698" w:rsidRPr="009A5A20" w14:paraId="72BE7043" w14:textId="77777777" w:rsidTr="00707D13">
        <w:tc>
          <w:tcPr>
            <w:tcW w:w="848" w:type="dxa"/>
          </w:tcPr>
          <w:p w14:paraId="608C1FAA" w14:textId="77777777" w:rsidR="006E4698" w:rsidRPr="009A5A20" w:rsidRDefault="006E469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7AA7ABB9" w14:textId="1B3A0421" w:rsidR="006E4698" w:rsidRPr="009A5A20" w:rsidRDefault="006E4698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</w:t>
            </w:r>
          </w:p>
        </w:tc>
        <w:tc>
          <w:tcPr>
            <w:tcW w:w="6985" w:type="dxa"/>
          </w:tcPr>
          <w:p w14:paraId="296EBD77" w14:textId="77777777" w:rsidR="004E7A58" w:rsidRDefault="004E7A58" w:rsidP="004E7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18673B00" w14:textId="77777777" w:rsidR="004E7A58" w:rsidRDefault="004E7A58" w:rsidP="004E7A58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4B4F2E64" w14:textId="4A2855F1" w:rsidR="004E7A58" w:rsidRDefault="004E7A58" w:rsidP="004E7A5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966871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60F9EED0" w14:textId="09189CF3" w:rsidR="00A32D17" w:rsidRPr="0078018B" w:rsidRDefault="004E7A58" w:rsidP="00A32D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="001C331A">
              <w:rPr>
                <w:rFonts w:ascii="標楷體" w:eastAsia="標楷體" w:hAnsi="標楷體" w:hint="eastAsia"/>
              </w:rPr>
              <w:t>原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在，不存在</w:t>
            </w:r>
            <w:r w:rsidR="00966871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 w:rsidRPr="00F24D38">
              <w:rPr>
                <w:rFonts w:ascii="標楷體" w:eastAsia="標楷體" w:hAnsi="標楷體" w:hint="eastAsia"/>
              </w:rPr>
              <w:t>務協商案件主檔</w:t>
            </w:r>
            <w:r>
              <w:rPr>
                <w:rFonts w:ascii="標楷體" w:eastAsia="標楷體" w:hAnsi="標楷體"/>
              </w:rPr>
              <w:t>)</w:t>
            </w:r>
          </w:p>
          <w:p w14:paraId="0CF44E0C" w14:textId="77777777" w:rsidR="004E7A58" w:rsidRPr="00554A02" w:rsidRDefault="004E7A58" w:rsidP="004E7A5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4484422" w14:textId="7D6A63C8" w:rsidR="00162FAF" w:rsidRPr="00772D5F" w:rsidRDefault="004E7A58" w:rsidP="004E7A58">
            <w:pPr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t>3.</w:t>
            </w:r>
            <w:r w:rsidR="001C331A">
              <w:rPr>
                <w:rFonts w:ascii="標楷體" w:eastAsia="標楷體" w:hAnsi="標楷體" w:hint="eastAsia"/>
              </w:rPr>
              <w:t>維護</w:t>
            </w:r>
            <w:r w:rsidR="001C331A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1C331A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1C331A" w:rsidRPr="00F24D38">
              <w:rPr>
                <w:rFonts w:ascii="標楷體" w:eastAsia="標楷體" w:hAnsi="標楷體" w:hint="eastAsia"/>
              </w:rPr>
              <w:t>)]</w:t>
            </w:r>
            <w:r w:rsidR="001C331A">
              <w:rPr>
                <w:rFonts w:ascii="標楷體" w:eastAsia="標楷體" w:hAnsi="標楷體" w:hint="eastAsia"/>
                <w:lang w:eastAsia="zh-HK"/>
              </w:rPr>
              <w:t>及</w:t>
            </w:r>
            <w:r w:rsidR="001C331A">
              <w:rPr>
                <w:rFonts w:ascii="標楷體" w:eastAsia="標楷體" w:hAnsi="標楷體" w:hint="eastAsia"/>
              </w:rPr>
              <w:t>[</w:t>
            </w:r>
            <w:r w:rsidR="001C331A" w:rsidRPr="009A5A20">
              <w:rPr>
                <w:rFonts w:ascii="標楷體" w:eastAsia="標楷體" w:hAnsi="標楷體" w:hint="eastAsia"/>
              </w:rPr>
              <w:t>債務協商債權分攤檔</w:t>
            </w:r>
            <w:r w:rsidR="001C331A">
              <w:rPr>
                <w:rFonts w:ascii="標楷體" w:eastAsia="標楷體" w:hAnsi="標楷體"/>
              </w:rPr>
              <w:br/>
            </w:r>
            <w:r w:rsidR="001C331A">
              <w:rPr>
                <w:rFonts w:ascii="標楷體" w:eastAsia="標楷體" w:hAnsi="標楷體" w:hint="eastAsia"/>
              </w:rPr>
              <w:t xml:space="preserve">  </w:t>
            </w:r>
            <w:r w:rsidR="001C331A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1C331A"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="001C331A" w:rsidRPr="009A5A20">
              <w:rPr>
                <w:rFonts w:ascii="標楷體" w:eastAsia="標楷體" w:hAnsi="標楷體" w:hint="eastAsia"/>
              </w:rPr>
              <w:t>)</w:t>
            </w:r>
            <w:r w:rsidR="001C331A">
              <w:rPr>
                <w:rFonts w:ascii="標楷體" w:eastAsia="標楷體" w:hAnsi="標楷體" w:hint="eastAsia"/>
              </w:rPr>
              <w:t>]</w:t>
            </w:r>
            <w:r w:rsidR="00772D5F">
              <w:rPr>
                <w:rFonts w:ascii="標楷體" w:eastAsia="標楷體" w:hAnsi="標楷體" w:hint="eastAsia"/>
              </w:rPr>
              <w:t>及</w:t>
            </w:r>
            <w:r w:rsidR="00772D5F" w:rsidRPr="00F24D38">
              <w:rPr>
                <w:rFonts w:ascii="標楷體" w:eastAsia="標楷體" w:hAnsi="標楷體" w:hint="eastAsia"/>
              </w:rPr>
              <w:t>[</w:t>
            </w:r>
            <w:r w:rsidR="00772D5F"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CC5156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772D5F">
              <w:rPr>
                <w:rFonts w:ascii="標楷體" w:eastAsia="標楷體" w:hAnsi="標楷體"/>
                <w:color w:val="000000"/>
              </w:rPr>
              <w:br/>
            </w:r>
            <w:r w:rsidR="00772D5F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772D5F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772D5F" w:rsidRPr="00F24D38">
              <w:rPr>
                <w:rFonts w:ascii="標楷體" w:eastAsia="標楷體" w:hAnsi="標楷體" w:hint="eastAsia"/>
              </w:rPr>
              <w:t>NegFinShare</w:t>
            </w:r>
            <w:r w:rsidR="00772D5F">
              <w:rPr>
                <w:rFonts w:ascii="標楷體" w:eastAsia="標楷體" w:hAnsi="標楷體"/>
              </w:rPr>
              <w:t>LOG</w:t>
            </w:r>
            <w:proofErr w:type="spellEnd"/>
            <w:r w:rsidR="00772D5F" w:rsidRPr="00F24D38">
              <w:rPr>
                <w:rFonts w:ascii="標楷體" w:eastAsia="標楷體" w:hAnsi="標楷體" w:hint="eastAsia"/>
              </w:rPr>
              <w:t>)]</w:t>
            </w:r>
          </w:p>
          <w:p w14:paraId="103E4B31" w14:textId="40426B4F" w:rsidR="00085F64" w:rsidRPr="00085F64" w:rsidRDefault="00C378AF" w:rsidP="00085F6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85F64">
              <w:rPr>
                <w:rFonts w:ascii="標楷體" w:eastAsia="標楷體" w:hAnsi="標楷體" w:hint="eastAsia"/>
              </w:rPr>
              <w:t>(</w:t>
            </w:r>
            <w:r w:rsidR="00085F64">
              <w:rPr>
                <w:rFonts w:ascii="標楷體" w:eastAsia="標楷體" w:hAnsi="標楷體"/>
              </w:rPr>
              <w:t>1)</w:t>
            </w:r>
            <w:r w:rsidR="00A32D17" w:rsidRPr="00085F64">
              <w:rPr>
                <w:rFonts w:ascii="標楷體" w:eastAsia="標楷體" w:hAnsi="標楷體" w:hint="eastAsia"/>
                <w:lang w:eastAsia="zh-HK"/>
              </w:rPr>
              <w:t>將</w:t>
            </w:r>
            <w:r w:rsidR="00A32D17">
              <w:rPr>
                <w:rFonts w:ascii="標楷體" w:eastAsia="標楷體" w:hAnsi="標楷體" w:hint="eastAsia"/>
              </w:rPr>
              <w:t>該</w:t>
            </w:r>
            <w:r w:rsidR="00A32D17" w:rsidRPr="009A5A20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A32D17" w:rsidRPr="009A5A20">
              <w:rPr>
                <w:rFonts w:ascii="標楷體" w:eastAsia="標楷體" w:hAnsi="標楷體" w:hint="eastAsia"/>
              </w:rPr>
              <w:t>Ne</w:t>
            </w:r>
            <w:r w:rsidR="00A32D17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A32D17" w:rsidRPr="009A5A20">
              <w:rPr>
                <w:rFonts w:ascii="標楷體" w:eastAsia="標楷體" w:hAnsi="標楷體" w:hint="eastAsia"/>
              </w:rPr>
              <w:t>)]+</w:t>
            </w:r>
            <w:r w:rsidR="00A32D17">
              <w:rPr>
                <w:rFonts w:ascii="標楷體" w:eastAsia="標楷體" w:hAnsi="標楷體" w:hint="eastAsia"/>
              </w:rPr>
              <w:t>原</w:t>
            </w:r>
            <w:r w:rsidR="00A32D17" w:rsidRPr="009A5A20">
              <w:rPr>
                <w:rFonts w:ascii="標楷體" w:eastAsia="標楷體" w:hAnsi="標楷體"/>
              </w:rPr>
              <w:t>[</w:t>
            </w:r>
            <w:r w:rsidR="00A32D17" w:rsidRPr="009A5A20">
              <w:rPr>
                <w:rFonts w:ascii="標楷體" w:eastAsia="標楷體" w:hAnsi="標楷體" w:hint="eastAsia"/>
              </w:rPr>
              <w:t>案件序號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A32D17" w:rsidRPr="009A5A20">
              <w:rPr>
                <w:rFonts w:ascii="標楷體" w:eastAsia="標楷體" w:hAnsi="標楷體" w:hint="eastAsia"/>
              </w:rPr>
              <w:t>Ne</w:t>
            </w:r>
            <w:r w:rsidR="00A32D17" w:rsidRPr="009A5A20">
              <w:rPr>
                <w:rFonts w:ascii="標楷體" w:eastAsia="標楷體" w:hAnsi="標楷體"/>
              </w:rPr>
              <w:t>gMain.C</w:t>
            </w:r>
            <w:r w:rsidR="00A32D17" w:rsidRPr="009A5A20">
              <w:rPr>
                <w:rFonts w:ascii="標楷體" w:eastAsia="標楷體" w:hAnsi="標楷體" w:hint="eastAsia"/>
              </w:rPr>
              <w:t>a</w:t>
            </w:r>
            <w:r w:rsidR="00A32D17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A32D17" w:rsidRPr="009A5A20">
              <w:rPr>
                <w:rFonts w:ascii="標楷體" w:eastAsia="標楷體" w:hAnsi="標楷體"/>
              </w:rPr>
              <w:t>)</w:t>
            </w:r>
            <w:r w:rsidR="00A32D17" w:rsidRPr="009A5A20">
              <w:rPr>
                <w:rFonts w:ascii="標楷體" w:eastAsia="標楷體" w:hAnsi="標楷體" w:hint="eastAsia"/>
              </w:rPr>
              <w:t>]</w:t>
            </w:r>
            <w:r w:rsidR="00A32D17">
              <w:rPr>
                <w:rFonts w:ascii="標楷體" w:eastAsia="標楷體" w:hAnsi="標楷體" w:hint="eastAsia"/>
                <w:lang w:eastAsia="zh-HK"/>
              </w:rPr>
              <w:t>的</w:t>
            </w:r>
            <w:r w:rsidR="00A32D17" w:rsidRPr="00085F64">
              <w:rPr>
                <w:rFonts w:ascii="標楷體" w:eastAsia="標楷體" w:hAnsi="標楷體" w:hint="eastAsia"/>
              </w:rPr>
              <w:t>[債權戶況(</w:t>
            </w:r>
            <w:proofErr w:type="spellStart"/>
            <w:r w:rsidR="00A32D17" w:rsidRPr="00085F64">
              <w:rPr>
                <w:rFonts w:ascii="標楷體" w:eastAsia="標楷體" w:hAnsi="標楷體" w:hint="eastAsia"/>
              </w:rPr>
              <w:t>Ne</w:t>
            </w:r>
            <w:r w:rsidR="00A32D17" w:rsidRPr="00085F64">
              <w:rPr>
                <w:rFonts w:ascii="標楷體" w:eastAsia="標楷體" w:hAnsi="標楷體"/>
              </w:rPr>
              <w:t>gMain.Status</w:t>
            </w:r>
            <w:proofErr w:type="spellEnd"/>
            <w:r w:rsidR="00A32D17" w:rsidRPr="00085F64">
              <w:rPr>
                <w:rFonts w:ascii="標楷體" w:eastAsia="標楷體" w:hAnsi="標楷體" w:hint="eastAsia"/>
              </w:rPr>
              <w:t>)]設為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085F64">
              <w:rPr>
                <w:rFonts w:ascii="標楷體" w:eastAsia="標楷體" w:hAnsi="標楷體" w:hint="eastAsia"/>
              </w:rPr>
              <w:t>[1:已變更]，</w:t>
            </w:r>
            <w:r w:rsidR="00A32D17">
              <w:rPr>
                <w:rFonts w:ascii="標楷體" w:eastAsia="標楷體" w:hAnsi="標楷體" w:hint="eastAsia"/>
              </w:rPr>
              <w:t>[</w:t>
            </w:r>
            <w:r w:rsidR="00A32D17" w:rsidRPr="009A5A20">
              <w:rPr>
                <w:rFonts w:ascii="標楷體" w:eastAsia="標楷體" w:hAnsi="標楷體" w:hint="eastAsia"/>
              </w:rPr>
              <w:t>變更還款條件日</w:t>
            </w:r>
            <w:r w:rsidR="00A32D17">
              <w:rPr>
                <w:rFonts w:ascii="標楷體" w:eastAsia="標楷體" w:hAnsi="標楷體" w:hint="eastAsia"/>
              </w:rPr>
              <w:t>(</w:t>
            </w:r>
            <w:proofErr w:type="spellStart"/>
            <w:r w:rsidR="00A32D17" w:rsidRPr="001E1D56">
              <w:rPr>
                <w:rFonts w:ascii="標楷體" w:eastAsia="標楷體" w:hAnsi="標楷體" w:hint="eastAsia"/>
              </w:rPr>
              <w:t>Ne</w:t>
            </w:r>
            <w:r w:rsidR="00A32D17" w:rsidRPr="001E1D56">
              <w:rPr>
                <w:rFonts w:ascii="標楷體" w:eastAsia="標楷體" w:hAnsi="標楷體"/>
              </w:rPr>
              <w:t>gMain.ChgCondDate</w:t>
            </w:r>
            <w:proofErr w:type="spellEnd"/>
            <w:r w:rsidR="00A32D17">
              <w:rPr>
                <w:rFonts w:ascii="標楷體" w:eastAsia="標楷體" w:hAnsi="標楷體" w:hint="eastAsia"/>
              </w:rPr>
              <w:t>)]=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lastRenderedPageBreak/>
              <w:t xml:space="preserve">     畫面上輸入之[</w:t>
            </w:r>
            <w:r w:rsidR="00A32D17" w:rsidRPr="009A5A20">
              <w:rPr>
                <w:rFonts w:ascii="標楷體" w:eastAsia="標楷體" w:hAnsi="標楷體" w:hint="eastAsia"/>
              </w:rPr>
              <w:t>變更還款條件日</w:t>
            </w:r>
            <w:r w:rsidR="00A32D17">
              <w:rPr>
                <w:rFonts w:ascii="標楷體" w:eastAsia="標楷體" w:hAnsi="標楷體" w:hint="eastAsia"/>
              </w:rPr>
              <w:t>]</w:t>
            </w:r>
            <w:r w:rsidR="00A32D17" w:rsidRPr="00085F64">
              <w:rPr>
                <w:rFonts w:ascii="標楷體" w:eastAsia="標楷體" w:hAnsi="標楷體" w:hint="eastAsia"/>
              </w:rPr>
              <w:t>，其餘</w:t>
            </w:r>
            <w:r w:rsidR="00A32D17">
              <w:rPr>
                <w:rFonts w:ascii="標楷體" w:eastAsia="標楷體" w:hAnsi="標楷體" w:hint="eastAsia"/>
              </w:rPr>
              <w:t>欄位</w:t>
            </w:r>
            <w:r w:rsidR="00A32D17" w:rsidRPr="00085F64">
              <w:rPr>
                <w:rFonts w:ascii="標楷體" w:eastAsia="標楷體" w:hAnsi="標楷體" w:hint="eastAsia"/>
              </w:rPr>
              <w:t>不</w:t>
            </w:r>
            <w:r w:rsidR="00A32D17">
              <w:rPr>
                <w:rFonts w:ascii="標楷體" w:eastAsia="標楷體" w:hAnsi="標楷體" w:hint="eastAsia"/>
              </w:rPr>
              <w:t>異</w:t>
            </w:r>
            <w:r w:rsidR="00A32D17" w:rsidRPr="00085F64">
              <w:rPr>
                <w:rFonts w:ascii="標楷體" w:eastAsia="標楷體" w:hAnsi="標楷體" w:hint="eastAsia"/>
              </w:rPr>
              <w:t>動</w:t>
            </w:r>
          </w:p>
          <w:p w14:paraId="758B0EA9" w14:textId="07B74116" w:rsidR="006E4698" w:rsidRPr="00085F64" w:rsidRDefault="00C378AF" w:rsidP="00085F6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85F64">
              <w:rPr>
                <w:rFonts w:ascii="標楷體" w:eastAsia="標楷體" w:hAnsi="標楷體" w:hint="eastAsia"/>
              </w:rPr>
              <w:t>(</w:t>
            </w:r>
            <w:r w:rsidR="00085F64">
              <w:rPr>
                <w:rFonts w:ascii="標楷體" w:eastAsia="標楷體" w:hAnsi="標楷體"/>
              </w:rPr>
              <w:t>2)</w:t>
            </w:r>
            <w:r w:rsidR="00A32D17" w:rsidRPr="00085F64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A32D17">
              <w:rPr>
                <w:rFonts w:ascii="標楷體" w:eastAsia="標楷體" w:hAnsi="標楷體" w:hint="eastAsia"/>
              </w:rPr>
              <w:t>該</w:t>
            </w:r>
            <w:r w:rsidR="00A32D17" w:rsidRPr="009A5A20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A32D17" w:rsidRPr="009A5A20">
              <w:rPr>
                <w:rFonts w:ascii="標楷體" w:eastAsia="標楷體" w:hAnsi="標楷體" w:hint="eastAsia"/>
              </w:rPr>
              <w:t>Ne</w:t>
            </w:r>
            <w:r w:rsidR="00A32D17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A32D17" w:rsidRPr="009A5A20">
              <w:rPr>
                <w:rFonts w:ascii="標楷體" w:eastAsia="標楷體" w:hAnsi="標楷體" w:hint="eastAsia"/>
              </w:rPr>
              <w:t>)]+</w:t>
            </w:r>
            <w:r w:rsidR="00A32D17">
              <w:rPr>
                <w:rFonts w:ascii="標楷體" w:eastAsia="標楷體" w:hAnsi="標楷體" w:hint="eastAsia"/>
              </w:rPr>
              <w:t>原</w:t>
            </w:r>
            <w:r w:rsidR="00A32D17" w:rsidRPr="009A5A20">
              <w:rPr>
                <w:rFonts w:ascii="標楷體" w:eastAsia="標楷體" w:hAnsi="標楷體"/>
              </w:rPr>
              <w:t>[</w:t>
            </w:r>
            <w:r w:rsidR="00A32D17" w:rsidRPr="009A5A20">
              <w:rPr>
                <w:rFonts w:ascii="標楷體" w:eastAsia="標楷體" w:hAnsi="標楷體" w:hint="eastAsia"/>
              </w:rPr>
              <w:t>案件序號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A32D17" w:rsidRPr="009A5A20">
              <w:rPr>
                <w:rFonts w:ascii="標楷體" w:eastAsia="標楷體" w:hAnsi="標楷體" w:hint="eastAsia"/>
              </w:rPr>
              <w:t>Ne</w:t>
            </w:r>
            <w:r w:rsidR="00A32D17" w:rsidRPr="009A5A20">
              <w:rPr>
                <w:rFonts w:ascii="標楷體" w:eastAsia="標楷體" w:hAnsi="標楷體"/>
              </w:rPr>
              <w:t>gMain.C</w:t>
            </w:r>
            <w:r w:rsidR="00A32D17" w:rsidRPr="009A5A20">
              <w:rPr>
                <w:rFonts w:ascii="標楷體" w:eastAsia="標楷體" w:hAnsi="標楷體" w:hint="eastAsia"/>
              </w:rPr>
              <w:t>a</w:t>
            </w:r>
            <w:r w:rsidR="00A32D17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A32D17" w:rsidRPr="009A5A20">
              <w:rPr>
                <w:rFonts w:ascii="標楷體" w:eastAsia="標楷體" w:hAnsi="標楷體"/>
              </w:rPr>
              <w:t>)</w:t>
            </w:r>
            <w:r w:rsidR="00A32D17" w:rsidRPr="009A5A20">
              <w:rPr>
                <w:rFonts w:ascii="標楷體" w:eastAsia="標楷體" w:hAnsi="標楷體" w:hint="eastAsia"/>
              </w:rPr>
              <w:t>]</w:t>
            </w:r>
            <w:r w:rsidR="00A32D17">
              <w:rPr>
                <w:rFonts w:ascii="標楷體" w:eastAsia="標楷體" w:hAnsi="標楷體" w:hint="eastAsia"/>
              </w:rPr>
              <w:t>的</w:t>
            </w:r>
            <w:r w:rsidR="00A32D17" w:rsidRPr="00085F64">
              <w:rPr>
                <w:rFonts w:ascii="標楷體" w:eastAsia="標楷體" w:hAnsi="標楷體" w:hint="eastAsia"/>
              </w:rPr>
              <w:t>[債權主檔</w:t>
            </w:r>
            <w:r w:rsidR="00A32D17" w:rsidRPr="00085F64">
              <w:rPr>
                <w:rFonts w:ascii="標楷體" w:eastAsia="標楷體" w:hAnsi="標楷體"/>
              </w:rPr>
              <w:t>(</w:t>
            </w:r>
            <w:proofErr w:type="spellStart"/>
            <w:r w:rsidR="00A32D17" w:rsidRPr="00085F64">
              <w:rPr>
                <w:rFonts w:ascii="標楷體" w:eastAsia="標楷體" w:hAnsi="標楷體" w:hint="eastAsia"/>
              </w:rPr>
              <w:t>Ne</w:t>
            </w:r>
            <w:r w:rsidR="00A32D17" w:rsidRPr="00085F64">
              <w:rPr>
                <w:rFonts w:ascii="標楷體" w:eastAsia="標楷體" w:hAnsi="標楷體"/>
              </w:rPr>
              <w:t>gMain</w:t>
            </w:r>
            <w:proofErr w:type="spellEnd"/>
            <w:r w:rsidR="00A32D17" w:rsidRPr="00085F64">
              <w:rPr>
                <w:rFonts w:ascii="標楷體" w:eastAsia="標楷體" w:hAnsi="標楷體"/>
              </w:rPr>
              <w:t>)</w:t>
            </w:r>
            <w:r w:rsidR="00A32D17" w:rsidRPr="00085F64">
              <w:rPr>
                <w:rFonts w:ascii="標楷體" w:eastAsia="標楷體" w:hAnsi="標楷體" w:hint="eastAsia"/>
              </w:rPr>
              <w:t>]與[債權分攤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085F64">
              <w:rPr>
                <w:rFonts w:ascii="標楷體" w:eastAsia="標楷體" w:hAnsi="標楷體" w:hint="eastAsia"/>
              </w:rPr>
              <w:t>檔(</w:t>
            </w:r>
            <w:proofErr w:type="spellStart"/>
            <w:r w:rsidR="00A32D17" w:rsidRPr="00085F64">
              <w:rPr>
                <w:rFonts w:ascii="標楷體" w:eastAsia="標楷體" w:hAnsi="標楷體" w:hint="eastAsia"/>
              </w:rPr>
              <w:t>Ne</w:t>
            </w:r>
            <w:r w:rsidR="00A32D17" w:rsidRPr="00085F64">
              <w:rPr>
                <w:rFonts w:ascii="標楷體" w:eastAsia="標楷體" w:hAnsi="標楷體"/>
              </w:rPr>
              <w:t>gFinShare</w:t>
            </w:r>
            <w:proofErr w:type="spellEnd"/>
            <w:r w:rsidR="00A32D17" w:rsidRPr="00085F64">
              <w:rPr>
                <w:rFonts w:ascii="標楷體" w:eastAsia="標楷體" w:hAnsi="標楷體" w:hint="eastAsia"/>
              </w:rPr>
              <w:t>)]</w:t>
            </w:r>
            <w:r w:rsidR="00A32D17">
              <w:rPr>
                <w:rFonts w:ascii="標楷體" w:eastAsia="標楷體" w:hAnsi="標楷體" w:hint="eastAsia"/>
              </w:rPr>
              <w:t>帶到畫面</w:t>
            </w:r>
            <w:r w:rsidR="00A32D17" w:rsidRPr="00085F64">
              <w:rPr>
                <w:rFonts w:ascii="標楷體" w:eastAsia="標楷體" w:hAnsi="標楷體" w:hint="eastAsia"/>
              </w:rPr>
              <w:t>，</w:t>
            </w:r>
            <w:r w:rsidR="00A32D17">
              <w:rPr>
                <w:rFonts w:ascii="標楷體" w:eastAsia="標楷體" w:hAnsi="標楷體" w:hint="eastAsia"/>
              </w:rPr>
              <w:t>除了[</w:t>
            </w:r>
            <w:r w:rsidR="00A32D17" w:rsidRPr="009A5A20">
              <w:rPr>
                <w:rFonts w:ascii="標楷體" w:eastAsia="標楷體" w:hAnsi="標楷體" w:hint="eastAsia"/>
              </w:rPr>
              <w:t>變更還款條件日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(</w:t>
            </w:r>
            <w:proofErr w:type="spellStart"/>
            <w:r w:rsidR="00A32D17" w:rsidRPr="001E1D56">
              <w:rPr>
                <w:rFonts w:ascii="標楷體" w:eastAsia="標楷體" w:hAnsi="標楷體" w:hint="eastAsia"/>
              </w:rPr>
              <w:t>Ne</w:t>
            </w:r>
            <w:r w:rsidR="00A32D17" w:rsidRPr="001E1D56">
              <w:rPr>
                <w:rFonts w:ascii="標楷體" w:eastAsia="標楷體" w:hAnsi="標楷體"/>
              </w:rPr>
              <w:t>gMain.ChgCondDate</w:t>
            </w:r>
            <w:proofErr w:type="spellEnd"/>
            <w:r w:rsidR="00A32D17">
              <w:rPr>
                <w:rFonts w:ascii="標楷體" w:eastAsia="標楷體" w:hAnsi="標楷體" w:hint="eastAsia"/>
              </w:rPr>
              <w:t>)]=0以外</w:t>
            </w:r>
            <w:r w:rsidR="00A32D17" w:rsidRPr="00085F64">
              <w:rPr>
                <w:rFonts w:ascii="標楷體" w:eastAsia="標楷體" w:hAnsi="標楷體" w:hint="eastAsia"/>
              </w:rPr>
              <w:t>，</w:t>
            </w:r>
            <w:r w:rsidR="00A32D17">
              <w:rPr>
                <w:rFonts w:ascii="標楷體" w:eastAsia="標楷體" w:hAnsi="標楷體" w:hint="eastAsia"/>
              </w:rPr>
              <w:t>其他欄位</w:t>
            </w:r>
            <w:r w:rsidR="00A32D17" w:rsidRPr="00085F64">
              <w:rPr>
                <w:rFonts w:ascii="標楷體" w:eastAsia="標楷體" w:hAnsi="標楷體" w:hint="eastAsia"/>
              </w:rPr>
              <w:t>依據畫面修改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085F64">
              <w:rPr>
                <w:rFonts w:ascii="標楷體" w:eastAsia="標楷體" w:hAnsi="標楷體" w:hint="eastAsia"/>
              </w:rPr>
              <w:t>後的資料，新增一筆</w:t>
            </w:r>
            <w:r w:rsidR="00A32D17">
              <w:rPr>
                <w:rFonts w:ascii="標楷體" w:eastAsia="標楷體" w:hAnsi="標楷體" w:hint="eastAsia"/>
              </w:rPr>
              <w:t>新</w:t>
            </w:r>
            <w:r w:rsidR="00A32D17" w:rsidRPr="009A5A20">
              <w:rPr>
                <w:rFonts w:ascii="標楷體" w:eastAsia="標楷體" w:hAnsi="標楷體"/>
              </w:rPr>
              <w:t>[</w:t>
            </w:r>
            <w:r w:rsidR="00A32D17" w:rsidRPr="009A5A20">
              <w:rPr>
                <w:rFonts w:ascii="標楷體" w:eastAsia="標楷體" w:hAnsi="標楷體" w:hint="eastAsia"/>
              </w:rPr>
              <w:t>案件序號((</w:t>
            </w:r>
            <w:proofErr w:type="spellStart"/>
            <w:r w:rsidR="00A32D17" w:rsidRPr="009A5A20">
              <w:rPr>
                <w:rFonts w:ascii="標楷體" w:eastAsia="標楷體" w:hAnsi="標楷體" w:hint="eastAsia"/>
              </w:rPr>
              <w:t>Ne</w:t>
            </w:r>
            <w:r w:rsidR="00A32D17" w:rsidRPr="009A5A20">
              <w:rPr>
                <w:rFonts w:ascii="標楷體" w:eastAsia="標楷體" w:hAnsi="標楷體"/>
              </w:rPr>
              <w:t>gMain.C</w:t>
            </w:r>
            <w:r w:rsidR="00A32D17" w:rsidRPr="009A5A20">
              <w:rPr>
                <w:rFonts w:ascii="標楷體" w:eastAsia="標楷體" w:hAnsi="標楷體" w:hint="eastAsia"/>
              </w:rPr>
              <w:t>a</w:t>
            </w:r>
            <w:r w:rsidR="00A32D17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A32D17" w:rsidRPr="009A5A20">
              <w:rPr>
                <w:rFonts w:ascii="標楷體" w:eastAsia="標楷體" w:hAnsi="標楷體"/>
              </w:rPr>
              <w:t>)</w:t>
            </w:r>
            <w:r w:rsidR="00A32D17" w:rsidRPr="009A5A20">
              <w:rPr>
                <w:rFonts w:ascii="標楷體" w:eastAsia="標楷體" w:hAnsi="標楷體" w:hint="eastAsia"/>
              </w:rPr>
              <w:t>]</w:t>
            </w:r>
            <w:r w:rsidR="00A32D17">
              <w:rPr>
                <w:rFonts w:ascii="標楷體" w:eastAsia="標楷體" w:hAnsi="標楷體" w:hint="eastAsia"/>
              </w:rPr>
              <w:t>的</w:t>
            </w:r>
            <w:r w:rsidR="00A32D17">
              <w:rPr>
                <w:rFonts w:ascii="標楷體" w:eastAsia="標楷體" w:hAnsi="標楷體"/>
              </w:rPr>
              <w:br/>
            </w:r>
            <w:r w:rsidR="00A32D17">
              <w:rPr>
                <w:rFonts w:ascii="標楷體" w:eastAsia="標楷體" w:hAnsi="標楷體" w:hint="eastAsia"/>
              </w:rPr>
              <w:t xml:space="preserve">     </w:t>
            </w:r>
            <w:r w:rsidR="00A32D17" w:rsidRPr="00085F64">
              <w:rPr>
                <w:rFonts w:ascii="標楷體" w:eastAsia="標楷體" w:hAnsi="標楷體" w:hint="eastAsia"/>
              </w:rPr>
              <w:t>[債權主檔</w:t>
            </w:r>
            <w:r w:rsidR="00A32D17" w:rsidRPr="00085F64">
              <w:rPr>
                <w:rFonts w:ascii="標楷體" w:eastAsia="標楷體" w:hAnsi="標楷體"/>
              </w:rPr>
              <w:t>(</w:t>
            </w:r>
            <w:proofErr w:type="spellStart"/>
            <w:r w:rsidR="00A32D17" w:rsidRPr="00085F64">
              <w:rPr>
                <w:rFonts w:ascii="標楷體" w:eastAsia="標楷體" w:hAnsi="標楷體" w:hint="eastAsia"/>
              </w:rPr>
              <w:t>Ne</w:t>
            </w:r>
            <w:r w:rsidR="00A32D17" w:rsidRPr="00085F64">
              <w:rPr>
                <w:rFonts w:ascii="標楷體" w:eastAsia="標楷體" w:hAnsi="標楷體"/>
              </w:rPr>
              <w:t>gMain</w:t>
            </w:r>
            <w:proofErr w:type="spellEnd"/>
            <w:r w:rsidR="00A32D17" w:rsidRPr="00085F64">
              <w:rPr>
                <w:rFonts w:ascii="標楷體" w:eastAsia="標楷體" w:hAnsi="標楷體"/>
              </w:rPr>
              <w:t>)</w:t>
            </w:r>
            <w:r w:rsidR="00A32D17" w:rsidRPr="00085F64">
              <w:rPr>
                <w:rFonts w:ascii="標楷體" w:eastAsia="標楷體" w:hAnsi="標楷體" w:hint="eastAsia"/>
              </w:rPr>
              <w:t>]與[債權分攤檔(</w:t>
            </w:r>
            <w:proofErr w:type="spellStart"/>
            <w:r w:rsidR="00A32D17" w:rsidRPr="00085F64">
              <w:rPr>
                <w:rFonts w:ascii="標楷體" w:eastAsia="標楷體" w:hAnsi="標楷體" w:hint="eastAsia"/>
              </w:rPr>
              <w:t>Ne</w:t>
            </w:r>
            <w:r w:rsidR="00A32D17" w:rsidRPr="00085F64">
              <w:rPr>
                <w:rFonts w:ascii="標楷體" w:eastAsia="標楷體" w:hAnsi="標楷體"/>
              </w:rPr>
              <w:t>gFinShare</w:t>
            </w:r>
            <w:proofErr w:type="spellEnd"/>
            <w:r w:rsidR="00A32D17" w:rsidRPr="00085F64">
              <w:rPr>
                <w:rFonts w:ascii="標楷體" w:eastAsia="標楷體" w:hAnsi="標楷體" w:hint="eastAsia"/>
              </w:rPr>
              <w:t>)]</w:t>
            </w:r>
            <w:r w:rsidR="00A32D17">
              <w:rPr>
                <w:rFonts w:ascii="標楷體" w:eastAsia="標楷體" w:hAnsi="標楷體" w:hint="eastAsia"/>
              </w:rPr>
              <w:t>與</w:t>
            </w:r>
            <w:r w:rsidR="00A32D17" w:rsidRPr="00F24D38">
              <w:rPr>
                <w:rFonts w:ascii="標楷體" w:eastAsia="標楷體" w:hAnsi="標楷體" w:hint="eastAsia"/>
              </w:rPr>
              <w:t>[</w:t>
            </w:r>
            <w:r w:rsidR="00A32D17" w:rsidRPr="00F24D38">
              <w:rPr>
                <w:rFonts w:ascii="標楷體" w:eastAsia="標楷體" w:hAnsi="標楷體" w:hint="eastAsia"/>
                <w:color w:val="000000"/>
              </w:rPr>
              <w:t>債</w:t>
            </w:r>
            <w:r w:rsidR="00A32D17">
              <w:rPr>
                <w:rFonts w:ascii="標楷體" w:eastAsia="標楷體" w:hAnsi="標楷體"/>
                <w:color w:val="000000"/>
              </w:rPr>
              <w:br/>
            </w:r>
            <w:r w:rsidR="00A32D17">
              <w:rPr>
                <w:rFonts w:ascii="標楷體" w:eastAsia="標楷體" w:hAnsi="標楷體" w:hint="eastAsia"/>
                <w:color w:val="000000"/>
              </w:rPr>
              <w:t xml:space="preserve">     </w:t>
            </w:r>
            <w:r w:rsidR="00A32D17" w:rsidRPr="00F24D38">
              <w:rPr>
                <w:rFonts w:ascii="標楷體" w:eastAsia="標楷體" w:hAnsi="標楷體" w:hint="eastAsia"/>
                <w:color w:val="000000"/>
              </w:rPr>
              <w:t>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A32D17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A32D17" w:rsidRPr="00F24D38">
              <w:rPr>
                <w:rFonts w:ascii="標楷體" w:eastAsia="標楷體" w:hAnsi="標楷體" w:hint="eastAsia"/>
              </w:rPr>
              <w:t>NegFinShare</w:t>
            </w:r>
            <w:r w:rsidR="00A32D17">
              <w:rPr>
                <w:rFonts w:ascii="標楷體" w:eastAsia="標楷體" w:hAnsi="標楷體"/>
              </w:rPr>
              <w:t>LOG</w:t>
            </w:r>
            <w:proofErr w:type="spellEnd"/>
            <w:r w:rsidR="00A32D17"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6E4698" w:rsidRPr="009A5A20" w14:paraId="7E165D56" w14:textId="77777777" w:rsidTr="00707D13">
        <w:tc>
          <w:tcPr>
            <w:tcW w:w="848" w:type="dxa"/>
          </w:tcPr>
          <w:p w14:paraId="0EE5B8BF" w14:textId="77777777" w:rsidR="006E4698" w:rsidRPr="009A5A20" w:rsidRDefault="006E469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1DED3B59" w14:textId="77777777" w:rsidR="006E4698" w:rsidRPr="009A5A20" w:rsidRDefault="006E4698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310A9582" w14:textId="77777777" w:rsidR="006E4698" w:rsidRPr="009A5A20" w:rsidRDefault="006E4698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07A687" w14:textId="77777777" w:rsidR="006E4698" w:rsidRPr="009A5A20" w:rsidRDefault="006E4698" w:rsidP="006E4698">
      <w:pPr>
        <w:pStyle w:val="17"/>
      </w:pPr>
    </w:p>
    <w:p w14:paraId="6ACF8BCD" w14:textId="0183EE0D" w:rsidR="008D511B" w:rsidRPr="009A5A20" w:rsidRDefault="006E4698" w:rsidP="008D511B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F84C5D" w:rsidRPr="009A5A20">
        <w:rPr>
          <w:rFonts w:hint="eastAsia"/>
        </w:rPr>
        <w:t>-變更還款條件</w:t>
      </w:r>
    </w:p>
    <w:tbl>
      <w:tblPr>
        <w:tblpPr w:leftFromText="180" w:rightFromText="180" w:vertAnchor="text" w:tblpXSpec="center" w:tblpY="1"/>
        <w:tblOverlap w:val="never"/>
        <w:tblW w:w="10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8D511B" w:rsidRPr="009A5A20" w14:paraId="655964DA" w14:textId="77777777" w:rsidTr="003A06CF">
        <w:trPr>
          <w:trHeight w:val="388"/>
          <w:tblHeader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373334FA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42843E40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6654F883" w14:textId="77777777" w:rsidR="008D511B" w:rsidRPr="009A5A20" w:rsidRDefault="008D511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64CE9C91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D511B" w:rsidRPr="009A5A20" w14:paraId="6D7DDA9B" w14:textId="77777777" w:rsidTr="003A06CF">
        <w:trPr>
          <w:trHeight w:val="244"/>
          <w:tblHeader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317EFAE7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F6C457C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27B29086" w14:textId="78B91BFC" w:rsidR="008D511B" w:rsidRPr="009A5A20" w:rsidRDefault="00156432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085F1C81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43D540B4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72009F0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532A2024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121FEAC2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</w:tr>
      <w:tr w:rsidR="008D511B" w:rsidRPr="009A5A20" w14:paraId="61976631" w14:textId="77777777" w:rsidTr="003A06CF">
        <w:trPr>
          <w:trHeight w:val="244"/>
        </w:trPr>
        <w:tc>
          <w:tcPr>
            <w:tcW w:w="456" w:type="dxa"/>
          </w:tcPr>
          <w:p w14:paraId="10386D1D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5FBEAE4D" w14:textId="1C1494D1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="00FB6E2C"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3131A5BA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AF9DAC" w14:textId="495B946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</w:t>
            </w:r>
          </w:p>
        </w:tc>
        <w:tc>
          <w:tcPr>
            <w:tcW w:w="2268" w:type="dxa"/>
          </w:tcPr>
          <w:p w14:paraId="6440A5CD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F258CE8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E9B552D" w14:textId="77777777" w:rsidR="008D511B" w:rsidRPr="009A5A20" w:rsidRDefault="008D511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81FA8B1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378AF" w:rsidRPr="009A5A20" w14:paraId="322CCC53" w14:textId="77777777" w:rsidTr="003A06CF">
        <w:trPr>
          <w:trHeight w:val="244"/>
        </w:trPr>
        <w:tc>
          <w:tcPr>
            <w:tcW w:w="456" w:type="dxa"/>
          </w:tcPr>
          <w:p w14:paraId="0891542E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4A571F42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0B5709CF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201415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AAF20DA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8C2005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B5049C" w14:textId="77777777" w:rsidR="00C378AF" w:rsidRPr="009A5A20" w:rsidRDefault="00C378AF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07E8F44" w14:textId="7DD49BE6" w:rsidR="00C378AF" w:rsidRPr="001677D0" w:rsidRDefault="00C378AF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24AFF31" w14:textId="77777777" w:rsidR="00C378AF" w:rsidRPr="00664B92" w:rsidRDefault="00C378AF" w:rsidP="003A06CF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C378AF" w:rsidRPr="009A5A20" w14:paraId="1319F045" w14:textId="77777777" w:rsidTr="003A06CF">
        <w:trPr>
          <w:trHeight w:val="244"/>
        </w:trPr>
        <w:tc>
          <w:tcPr>
            <w:tcW w:w="456" w:type="dxa"/>
          </w:tcPr>
          <w:p w14:paraId="7BA7579A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5DD8ABC6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5C42BC72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7444260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0B311FF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C65B85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B1EF21" w14:textId="77777777" w:rsidR="00C378AF" w:rsidRPr="009A5A20" w:rsidRDefault="00C378AF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92FC1D2" w14:textId="64308303" w:rsidR="00C378AF" w:rsidRPr="001677D0" w:rsidRDefault="00C378AF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82B604B" w14:textId="77777777" w:rsidR="00C378AF" w:rsidRPr="009A5A20" w:rsidRDefault="00C378AF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8D511B" w:rsidRPr="009A5A20" w14:paraId="0B25FC88" w14:textId="77777777" w:rsidTr="003A06CF">
        <w:trPr>
          <w:trHeight w:val="244"/>
        </w:trPr>
        <w:tc>
          <w:tcPr>
            <w:tcW w:w="456" w:type="dxa"/>
          </w:tcPr>
          <w:p w14:paraId="5256B77F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63CA5A6D" w14:textId="2F8D4465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64FBF8E3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880EE2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BAFB597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D63241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52BDA1" w14:textId="77777777" w:rsidR="008D511B" w:rsidRPr="009A5A20" w:rsidRDefault="008D511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CB4D406" w14:textId="2C3C4872" w:rsidR="008D511B" w:rsidRDefault="001452C0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341B76A" w14:textId="0F843B9C" w:rsidR="001452C0" w:rsidRPr="009A5A20" w:rsidRDefault="001452C0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1452C0">
              <w:rPr>
                <w:rFonts w:ascii="標楷體" w:eastAsia="標楷體" w:hAnsi="標楷體"/>
              </w:rPr>
              <w:t>CaseSeq</w:t>
            </w:r>
          </w:p>
        </w:tc>
      </w:tr>
      <w:tr w:rsidR="00F6643A" w:rsidRPr="009A5A20" w14:paraId="66B701BE" w14:textId="77777777" w:rsidTr="003A06CF">
        <w:trPr>
          <w:trHeight w:val="244"/>
        </w:trPr>
        <w:tc>
          <w:tcPr>
            <w:tcW w:w="456" w:type="dxa"/>
          </w:tcPr>
          <w:p w14:paraId="4B55A887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302F1994" w14:textId="3A48E8DA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19F50574" w14:textId="1A19D38E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DEFFF1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10DA15B" w14:textId="6BD5B8B0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2F413F9" w14:textId="011B2A6F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AF114B" w14:textId="0F2C8327" w:rsidR="00F6643A" w:rsidRPr="009A5A20" w:rsidRDefault="00F6643A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662E7B6" w14:textId="69FF8F3B" w:rsidR="00F6643A" w:rsidRPr="001677D0" w:rsidRDefault="00F6643A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8BFF216" w14:textId="0B6008A3" w:rsidR="00F6643A" w:rsidRPr="00F6643A" w:rsidRDefault="00F6643A" w:rsidP="003A06CF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gMain.</w:t>
            </w:r>
            <w:r w:rsidRPr="00F6643A">
              <w:rPr>
                <w:rFonts w:ascii="標楷體" w:eastAsia="標楷體" w:hAnsi="標楷體" w:hint="eastAsia"/>
              </w:rPr>
              <w:t>Is</w:t>
            </w:r>
            <w:r w:rsidRPr="00F6643A">
              <w:rPr>
                <w:rFonts w:ascii="標楷體" w:eastAsia="標楷體" w:hAnsi="標楷體"/>
              </w:rPr>
              <w:t>MainFin</w:t>
            </w:r>
          </w:p>
        </w:tc>
      </w:tr>
      <w:tr w:rsidR="00F6643A" w:rsidRPr="009A5A20" w14:paraId="51A3A761" w14:textId="77777777" w:rsidTr="003A06CF">
        <w:trPr>
          <w:trHeight w:val="244"/>
        </w:trPr>
        <w:tc>
          <w:tcPr>
            <w:tcW w:w="456" w:type="dxa"/>
          </w:tcPr>
          <w:p w14:paraId="15CAC85E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1F7578AB" w14:textId="479835A0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78A30CA3" w14:textId="354E2440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28C539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7A7FF98" w14:textId="11D17F06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054CAD" w14:textId="2D02BF81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5B563F" w14:textId="1A0E6CA1" w:rsidR="00F6643A" w:rsidRPr="009A5A20" w:rsidRDefault="00F6643A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E57E3E1" w14:textId="4B9BCC8B" w:rsidR="00F6643A" w:rsidRPr="001677D0" w:rsidRDefault="00F6643A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A184F36" w14:textId="2CCDEAFB" w:rsidR="00F6643A" w:rsidRPr="00F6643A" w:rsidRDefault="00F6643A" w:rsidP="003A06CF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gMain.</w:t>
            </w:r>
            <w:r w:rsidRPr="00F6643A">
              <w:rPr>
                <w:rFonts w:ascii="標楷體" w:eastAsia="標楷體" w:hAnsi="標楷體" w:hint="eastAsia"/>
              </w:rPr>
              <w:t>C</w:t>
            </w:r>
            <w:r w:rsidRPr="00F6643A">
              <w:rPr>
                <w:rFonts w:ascii="標楷體" w:eastAsia="標楷體" w:hAnsi="標楷體"/>
              </w:rPr>
              <w:t>aseKindCode</w:t>
            </w:r>
          </w:p>
        </w:tc>
      </w:tr>
      <w:tr w:rsidR="00F6643A" w:rsidRPr="009A5A20" w14:paraId="1A19775E" w14:textId="77777777" w:rsidTr="003A06CF">
        <w:trPr>
          <w:trHeight w:val="244"/>
        </w:trPr>
        <w:tc>
          <w:tcPr>
            <w:tcW w:w="456" w:type="dxa"/>
          </w:tcPr>
          <w:p w14:paraId="0E590923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08C02F7A" w14:textId="43B52A44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4FEA11CB" w14:textId="1823468D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B9749B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68BEC1F" w14:textId="1C564C84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EE407F" w14:textId="35C22DC2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2D1CCE" w14:textId="558E6BA8" w:rsidR="00F6643A" w:rsidRPr="009A5A20" w:rsidRDefault="00F6643A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7344555" w14:textId="02EA2D04" w:rsidR="00F6643A" w:rsidRPr="001677D0" w:rsidRDefault="00F6643A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4E541C7" w14:textId="3B54B9DA" w:rsidR="00F6643A" w:rsidRPr="00F6643A" w:rsidRDefault="00F6643A" w:rsidP="003A06CF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</w:t>
            </w:r>
            <w:r w:rsidRPr="00F6643A">
              <w:rPr>
                <w:rFonts w:ascii="標楷體" w:eastAsia="標楷體" w:hAnsi="標楷體" w:hint="eastAsia"/>
              </w:rPr>
              <w:t>.Cu</w:t>
            </w:r>
            <w:r w:rsidRPr="00F6643A">
              <w:rPr>
                <w:rFonts w:ascii="標楷體" w:eastAsia="標楷體" w:hAnsi="標楷體"/>
              </w:rPr>
              <w:t>stLoanKind</w:t>
            </w:r>
          </w:p>
        </w:tc>
      </w:tr>
      <w:tr w:rsidR="00F6643A" w:rsidRPr="009A5A20" w14:paraId="4161A83C" w14:textId="77777777" w:rsidTr="003A06CF">
        <w:trPr>
          <w:trHeight w:val="244"/>
        </w:trPr>
        <w:tc>
          <w:tcPr>
            <w:tcW w:w="456" w:type="dxa"/>
          </w:tcPr>
          <w:p w14:paraId="5E04FF3A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00C0491D" w14:textId="63F72DE2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6BC1865E" w14:textId="1CA81344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A4CC420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E0CEE4B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1E9807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BB03DC" w14:textId="1DA199B6" w:rsidR="00F6643A" w:rsidRPr="009A5A20" w:rsidRDefault="00F6643A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0752EE5" w14:textId="1ED754D1" w:rsidR="00F6643A" w:rsidRPr="001677D0" w:rsidRDefault="00F6643A" w:rsidP="003A06CF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367C8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A94BA38" w14:textId="77777777" w:rsidR="00F6643A" w:rsidRPr="00664B92" w:rsidRDefault="00F6643A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5F89B7EB" w14:textId="46B8C492" w:rsidR="00F6643A" w:rsidRPr="00F6643A" w:rsidRDefault="00F6643A" w:rsidP="003A06CF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3.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</w:t>
            </w:r>
            <w:r w:rsidRPr="00F6643A">
              <w:rPr>
                <w:rFonts w:ascii="標楷體" w:eastAsia="標楷體" w:hAnsi="標楷體" w:hint="eastAsia"/>
              </w:rPr>
              <w:t>.</w:t>
            </w:r>
            <w:r w:rsidRPr="00F6643A">
              <w:rPr>
                <w:rFonts w:ascii="標楷體" w:eastAsia="標楷體" w:hAnsi="標楷體"/>
              </w:rPr>
              <w:t>PayerCustNo</w:t>
            </w:r>
          </w:p>
        </w:tc>
      </w:tr>
      <w:tr w:rsidR="00F6643A" w:rsidRPr="009A5A20" w14:paraId="55E0AE22" w14:textId="77777777" w:rsidTr="003A06CF">
        <w:trPr>
          <w:trHeight w:val="244"/>
        </w:trPr>
        <w:tc>
          <w:tcPr>
            <w:tcW w:w="456" w:type="dxa"/>
          </w:tcPr>
          <w:p w14:paraId="5A7FD4EB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75183461" w14:textId="77777777" w:rsidR="00F6643A" w:rsidRPr="009A5A20" w:rsidRDefault="00F6643A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3C9E547D" w14:textId="1DF5261D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11C24F1" w14:textId="629D32D4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1B4997B" w14:textId="60C26DA4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870E983" w14:textId="68B41CD1" w:rsidR="00F6643A" w:rsidRPr="009A5A20" w:rsidRDefault="00F6643A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BB1AA9" w14:textId="7D67D2CF" w:rsidR="00F6643A" w:rsidRPr="009A5A20" w:rsidRDefault="00850C24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9C56CFC" w14:textId="18A53D3D" w:rsidR="00F6643A" w:rsidRPr="003D2C31" w:rsidRDefault="00F6643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850C24">
              <w:rPr>
                <w:rFonts w:ascii="標楷體" w:eastAsia="標楷體" w:hAnsi="標楷體" w:hint="eastAsia"/>
                <w:color w:val="000000"/>
              </w:rPr>
              <w:t>功能為[變更還款條件]時固</w:t>
            </w:r>
            <w:r w:rsidR="00850C24">
              <w:rPr>
                <w:rFonts w:ascii="標楷體" w:eastAsia="標楷體" w:hAnsi="標楷體"/>
                <w:color w:val="000000"/>
              </w:rPr>
              <w:br/>
            </w:r>
            <w:r w:rsidR="00850C24">
              <w:rPr>
                <w:rFonts w:ascii="標楷體" w:eastAsia="標楷體" w:hAnsi="標楷體" w:hint="eastAsia"/>
                <w:color w:val="000000"/>
              </w:rPr>
              <w:t xml:space="preserve">  定=</w:t>
            </w:r>
            <w:r w:rsidR="00CF670C">
              <w:rPr>
                <w:rFonts w:ascii="標楷體" w:eastAsia="標楷體" w:hAnsi="標楷體" w:hint="eastAsia"/>
                <w:color w:val="000000"/>
              </w:rPr>
              <w:t>[</w:t>
            </w:r>
            <w:r w:rsidR="00850C24">
              <w:rPr>
                <w:rFonts w:ascii="標楷體" w:eastAsia="標楷體" w:hAnsi="標楷體" w:hint="eastAsia"/>
                <w:color w:val="000000"/>
              </w:rPr>
              <w:t>0正常</w:t>
            </w:r>
            <w:r w:rsidR="00CF670C">
              <w:rPr>
                <w:rFonts w:ascii="標楷體" w:eastAsia="標楷體" w:hAnsi="標楷體" w:hint="eastAsia"/>
                <w:color w:val="000000"/>
              </w:rPr>
              <w:t>]</w:t>
            </w:r>
            <w:r w:rsidR="00850C24" w:rsidRPr="00C22E1C">
              <w:rPr>
                <w:rFonts w:ascii="標楷體" w:eastAsia="標楷體" w:hAnsi="標楷體" w:hint="eastAsia"/>
                <w:color w:val="000000"/>
              </w:rPr>
              <w:t>，</w:t>
            </w:r>
            <w:r w:rsidR="00850C24">
              <w:rPr>
                <w:rFonts w:ascii="標楷體" w:eastAsia="標楷體" w:hAnsi="標楷體" w:hint="eastAsia"/>
                <w:color w:val="000000"/>
              </w:rPr>
              <w:t>不可修改</w:t>
            </w:r>
          </w:p>
          <w:p w14:paraId="622091E1" w14:textId="14BE8E0C" w:rsidR="00CF670C" w:rsidRDefault="00CF670C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2.原[</w:t>
            </w:r>
            <w:r w:rsidRPr="009A5A20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]的[</w:t>
            </w:r>
            <w:r w:rsidRPr="009A5A20">
              <w:rPr>
                <w:rFonts w:ascii="標楷體" w:eastAsia="標楷體" w:hAnsi="標楷體" w:hint="eastAsia"/>
              </w:rPr>
              <w:t>債權戶況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lastRenderedPageBreak/>
              <w:t xml:space="preserve">  存檔時更新為[1=已變更]</w:t>
            </w:r>
            <w:r w:rsidRPr="00C22E1C">
              <w:rPr>
                <w:rFonts w:ascii="標楷體" w:eastAsia="標楷體" w:hAnsi="標楷體" w:hint="eastAsia"/>
                <w:color w:val="000000"/>
              </w:rPr>
              <w:t>，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新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]時=[</w:t>
            </w:r>
            <w:r>
              <w:rPr>
                <w:rFonts w:ascii="標楷體" w:eastAsia="標楷體" w:hAnsi="標楷體" w:hint="eastAsia"/>
                <w:color w:val="000000"/>
              </w:rPr>
              <w:t>0正常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A965FA9" w14:textId="6B34131B" w:rsidR="00F6643A" w:rsidRPr="00F6643A" w:rsidRDefault="00CF670C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6643A">
              <w:rPr>
                <w:rFonts w:ascii="標楷體" w:eastAsia="標楷體" w:hAnsi="標楷體" w:hint="eastAsia"/>
              </w:rPr>
              <w:t>.</w:t>
            </w:r>
            <w:r w:rsidR="00F6643A" w:rsidRPr="00C22E1C">
              <w:rPr>
                <w:rFonts w:ascii="標楷體" w:eastAsia="標楷體" w:hAnsi="標楷體" w:hint="eastAsia"/>
              </w:rPr>
              <w:t>Ne</w:t>
            </w:r>
            <w:r w:rsidR="00F6643A" w:rsidRPr="00C22E1C">
              <w:rPr>
                <w:rFonts w:ascii="標楷體" w:eastAsia="標楷體" w:hAnsi="標楷體"/>
              </w:rPr>
              <w:t>gMain.Status</w:t>
            </w:r>
          </w:p>
        </w:tc>
      </w:tr>
      <w:tr w:rsidR="001E1D56" w:rsidRPr="009A5A20" w14:paraId="5B21F282" w14:textId="77777777" w:rsidTr="003A06CF">
        <w:trPr>
          <w:trHeight w:val="244"/>
        </w:trPr>
        <w:tc>
          <w:tcPr>
            <w:tcW w:w="456" w:type="dxa"/>
          </w:tcPr>
          <w:p w14:paraId="27854317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1736" w:type="dxa"/>
          </w:tcPr>
          <w:p w14:paraId="3E6BA30C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425AC718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2F94C55A" w14:textId="6E3D8EED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963DB2B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DBF9C9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0A3C8E" w14:textId="7777777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E127E4C" w14:textId="77777777" w:rsidR="001E1D56" w:rsidRDefault="001E1D56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日期</w:t>
            </w:r>
            <w:r w:rsidRPr="00A45C64">
              <w:rPr>
                <w:rFonts w:ascii="標楷體" w:eastAsia="標楷體" w:hAnsi="標楷體" w:hint="eastAsia"/>
              </w:rPr>
              <w:t>，若[功能]不為[</w:t>
            </w:r>
            <w:r>
              <w:rPr>
                <w:rFonts w:ascii="標楷體" w:eastAsia="標楷體" w:hAnsi="標楷體" w:hint="eastAsia"/>
              </w:rPr>
              <w:t>設定</w:t>
            </w:r>
            <w:r w:rsidRPr="00914A1A">
              <w:rPr>
                <w:rFonts w:ascii="標楷體" w:eastAsia="標楷體" w:hAnsi="標楷體" w:hint="eastAsia"/>
              </w:rPr>
              <w:t>喘息期</w:t>
            </w:r>
            <w:r w:rsidRPr="00A45C64">
              <w:rPr>
                <w:rFonts w:ascii="標楷體" w:eastAsia="標楷體" w:hAnsi="標楷體" w:hint="eastAsia"/>
              </w:rPr>
              <w:t>]，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1E631B7B" w14:textId="668404CC" w:rsidR="001E1D56" w:rsidRPr="001E1D56" w:rsidRDefault="001E1D56" w:rsidP="003A06CF">
            <w:pPr>
              <w:rPr>
                <w:rFonts w:ascii="標楷體" w:eastAsia="標楷體" w:hAnsi="標楷體"/>
              </w:rPr>
            </w:pPr>
            <w:r w:rsidRPr="001E1D56">
              <w:rPr>
                <w:rFonts w:ascii="標楷體" w:eastAsia="標楷體" w:hAnsi="標楷體" w:hint="eastAsia"/>
              </w:rPr>
              <w:t>2</w:t>
            </w:r>
            <w:r w:rsidRPr="001E1D56">
              <w:rPr>
                <w:rFonts w:ascii="標楷體" w:eastAsia="標楷體" w:hAnsi="標楷體"/>
              </w:rPr>
              <w:t>.</w:t>
            </w:r>
            <w:r w:rsidRPr="001E1D56">
              <w:rPr>
                <w:rFonts w:ascii="標楷體" w:eastAsia="標楷體" w:hAnsi="標楷體" w:hint="eastAsia"/>
              </w:rPr>
              <w:t>Ne</w:t>
            </w:r>
            <w:r w:rsidRPr="001E1D56">
              <w:rPr>
                <w:rFonts w:ascii="標楷體" w:eastAsia="標楷體" w:hAnsi="標楷體"/>
              </w:rPr>
              <w:t>gMain</w:t>
            </w:r>
            <w:r w:rsidRPr="001E1D56">
              <w:rPr>
                <w:rFonts w:ascii="標楷體" w:eastAsia="標楷體" w:hAnsi="標楷體" w:hint="eastAsia"/>
              </w:rPr>
              <w:t>.De</w:t>
            </w:r>
            <w:r w:rsidRPr="001E1D56">
              <w:rPr>
                <w:rFonts w:ascii="標楷體" w:eastAsia="標楷體" w:hAnsi="標楷體"/>
              </w:rPr>
              <w:t>ferYMStart</w:t>
            </w:r>
          </w:p>
        </w:tc>
      </w:tr>
      <w:tr w:rsidR="001E1D56" w:rsidRPr="009A5A20" w14:paraId="23783963" w14:textId="77777777" w:rsidTr="003A06CF">
        <w:trPr>
          <w:trHeight w:val="244"/>
        </w:trPr>
        <w:tc>
          <w:tcPr>
            <w:tcW w:w="456" w:type="dxa"/>
          </w:tcPr>
          <w:p w14:paraId="4061413D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6E109D18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0E679D0E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3800D4F7" w14:textId="015DDF7F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2F6C806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643BD0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5765CA" w14:textId="7777777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CC79B33" w14:textId="77777777" w:rsidR="001E1D56" w:rsidRDefault="001E1D56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檢核條件:</w:t>
            </w:r>
            <w:r w:rsidRPr="00BE0A90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7099C891" w14:textId="1F6C75E4" w:rsidR="001E1D56" w:rsidRDefault="001E1D56" w:rsidP="003A06CF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BE0A90">
              <w:rPr>
                <w:rFonts w:ascii="標楷體" w:eastAsia="標楷體" w:hAnsi="標楷體" w:hint="eastAsia"/>
              </w:rPr>
              <w:t>若[延期繳款年月(起)</w:t>
            </w:r>
            <w:r>
              <w:rPr>
                <w:rFonts w:ascii="標楷體" w:eastAsia="標楷體" w:hAnsi="標楷體"/>
              </w:rPr>
              <w:br/>
            </w:r>
            <w:r w:rsidRPr="00BE0A9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E0A90">
              <w:rPr>
                <w:rFonts w:ascii="標楷體" w:eastAsia="標楷體" w:hAnsi="標楷體" w:hint="eastAsia"/>
              </w:rPr>
              <w:t>Ne</w:t>
            </w:r>
            <w:r w:rsidRPr="00BE0A90">
              <w:rPr>
                <w:rFonts w:ascii="標楷體" w:eastAsia="標楷體" w:hAnsi="標楷體"/>
              </w:rPr>
              <w:t>gMain</w:t>
            </w:r>
            <w:r w:rsidRPr="00BE0A90">
              <w:rPr>
                <w:rFonts w:ascii="標楷體" w:eastAsia="標楷體" w:hAnsi="標楷體" w:hint="eastAsia"/>
              </w:rPr>
              <w:t>.De</w:t>
            </w:r>
            <w:r w:rsidRPr="00BE0A90">
              <w:rPr>
                <w:rFonts w:ascii="標楷體" w:eastAsia="標楷體" w:hAnsi="標楷體"/>
              </w:rPr>
              <w:t>ferYMStart</w:t>
            </w:r>
            <w:proofErr w:type="spellEnd"/>
            <w:r w:rsidRPr="00BE0A90">
              <w:rPr>
                <w:rFonts w:ascii="標楷體" w:eastAsia="標楷體" w:hAnsi="標楷體" w:hint="eastAsia"/>
              </w:rPr>
              <w:t>)</w:t>
            </w:r>
            <w:r w:rsidRPr="00BE0A90">
              <w:rPr>
                <w:rFonts w:ascii="標楷體" w:eastAsia="標楷體" w:hAnsi="標楷體"/>
              </w:rPr>
              <w:t>]</w:t>
            </w:r>
            <w:r w:rsidRPr="00BE0A90">
              <w:rPr>
                <w:rFonts w:ascii="標楷體" w:eastAsia="標楷體" w:hAnsi="標楷體" w:hint="eastAsia"/>
              </w:rPr>
              <w:t>有值，則本欄</w:t>
            </w:r>
            <w:r w:rsidRPr="00ED0ADD">
              <w:rPr>
                <w:rFonts w:ascii="標楷體" w:eastAsia="標楷體" w:hAnsi="標楷體" w:hint="eastAsia"/>
              </w:rPr>
              <w:t>必須</w:t>
            </w:r>
            <w:r w:rsidRPr="00BE0A90">
              <w:rPr>
                <w:rFonts w:ascii="標楷體" w:eastAsia="標楷體" w:hAnsi="標楷體" w:hint="eastAsia"/>
              </w:rPr>
              <w:t>輸入，且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延期繳款年月(</w:t>
            </w:r>
            <w:r w:rsidR="00304B2E" w:rsidRPr="009A5A20">
              <w:rPr>
                <w:rFonts w:ascii="標楷體" w:eastAsia="標楷體" w:hAnsi="標楷體" w:hint="eastAsia"/>
              </w:rPr>
              <w:t>訖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304B2E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延期繳款年月(</w:t>
            </w:r>
            <w:r w:rsidR="00304B2E" w:rsidRPr="009A5A20">
              <w:rPr>
                <w:rFonts w:ascii="標楷體" w:eastAsia="標楷體" w:hAnsi="標楷體" w:hint="eastAsia"/>
              </w:rPr>
              <w:t>起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  <w:r w:rsidR="00304B2E">
              <w:rPr>
                <w:rFonts w:ascii="標楷體" w:eastAsia="標楷體" w:hAnsi="標楷體"/>
              </w:rPr>
              <w:t xml:space="preserve"> </w:t>
            </w:r>
          </w:p>
          <w:p w14:paraId="33717A93" w14:textId="56B06919" w:rsidR="001E1D56" w:rsidRPr="00635D22" w:rsidRDefault="001E1D56" w:rsidP="003A06CF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2.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gMain.DeferYMEnd</w:t>
            </w:r>
          </w:p>
        </w:tc>
      </w:tr>
      <w:tr w:rsidR="008D511B" w:rsidRPr="009A5A20" w14:paraId="4ED98BA4" w14:textId="77777777" w:rsidTr="003A06CF">
        <w:trPr>
          <w:trHeight w:val="244"/>
        </w:trPr>
        <w:tc>
          <w:tcPr>
            <w:tcW w:w="456" w:type="dxa"/>
          </w:tcPr>
          <w:p w14:paraId="563E5897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36" w:type="dxa"/>
          </w:tcPr>
          <w:p w14:paraId="30D97997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221A5C71" w14:textId="2E58BEFF" w:rsidR="008D511B" w:rsidRPr="009A5A20" w:rsidRDefault="003A06CF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68591292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C2A5BBB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0DF5F7" w14:textId="1DA599D5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2A1E72F" w14:textId="2023514C" w:rsidR="008D511B" w:rsidRPr="009A5A20" w:rsidRDefault="002D7EAC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157F982" w14:textId="5B2097F1" w:rsidR="001E1D56" w:rsidRPr="005C5EA6" w:rsidRDefault="001E1D56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A06CF" w:rsidRPr="001677D0">
              <w:rPr>
                <w:rFonts w:ascii="標楷體" w:eastAsia="標楷體" w:hAnsi="標楷體" w:hint="eastAsia"/>
              </w:rPr>
              <w:t>自動顯示原值</w:t>
            </w:r>
            <w:r w:rsidR="003A06CF" w:rsidRPr="00A45C64">
              <w:rPr>
                <w:rFonts w:ascii="標楷體" w:eastAsia="標楷體" w:hAnsi="標楷體" w:hint="eastAsia"/>
              </w:rPr>
              <w:t>，</w:t>
            </w:r>
            <w:r w:rsidR="002D7EAC">
              <w:rPr>
                <w:rFonts w:ascii="標楷體" w:eastAsia="標楷體" w:hAnsi="標楷體" w:hint="eastAsia"/>
                <w:color w:val="000000"/>
              </w:rPr>
              <w:t>不可修改</w:t>
            </w:r>
          </w:p>
          <w:p w14:paraId="4ACDA902" w14:textId="170BADE5" w:rsidR="008D511B" w:rsidRPr="001E1D56" w:rsidRDefault="001E1D56" w:rsidP="003A06CF">
            <w:pPr>
              <w:rPr>
                <w:rFonts w:ascii="標楷體" w:eastAsia="標楷體" w:hAnsi="標楷體"/>
              </w:rPr>
            </w:pPr>
            <w:r w:rsidRPr="001E1D56">
              <w:rPr>
                <w:rFonts w:ascii="標楷體" w:eastAsia="標楷體" w:hAnsi="標楷體"/>
              </w:rPr>
              <w:t>2.</w:t>
            </w:r>
            <w:r w:rsidRPr="001E1D56">
              <w:rPr>
                <w:rFonts w:ascii="標楷體" w:eastAsia="標楷體" w:hAnsi="標楷體" w:hint="eastAsia"/>
              </w:rPr>
              <w:t>Ne</w:t>
            </w:r>
            <w:r w:rsidRPr="001E1D56">
              <w:rPr>
                <w:rFonts w:ascii="標楷體" w:eastAsia="標楷體" w:hAnsi="標楷體"/>
              </w:rPr>
              <w:t>gMain.ApplDate</w:t>
            </w:r>
          </w:p>
        </w:tc>
      </w:tr>
      <w:tr w:rsidR="008D511B" w:rsidRPr="009A5A20" w14:paraId="32BAEA7B" w14:textId="77777777" w:rsidTr="003A06CF">
        <w:trPr>
          <w:trHeight w:val="244"/>
        </w:trPr>
        <w:tc>
          <w:tcPr>
            <w:tcW w:w="456" w:type="dxa"/>
          </w:tcPr>
          <w:p w14:paraId="0ACEEB39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3F22989D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2D458DA3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60576E72" w14:textId="0BF2062F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534E927" w14:textId="77777777" w:rsidR="008D511B" w:rsidRPr="009A5A20" w:rsidRDefault="008D511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9E13990" w14:textId="1012F82E" w:rsidR="008D511B" w:rsidRPr="009A5A20" w:rsidRDefault="001E1D56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06A0C39" w14:textId="77777777" w:rsidR="008D511B" w:rsidRPr="009A5A20" w:rsidRDefault="008D511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F63C86A" w14:textId="7799684E" w:rsidR="008D511B" w:rsidRPr="001E1D56" w:rsidRDefault="001E1D56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="008D511B" w:rsidRPr="001E1D56">
              <w:rPr>
                <w:rFonts w:ascii="標楷體" w:eastAsia="標楷體" w:hAnsi="標楷體" w:hint="eastAsia"/>
              </w:rPr>
              <w:t>此欄位必</w:t>
            </w:r>
            <w:r w:rsidR="003A06CF">
              <w:rPr>
                <w:rFonts w:ascii="標楷體" w:eastAsia="標楷體" w:hAnsi="標楷體" w:hint="eastAsia"/>
              </w:rPr>
              <w:t>須</w:t>
            </w:r>
            <w:r w:rsidR="008D511B" w:rsidRPr="001E1D56">
              <w:rPr>
                <w:rFonts w:ascii="標楷體" w:eastAsia="標楷體" w:hAnsi="標楷體" w:hint="eastAsia"/>
              </w:rPr>
              <w:t>輸入，檢核條件:</w:t>
            </w:r>
            <w:r w:rsidR="008D511B" w:rsidRPr="001E1D56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/>
              </w:rPr>
              <w:t>(1)</w:t>
            </w:r>
            <w:r w:rsidR="008D511B" w:rsidRPr="001E1D56">
              <w:rPr>
                <w:rFonts w:ascii="標楷體" w:eastAsia="標楷體" w:hAnsi="標楷體" w:hint="eastAsia"/>
              </w:rPr>
              <w:t>不可空白/V(7)</w:t>
            </w:r>
            <w:r w:rsidR="008D511B" w:rsidRPr="001E1D56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="008D511B" w:rsidRPr="001E1D56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8D511B" w:rsidRPr="001E1D56">
              <w:rPr>
                <w:rFonts w:ascii="標楷體" w:eastAsia="標楷體" w:hAnsi="標楷體" w:hint="eastAsia"/>
              </w:rPr>
              <w:t>/</w:t>
            </w:r>
            <w:r w:rsidR="009D1198" w:rsidRPr="001E1D56">
              <w:rPr>
                <w:rFonts w:ascii="標楷體" w:eastAsia="標楷體" w:hAnsi="標楷體" w:hint="eastAsia"/>
              </w:rPr>
              <w:t>A(DATE,</w:t>
            </w:r>
            <w:r w:rsidR="008D511B" w:rsidRPr="001E1D56">
              <w:rPr>
                <w:rFonts w:ascii="標楷體" w:eastAsia="標楷體" w:hAnsi="標楷體" w:hint="eastAsia"/>
              </w:rPr>
              <w:t>0)</w:t>
            </w:r>
          </w:p>
          <w:p w14:paraId="6DC59DC6" w14:textId="67DD7B05" w:rsidR="003A06CF" w:rsidRDefault="003A06CF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此日期</w:t>
            </w:r>
            <w:r w:rsidR="00CF670C">
              <w:rPr>
                <w:rFonts w:ascii="標楷體" w:eastAsia="標楷體" w:hAnsi="標楷體" w:hint="eastAsia"/>
              </w:rPr>
              <w:t>須存</w:t>
            </w:r>
            <w:r>
              <w:rPr>
                <w:rFonts w:ascii="標楷體" w:eastAsia="標楷體" w:hAnsi="標楷體" w:hint="eastAsia"/>
              </w:rPr>
              <w:t>於原[</w:t>
            </w:r>
            <w:r w:rsidRPr="009A5A20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]</w:t>
            </w:r>
            <w:r w:rsidR="00CF670C">
              <w:rPr>
                <w:rFonts w:ascii="標楷體" w:eastAsia="標楷體" w:hAnsi="標楷體"/>
              </w:rPr>
              <w:br/>
            </w:r>
            <w:r w:rsidR="00CF670C">
              <w:rPr>
                <w:rFonts w:ascii="標楷體" w:eastAsia="標楷體" w:hAnsi="標楷體" w:hint="eastAsia"/>
              </w:rPr>
              <w:t xml:space="preserve">  資料</w:t>
            </w:r>
            <w:r>
              <w:rPr>
                <w:rFonts w:ascii="標楷體" w:eastAsia="標楷體" w:hAnsi="標楷體" w:hint="eastAsia"/>
              </w:rPr>
              <w:t>內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新[</w:t>
            </w:r>
            <w:r w:rsidRPr="009A5A20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]</w:t>
            </w:r>
            <w:r w:rsidR="00CF670C">
              <w:rPr>
                <w:rFonts w:ascii="標楷體" w:eastAsia="標楷體" w:hAnsi="標楷體" w:hint="eastAsia"/>
              </w:rPr>
              <w:t>此欄</w:t>
            </w:r>
            <w:r w:rsidR="00304B2E">
              <w:rPr>
                <w:rFonts w:ascii="標楷體" w:eastAsia="標楷體" w:hAnsi="標楷體"/>
              </w:rPr>
              <w:br/>
              <w:t xml:space="preserve">  </w:t>
            </w:r>
            <w:r w:rsidR="00304B2E">
              <w:rPr>
                <w:rFonts w:ascii="標楷體" w:eastAsia="標楷體" w:hAnsi="標楷體" w:hint="eastAsia"/>
              </w:rPr>
              <w:t>=</w:t>
            </w:r>
            <w:r w:rsidR="00304B2E">
              <w:rPr>
                <w:rFonts w:ascii="標楷體" w:eastAsia="標楷體" w:hAnsi="標楷體"/>
              </w:rPr>
              <w:t>0</w:t>
            </w:r>
          </w:p>
          <w:p w14:paraId="1F3E43C7" w14:textId="37035E95" w:rsidR="008D511B" w:rsidRPr="001E1D56" w:rsidRDefault="003A06CF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1E1D56">
              <w:rPr>
                <w:rFonts w:ascii="標楷體" w:eastAsia="標楷體" w:hAnsi="標楷體"/>
              </w:rPr>
              <w:t>.</w:t>
            </w:r>
            <w:r w:rsidR="008D511B" w:rsidRPr="001E1D56">
              <w:rPr>
                <w:rFonts w:ascii="標楷體" w:eastAsia="標楷體" w:hAnsi="標楷體" w:hint="eastAsia"/>
              </w:rPr>
              <w:t>Ne</w:t>
            </w:r>
            <w:r w:rsidR="008D511B" w:rsidRPr="001E1D56">
              <w:rPr>
                <w:rFonts w:ascii="標楷體" w:eastAsia="標楷體" w:hAnsi="標楷體"/>
              </w:rPr>
              <w:t>gMain.ChgCondDate</w:t>
            </w:r>
          </w:p>
        </w:tc>
      </w:tr>
      <w:tr w:rsidR="001E1D56" w:rsidRPr="009A5A20" w14:paraId="788376C2" w14:textId="77777777" w:rsidTr="003A06CF">
        <w:trPr>
          <w:trHeight w:val="244"/>
        </w:trPr>
        <w:tc>
          <w:tcPr>
            <w:tcW w:w="456" w:type="dxa"/>
          </w:tcPr>
          <w:p w14:paraId="47C24B92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03DA068C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5E39C88D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69CFC30E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27AD743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A103C0" w14:textId="310CAF7D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519B17E" w14:textId="16C4B1B3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01F23A3" w14:textId="46814873" w:rsidR="001E1D56" w:rsidRPr="00C54A5F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75C743DD" w14:textId="45A6DEBC" w:rsidR="001E1D56" w:rsidRPr="001E1D56" w:rsidRDefault="001E1D56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1E1D56">
              <w:rPr>
                <w:rFonts w:ascii="標楷體" w:eastAsia="標楷體" w:hAnsi="標楷體" w:hint="eastAsia"/>
              </w:rPr>
              <w:t>2.Ne</w:t>
            </w:r>
            <w:r w:rsidRPr="001E1D56">
              <w:rPr>
                <w:rFonts w:ascii="標楷體" w:eastAsia="標楷體" w:hAnsi="標楷體"/>
              </w:rPr>
              <w:t>gMain.</w:t>
            </w:r>
            <w:r w:rsidRPr="001E1D56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1E1D56" w:rsidRPr="009A5A20" w14:paraId="4309F3D6" w14:textId="77777777" w:rsidTr="003A06CF">
        <w:trPr>
          <w:trHeight w:val="244"/>
        </w:trPr>
        <w:tc>
          <w:tcPr>
            <w:tcW w:w="456" w:type="dxa"/>
          </w:tcPr>
          <w:p w14:paraId="666FEBE2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6EB91D3B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4EA3625C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</w:tcPr>
          <w:p w14:paraId="6D013C0F" w14:textId="3B95268B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36A0714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9E7F60" w14:textId="12FB83F5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C898268" w14:textId="28D11CE5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D92FDE5" w14:textId="45FC45CC" w:rsidR="001E1D56" w:rsidRPr="00C54A5F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574311AD" w14:textId="1B232AD0" w:rsidR="001E1D56" w:rsidRPr="001E1D56" w:rsidRDefault="001E1D56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1E1D56">
              <w:rPr>
                <w:rFonts w:ascii="標楷體" w:eastAsia="標楷體" w:hAnsi="標楷體"/>
              </w:rPr>
              <w:t>2.</w:t>
            </w:r>
            <w:r w:rsidRPr="001E1D56">
              <w:rPr>
                <w:rFonts w:ascii="標楷體" w:eastAsia="標楷體" w:hAnsi="標楷體" w:hint="eastAsia"/>
              </w:rPr>
              <w:t>Ne</w:t>
            </w:r>
            <w:r w:rsidRPr="001E1D56">
              <w:rPr>
                <w:rFonts w:ascii="標楷體" w:eastAsia="標楷體" w:hAnsi="標楷體"/>
              </w:rPr>
              <w:t>gMain.</w:t>
            </w:r>
            <w:r w:rsidRPr="001E1D56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1E1D56" w:rsidRPr="009A5A20" w14:paraId="7B4DD124" w14:textId="77777777" w:rsidTr="003A06CF">
        <w:trPr>
          <w:trHeight w:val="244"/>
        </w:trPr>
        <w:tc>
          <w:tcPr>
            <w:tcW w:w="456" w:type="dxa"/>
          </w:tcPr>
          <w:p w14:paraId="6FDC3859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1736" w:type="dxa"/>
          </w:tcPr>
          <w:p w14:paraId="6E6AA5D7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0C691E86" w14:textId="415829FD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1435B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37C4A012" w14:textId="58B108E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D3D9E85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F70ED7" w14:textId="17BEEDEB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400FC44" w14:textId="0906A168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352ABFB" w14:textId="77777777" w:rsidR="001E1D56" w:rsidRPr="00D64393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>
              <w:rPr>
                <w:rFonts w:ascii="標楷體" w:eastAsia="標楷體" w:hAnsi="標楷體"/>
              </w:rPr>
              <w:br/>
              <w:t>(1)</w:t>
            </w:r>
            <w:r w:rsidRPr="00D64393">
              <w:rPr>
                <w:rFonts w:ascii="標楷體" w:eastAsia="標楷體" w:hAnsi="標楷體" w:hint="eastAsia"/>
              </w:rPr>
              <w:t>可輸入0</w:t>
            </w:r>
          </w:p>
          <w:p w14:paraId="559CA2AF" w14:textId="77777777" w:rsidR="001E1D56" w:rsidRPr="00D64393" w:rsidRDefault="001E1D56" w:rsidP="003A06CF">
            <w:pPr>
              <w:widowControl/>
              <w:ind w:firstLineChars="100" w:firstLine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D64393">
              <w:rPr>
                <w:rFonts w:ascii="標楷體" w:eastAsia="標楷體" w:hAnsi="標楷體" w:hint="eastAsia"/>
              </w:rPr>
              <w:t>不可輸入負值</w:t>
            </w:r>
          </w:p>
          <w:p w14:paraId="63136D1D" w14:textId="7519FFFE" w:rsidR="001E1D56" w:rsidRPr="001E1D56" w:rsidRDefault="001E1D56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1E1D56">
              <w:rPr>
                <w:rFonts w:ascii="標楷體" w:eastAsia="標楷體" w:hAnsi="標楷體"/>
              </w:rPr>
              <w:t>2.</w:t>
            </w:r>
            <w:r w:rsidRPr="001E1D56">
              <w:rPr>
                <w:rFonts w:ascii="標楷體" w:eastAsia="標楷體" w:hAnsi="標楷體" w:hint="eastAsia"/>
              </w:rPr>
              <w:t>Ne</w:t>
            </w:r>
            <w:r w:rsidRPr="001E1D56">
              <w:rPr>
                <w:rFonts w:ascii="標楷體" w:eastAsia="標楷體" w:hAnsi="標楷體"/>
              </w:rPr>
              <w:t>gMain.</w:t>
            </w:r>
            <w:r w:rsidRPr="001E1D56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1E1D56" w:rsidRPr="009A5A20" w14:paraId="567BED25" w14:textId="77777777" w:rsidTr="003A06CF">
        <w:trPr>
          <w:trHeight w:val="244"/>
        </w:trPr>
        <w:tc>
          <w:tcPr>
            <w:tcW w:w="456" w:type="dxa"/>
          </w:tcPr>
          <w:p w14:paraId="735D4996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5CDCF4E7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23AC3409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20550940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95096C4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B4D816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BD299A2" w14:textId="7777777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5C2B5EF8" w14:textId="77777777" w:rsidR="001E1D56" w:rsidRPr="00D64393" w:rsidRDefault="001E1D56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D64393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483C9062" w14:textId="06E7328E" w:rsidR="001E1D56" w:rsidRPr="00635D22" w:rsidRDefault="001E1D56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635D22">
              <w:rPr>
                <w:rFonts w:ascii="標楷體" w:eastAsia="標楷體" w:hAnsi="標楷體" w:hint="eastAsia"/>
              </w:rPr>
              <w:t>2.Ne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1E1D56" w:rsidRPr="009A5A20" w14:paraId="0CAE2DCE" w14:textId="77777777" w:rsidTr="003A06CF">
        <w:trPr>
          <w:trHeight w:val="244"/>
        </w:trPr>
        <w:tc>
          <w:tcPr>
            <w:tcW w:w="456" w:type="dxa"/>
          </w:tcPr>
          <w:p w14:paraId="6B4593B5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67407CD7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30022823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5DCA8CFF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E8FFB03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9D7CE7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8CD8974" w14:textId="7777777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93C7DF3" w14:textId="77777777" w:rsidR="001E1D56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Pr="00D64393">
              <w:rPr>
                <w:rFonts w:ascii="標楷體" w:eastAsia="標楷體" w:hAnsi="標楷體" w:hint="eastAsia"/>
              </w:rPr>
              <w:t>檢核條件: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50B8CC96" w14:textId="23DC08C9" w:rsidR="001E1D56" w:rsidRPr="00D64393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 xml:space="preserve"> (3)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首次應繳日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不得大於</w:t>
            </w:r>
            <w:r w:rsidR="0058669F">
              <w:rPr>
                <w:rFonts w:ascii="標楷體" w:eastAsia="標楷體" w:hAnsi="標楷體"/>
              </w:rPr>
              <w:br/>
            </w:r>
            <w:r w:rsidR="0058669F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還款結束日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  <w:p w14:paraId="5E1CA9E2" w14:textId="5C8D7341" w:rsidR="001E1D56" w:rsidRPr="00635D22" w:rsidRDefault="001E1D56" w:rsidP="003A06CF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635D22">
              <w:rPr>
                <w:rFonts w:ascii="標楷體" w:eastAsia="標楷體" w:hAnsi="標楷體" w:hint="eastAsia"/>
              </w:rPr>
              <w:t>2.Ne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1E1D56" w:rsidRPr="009A5A20" w14:paraId="7D38CDC6" w14:textId="77777777" w:rsidTr="003A06CF">
        <w:trPr>
          <w:trHeight w:val="244"/>
        </w:trPr>
        <w:tc>
          <w:tcPr>
            <w:tcW w:w="456" w:type="dxa"/>
          </w:tcPr>
          <w:p w14:paraId="111FDE21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5E95670F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0A1C307B" w14:textId="249F8F14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767C8A10" w14:textId="088F9D3C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22C98E89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96DE806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6B083E" w14:textId="0D823A40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D28191A" w14:textId="490129B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35F6A9DA" w14:textId="77777777" w:rsidR="001E1D56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52DEE144" w14:textId="40357356" w:rsidR="001E1D56" w:rsidRDefault="001E1D56" w:rsidP="003A06C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C54A5F">
              <w:rPr>
                <w:rFonts w:ascii="標楷體" w:eastAsia="標楷體" w:hAnsi="標楷體" w:hint="eastAsia"/>
              </w:rPr>
              <w:t>字，檢核條件: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308F1C2E" w14:textId="4B74DC12" w:rsidR="001E1D56" w:rsidRPr="001E1D56" w:rsidRDefault="001E1D56" w:rsidP="003A06CF">
            <w:pPr>
              <w:widowControl/>
              <w:ind w:firstLineChars="100" w:firstLine="240"/>
              <w:rPr>
                <w:rFonts w:ascii="標楷體" w:eastAsia="標楷體" w:hAnsi="標楷體"/>
              </w:rPr>
            </w:pPr>
            <w:r w:rsidRPr="001E1D56">
              <w:rPr>
                <w:rFonts w:ascii="標楷體" w:eastAsia="標楷體" w:hAnsi="標楷體"/>
              </w:rPr>
              <w:t>(2)</w:t>
            </w:r>
            <w:r w:rsidRPr="001E1D56">
              <w:rPr>
                <w:rFonts w:ascii="標楷體" w:eastAsia="標楷體" w:hAnsi="標楷體" w:hint="eastAsia"/>
              </w:rPr>
              <w:t>金額檢核是否等於[期</w:t>
            </w:r>
            <w:r w:rsidRPr="001E1D56">
              <w:rPr>
                <w:rFonts w:ascii="標楷體" w:eastAsia="標楷體" w:hAnsi="標楷體"/>
              </w:rPr>
              <w:br/>
            </w:r>
            <w:r w:rsidRPr="001E1D56">
              <w:rPr>
                <w:rFonts w:ascii="標楷體" w:eastAsia="標楷體" w:hAnsi="標楷體" w:hint="eastAsia"/>
              </w:rPr>
              <w:t xml:space="preserve">     款]*[期數]</w:t>
            </w:r>
            <w:r w:rsidRPr="001E1D56">
              <w:rPr>
                <w:rFonts w:ascii="標楷體" w:eastAsia="標楷體" w:hAnsi="標楷體"/>
              </w:rPr>
              <w:br/>
            </w:r>
            <w:r w:rsidRPr="001E1D56">
              <w:rPr>
                <w:rFonts w:ascii="標楷體" w:eastAsia="標楷體" w:hAnsi="標楷體" w:hint="eastAsia"/>
              </w:rPr>
              <w:t>3.Ne</w:t>
            </w:r>
            <w:r w:rsidRPr="001E1D56">
              <w:rPr>
                <w:rFonts w:ascii="標楷體" w:eastAsia="標楷體" w:hAnsi="標楷體"/>
              </w:rPr>
              <w:t>gMain.</w:t>
            </w:r>
            <w:r w:rsidRPr="001E1D56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1E1D56" w:rsidRPr="009A5A20" w14:paraId="4BD431DA" w14:textId="77777777" w:rsidTr="003A06CF">
        <w:trPr>
          <w:trHeight w:val="244"/>
        </w:trPr>
        <w:tc>
          <w:tcPr>
            <w:tcW w:w="456" w:type="dxa"/>
          </w:tcPr>
          <w:p w14:paraId="073B268F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0342F8B8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3B4C6A3C" w14:textId="3D975731" w:rsidR="001E1D56" w:rsidRPr="009A5A20" w:rsidRDefault="009A0F69" w:rsidP="003A06CF">
            <w:pPr>
              <w:rPr>
                <w:rFonts w:ascii="標楷體" w:eastAsia="標楷體" w:hAnsi="標楷體"/>
              </w:rPr>
            </w:pPr>
            <w:r w:rsidRPr="001435B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7D944CE6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D5700E0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DC96BD0" w14:textId="77777777" w:rsidR="001E1D56" w:rsidRPr="009A5A20" w:rsidRDefault="001E1D56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339ED9E" w14:textId="77777777" w:rsidR="001E1D56" w:rsidRPr="009A5A20" w:rsidRDefault="001E1D56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636B9CAE" w14:textId="77777777" w:rsidR="001E1D56" w:rsidRDefault="001E1D56" w:rsidP="003A06CF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</w:p>
          <w:p w14:paraId="32669A8D" w14:textId="1F01B735" w:rsidR="001E1D56" w:rsidRPr="00A427B1" w:rsidRDefault="001E1D56" w:rsidP="003A06CF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A427B1">
              <w:rPr>
                <w:rFonts w:ascii="標楷體" w:eastAsia="標楷體" w:hAnsi="標楷體" w:hint="eastAsia"/>
              </w:rPr>
              <w:t>若</w:t>
            </w:r>
            <w:r w:rsidR="007367C8" w:rsidRPr="00254495">
              <w:rPr>
                <w:rFonts w:ascii="標楷體" w:eastAsia="標楷體" w:hAnsi="標楷體" w:hint="eastAsia"/>
              </w:rPr>
              <w:t>[是否最大債權</w:t>
            </w:r>
            <w:r w:rsidR="007367C8">
              <w:rPr>
                <w:rFonts w:ascii="標楷體" w:eastAsia="標楷體" w:hAnsi="標楷體"/>
              </w:rPr>
              <w:br/>
            </w:r>
            <w:r w:rsidR="007367C8">
              <w:rPr>
                <w:rFonts w:ascii="標楷體" w:eastAsia="標楷體" w:hAnsi="標楷體" w:hint="eastAsia"/>
              </w:rPr>
              <w:t xml:space="preserve">  </w:t>
            </w:r>
            <w:r w:rsidR="007367C8"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="007367C8" w:rsidRPr="00254495">
              <w:rPr>
                <w:rFonts w:ascii="標楷體" w:eastAsia="標楷體" w:hAnsi="標楷體" w:hint="eastAsia"/>
              </w:rPr>
              <w:t>Ne</w:t>
            </w:r>
            <w:r w:rsidR="007367C8" w:rsidRPr="00254495">
              <w:rPr>
                <w:rFonts w:ascii="標楷體" w:eastAsia="標楷體" w:hAnsi="標楷體"/>
              </w:rPr>
              <w:t>gMain.</w:t>
            </w:r>
            <w:r w:rsidR="007367C8" w:rsidRPr="00254495">
              <w:rPr>
                <w:rFonts w:ascii="標楷體" w:eastAsia="標楷體" w:hAnsi="標楷體" w:hint="eastAsia"/>
              </w:rPr>
              <w:t>Is</w:t>
            </w:r>
            <w:r w:rsidR="007367C8" w:rsidRPr="00254495">
              <w:rPr>
                <w:rFonts w:ascii="標楷體" w:eastAsia="標楷體" w:hAnsi="標楷體"/>
              </w:rPr>
              <w:t>MainFin</w:t>
            </w:r>
            <w:proofErr w:type="spellEnd"/>
            <w:r w:rsidR="007367C8" w:rsidRPr="00254495">
              <w:rPr>
                <w:rFonts w:ascii="標楷體" w:eastAsia="標楷體" w:hAnsi="標楷體" w:hint="eastAsia"/>
              </w:rPr>
              <w:t>)</w:t>
            </w:r>
            <w:r w:rsidR="007367C8" w:rsidRPr="00254495">
              <w:rPr>
                <w:rFonts w:ascii="標楷體" w:eastAsia="標楷體" w:hAnsi="標楷體"/>
              </w:rPr>
              <w:t>]</w:t>
            </w:r>
            <w:r w:rsidR="007367C8" w:rsidRPr="00254495">
              <w:rPr>
                <w:rFonts w:ascii="標楷體" w:eastAsia="標楷體" w:hAnsi="標楷體" w:hint="eastAsia"/>
              </w:rPr>
              <w:t>為</w:t>
            </w:r>
            <w:r w:rsidR="007367C8">
              <w:rPr>
                <w:rFonts w:ascii="標楷體" w:eastAsia="標楷體" w:hAnsi="標楷體"/>
              </w:rPr>
              <w:br/>
            </w:r>
            <w:r w:rsidR="007367C8">
              <w:rPr>
                <w:rFonts w:ascii="標楷體" w:eastAsia="標楷體" w:hAnsi="標楷體" w:hint="eastAsia"/>
              </w:rPr>
              <w:t xml:space="preserve">  [</w:t>
            </w:r>
            <w:r w:rsidR="007367C8" w:rsidRPr="00A427B1">
              <w:rPr>
                <w:rFonts w:ascii="標楷體" w:eastAsia="標楷體" w:hAnsi="標楷體" w:hint="eastAsia"/>
              </w:rPr>
              <w:t>Y</w:t>
            </w:r>
            <w:r w:rsidR="007367C8">
              <w:rPr>
                <w:rFonts w:ascii="標楷體" w:eastAsia="標楷體" w:hAnsi="標楷體" w:hint="eastAsia"/>
              </w:rPr>
              <w:t>]</w:t>
            </w:r>
            <w:r w:rsidR="007367C8" w:rsidRPr="00A427B1">
              <w:rPr>
                <w:rFonts w:ascii="標楷體" w:eastAsia="標楷體" w:hAnsi="標楷體" w:hint="eastAsia"/>
              </w:rPr>
              <w:t>，則自動帶入</w:t>
            </w:r>
            <w:r w:rsidR="007367C8">
              <w:rPr>
                <w:rFonts w:ascii="標楷體" w:eastAsia="標楷體" w:hAnsi="標楷體" w:hint="eastAsia"/>
              </w:rPr>
              <w:t>[</w:t>
            </w:r>
            <w:r w:rsidR="007367C8" w:rsidRPr="00A427B1">
              <w:rPr>
                <w:rFonts w:ascii="標楷體" w:eastAsia="標楷體" w:hAnsi="標楷體" w:hint="eastAsia"/>
              </w:rPr>
              <w:t>458</w:t>
            </w:r>
            <w:r w:rsidR="007367C8">
              <w:rPr>
                <w:rFonts w:ascii="標楷體" w:eastAsia="標楷體" w:hAnsi="標楷體"/>
              </w:rPr>
              <w:t>]</w:t>
            </w:r>
            <w:r w:rsidR="007367C8" w:rsidRPr="00A427B1">
              <w:rPr>
                <w:rFonts w:ascii="標楷體" w:eastAsia="標楷體" w:hAnsi="標楷體" w:hint="eastAsia"/>
              </w:rPr>
              <w:t>，</w:t>
            </w:r>
            <w:r w:rsidR="007367C8">
              <w:rPr>
                <w:rFonts w:ascii="標楷體" w:eastAsia="標楷體" w:hAnsi="標楷體" w:hint="eastAsia"/>
              </w:rPr>
              <w:t>不</w:t>
            </w:r>
            <w:r w:rsidR="007367C8">
              <w:rPr>
                <w:rFonts w:ascii="標楷體" w:eastAsia="標楷體" w:hAnsi="標楷體"/>
              </w:rPr>
              <w:br/>
            </w:r>
            <w:r w:rsidR="007367C8">
              <w:rPr>
                <w:rFonts w:ascii="標楷體" w:eastAsia="標楷體" w:hAnsi="標楷體" w:hint="eastAsia"/>
              </w:rPr>
              <w:t xml:space="preserve">  可修改;其餘</w:t>
            </w:r>
            <w:r w:rsidR="007367C8" w:rsidRPr="00A427B1">
              <w:rPr>
                <w:rFonts w:ascii="標楷體" w:eastAsia="標楷體" w:hAnsi="標楷體" w:hint="eastAsia"/>
              </w:rPr>
              <w:t>則</w:t>
            </w:r>
            <w:r w:rsidR="007367C8">
              <w:rPr>
                <w:rFonts w:ascii="標楷體" w:eastAsia="標楷體" w:hAnsi="標楷體" w:hint="eastAsia"/>
              </w:rPr>
              <w:t>自行輸入文</w:t>
            </w:r>
            <w:r w:rsidR="007367C8">
              <w:rPr>
                <w:rFonts w:ascii="標楷體" w:eastAsia="標楷體" w:hAnsi="標楷體"/>
              </w:rPr>
              <w:br/>
            </w:r>
            <w:r w:rsidR="007367C8">
              <w:rPr>
                <w:rFonts w:ascii="標楷體" w:eastAsia="標楷體" w:hAnsi="標楷體" w:hint="eastAsia"/>
              </w:rPr>
              <w:t xml:space="preserve">  字</w:t>
            </w:r>
            <w:r w:rsidR="007367C8" w:rsidRPr="00A427B1">
              <w:rPr>
                <w:rFonts w:ascii="標楷體" w:eastAsia="標楷體" w:hAnsi="標楷體" w:hint="eastAsia"/>
              </w:rPr>
              <w:t>，</w:t>
            </w:r>
            <w:r w:rsidR="007367C8" w:rsidRPr="00C54A5F">
              <w:rPr>
                <w:rFonts w:ascii="標楷體" w:eastAsia="標楷體" w:hAnsi="標楷體" w:hint="eastAsia"/>
              </w:rPr>
              <w:t>檢核條件</w:t>
            </w:r>
            <w:r w:rsidR="007367C8">
              <w:rPr>
                <w:rFonts w:ascii="標楷體" w:eastAsia="標楷體" w:hAnsi="標楷體" w:hint="eastAsia"/>
              </w:rPr>
              <w:t>:</w:t>
            </w:r>
            <w:r w:rsidR="007367C8" w:rsidRPr="00A427B1">
              <w:rPr>
                <w:rFonts w:ascii="標楷體" w:eastAsia="標楷體" w:hAnsi="標楷體" w:hint="eastAsia"/>
              </w:rPr>
              <w:t>不可等於</w:t>
            </w:r>
            <w:r w:rsidR="007367C8">
              <w:rPr>
                <w:rFonts w:ascii="標楷體" w:eastAsia="標楷體" w:hAnsi="標楷體"/>
              </w:rPr>
              <w:br/>
            </w:r>
            <w:r w:rsidR="007367C8">
              <w:rPr>
                <w:rFonts w:ascii="標楷體" w:eastAsia="標楷體" w:hAnsi="標楷體" w:hint="eastAsia"/>
              </w:rPr>
              <w:t xml:space="preserve">  </w:t>
            </w:r>
            <w:r w:rsidR="007367C8">
              <w:rPr>
                <w:rFonts w:ascii="標楷體" w:eastAsia="標楷體" w:hAnsi="標楷體"/>
              </w:rPr>
              <w:t>[</w:t>
            </w:r>
            <w:r w:rsidR="007367C8" w:rsidRPr="00A427B1">
              <w:rPr>
                <w:rFonts w:ascii="標楷體" w:eastAsia="標楷體" w:hAnsi="標楷體" w:hint="eastAsia"/>
              </w:rPr>
              <w:t>458</w:t>
            </w:r>
            <w:r w:rsidR="007367C8">
              <w:rPr>
                <w:rFonts w:ascii="標楷體" w:eastAsia="標楷體" w:hAnsi="標楷體"/>
              </w:rPr>
              <w:t>]</w:t>
            </w:r>
            <w:r w:rsidR="007367C8" w:rsidRPr="00A427B1">
              <w:rPr>
                <w:rFonts w:ascii="標楷體" w:eastAsia="標楷體" w:hAnsi="標楷體" w:hint="eastAsia"/>
              </w:rPr>
              <w:t>，</w:t>
            </w:r>
            <w:r w:rsidR="007367C8" w:rsidRPr="00433EAE">
              <w:rPr>
                <w:rFonts w:ascii="標楷體" w:eastAsia="標楷體" w:hAnsi="標楷體" w:hint="eastAsia"/>
              </w:rPr>
              <w:t>錯誤訊息:最大債權</w:t>
            </w:r>
            <w:r w:rsidR="007367C8">
              <w:rPr>
                <w:rFonts w:ascii="標楷體" w:eastAsia="標楷體" w:hAnsi="標楷體"/>
              </w:rPr>
              <w:br/>
              <w:t xml:space="preserve">  </w:t>
            </w:r>
            <w:r w:rsidR="007367C8" w:rsidRPr="00433EAE">
              <w:rPr>
                <w:rFonts w:ascii="標楷體" w:eastAsia="標楷體" w:hAnsi="標楷體" w:hint="eastAsia"/>
              </w:rPr>
              <w:t>機構不可為</w:t>
            </w:r>
            <w:r w:rsidR="00772D5F">
              <w:rPr>
                <w:rFonts w:ascii="標楷體" w:eastAsia="標楷體" w:hAnsi="標楷體" w:hint="eastAsia"/>
              </w:rPr>
              <w:t>[</w:t>
            </w:r>
            <w:r w:rsidR="007367C8" w:rsidRPr="00433EAE">
              <w:rPr>
                <w:rFonts w:ascii="標楷體" w:eastAsia="標楷體" w:hAnsi="標楷體" w:hint="eastAsia"/>
              </w:rPr>
              <w:t>458</w:t>
            </w:r>
            <w:r w:rsidR="00772D5F">
              <w:rPr>
                <w:rFonts w:ascii="標楷體" w:eastAsia="標楷體" w:hAnsi="標楷體"/>
              </w:rPr>
              <w:t>]</w:t>
            </w:r>
          </w:p>
          <w:p w14:paraId="2543D6CF" w14:textId="625D54D1" w:rsidR="001E1D56" w:rsidRPr="00A427B1" w:rsidRDefault="001E1D56" w:rsidP="003A06CF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lastRenderedPageBreak/>
              <w:t xml:space="preserve">  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7F5978">
              <w:rPr>
                <w:rFonts w:ascii="標楷體" w:eastAsia="標楷體" w:hAnsi="標楷體" w:hint="eastAsia"/>
              </w:rPr>
              <w:t>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6524B22C" w14:textId="369496E5" w:rsidR="001E1D56" w:rsidRPr="00635D22" w:rsidRDefault="001E1D56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635D22">
              <w:rPr>
                <w:rFonts w:ascii="標楷體" w:eastAsia="標楷體" w:hAnsi="標楷體"/>
              </w:rPr>
              <w:t>4</w:t>
            </w:r>
            <w:r w:rsidRPr="00635D22">
              <w:rPr>
                <w:rFonts w:ascii="標楷體" w:eastAsia="標楷體" w:hAnsi="標楷體" w:hint="eastAsia"/>
              </w:rPr>
              <w:t>.Ne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261BAB" w:rsidRPr="009A5A20" w14:paraId="1F616657" w14:textId="77777777" w:rsidTr="003A06CF">
        <w:trPr>
          <w:trHeight w:val="244"/>
        </w:trPr>
        <w:tc>
          <w:tcPr>
            <w:tcW w:w="456" w:type="dxa"/>
          </w:tcPr>
          <w:p w14:paraId="2689594E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21</w:t>
            </w:r>
          </w:p>
        </w:tc>
        <w:tc>
          <w:tcPr>
            <w:tcW w:w="1736" w:type="dxa"/>
          </w:tcPr>
          <w:p w14:paraId="7E33C865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239BBA56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28484199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925B10B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</w:t>
            </w:r>
            <w:r w:rsidRPr="009A5A20">
              <w:rPr>
                <w:rFonts w:ascii="標楷體" w:eastAsia="標楷體" w:hAnsi="標楷體"/>
              </w:rPr>
              <w:t>/N</w:t>
            </w:r>
          </w:p>
        </w:tc>
        <w:tc>
          <w:tcPr>
            <w:tcW w:w="567" w:type="dxa"/>
          </w:tcPr>
          <w:p w14:paraId="7605CA96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739C34B" w14:textId="77777777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0BAA1F29" w14:textId="29E70B27" w:rsidR="00261BAB" w:rsidRDefault="00261BAB" w:rsidP="003A06C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 w:rsidRPr="00D64393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187A28DC" w14:textId="77777777" w:rsidR="00261BAB" w:rsidRPr="00E73A34" w:rsidRDefault="00261BAB" w:rsidP="003A06C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E73A34">
              <w:rPr>
                <w:rFonts w:ascii="標楷體" w:eastAsia="標楷體" w:hAnsi="標楷體" w:hint="eastAsia"/>
              </w:rPr>
              <w:t>若有N階段還款的情況，此</w:t>
            </w:r>
            <w:r>
              <w:rPr>
                <w:rFonts w:ascii="標楷體" w:eastAsia="標楷體" w:hAnsi="標楷體"/>
              </w:rPr>
              <w:br/>
            </w:r>
            <w:r w:rsidRPr="00E73A34">
              <w:rPr>
                <w:rFonts w:ascii="標楷體" w:eastAsia="標楷體" w:hAnsi="標楷體" w:hint="eastAsia"/>
              </w:rPr>
              <w:t>區會存入大於0之年度數字代表N:第N階段還款</w:t>
            </w:r>
          </w:p>
          <w:p w14:paraId="25C205B3" w14:textId="217E45E8" w:rsidR="00261BAB" w:rsidRPr="00261BAB" w:rsidRDefault="00261BAB" w:rsidP="003A06C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261BAB">
              <w:rPr>
                <w:rFonts w:ascii="標楷體" w:eastAsia="標楷體" w:hAnsi="標楷體" w:hint="eastAsia"/>
              </w:rPr>
              <w:t>3.Ne</w:t>
            </w:r>
            <w:r w:rsidRPr="00261BAB">
              <w:rPr>
                <w:rFonts w:ascii="標楷體" w:eastAsia="標楷體" w:hAnsi="標楷體"/>
              </w:rPr>
              <w:t>gMain.</w:t>
            </w:r>
            <w:r w:rsidRPr="00261BAB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261BAB" w:rsidRPr="009A5A20" w14:paraId="6860CFEE" w14:textId="77777777" w:rsidTr="003A06CF">
        <w:trPr>
          <w:trHeight w:val="244"/>
        </w:trPr>
        <w:tc>
          <w:tcPr>
            <w:tcW w:w="456" w:type="dxa"/>
          </w:tcPr>
          <w:p w14:paraId="769FE7ED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6F916482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37C9C158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520B1905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ECBBCAC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11BC85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7A1055" w14:textId="77777777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DD17ACC" w14:textId="749FE95A" w:rsidR="00261BAB" w:rsidRPr="009A5A20" w:rsidRDefault="00BC215B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261BAB" w:rsidRPr="002C21BA">
              <w:rPr>
                <w:rFonts w:ascii="標楷體" w:eastAsia="標楷體" w:hAnsi="標楷體" w:hint="eastAsia"/>
              </w:rPr>
              <w:t>連結至【</w:t>
            </w:r>
            <w:r w:rsidR="00261BAB" w:rsidRPr="002C21BA">
              <w:rPr>
                <w:rFonts w:ascii="標楷體" w:eastAsia="標楷體" w:hAnsi="標楷體"/>
              </w:rPr>
              <w:t>L1</w:t>
            </w:r>
            <w:r w:rsidR="00261BAB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261BAB" w:rsidRPr="001677D0" w14:paraId="4D0102CF" w14:textId="77777777" w:rsidTr="003A06CF">
        <w:trPr>
          <w:trHeight w:val="291"/>
        </w:trPr>
        <w:tc>
          <w:tcPr>
            <w:tcW w:w="456" w:type="dxa"/>
          </w:tcPr>
          <w:p w14:paraId="74580E68" w14:textId="77777777" w:rsidR="00261BAB" w:rsidRPr="001677D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0FAADF24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  <w:p w14:paraId="293F2B4A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[案件種類(</w:t>
            </w:r>
            <w:proofErr w:type="spellStart"/>
            <w:r w:rsidRPr="009A5A20">
              <w:rPr>
                <w:rFonts w:ascii="標楷體" w:eastAsia="標楷體" w:hAnsi="標楷體"/>
              </w:rPr>
              <w:t>NegMain.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1:債協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時不可</w:t>
            </w:r>
            <w:r>
              <w:rPr>
                <w:rFonts w:ascii="標楷體" w:eastAsia="標楷體" w:hAnsi="標楷體" w:hint="eastAsia"/>
              </w:rPr>
              <w:t>輸入(資料來源為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8A2519">
              <w:rPr>
                <w:rFonts w:ascii="標楷體" w:eastAsia="標楷體" w:hAnsi="標楷體" w:hint="eastAsia"/>
              </w:rPr>
              <w:t>L5706債權比例分攤資料維護(匯入)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776C8D19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功能為[新增]、[修改]、[</w:t>
            </w:r>
            <w:r w:rsidRPr="004E4766">
              <w:rPr>
                <w:rFonts w:ascii="標楷體" w:eastAsia="標楷體" w:hAnsi="標楷體" w:hint="eastAsia"/>
              </w:rPr>
              <w:t>註銷債權</w:t>
            </w:r>
            <w:r>
              <w:rPr>
                <w:rFonts w:ascii="標楷體" w:eastAsia="標楷體" w:hAnsi="標楷體" w:hint="eastAsia"/>
              </w:rPr>
              <w:t>]、[變更還款條件]、[二階段新增]才可輸入</w:t>
            </w:r>
          </w:p>
          <w:p w14:paraId="1A6DE268" w14:textId="77777777" w:rsidR="00E87C8C" w:rsidRPr="009A5A20" w:rsidRDefault="00E87C8C" w:rsidP="00E87C8C">
            <w:pPr>
              <w:ind w:left="360" w:hangingChars="150" w:hanging="3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若有異動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需檢核下列項目:</w:t>
            </w:r>
          </w:p>
          <w:p w14:paraId="04938009" w14:textId="79D5B2CE" w:rsidR="00E87C8C" w:rsidRPr="005D749C" w:rsidRDefault="00E87C8C" w:rsidP="00E87C8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</w:t>
            </w:r>
            <w:r w:rsidRPr="005D749C">
              <w:rPr>
                <w:rFonts w:ascii="標楷體" w:eastAsia="標楷體" w:hAnsi="標楷體" w:hint="eastAsia"/>
              </w:rPr>
              <w:t>[債權機構(</w:t>
            </w:r>
            <w:proofErr w:type="spellStart"/>
            <w:r w:rsidRPr="005D749C">
              <w:rPr>
                <w:rFonts w:ascii="標楷體" w:eastAsia="標楷體" w:hAnsi="標楷體"/>
              </w:rPr>
              <w:t>NegFinShare.FinCode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不可有重複的資料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="00C532C5">
              <w:rPr>
                <w:rFonts w:ascii="標楷體" w:eastAsia="標楷體" w:hAnsi="標楷體" w:hint="eastAsia"/>
              </w:rPr>
              <w:t>最少必須一筆</w:t>
            </w:r>
            <w:r w:rsidR="005C6225">
              <w:rPr>
                <w:rFonts w:ascii="標楷體" w:eastAsia="標楷體" w:hAnsi="標楷體" w:hint="eastAsia"/>
              </w:rPr>
              <w:t>資料</w:t>
            </w:r>
          </w:p>
          <w:p w14:paraId="29A37AFD" w14:textId="77777777" w:rsidR="00E87C8C" w:rsidRPr="005D749C" w:rsidRDefault="00E87C8C" w:rsidP="00E87C8C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5D749C">
              <w:rPr>
                <w:rFonts w:ascii="標楷體" w:eastAsia="標楷體" w:hAnsi="標楷體" w:hint="eastAsia"/>
              </w:rPr>
              <w:t>[簽約金額(</w:t>
            </w:r>
            <w:proofErr w:type="spellStart"/>
            <w:r w:rsidRPr="005D749C">
              <w:rPr>
                <w:rFonts w:ascii="標楷體" w:eastAsia="標楷體" w:hAnsi="標楷體"/>
              </w:rPr>
              <w:t>NegFinShare.ContractAmt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合計需等於[簽約總金額</w:t>
            </w:r>
            <w:r>
              <w:rPr>
                <w:rFonts w:ascii="標楷體" w:eastAsia="標楷體" w:hAnsi="標楷體"/>
              </w:rPr>
              <w:br/>
            </w:r>
            <w:r w:rsidRPr="005D749C">
              <w:rPr>
                <w:rFonts w:ascii="標楷體" w:eastAsia="標楷體" w:hAnsi="標楷體" w:hint="eastAsia"/>
              </w:rPr>
              <w:t>(</w:t>
            </w:r>
            <w:proofErr w:type="spellStart"/>
            <w:r w:rsidRPr="005D749C">
              <w:rPr>
                <w:rFonts w:ascii="標楷體" w:eastAsia="標楷體" w:hAnsi="標楷體" w:hint="eastAsia"/>
              </w:rPr>
              <w:t>Ne</w:t>
            </w:r>
            <w:r w:rsidRPr="005D749C">
              <w:rPr>
                <w:rFonts w:ascii="標楷體" w:eastAsia="標楷體" w:hAnsi="標楷體"/>
              </w:rPr>
              <w:t>gMain.</w:t>
            </w:r>
            <w:r w:rsidRPr="005D749C">
              <w:rPr>
                <w:rFonts w:ascii="標楷體" w:eastAsia="標楷體" w:hAnsi="標楷體" w:hint="eastAsia"/>
              </w:rPr>
              <w:t>TotalContrAmt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</w:p>
          <w:p w14:paraId="7FB20BB5" w14:textId="77777777" w:rsidR="00E87C8C" w:rsidRPr="005D749C" w:rsidRDefault="00E87C8C" w:rsidP="00E87C8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(3)</w:t>
            </w:r>
            <w:r w:rsidRPr="005D749C">
              <w:rPr>
                <w:rFonts w:ascii="標楷體" w:eastAsia="標楷體" w:hAnsi="標楷體" w:hint="eastAsia"/>
              </w:rPr>
              <w:t>[債權比例%(</w:t>
            </w:r>
            <w:proofErr w:type="spellStart"/>
            <w:r w:rsidRPr="005D749C">
              <w:rPr>
                <w:rFonts w:ascii="標楷體" w:eastAsia="標楷體" w:hAnsi="標楷體"/>
              </w:rPr>
              <w:t>NegFinShare.AmtRatio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合計需等於100%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則依未註銷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債權機構之簽約金額重新計算</w:t>
            </w:r>
          </w:p>
          <w:p w14:paraId="1C358A22" w14:textId="6C7809C0" w:rsidR="00261BAB" w:rsidRPr="001677D0" w:rsidRDefault="00E87C8C" w:rsidP="00E87C8C">
            <w:pPr>
              <w:snapToGrid w:val="0"/>
              <w:ind w:left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(4)</w:t>
            </w:r>
            <w:r w:rsidRPr="009A5A20">
              <w:rPr>
                <w:rFonts w:ascii="標楷體" w:eastAsia="標楷體" w:hAnsi="標楷體" w:hint="eastAsia"/>
              </w:rPr>
              <w:t>[期款(</w:t>
            </w:r>
            <w:proofErr w:type="spellStart"/>
            <w:r w:rsidRPr="009A5A20">
              <w:rPr>
                <w:rFonts w:ascii="標楷體" w:eastAsia="標楷體" w:hAnsi="標楷體"/>
              </w:rPr>
              <w:t>NegFinShare.DueAmt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合計需等於[期款(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則依未註銷債權機構之簽約金額重新計算</w:t>
            </w:r>
          </w:p>
        </w:tc>
      </w:tr>
      <w:tr w:rsidR="00261BAB" w:rsidRPr="009A5A20" w14:paraId="6836ACCE" w14:textId="77777777" w:rsidTr="003A06CF">
        <w:trPr>
          <w:trHeight w:val="244"/>
        </w:trPr>
        <w:tc>
          <w:tcPr>
            <w:tcW w:w="456" w:type="dxa"/>
          </w:tcPr>
          <w:p w14:paraId="4513DC9B" w14:textId="67D931D1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736" w:type="dxa"/>
          </w:tcPr>
          <w:p w14:paraId="2603113C" w14:textId="079847DF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5EB8E5FD" w14:textId="07737C69" w:rsidR="00261BAB" w:rsidRPr="009A5A20" w:rsidRDefault="009A0F69" w:rsidP="003A06CF">
            <w:pPr>
              <w:rPr>
                <w:rFonts w:ascii="標楷體" w:eastAsia="標楷體" w:hAnsi="標楷體"/>
              </w:rPr>
            </w:pPr>
            <w:r w:rsidRPr="001435B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765C07C7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3A35A93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D687DA" w14:textId="31C1D5E4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D2696D9" w14:textId="7437552E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9CBBF40" w14:textId="330A9FE4" w:rsidR="00261BAB" w:rsidRPr="00F06F64" w:rsidRDefault="00261BAB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433EAE">
              <w:rPr>
                <w:rFonts w:ascii="標楷體" w:eastAsia="標楷體" w:hAnsi="標楷體" w:hint="eastAsia"/>
              </w:rPr>
              <w:t>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433EAE">
              <w:rPr>
                <w:rFonts w:ascii="標楷體" w:eastAsia="標楷體" w:hAnsi="標楷體" w:hint="eastAsia"/>
              </w:rPr>
              <w:t>字，檢核條件:</w:t>
            </w:r>
            <w:r w:rsidRPr="00433EAE">
              <w:rPr>
                <w:rFonts w:ascii="標楷體" w:eastAsia="標楷體" w:hAnsi="標楷體"/>
              </w:rPr>
              <w:br/>
            </w:r>
            <w:r w:rsidRPr="00433EAE">
              <w:rPr>
                <w:rFonts w:ascii="標楷體" w:eastAsia="標楷體" w:hAnsi="標楷體" w:hint="eastAsia"/>
              </w:rPr>
              <w:t xml:space="preserve">  </w:t>
            </w:r>
            <w:r w:rsidR="00EE2A9D">
              <w:rPr>
                <w:rFonts w:ascii="標楷體" w:eastAsia="標楷體" w:hAnsi="標楷體" w:hint="eastAsia"/>
              </w:rPr>
              <w:t>不可為空白/</w:t>
            </w:r>
            <w:r w:rsidRPr="00433EAE">
              <w:rPr>
                <w:rFonts w:ascii="標楷體" w:eastAsia="標楷體" w:hAnsi="標楷體"/>
              </w:rPr>
              <w:t>V(</w:t>
            </w:r>
            <w:r w:rsidRPr="00433EAE">
              <w:rPr>
                <w:rFonts w:ascii="標楷體" w:eastAsia="標楷體" w:hAnsi="標楷體" w:hint="eastAsia"/>
              </w:rPr>
              <w:t>7</w:t>
            </w:r>
            <w:r w:rsidRPr="00433EAE">
              <w:rPr>
                <w:rFonts w:ascii="標楷體" w:eastAsia="標楷體" w:hAnsi="標楷體"/>
              </w:rPr>
              <w:t>)</w:t>
            </w:r>
          </w:p>
          <w:p w14:paraId="4C760F52" w14:textId="68749F56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261BAB" w:rsidRPr="009A5A20" w14:paraId="09C0CEE3" w14:textId="77777777" w:rsidTr="003A06CF">
        <w:trPr>
          <w:trHeight w:val="244"/>
        </w:trPr>
        <w:tc>
          <w:tcPr>
            <w:tcW w:w="456" w:type="dxa"/>
          </w:tcPr>
          <w:p w14:paraId="39857748" w14:textId="5FE19C74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736" w:type="dxa"/>
          </w:tcPr>
          <w:p w14:paraId="503DD268" w14:textId="5D11A312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查詢銀行代碼</w:t>
            </w:r>
          </w:p>
        </w:tc>
        <w:tc>
          <w:tcPr>
            <w:tcW w:w="780" w:type="dxa"/>
          </w:tcPr>
          <w:p w14:paraId="6EBDC408" w14:textId="08A9DAE9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01166876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3B22C97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657FC2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E33827" w14:textId="773FC94C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4EE019E" w14:textId="798A2D71" w:rsidR="00261BAB" w:rsidRPr="009A5A20" w:rsidRDefault="00595EF1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供查詢並帶回[</w:t>
            </w:r>
            <w:r w:rsidRPr="009A5A20">
              <w:rPr>
                <w:rFonts w:ascii="標楷體" w:eastAsia="標楷體" w:hAnsi="標楷體" w:hint="eastAsia"/>
              </w:rPr>
              <w:t>債權銀行</w:t>
            </w:r>
            <w:r>
              <w:rPr>
                <w:rFonts w:ascii="標楷體" w:eastAsia="標楷體" w:hAnsi="標楷體" w:hint="eastAsia"/>
              </w:rPr>
              <w:t>代號]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 w:rsidR="00261BAB" w:rsidRPr="009A5A20">
              <w:rPr>
                <w:rFonts w:ascii="標楷體" w:eastAsia="標楷體" w:hAnsi="標楷體" w:hint="eastAsia"/>
              </w:rPr>
              <w:t>連</w:t>
            </w:r>
            <w:r w:rsidR="00261BAB" w:rsidRPr="002C21BA">
              <w:rPr>
                <w:rFonts w:ascii="標楷體" w:eastAsia="標楷體" w:hAnsi="標楷體" w:hint="eastAsia"/>
              </w:rPr>
              <w:t>結</w:t>
            </w:r>
            <w:r w:rsidR="00261BAB" w:rsidRPr="009A5A20">
              <w:rPr>
                <w:rFonts w:ascii="標楷體" w:eastAsia="標楷體" w:hAnsi="標楷體" w:hint="eastAsia"/>
              </w:rPr>
              <w:t>至</w:t>
            </w:r>
            <w:r w:rsidR="00261BAB" w:rsidRPr="002C21BA">
              <w:rPr>
                <w:rFonts w:ascii="標楷體" w:eastAsia="標楷體" w:hAnsi="標楷體" w:hint="eastAsia"/>
              </w:rPr>
              <w:t>【</w:t>
            </w:r>
            <w:r w:rsidR="00261BAB" w:rsidRPr="009A5A20">
              <w:rPr>
                <w:rFonts w:ascii="標楷體" w:eastAsia="標楷體" w:hAnsi="標楷體" w:hint="eastAsia"/>
              </w:rPr>
              <w:t>L5974 債權銀行帳號明細資料查詢</w:t>
            </w:r>
            <w:r w:rsidR="00261BAB">
              <w:rPr>
                <w:rFonts w:ascii="標楷體" w:eastAsia="標楷體" w:hAnsi="標楷體" w:hint="eastAsia"/>
              </w:rPr>
              <w:t>】</w:t>
            </w:r>
          </w:p>
        </w:tc>
      </w:tr>
      <w:tr w:rsidR="00261BAB" w:rsidRPr="009A5A20" w14:paraId="52954DAF" w14:textId="77777777" w:rsidTr="003A06CF">
        <w:trPr>
          <w:trHeight w:val="244"/>
        </w:trPr>
        <w:tc>
          <w:tcPr>
            <w:tcW w:w="456" w:type="dxa"/>
          </w:tcPr>
          <w:p w14:paraId="75A93AD7" w14:textId="333A212C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736" w:type="dxa"/>
          </w:tcPr>
          <w:p w14:paraId="7843468F" w14:textId="42AF343D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47F6D0EA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B96950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E0A06C3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1B26BD6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DFDA78" w14:textId="5673E1A0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6A38C52" w14:textId="58C2B940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6ACCEC62" w14:textId="71FE86C4" w:rsidR="00261BAB" w:rsidRPr="009A5A20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261BAB" w:rsidRPr="009A5A20" w14:paraId="1D816DFA" w14:textId="77777777" w:rsidTr="003A06CF">
        <w:trPr>
          <w:trHeight w:val="244"/>
        </w:trPr>
        <w:tc>
          <w:tcPr>
            <w:tcW w:w="456" w:type="dxa"/>
          </w:tcPr>
          <w:p w14:paraId="7C3AE045" w14:textId="31DF0E12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736" w:type="dxa"/>
          </w:tcPr>
          <w:p w14:paraId="79BAB95D" w14:textId="6138A186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0B662032" w14:textId="51F1B5D9" w:rsidR="00261BAB" w:rsidRPr="009A5A20" w:rsidRDefault="00E27F66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67EDD7EF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A81C763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CAF974" w14:textId="38A9C0E9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8D0C4D6" w14:textId="635A8F59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43A27F8" w14:textId="276F1E22" w:rsidR="00261BAB" w:rsidRPr="00F06F64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F06F64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F06F64">
              <w:rPr>
                <w:rFonts w:ascii="標楷體" w:eastAsia="標楷體" w:hAnsi="標楷體" w:hint="eastAsia"/>
              </w:rPr>
              <w:lastRenderedPageBreak/>
              <w:t>字，檢核條件:</w:t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3C1C1C96" w14:textId="661C1861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261BAB" w:rsidRPr="009A5A20" w14:paraId="11C31A58" w14:textId="77777777" w:rsidTr="003A06CF">
        <w:trPr>
          <w:trHeight w:val="244"/>
        </w:trPr>
        <w:tc>
          <w:tcPr>
            <w:tcW w:w="456" w:type="dxa"/>
          </w:tcPr>
          <w:p w14:paraId="467EE36A" w14:textId="3C1986C4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1736" w:type="dxa"/>
          </w:tcPr>
          <w:p w14:paraId="0CE73A9E" w14:textId="549985D1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1DC08276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59B225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5142801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FA43A" w14:textId="3AC8047B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75C1446" w14:textId="311DF263" w:rsidR="00261BAB" w:rsidRPr="009A5A20" w:rsidRDefault="00850C24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BA7913C" w14:textId="02C34231" w:rsidR="00261BAB" w:rsidRPr="00F06F64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50C24">
              <w:rPr>
                <w:rFonts w:ascii="標楷體" w:eastAsia="標楷體" w:hAnsi="標楷體" w:hint="eastAsia"/>
              </w:rPr>
              <w:t>系統自動算出數字</w:t>
            </w:r>
            <w:r w:rsidR="00850C24" w:rsidRPr="00F06F64">
              <w:rPr>
                <w:rFonts w:ascii="標楷體" w:eastAsia="標楷體" w:hAnsi="標楷體" w:hint="eastAsia"/>
              </w:rPr>
              <w:t>，</w:t>
            </w:r>
            <w:r w:rsidR="00850C24">
              <w:rPr>
                <w:rFonts w:ascii="標楷體" w:eastAsia="標楷體" w:hAnsi="標楷體" w:hint="eastAsia"/>
              </w:rPr>
              <w:t>不可輸</w:t>
            </w:r>
            <w:r w:rsidR="00850C24">
              <w:rPr>
                <w:rFonts w:ascii="標楷體" w:eastAsia="標楷體" w:hAnsi="標楷體"/>
              </w:rPr>
              <w:br/>
            </w:r>
            <w:r w:rsidR="00850C24">
              <w:rPr>
                <w:rFonts w:ascii="標楷體" w:eastAsia="標楷體" w:hAnsi="標楷體" w:hint="eastAsia"/>
              </w:rPr>
              <w:t>入</w:t>
            </w:r>
          </w:p>
          <w:p w14:paraId="728274AE" w14:textId="467B8EC0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261BAB" w:rsidRPr="009A5A20" w14:paraId="3044FFE0" w14:textId="77777777" w:rsidTr="003A06CF">
        <w:trPr>
          <w:trHeight w:val="244"/>
        </w:trPr>
        <w:tc>
          <w:tcPr>
            <w:tcW w:w="456" w:type="dxa"/>
          </w:tcPr>
          <w:p w14:paraId="6D9F7911" w14:textId="5BDFCCC0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1736" w:type="dxa"/>
          </w:tcPr>
          <w:p w14:paraId="19F4832E" w14:textId="20AF9199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545934E1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4E8C47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9687940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8007706" w14:textId="660DEACB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4E2F4CC" w14:textId="54F23BA5" w:rsidR="00261BAB" w:rsidRPr="009A5A20" w:rsidRDefault="00850C24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9CD7628" w14:textId="589B09AE" w:rsidR="00261BAB" w:rsidRPr="00F06F64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50C24">
              <w:rPr>
                <w:rFonts w:ascii="標楷體" w:eastAsia="標楷體" w:hAnsi="標楷體" w:hint="eastAsia"/>
              </w:rPr>
              <w:t>系統自動算出數字</w:t>
            </w:r>
            <w:r w:rsidR="00850C24" w:rsidRPr="00F06F64">
              <w:rPr>
                <w:rFonts w:ascii="標楷體" w:eastAsia="標楷體" w:hAnsi="標楷體" w:hint="eastAsia"/>
              </w:rPr>
              <w:t>，</w:t>
            </w:r>
            <w:r w:rsidR="00850C24">
              <w:rPr>
                <w:rFonts w:ascii="標楷體" w:eastAsia="標楷體" w:hAnsi="標楷體" w:hint="eastAsia"/>
              </w:rPr>
              <w:t>不可輸</w:t>
            </w:r>
            <w:r w:rsidR="00850C24">
              <w:rPr>
                <w:rFonts w:ascii="標楷體" w:eastAsia="標楷體" w:hAnsi="標楷體"/>
              </w:rPr>
              <w:br/>
            </w:r>
            <w:r w:rsidR="00850C24">
              <w:rPr>
                <w:rFonts w:ascii="標楷體" w:eastAsia="標楷體" w:hAnsi="標楷體" w:hint="eastAsia"/>
              </w:rPr>
              <w:t>入</w:t>
            </w:r>
          </w:p>
          <w:p w14:paraId="21D62B39" w14:textId="0A3ABF97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261BAB" w:rsidRPr="009A5A20" w14:paraId="38F31173" w14:textId="77777777" w:rsidTr="003A06CF">
        <w:trPr>
          <w:trHeight w:val="244"/>
        </w:trPr>
        <w:tc>
          <w:tcPr>
            <w:tcW w:w="456" w:type="dxa"/>
          </w:tcPr>
          <w:p w14:paraId="204BBEB7" w14:textId="536DD5F0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736" w:type="dxa"/>
          </w:tcPr>
          <w:p w14:paraId="14E0480D" w14:textId="0A7158ED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7B38DED4" w14:textId="730591D0" w:rsidR="00261BAB" w:rsidRPr="009A5A20" w:rsidRDefault="00E27F66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FC96F7D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DC6EDA4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97A79C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C05EF66" w14:textId="0AD4BC48" w:rsidR="00261BAB" w:rsidRPr="009A5A20" w:rsidRDefault="00261BAB" w:rsidP="003A06C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E47C105" w14:textId="0C4E8D35" w:rsidR="00261BAB" w:rsidRPr="00F06F64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 w:rsidRPr="00A45C64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A45C64">
              <w:rPr>
                <w:rFonts w:ascii="標楷體" w:eastAsia="標楷體" w:hAnsi="標楷體" w:hint="eastAsia"/>
              </w:rPr>
              <w:t>/A(DATE,0)</w:t>
            </w:r>
          </w:p>
          <w:p w14:paraId="0ABE1332" w14:textId="41C48C65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261BAB" w:rsidRPr="009A5A20" w14:paraId="77A48FDE" w14:textId="77777777" w:rsidTr="003A06CF">
        <w:trPr>
          <w:trHeight w:val="244"/>
        </w:trPr>
        <w:tc>
          <w:tcPr>
            <w:tcW w:w="456" w:type="dxa"/>
          </w:tcPr>
          <w:p w14:paraId="04F7D510" w14:textId="6EC0E2FD" w:rsidR="00261BAB" w:rsidRPr="009A5A20" w:rsidRDefault="001C331A" w:rsidP="003A06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736" w:type="dxa"/>
          </w:tcPr>
          <w:p w14:paraId="32B574D2" w14:textId="771A63C9" w:rsidR="00261BAB" w:rsidRPr="009A5A20" w:rsidRDefault="00261BAB" w:rsidP="003A06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764F63FE" w14:textId="0B361439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EBC00F5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D7D903E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13812E" w14:textId="77777777" w:rsidR="00261BAB" w:rsidRPr="009A5A20" w:rsidRDefault="00261BAB" w:rsidP="003A06CF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4F6F7E" w14:textId="210B900A" w:rsidR="00261BAB" w:rsidRPr="009A5A20" w:rsidRDefault="00850C24" w:rsidP="003A06C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058B472" w14:textId="220E6649" w:rsidR="00261BAB" w:rsidRPr="00F06F64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50C24" w:rsidRPr="00F06F64">
              <w:rPr>
                <w:rFonts w:ascii="標楷體" w:eastAsia="標楷體" w:hAnsi="標楷體" w:hint="eastAsia"/>
              </w:rPr>
              <w:t>若[註銷日期</w:t>
            </w:r>
            <w:r w:rsidR="00850C24">
              <w:rPr>
                <w:rFonts w:ascii="標楷體" w:eastAsia="標楷體" w:hAnsi="標楷體"/>
              </w:rPr>
              <w:br/>
            </w:r>
            <w:r w:rsidR="00850C24" w:rsidRPr="00F06F64">
              <w:rPr>
                <w:rFonts w:ascii="標楷體" w:eastAsia="標楷體" w:hAnsi="標楷體" w:hint="eastAsia"/>
              </w:rPr>
              <w:t>(</w:t>
            </w:r>
            <w:proofErr w:type="spellStart"/>
            <w:r w:rsidR="00850C24" w:rsidRPr="00F06F64">
              <w:rPr>
                <w:rFonts w:ascii="標楷體" w:eastAsia="標楷體" w:hAnsi="標楷體"/>
              </w:rPr>
              <w:t>NegFinShare.CancelDate</w:t>
            </w:r>
            <w:proofErr w:type="spellEnd"/>
            <w:r w:rsidR="00850C24" w:rsidRPr="00F06F64">
              <w:rPr>
                <w:rFonts w:ascii="標楷體" w:eastAsia="標楷體" w:hAnsi="標楷體"/>
              </w:rPr>
              <w:t>)</w:t>
            </w:r>
            <w:r w:rsidR="00850C24" w:rsidRPr="00F06F64">
              <w:rPr>
                <w:rFonts w:ascii="標楷體" w:eastAsia="標楷體" w:hAnsi="標楷體" w:hint="eastAsia"/>
              </w:rPr>
              <w:t>]</w:t>
            </w:r>
            <w:r w:rsidR="00850C24">
              <w:rPr>
                <w:rFonts w:ascii="標楷體" w:eastAsia="標楷體" w:hAnsi="標楷體" w:hint="eastAsia"/>
              </w:rPr>
              <w:t>有值時</w:t>
            </w:r>
            <w:r w:rsidR="00850C24" w:rsidRPr="00BE0A90">
              <w:rPr>
                <w:rFonts w:ascii="標楷體" w:eastAsia="標楷體" w:hAnsi="標楷體" w:hint="eastAsia"/>
              </w:rPr>
              <w:t>，</w:t>
            </w:r>
            <w:r w:rsidR="00850C24">
              <w:rPr>
                <w:rFonts w:ascii="標楷體" w:eastAsia="標楷體" w:hAnsi="標楷體" w:hint="eastAsia"/>
              </w:rPr>
              <w:t>固定=[</w:t>
            </w:r>
            <w:r w:rsidR="00850C24" w:rsidRPr="009A5A20">
              <w:rPr>
                <w:rFonts w:ascii="標楷體" w:eastAsia="標楷體" w:hAnsi="標楷體" w:hint="eastAsia"/>
              </w:rPr>
              <w:t>簽約金額</w:t>
            </w:r>
            <w:r w:rsidR="00850C24">
              <w:rPr>
                <w:rFonts w:ascii="標楷體" w:eastAsia="標楷體" w:hAnsi="標楷體" w:hint="eastAsia"/>
              </w:rPr>
              <w:t>]</w:t>
            </w:r>
            <w:r w:rsidR="00850C24" w:rsidRPr="00F06F64">
              <w:rPr>
                <w:rFonts w:ascii="標楷體" w:eastAsia="標楷體" w:hAnsi="標楷體" w:hint="eastAsia"/>
              </w:rPr>
              <w:t>，</w:t>
            </w:r>
            <w:r w:rsidR="00850C24">
              <w:rPr>
                <w:rFonts w:ascii="標楷體" w:eastAsia="標楷體" w:hAnsi="標楷體" w:hint="eastAsia"/>
              </w:rPr>
              <w:t>不可修改</w:t>
            </w:r>
          </w:p>
          <w:p w14:paraId="7A750DEF" w14:textId="760F5A85" w:rsidR="00261BAB" w:rsidRDefault="00261BAB" w:rsidP="003A06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76F97A20" w14:textId="6E243FFC" w:rsidR="00424D39" w:rsidRDefault="003A06C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textWrapping" w:clear="all"/>
      </w:r>
    </w:p>
    <w:p w14:paraId="4A56E35F" w14:textId="77777777" w:rsidR="00424D39" w:rsidRDefault="00424D3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5C6E3E0" w14:textId="77777777" w:rsidR="00F14158" w:rsidRDefault="00F14158">
      <w:pPr>
        <w:widowControl/>
        <w:rPr>
          <w:rFonts w:ascii="標楷體" w:eastAsia="標楷體" w:hAnsi="標楷體"/>
        </w:rPr>
      </w:pPr>
    </w:p>
    <w:p w14:paraId="58B800AB" w14:textId="015382F7" w:rsidR="006D4F8F" w:rsidRDefault="006D4F8F" w:rsidP="006D4F8F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喘息期</w:t>
      </w:r>
    </w:p>
    <w:p w14:paraId="7BD3F8D8" w14:textId="0BD303C3" w:rsidR="00192F1E" w:rsidRPr="009A5A20" w:rsidRDefault="008104E0" w:rsidP="00192F1E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58A30A0D" w14:textId="24D46303" w:rsidR="006D4F8F" w:rsidRDefault="001435BF">
      <w:pPr>
        <w:widowControl/>
        <w:rPr>
          <w:rFonts w:ascii="標楷體" w:eastAsia="標楷體" w:hAnsi="標楷體"/>
          <w:sz w:val="26"/>
        </w:rPr>
      </w:pPr>
      <w:r w:rsidRPr="001435BF">
        <w:rPr>
          <w:rFonts w:ascii="標楷體" w:eastAsia="標楷體" w:hAnsi="標楷體"/>
          <w:noProof/>
          <w:sz w:val="26"/>
        </w:rPr>
        <w:drawing>
          <wp:inline distT="0" distB="0" distL="0" distR="0" wp14:anchorId="02E7407C" wp14:editId="22C34B54">
            <wp:extent cx="6479540" cy="3917950"/>
            <wp:effectExtent l="0" t="0" r="0" b="63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18A1" w14:textId="77777777" w:rsidR="00192F1E" w:rsidRPr="009A5A20" w:rsidRDefault="00192F1E" w:rsidP="00192F1E">
      <w:pPr>
        <w:widowControl/>
        <w:rPr>
          <w:rFonts w:ascii="標楷體" w:eastAsia="標楷體" w:hAnsi="標楷體"/>
          <w:sz w:val="26"/>
        </w:rPr>
      </w:pPr>
    </w:p>
    <w:p w14:paraId="4C08A2E5" w14:textId="6C0FD93F" w:rsidR="00192F1E" w:rsidRPr="009A5A20" w:rsidRDefault="00192F1E" w:rsidP="00192F1E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</w:t>
      </w:r>
      <w:r>
        <w:rPr>
          <w:rFonts w:hint="eastAsia"/>
        </w:rPr>
        <w:t>喘息期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192F1E" w:rsidRPr="009A5A20" w14:paraId="355F5C72" w14:textId="77777777" w:rsidTr="00014B03">
        <w:tc>
          <w:tcPr>
            <w:tcW w:w="848" w:type="dxa"/>
            <w:shd w:val="clear" w:color="auto" w:fill="D9D9D9" w:themeFill="background1" w:themeFillShade="D9"/>
          </w:tcPr>
          <w:p w14:paraId="025DF856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6A0C9B76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0B4DBC2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92F1E" w:rsidRPr="009A5A20" w14:paraId="4C7AAD98" w14:textId="77777777" w:rsidTr="00014B03">
        <w:tc>
          <w:tcPr>
            <w:tcW w:w="848" w:type="dxa"/>
          </w:tcPr>
          <w:p w14:paraId="266A5962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8F3CD05" w14:textId="2E136D8E" w:rsidR="00192F1E" w:rsidRPr="00192F1E" w:rsidRDefault="00192F1E" w:rsidP="00014B03">
            <w:pPr>
              <w:rPr>
                <w:rFonts w:ascii="標楷體" w:eastAsia="標楷體" w:hAnsi="標楷體"/>
                <w:lang w:eastAsia="zh-HK"/>
              </w:rPr>
            </w:pPr>
            <w:r w:rsidRPr="00192F1E">
              <w:rPr>
                <w:rFonts w:ascii="標楷體" w:eastAsia="標楷體" w:hAnsi="標楷體" w:hint="eastAsia"/>
              </w:rPr>
              <w:t>喘息期</w:t>
            </w:r>
          </w:p>
        </w:tc>
        <w:tc>
          <w:tcPr>
            <w:tcW w:w="6985" w:type="dxa"/>
          </w:tcPr>
          <w:p w14:paraId="1C0D14CB" w14:textId="77777777" w:rsidR="00192F1E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3CE374FB" w14:textId="77777777" w:rsidR="00192F1E" w:rsidRDefault="00192F1E" w:rsidP="00014B0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7D0B94BA" w14:textId="5B325C55" w:rsidR="00192F1E" w:rsidRDefault="00192F1E" w:rsidP="00014B03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5171616D" w14:textId="64BE30D5" w:rsidR="00192F1E" w:rsidRPr="0078018B" w:rsidRDefault="00192F1E" w:rsidP="00304B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在，不存</w:t>
            </w:r>
            <w:r w:rsidR="00EC3850">
              <w:rPr>
                <w:rFonts w:ascii="標楷體" w:eastAsia="標楷體" w:hAnsi="標楷體" w:hint="eastAsia"/>
              </w:rPr>
              <w:t>在時，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 w:rsidRPr="00F24D38">
              <w:rPr>
                <w:rFonts w:ascii="標楷體" w:eastAsia="標楷體" w:hAnsi="標楷體" w:hint="eastAsia"/>
              </w:rPr>
              <w:t>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05B37163" w14:textId="77777777" w:rsidR="00192F1E" w:rsidRPr="00554A02" w:rsidRDefault="00192F1E" w:rsidP="00014B0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0118DD3" w14:textId="3C76C769" w:rsidR="00192F1E" w:rsidRPr="0078018B" w:rsidRDefault="00192F1E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B96C16">
              <w:rPr>
                <w:rFonts w:ascii="標楷體" w:eastAsia="標楷體" w:hAnsi="標楷體" w:hint="eastAsia"/>
              </w:rPr>
              <w:t>3.修改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 w:rsidRPr="00FD3E90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192F1E" w:rsidRPr="009A5A20" w14:paraId="53FD2960" w14:textId="77777777" w:rsidTr="00014B03">
        <w:tc>
          <w:tcPr>
            <w:tcW w:w="848" w:type="dxa"/>
          </w:tcPr>
          <w:p w14:paraId="1962872C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73E86C7C" w14:textId="77777777" w:rsidR="00192F1E" w:rsidRPr="009A5A20" w:rsidRDefault="00192F1E" w:rsidP="00014B0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3696D885" w14:textId="77777777" w:rsidR="00192F1E" w:rsidRPr="009A5A20" w:rsidRDefault="00192F1E" w:rsidP="00014B0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2293785" w14:textId="77777777" w:rsidR="00192F1E" w:rsidRPr="009A5A20" w:rsidRDefault="00192F1E" w:rsidP="00192F1E">
      <w:pPr>
        <w:pStyle w:val="17"/>
      </w:pPr>
    </w:p>
    <w:p w14:paraId="7243B584" w14:textId="2109B210" w:rsidR="00192F1E" w:rsidRPr="009A5A20" w:rsidRDefault="00192F1E" w:rsidP="00192F1E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 w:rsidR="00FB6E2C" w:rsidRPr="00FB6E2C">
        <w:rPr>
          <w:rFonts w:hint="eastAsia"/>
        </w:rPr>
        <w:t>喘息期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410"/>
        <w:gridCol w:w="567"/>
        <w:gridCol w:w="567"/>
        <w:gridCol w:w="3195"/>
      </w:tblGrid>
      <w:tr w:rsidR="00192F1E" w:rsidRPr="009A5A20" w14:paraId="3DE57010" w14:textId="77777777" w:rsidTr="00014B03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2A977EB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10E6072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033" w:type="dxa"/>
            <w:gridSpan w:val="5"/>
            <w:shd w:val="clear" w:color="auto" w:fill="D9D9D9" w:themeFill="background1" w:themeFillShade="D9"/>
          </w:tcPr>
          <w:p w14:paraId="63AE467A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195" w:type="dxa"/>
            <w:vMerge w:val="restart"/>
            <w:shd w:val="clear" w:color="auto" w:fill="D9D9D9" w:themeFill="background1" w:themeFillShade="D9"/>
          </w:tcPr>
          <w:p w14:paraId="2FD29D3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92F1E" w:rsidRPr="009A5A20" w14:paraId="6518B597" w14:textId="77777777" w:rsidTr="00014B03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2608FB0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419397A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562EE16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F8900A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25EC072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ADA306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F7F37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195" w:type="dxa"/>
            <w:vMerge/>
            <w:shd w:val="clear" w:color="auto" w:fill="D9D9D9" w:themeFill="background1" w:themeFillShade="D9"/>
          </w:tcPr>
          <w:p w14:paraId="5E6F0B7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</w:tr>
      <w:tr w:rsidR="00192F1E" w:rsidRPr="009A5A20" w14:paraId="4A626D9C" w14:textId="77777777" w:rsidTr="00014B03">
        <w:trPr>
          <w:trHeight w:val="244"/>
          <w:jc w:val="center"/>
        </w:trPr>
        <w:tc>
          <w:tcPr>
            <w:tcW w:w="456" w:type="dxa"/>
          </w:tcPr>
          <w:p w14:paraId="7FFB535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67BA4478" w14:textId="2CE6C821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="00FB6E2C"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6FE18B3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A735E5" w14:textId="7F06CBDE" w:rsidR="00192F1E" w:rsidRPr="009A5A20" w:rsidRDefault="00FB6E2C" w:rsidP="00014B03">
            <w:pPr>
              <w:rPr>
                <w:rFonts w:ascii="標楷體" w:eastAsia="標楷體" w:hAnsi="標楷體"/>
              </w:rPr>
            </w:pPr>
            <w:r w:rsidRPr="00FB6E2C">
              <w:rPr>
                <w:rFonts w:ascii="標楷體" w:eastAsia="標楷體" w:hAnsi="標楷體" w:hint="eastAsia"/>
              </w:rPr>
              <w:t>喘息期</w:t>
            </w:r>
          </w:p>
        </w:tc>
        <w:tc>
          <w:tcPr>
            <w:tcW w:w="2410" w:type="dxa"/>
          </w:tcPr>
          <w:p w14:paraId="3BCB558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29DE76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EC22FF4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AB69AED" w14:textId="0D38FF29" w:rsidR="00192F1E" w:rsidRPr="009A5A20" w:rsidRDefault="00635D22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92F1E" w:rsidRPr="009A5A20" w14:paraId="7EA05F41" w14:textId="77777777" w:rsidTr="00014B03">
        <w:trPr>
          <w:trHeight w:val="244"/>
          <w:jc w:val="center"/>
        </w:trPr>
        <w:tc>
          <w:tcPr>
            <w:tcW w:w="456" w:type="dxa"/>
          </w:tcPr>
          <w:p w14:paraId="3D13C8B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3B082CE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43AEC57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2DA97F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7048C8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48F56C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A0009CC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E84AF39" w14:textId="232ED89D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3430EEC" w14:textId="77777777" w:rsidR="00192F1E" w:rsidRPr="00664B92" w:rsidRDefault="00192F1E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192F1E" w:rsidRPr="009A5A20" w14:paraId="6E5D7E2D" w14:textId="77777777" w:rsidTr="00014B03">
        <w:trPr>
          <w:trHeight w:val="244"/>
          <w:jc w:val="center"/>
        </w:trPr>
        <w:tc>
          <w:tcPr>
            <w:tcW w:w="456" w:type="dxa"/>
          </w:tcPr>
          <w:p w14:paraId="6973338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038D9AA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6A72471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1D279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284086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E43DEC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CC6D721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337EE79" w14:textId="0B112C1D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3C4578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192F1E" w:rsidRPr="009A5A20" w14:paraId="5535875F" w14:textId="77777777" w:rsidTr="00014B03">
        <w:trPr>
          <w:trHeight w:val="244"/>
          <w:jc w:val="center"/>
        </w:trPr>
        <w:tc>
          <w:tcPr>
            <w:tcW w:w="456" w:type="dxa"/>
          </w:tcPr>
          <w:p w14:paraId="13BE696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0ADF55C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34EADC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107FAD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A2F057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F072C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701502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5E2C9F6" w14:textId="63CB4338" w:rsidR="00192F1E" w:rsidRDefault="00192F1E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</w:t>
            </w:r>
            <w:r w:rsidRPr="009A5A20">
              <w:rPr>
                <w:rFonts w:ascii="標楷體" w:eastAsia="標楷體" w:hAnsi="標楷體" w:hint="eastAsia"/>
              </w:rPr>
              <w:t>顯示原值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  <w:r>
              <w:rPr>
                <w:rFonts w:ascii="標楷體" w:eastAsia="標楷體" w:hAnsi="標楷體" w:hint="eastAsia"/>
              </w:rPr>
              <w:t>(</w:t>
            </w:r>
            <w:r w:rsidRPr="00126846">
              <w:rPr>
                <w:rFonts w:ascii="標楷體" w:eastAsia="標楷體" w:hAnsi="標楷體" w:hint="eastAsia"/>
              </w:rPr>
              <w:t>不可為零亦不可為空值</w:t>
            </w:r>
            <w:r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  <w:p w14:paraId="186AD33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D43481">
              <w:rPr>
                <w:rFonts w:ascii="標楷體" w:eastAsia="標楷體" w:hAnsi="標楷體"/>
              </w:rPr>
              <w:t>CaseSeq</w:t>
            </w:r>
          </w:p>
        </w:tc>
      </w:tr>
      <w:tr w:rsidR="00192F1E" w:rsidRPr="009A5A20" w14:paraId="6E3CB653" w14:textId="77777777" w:rsidTr="00014B03">
        <w:trPr>
          <w:trHeight w:val="244"/>
          <w:jc w:val="center"/>
        </w:trPr>
        <w:tc>
          <w:tcPr>
            <w:tcW w:w="456" w:type="dxa"/>
          </w:tcPr>
          <w:p w14:paraId="01972FA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200C52A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13CC2FA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B4D149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71BAAC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7456A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2DDEC6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FC82720" w14:textId="562C29CC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C91BE4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</w:p>
        </w:tc>
      </w:tr>
      <w:tr w:rsidR="00192F1E" w:rsidRPr="009A5A20" w14:paraId="0D26350E" w14:textId="77777777" w:rsidTr="00014B03">
        <w:trPr>
          <w:trHeight w:val="244"/>
          <w:jc w:val="center"/>
        </w:trPr>
        <w:tc>
          <w:tcPr>
            <w:tcW w:w="456" w:type="dxa"/>
          </w:tcPr>
          <w:p w14:paraId="2A2B91E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648824C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55F8B1E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CEA8B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32A4EB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1B8A9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A0AC34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EFB2F91" w14:textId="333DBF63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55C9E0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</w:p>
        </w:tc>
      </w:tr>
      <w:tr w:rsidR="00192F1E" w:rsidRPr="009A5A20" w14:paraId="1BB27E4A" w14:textId="77777777" w:rsidTr="00014B03">
        <w:trPr>
          <w:trHeight w:val="244"/>
          <w:jc w:val="center"/>
        </w:trPr>
        <w:tc>
          <w:tcPr>
            <w:tcW w:w="456" w:type="dxa"/>
          </w:tcPr>
          <w:p w14:paraId="0DCDFF6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32CBD76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5114559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424C91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243508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B74DE0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757E1D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F740FC0" w14:textId="54B4E7F3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28D243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.Cu</w:t>
            </w:r>
            <w:r w:rsidRPr="009A5A20">
              <w:rPr>
                <w:rFonts w:ascii="標楷體" w:eastAsia="標楷體" w:hAnsi="標楷體"/>
              </w:rPr>
              <w:t>stLoanKind</w:t>
            </w:r>
          </w:p>
        </w:tc>
      </w:tr>
      <w:tr w:rsidR="00192F1E" w:rsidRPr="009A5A20" w14:paraId="5CE3F6F8" w14:textId="77777777" w:rsidTr="00014B03">
        <w:trPr>
          <w:trHeight w:val="244"/>
          <w:jc w:val="center"/>
        </w:trPr>
        <w:tc>
          <w:tcPr>
            <w:tcW w:w="456" w:type="dxa"/>
          </w:tcPr>
          <w:p w14:paraId="29A3947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038403F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7A99911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060288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400732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04F69F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A1737C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9D849D1" w14:textId="3311E0BD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994B4BD" w14:textId="77777777" w:rsidR="00192F1E" w:rsidRPr="00664B92" w:rsidRDefault="00192F1E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18E67A06" w14:textId="77777777" w:rsidR="00192F1E" w:rsidRPr="00635D22" w:rsidRDefault="00192F1E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</w:t>
            </w:r>
            <w:r w:rsidRPr="00635D22">
              <w:rPr>
                <w:rFonts w:ascii="標楷體" w:eastAsia="標楷體" w:hAnsi="標楷體" w:hint="eastAsia"/>
              </w:rPr>
              <w:t>.</w:t>
            </w:r>
            <w:r w:rsidRPr="00635D22">
              <w:rPr>
                <w:rFonts w:ascii="標楷體" w:eastAsia="標楷體" w:hAnsi="標楷體"/>
              </w:rPr>
              <w:t>PayerCustNo</w:t>
            </w:r>
          </w:p>
        </w:tc>
      </w:tr>
      <w:tr w:rsidR="00192F1E" w:rsidRPr="009A5A20" w14:paraId="29AF918B" w14:textId="77777777" w:rsidTr="00014B03">
        <w:trPr>
          <w:trHeight w:val="244"/>
          <w:jc w:val="center"/>
        </w:trPr>
        <w:tc>
          <w:tcPr>
            <w:tcW w:w="456" w:type="dxa"/>
          </w:tcPr>
          <w:p w14:paraId="30866A2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2FA4114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4437648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C17539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45EDF66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12E2F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9A5993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C6B448D" w14:textId="06C04E02" w:rsidR="00192F1E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EC3850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1D8EAAB" w14:textId="41A22BE1" w:rsidR="00192F1E" w:rsidRPr="009A5A20" w:rsidRDefault="00EC3850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192F1E">
              <w:rPr>
                <w:rFonts w:ascii="標楷體" w:eastAsia="標楷體" w:hAnsi="標楷體"/>
              </w:rPr>
              <w:t>.</w:t>
            </w:r>
            <w:r w:rsidR="00192F1E" w:rsidRPr="009A5A20">
              <w:rPr>
                <w:rFonts w:ascii="標楷體" w:eastAsia="標楷體" w:hAnsi="標楷體" w:hint="eastAsia"/>
              </w:rPr>
              <w:t>Ne</w:t>
            </w:r>
            <w:r w:rsidR="00192F1E" w:rsidRPr="009A5A20">
              <w:rPr>
                <w:rFonts w:ascii="標楷體" w:eastAsia="標楷體" w:hAnsi="標楷體"/>
              </w:rPr>
              <w:t>gMain.Status</w:t>
            </w:r>
          </w:p>
        </w:tc>
      </w:tr>
      <w:tr w:rsidR="00192F1E" w:rsidRPr="009A5A20" w14:paraId="119926EB" w14:textId="77777777" w:rsidTr="00014B03">
        <w:trPr>
          <w:trHeight w:val="244"/>
          <w:jc w:val="center"/>
        </w:trPr>
        <w:tc>
          <w:tcPr>
            <w:tcW w:w="456" w:type="dxa"/>
          </w:tcPr>
          <w:p w14:paraId="4F6F38D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78E57F6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17557BB2" w14:textId="39E4AFA7" w:rsidR="00192F1E" w:rsidRPr="009A5A20" w:rsidRDefault="00052139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4577171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4BD5C0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80DC8C" w14:textId="67C18543" w:rsidR="00192F1E" w:rsidRPr="009A5A20" w:rsidRDefault="00FB6E2C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567" w:type="dxa"/>
          </w:tcPr>
          <w:p w14:paraId="3D99DCCC" w14:textId="5FB6F6DC" w:rsidR="00192F1E" w:rsidRPr="009A5A20" w:rsidRDefault="00FB6E2C" w:rsidP="00014B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195" w:type="dxa"/>
          </w:tcPr>
          <w:p w14:paraId="52B8545A" w14:textId="15209760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可修改</w:t>
            </w:r>
            <w:r w:rsidR="00FB6E2C">
              <w:rPr>
                <w:rFonts w:ascii="標楷體" w:eastAsia="標楷體" w:hAnsi="標楷體" w:hint="eastAsia"/>
              </w:rPr>
              <w:t>日期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="00FB6E2C" w:rsidRPr="00BE0A90">
              <w:rPr>
                <w:rFonts w:ascii="標楷體" w:eastAsia="標楷體" w:hAnsi="標楷體" w:hint="eastAsia"/>
              </w:rPr>
              <w:t>檢核條件</w:t>
            </w:r>
            <w:r w:rsidR="00FB6E2C">
              <w:rPr>
                <w:rFonts w:ascii="標楷體" w:eastAsia="標楷體" w:hAnsi="標楷體" w:hint="eastAsia"/>
              </w:rPr>
              <w:t>:</w:t>
            </w:r>
            <w:r w:rsidR="00FB6E2C" w:rsidRPr="00BE0A90">
              <w:rPr>
                <w:rFonts w:ascii="標楷體" w:eastAsia="標楷體" w:hAnsi="標楷體" w:hint="eastAsia"/>
              </w:rPr>
              <w:t>年月格式</w:t>
            </w:r>
            <w:r w:rsidR="00FB6E2C">
              <w:rPr>
                <w:rFonts w:ascii="標楷體" w:eastAsia="標楷體" w:hAnsi="標楷體" w:hint="eastAsia"/>
              </w:rPr>
              <w:t>/</w:t>
            </w:r>
            <w:r w:rsidR="00FB6E2C">
              <w:t xml:space="preserve"> </w:t>
            </w:r>
            <w:r w:rsidR="00FB6E2C" w:rsidRPr="00BE0A90">
              <w:rPr>
                <w:rFonts w:ascii="標楷體" w:eastAsia="標楷體" w:hAnsi="標楷體"/>
              </w:rPr>
              <w:t>A(YM,</w:t>
            </w:r>
            <w:r w:rsidR="00FB6E2C">
              <w:rPr>
                <w:rFonts w:ascii="標楷體" w:eastAsia="標楷體" w:hAnsi="標楷體"/>
              </w:rPr>
              <w:t>1</w:t>
            </w:r>
            <w:r w:rsidR="00FB6E2C" w:rsidRPr="00BE0A90">
              <w:rPr>
                <w:rFonts w:ascii="標楷體" w:eastAsia="標楷體" w:hAnsi="標楷體"/>
              </w:rPr>
              <w:t>)</w:t>
            </w:r>
          </w:p>
          <w:p w14:paraId="0488DD2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</w:t>
            </w:r>
            <w:r w:rsidRPr="009A5A20">
              <w:rPr>
                <w:rFonts w:ascii="標楷體" w:eastAsia="標楷體" w:hAnsi="標楷體" w:hint="eastAsia"/>
              </w:rPr>
              <w:t>.De</w:t>
            </w:r>
            <w:r w:rsidRPr="009A5A20">
              <w:rPr>
                <w:rFonts w:ascii="標楷體" w:eastAsia="標楷體" w:hAnsi="標楷體"/>
              </w:rPr>
              <w:t>ferYMStart</w:t>
            </w:r>
          </w:p>
        </w:tc>
      </w:tr>
      <w:tr w:rsidR="00192F1E" w:rsidRPr="009A5A20" w14:paraId="59EBB609" w14:textId="77777777" w:rsidTr="00014B03">
        <w:trPr>
          <w:trHeight w:val="244"/>
          <w:jc w:val="center"/>
        </w:trPr>
        <w:tc>
          <w:tcPr>
            <w:tcW w:w="456" w:type="dxa"/>
          </w:tcPr>
          <w:p w14:paraId="3B76C19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55EE7F5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延期繳款年月(訖)</w:t>
            </w:r>
          </w:p>
        </w:tc>
        <w:tc>
          <w:tcPr>
            <w:tcW w:w="780" w:type="dxa"/>
          </w:tcPr>
          <w:p w14:paraId="39994976" w14:textId="1D26B277" w:rsidR="00192F1E" w:rsidRPr="009A5A20" w:rsidRDefault="00052139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48A4079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7C2F5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3F05F3" w14:textId="7AC53710" w:rsidR="00192F1E" w:rsidRPr="009A5A20" w:rsidRDefault="00FB6E2C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5D43783" w14:textId="7DC37A72" w:rsidR="00192F1E" w:rsidRPr="009A5A20" w:rsidRDefault="00FB6E2C" w:rsidP="00014B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195" w:type="dxa"/>
          </w:tcPr>
          <w:p w14:paraId="5962565C" w14:textId="2DB1998C" w:rsidR="00192F1E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="00FB6E2C" w:rsidRPr="001677D0">
              <w:rPr>
                <w:rFonts w:ascii="標楷體" w:eastAsia="標楷體" w:hAnsi="標楷體" w:hint="eastAsia"/>
              </w:rPr>
              <w:t>可修改</w:t>
            </w:r>
            <w:r w:rsidR="00FB6E2C">
              <w:rPr>
                <w:rFonts w:ascii="標楷體" w:eastAsia="標楷體" w:hAnsi="標楷體" w:hint="eastAsia"/>
              </w:rPr>
              <w:t>日期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="00FB6E2C" w:rsidRPr="00BE0A90">
              <w:rPr>
                <w:rFonts w:ascii="標楷體" w:eastAsia="標楷體" w:hAnsi="標楷體" w:hint="eastAsia"/>
              </w:rPr>
              <w:t>檢核條件</w:t>
            </w:r>
            <w:r w:rsidR="00FB6E2C">
              <w:rPr>
                <w:rFonts w:ascii="標楷體" w:eastAsia="標楷體" w:hAnsi="標楷體" w:hint="eastAsia"/>
              </w:rPr>
              <w:t>:</w:t>
            </w:r>
            <w:r w:rsidR="00FB6E2C">
              <w:rPr>
                <w:rFonts w:ascii="標楷體" w:eastAsia="標楷體" w:hAnsi="標楷體"/>
              </w:rPr>
              <w:br/>
            </w:r>
            <w:r w:rsidR="00FB6E2C">
              <w:rPr>
                <w:rFonts w:ascii="標楷體" w:eastAsia="標楷體" w:hAnsi="標楷體" w:hint="eastAsia"/>
              </w:rPr>
              <w:t>(</w:t>
            </w:r>
            <w:r w:rsidR="00FB6E2C">
              <w:rPr>
                <w:rFonts w:ascii="標楷體" w:eastAsia="標楷體" w:hAnsi="標楷體"/>
              </w:rPr>
              <w:t>1)</w:t>
            </w:r>
            <w:r w:rsidR="00FB6E2C" w:rsidRPr="00BE0A90">
              <w:rPr>
                <w:rFonts w:ascii="標楷體" w:eastAsia="標楷體" w:hAnsi="標楷體" w:hint="eastAsia"/>
              </w:rPr>
              <w:t>年月格式</w:t>
            </w:r>
            <w:r w:rsidR="00FB6E2C">
              <w:rPr>
                <w:rFonts w:ascii="標楷體" w:eastAsia="標楷體" w:hAnsi="標楷體" w:hint="eastAsia"/>
              </w:rPr>
              <w:t>/</w:t>
            </w:r>
            <w:r w:rsidR="00FB6E2C">
              <w:t xml:space="preserve"> </w:t>
            </w:r>
            <w:r w:rsidR="00FB6E2C" w:rsidRPr="00BE0A90">
              <w:rPr>
                <w:rFonts w:ascii="標楷體" w:eastAsia="標楷體" w:hAnsi="標楷體"/>
              </w:rPr>
              <w:t>A(YM,</w:t>
            </w:r>
            <w:r w:rsidR="00FB6E2C">
              <w:rPr>
                <w:rFonts w:ascii="標楷體" w:eastAsia="標楷體" w:hAnsi="標楷體"/>
              </w:rPr>
              <w:t>1</w:t>
            </w:r>
            <w:r w:rsidR="00FB6E2C" w:rsidRPr="00BE0A90">
              <w:rPr>
                <w:rFonts w:ascii="標楷體" w:eastAsia="標楷體" w:hAnsi="標楷體"/>
              </w:rPr>
              <w:t>)</w:t>
            </w:r>
          </w:p>
          <w:p w14:paraId="193C210D" w14:textId="36C2C9E6" w:rsidR="00FB6E2C" w:rsidRPr="001677D0" w:rsidRDefault="00FB6E2C" w:rsidP="00304B2E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延期繳款年月(</w:t>
            </w:r>
            <w:r w:rsidR="00304B2E" w:rsidRPr="009A5A20">
              <w:rPr>
                <w:rFonts w:ascii="標楷體" w:eastAsia="標楷體" w:hAnsi="標楷體" w:hint="eastAsia"/>
              </w:rPr>
              <w:t>訖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304B2E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月(</w:t>
            </w:r>
            <w:r w:rsidR="00304B2E" w:rsidRPr="009A5A20">
              <w:rPr>
                <w:rFonts w:ascii="標楷體" w:eastAsia="標楷體" w:hAnsi="標楷體" w:hint="eastAsia"/>
              </w:rPr>
              <w:t>起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  <w:p w14:paraId="2C97E2F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gMain.DeferYMEnd</w:t>
            </w:r>
          </w:p>
        </w:tc>
      </w:tr>
      <w:tr w:rsidR="00192F1E" w:rsidRPr="009A5A20" w14:paraId="59B9B9CA" w14:textId="77777777" w:rsidTr="00014B03">
        <w:trPr>
          <w:trHeight w:val="244"/>
          <w:jc w:val="center"/>
        </w:trPr>
        <w:tc>
          <w:tcPr>
            <w:tcW w:w="456" w:type="dxa"/>
          </w:tcPr>
          <w:p w14:paraId="42B364F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36" w:type="dxa"/>
          </w:tcPr>
          <w:p w14:paraId="77352E9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4E4884E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F1EB7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8607B1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5EB1E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3DC3D51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329280F" w14:textId="03CAB8BB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CF2CD4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gMain.ApplDate</w:t>
            </w:r>
          </w:p>
        </w:tc>
      </w:tr>
      <w:tr w:rsidR="00192F1E" w:rsidRPr="009A5A20" w14:paraId="11FCB76D" w14:textId="77777777" w:rsidTr="00014B03">
        <w:trPr>
          <w:trHeight w:val="244"/>
          <w:jc w:val="center"/>
        </w:trPr>
        <w:tc>
          <w:tcPr>
            <w:tcW w:w="456" w:type="dxa"/>
          </w:tcPr>
          <w:p w14:paraId="45195F8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7972ECD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48F5381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76B75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F6408F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B840A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6950023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D3324C4" w14:textId="3DAD66D0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E165C2E" w14:textId="77777777" w:rsidR="00192F1E" w:rsidRPr="00664B92" w:rsidRDefault="00192F1E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若[變更還款條件日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gMain.ChgCondDate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等於</w:t>
            </w:r>
            <w:r w:rsidRPr="00664B92">
              <w:rPr>
                <w:rFonts w:ascii="標楷體" w:eastAsia="標楷體" w:hAnsi="標楷體"/>
              </w:rPr>
              <w:t>0</w:t>
            </w:r>
            <w:r w:rsidRPr="00664B92">
              <w:rPr>
                <w:rFonts w:ascii="標楷體" w:eastAsia="標楷體" w:hAnsi="標楷體" w:hint="eastAsia"/>
              </w:rPr>
              <w:t>，則隱藏此欄位。</w:t>
            </w:r>
          </w:p>
          <w:p w14:paraId="0ADB168C" w14:textId="77777777" w:rsidR="00192F1E" w:rsidRPr="00635D22" w:rsidRDefault="00192F1E" w:rsidP="00635D22">
            <w:pPr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/>
              </w:rPr>
              <w:t>3.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gMain.ChgCondDate</w:t>
            </w:r>
          </w:p>
        </w:tc>
      </w:tr>
      <w:tr w:rsidR="00192F1E" w:rsidRPr="009A5A20" w14:paraId="4C83B730" w14:textId="77777777" w:rsidTr="00014B03">
        <w:trPr>
          <w:trHeight w:val="244"/>
          <w:jc w:val="center"/>
        </w:trPr>
        <w:tc>
          <w:tcPr>
            <w:tcW w:w="456" w:type="dxa"/>
          </w:tcPr>
          <w:p w14:paraId="27159DC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0352923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11C0274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B01D8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6696DC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A54BC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159CF83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D7ABEEA" w14:textId="3F0CC85A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8FAE72E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192F1E" w:rsidRPr="009A5A20" w14:paraId="3B96E7D6" w14:textId="77777777" w:rsidTr="00014B03">
        <w:trPr>
          <w:trHeight w:val="244"/>
          <w:jc w:val="center"/>
        </w:trPr>
        <w:tc>
          <w:tcPr>
            <w:tcW w:w="456" w:type="dxa"/>
          </w:tcPr>
          <w:p w14:paraId="7417806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44A6ED8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52F4222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ACEE32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DEDE0E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D9061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CC2913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450B3FE" w14:textId="1E98BF0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715D4F1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192F1E" w:rsidRPr="009A5A20" w14:paraId="654983F3" w14:textId="77777777" w:rsidTr="00014B03">
        <w:trPr>
          <w:trHeight w:val="244"/>
          <w:jc w:val="center"/>
        </w:trPr>
        <w:tc>
          <w:tcPr>
            <w:tcW w:w="456" w:type="dxa"/>
          </w:tcPr>
          <w:p w14:paraId="2748BEC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2CCACCE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7B247FA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4134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A75EA2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A4AC7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782F75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7DC1958F" w14:textId="3631F3D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6938B09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192F1E" w:rsidRPr="009A5A20" w14:paraId="5A416F46" w14:textId="77777777" w:rsidTr="00014B03">
        <w:trPr>
          <w:trHeight w:val="244"/>
          <w:jc w:val="center"/>
        </w:trPr>
        <w:tc>
          <w:tcPr>
            <w:tcW w:w="456" w:type="dxa"/>
          </w:tcPr>
          <w:p w14:paraId="5057FD8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5AA5443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1136993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6A1C04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6596A8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F59CDF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4014D0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C6B485A" w14:textId="7C7CA883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AC387E7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192F1E" w:rsidRPr="009A5A20" w14:paraId="11A9ACD0" w14:textId="77777777" w:rsidTr="00014B03">
        <w:trPr>
          <w:trHeight w:val="244"/>
          <w:jc w:val="center"/>
        </w:trPr>
        <w:tc>
          <w:tcPr>
            <w:tcW w:w="456" w:type="dxa"/>
          </w:tcPr>
          <w:p w14:paraId="1B56BFC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36" w:type="dxa"/>
          </w:tcPr>
          <w:p w14:paraId="6A07E59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4C00E4A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951612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20886E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C2D450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FBE2550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CAA4D00" w14:textId="2DE04680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C58B1CC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192F1E" w:rsidRPr="009A5A20" w14:paraId="1FFF035D" w14:textId="77777777" w:rsidTr="00014B03">
        <w:trPr>
          <w:trHeight w:val="244"/>
          <w:jc w:val="center"/>
        </w:trPr>
        <w:tc>
          <w:tcPr>
            <w:tcW w:w="456" w:type="dxa"/>
          </w:tcPr>
          <w:p w14:paraId="355768E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7560286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04F9EF8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0365C87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2C80AD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F55C2B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1C894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9CB40B0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57D55E3" w14:textId="77777777" w:rsidR="00192F1E" w:rsidRDefault="00192F1E" w:rsidP="00014B0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5454B6E9" w14:textId="77777777" w:rsidR="00192F1E" w:rsidRDefault="00192F1E" w:rsidP="00014B03">
            <w:pPr>
              <w:widowControl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50F9F37E" w14:textId="77777777" w:rsidR="00192F1E" w:rsidRPr="00192F1E" w:rsidRDefault="00192F1E" w:rsidP="00014B03">
            <w:pPr>
              <w:widowControl/>
              <w:rPr>
                <w:rFonts w:ascii="標楷體" w:eastAsia="標楷體" w:hAnsi="標楷體"/>
              </w:rPr>
            </w:pPr>
            <w:r w:rsidRPr="00192F1E">
              <w:rPr>
                <w:rFonts w:ascii="標楷體" w:eastAsia="標楷體" w:hAnsi="標楷體"/>
              </w:rPr>
              <w:t>3.</w:t>
            </w:r>
            <w:r w:rsidRPr="00192F1E">
              <w:rPr>
                <w:rFonts w:ascii="標楷體" w:eastAsia="標楷體" w:hAnsi="標楷體" w:hint="eastAsia"/>
              </w:rPr>
              <w:t>Ne</w:t>
            </w:r>
            <w:r w:rsidRPr="00192F1E">
              <w:rPr>
                <w:rFonts w:ascii="標楷體" w:eastAsia="標楷體" w:hAnsi="標楷體"/>
              </w:rPr>
              <w:t>gMain.</w:t>
            </w:r>
            <w:r w:rsidRPr="00192F1E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192F1E" w:rsidRPr="009A5A20" w14:paraId="1C2FB838" w14:textId="77777777" w:rsidTr="00014B03">
        <w:trPr>
          <w:trHeight w:val="244"/>
          <w:jc w:val="center"/>
        </w:trPr>
        <w:tc>
          <w:tcPr>
            <w:tcW w:w="456" w:type="dxa"/>
          </w:tcPr>
          <w:p w14:paraId="1530D16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0CDEA60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549512B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5FB059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A11496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43A5B1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C69885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6D5DB25" w14:textId="19F03BD4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544D018" w14:textId="14AED94E" w:rsidR="00192F1E" w:rsidRDefault="00192F1E" w:rsidP="00014B03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5BEFDE4B" w14:textId="77777777" w:rsidR="00192F1E" w:rsidRPr="00635D22" w:rsidRDefault="00192F1E" w:rsidP="00635D22">
            <w:pPr>
              <w:widowControl/>
              <w:rPr>
                <w:rFonts w:ascii="標楷體" w:eastAsia="標楷體" w:hAnsi="標楷體"/>
              </w:rPr>
            </w:pPr>
            <w:r w:rsidRPr="00635D22">
              <w:rPr>
                <w:rFonts w:ascii="標楷體" w:eastAsia="標楷體" w:hAnsi="標楷體" w:hint="eastAsia"/>
              </w:rPr>
              <w:t>3</w:t>
            </w:r>
            <w:r w:rsidRPr="00635D22">
              <w:rPr>
                <w:rFonts w:ascii="標楷體" w:eastAsia="標楷體" w:hAnsi="標楷體"/>
              </w:rPr>
              <w:t>.</w:t>
            </w:r>
            <w:r w:rsidRPr="00635D22">
              <w:rPr>
                <w:rFonts w:ascii="標楷體" w:eastAsia="標楷體" w:hAnsi="標楷體" w:hint="eastAsia"/>
              </w:rPr>
              <w:t>Ne</w:t>
            </w:r>
            <w:r w:rsidRPr="00635D22">
              <w:rPr>
                <w:rFonts w:ascii="標楷體" w:eastAsia="標楷體" w:hAnsi="標楷體"/>
              </w:rPr>
              <w:t>gMain.</w:t>
            </w:r>
            <w:r w:rsidRPr="00635D22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192F1E" w:rsidRPr="009A5A20" w14:paraId="47BA2176" w14:textId="77777777" w:rsidTr="00014B03">
        <w:trPr>
          <w:trHeight w:val="244"/>
          <w:jc w:val="center"/>
        </w:trPr>
        <w:tc>
          <w:tcPr>
            <w:tcW w:w="456" w:type="dxa"/>
          </w:tcPr>
          <w:p w14:paraId="6DBAEF1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37725E4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3996BFD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4AD8A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D672D7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47955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399235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26AAE667" w14:textId="00EFF219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555CD85" w14:textId="77777777" w:rsidR="00192F1E" w:rsidRPr="009A5A20" w:rsidRDefault="00192F1E" w:rsidP="00014B0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192F1E" w:rsidRPr="009A5A20" w14:paraId="1D49081C" w14:textId="77777777" w:rsidTr="00014B03">
        <w:trPr>
          <w:trHeight w:val="244"/>
          <w:jc w:val="center"/>
        </w:trPr>
        <w:tc>
          <w:tcPr>
            <w:tcW w:w="456" w:type="dxa"/>
          </w:tcPr>
          <w:p w14:paraId="4AA283E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36" w:type="dxa"/>
          </w:tcPr>
          <w:p w14:paraId="57AB458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60973B9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24D6BB4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CDB199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C7263D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6C2337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6E8FCA19" w14:textId="61609A9F" w:rsidR="00192F1E" w:rsidRPr="009A5A20" w:rsidRDefault="00BC215B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192F1E" w:rsidRPr="002C21BA">
              <w:rPr>
                <w:rFonts w:ascii="標楷體" w:eastAsia="標楷體" w:hAnsi="標楷體" w:hint="eastAsia"/>
              </w:rPr>
              <w:t>連結至【</w:t>
            </w:r>
            <w:r w:rsidR="00192F1E" w:rsidRPr="002C21BA">
              <w:rPr>
                <w:rFonts w:ascii="標楷體" w:eastAsia="標楷體" w:hAnsi="標楷體"/>
              </w:rPr>
              <w:t>L1</w:t>
            </w:r>
            <w:r w:rsidR="00192F1E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192F1E" w:rsidRPr="001677D0" w14:paraId="7FE40FC9" w14:textId="77777777" w:rsidTr="00014B03">
        <w:trPr>
          <w:trHeight w:val="291"/>
          <w:jc w:val="center"/>
        </w:trPr>
        <w:tc>
          <w:tcPr>
            <w:tcW w:w="456" w:type="dxa"/>
          </w:tcPr>
          <w:p w14:paraId="15C8EAB9" w14:textId="77777777" w:rsidR="00192F1E" w:rsidRPr="001677D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57E178CC" w14:textId="77777777" w:rsidR="00192F1E" w:rsidRPr="00352CED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</w:tc>
      </w:tr>
      <w:tr w:rsidR="00192F1E" w:rsidRPr="009A5A20" w14:paraId="4AF6EE24" w14:textId="77777777" w:rsidTr="00014B03">
        <w:trPr>
          <w:trHeight w:val="244"/>
          <w:jc w:val="center"/>
        </w:trPr>
        <w:tc>
          <w:tcPr>
            <w:tcW w:w="456" w:type="dxa"/>
          </w:tcPr>
          <w:p w14:paraId="6B3E7E8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5788686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2719A77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3A194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35E7C61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A6C39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3AA0E8E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DFD5F36" w14:textId="3379A068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C3A7DBF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192F1E" w:rsidRPr="009A5A20" w14:paraId="15F76A9B" w14:textId="77777777" w:rsidTr="00014B03">
        <w:trPr>
          <w:trHeight w:val="244"/>
          <w:jc w:val="center"/>
        </w:trPr>
        <w:tc>
          <w:tcPr>
            <w:tcW w:w="456" w:type="dxa"/>
          </w:tcPr>
          <w:p w14:paraId="7E1AA82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5FB2C30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67F0C6F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B0E19B9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06FD8AD4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C3987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BD08F0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300CB4C2" w14:textId="1141479E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727F3A95" w14:textId="38B85D06" w:rsidR="00192F1E" w:rsidRPr="009A5A20" w:rsidRDefault="00192F1E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192F1E" w:rsidRPr="009A5A20" w14:paraId="2F694B1C" w14:textId="77777777" w:rsidTr="00014B03">
        <w:trPr>
          <w:trHeight w:val="244"/>
          <w:jc w:val="center"/>
        </w:trPr>
        <w:tc>
          <w:tcPr>
            <w:tcW w:w="456" w:type="dxa"/>
          </w:tcPr>
          <w:p w14:paraId="4FC1752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4BB93A6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1C017ED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6B0121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2417035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E8DF5B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CD597E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49EF3E81" w14:textId="3752AC3F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A3DC98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192F1E" w:rsidRPr="009A5A20" w14:paraId="36081A6C" w14:textId="77777777" w:rsidTr="00014B03">
        <w:trPr>
          <w:trHeight w:val="244"/>
          <w:jc w:val="center"/>
        </w:trPr>
        <w:tc>
          <w:tcPr>
            <w:tcW w:w="456" w:type="dxa"/>
          </w:tcPr>
          <w:p w14:paraId="75734FCE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63C97B7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4393226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E9AD76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15456C8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61F54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0B6409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50096C6F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1491BCE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192F1E" w:rsidRPr="009A5A20" w14:paraId="7AFEA672" w14:textId="77777777" w:rsidTr="00014B03">
        <w:trPr>
          <w:trHeight w:val="244"/>
          <w:jc w:val="center"/>
        </w:trPr>
        <w:tc>
          <w:tcPr>
            <w:tcW w:w="456" w:type="dxa"/>
          </w:tcPr>
          <w:p w14:paraId="6FEA5F6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0D5BA94D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107A9437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994C00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6A9768F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DA1B95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4F5B7A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0F752540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1C22B82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192F1E" w:rsidRPr="009A5A20" w14:paraId="4ADBA9AC" w14:textId="77777777" w:rsidTr="00014B03">
        <w:trPr>
          <w:trHeight w:val="244"/>
          <w:jc w:val="center"/>
        </w:trPr>
        <w:tc>
          <w:tcPr>
            <w:tcW w:w="456" w:type="dxa"/>
          </w:tcPr>
          <w:p w14:paraId="1644692A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59832C9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1851E5B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E6369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52C8C633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6864B8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ECF102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2E6D7D5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3CF2D4D4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192F1E" w:rsidRPr="009A5A20" w14:paraId="3A9D5AF6" w14:textId="77777777" w:rsidTr="00014B03">
        <w:trPr>
          <w:trHeight w:val="244"/>
          <w:jc w:val="center"/>
        </w:trPr>
        <w:tc>
          <w:tcPr>
            <w:tcW w:w="456" w:type="dxa"/>
          </w:tcPr>
          <w:p w14:paraId="68091176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3EEFBDE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0E540455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36EF12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</w:tcPr>
          <w:p w14:paraId="7E7E563C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BF2DB0" w14:textId="77777777" w:rsidR="00192F1E" w:rsidRPr="009A5A20" w:rsidRDefault="00192F1E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448965F" w14:textId="77777777" w:rsidR="00192F1E" w:rsidRPr="009A5A20" w:rsidRDefault="00192F1E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195" w:type="dxa"/>
          </w:tcPr>
          <w:p w14:paraId="1FBDA7C2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Pr="001677D0">
              <w:rPr>
                <w:rFonts w:ascii="標楷體" w:eastAsia="標楷體" w:hAnsi="標楷體" w:hint="eastAsia"/>
              </w:rPr>
              <w:t>,不可修改</w:t>
            </w:r>
          </w:p>
          <w:p w14:paraId="49D99105" w14:textId="77777777" w:rsidR="00192F1E" w:rsidRPr="001677D0" w:rsidRDefault="00192F1E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15341BB4" w14:textId="5400B1B4" w:rsidR="00DF3FE3" w:rsidRDefault="00DF3FE3">
      <w:pPr>
        <w:widowControl/>
        <w:rPr>
          <w:rFonts w:ascii="標楷體" w:eastAsia="標楷體" w:hAnsi="標楷體"/>
          <w:sz w:val="26"/>
        </w:rPr>
      </w:pPr>
    </w:p>
    <w:p w14:paraId="39AE1870" w14:textId="77777777" w:rsidR="00DF3FE3" w:rsidRDefault="00DF3FE3">
      <w:pPr>
        <w:widowControl/>
        <w:rPr>
          <w:rFonts w:ascii="標楷體" w:eastAsia="標楷體" w:hAnsi="標楷體"/>
          <w:sz w:val="26"/>
        </w:rPr>
      </w:pPr>
      <w:r>
        <w:rPr>
          <w:rFonts w:ascii="標楷體" w:eastAsia="標楷體" w:hAnsi="標楷體"/>
          <w:sz w:val="26"/>
        </w:rPr>
        <w:br w:type="page"/>
      </w:r>
    </w:p>
    <w:p w14:paraId="6F9C233C" w14:textId="77777777" w:rsidR="00192F1E" w:rsidRPr="009A5A20" w:rsidRDefault="00192F1E">
      <w:pPr>
        <w:widowControl/>
        <w:rPr>
          <w:rFonts w:ascii="標楷體" w:eastAsia="標楷體" w:hAnsi="標楷體"/>
          <w:sz w:val="26"/>
        </w:rPr>
      </w:pPr>
    </w:p>
    <w:p w14:paraId="47E7ACB6" w14:textId="1643541D" w:rsidR="00826B91" w:rsidRPr="009A5A20" w:rsidRDefault="00826B91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-二階段新增</w:t>
      </w:r>
    </w:p>
    <w:p w14:paraId="3FDB4AA4" w14:textId="0B2CA1F1" w:rsidR="00826B91" w:rsidRPr="009A5A20" w:rsidRDefault="008104E0" w:rsidP="00565379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67233C6A" w14:textId="3A4703FB" w:rsidR="00826BEA" w:rsidRPr="009A5A20" w:rsidRDefault="001435BF" w:rsidP="00565379">
      <w:pPr>
        <w:pStyle w:val="17"/>
      </w:pPr>
      <w:r w:rsidRPr="001435BF">
        <w:rPr>
          <w:noProof/>
        </w:rPr>
        <w:drawing>
          <wp:inline distT="0" distB="0" distL="0" distR="0" wp14:anchorId="517095E4" wp14:editId="72150157">
            <wp:extent cx="6479540" cy="4073525"/>
            <wp:effectExtent l="0" t="0" r="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2A9B" w14:textId="05C2CF87" w:rsidR="004228B5" w:rsidRPr="009A5A20" w:rsidRDefault="004228B5">
      <w:pPr>
        <w:widowControl/>
        <w:rPr>
          <w:rFonts w:ascii="標楷體" w:eastAsia="標楷體" w:hAnsi="標楷體"/>
          <w:sz w:val="26"/>
        </w:rPr>
      </w:pPr>
    </w:p>
    <w:p w14:paraId="0D9C4B2A" w14:textId="2986013F" w:rsidR="00F14158" w:rsidRPr="009A5A20" w:rsidRDefault="00F14158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3D73CC" w:rsidRPr="009A5A20">
        <w:rPr>
          <w:rFonts w:hint="eastAsia"/>
        </w:rPr>
        <w:t>-二階段新增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F14158" w:rsidRPr="009A5A20" w14:paraId="72D70A8E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3FFC2FCC" w14:textId="77777777" w:rsidR="00F14158" w:rsidRPr="009A5A20" w:rsidRDefault="00F1415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48C27F06" w14:textId="77777777" w:rsidR="00F14158" w:rsidRPr="009A5A20" w:rsidRDefault="00F1415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688FE1D1" w14:textId="77777777" w:rsidR="00F14158" w:rsidRPr="009A5A20" w:rsidRDefault="00F1415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14158" w:rsidRPr="009A5A20" w14:paraId="79F2606A" w14:textId="77777777" w:rsidTr="00707D13">
        <w:tc>
          <w:tcPr>
            <w:tcW w:w="848" w:type="dxa"/>
          </w:tcPr>
          <w:p w14:paraId="3EBCDE8D" w14:textId="77777777" w:rsidR="00F14158" w:rsidRPr="009A5A20" w:rsidRDefault="00F1415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6EB28F87" w14:textId="02163000" w:rsidR="00F14158" w:rsidRPr="009A5A20" w:rsidRDefault="00F14158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二階段新增</w:t>
            </w:r>
          </w:p>
        </w:tc>
        <w:tc>
          <w:tcPr>
            <w:tcW w:w="6985" w:type="dxa"/>
          </w:tcPr>
          <w:p w14:paraId="41D0BF49" w14:textId="77777777" w:rsidR="001C331A" w:rsidRDefault="001C331A" w:rsidP="001C33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5071</w:t>
            </w:r>
            <w:r w:rsidRPr="00F16C57">
              <w:rPr>
                <w:rFonts w:eastAsia="標楷體" w:hint="eastAsia"/>
              </w:rPr>
              <w:t>債權案件明細查詢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2C21BA">
              <w:rPr>
                <w:rFonts w:ascii="標楷體" w:eastAsia="標楷體" w:hAnsi="標楷體" w:hint="eastAsia"/>
              </w:rPr>
              <w:t>連結至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1677D0">
              <w:rPr>
                <w:rFonts w:eastAsia="標楷體" w:hint="eastAsia"/>
              </w:rPr>
              <w:t>【</w:t>
            </w:r>
            <w:r>
              <w:rPr>
                <w:rFonts w:eastAsia="標楷體" w:hint="eastAsia"/>
              </w:rPr>
              <w:t>L</w:t>
            </w:r>
            <w:r>
              <w:rPr>
                <w:rFonts w:eastAsia="標楷體"/>
              </w:rPr>
              <w:t>5701</w:t>
            </w:r>
            <w:r w:rsidRPr="00F16C57">
              <w:rPr>
                <w:rFonts w:eastAsia="標楷體" w:hint="eastAsia"/>
              </w:rPr>
              <w:t>債權</w:t>
            </w:r>
            <w:r>
              <w:rPr>
                <w:rFonts w:eastAsia="標楷體" w:hint="eastAsia"/>
              </w:rPr>
              <w:t>維護</w:t>
            </w:r>
            <w:r w:rsidRPr="001677D0">
              <w:rPr>
                <w:rFonts w:eastAsia="標楷體" w:hint="eastAsia"/>
              </w:rPr>
              <w:t>】</w:t>
            </w:r>
            <w:r>
              <w:rPr>
                <w:rFonts w:eastAsia="標楷體" w:hint="eastAsia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0047183C" w14:textId="77777777" w:rsidR="001C331A" w:rsidRDefault="001C331A" w:rsidP="001C331A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42795890" w14:textId="2314078B" w:rsidR="001C331A" w:rsidRDefault="001C331A" w:rsidP="001C331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</w:t>
            </w:r>
            <w:r w:rsidR="00DF3FE3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</w:t>
            </w:r>
            <w:r w:rsidRPr="009A5A20">
              <w:rPr>
                <w:rFonts w:ascii="標楷體" w:eastAsia="標楷體" w:hAnsi="標楷體" w:hint="eastAsia"/>
              </w:rPr>
              <w:t>[戶號</w:t>
            </w:r>
          </w:p>
          <w:p w14:paraId="57559483" w14:textId="234EAA83" w:rsidR="00C93226" w:rsidRPr="0078018B" w:rsidRDefault="001C331A" w:rsidP="006459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)]+</w:t>
            </w:r>
            <w:r>
              <w:rPr>
                <w:rFonts w:ascii="標楷體" w:eastAsia="標楷體" w:hAnsi="標楷體" w:hint="eastAsia"/>
              </w:rPr>
              <w:t>原</w:t>
            </w:r>
            <w:r w:rsidRPr="009A5A20"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</w:t>
            </w:r>
            <w:r w:rsidRPr="009A5A20">
              <w:rPr>
                <w:rFonts w:ascii="標楷體" w:eastAsia="標楷體" w:hAnsi="標楷體" w:hint="eastAsia"/>
              </w:rPr>
              <w:t>a</w:t>
            </w:r>
            <w:r w:rsidRPr="009A5A20">
              <w:rPr>
                <w:rFonts w:ascii="標楷體" w:eastAsia="標楷體" w:hAnsi="標楷體"/>
              </w:rPr>
              <w:t>seSeq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在，不存在</w:t>
            </w:r>
            <w:r w:rsidR="00DF3FE3">
              <w:rPr>
                <w:rFonts w:ascii="標楷體" w:eastAsia="標楷體" w:hAnsi="標楷體" w:hint="eastAsia"/>
              </w:rPr>
              <w:t>時，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911644"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 w:hint="eastAsia"/>
              </w:rPr>
              <w:t>3</w:t>
            </w:r>
            <w:r w:rsidRPr="00911644">
              <w:rPr>
                <w:rFonts w:ascii="標楷體" w:eastAsia="標楷體" w:hAnsi="標楷體"/>
              </w:rPr>
              <w:t>:</w:t>
            </w:r>
            <w:r w:rsidRPr="00263C20">
              <w:rPr>
                <w:rFonts w:ascii="標楷體" w:eastAsia="標楷體" w:hAnsi="標楷體" w:hint="eastAsia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F24D38">
              <w:rPr>
                <w:rFonts w:ascii="標楷體" w:eastAsia="標楷體" w:hAnsi="標楷體" w:hint="eastAsia"/>
              </w:rPr>
              <w:t>債</w:t>
            </w:r>
            <w:r w:rsidR="00415B11">
              <w:rPr>
                <w:rFonts w:ascii="標楷體" w:eastAsia="標楷體" w:hAnsi="標楷體"/>
              </w:rPr>
              <w:br/>
            </w:r>
            <w:r w:rsidR="00415B11">
              <w:rPr>
                <w:rFonts w:ascii="標楷體" w:eastAsia="標楷體" w:hAnsi="標楷體" w:hint="eastAsia"/>
              </w:rPr>
              <w:t xml:space="preserve">  </w:t>
            </w:r>
            <w:r w:rsidRPr="00F24D38">
              <w:rPr>
                <w:rFonts w:ascii="標楷體" w:eastAsia="標楷體" w:hAnsi="標楷體" w:hint="eastAsia"/>
              </w:rPr>
              <w:t>務協商案件主檔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2C2B03EC" w14:textId="77777777" w:rsidR="001C331A" w:rsidRPr="00554A02" w:rsidRDefault="001C331A" w:rsidP="001C331A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7523826" w14:textId="457A6C93" w:rsidR="00162FAF" w:rsidRDefault="001C331A" w:rsidP="001C331A">
            <w:pPr>
              <w:rPr>
                <w:rFonts w:ascii="標楷體" w:eastAsia="標楷體" w:hAnsi="標楷體"/>
                <w:lang w:eastAsia="zh-HK"/>
              </w:rPr>
            </w:pPr>
            <w:r w:rsidRPr="00B96C16"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7C23BB">
              <w:rPr>
                <w:rFonts w:ascii="標楷體" w:eastAsia="標楷體" w:hAnsi="標楷體" w:hint="eastAsia"/>
              </w:rPr>
              <w:t>及</w:t>
            </w:r>
            <w:r w:rsidR="007C23BB" w:rsidRPr="00F24D38">
              <w:rPr>
                <w:rFonts w:ascii="標楷體" w:eastAsia="標楷體" w:hAnsi="標楷體" w:hint="eastAsia"/>
              </w:rPr>
              <w:t>[</w:t>
            </w:r>
            <w:r w:rsidR="007C23BB"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7C23BB">
              <w:rPr>
                <w:rFonts w:ascii="標楷體" w:eastAsia="標楷體" w:hAnsi="標楷體"/>
                <w:color w:val="000000"/>
              </w:rPr>
              <w:br/>
            </w:r>
            <w:r w:rsidR="007C23BB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7C23BB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7C23BB" w:rsidRPr="00F24D38">
              <w:rPr>
                <w:rFonts w:ascii="標楷體" w:eastAsia="標楷體" w:hAnsi="標楷體" w:hint="eastAsia"/>
              </w:rPr>
              <w:t>NegFinShare</w:t>
            </w:r>
            <w:r w:rsidR="007C23BB">
              <w:rPr>
                <w:rFonts w:ascii="標楷體" w:eastAsia="標楷體" w:hAnsi="標楷體"/>
              </w:rPr>
              <w:t>LOG</w:t>
            </w:r>
            <w:proofErr w:type="spellEnd"/>
            <w:r w:rsidR="007C23BB" w:rsidRPr="00F24D38">
              <w:rPr>
                <w:rFonts w:ascii="標楷體" w:eastAsia="標楷體" w:hAnsi="標楷體" w:hint="eastAsia"/>
              </w:rPr>
              <w:t>)]</w:t>
            </w:r>
          </w:p>
          <w:p w14:paraId="09ED9178" w14:textId="217D4FD1" w:rsidR="00355695" w:rsidRPr="001C331A" w:rsidRDefault="001C331A" w:rsidP="003556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1)</w:t>
            </w:r>
            <w:r w:rsidRPr="00085F64">
              <w:rPr>
                <w:rFonts w:ascii="標楷體" w:eastAsia="標楷體" w:hAnsi="標楷體" w:hint="eastAsia"/>
                <w:lang w:eastAsia="zh-HK"/>
              </w:rPr>
              <w:t>複製</w:t>
            </w:r>
            <w:r w:rsidR="00355695">
              <w:rPr>
                <w:rFonts w:ascii="標楷體" w:eastAsia="標楷體" w:hAnsi="標楷體" w:hint="eastAsia"/>
              </w:rPr>
              <w:t>該</w:t>
            </w:r>
            <w:r w:rsidR="00355695" w:rsidRPr="009A5A20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="00355695" w:rsidRPr="009A5A20">
              <w:rPr>
                <w:rFonts w:ascii="標楷體" w:eastAsia="標楷體" w:hAnsi="標楷體" w:hint="eastAsia"/>
              </w:rPr>
              <w:t>Ne</w:t>
            </w:r>
            <w:r w:rsidR="00355695" w:rsidRPr="009A5A20">
              <w:rPr>
                <w:rFonts w:ascii="標楷體" w:eastAsia="標楷體" w:hAnsi="標楷體"/>
              </w:rPr>
              <w:t>gMain.CustNo</w:t>
            </w:r>
            <w:proofErr w:type="spellEnd"/>
            <w:r w:rsidR="00355695" w:rsidRPr="009A5A20">
              <w:rPr>
                <w:rFonts w:ascii="標楷體" w:eastAsia="標楷體" w:hAnsi="標楷體" w:hint="eastAsia"/>
              </w:rPr>
              <w:t>)]+</w:t>
            </w:r>
            <w:r w:rsidR="00355695">
              <w:rPr>
                <w:rFonts w:ascii="標楷體" w:eastAsia="標楷體" w:hAnsi="標楷體" w:hint="eastAsia"/>
              </w:rPr>
              <w:t>原</w:t>
            </w:r>
            <w:r w:rsidR="00355695" w:rsidRPr="009A5A20">
              <w:rPr>
                <w:rFonts w:ascii="標楷體" w:eastAsia="標楷體" w:hAnsi="標楷體"/>
              </w:rPr>
              <w:t>[</w:t>
            </w:r>
            <w:r w:rsidR="00355695" w:rsidRPr="009A5A20">
              <w:rPr>
                <w:rFonts w:ascii="標楷體" w:eastAsia="標楷體" w:hAnsi="標楷體" w:hint="eastAsia"/>
              </w:rPr>
              <w:t>案件序號</w:t>
            </w:r>
            <w:r w:rsidR="00355695">
              <w:rPr>
                <w:rFonts w:ascii="標楷體" w:eastAsia="標楷體" w:hAnsi="標楷體"/>
              </w:rPr>
              <w:br/>
            </w:r>
            <w:r w:rsidR="00355695">
              <w:rPr>
                <w:rFonts w:ascii="標楷體" w:eastAsia="標楷體" w:hAnsi="標楷體" w:hint="eastAsia"/>
              </w:rPr>
              <w:t xml:space="preserve">     </w:t>
            </w:r>
            <w:r w:rsidR="00355695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355695" w:rsidRPr="009A5A20">
              <w:rPr>
                <w:rFonts w:ascii="標楷體" w:eastAsia="標楷體" w:hAnsi="標楷體" w:hint="eastAsia"/>
              </w:rPr>
              <w:t>Ne</w:t>
            </w:r>
            <w:r w:rsidR="00355695" w:rsidRPr="009A5A20">
              <w:rPr>
                <w:rFonts w:ascii="標楷體" w:eastAsia="標楷體" w:hAnsi="標楷體"/>
              </w:rPr>
              <w:t>gMain.C</w:t>
            </w:r>
            <w:r w:rsidR="00355695" w:rsidRPr="009A5A20">
              <w:rPr>
                <w:rFonts w:ascii="標楷體" w:eastAsia="標楷體" w:hAnsi="標楷體" w:hint="eastAsia"/>
              </w:rPr>
              <w:t>a</w:t>
            </w:r>
            <w:r w:rsidR="00355695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355695" w:rsidRPr="009A5A20">
              <w:rPr>
                <w:rFonts w:ascii="標楷體" w:eastAsia="標楷體" w:hAnsi="標楷體"/>
              </w:rPr>
              <w:t>)</w:t>
            </w:r>
            <w:r w:rsidR="00355695" w:rsidRPr="009A5A20">
              <w:rPr>
                <w:rFonts w:ascii="標楷體" w:eastAsia="標楷體" w:hAnsi="標楷體" w:hint="eastAsia"/>
              </w:rPr>
              <w:t>]</w:t>
            </w:r>
            <w:r w:rsidR="00355695">
              <w:rPr>
                <w:rFonts w:ascii="標楷體" w:eastAsia="標楷體" w:hAnsi="標楷體" w:hint="eastAsia"/>
              </w:rPr>
              <w:t>的</w:t>
            </w:r>
            <w:r w:rsidRPr="00085F64">
              <w:rPr>
                <w:rFonts w:ascii="標楷體" w:eastAsia="標楷體" w:hAnsi="標楷體" w:hint="eastAsia"/>
              </w:rPr>
              <w:t>[債權主檔</w:t>
            </w:r>
            <w:r w:rsidRPr="00085F64">
              <w:rPr>
                <w:rFonts w:ascii="標楷體" w:eastAsia="標楷體" w:hAnsi="標楷體"/>
              </w:rPr>
              <w:t>(</w:t>
            </w:r>
            <w:proofErr w:type="spellStart"/>
            <w:r w:rsidRPr="00085F64">
              <w:rPr>
                <w:rFonts w:ascii="標楷體" w:eastAsia="標楷體" w:hAnsi="標楷體" w:hint="eastAsia"/>
              </w:rPr>
              <w:t>Ne</w:t>
            </w:r>
            <w:r w:rsidRPr="00085F64">
              <w:rPr>
                <w:rFonts w:ascii="標楷體" w:eastAsia="標楷體" w:hAnsi="標楷體"/>
              </w:rPr>
              <w:t>gMain</w:t>
            </w:r>
            <w:proofErr w:type="spellEnd"/>
            <w:r w:rsidRPr="00085F64">
              <w:rPr>
                <w:rFonts w:ascii="標楷體" w:eastAsia="標楷體" w:hAnsi="標楷體"/>
              </w:rPr>
              <w:t>)</w:t>
            </w:r>
            <w:r w:rsidRPr="00085F64">
              <w:rPr>
                <w:rFonts w:ascii="標楷體" w:eastAsia="標楷體" w:hAnsi="標楷體" w:hint="eastAsia"/>
              </w:rPr>
              <w:t>]與[債權分攤</w:t>
            </w:r>
            <w:r w:rsidR="00355695">
              <w:rPr>
                <w:rFonts w:ascii="標楷體" w:eastAsia="標楷體" w:hAnsi="標楷體"/>
              </w:rPr>
              <w:br/>
            </w:r>
            <w:r w:rsidR="00355695">
              <w:rPr>
                <w:rFonts w:ascii="標楷體" w:eastAsia="標楷體" w:hAnsi="標楷體" w:hint="eastAsia"/>
              </w:rPr>
              <w:t xml:space="preserve">     </w:t>
            </w:r>
            <w:r w:rsidRPr="00085F64">
              <w:rPr>
                <w:rFonts w:ascii="標楷體" w:eastAsia="標楷體" w:hAnsi="標楷體" w:hint="eastAsia"/>
              </w:rPr>
              <w:t>檔(</w:t>
            </w:r>
            <w:proofErr w:type="spellStart"/>
            <w:r w:rsidRPr="00085F64">
              <w:rPr>
                <w:rFonts w:ascii="標楷體" w:eastAsia="標楷體" w:hAnsi="標楷體" w:hint="eastAsia"/>
              </w:rPr>
              <w:t>Ne</w:t>
            </w:r>
            <w:r w:rsidRPr="00085F64">
              <w:rPr>
                <w:rFonts w:ascii="標楷體" w:eastAsia="標楷體" w:hAnsi="標楷體"/>
              </w:rPr>
              <w:t>gFinShare</w:t>
            </w:r>
            <w:proofErr w:type="spellEnd"/>
            <w:r w:rsidRPr="00085F64">
              <w:rPr>
                <w:rFonts w:ascii="標楷體" w:eastAsia="標楷體" w:hAnsi="標楷體" w:hint="eastAsia"/>
              </w:rPr>
              <w:t>)]</w:t>
            </w:r>
            <w:r w:rsidR="00D20C86">
              <w:rPr>
                <w:rFonts w:ascii="標楷體" w:eastAsia="標楷體" w:hAnsi="標楷體" w:hint="eastAsia"/>
              </w:rPr>
              <w:t>帶到畫面</w:t>
            </w:r>
            <w:r w:rsidRPr="00085F64">
              <w:rPr>
                <w:rFonts w:ascii="標楷體" w:eastAsia="標楷體" w:hAnsi="標楷體" w:hint="eastAsia"/>
              </w:rPr>
              <w:t>，且依據畫面修改後的資料新</w:t>
            </w:r>
            <w:r w:rsidR="00D20C86">
              <w:rPr>
                <w:rFonts w:ascii="標楷體" w:eastAsia="標楷體" w:hAnsi="標楷體"/>
              </w:rPr>
              <w:br/>
            </w:r>
            <w:r w:rsidR="00D20C86">
              <w:rPr>
                <w:rFonts w:ascii="標楷體" w:eastAsia="標楷體" w:hAnsi="標楷體" w:hint="eastAsia"/>
              </w:rPr>
              <w:t xml:space="preserve">     </w:t>
            </w:r>
            <w:r w:rsidRPr="00085F64">
              <w:rPr>
                <w:rFonts w:ascii="標楷體" w:eastAsia="標楷體" w:hAnsi="標楷體" w:hint="eastAsia"/>
              </w:rPr>
              <w:t>增一筆</w:t>
            </w:r>
            <w:r w:rsidR="0009002A">
              <w:rPr>
                <w:rFonts w:ascii="標楷體" w:eastAsia="標楷體" w:hAnsi="標楷體" w:hint="eastAsia"/>
              </w:rPr>
              <w:t>新</w:t>
            </w:r>
            <w:r w:rsidR="00B36C81" w:rsidRPr="009A5A20">
              <w:rPr>
                <w:rFonts w:ascii="標楷體" w:eastAsia="標楷體" w:hAnsi="標楷體"/>
              </w:rPr>
              <w:t>[</w:t>
            </w:r>
            <w:r w:rsidR="00B36C81" w:rsidRPr="009A5A20">
              <w:rPr>
                <w:rFonts w:ascii="標楷體" w:eastAsia="標楷體" w:hAnsi="標楷體" w:hint="eastAsia"/>
              </w:rPr>
              <w:t>案件序號((</w:t>
            </w:r>
            <w:proofErr w:type="spellStart"/>
            <w:r w:rsidR="00B36C81" w:rsidRPr="009A5A20">
              <w:rPr>
                <w:rFonts w:ascii="標楷體" w:eastAsia="標楷體" w:hAnsi="標楷體" w:hint="eastAsia"/>
              </w:rPr>
              <w:t>Ne</w:t>
            </w:r>
            <w:r w:rsidR="00B36C81" w:rsidRPr="009A5A20">
              <w:rPr>
                <w:rFonts w:ascii="標楷體" w:eastAsia="標楷體" w:hAnsi="標楷體"/>
              </w:rPr>
              <w:t>gMain.C</w:t>
            </w:r>
            <w:r w:rsidR="00B36C81" w:rsidRPr="009A5A20">
              <w:rPr>
                <w:rFonts w:ascii="標楷體" w:eastAsia="標楷體" w:hAnsi="標楷體" w:hint="eastAsia"/>
              </w:rPr>
              <w:t>a</w:t>
            </w:r>
            <w:r w:rsidR="00B36C81" w:rsidRPr="009A5A20">
              <w:rPr>
                <w:rFonts w:ascii="標楷體" w:eastAsia="標楷體" w:hAnsi="標楷體"/>
              </w:rPr>
              <w:t>seSeq</w:t>
            </w:r>
            <w:proofErr w:type="spellEnd"/>
            <w:r w:rsidR="00B36C81" w:rsidRPr="009A5A20">
              <w:rPr>
                <w:rFonts w:ascii="標楷體" w:eastAsia="標楷體" w:hAnsi="標楷體"/>
              </w:rPr>
              <w:t>)</w:t>
            </w:r>
            <w:r w:rsidR="00B36C81" w:rsidRPr="009A5A20">
              <w:rPr>
                <w:rFonts w:ascii="標楷體" w:eastAsia="標楷體" w:hAnsi="標楷體" w:hint="eastAsia"/>
              </w:rPr>
              <w:t>]</w:t>
            </w:r>
            <w:r w:rsidR="00D2131D">
              <w:rPr>
                <w:rFonts w:ascii="標楷體" w:eastAsia="標楷體" w:hAnsi="標楷體" w:hint="eastAsia"/>
              </w:rPr>
              <w:t>的</w:t>
            </w:r>
            <w:r w:rsidRPr="00085F64">
              <w:rPr>
                <w:rFonts w:ascii="標楷體" w:eastAsia="標楷體" w:hAnsi="標楷體" w:hint="eastAsia"/>
              </w:rPr>
              <w:t>[債權主檔</w:t>
            </w:r>
            <w:r w:rsidR="00D20C86">
              <w:rPr>
                <w:rFonts w:ascii="標楷體" w:eastAsia="標楷體" w:hAnsi="標楷體"/>
              </w:rPr>
              <w:br/>
            </w:r>
            <w:r w:rsidR="00D20C86">
              <w:rPr>
                <w:rFonts w:ascii="標楷體" w:eastAsia="標楷體" w:hAnsi="標楷體" w:hint="eastAsia"/>
              </w:rPr>
              <w:lastRenderedPageBreak/>
              <w:t xml:space="preserve">     </w:t>
            </w:r>
            <w:r w:rsidRPr="00085F64">
              <w:rPr>
                <w:rFonts w:ascii="標楷體" w:eastAsia="標楷體" w:hAnsi="標楷體"/>
              </w:rPr>
              <w:t>(</w:t>
            </w:r>
            <w:proofErr w:type="spellStart"/>
            <w:r w:rsidRPr="00085F64">
              <w:rPr>
                <w:rFonts w:ascii="標楷體" w:eastAsia="標楷體" w:hAnsi="標楷體" w:hint="eastAsia"/>
              </w:rPr>
              <w:t>Ne</w:t>
            </w:r>
            <w:r w:rsidRPr="00085F64">
              <w:rPr>
                <w:rFonts w:ascii="標楷體" w:eastAsia="標楷體" w:hAnsi="標楷體"/>
              </w:rPr>
              <w:t>gMain</w:t>
            </w:r>
            <w:proofErr w:type="spellEnd"/>
            <w:r w:rsidRPr="00085F64">
              <w:rPr>
                <w:rFonts w:ascii="標楷體" w:eastAsia="標楷體" w:hAnsi="標楷體"/>
              </w:rPr>
              <w:t>)</w:t>
            </w:r>
            <w:r w:rsidRPr="00085F64">
              <w:rPr>
                <w:rFonts w:ascii="標楷體" w:eastAsia="標楷體" w:hAnsi="標楷體" w:hint="eastAsia"/>
              </w:rPr>
              <w:t>]與[債權分攤檔(</w:t>
            </w:r>
            <w:proofErr w:type="spellStart"/>
            <w:r w:rsidRPr="00085F64">
              <w:rPr>
                <w:rFonts w:ascii="標楷體" w:eastAsia="標楷體" w:hAnsi="標楷體" w:hint="eastAsia"/>
              </w:rPr>
              <w:t>Ne</w:t>
            </w:r>
            <w:r w:rsidRPr="00085F64">
              <w:rPr>
                <w:rFonts w:ascii="標楷體" w:eastAsia="標楷體" w:hAnsi="標楷體"/>
              </w:rPr>
              <w:t>gFinShare</w:t>
            </w:r>
            <w:proofErr w:type="spellEnd"/>
            <w:r w:rsidRPr="00085F64">
              <w:rPr>
                <w:rFonts w:ascii="標楷體" w:eastAsia="標楷體" w:hAnsi="標楷體" w:hint="eastAsia"/>
              </w:rPr>
              <w:t>)]</w:t>
            </w:r>
            <w:r w:rsidR="007C23BB">
              <w:rPr>
                <w:rFonts w:ascii="標楷體" w:eastAsia="標楷體" w:hAnsi="標楷體" w:hint="eastAsia"/>
              </w:rPr>
              <w:t>與</w:t>
            </w:r>
            <w:r w:rsidR="007C23BB" w:rsidRPr="00F24D38">
              <w:rPr>
                <w:rFonts w:ascii="標楷體" w:eastAsia="標楷體" w:hAnsi="標楷體" w:hint="eastAsia"/>
              </w:rPr>
              <w:t>[</w:t>
            </w:r>
            <w:r w:rsidR="007C23BB" w:rsidRPr="00F24D38">
              <w:rPr>
                <w:rFonts w:ascii="標楷體" w:eastAsia="標楷體" w:hAnsi="標楷體" w:hint="eastAsia"/>
                <w:color w:val="000000"/>
              </w:rPr>
              <w:t>債務協商債</w:t>
            </w:r>
            <w:r w:rsidR="00D20C86">
              <w:rPr>
                <w:rFonts w:ascii="標楷體" w:eastAsia="標楷體" w:hAnsi="標楷體"/>
                <w:color w:val="000000"/>
              </w:rPr>
              <w:br/>
            </w:r>
            <w:r w:rsidR="00D20C86">
              <w:rPr>
                <w:rFonts w:ascii="標楷體" w:eastAsia="標楷體" w:hAnsi="標楷體" w:hint="eastAsia"/>
                <w:color w:val="000000"/>
              </w:rPr>
              <w:t xml:space="preserve">     </w:t>
            </w:r>
            <w:r w:rsidR="007C23BB" w:rsidRPr="00F24D38">
              <w:rPr>
                <w:rFonts w:ascii="標楷體" w:eastAsia="標楷體" w:hAnsi="標楷體" w:hint="eastAsia"/>
                <w:color w:val="000000"/>
              </w:rPr>
              <w:t>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7C23BB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7C23BB" w:rsidRPr="00F24D38">
              <w:rPr>
                <w:rFonts w:ascii="標楷體" w:eastAsia="標楷體" w:hAnsi="標楷體" w:hint="eastAsia"/>
              </w:rPr>
              <w:t>NegFinShare</w:t>
            </w:r>
            <w:r w:rsidR="007C23BB">
              <w:rPr>
                <w:rFonts w:ascii="標楷體" w:eastAsia="標楷體" w:hAnsi="標楷體"/>
              </w:rPr>
              <w:t>LOG</w:t>
            </w:r>
            <w:proofErr w:type="spellEnd"/>
            <w:r w:rsidR="007C23BB" w:rsidRPr="00F24D38">
              <w:rPr>
                <w:rFonts w:ascii="標楷體" w:eastAsia="標楷體" w:hAnsi="標楷體" w:hint="eastAsia"/>
              </w:rPr>
              <w:t>)]</w:t>
            </w:r>
          </w:p>
        </w:tc>
      </w:tr>
      <w:tr w:rsidR="00F14158" w:rsidRPr="009A5A20" w14:paraId="6DED82CB" w14:textId="77777777" w:rsidTr="00707D13">
        <w:tc>
          <w:tcPr>
            <w:tcW w:w="848" w:type="dxa"/>
          </w:tcPr>
          <w:p w14:paraId="6269A8B5" w14:textId="77777777" w:rsidR="00F14158" w:rsidRPr="009A5A20" w:rsidRDefault="00F1415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0A7A1EAB" w14:textId="77777777" w:rsidR="00F14158" w:rsidRPr="009A5A20" w:rsidRDefault="00F14158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09F743B7" w14:textId="77777777" w:rsidR="00F14158" w:rsidRPr="009A5A20" w:rsidRDefault="00F14158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BBF923E" w14:textId="77777777" w:rsidR="00F14158" w:rsidRPr="009A5A20" w:rsidRDefault="00F14158" w:rsidP="00F14158">
      <w:pPr>
        <w:pStyle w:val="17"/>
      </w:pPr>
    </w:p>
    <w:p w14:paraId="040C5D37" w14:textId="4A9FD41B" w:rsidR="00162FAF" w:rsidRPr="009A5A20" w:rsidRDefault="00162FAF" w:rsidP="00162FAF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-二階段新增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162FAF" w:rsidRPr="009A5A20" w14:paraId="673A24D1" w14:textId="77777777" w:rsidTr="00990064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960AFD0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3D45BE8A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37AB9744" w14:textId="77777777" w:rsidR="00162FAF" w:rsidRPr="009A5A20" w:rsidRDefault="00162FA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4CD6CB18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62FAF" w:rsidRPr="009A5A20" w14:paraId="7664B510" w14:textId="77777777" w:rsidTr="00990064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3CA3629B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30AB7BD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2D37A8ED" w14:textId="39CFF954" w:rsidR="00162FAF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B5848B7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14EA6C4D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04974F5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D188A36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517AFDBA" w14:textId="77777777" w:rsidR="00162FAF" w:rsidRPr="009A5A20" w:rsidRDefault="00162FAF" w:rsidP="00707D13">
            <w:pPr>
              <w:rPr>
                <w:rFonts w:ascii="標楷體" w:eastAsia="標楷體" w:hAnsi="標楷體"/>
              </w:rPr>
            </w:pPr>
          </w:p>
        </w:tc>
      </w:tr>
      <w:tr w:rsidR="00990064" w:rsidRPr="009A5A20" w14:paraId="12EB34D0" w14:textId="77777777" w:rsidTr="00014B03">
        <w:trPr>
          <w:trHeight w:val="244"/>
          <w:jc w:val="center"/>
        </w:trPr>
        <w:tc>
          <w:tcPr>
            <w:tcW w:w="456" w:type="dxa"/>
          </w:tcPr>
          <w:p w14:paraId="2F1D2AC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0CFF8C4F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功能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選項</w:t>
            </w:r>
          </w:p>
        </w:tc>
        <w:tc>
          <w:tcPr>
            <w:tcW w:w="780" w:type="dxa"/>
          </w:tcPr>
          <w:p w14:paraId="42B66F04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BCDCEC2" w14:textId="70DB97D4" w:rsidR="00990064" w:rsidRPr="00990064" w:rsidRDefault="00990064" w:rsidP="00014B03">
            <w:pPr>
              <w:rPr>
                <w:rFonts w:ascii="標楷體" w:eastAsia="標楷體" w:hAnsi="標楷體"/>
              </w:rPr>
            </w:pPr>
            <w:r w:rsidRPr="00990064">
              <w:rPr>
                <w:rFonts w:ascii="標楷體" w:eastAsia="標楷體" w:hAnsi="標楷體" w:hint="eastAsia"/>
              </w:rPr>
              <w:t>二階段新增</w:t>
            </w:r>
          </w:p>
        </w:tc>
        <w:tc>
          <w:tcPr>
            <w:tcW w:w="2268" w:type="dxa"/>
          </w:tcPr>
          <w:p w14:paraId="5181CE4E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D45A7A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9FF9DA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040D9AA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990064" w:rsidRPr="009A5A20" w14:paraId="3470427C" w14:textId="77777777" w:rsidTr="00014B03">
        <w:trPr>
          <w:trHeight w:val="244"/>
          <w:jc w:val="center"/>
        </w:trPr>
        <w:tc>
          <w:tcPr>
            <w:tcW w:w="456" w:type="dxa"/>
          </w:tcPr>
          <w:p w14:paraId="6455D22C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4B6CCE2E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80" w:type="dxa"/>
          </w:tcPr>
          <w:p w14:paraId="282E9FA4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FAF23C2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CFB8067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79A85C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3CD36D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587B5C4" w14:textId="580F35E6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25510BF" w14:textId="77777777" w:rsidR="00990064" w:rsidRPr="00664B92" w:rsidRDefault="00990064" w:rsidP="00014B03">
            <w:pPr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C</w:t>
            </w:r>
            <w:r w:rsidRPr="00664B92">
              <w:rPr>
                <w:rFonts w:ascii="標楷體" w:eastAsia="標楷體" w:hAnsi="標楷體"/>
              </w:rPr>
              <w:t>ustMain.CustId</w:t>
            </w:r>
          </w:p>
        </w:tc>
      </w:tr>
      <w:tr w:rsidR="00990064" w:rsidRPr="009A5A20" w14:paraId="6B9D3159" w14:textId="77777777" w:rsidTr="00014B03">
        <w:trPr>
          <w:trHeight w:val="244"/>
          <w:jc w:val="center"/>
        </w:trPr>
        <w:tc>
          <w:tcPr>
            <w:tcW w:w="456" w:type="dxa"/>
          </w:tcPr>
          <w:p w14:paraId="51B35361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6792A34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7F8DC77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2AB5D6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A8ED231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422A0F5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8593D9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285B232" w14:textId="542ED7B6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E11CAC8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</w:p>
        </w:tc>
      </w:tr>
      <w:tr w:rsidR="00990064" w:rsidRPr="009A5A20" w14:paraId="5156B201" w14:textId="77777777" w:rsidTr="00014B03">
        <w:trPr>
          <w:trHeight w:val="244"/>
          <w:jc w:val="center"/>
        </w:trPr>
        <w:tc>
          <w:tcPr>
            <w:tcW w:w="456" w:type="dxa"/>
          </w:tcPr>
          <w:p w14:paraId="087B1A3F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75AAA08D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2DDE2DDF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92862C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3322EB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37B996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D7A0DB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E42EAF1" w14:textId="428033FB" w:rsidR="00990064" w:rsidRDefault="00990064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83C0348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</w:t>
            </w:r>
            <w:r w:rsidRPr="001452C0">
              <w:rPr>
                <w:rFonts w:ascii="標楷體" w:eastAsia="標楷體" w:hAnsi="標楷體"/>
              </w:rPr>
              <w:t>CaseSeq</w:t>
            </w:r>
          </w:p>
        </w:tc>
      </w:tr>
      <w:tr w:rsidR="00990064" w:rsidRPr="009A5A20" w14:paraId="7D0F318F" w14:textId="77777777" w:rsidTr="00014B03">
        <w:trPr>
          <w:trHeight w:val="244"/>
          <w:jc w:val="center"/>
        </w:trPr>
        <w:tc>
          <w:tcPr>
            <w:tcW w:w="456" w:type="dxa"/>
          </w:tcPr>
          <w:p w14:paraId="05F7A9D5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093AFF36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</w:t>
            </w:r>
          </w:p>
        </w:tc>
        <w:tc>
          <w:tcPr>
            <w:tcW w:w="780" w:type="dxa"/>
          </w:tcPr>
          <w:p w14:paraId="375D824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5A9D9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45CFA4E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DFB689D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0E9268C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B78CF0E" w14:textId="0D28B05D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4AC3237" w14:textId="77777777" w:rsidR="00990064" w:rsidRPr="00F6643A" w:rsidRDefault="00990064" w:rsidP="00014B03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gMain.</w:t>
            </w:r>
            <w:r w:rsidRPr="00F6643A">
              <w:rPr>
                <w:rFonts w:ascii="標楷體" w:eastAsia="標楷體" w:hAnsi="標楷體" w:hint="eastAsia"/>
              </w:rPr>
              <w:t>Is</w:t>
            </w:r>
            <w:r w:rsidRPr="00F6643A">
              <w:rPr>
                <w:rFonts w:ascii="標楷體" w:eastAsia="標楷體" w:hAnsi="標楷體"/>
              </w:rPr>
              <w:t>MainFin</w:t>
            </w:r>
          </w:p>
        </w:tc>
      </w:tr>
      <w:tr w:rsidR="00990064" w:rsidRPr="009A5A20" w14:paraId="368FDD67" w14:textId="77777777" w:rsidTr="00014B03">
        <w:trPr>
          <w:trHeight w:val="244"/>
          <w:jc w:val="center"/>
        </w:trPr>
        <w:tc>
          <w:tcPr>
            <w:tcW w:w="456" w:type="dxa"/>
          </w:tcPr>
          <w:p w14:paraId="4AED2306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0665829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780" w:type="dxa"/>
          </w:tcPr>
          <w:p w14:paraId="7F4E7892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7463F7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C2BB601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3F1EB7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2E3859D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D89DBE0" w14:textId="540DD1A0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CC4D799" w14:textId="77777777" w:rsidR="00990064" w:rsidRPr="00F6643A" w:rsidRDefault="00990064" w:rsidP="00014B03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gMain.</w:t>
            </w:r>
            <w:r w:rsidRPr="00F6643A">
              <w:rPr>
                <w:rFonts w:ascii="標楷體" w:eastAsia="標楷體" w:hAnsi="標楷體" w:hint="eastAsia"/>
              </w:rPr>
              <w:t>C</w:t>
            </w:r>
            <w:r w:rsidRPr="00F6643A">
              <w:rPr>
                <w:rFonts w:ascii="標楷體" w:eastAsia="標楷體" w:hAnsi="標楷體"/>
              </w:rPr>
              <w:t>aseKindCode</w:t>
            </w:r>
          </w:p>
        </w:tc>
      </w:tr>
      <w:tr w:rsidR="00990064" w:rsidRPr="009A5A20" w14:paraId="39E43917" w14:textId="77777777" w:rsidTr="00014B03">
        <w:trPr>
          <w:trHeight w:val="244"/>
          <w:jc w:val="center"/>
        </w:trPr>
        <w:tc>
          <w:tcPr>
            <w:tcW w:w="456" w:type="dxa"/>
          </w:tcPr>
          <w:p w14:paraId="482D8392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151D590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債權戶別</w:t>
            </w:r>
          </w:p>
        </w:tc>
        <w:tc>
          <w:tcPr>
            <w:tcW w:w="780" w:type="dxa"/>
          </w:tcPr>
          <w:p w14:paraId="21EC0A2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4D3F25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97C6041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859A84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85B24A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F158FC7" w14:textId="525DF7B4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939CFC2" w14:textId="77777777" w:rsidR="00990064" w:rsidRPr="00F6643A" w:rsidRDefault="00990064" w:rsidP="00014B03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2.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</w:t>
            </w:r>
            <w:r w:rsidRPr="00F6643A">
              <w:rPr>
                <w:rFonts w:ascii="標楷體" w:eastAsia="標楷體" w:hAnsi="標楷體" w:hint="eastAsia"/>
              </w:rPr>
              <w:t>.Cu</w:t>
            </w:r>
            <w:r w:rsidRPr="00F6643A">
              <w:rPr>
                <w:rFonts w:ascii="標楷體" w:eastAsia="標楷體" w:hAnsi="標楷體"/>
              </w:rPr>
              <w:t>stLoanKind</w:t>
            </w:r>
          </w:p>
        </w:tc>
      </w:tr>
      <w:tr w:rsidR="00990064" w:rsidRPr="009A5A20" w14:paraId="0711EB35" w14:textId="77777777" w:rsidTr="00014B03">
        <w:trPr>
          <w:trHeight w:val="244"/>
          <w:jc w:val="center"/>
        </w:trPr>
        <w:tc>
          <w:tcPr>
            <w:tcW w:w="456" w:type="dxa"/>
          </w:tcPr>
          <w:p w14:paraId="036F0BB0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56201ABB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付款人戶號</w:t>
            </w:r>
          </w:p>
        </w:tc>
        <w:tc>
          <w:tcPr>
            <w:tcW w:w="780" w:type="dxa"/>
          </w:tcPr>
          <w:p w14:paraId="28AE4FD4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392DF7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6A52E2E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9E95F32" w14:textId="77777777" w:rsidR="00990064" w:rsidRPr="009A5A20" w:rsidRDefault="00990064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F5DBC0" w14:textId="77777777" w:rsidR="00990064" w:rsidRPr="009A5A20" w:rsidRDefault="00990064" w:rsidP="00014B0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AFC45BF" w14:textId="19B4B2D1" w:rsidR="00990064" w:rsidRPr="001677D0" w:rsidRDefault="00990064" w:rsidP="00014B03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 w:rsidR="00770770" w:rsidRPr="00085F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B0C6092" w14:textId="77777777" w:rsidR="00990064" w:rsidRPr="00664B92" w:rsidRDefault="00990064" w:rsidP="00014B0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664B92">
              <w:rPr>
                <w:rFonts w:ascii="標楷體" w:eastAsia="標楷體" w:hAnsi="標楷體"/>
              </w:rPr>
              <w:t>2.</w:t>
            </w:r>
            <w:r w:rsidRPr="00664B92">
              <w:rPr>
                <w:rFonts w:ascii="標楷體" w:eastAsia="標楷體" w:hAnsi="標楷體" w:hint="eastAsia"/>
              </w:rPr>
              <w:t>[債權戶別</w:t>
            </w:r>
            <w:r>
              <w:rPr>
                <w:rFonts w:ascii="標楷體" w:eastAsia="標楷體" w:hAnsi="標楷體"/>
              </w:rPr>
              <w:br/>
            </w:r>
            <w:r w:rsidRPr="00664B92">
              <w:rPr>
                <w:rFonts w:ascii="標楷體" w:eastAsia="標楷體" w:hAnsi="標楷體" w:hint="eastAsia"/>
              </w:rPr>
              <w:t>(</w:t>
            </w:r>
            <w:proofErr w:type="spellStart"/>
            <w:r w:rsidRPr="00664B92">
              <w:rPr>
                <w:rFonts w:ascii="標楷體" w:eastAsia="標楷體" w:hAnsi="標楷體" w:hint="eastAsia"/>
              </w:rPr>
              <w:t>Ne</w:t>
            </w:r>
            <w:r w:rsidRPr="00664B92">
              <w:rPr>
                <w:rFonts w:ascii="標楷體" w:eastAsia="標楷體" w:hAnsi="標楷體"/>
              </w:rPr>
              <w:t>gMain</w:t>
            </w:r>
            <w:r w:rsidRPr="00664B92">
              <w:rPr>
                <w:rFonts w:ascii="標楷體" w:eastAsia="標楷體" w:hAnsi="標楷體" w:hint="eastAsia"/>
              </w:rPr>
              <w:t>.Cu</w:t>
            </w:r>
            <w:r w:rsidRPr="00664B92">
              <w:rPr>
                <w:rFonts w:ascii="標楷體" w:eastAsia="標楷體" w:hAnsi="標楷體"/>
              </w:rPr>
              <w:t>stLoanKind</w:t>
            </w:r>
            <w:proofErr w:type="spellEnd"/>
            <w:r w:rsidRPr="00664B92">
              <w:rPr>
                <w:rFonts w:ascii="標楷體" w:eastAsia="標楷體" w:hAnsi="標楷體"/>
              </w:rPr>
              <w:t>)]</w:t>
            </w:r>
            <w:r w:rsidRPr="00664B92">
              <w:rPr>
                <w:rFonts w:ascii="標楷體" w:eastAsia="標楷體" w:hAnsi="標楷體" w:hint="eastAsia"/>
              </w:rPr>
              <w:t>為(3:保證人)才顯示此欄位，</w:t>
            </w:r>
            <w:r>
              <w:rPr>
                <w:rFonts w:ascii="標楷體" w:eastAsia="標楷體" w:hAnsi="標楷體" w:hint="eastAsia"/>
              </w:rPr>
              <w:t>並帶出[</w:t>
            </w:r>
            <w:r w:rsidRPr="00857B70">
              <w:rPr>
                <w:rFonts w:ascii="標楷體" w:eastAsia="標楷體" w:hAnsi="標楷體" w:hint="eastAsia"/>
              </w:rPr>
              <w:t>戶名/公司名稱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C</w:t>
            </w:r>
            <w:r w:rsidRPr="00A20319">
              <w:rPr>
                <w:rFonts w:ascii="標楷體" w:eastAsia="標楷體" w:hAnsi="標楷體"/>
              </w:rPr>
              <w:t>ustMain.</w:t>
            </w:r>
            <w:r w:rsidRPr="00857B70">
              <w:rPr>
                <w:rFonts w:ascii="標楷體" w:eastAsia="標楷體" w:hAnsi="標楷體"/>
              </w:rPr>
              <w:t>CustName</w:t>
            </w:r>
            <w:proofErr w:type="spellEnd"/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664B92">
              <w:rPr>
                <w:rFonts w:ascii="標楷體" w:eastAsia="標楷體" w:hAnsi="標楷體" w:hint="eastAsia"/>
              </w:rPr>
              <w:t>，其餘隱藏</w:t>
            </w:r>
          </w:p>
          <w:p w14:paraId="74E16CA5" w14:textId="77777777" w:rsidR="00990064" w:rsidRPr="00F6643A" w:rsidRDefault="00990064" w:rsidP="00014B03">
            <w:pPr>
              <w:rPr>
                <w:rFonts w:ascii="標楷體" w:eastAsia="標楷體" w:hAnsi="標楷體"/>
              </w:rPr>
            </w:pPr>
            <w:r w:rsidRPr="00F6643A">
              <w:rPr>
                <w:rFonts w:ascii="標楷體" w:eastAsia="標楷體" w:hAnsi="標楷體"/>
              </w:rPr>
              <w:t>3.</w:t>
            </w:r>
            <w:r w:rsidRPr="00F6643A">
              <w:rPr>
                <w:rFonts w:ascii="標楷體" w:eastAsia="標楷體" w:hAnsi="標楷體" w:hint="eastAsia"/>
              </w:rPr>
              <w:t>Ne</w:t>
            </w:r>
            <w:r w:rsidRPr="00F6643A">
              <w:rPr>
                <w:rFonts w:ascii="標楷體" w:eastAsia="標楷體" w:hAnsi="標楷體"/>
              </w:rPr>
              <w:t>gMain</w:t>
            </w:r>
            <w:r w:rsidRPr="00F6643A">
              <w:rPr>
                <w:rFonts w:ascii="標楷體" w:eastAsia="標楷體" w:hAnsi="標楷體" w:hint="eastAsia"/>
              </w:rPr>
              <w:t>.</w:t>
            </w:r>
            <w:r w:rsidRPr="00F6643A">
              <w:rPr>
                <w:rFonts w:ascii="標楷體" w:eastAsia="標楷體" w:hAnsi="標楷體"/>
              </w:rPr>
              <w:t>PayerCustNo</w:t>
            </w:r>
          </w:p>
        </w:tc>
      </w:tr>
      <w:tr w:rsidR="00990064" w:rsidRPr="009A5A20" w14:paraId="06E7D2A4" w14:textId="77777777" w:rsidTr="00990064">
        <w:trPr>
          <w:trHeight w:val="244"/>
          <w:jc w:val="center"/>
        </w:trPr>
        <w:tc>
          <w:tcPr>
            <w:tcW w:w="456" w:type="dxa"/>
          </w:tcPr>
          <w:p w14:paraId="42B283F5" w14:textId="6C060199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557D1B7B" w14:textId="47225D80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債權戶況</w:t>
            </w:r>
          </w:p>
        </w:tc>
        <w:tc>
          <w:tcPr>
            <w:tcW w:w="780" w:type="dxa"/>
          </w:tcPr>
          <w:p w14:paraId="3B94277C" w14:textId="4A938E52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DBB85CE" w14:textId="17A84E4B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E090DCB" w14:textId="69CF238C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631C69" w14:textId="583E51A6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459EB2" w14:textId="03FA3DB0" w:rsidR="00990064" w:rsidRPr="009A5A20" w:rsidRDefault="00D20C86" w:rsidP="0099006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B726E6B" w14:textId="326719DA" w:rsidR="00D20C86" w:rsidRDefault="00D20C86" w:rsidP="00D20C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1.功能為[二階段新增]時固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定=[4未生效]</w:t>
            </w:r>
            <w:r w:rsidRPr="00C22E1C">
              <w:rPr>
                <w:rFonts w:ascii="標楷體" w:eastAsia="標楷體" w:hAnsi="標楷體" w:hint="eastAsia"/>
                <w:color w:val="000000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不可修改</w:t>
            </w:r>
          </w:p>
          <w:p w14:paraId="1D635605" w14:textId="23A15F09" w:rsidR="00990064" w:rsidRPr="00990064" w:rsidRDefault="00D20C86" w:rsidP="00D20C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22E1C">
              <w:rPr>
                <w:rFonts w:ascii="標楷體" w:eastAsia="標楷體" w:hAnsi="標楷體" w:hint="eastAsia"/>
              </w:rPr>
              <w:t>Ne</w:t>
            </w:r>
            <w:r w:rsidRPr="00C22E1C">
              <w:rPr>
                <w:rFonts w:ascii="標楷體" w:eastAsia="標楷體" w:hAnsi="標楷體"/>
              </w:rPr>
              <w:t>gMain.Status</w:t>
            </w:r>
          </w:p>
        </w:tc>
      </w:tr>
      <w:tr w:rsidR="00990064" w:rsidRPr="009A5A20" w14:paraId="67A4898E" w14:textId="77777777" w:rsidTr="00990064">
        <w:trPr>
          <w:trHeight w:val="244"/>
          <w:jc w:val="center"/>
        </w:trPr>
        <w:tc>
          <w:tcPr>
            <w:tcW w:w="456" w:type="dxa"/>
          </w:tcPr>
          <w:p w14:paraId="0688825F" w14:textId="54BB4F44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36" w:type="dxa"/>
          </w:tcPr>
          <w:p w14:paraId="3DFE311B" w14:textId="1F4C3013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延期繳款年月(起)</w:t>
            </w:r>
          </w:p>
        </w:tc>
        <w:tc>
          <w:tcPr>
            <w:tcW w:w="780" w:type="dxa"/>
          </w:tcPr>
          <w:p w14:paraId="5BAEB44B" w14:textId="650C55E5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58479921" w14:textId="6ED436EF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DCA78CE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B894D4D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677458" w14:textId="27D53913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7877E75A" w14:textId="77777777" w:rsidR="00990064" w:rsidRDefault="00990064" w:rsidP="009900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日期</w:t>
            </w:r>
            <w:r w:rsidRPr="00A45C64">
              <w:rPr>
                <w:rFonts w:ascii="標楷體" w:eastAsia="標楷體" w:hAnsi="標楷體" w:hint="eastAsia"/>
              </w:rPr>
              <w:t>，若[功能]不為[</w:t>
            </w:r>
            <w:r>
              <w:rPr>
                <w:rFonts w:ascii="標楷體" w:eastAsia="標楷體" w:hAnsi="標楷體" w:hint="eastAsia"/>
              </w:rPr>
              <w:t>設定</w:t>
            </w:r>
            <w:r w:rsidRPr="00914A1A">
              <w:rPr>
                <w:rFonts w:ascii="標楷體" w:eastAsia="標楷體" w:hAnsi="標楷體" w:hint="eastAsia"/>
              </w:rPr>
              <w:t>喘息期</w:t>
            </w:r>
            <w:r w:rsidRPr="00A45C64">
              <w:rPr>
                <w:rFonts w:ascii="標楷體" w:eastAsia="標楷體" w:hAnsi="標楷體" w:hint="eastAsia"/>
              </w:rPr>
              <w:t>]，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4EA33E94" w14:textId="2AF3710A" w:rsidR="00990064" w:rsidRPr="00990064" w:rsidRDefault="00990064" w:rsidP="00990064">
            <w:pPr>
              <w:rPr>
                <w:rFonts w:ascii="標楷體" w:eastAsia="標楷體" w:hAnsi="標楷體"/>
              </w:rPr>
            </w:pPr>
            <w:r w:rsidRPr="00990064">
              <w:rPr>
                <w:rFonts w:ascii="標楷體" w:eastAsia="標楷體" w:hAnsi="標楷體" w:hint="eastAsia"/>
              </w:rPr>
              <w:t>2</w:t>
            </w:r>
            <w:r w:rsidRPr="00990064">
              <w:rPr>
                <w:rFonts w:ascii="標楷體" w:eastAsia="標楷體" w:hAnsi="標楷體"/>
              </w:rPr>
              <w:t>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</w:t>
            </w:r>
            <w:r w:rsidRPr="00990064">
              <w:rPr>
                <w:rFonts w:ascii="標楷體" w:eastAsia="標楷體" w:hAnsi="標楷體" w:hint="eastAsia"/>
              </w:rPr>
              <w:t>.De</w:t>
            </w:r>
            <w:r w:rsidRPr="00990064">
              <w:rPr>
                <w:rFonts w:ascii="標楷體" w:eastAsia="標楷體" w:hAnsi="標楷體"/>
              </w:rPr>
              <w:t>ferYMStart</w:t>
            </w:r>
          </w:p>
        </w:tc>
      </w:tr>
      <w:tr w:rsidR="00990064" w:rsidRPr="009A5A20" w14:paraId="3110CA06" w14:textId="77777777" w:rsidTr="00990064">
        <w:trPr>
          <w:trHeight w:val="244"/>
          <w:jc w:val="center"/>
        </w:trPr>
        <w:tc>
          <w:tcPr>
            <w:tcW w:w="456" w:type="dxa"/>
          </w:tcPr>
          <w:p w14:paraId="2E3E0BF7" w14:textId="3F24E3D1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36" w:type="dxa"/>
          </w:tcPr>
          <w:p w14:paraId="1D5DD47B" w14:textId="3707F52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延期繳款年月</w:t>
            </w:r>
            <w:r w:rsidRPr="009A5A20">
              <w:rPr>
                <w:rFonts w:ascii="標楷體" w:eastAsia="標楷體" w:hAnsi="標楷體" w:hint="eastAsia"/>
              </w:rPr>
              <w:lastRenderedPageBreak/>
              <w:t>(訖)</w:t>
            </w:r>
          </w:p>
        </w:tc>
        <w:tc>
          <w:tcPr>
            <w:tcW w:w="780" w:type="dxa"/>
          </w:tcPr>
          <w:p w14:paraId="33AD2CAE" w14:textId="114E2B7F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709" w:type="dxa"/>
          </w:tcPr>
          <w:p w14:paraId="1597D951" w14:textId="3F923CFB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D78C48D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9440B" w14:textId="0DC27CBE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D542658" w14:textId="52D144FE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B8C9EB1" w14:textId="77777777" w:rsidR="00990064" w:rsidRDefault="00990064" w:rsidP="009900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</w:t>
            </w:r>
            <w:r>
              <w:rPr>
                <w:rFonts w:ascii="標楷體" w:eastAsia="標楷體" w:hAnsi="標楷體" w:hint="eastAsia"/>
              </w:rPr>
              <w:lastRenderedPageBreak/>
              <w:t>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檢核條件:</w:t>
            </w:r>
            <w:r w:rsidRPr="00BE0A90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</w:t>
            </w:r>
            <w:r w:rsidRPr="00BE0A90">
              <w:rPr>
                <w:rFonts w:ascii="標楷體" w:eastAsia="標楷體" w:hAnsi="標楷體" w:hint="eastAsia"/>
              </w:rPr>
              <w:t>年月格式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t xml:space="preserve"> </w:t>
            </w:r>
            <w:r w:rsidRPr="00BE0A90">
              <w:rPr>
                <w:rFonts w:ascii="標楷體" w:eastAsia="標楷體" w:hAnsi="標楷體"/>
              </w:rPr>
              <w:t>A(YM,0)</w:t>
            </w:r>
          </w:p>
          <w:p w14:paraId="6CB0C6E3" w14:textId="3C4B149A" w:rsidR="00990064" w:rsidRDefault="00990064" w:rsidP="0099006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BE0A90">
              <w:rPr>
                <w:rFonts w:ascii="標楷體" w:eastAsia="標楷體" w:hAnsi="標楷體" w:hint="eastAsia"/>
              </w:rPr>
              <w:t>若[延期繳款年月(起)</w:t>
            </w:r>
            <w:r>
              <w:rPr>
                <w:rFonts w:ascii="標楷體" w:eastAsia="標楷體" w:hAnsi="標楷體"/>
              </w:rPr>
              <w:br/>
            </w:r>
            <w:r w:rsidRPr="00BE0A9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E0A90">
              <w:rPr>
                <w:rFonts w:ascii="標楷體" w:eastAsia="標楷體" w:hAnsi="標楷體" w:hint="eastAsia"/>
              </w:rPr>
              <w:t>Ne</w:t>
            </w:r>
            <w:r w:rsidRPr="00BE0A90">
              <w:rPr>
                <w:rFonts w:ascii="標楷體" w:eastAsia="標楷體" w:hAnsi="標楷體"/>
              </w:rPr>
              <w:t>gMain</w:t>
            </w:r>
            <w:r w:rsidRPr="00BE0A90">
              <w:rPr>
                <w:rFonts w:ascii="標楷體" w:eastAsia="標楷體" w:hAnsi="標楷體" w:hint="eastAsia"/>
              </w:rPr>
              <w:t>.De</w:t>
            </w:r>
            <w:r w:rsidRPr="00BE0A90">
              <w:rPr>
                <w:rFonts w:ascii="標楷體" w:eastAsia="標楷體" w:hAnsi="標楷體"/>
              </w:rPr>
              <w:t>ferYMStart</w:t>
            </w:r>
            <w:proofErr w:type="spellEnd"/>
            <w:r w:rsidRPr="00BE0A90">
              <w:rPr>
                <w:rFonts w:ascii="標楷體" w:eastAsia="標楷體" w:hAnsi="標楷體" w:hint="eastAsia"/>
              </w:rPr>
              <w:t>)</w:t>
            </w:r>
            <w:r w:rsidRPr="00BE0A90">
              <w:rPr>
                <w:rFonts w:ascii="標楷體" w:eastAsia="標楷體" w:hAnsi="標楷體"/>
              </w:rPr>
              <w:t>]</w:t>
            </w:r>
            <w:r w:rsidRPr="00BE0A90">
              <w:rPr>
                <w:rFonts w:ascii="標楷體" w:eastAsia="標楷體" w:hAnsi="標楷體" w:hint="eastAsia"/>
              </w:rPr>
              <w:t>有值，則本欄</w:t>
            </w:r>
            <w:r w:rsidRPr="00ED0ADD">
              <w:rPr>
                <w:rFonts w:ascii="標楷體" w:eastAsia="標楷體" w:hAnsi="標楷體" w:hint="eastAsia"/>
              </w:rPr>
              <w:t>必須</w:t>
            </w:r>
            <w:r w:rsidRPr="00BE0A90">
              <w:rPr>
                <w:rFonts w:ascii="標楷體" w:eastAsia="標楷體" w:hAnsi="標楷體" w:hint="eastAsia"/>
              </w:rPr>
              <w:t>輸入，且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延期繳款年月(</w:t>
            </w:r>
            <w:r w:rsidR="0064591D" w:rsidRPr="009A5A20">
              <w:rPr>
                <w:rFonts w:ascii="標楷體" w:eastAsia="標楷體" w:hAnsi="標楷體" w:hint="eastAsia"/>
              </w:rPr>
              <w:t>訖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64591D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延期繳款年月(</w:t>
            </w:r>
            <w:r w:rsidR="0064591D" w:rsidRPr="009A5A20">
              <w:rPr>
                <w:rFonts w:ascii="標楷體" w:eastAsia="標楷體" w:hAnsi="標楷體" w:hint="eastAsia"/>
              </w:rPr>
              <w:t>起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  <w:r w:rsidR="0064591D">
              <w:rPr>
                <w:rFonts w:ascii="標楷體" w:eastAsia="標楷體" w:hAnsi="標楷體"/>
              </w:rPr>
              <w:t xml:space="preserve"> </w:t>
            </w:r>
          </w:p>
          <w:p w14:paraId="285DC9BB" w14:textId="54CAE375" w:rsidR="00990064" w:rsidRPr="00990064" w:rsidRDefault="00990064" w:rsidP="00990064">
            <w:pPr>
              <w:rPr>
                <w:rFonts w:ascii="標楷體" w:eastAsia="標楷體" w:hAnsi="標楷體"/>
              </w:rPr>
            </w:pPr>
            <w:r w:rsidRPr="00990064">
              <w:rPr>
                <w:rFonts w:ascii="標楷體" w:eastAsia="標楷體" w:hAnsi="標楷體"/>
              </w:rPr>
              <w:t>2.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gMain.DeferYMEnd</w:t>
            </w:r>
          </w:p>
        </w:tc>
      </w:tr>
      <w:tr w:rsidR="00990064" w:rsidRPr="009A5A20" w14:paraId="0BE8C1FE" w14:textId="77777777" w:rsidTr="00990064">
        <w:trPr>
          <w:trHeight w:val="244"/>
          <w:jc w:val="center"/>
        </w:trPr>
        <w:tc>
          <w:tcPr>
            <w:tcW w:w="456" w:type="dxa"/>
          </w:tcPr>
          <w:p w14:paraId="6C231FC5" w14:textId="05B597B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1736" w:type="dxa"/>
          </w:tcPr>
          <w:p w14:paraId="1A86AF5F" w14:textId="1A3AF91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協商申請日</w:t>
            </w:r>
          </w:p>
        </w:tc>
        <w:tc>
          <w:tcPr>
            <w:tcW w:w="780" w:type="dxa"/>
          </w:tcPr>
          <w:p w14:paraId="3C028B15" w14:textId="31F0BEE6" w:rsidR="00990064" w:rsidRPr="009A5A20" w:rsidRDefault="00052139" w:rsidP="009900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89E679D" w14:textId="416CA05A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FF9DAB5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F484871" w14:textId="00DBE7DB" w:rsidR="00990064" w:rsidRPr="009A5A20" w:rsidRDefault="00052139" w:rsidP="009900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030FE61B" w14:textId="208221EC" w:rsidR="00990064" w:rsidRPr="009A5A20" w:rsidRDefault="00052139" w:rsidP="0099006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6324BAB" w14:textId="5F59176E" w:rsidR="00990064" w:rsidRPr="005C5EA6" w:rsidRDefault="00990064" w:rsidP="009900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52139" w:rsidRPr="001677D0">
              <w:rPr>
                <w:rFonts w:ascii="標楷體" w:eastAsia="標楷體" w:hAnsi="標楷體" w:hint="eastAsia"/>
              </w:rPr>
              <w:t>自動顯示原值</w:t>
            </w:r>
            <w:r w:rsidR="00052139" w:rsidRPr="00A45C64">
              <w:rPr>
                <w:rFonts w:ascii="標楷體" w:eastAsia="標楷體" w:hAnsi="標楷體" w:hint="eastAsia"/>
              </w:rPr>
              <w:t>，</w:t>
            </w:r>
            <w:r w:rsidR="00052139" w:rsidRPr="001677D0">
              <w:rPr>
                <w:rFonts w:ascii="標楷體" w:eastAsia="標楷體" w:hAnsi="標楷體" w:hint="eastAsia"/>
              </w:rPr>
              <w:t>可以修改</w:t>
            </w:r>
            <w:r w:rsidR="00052139">
              <w:rPr>
                <w:rFonts w:ascii="標楷體" w:eastAsia="標楷體" w:hAnsi="標楷體" w:hint="eastAsia"/>
              </w:rPr>
              <w:t>日</w:t>
            </w:r>
            <w:r w:rsidR="00052139">
              <w:rPr>
                <w:rFonts w:ascii="標楷體" w:eastAsia="標楷體" w:hAnsi="標楷體"/>
              </w:rPr>
              <w:br/>
            </w:r>
            <w:r w:rsidR="00052139">
              <w:rPr>
                <w:rFonts w:ascii="標楷體" w:eastAsia="標楷體" w:hAnsi="標楷體" w:hint="eastAsia"/>
              </w:rPr>
              <w:t>期</w:t>
            </w:r>
            <w:r w:rsidR="00052139" w:rsidRPr="00A45C64">
              <w:rPr>
                <w:rFonts w:ascii="標楷體" w:eastAsia="標楷體" w:hAnsi="標楷體" w:hint="eastAsia"/>
              </w:rPr>
              <w:t>，</w:t>
            </w:r>
            <w:r w:rsidR="00052139" w:rsidRPr="001E1D56">
              <w:rPr>
                <w:rFonts w:ascii="標楷體" w:eastAsia="標楷體" w:hAnsi="標楷體" w:hint="eastAsia"/>
              </w:rPr>
              <w:t>此欄位必</w:t>
            </w:r>
            <w:r w:rsidR="00052139">
              <w:rPr>
                <w:rFonts w:ascii="標楷體" w:eastAsia="標楷體" w:hAnsi="標楷體" w:hint="eastAsia"/>
              </w:rPr>
              <w:t>須</w:t>
            </w:r>
            <w:r w:rsidR="00052139" w:rsidRPr="001E1D56">
              <w:rPr>
                <w:rFonts w:ascii="標楷體" w:eastAsia="標楷體" w:hAnsi="標楷體" w:hint="eastAsia"/>
              </w:rPr>
              <w:t>輸入，檢核條件:</w:t>
            </w:r>
            <w:r w:rsidR="00052139" w:rsidRPr="001E1D56">
              <w:rPr>
                <w:rFonts w:ascii="標楷體" w:eastAsia="標楷體" w:hAnsi="標楷體"/>
              </w:rPr>
              <w:br/>
            </w:r>
            <w:r w:rsidR="00052139">
              <w:rPr>
                <w:rFonts w:ascii="標楷體" w:eastAsia="標楷體" w:hAnsi="標楷體"/>
              </w:rPr>
              <w:t>(1)</w:t>
            </w:r>
            <w:r w:rsidR="00052139" w:rsidRPr="001E1D56">
              <w:rPr>
                <w:rFonts w:ascii="標楷體" w:eastAsia="標楷體" w:hAnsi="標楷體" w:hint="eastAsia"/>
              </w:rPr>
              <w:t>不可空白/V(7)</w:t>
            </w:r>
            <w:r w:rsidR="00052139" w:rsidRPr="001E1D56">
              <w:rPr>
                <w:rFonts w:ascii="標楷體" w:eastAsia="標楷體" w:hAnsi="標楷體"/>
              </w:rPr>
              <w:br/>
            </w:r>
            <w:r w:rsidR="00052139">
              <w:rPr>
                <w:rFonts w:ascii="標楷體" w:eastAsia="標楷體" w:hAnsi="標楷體" w:hint="eastAsia"/>
              </w:rPr>
              <w:t>(</w:t>
            </w:r>
            <w:r w:rsidR="00052139">
              <w:rPr>
                <w:rFonts w:ascii="標楷體" w:eastAsia="標楷體" w:hAnsi="標楷體"/>
              </w:rPr>
              <w:t>2)</w:t>
            </w:r>
            <w:r w:rsidR="00052139" w:rsidRPr="001E1D56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="00052139" w:rsidRPr="001E1D56">
              <w:rPr>
                <w:rFonts w:ascii="標楷體" w:eastAsia="標楷體" w:hAnsi="標楷體" w:hint="eastAsia"/>
              </w:rPr>
              <w:t>/A(DATE,0)</w:t>
            </w:r>
          </w:p>
          <w:p w14:paraId="41BD0800" w14:textId="228D9AEA" w:rsidR="00990064" w:rsidRPr="00990064" w:rsidRDefault="00990064" w:rsidP="00990064">
            <w:pPr>
              <w:rPr>
                <w:rFonts w:ascii="標楷體" w:eastAsia="標楷體" w:hAnsi="標楷體"/>
              </w:rPr>
            </w:pPr>
            <w:r w:rsidRPr="00990064">
              <w:rPr>
                <w:rFonts w:ascii="標楷體" w:eastAsia="標楷體" w:hAnsi="標楷體"/>
              </w:rPr>
              <w:t>2.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gMain.ApplDate</w:t>
            </w:r>
          </w:p>
        </w:tc>
      </w:tr>
      <w:tr w:rsidR="00990064" w:rsidRPr="009A5A20" w14:paraId="7F7EA9D8" w14:textId="77777777" w:rsidTr="00990064">
        <w:trPr>
          <w:trHeight w:val="244"/>
          <w:jc w:val="center"/>
        </w:trPr>
        <w:tc>
          <w:tcPr>
            <w:tcW w:w="456" w:type="dxa"/>
          </w:tcPr>
          <w:p w14:paraId="7B66E684" w14:textId="631A2CA5" w:rsidR="00990064" w:rsidRPr="009A5A20" w:rsidRDefault="0099006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36" w:type="dxa"/>
          </w:tcPr>
          <w:p w14:paraId="35A64D77" w14:textId="01F0BA3A" w:rsidR="00990064" w:rsidRPr="009A5A20" w:rsidRDefault="0099006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變更還款條件日</w:t>
            </w:r>
          </w:p>
        </w:tc>
        <w:tc>
          <w:tcPr>
            <w:tcW w:w="780" w:type="dxa"/>
          </w:tcPr>
          <w:p w14:paraId="47F69D48" w14:textId="095D3BFE" w:rsidR="00990064" w:rsidRPr="009A5A20" w:rsidRDefault="0099006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AFC9ED5" w14:textId="70E9B3E3" w:rsidR="00990064" w:rsidRPr="009A5A20" w:rsidRDefault="0099006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8663CC1" w14:textId="77777777" w:rsidR="00990064" w:rsidRPr="009A5A20" w:rsidRDefault="0099006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3576C0" w14:textId="728BF3A4" w:rsidR="00990064" w:rsidRPr="009A5A20" w:rsidRDefault="0099006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F199E43" w14:textId="2E3B3C7D" w:rsidR="00990064" w:rsidRPr="009A5A20" w:rsidRDefault="00052139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109664FC" w14:textId="77777777" w:rsidR="00990064" w:rsidRPr="00A45C64" w:rsidRDefault="00990064" w:rsidP="009900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</w:t>
            </w:r>
            <w:r w:rsidRPr="00A45C64">
              <w:rPr>
                <w:rFonts w:ascii="標楷體" w:eastAsia="標楷體" w:hAnsi="標楷體" w:hint="eastAsia"/>
              </w:rPr>
              <w:t>[功能]不為[變更還款條件]</w:t>
            </w:r>
            <w:r>
              <w:rPr>
                <w:rFonts w:ascii="標楷體" w:eastAsia="標楷體" w:hAnsi="標楷體" w:hint="eastAsia"/>
              </w:rPr>
              <w:t>時</w:t>
            </w:r>
            <w:r w:rsidRPr="00A45C64">
              <w:rPr>
                <w:rFonts w:ascii="標楷體" w:eastAsia="標楷體" w:hAnsi="標楷體" w:hint="eastAsia"/>
              </w:rPr>
              <w:t>，則此欄位</w:t>
            </w:r>
            <w:r>
              <w:rPr>
                <w:rFonts w:ascii="標楷體" w:eastAsia="標楷體" w:hAnsi="標楷體" w:hint="eastAsia"/>
              </w:rPr>
              <w:t>隱藏</w:t>
            </w:r>
          </w:p>
          <w:p w14:paraId="0928DBA3" w14:textId="74ACC4BA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/>
              </w:rPr>
              <w:t>2.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gMain.ChgCondDate</w:t>
            </w:r>
          </w:p>
        </w:tc>
      </w:tr>
      <w:tr w:rsidR="00990064" w:rsidRPr="009A5A20" w14:paraId="4ED13EF4" w14:textId="77777777" w:rsidTr="00990064">
        <w:trPr>
          <w:trHeight w:val="244"/>
          <w:jc w:val="center"/>
        </w:trPr>
        <w:tc>
          <w:tcPr>
            <w:tcW w:w="456" w:type="dxa"/>
          </w:tcPr>
          <w:p w14:paraId="3946B510" w14:textId="4627167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36" w:type="dxa"/>
          </w:tcPr>
          <w:p w14:paraId="689CE85F" w14:textId="58A270D0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668B823D" w14:textId="1634AC0D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1110566C" w14:textId="7DB92C3C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AD0352B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094747B" w14:textId="76587B43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A4585ED" w14:textId="614C7AEE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AD5F649" w14:textId="0CB0545E" w:rsidR="00990064" w:rsidRPr="00C54A5F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74ADE904" w14:textId="0D563C85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 w:hint="eastAsia"/>
              </w:rPr>
              <w:t>2.Ne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DueAmt</w:t>
            </w:r>
          </w:p>
        </w:tc>
      </w:tr>
      <w:tr w:rsidR="00990064" w:rsidRPr="009A5A20" w14:paraId="4496C550" w14:textId="77777777" w:rsidTr="00990064">
        <w:trPr>
          <w:trHeight w:val="244"/>
          <w:jc w:val="center"/>
        </w:trPr>
        <w:tc>
          <w:tcPr>
            <w:tcW w:w="456" w:type="dxa"/>
          </w:tcPr>
          <w:p w14:paraId="4C690443" w14:textId="4D1CDD18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1736" w:type="dxa"/>
          </w:tcPr>
          <w:p w14:paraId="73D54E36" w14:textId="2232C81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期數</w:t>
            </w:r>
          </w:p>
        </w:tc>
        <w:tc>
          <w:tcPr>
            <w:tcW w:w="780" w:type="dxa"/>
          </w:tcPr>
          <w:p w14:paraId="59265F95" w14:textId="5F2CF9D1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</w:tcPr>
          <w:p w14:paraId="302DBB9C" w14:textId="68F67DDC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5831966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725410" w14:textId="6301FC38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A0FED3D" w14:textId="5409D72C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2E76DB3" w14:textId="59CDBF48" w:rsidR="00990064" w:rsidRPr="00C54A5F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 w:rsidRPr="00C54A5F">
              <w:rPr>
                <w:rFonts w:ascii="標楷體" w:eastAsia="標楷體" w:hAnsi="標楷體"/>
              </w:rPr>
              <w:br/>
            </w:r>
            <w:r w:rsidR="00B00E11" w:rsidRPr="00F27153">
              <w:rPr>
                <w:rFonts w:ascii="標楷體" w:eastAsia="標楷體" w:hAnsi="標楷體" w:hint="eastAsia"/>
              </w:rPr>
              <w:t>不可輸入</w:t>
            </w:r>
            <w:r w:rsidR="00B00E11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32FA3A2E" w14:textId="73682BF0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/>
              </w:rPr>
              <w:t>2.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TotalPeriod</w:t>
            </w:r>
          </w:p>
        </w:tc>
      </w:tr>
      <w:tr w:rsidR="00990064" w:rsidRPr="009A5A20" w14:paraId="29A35888" w14:textId="77777777" w:rsidTr="00990064">
        <w:trPr>
          <w:trHeight w:val="244"/>
          <w:jc w:val="center"/>
        </w:trPr>
        <w:tc>
          <w:tcPr>
            <w:tcW w:w="456" w:type="dxa"/>
          </w:tcPr>
          <w:p w14:paraId="671C564B" w14:textId="309585F9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36" w:type="dxa"/>
          </w:tcPr>
          <w:p w14:paraId="452758FB" w14:textId="2E249253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計息條件</w:t>
            </w:r>
          </w:p>
        </w:tc>
        <w:tc>
          <w:tcPr>
            <w:tcW w:w="780" w:type="dxa"/>
          </w:tcPr>
          <w:p w14:paraId="118D77F1" w14:textId="301A8EDC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1435B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7B3F1B75" w14:textId="0D53EC93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0D5F93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185ED8" w14:textId="24484A6C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4FB7981" w14:textId="50A75F81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9BF3002" w14:textId="77777777" w:rsidR="00990064" w:rsidRPr="00D64393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數字，檢核條件:</w:t>
            </w:r>
            <w:r>
              <w:rPr>
                <w:rFonts w:ascii="標楷體" w:eastAsia="標楷體" w:hAnsi="標楷體"/>
              </w:rPr>
              <w:br/>
              <w:t>(1)</w:t>
            </w:r>
            <w:r w:rsidRPr="00D64393">
              <w:rPr>
                <w:rFonts w:ascii="標楷體" w:eastAsia="標楷體" w:hAnsi="標楷體" w:hint="eastAsia"/>
              </w:rPr>
              <w:t>可輸入0</w:t>
            </w:r>
          </w:p>
          <w:p w14:paraId="16A1A2DB" w14:textId="77777777" w:rsidR="00990064" w:rsidRPr="00D64393" w:rsidRDefault="00990064" w:rsidP="00990064">
            <w:pPr>
              <w:widowControl/>
              <w:ind w:firstLineChars="100" w:firstLine="240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D64393">
              <w:rPr>
                <w:rFonts w:ascii="標楷體" w:eastAsia="標楷體" w:hAnsi="標楷體" w:hint="eastAsia"/>
              </w:rPr>
              <w:t>不可輸入負值</w:t>
            </w:r>
          </w:p>
          <w:p w14:paraId="79A0D1F3" w14:textId="51F17523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/>
              </w:rPr>
              <w:t>2.</w:t>
            </w:r>
            <w:r w:rsidRPr="00990064">
              <w:rPr>
                <w:rFonts w:ascii="標楷體" w:eastAsia="標楷體" w:hAnsi="標楷體" w:hint="eastAsia"/>
              </w:rPr>
              <w:t>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IntRate</w:t>
            </w:r>
          </w:p>
        </w:tc>
      </w:tr>
      <w:tr w:rsidR="00990064" w:rsidRPr="009A5A20" w14:paraId="29FF6F38" w14:textId="77777777" w:rsidTr="00990064">
        <w:trPr>
          <w:trHeight w:val="244"/>
          <w:jc w:val="center"/>
        </w:trPr>
        <w:tc>
          <w:tcPr>
            <w:tcW w:w="456" w:type="dxa"/>
          </w:tcPr>
          <w:p w14:paraId="7A88199E" w14:textId="64B5E22D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36" w:type="dxa"/>
          </w:tcPr>
          <w:p w14:paraId="524BB5CA" w14:textId="56DE69CB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首次應繳日</w:t>
            </w:r>
          </w:p>
        </w:tc>
        <w:tc>
          <w:tcPr>
            <w:tcW w:w="780" w:type="dxa"/>
          </w:tcPr>
          <w:p w14:paraId="3D89D5BB" w14:textId="26FF39FE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6BD94E7B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AA4C5F0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E4A4866" w14:textId="1958602A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2C86472" w14:textId="09D28F48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075CD5B1" w14:textId="77777777" w:rsidR="00990064" w:rsidRPr="00D64393" w:rsidRDefault="00990064" w:rsidP="009900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D64393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52087864" w14:textId="0F7E8A98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90064">
              <w:rPr>
                <w:rFonts w:ascii="標楷體" w:eastAsia="標楷體" w:hAnsi="標楷體" w:hint="eastAsia"/>
              </w:rPr>
              <w:t>2.Ne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FirstDueDate</w:t>
            </w:r>
          </w:p>
        </w:tc>
      </w:tr>
      <w:tr w:rsidR="00990064" w:rsidRPr="009A5A20" w14:paraId="45F8F43A" w14:textId="77777777" w:rsidTr="00990064">
        <w:trPr>
          <w:trHeight w:val="244"/>
          <w:jc w:val="center"/>
        </w:trPr>
        <w:tc>
          <w:tcPr>
            <w:tcW w:w="456" w:type="dxa"/>
          </w:tcPr>
          <w:p w14:paraId="475A777B" w14:textId="17F923D7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1736" w:type="dxa"/>
          </w:tcPr>
          <w:p w14:paraId="6EDC541E" w14:textId="1159973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還款結束日</w:t>
            </w:r>
          </w:p>
        </w:tc>
        <w:tc>
          <w:tcPr>
            <w:tcW w:w="780" w:type="dxa"/>
          </w:tcPr>
          <w:p w14:paraId="1593EF3F" w14:textId="734DE700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674E1089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8DD5101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796929" w14:textId="423DD328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5C3FC8C" w14:textId="515DD0CB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3F25E110" w14:textId="77777777" w:rsidR="00990064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Pr="00D64393">
              <w:rPr>
                <w:rFonts w:ascii="標楷體" w:eastAsia="標楷體" w:hAnsi="標楷體" w:hint="eastAsia"/>
              </w:rPr>
              <w:t>檢核條件: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D64393">
              <w:rPr>
                <w:rFonts w:ascii="標楷體" w:eastAsia="標楷體" w:hAnsi="標楷體" w:hint="eastAsia"/>
              </w:rPr>
              <w:t>不可空白/V(7)</w:t>
            </w:r>
            <w:r w:rsidRPr="00D64393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Pr="00D64393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D64393">
              <w:rPr>
                <w:rFonts w:ascii="標楷體" w:eastAsia="標楷體" w:hAnsi="標楷體" w:hint="eastAsia"/>
              </w:rPr>
              <w:t>/A(DATE,0)</w:t>
            </w:r>
          </w:p>
          <w:p w14:paraId="2B380A5D" w14:textId="2FAA4C45" w:rsidR="00990064" w:rsidRPr="00D64393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 xml:space="preserve"> (3)</w:t>
            </w:r>
            <w:r>
              <w:rPr>
                <w:rFonts w:ascii="標楷體" w:eastAsia="標楷體" w:hAnsi="標楷體" w:hint="eastAsia"/>
              </w:rPr>
              <w:t>[</w:t>
            </w:r>
            <w:r w:rsidR="0064591D" w:rsidRPr="009A5A20">
              <w:rPr>
                <w:rFonts w:ascii="標楷體" w:eastAsia="標楷體" w:hAnsi="標楷體" w:hint="eastAsia"/>
              </w:rPr>
              <w:t>還款結束日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64591D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 w:rsidR="0058669F">
              <w:rPr>
                <w:rFonts w:ascii="標楷體" w:eastAsia="標楷體" w:hAnsi="標楷體"/>
              </w:rPr>
              <w:br/>
            </w:r>
            <w:r w:rsidR="0058669F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>[</w:t>
            </w:r>
            <w:r w:rsidR="0064591D" w:rsidRPr="009A5A20">
              <w:rPr>
                <w:rFonts w:ascii="標楷體" w:eastAsia="標楷體" w:hAnsi="標楷體" w:hint="eastAsia"/>
              </w:rPr>
              <w:t>首次應繳日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  <w:p w14:paraId="06A012AC" w14:textId="1FF26CAD" w:rsidR="00990064" w:rsidRPr="00990064" w:rsidRDefault="00990064" w:rsidP="00990064">
            <w:pPr>
              <w:widowControl/>
              <w:rPr>
                <w:rFonts w:ascii="標楷體" w:eastAsia="標楷體" w:hAnsi="標楷體"/>
              </w:rPr>
            </w:pPr>
            <w:r w:rsidRPr="00990064">
              <w:rPr>
                <w:rFonts w:ascii="標楷體" w:eastAsia="標楷體" w:hAnsi="標楷體" w:hint="eastAsia"/>
              </w:rPr>
              <w:t>2.Ne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LastDueDate</w:t>
            </w:r>
          </w:p>
        </w:tc>
      </w:tr>
      <w:tr w:rsidR="00990064" w:rsidRPr="009A5A20" w14:paraId="455F071C" w14:textId="77777777" w:rsidTr="00990064">
        <w:trPr>
          <w:trHeight w:val="244"/>
          <w:jc w:val="center"/>
        </w:trPr>
        <w:tc>
          <w:tcPr>
            <w:tcW w:w="456" w:type="dxa"/>
          </w:tcPr>
          <w:p w14:paraId="7ABE2132" w14:textId="63F333AF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36" w:type="dxa"/>
          </w:tcPr>
          <w:p w14:paraId="58D9F7F8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新壽總金額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6B0C69FB" w14:textId="3D0AB890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簽約總金額</w:t>
            </w:r>
          </w:p>
        </w:tc>
        <w:tc>
          <w:tcPr>
            <w:tcW w:w="780" w:type="dxa"/>
          </w:tcPr>
          <w:p w14:paraId="564AB4E6" w14:textId="342AC0D2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0B0AB8FE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567AF28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5B764ED" w14:textId="52E4D674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7A7B84E" w14:textId="25491075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1E2533EB" w14:textId="77777777" w:rsidR="00990064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254495">
              <w:rPr>
                <w:rFonts w:ascii="標楷體" w:eastAsia="標楷體" w:hAnsi="標楷體" w:hint="eastAsia"/>
              </w:rPr>
              <w:t>若[是否最大債權</w:t>
            </w:r>
            <w:r>
              <w:rPr>
                <w:rFonts w:ascii="標楷體" w:eastAsia="標楷體" w:hAnsi="標楷體"/>
              </w:rPr>
              <w:br/>
            </w:r>
            <w:r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254495">
              <w:rPr>
                <w:rFonts w:ascii="標楷體" w:eastAsia="標楷體" w:hAnsi="標楷體" w:hint="eastAsia"/>
              </w:rPr>
              <w:t>Ne</w:t>
            </w:r>
            <w:r w:rsidRPr="00254495">
              <w:rPr>
                <w:rFonts w:ascii="標楷體" w:eastAsia="標楷體" w:hAnsi="標楷體"/>
              </w:rPr>
              <w:t>gMain.</w:t>
            </w:r>
            <w:r w:rsidRPr="00254495">
              <w:rPr>
                <w:rFonts w:ascii="標楷體" w:eastAsia="標楷體" w:hAnsi="標楷體" w:hint="eastAsia"/>
              </w:rPr>
              <w:t>Is</w:t>
            </w:r>
            <w:r w:rsidRPr="00254495">
              <w:rPr>
                <w:rFonts w:ascii="標楷體" w:eastAsia="標楷體" w:hAnsi="標楷體"/>
              </w:rPr>
              <w:t>MainFin</w:t>
            </w:r>
            <w:proofErr w:type="spellEnd"/>
            <w:r w:rsidRPr="00254495">
              <w:rPr>
                <w:rFonts w:ascii="標楷體" w:eastAsia="標楷體" w:hAnsi="標楷體" w:hint="eastAsia"/>
              </w:rPr>
              <w:t>)</w:t>
            </w:r>
            <w:r w:rsidRPr="00254495">
              <w:rPr>
                <w:rFonts w:ascii="標楷體" w:eastAsia="標楷體" w:hAnsi="標楷體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Pr="00254495"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 w:hint="eastAsia"/>
              </w:rPr>
              <w:t>]</w:t>
            </w:r>
            <w:r w:rsidRPr="00254495">
              <w:rPr>
                <w:rFonts w:ascii="標楷體" w:eastAsia="標楷體" w:hAnsi="標楷體" w:hint="eastAsia"/>
              </w:rPr>
              <w:t>，則顯示[簽約總金額]；</w:t>
            </w:r>
            <w:r>
              <w:rPr>
                <w:rFonts w:ascii="標楷體" w:eastAsia="標楷體" w:hAnsi="標楷體" w:hint="eastAsia"/>
              </w:rPr>
              <w:t>其餘則顯示</w:t>
            </w:r>
            <w:r w:rsidRPr="00254495">
              <w:rPr>
                <w:rFonts w:ascii="標楷體" w:eastAsia="標楷體" w:hAnsi="標楷體" w:hint="eastAsia"/>
              </w:rPr>
              <w:t>[新壽總金額]</w:t>
            </w:r>
          </w:p>
          <w:p w14:paraId="1445931E" w14:textId="52F6CC24" w:rsidR="00990064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C54A5F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C54A5F">
              <w:rPr>
                <w:rFonts w:ascii="標楷體" w:eastAsia="標楷體" w:hAnsi="標楷體" w:hint="eastAsia"/>
              </w:rPr>
              <w:t>字，檢核條件:</w:t>
            </w:r>
            <w:r>
              <w:rPr>
                <w:rFonts w:ascii="標楷體" w:eastAsia="標楷體" w:hAnsi="標楷體"/>
              </w:rPr>
              <w:br/>
            </w:r>
            <w:r w:rsidR="0064591D" w:rsidRPr="00F27153">
              <w:rPr>
                <w:rFonts w:ascii="標楷體" w:eastAsia="標楷體" w:hAnsi="標楷體" w:hint="eastAsia"/>
              </w:rPr>
              <w:t>不可輸入</w:t>
            </w:r>
            <w:r w:rsidR="0064591D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023BA614" w14:textId="77E54248" w:rsidR="00990064" w:rsidRPr="00990064" w:rsidRDefault="00990064" w:rsidP="0064591D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 w:hint="eastAsia"/>
              </w:rPr>
              <w:t>3.Ne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TotalContrAmt</w:t>
            </w:r>
          </w:p>
        </w:tc>
      </w:tr>
      <w:tr w:rsidR="00990064" w:rsidRPr="009A5A20" w14:paraId="317B9EBB" w14:textId="77777777" w:rsidTr="00990064">
        <w:trPr>
          <w:trHeight w:val="244"/>
          <w:jc w:val="center"/>
        </w:trPr>
        <w:tc>
          <w:tcPr>
            <w:tcW w:w="456" w:type="dxa"/>
          </w:tcPr>
          <w:p w14:paraId="69A09FB4" w14:textId="1ADB0EAB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36" w:type="dxa"/>
          </w:tcPr>
          <w:p w14:paraId="521BA7C3" w14:textId="6CACC21C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最大債權機構</w:t>
            </w:r>
          </w:p>
        </w:tc>
        <w:tc>
          <w:tcPr>
            <w:tcW w:w="780" w:type="dxa"/>
          </w:tcPr>
          <w:p w14:paraId="09FFC8D9" w14:textId="6F335049" w:rsidR="00990064" w:rsidRPr="009A5A20" w:rsidRDefault="009A0F69" w:rsidP="00990064">
            <w:pPr>
              <w:rPr>
                <w:rFonts w:ascii="標楷體" w:eastAsia="標楷體" w:hAnsi="標楷體"/>
              </w:rPr>
            </w:pPr>
            <w:r w:rsidRPr="001435B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34C8DA9D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E308E36" w14:textId="62D60CE4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CC85BB" w14:textId="67298487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C334827" w14:textId="05426938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14BAC103" w14:textId="77777777" w:rsidR="00990064" w:rsidRDefault="00990064" w:rsidP="00990064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</w:p>
          <w:p w14:paraId="5B8B5A0B" w14:textId="22BAAEDA" w:rsidR="00990064" w:rsidRPr="00A427B1" w:rsidRDefault="00990064" w:rsidP="00990064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A427B1">
              <w:rPr>
                <w:rFonts w:ascii="標楷體" w:eastAsia="標楷體" w:hAnsi="標楷體" w:hint="eastAsia"/>
              </w:rPr>
              <w:t>若</w:t>
            </w:r>
            <w:r w:rsidR="00770770" w:rsidRPr="00254495">
              <w:rPr>
                <w:rFonts w:ascii="標楷體" w:eastAsia="標楷體" w:hAnsi="標楷體" w:hint="eastAsia"/>
              </w:rPr>
              <w:t>[是否最大債權</w:t>
            </w:r>
            <w:r w:rsidR="00770770">
              <w:rPr>
                <w:rFonts w:ascii="標楷體" w:eastAsia="標楷體" w:hAnsi="標楷體"/>
              </w:rPr>
              <w:br/>
            </w:r>
            <w:r w:rsidR="00770770">
              <w:rPr>
                <w:rFonts w:ascii="標楷體" w:eastAsia="標楷體" w:hAnsi="標楷體" w:hint="eastAsia"/>
              </w:rPr>
              <w:t xml:space="preserve">  </w:t>
            </w:r>
            <w:r w:rsidR="00770770" w:rsidRPr="00254495">
              <w:rPr>
                <w:rFonts w:ascii="標楷體" w:eastAsia="標楷體" w:hAnsi="標楷體" w:hint="eastAsia"/>
              </w:rPr>
              <w:t>(</w:t>
            </w:r>
            <w:proofErr w:type="spellStart"/>
            <w:r w:rsidR="00770770" w:rsidRPr="00254495">
              <w:rPr>
                <w:rFonts w:ascii="標楷體" w:eastAsia="標楷體" w:hAnsi="標楷體" w:hint="eastAsia"/>
              </w:rPr>
              <w:t>Ne</w:t>
            </w:r>
            <w:r w:rsidR="00770770" w:rsidRPr="00254495">
              <w:rPr>
                <w:rFonts w:ascii="標楷體" w:eastAsia="標楷體" w:hAnsi="標楷體"/>
              </w:rPr>
              <w:t>gMain.</w:t>
            </w:r>
            <w:r w:rsidR="00770770" w:rsidRPr="00254495">
              <w:rPr>
                <w:rFonts w:ascii="標楷體" w:eastAsia="標楷體" w:hAnsi="標楷體" w:hint="eastAsia"/>
              </w:rPr>
              <w:t>Is</w:t>
            </w:r>
            <w:r w:rsidR="00770770" w:rsidRPr="00254495">
              <w:rPr>
                <w:rFonts w:ascii="標楷體" w:eastAsia="標楷體" w:hAnsi="標楷體"/>
              </w:rPr>
              <w:t>MainFin</w:t>
            </w:r>
            <w:proofErr w:type="spellEnd"/>
            <w:r w:rsidR="00770770" w:rsidRPr="00254495">
              <w:rPr>
                <w:rFonts w:ascii="標楷體" w:eastAsia="標楷體" w:hAnsi="標楷體" w:hint="eastAsia"/>
              </w:rPr>
              <w:t>)</w:t>
            </w:r>
            <w:r w:rsidR="00770770" w:rsidRPr="00254495">
              <w:rPr>
                <w:rFonts w:ascii="標楷體" w:eastAsia="標楷體" w:hAnsi="標楷體"/>
              </w:rPr>
              <w:t>]</w:t>
            </w:r>
            <w:r w:rsidR="00770770" w:rsidRPr="00254495">
              <w:rPr>
                <w:rFonts w:ascii="標楷體" w:eastAsia="標楷體" w:hAnsi="標楷體" w:hint="eastAsia"/>
              </w:rPr>
              <w:t>為</w:t>
            </w:r>
            <w:r w:rsidR="00770770">
              <w:rPr>
                <w:rFonts w:ascii="標楷體" w:eastAsia="標楷體" w:hAnsi="標楷體"/>
              </w:rPr>
              <w:br/>
            </w:r>
            <w:r w:rsidR="00770770">
              <w:rPr>
                <w:rFonts w:ascii="標楷體" w:eastAsia="標楷體" w:hAnsi="標楷體" w:hint="eastAsia"/>
              </w:rPr>
              <w:t xml:space="preserve">  [</w:t>
            </w:r>
            <w:r w:rsidR="00770770" w:rsidRPr="00A427B1">
              <w:rPr>
                <w:rFonts w:ascii="標楷體" w:eastAsia="標楷體" w:hAnsi="標楷體" w:hint="eastAsia"/>
              </w:rPr>
              <w:t>Y</w:t>
            </w:r>
            <w:r w:rsidR="00770770">
              <w:rPr>
                <w:rFonts w:ascii="標楷體" w:eastAsia="標楷體" w:hAnsi="標楷體" w:hint="eastAsia"/>
              </w:rPr>
              <w:t>]</w:t>
            </w:r>
            <w:r w:rsidR="00770770" w:rsidRPr="00A427B1">
              <w:rPr>
                <w:rFonts w:ascii="標楷體" w:eastAsia="標楷體" w:hAnsi="標楷體" w:hint="eastAsia"/>
              </w:rPr>
              <w:t>，則自動帶入</w:t>
            </w:r>
            <w:r w:rsidR="00770770">
              <w:rPr>
                <w:rFonts w:ascii="標楷體" w:eastAsia="標楷體" w:hAnsi="標楷體" w:hint="eastAsia"/>
              </w:rPr>
              <w:t>[</w:t>
            </w:r>
            <w:r w:rsidR="00770770" w:rsidRPr="00A427B1">
              <w:rPr>
                <w:rFonts w:ascii="標楷體" w:eastAsia="標楷體" w:hAnsi="標楷體" w:hint="eastAsia"/>
              </w:rPr>
              <w:t>458</w:t>
            </w:r>
            <w:r w:rsidR="00770770">
              <w:rPr>
                <w:rFonts w:ascii="標楷體" w:eastAsia="標楷體" w:hAnsi="標楷體"/>
              </w:rPr>
              <w:t>]</w:t>
            </w:r>
            <w:r w:rsidR="00770770" w:rsidRPr="00A427B1">
              <w:rPr>
                <w:rFonts w:ascii="標楷體" w:eastAsia="標楷體" w:hAnsi="標楷體" w:hint="eastAsia"/>
              </w:rPr>
              <w:t>，</w:t>
            </w:r>
            <w:r w:rsidR="00770770">
              <w:rPr>
                <w:rFonts w:ascii="標楷體" w:eastAsia="標楷體" w:hAnsi="標楷體" w:hint="eastAsia"/>
              </w:rPr>
              <w:t>不</w:t>
            </w:r>
            <w:r w:rsidR="00770770">
              <w:rPr>
                <w:rFonts w:ascii="標楷體" w:eastAsia="標楷體" w:hAnsi="標楷體"/>
              </w:rPr>
              <w:br/>
            </w:r>
            <w:r w:rsidR="00770770">
              <w:rPr>
                <w:rFonts w:ascii="標楷體" w:eastAsia="標楷體" w:hAnsi="標楷體" w:hint="eastAsia"/>
              </w:rPr>
              <w:t xml:space="preserve">  可修改;其餘</w:t>
            </w:r>
            <w:r w:rsidR="00770770" w:rsidRPr="00A427B1">
              <w:rPr>
                <w:rFonts w:ascii="標楷體" w:eastAsia="標楷體" w:hAnsi="標楷體" w:hint="eastAsia"/>
              </w:rPr>
              <w:t>則</w:t>
            </w:r>
            <w:r w:rsidR="00770770">
              <w:rPr>
                <w:rFonts w:ascii="標楷體" w:eastAsia="標楷體" w:hAnsi="標楷體" w:hint="eastAsia"/>
              </w:rPr>
              <w:t>自行輸入文</w:t>
            </w:r>
            <w:r w:rsidR="00770770">
              <w:rPr>
                <w:rFonts w:ascii="標楷體" w:eastAsia="標楷體" w:hAnsi="標楷體"/>
              </w:rPr>
              <w:br/>
            </w:r>
            <w:r w:rsidR="00770770">
              <w:rPr>
                <w:rFonts w:ascii="標楷體" w:eastAsia="標楷體" w:hAnsi="標楷體" w:hint="eastAsia"/>
              </w:rPr>
              <w:t xml:space="preserve">  字</w:t>
            </w:r>
            <w:r w:rsidR="00770770" w:rsidRPr="00A427B1">
              <w:rPr>
                <w:rFonts w:ascii="標楷體" w:eastAsia="標楷體" w:hAnsi="標楷體" w:hint="eastAsia"/>
              </w:rPr>
              <w:t>，</w:t>
            </w:r>
            <w:r w:rsidR="00770770" w:rsidRPr="00C54A5F">
              <w:rPr>
                <w:rFonts w:ascii="標楷體" w:eastAsia="標楷體" w:hAnsi="標楷體" w:hint="eastAsia"/>
              </w:rPr>
              <w:t>檢核條件</w:t>
            </w:r>
            <w:r w:rsidR="00770770">
              <w:rPr>
                <w:rFonts w:ascii="標楷體" w:eastAsia="標楷體" w:hAnsi="標楷體" w:hint="eastAsia"/>
              </w:rPr>
              <w:t>:</w:t>
            </w:r>
            <w:r w:rsidR="00770770" w:rsidRPr="00A427B1">
              <w:rPr>
                <w:rFonts w:ascii="標楷體" w:eastAsia="標楷體" w:hAnsi="標楷體" w:hint="eastAsia"/>
              </w:rPr>
              <w:t>不可等於</w:t>
            </w:r>
            <w:r w:rsidR="00770770">
              <w:rPr>
                <w:rFonts w:ascii="標楷體" w:eastAsia="標楷體" w:hAnsi="標楷體"/>
              </w:rPr>
              <w:br/>
            </w:r>
            <w:r w:rsidR="00770770">
              <w:rPr>
                <w:rFonts w:ascii="標楷體" w:eastAsia="標楷體" w:hAnsi="標楷體" w:hint="eastAsia"/>
              </w:rPr>
              <w:t xml:space="preserve">  </w:t>
            </w:r>
            <w:r w:rsidR="00770770">
              <w:rPr>
                <w:rFonts w:ascii="標楷體" w:eastAsia="標楷體" w:hAnsi="標楷體"/>
              </w:rPr>
              <w:t>[</w:t>
            </w:r>
            <w:r w:rsidR="00770770" w:rsidRPr="00A427B1">
              <w:rPr>
                <w:rFonts w:ascii="標楷體" w:eastAsia="標楷體" w:hAnsi="標楷體" w:hint="eastAsia"/>
              </w:rPr>
              <w:t>458</w:t>
            </w:r>
            <w:r w:rsidR="00770770">
              <w:rPr>
                <w:rFonts w:ascii="標楷體" w:eastAsia="標楷體" w:hAnsi="標楷體"/>
              </w:rPr>
              <w:t>]</w:t>
            </w:r>
            <w:r w:rsidR="00770770" w:rsidRPr="00A427B1">
              <w:rPr>
                <w:rFonts w:ascii="標楷體" w:eastAsia="標楷體" w:hAnsi="標楷體" w:hint="eastAsia"/>
              </w:rPr>
              <w:t>，</w:t>
            </w:r>
            <w:r w:rsidR="00770770" w:rsidRPr="00433EAE">
              <w:rPr>
                <w:rFonts w:ascii="標楷體" w:eastAsia="標楷體" w:hAnsi="標楷體" w:hint="eastAsia"/>
              </w:rPr>
              <w:t>錯誤訊息:最大債權</w:t>
            </w:r>
            <w:r w:rsidR="00770770">
              <w:rPr>
                <w:rFonts w:ascii="標楷體" w:eastAsia="標楷體" w:hAnsi="標楷體"/>
              </w:rPr>
              <w:br/>
              <w:t xml:space="preserve">  </w:t>
            </w:r>
            <w:r w:rsidR="00770770" w:rsidRPr="00433EAE">
              <w:rPr>
                <w:rFonts w:ascii="標楷體" w:eastAsia="標楷體" w:hAnsi="標楷體" w:hint="eastAsia"/>
              </w:rPr>
              <w:t>機構不可為</w:t>
            </w:r>
            <w:r w:rsidR="00772D5F">
              <w:rPr>
                <w:rFonts w:ascii="標楷體" w:eastAsia="標楷體" w:hAnsi="標楷體" w:hint="eastAsia"/>
              </w:rPr>
              <w:t>[</w:t>
            </w:r>
            <w:r w:rsidR="00770770" w:rsidRPr="00433EAE">
              <w:rPr>
                <w:rFonts w:ascii="標楷體" w:eastAsia="標楷體" w:hAnsi="標楷體" w:hint="eastAsia"/>
              </w:rPr>
              <w:t>458</w:t>
            </w:r>
            <w:r w:rsidR="00772D5F">
              <w:rPr>
                <w:rFonts w:ascii="標楷體" w:eastAsia="標楷體" w:hAnsi="標楷體"/>
              </w:rPr>
              <w:t>]</w:t>
            </w:r>
          </w:p>
          <w:p w14:paraId="0C0A3C8E" w14:textId="6163C051" w:rsidR="00990064" w:rsidRPr="00A427B1" w:rsidRDefault="00990064" w:rsidP="00990064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/>
                <w:lang w:eastAsia="zh-HK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</w:t>
            </w:r>
            <w:r w:rsidR="00FD1A2A">
              <w:rPr>
                <w:rFonts w:ascii="標楷體" w:eastAsia="標楷體" w:hAnsi="標楷體"/>
              </w:rPr>
              <w:br/>
            </w:r>
            <w:r w:rsidR="00FD1A2A">
              <w:rPr>
                <w:rFonts w:ascii="標楷體" w:eastAsia="標楷體" w:hAnsi="標楷體" w:hint="eastAsia"/>
              </w:rPr>
              <w:t xml:space="preserve">  </w:t>
            </w:r>
            <w:r w:rsidR="00FD1A2A" w:rsidRPr="007F5978">
              <w:rPr>
                <w:rFonts w:ascii="標楷體" w:eastAsia="標楷體" w:hAnsi="標楷體" w:hint="eastAsia"/>
              </w:rPr>
              <w:t>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7C931438" w14:textId="7FC1BDEB" w:rsidR="00990064" w:rsidRPr="00990064" w:rsidRDefault="00990064" w:rsidP="0099006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90064">
              <w:rPr>
                <w:rFonts w:ascii="標楷體" w:eastAsia="標楷體" w:hAnsi="標楷體"/>
              </w:rPr>
              <w:t>4</w:t>
            </w:r>
            <w:r w:rsidRPr="00990064">
              <w:rPr>
                <w:rFonts w:ascii="標楷體" w:eastAsia="標楷體" w:hAnsi="標楷體" w:hint="eastAsia"/>
              </w:rPr>
              <w:t>.Ne</w:t>
            </w:r>
            <w:r w:rsidRPr="00990064">
              <w:rPr>
                <w:rFonts w:ascii="標楷體" w:eastAsia="標楷體" w:hAnsi="標楷體"/>
              </w:rPr>
              <w:t>gMain.</w:t>
            </w:r>
            <w:r w:rsidRPr="00990064">
              <w:rPr>
                <w:rFonts w:ascii="標楷體" w:eastAsia="標楷體" w:hAnsi="標楷體" w:hint="eastAsia"/>
                <w:color w:val="000000"/>
              </w:rPr>
              <w:t>MainFinCode</w:t>
            </w:r>
          </w:p>
        </w:tc>
      </w:tr>
      <w:tr w:rsidR="00990064" w:rsidRPr="009A5A20" w14:paraId="33469F11" w14:textId="77777777" w:rsidTr="00990064">
        <w:trPr>
          <w:trHeight w:val="244"/>
          <w:jc w:val="center"/>
        </w:trPr>
        <w:tc>
          <w:tcPr>
            <w:tcW w:w="456" w:type="dxa"/>
          </w:tcPr>
          <w:p w14:paraId="6E854578" w14:textId="5D63DC27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36" w:type="dxa"/>
          </w:tcPr>
          <w:p w14:paraId="09C70F1F" w14:textId="6953B62C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二階段註記</w:t>
            </w:r>
          </w:p>
        </w:tc>
        <w:tc>
          <w:tcPr>
            <w:tcW w:w="780" w:type="dxa"/>
          </w:tcPr>
          <w:p w14:paraId="349BDBEC" w14:textId="1F1757F2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5A50C765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7FE65A6" w14:textId="51317490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Y</w:t>
            </w:r>
            <w:r w:rsidRPr="009A5A20">
              <w:rPr>
                <w:rFonts w:ascii="標楷體" w:eastAsia="標楷體" w:hAnsi="標楷體"/>
              </w:rPr>
              <w:t>/N</w:t>
            </w:r>
          </w:p>
        </w:tc>
        <w:tc>
          <w:tcPr>
            <w:tcW w:w="567" w:type="dxa"/>
          </w:tcPr>
          <w:p w14:paraId="258E8A17" w14:textId="7151A76E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85466B3" w14:textId="2BFD9198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37" w:type="dxa"/>
          </w:tcPr>
          <w:p w14:paraId="15B62D12" w14:textId="6F7DA7A6" w:rsidR="00990064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/>
              </w:rPr>
              <w:br/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08EBB5F4" w14:textId="77777777" w:rsidR="00990064" w:rsidRPr="00E73A34" w:rsidRDefault="00990064" w:rsidP="0099006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E73A34">
              <w:rPr>
                <w:rFonts w:ascii="標楷體" w:eastAsia="標楷體" w:hAnsi="標楷體" w:hint="eastAsia"/>
              </w:rPr>
              <w:t>若有N階段還款的情況，此</w:t>
            </w:r>
            <w:r>
              <w:rPr>
                <w:rFonts w:ascii="標楷體" w:eastAsia="標楷體" w:hAnsi="標楷體"/>
              </w:rPr>
              <w:br/>
            </w:r>
            <w:r w:rsidRPr="00E73A34">
              <w:rPr>
                <w:rFonts w:ascii="標楷體" w:eastAsia="標楷體" w:hAnsi="標楷體" w:hint="eastAsia"/>
              </w:rPr>
              <w:t>區會存入大於0之年度數字代表N:第N階段還款</w:t>
            </w:r>
          </w:p>
          <w:p w14:paraId="08F4D2C6" w14:textId="55AFFDC6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2E6AF0">
              <w:rPr>
                <w:rFonts w:ascii="標楷體" w:eastAsia="標楷體" w:hAnsi="標楷體" w:hint="eastAsia"/>
              </w:rPr>
              <w:lastRenderedPageBreak/>
              <w:t>3.Ne</w:t>
            </w:r>
            <w:r w:rsidRPr="002E6AF0">
              <w:rPr>
                <w:rFonts w:ascii="標楷體" w:eastAsia="標楷體" w:hAnsi="標楷體"/>
              </w:rPr>
              <w:t>gMain.</w:t>
            </w:r>
            <w:r w:rsidRPr="002E6AF0">
              <w:rPr>
                <w:rFonts w:ascii="標楷體" w:eastAsia="標楷體" w:hAnsi="標楷體" w:hint="eastAsia"/>
                <w:color w:val="000000"/>
              </w:rPr>
              <w:t>TwoStepCode</w:t>
            </w:r>
          </w:p>
        </w:tc>
      </w:tr>
      <w:tr w:rsidR="00990064" w:rsidRPr="009A5A20" w14:paraId="553092D9" w14:textId="77777777" w:rsidTr="00990064">
        <w:trPr>
          <w:trHeight w:val="244"/>
          <w:jc w:val="center"/>
        </w:trPr>
        <w:tc>
          <w:tcPr>
            <w:tcW w:w="456" w:type="dxa"/>
          </w:tcPr>
          <w:p w14:paraId="37511E4D" w14:textId="7A6B8F93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22</w:t>
            </w:r>
          </w:p>
        </w:tc>
        <w:tc>
          <w:tcPr>
            <w:tcW w:w="1736" w:type="dxa"/>
          </w:tcPr>
          <w:p w14:paraId="3E04429E" w14:textId="639D0AA8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聯絡電話</w:t>
            </w:r>
          </w:p>
        </w:tc>
        <w:tc>
          <w:tcPr>
            <w:tcW w:w="780" w:type="dxa"/>
          </w:tcPr>
          <w:p w14:paraId="447C8EA6" w14:textId="39E4A0EF" w:rsidR="00990064" w:rsidRPr="009A5A20" w:rsidRDefault="00990064" w:rsidP="0099006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79795BAE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BF1933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1367E17" w14:textId="77777777" w:rsidR="00990064" w:rsidRPr="009A5A20" w:rsidRDefault="00990064" w:rsidP="0099006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28FF38D" w14:textId="52F6D5D6" w:rsidR="00990064" w:rsidRPr="009A5A20" w:rsidRDefault="00990064" w:rsidP="0099006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77F2EBB" w14:textId="76CA12B2" w:rsidR="00990064" w:rsidRPr="009A5A20" w:rsidRDefault="00BC215B" w:rsidP="009900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供查詢該客戶聯絡電話資料，</w:t>
            </w:r>
            <w:r w:rsidR="00990064" w:rsidRPr="002C21BA">
              <w:rPr>
                <w:rFonts w:ascii="標楷體" w:eastAsia="標楷體" w:hAnsi="標楷體" w:hint="eastAsia"/>
              </w:rPr>
              <w:t>連結至【</w:t>
            </w:r>
            <w:r w:rsidR="00990064" w:rsidRPr="002C21BA">
              <w:rPr>
                <w:rFonts w:ascii="標楷體" w:eastAsia="標楷體" w:hAnsi="標楷體"/>
              </w:rPr>
              <w:t>L1</w:t>
            </w:r>
            <w:r w:rsidR="00990064">
              <w:rPr>
                <w:rFonts w:ascii="標楷體" w:eastAsia="標楷體" w:hAnsi="標楷體" w:hint="eastAsia"/>
              </w:rPr>
              <w:t>905顧客聯絡電話查詢】</w:t>
            </w:r>
          </w:p>
        </w:tc>
      </w:tr>
      <w:tr w:rsidR="00D2131D" w:rsidRPr="001677D0" w14:paraId="79FA0265" w14:textId="77777777" w:rsidTr="00014B03">
        <w:trPr>
          <w:trHeight w:val="291"/>
          <w:jc w:val="center"/>
        </w:trPr>
        <w:tc>
          <w:tcPr>
            <w:tcW w:w="456" w:type="dxa"/>
          </w:tcPr>
          <w:p w14:paraId="110FA0E8" w14:textId="77777777" w:rsidR="00D2131D" w:rsidRPr="001677D0" w:rsidRDefault="00D2131D" w:rsidP="00014B03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7A969714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以下欄位限</w:t>
            </w:r>
            <w:r w:rsidRPr="00A20319">
              <w:rPr>
                <w:rFonts w:ascii="標楷體" w:eastAsia="標楷體" w:hAnsi="標楷體" w:hint="eastAsia"/>
              </w:rPr>
              <w:t>[</w:t>
            </w:r>
            <w:r w:rsidRPr="00B6128B">
              <w:rPr>
                <w:rFonts w:ascii="標楷體" w:eastAsia="標楷體" w:hAnsi="標楷體" w:hint="eastAsia"/>
              </w:rPr>
              <w:t>是否最大債權</w:t>
            </w:r>
            <w:r w:rsidRPr="00A20319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20319">
              <w:rPr>
                <w:rFonts w:ascii="標楷體" w:eastAsia="標楷體" w:hAnsi="標楷體" w:hint="eastAsia"/>
              </w:rPr>
              <w:t>Ne</w:t>
            </w:r>
            <w:r w:rsidRPr="00A20319">
              <w:rPr>
                <w:rFonts w:ascii="標楷體" w:eastAsia="標楷體" w:hAnsi="標楷體"/>
              </w:rPr>
              <w:t>gMain.</w:t>
            </w:r>
            <w:r w:rsidRPr="009A5A20">
              <w:rPr>
                <w:rFonts w:ascii="標楷體" w:eastAsia="標楷體" w:hAnsi="標楷體" w:hint="eastAsia"/>
              </w:rPr>
              <w:t>Is</w:t>
            </w:r>
            <w:r w:rsidRPr="009A5A20">
              <w:rPr>
                <w:rFonts w:ascii="標楷體" w:eastAsia="標楷體" w:hAnsi="標楷體"/>
              </w:rPr>
              <w:t>MainFin</w:t>
            </w:r>
            <w:proofErr w:type="spellEnd"/>
            <w:r w:rsidRPr="00A20319">
              <w:rPr>
                <w:rFonts w:ascii="標楷體" w:eastAsia="標楷體" w:hAnsi="標楷體" w:hint="eastAsia"/>
              </w:rPr>
              <w:t>)]為[Y</w:t>
            </w:r>
            <w:r w:rsidRPr="00A20319">
              <w:rPr>
                <w:rFonts w:ascii="標楷體" w:eastAsia="標楷體" w:hAnsi="標楷體"/>
              </w:rPr>
              <w:t>]</w:t>
            </w:r>
            <w:r w:rsidRPr="00A20319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才</w:t>
            </w:r>
            <w:r w:rsidRPr="00A20319">
              <w:rPr>
                <w:rFonts w:ascii="標楷體" w:eastAsia="標楷體" w:hAnsi="標楷體" w:hint="eastAsia"/>
              </w:rPr>
              <w:t>顯示</w:t>
            </w:r>
          </w:p>
          <w:p w14:paraId="7E2EE0D5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[案件種類(</w:t>
            </w:r>
            <w:proofErr w:type="spellStart"/>
            <w:r w:rsidRPr="009A5A20">
              <w:rPr>
                <w:rFonts w:ascii="標楷體" w:eastAsia="標楷體" w:hAnsi="標楷體"/>
              </w:rPr>
              <w:t>NegMain.</w:t>
            </w:r>
            <w:r w:rsidRPr="009A5A20">
              <w:rPr>
                <w:rFonts w:ascii="標楷體" w:eastAsia="標楷體" w:hAnsi="標楷體" w:hint="eastAsia"/>
              </w:rPr>
              <w:t>C</w:t>
            </w:r>
            <w:r w:rsidRPr="009A5A20">
              <w:rPr>
                <w:rFonts w:ascii="標楷體" w:eastAsia="標楷體" w:hAnsi="標楷體"/>
              </w:rPr>
              <w:t>aseKindCode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1:債協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時不可</w:t>
            </w:r>
            <w:r>
              <w:rPr>
                <w:rFonts w:ascii="標楷體" w:eastAsia="標楷體" w:hAnsi="標楷體" w:hint="eastAsia"/>
              </w:rPr>
              <w:t>輸入(資料來源為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8A2519">
              <w:rPr>
                <w:rFonts w:ascii="標楷體" w:eastAsia="標楷體" w:hAnsi="標楷體" w:hint="eastAsia"/>
              </w:rPr>
              <w:t>L5706債權比例分攤資料維護(匯入)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67745445" w14:textId="77777777" w:rsidR="00E87C8C" w:rsidRDefault="00E87C8C" w:rsidP="00E87C8C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功能為[新增]、[修改]、[</w:t>
            </w:r>
            <w:r w:rsidRPr="004E4766">
              <w:rPr>
                <w:rFonts w:ascii="標楷體" w:eastAsia="標楷體" w:hAnsi="標楷體" w:hint="eastAsia"/>
              </w:rPr>
              <w:t>註銷債權</w:t>
            </w:r>
            <w:r>
              <w:rPr>
                <w:rFonts w:ascii="標楷體" w:eastAsia="標楷體" w:hAnsi="標楷體" w:hint="eastAsia"/>
              </w:rPr>
              <w:t>]、[變更還款條件]、[二階段新增]才可輸入</w:t>
            </w:r>
          </w:p>
          <w:p w14:paraId="74D1D5DF" w14:textId="77777777" w:rsidR="00E87C8C" w:rsidRPr="009A5A20" w:rsidRDefault="00E87C8C" w:rsidP="00E87C8C">
            <w:pPr>
              <w:ind w:left="360" w:hangingChars="150" w:hanging="3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若有異動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需檢核下列項目:</w:t>
            </w:r>
          </w:p>
          <w:p w14:paraId="3106C10D" w14:textId="44DB3778" w:rsidR="00E87C8C" w:rsidRPr="005D749C" w:rsidRDefault="00E87C8C" w:rsidP="00E87C8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</w:t>
            </w:r>
            <w:r w:rsidRPr="005D749C">
              <w:rPr>
                <w:rFonts w:ascii="標楷體" w:eastAsia="標楷體" w:hAnsi="標楷體" w:hint="eastAsia"/>
              </w:rPr>
              <w:t>[債權機構(</w:t>
            </w:r>
            <w:proofErr w:type="spellStart"/>
            <w:r w:rsidRPr="005D749C">
              <w:rPr>
                <w:rFonts w:ascii="標楷體" w:eastAsia="標楷體" w:hAnsi="標楷體"/>
              </w:rPr>
              <w:t>NegFinShare.FinCode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不可有重複的資料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="00C532C5">
              <w:rPr>
                <w:rFonts w:ascii="標楷體" w:eastAsia="標楷體" w:hAnsi="標楷體" w:hint="eastAsia"/>
              </w:rPr>
              <w:t>最少必須一筆</w:t>
            </w:r>
            <w:r w:rsidR="005C6225">
              <w:rPr>
                <w:rFonts w:ascii="標楷體" w:eastAsia="標楷體" w:hAnsi="標楷體" w:hint="eastAsia"/>
              </w:rPr>
              <w:t>資料</w:t>
            </w:r>
          </w:p>
          <w:p w14:paraId="6B28DF12" w14:textId="77777777" w:rsidR="00E87C8C" w:rsidRPr="005D749C" w:rsidRDefault="00E87C8C" w:rsidP="00E87C8C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5D749C">
              <w:rPr>
                <w:rFonts w:ascii="標楷體" w:eastAsia="標楷體" w:hAnsi="標楷體" w:hint="eastAsia"/>
              </w:rPr>
              <w:t>[簽約金額(</w:t>
            </w:r>
            <w:proofErr w:type="spellStart"/>
            <w:r w:rsidRPr="005D749C">
              <w:rPr>
                <w:rFonts w:ascii="標楷體" w:eastAsia="標楷體" w:hAnsi="標楷體"/>
              </w:rPr>
              <w:t>NegFinShare.ContractAmt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合計需等於[簽約總金額</w:t>
            </w:r>
            <w:r>
              <w:rPr>
                <w:rFonts w:ascii="標楷體" w:eastAsia="標楷體" w:hAnsi="標楷體"/>
              </w:rPr>
              <w:br/>
            </w:r>
            <w:r w:rsidRPr="005D749C">
              <w:rPr>
                <w:rFonts w:ascii="標楷體" w:eastAsia="標楷體" w:hAnsi="標楷體" w:hint="eastAsia"/>
              </w:rPr>
              <w:t>(</w:t>
            </w:r>
            <w:proofErr w:type="spellStart"/>
            <w:r w:rsidRPr="005D749C">
              <w:rPr>
                <w:rFonts w:ascii="標楷體" w:eastAsia="標楷體" w:hAnsi="標楷體" w:hint="eastAsia"/>
              </w:rPr>
              <w:t>Ne</w:t>
            </w:r>
            <w:r w:rsidRPr="005D749C">
              <w:rPr>
                <w:rFonts w:ascii="標楷體" w:eastAsia="標楷體" w:hAnsi="標楷體"/>
              </w:rPr>
              <w:t>gMain.</w:t>
            </w:r>
            <w:r w:rsidRPr="005D749C">
              <w:rPr>
                <w:rFonts w:ascii="標楷體" w:eastAsia="標楷體" w:hAnsi="標楷體" w:hint="eastAsia"/>
              </w:rPr>
              <w:t>TotalContrAmt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</w:p>
          <w:p w14:paraId="1A029D18" w14:textId="77777777" w:rsidR="00E87C8C" w:rsidRPr="005D749C" w:rsidRDefault="00E87C8C" w:rsidP="00E87C8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(3)</w:t>
            </w:r>
            <w:r w:rsidRPr="005D749C">
              <w:rPr>
                <w:rFonts w:ascii="標楷體" w:eastAsia="標楷體" w:hAnsi="標楷體" w:hint="eastAsia"/>
              </w:rPr>
              <w:t>[債權比例%(</w:t>
            </w:r>
            <w:proofErr w:type="spellStart"/>
            <w:r w:rsidRPr="005D749C">
              <w:rPr>
                <w:rFonts w:ascii="標楷體" w:eastAsia="標楷體" w:hAnsi="標楷體"/>
              </w:rPr>
              <w:t>NegFinShare.AmtRatio</w:t>
            </w:r>
            <w:proofErr w:type="spellEnd"/>
            <w:r w:rsidRPr="005D749C">
              <w:rPr>
                <w:rFonts w:ascii="標楷體" w:eastAsia="標楷體" w:hAnsi="標楷體" w:hint="eastAsia"/>
              </w:rPr>
              <w:t>)</w:t>
            </w:r>
            <w:r w:rsidRPr="005D749C">
              <w:rPr>
                <w:rFonts w:ascii="標楷體" w:eastAsia="標楷體" w:hAnsi="標楷體"/>
              </w:rPr>
              <w:t>]</w:t>
            </w:r>
            <w:r w:rsidRPr="005D749C">
              <w:rPr>
                <w:rFonts w:ascii="標楷體" w:eastAsia="標楷體" w:hAnsi="標楷體" w:hint="eastAsia"/>
              </w:rPr>
              <w:t>合計需等於100%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則依未註銷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債權機構之簽約金額重新計算</w:t>
            </w:r>
          </w:p>
          <w:p w14:paraId="557EBBDD" w14:textId="71515664" w:rsidR="00D2131D" w:rsidRPr="001677D0" w:rsidRDefault="00E87C8C" w:rsidP="00E87C8C">
            <w:pPr>
              <w:snapToGrid w:val="0"/>
              <w:ind w:left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(4)</w:t>
            </w:r>
            <w:r w:rsidRPr="009A5A20">
              <w:rPr>
                <w:rFonts w:ascii="標楷體" w:eastAsia="標楷體" w:hAnsi="標楷體" w:hint="eastAsia"/>
              </w:rPr>
              <w:t>[期款(</w:t>
            </w:r>
            <w:proofErr w:type="spellStart"/>
            <w:r w:rsidRPr="009A5A20">
              <w:rPr>
                <w:rFonts w:ascii="標楷體" w:eastAsia="標楷體" w:hAnsi="標楷體"/>
              </w:rPr>
              <w:t>NegFinShare.DueAmt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合計需等於[期款(</w:t>
            </w: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gMain.DueAmt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Pr="009A5A20">
              <w:rPr>
                <w:rFonts w:ascii="標楷體" w:eastAsia="標楷體" w:hAnsi="標楷體" w:hint="eastAsia"/>
              </w:rPr>
              <w:t>註銷日期</w:t>
            </w:r>
            <w:r>
              <w:rPr>
                <w:rFonts w:ascii="標楷體" w:eastAsia="標楷體" w:hAnsi="標楷體" w:hint="eastAsia"/>
              </w:rPr>
              <w:t>有值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則依未註銷債權機構之簽約金額重新計算</w:t>
            </w:r>
          </w:p>
        </w:tc>
      </w:tr>
      <w:tr w:rsidR="00D2131D" w:rsidRPr="009A5A20" w14:paraId="18893007" w14:textId="77777777" w:rsidTr="001435BF">
        <w:trPr>
          <w:trHeight w:val="244"/>
          <w:jc w:val="center"/>
        </w:trPr>
        <w:tc>
          <w:tcPr>
            <w:tcW w:w="456" w:type="dxa"/>
          </w:tcPr>
          <w:p w14:paraId="5E8EA19E" w14:textId="0B90702B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1736" w:type="dxa"/>
          </w:tcPr>
          <w:p w14:paraId="20DB2223" w14:textId="3F2BCAE8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  <w:shd w:val="clear" w:color="auto" w:fill="auto"/>
          </w:tcPr>
          <w:p w14:paraId="11B9563C" w14:textId="6599ECBF" w:rsidR="00D2131D" w:rsidRPr="009A5A20" w:rsidRDefault="009A0F69" w:rsidP="00D2131D">
            <w:pPr>
              <w:rPr>
                <w:rFonts w:ascii="標楷體" w:eastAsia="標楷體" w:hAnsi="標楷體"/>
              </w:rPr>
            </w:pPr>
            <w:r w:rsidRPr="001435B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0E2DF425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3FBF9B3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4A6FBBA" w14:textId="30D11160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513F525" w14:textId="5F945183" w:rsidR="00D2131D" w:rsidRPr="009A5A20" w:rsidRDefault="00D2131D" w:rsidP="00D2131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807ECEC" w14:textId="40F43BBF" w:rsidR="00D2131D" w:rsidRPr="00F06F64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433EAE">
              <w:rPr>
                <w:rFonts w:ascii="標楷體" w:eastAsia="標楷體" w:hAnsi="標楷體" w:hint="eastAsia"/>
              </w:rPr>
              <w:t>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433EAE">
              <w:rPr>
                <w:rFonts w:ascii="標楷體" w:eastAsia="標楷體" w:hAnsi="標楷體" w:hint="eastAsia"/>
              </w:rPr>
              <w:t>字，檢核條件:</w:t>
            </w:r>
            <w:r w:rsidRPr="00433EAE">
              <w:rPr>
                <w:rFonts w:ascii="標楷體" w:eastAsia="標楷體" w:hAnsi="標楷體"/>
              </w:rPr>
              <w:br/>
            </w:r>
            <w:r w:rsidRPr="00433EAE">
              <w:rPr>
                <w:rFonts w:ascii="標楷體" w:eastAsia="標楷體" w:hAnsi="標楷體" w:hint="eastAsia"/>
              </w:rPr>
              <w:t xml:space="preserve">  </w:t>
            </w:r>
            <w:r w:rsidR="00EE2A9D">
              <w:rPr>
                <w:rFonts w:ascii="標楷體" w:eastAsia="標楷體" w:hAnsi="標楷體" w:hint="eastAsia"/>
              </w:rPr>
              <w:t>不可為空白/</w:t>
            </w:r>
            <w:r w:rsidRPr="00433EAE">
              <w:rPr>
                <w:rFonts w:ascii="標楷體" w:eastAsia="標楷體" w:hAnsi="標楷體"/>
              </w:rPr>
              <w:t>V(</w:t>
            </w:r>
            <w:r w:rsidRPr="00433EAE">
              <w:rPr>
                <w:rFonts w:ascii="標楷體" w:eastAsia="標楷體" w:hAnsi="標楷體" w:hint="eastAsia"/>
              </w:rPr>
              <w:t>7</w:t>
            </w:r>
            <w:r w:rsidRPr="00433EAE">
              <w:rPr>
                <w:rFonts w:ascii="標楷體" w:eastAsia="標楷體" w:hAnsi="標楷體"/>
              </w:rPr>
              <w:t>)</w:t>
            </w:r>
          </w:p>
          <w:p w14:paraId="385B1032" w14:textId="43190DE0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/>
              </w:rPr>
              <w:t>NegFinShare.FinCode</w:t>
            </w:r>
          </w:p>
        </w:tc>
      </w:tr>
      <w:tr w:rsidR="00D2131D" w:rsidRPr="009A5A20" w14:paraId="6DEC2238" w14:textId="77777777" w:rsidTr="00990064">
        <w:trPr>
          <w:trHeight w:val="244"/>
          <w:jc w:val="center"/>
        </w:trPr>
        <w:tc>
          <w:tcPr>
            <w:tcW w:w="456" w:type="dxa"/>
          </w:tcPr>
          <w:p w14:paraId="7892056A" w14:textId="333612AF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1736" w:type="dxa"/>
          </w:tcPr>
          <w:p w14:paraId="14E6A301" w14:textId="3C7781EA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查詢銀行代碼</w:t>
            </w:r>
          </w:p>
        </w:tc>
        <w:tc>
          <w:tcPr>
            <w:tcW w:w="780" w:type="dxa"/>
          </w:tcPr>
          <w:p w14:paraId="6F081BA0" w14:textId="4FBFCCA4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2518C728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29D1117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EA564BE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A168824" w14:textId="0C1A993B" w:rsidR="00D2131D" w:rsidRPr="009A5A20" w:rsidRDefault="00D2131D" w:rsidP="00D213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D71B2FB" w14:textId="0BA8967D" w:rsidR="00D2131D" w:rsidRPr="009A5A20" w:rsidRDefault="00595EF1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供查詢並帶回[</w:t>
            </w:r>
            <w:r w:rsidRPr="009A5A20">
              <w:rPr>
                <w:rFonts w:ascii="標楷體" w:eastAsia="標楷體" w:hAnsi="標楷體" w:hint="eastAsia"/>
              </w:rPr>
              <w:t>債權銀行</w:t>
            </w:r>
            <w:r>
              <w:rPr>
                <w:rFonts w:ascii="標楷體" w:eastAsia="標楷體" w:hAnsi="標楷體" w:hint="eastAsia"/>
              </w:rPr>
              <w:t>代號]</w:t>
            </w:r>
            <w:r w:rsidRPr="00433EAE">
              <w:rPr>
                <w:rFonts w:ascii="標楷體" w:eastAsia="標楷體" w:hAnsi="標楷體" w:hint="eastAsia"/>
              </w:rPr>
              <w:t>，</w:t>
            </w:r>
            <w:r w:rsidR="00D2131D" w:rsidRPr="009A5A20">
              <w:rPr>
                <w:rFonts w:ascii="標楷體" w:eastAsia="標楷體" w:hAnsi="標楷體" w:hint="eastAsia"/>
              </w:rPr>
              <w:t>連</w:t>
            </w:r>
            <w:r w:rsidR="00D2131D" w:rsidRPr="002C21BA">
              <w:rPr>
                <w:rFonts w:ascii="標楷體" w:eastAsia="標楷體" w:hAnsi="標楷體" w:hint="eastAsia"/>
              </w:rPr>
              <w:t>結</w:t>
            </w:r>
            <w:r w:rsidR="00D2131D" w:rsidRPr="009A5A20">
              <w:rPr>
                <w:rFonts w:ascii="標楷體" w:eastAsia="標楷體" w:hAnsi="標楷體" w:hint="eastAsia"/>
              </w:rPr>
              <w:t>至</w:t>
            </w:r>
            <w:r w:rsidR="00D2131D" w:rsidRPr="002C21BA">
              <w:rPr>
                <w:rFonts w:ascii="標楷體" w:eastAsia="標楷體" w:hAnsi="標楷體" w:hint="eastAsia"/>
              </w:rPr>
              <w:t>【</w:t>
            </w:r>
            <w:r w:rsidR="00D2131D" w:rsidRPr="009A5A20">
              <w:rPr>
                <w:rFonts w:ascii="標楷體" w:eastAsia="標楷體" w:hAnsi="標楷體" w:hint="eastAsia"/>
              </w:rPr>
              <w:t>L5974 債權銀行帳號明細資料查詢</w:t>
            </w:r>
            <w:r w:rsidR="00D2131D">
              <w:rPr>
                <w:rFonts w:ascii="標楷體" w:eastAsia="標楷體" w:hAnsi="標楷體" w:hint="eastAsia"/>
              </w:rPr>
              <w:t>】</w:t>
            </w:r>
          </w:p>
        </w:tc>
      </w:tr>
      <w:tr w:rsidR="00D2131D" w:rsidRPr="009A5A20" w14:paraId="3207079C" w14:textId="77777777" w:rsidTr="00990064">
        <w:trPr>
          <w:trHeight w:val="244"/>
          <w:jc w:val="center"/>
        </w:trPr>
        <w:tc>
          <w:tcPr>
            <w:tcW w:w="456" w:type="dxa"/>
          </w:tcPr>
          <w:p w14:paraId="62E5552C" w14:textId="52BBB088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1736" w:type="dxa"/>
          </w:tcPr>
          <w:p w14:paraId="130163C3" w14:textId="0570287A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780" w:type="dxa"/>
          </w:tcPr>
          <w:p w14:paraId="375CDD19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9AD6D6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F307F8C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99F35B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19B2AA" w14:textId="3ACD8658" w:rsidR="00D2131D" w:rsidRDefault="00D2131D" w:rsidP="00D2131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9A7B662" w14:textId="253835F3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FD1A2A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FD1A2A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FD1A2A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FD1A2A">
              <w:rPr>
                <w:rFonts w:ascii="標楷體" w:eastAsia="標楷體" w:hAnsi="標楷體" w:hint="eastAsia"/>
              </w:rPr>
              <w:t>.</w:t>
            </w:r>
            <w:r w:rsidR="00FD1A2A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FD1A2A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FD1A2A">
              <w:rPr>
                <w:rFonts w:ascii="標楷體" w:eastAsia="標楷體" w:hAnsi="標楷體" w:hint="eastAsia"/>
                <w:lang w:eastAsia="zh-HK"/>
              </w:rPr>
              <w:t>或</w:t>
            </w:r>
            <w:r w:rsidR="00FD1A2A">
              <w:rPr>
                <w:rFonts w:ascii="標楷體" w:eastAsia="標楷體" w:hAnsi="標楷體" w:hint="eastAsia"/>
              </w:rPr>
              <w:t>[</w:t>
            </w:r>
            <w:r w:rsidR="00FD1A2A" w:rsidRPr="00AB342E">
              <w:rPr>
                <w:rFonts w:ascii="標楷體" w:eastAsia="標楷體" w:hAnsi="標楷體" w:hint="eastAsia"/>
              </w:rPr>
              <w:t>行庫名稱</w:t>
            </w:r>
            <w:r w:rsidR="00FD1A2A">
              <w:rPr>
                <w:rFonts w:ascii="標楷體" w:eastAsia="標楷體" w:hAnsi="標楷體" w:hint="eastAsia"/>
              </w:rPr>
              <w:t>(</w:t>
            </w:r>
            <w:proofErr w:type="spellStart"/>
            <w:r w:rsidR="00FD1A2A" w:rsidRPr="00AB342E">
              <w:rPr>
                <w:rFonts w:ascii="標楷體" w:eastAsia="標楷體" w:hAnsi="標楷體"/>
              </w:rPr>
              <w:t>CdBank</w:t>
            </w:r>
            <w:r w:rsidR="00FD1A2A">
              <w:rPr>
                <w:rFonts w:ascii="標楷體" w:eastAsia="標楷體" w:hAnsi="標楷體"/>
              </w:rPr>
              <w:t>.</w:t>
            </w:r>
            <w:r w:rsidR="00FD1A2A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FD1A2A">
              <w:rPr>
                <w:rFonts w:ascii="標楷體" w:eastAsia="標楷體" w:hAnsi="標楷體"/>
              </w:rPr>
              <w:t>)]</w:t>
            </w:r>
            <w:r w:rsidR="00FD1A2A" w:rsidRPr="00A427B1">
              <w:rPr>
                <w:rFonts w:ascii="標楷體" w:eastAsia="標楷體" w:hAnsi="標楷體" w:hint="eastAsia"/>
              </w:rPr>
              <w:t>，</w:t>
            </w:r>
            <w:r w:rsidR="00FD1A2A" w:rsidRPr="007F5978">
              <w:rPr>
                <w:rFonts w:ascii="標楷體" w:eastAsia="標楷體" w:hAnsi="標楷體" w:hint="eastAsia"/>
              </w:rPr>
              <w:t>若無資料則</w:t>
            </w:r>
            <w:r w:rsidR="00FD1A2A">
              <w:rPr>
                <w:rFonts w:ascii="標楷體" w:eastAsia="標楷體" w:hAnsi="標楷體" w:hint="eastAsia"/>
              </w:rPr>
              <w:t>名稱顯示空白</w:t>
            </w:r>
          </w:p>
          <w:p w14:paraId="6FE7FDF8" w14:textId="3077AD5F" w:rsidR="00D2131D" w:rsidRDefault="00D2131D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  <w:r w:rsidR="002F75EB" w:rsidRPr="00CC5E12">
              <w:rPr>
                <w:rFonts w:ascii="標楷體" w:eastAsia="標楷體" w:hAnsi="標楷體" w:hint="eastAsia"/>
                <w:lang w:eastAsia="zh-HK"/>
              </w:rPr>
              <w:t xml:space="preserve"> </w:t>
            </w:r>
            <w:r w:rsidR="002F75EB">
              <w:rPr>
                <w:rFonts w:ascii="標楷體" w:eastAsia="標楷體" w:hAnsi="標楷體"/>
                <w:lang w:eastAsia="zh-HK"/>
              </w:rPr>
              <w:t xml:space="preserve">/ </w:t>
            </w:r>
            <w:r w:rsidR="002F75EB">
              <w:rPr>
                <w:rFonts w:ascii="標楷體" w:eastAsia="標楷體" w:hAnsi="標楷體"/>
                <w:lang w:eastAsia="zh-HK"/>
              </w:rPr>
              <w:br/>
            </w:r>
            <w:proofErr w:type="spellStart"/>
            <w:r w:rsidRPr="00CC5E12">
              <w:rPr>
                <w:rFonts w:ascii="標楷體" w:eastAsia="標楷體" w:hAnsi="標楷體" w:hint="eastAsia"/>
                <w:lang w:eastAsia="zh-HK"/>
              </w:rPr>
              <w:t>CdBank</w:t>
            </w:r>
            <w:r>
              <w:rPr>
                <w:rFonts w:ascii="標楷體" w:eastAsia="標楷體" w:hAnsi="標楷體" w:hint="eastAsia"/>
              </w:rPr>
              <w:t>.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BankItem</w:t>
            </w:r>
            <w:proofErr w:type="spellEnd"/>
          </w:p>
        </w:tc>
      </w:tr>
      <w:tr w:rsidR="00D2131D" w:rsidRPr="009A5A20" w14:paraId="6FA0D101" w14:textId="77777777" w:rsidTr="00990064">
        <w:trPr>
          <w:trHeight w:val="244"/>
          <w:jc w:val="center"/>
        </w:trPr>
        <w:tc>
          <w:tcPr>
            <w:tcW w:w="456" w:type="dxa"/>
          </w:tcPr>
          <w:p w14:paraId="415C766C" w14:textId="077F0A47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1736" w:type="dxa"/>
          </w:tcPr>
          <w:p w14:paraId="1337D4B8" w14:textId="2FBA0376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780" w:type="dxa"/>
          </w:tcPr>
          <w:p w14:paraId="5FE85542" w14:textId="0E238C27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709" w:type="dxa"/>
          </w:tcPr>
          <w:p w14:paraId="6F1BAA94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36BD54C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AE27CE2" w14:textId="04C4762F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DDDAD63" w14:textId="7FF69D85" w:rsidR="00D2131D" w:rsidRPr="009A5A20" w:rsidRDefault="00D2131D" w:rsidP="00D2131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305FD37" w14:textId="41340B6E" w:rsidR="00D2131D" w:rsidRPr="00F06F64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 w:rsidRPr="00F06F64">
              <w:rPr>
                <w:rFonts w:ascii="標楷體" w:eastAsia="標楷體" w:hAnsi="標楷體" w:hint="eastAsia"/>
              </w:rPr>
              <w:t>數</w:t>
            </w:r>
            <w:r>
              <w:rPr>
                <w:rFonts w:ascii="標楷體" w:eastAsia="標楷體" w:hAnsi="標楷體"/>
              </w:rPr>
              <w:br/>
            </w:r>
            <w:r w:rsidRPr="00F06F64">
              <w:rPr>
                <w:rFonts w:ascii="標楷體" w:eastAsia="標楷體" w:hAnsi="標楷體" w:hint="eastAsia"/>
              </w:rPr>
              <w:t>字，檢核條件:</w:t>
            </w:r>
            <w:r w:rsidR="0064591D" w:rsidRPr="00F27153">
              <w:rPr>
                <w:rFonts w:ascii="標楷體" w:eastAsia="標楷體" w:hAnsi="標楷體" w:hint="eastAsia"/>
              </w:rPr>
              <w:t>不可輸入</w:t>
            </w:r>
            <w:r w:rsidR="0064591D">
              <w:rPr>
                <w:rFonts w:ascii="標楷體" w:eastAsia="標楷體" w:hAnsi="標楷體" w:hint="eastAsia"/>
              </w:rPr>
              <w:t>0/</w:t>
            </w:r>
            <w:r w:rsidRPr="00C54A5F">
              <w:rPr>
                <w:rFonts w:ascii="標楷體" w:eastAsia="標楷體" w:hAnsi="標楷體"/>
              </w:rPr>
              <w:t>V(2,</w:t>
            </w:r>
            <w:r>
              <w:rPr>
                <w:rFonts w:ascii="標楷體" w:eastAsia="標楷體" w:hAnsi="標楷體"/>
              </w:rPr>
              <w:t>0</w:t>
            </w:r>
            <w:r w:rsidRPr="00C54A5F">
              <w:rPr>
                <w:rFonts w:ascii="標楷體" w:eastAsia="標楷體" w:hAnsi="標楷體"/>
              </w:rPr>
              <w:t>)</w:t>
            </w:r>
          </w:p>
          <w:p w14:paraId="4C518D26" w14:textId="07CFF13D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NegFinShare.ContractAmt</w:t>
            </w:r>
          </w:p>
        </w:tc>
      </w:tr>
      <w:tr w:rsidR="00D2131D" w:rsidRPr="009A5A20" w14:paraId="4BAA046A" w14:textId="77777777" w:rsidTr="00990064">
        <w:trPr>
          <w:trHeight w:val="244"/>
          <w:jc w:val="center"/>
        </w:trPr>
        <w:tc>
          <w:tcPr>
            <w:tcW w:w="456" w:type="dxa"/>
          </w:tcPr>
          <w:p w14:paraId="038C44C4" w14:textId="547838F6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1736" w:type="dxa"/>
          </w:tcPr>
          <w:p w14:paraId="3736D3F1" w14:textId="232E2922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780" w:type="dxa"/>
          </w:tcPr>
          <w:p w14:paraId="4D6D9BFE" w14:textId="695DCF8A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1063824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6A480E3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F16D11" w14:textId="6774004C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BF1F9FE" w14:textId="34592B44" w:rsidR="00D2131D" w:rsidRPr="009A5A20" w:rsidRDefault="00424D39" w:rsidP="00D213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F9021A4" w14:textId="7C8F5AC7" w:rsidR="00D2131D" w:rsidRPr="00F06F64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24D39">
              <w:rPr>
                <w:rFonts w:ascii="標楷體" w:eastAsia="標楷體" w:hAnsi="標楷體" w:hint="eastAsia"/>
              </w:rPr>
              <w:t>系統自動算出數字</w:t>
            </w:r>
            <w:r w:rsidR="00424D39" w:rsidRPr="00F06F64">
              <w:rPr>
                <w:rFonts w:ascii="標楷體" w:eastAsia="標楷體" w:hAnsi="標楷體" w:hint="eastAsia"/>
              </w:rPr>
              <w:t>，</w:t>
            </w:r>
            <w:r w:rsidR="00424D39">
              <w:rPr>
                <w:rFonts w:ascii="標楷體" w:eastAsia="標楷體" w:hAnsi="標楷體" w:hint="eastAsia"/>
              </w:rPr>
              <w:t>不可輸</w:t>
            </w:r>
            <w:r w:rsidR="00424D39">
              <w:rPr>
                <w:rFonts w:ascii="標楷體" w:eastAsia="標楷體" w:hAnsi="標楷體"/>
              </w:rPr>
              <w:br/>
            </w:r>
            <w:r w:rsidR="00424D39">
              <w:rPr>
                <w:rFonts w:ascii="標楷體" w:eastAsia="標楷體" w:hAnsi="標楷體" w:hint="eastAsia"/>
              </w:rPr>
              <w:t>入</w:t>
            </w:r>
          </w:p>
          <w:p w14:paraId="0D1076CB" w14:textId="676762C6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NegFinShare.AmtRatio</w:t>
            </w:r>
          </w:p>
        </w:tc>
      </w:tr>
      <w:tr w:rsidR="00D2131D" w:rsidRPr="009A5A20" w14:paraId="79FEDB35" w14:textId="77777777" w:rsidTr="00990064">
        <w:trPr>
          <w:trHeight w:val="244"/>
          <w:jc w:val="center"/>
        </w:trPr>
        <w:tc>
          <w:tcPr>
            <w:tcW w:w="456" w:type="dxa"/>
          </w:tcPr>
          <w:p w14:paraId="0FDEE03F" w14:textId="412C8AA6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28</w:t>
            </w:r>
          </w:p>
        </w:tc>
        <w:tc>
          <w:tcPr>
            <w:tcW w:w="1736" w:type="dxa"/>
          </w:tcPr>
          <w:p w14:paraId="744D8B67" w14:textId="64CFC8A9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780" w:type="dxa"/>
          </w:tcPr>
          <w:p w14:paraId="5DE9E94D" w14:textId="4EEFD01A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A8049D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5C5EC7A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50DDE76" w14:textId="6B58C793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1C1C0D" w14:textId="52BF1255" w:rsidR="00D2131D" w:rsidRPr="009A5A20" w:rsidRDefault="00424D39" w:rsidP="00D213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35F2FF7" w14:textId="5FC576C1" w:rsidR="00D2131D" w:rsidRPr="00F06F64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24D39">
              <w:rPr>
                <w:rFonts w:ascii="標楷體" w:eastAsia="標楷體" w:hAnsi="標楷體" w:hint="eastAsia"/>
              </w:rPr>
              <w:t>系統自動算出數字</w:t>
            </w:r>
            <w:r w:rsidR="00424D39" w:rsidRPr="00F06F64">
              <w:rPr>
                <w:rFonts w:ascii="標楷體" w:eastAsia="標楷體" w:hAnsi="標楷體" w:hint="eastAsia"/>
              </w:rPr>
              <w:t>，</w:t>
            </w:r>
            <w:r w:rsidR="00424D39">
              <w:rPr>
                <w:rFonts w:ascii="標楷體" w:eastAsia="標楷體" w:hAnsi="標楷體" w:hint="eastAsia"/>
              </w:rPr>
              <w:t>不可輸</w:t>
            </w:r>
            <w:r w:rsidR="00424D39">
              <w:rPr>
                <w:rFonts w:ascii="標楷體" w:eastAsia="標楷體" w:hAnsi="標楷體"/>
              </w:rPr>
              <w:br/>
            </w:r>
            <w:r w:rsidR="00424D39">
              <w:rPr>
                <w:rFonts w:ascii="標楷體" w:eastAsia="標楷體" w:hAnsi="標楷體" w:hint="eastAsia"/>
              </w:rPr>
              <w:t>入</w:t>
            </w:r>
          </w:p>
          <w:p w14:paraId="716CE7A0" w14:textId="55BFFB95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NegFinShare.DueAmt</w:t>
            </w:r>
          </w:p>
        </w:tc>
      </w:tr>
      <w:tr w:rsidR="00D2131D" w:rsidRPr="009A5A20" w14:paraId="7111E51E" w14:textId="77777777" w:rsidTr="00990064">
        <w:trPr>
          <w:trHeight w:val="244"/>
          <w:jc w:val="center"/>
        </w:trPr>
        <w:tc>
          <w:tcPr>
            <w:tcW w:w="456" w:type="dxa"/>
          </w:tcPr>
          <w:p w14:paraId="6DEE7475" w14:textId="568FAE87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1736" w:type="dxa"/>
          </w:tcPr>
          <w:p w14:paraId="6FF69853" w14:textId="612749FB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780" w:type="dxa"/>
          </w:tcPr>
          <w:p w14:paraId="623E90AD" w14:textId="3B4E1353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154125AD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F4F15BE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020732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DAD5AB" w14:textId="3D483BA2" w:rsidR="00D2131D" w:rsidRPr="009A5A20" w:rsidRDefault="00D2131D" w:rsidP="00D2131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7247F95" w14:textId="53E00F1B" w:rsidR="00D2131D" w:rsidRPr="00F06F64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ascii="標楷體" w:eastAsia="標楷體" w:hAnsi="標楷體" w:hint="eastAsia"/>
              </w:rPr>
              <w:t>自動顯示原值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可以修改</w:t>
            </w:r>
            <w:r>
              <w:rPr>
                <w:rFonts w:ascii="標楷體" w:eastAsia="標楷體" w:hAnsi="標楷體" w:hint="eastAsia"/>
              </w:rPr>
              <w:t>日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期</w:t>
            </w:r>
            <w:r w:rsidRPr="00A45C64">
              <w:rPr>
                <w:rFonts w:ascii="標楷體" w:eastAsia="標楷體" w:hAnsi="標楷體" w:hint="eastAsia"/>
              </w:rPr>
              <w:t>，</w:t>
            </w:r>
            <w:r w:rsidRPr="00BE0A90">
              <w:rPr>
                <w:rFonts w:ascii="標楷體" w:eastAsia="標楷體" w:hAnsi="標楷體" w:hint="eastAsia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 w:rsidRPr="00A45C64">
              <w:rPr>
                <w:rFonts w:ascii="標楷體" w:eastAsia="標楷體" w:hAnsi="標楷體" w:hint="eastAsia"/>
                <w:lang w:eastAsia="zh-HK"/>
              </w:rPr>
              <w:t>日期格式</w:t>
            </w:r>
            <w:r w:rsidRPr="00A45C64">
              <w:rPr>
                <w:rFonts w:ascii="標楷體" w:eastAsia="標楷體" w:hAnsi="標楷體" w:hint="eastAsia"/>
              </w:rPr>
              <w:t>/A(DATE,0)</w:t>
            </w:r>
          </w:p>
          <w:p w14:paraId="0643C60F" w14:textId="6E3F46C6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NegFinShare.CancelDate</w:t>
            </w:r>
          </w:p>
        </w:tc>
      </w:tr>
      <w:tr w:rsidR="00D2131D" w:rsidRPr="009A5A20" w14:paraId="262054E9" w14:textId="77777777" w:rsidTr="00990064">
        <w:trPr>
          <w:trHeight w:val="244"/>
          <w:jc w:val="center"/>
        </w:trPr>
        <w:tc>
          <w:tcPr>
            <w:tcW w:w="456" w:type="dxa"/>
          </w:tcPr>
          <w:p w14:paraId="7F6540D9" w14:textId="416646C3" w:rsidR="00D2131D" w:rsidRDefault="00D2131D" w:rsidP="00D213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736" w:type="dxa"/>
          </w:tcPr>
          <w:p w14:paraId="6A75BB84" w14:textId="0BB571B2" w:rsidR="00D2131D" w:rsidRPr="009A5A20" w:rsidRDefault="00D2131D" w:rsidP="00D2131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780" w:type="dxa"/>
          </w:tcPr>
          <w:p w14:paraId="41A7AC5E" w14:textId="2A56904C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8C5DD3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BF85307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95F22F" w14:textId="77777777" w:rsidR="00D2131D" w:rsidRPr="009A5A20" w:rsidRDefault="00D2131D" w:rsidP="00D2131D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78C938" w14:textId="4034BC5A" w:rsidR="00D2131D" w:rsidRPr="009A5A20" w:rsidRDefault="00424D39" w:rsidP="00D2131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10C0673" w14:textId="37EBAD22" w:rsidR="00D2131D" w:rsidRPr="00F06F64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24D39" w:rsidRPr="00F06F64">
              <w:rPr>
                <w:rFonts w:ascii="標楷體" w:eastAsia="標楷體" w:hAnsi="標楷體" w:hint="eastAsia"/>
              </w:rPr>
              <w:t>若[註銷日期</w:t>
            </w:r>
            <w:r w:rsidR="00424D39">
              <w:rPr>
                <w:rFonts w:ascii="標楷體" w:eastAsia="標楷體" w:hAnsi="標楷體"/>
              </w:rPr>
              <w:br/>
            </w:r>
            <w:r w:rsidR="00424D39" w:rsidRPr="00F06F64">
              <w:rPr>
                <w:rFonts w:ascii="標楷體" w:eastAsia="標楷體" w:hAnsi="標楷體" w:hint="eastAsia"/>
              </w:rPr>
              <w:t>(</w:t>
            </w:r>
            <w:proofErr w:type="spellStart"/>
            <w:r w:rsidR="00424D39" w:rsidRPr="00F06F64">
              <w:rPr>
                <w:rFonts w:ascii="標楷體" w:eastAsia="標楷體" w:hAnsi="標楷體"/>
              </w:rPr>
              <w:t>NegFinShare.CancelDate</w:t>
            </w:r>
            <w:proofErr w:type="spellEnd"/>
            <w:r w:rsidR="00424D39" w:rsidRPr="00F06F64">
              <w:rPr>
                <w:rFonts w:ascii="標楷體" w:eastAsia="標楷體" w:hAnsi="標楷體"/>
              </w:rPr>
              <w:t>)</w:t>
            </w:r>
            <w:r w:rsidR="00424D39" w:rsidRPr="00F06F64">
              <w:rPr>
                <w:rFonts w:ascii="標楷體" w:eastAsia="標楷體" w:hAnsi="標楷體" w:hint="eastAsia"/>
              </w:rPr>
              <w:t>]</w:t>
            </w:r>
            <w:r w:rsidR="00424D39">
              <w:rPr>
                <w:rFonts w:ascii="標楷體" w:eastAsia="標楷體" w:hAnsi="標楷體" w:hint="eastAsia"/>
              </w:rPr>
              <w:t>有值時</w:t>
            </w:r>
            <w:r w:rsidR="00424D39" w:rsidRPr="00BE0A90">
              <w:rPr>
                <w:rFonts w:ascii="標楷體" w:eastAsia="標楷體" w:hAnsi="標楷體" w:hint="eastAsia"/>
              </w:rPr>
              <w:t>，</w:t>
            </w:r>
            <w:r w:rsidR="00424D39">
              <w:rPr>
                <w:rFonts w:ascii="標楷體" w:eastAsia="標楷體" w:hAnsi="標楷體" w:hint="eastAsia"/>
              </w:rPr>
              <w:t>固定=[</w:t>
            </w:r>
            <w:r w:rsidR="00424D39" w:rsidRPr="009A5A20">
              <w:rPr>
                <w:rFonts w:ascii="標楷體" w:eastAsia="標楷體" w:hAnsi="標楷體" w:hint="eastAsia"/>
              </w:rPr>
              <w:t>簽約金額</w:t>
            </w:r>
            <w:r w:rsidR="00424D39">
              <w:rPr>
                <w:rFonts w:ascii="標楷體" w:eastAsia="標楷體" w:hAnsi="標楷體" w:hint="eastAsia"/>
              </w:rPr>
              <w:t>]</w:t>
            </w:r>
            <w:r w:rsidR="00424D39" w:rsidRPr="00F06F64">
              <w:rPr>
                <w:rFonts w:ascii="標楷體" w:eastAsia="標楷體" w:hAnsi="標楷體" w:hint="eastAsia"/>
              </w:rPr>
              <w:t>，</w:t>
            </w:r>
            <w:r w:rsidR="00424D39">
              <w:rPr>
                <w:rFonts w:ascii="標楷體" w:eastAsia="標楷體" w:hAnsi="標楷體" w:hint="eastAsia"/>
              </w:rPr>
              <w:t>不可修改</w:t>
            </w:r>
          </w:p>
          <w:p w14:paraId="3BCC4282" w14:textId="45601CF4" w:rsidR="00D2131D" w:rsidRDefault="00D2131D" w:rsidP="00D2131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/>
              </w:rPr>
              <w:t>NegFinShare.CancelAmt</w:t>
            </w:r>
          </w:p>
        </w:tc>
      </w:tr>
    </w:tbl>
    <w:p w14:paraId="62042933" w14:textId="77777777" w:rsidR="00162FAF" w:rsidRPr="009A5A20" w:rsidRDefault="00162FAF" w:rsidP="00162FAF">
      <w:pPr>
        <w:widowControl/>
        <w:rPr>
          <w:rFonts w:ascii="標楷體" w:eastAsia="標楷體" w:hAnsi="標楷體"/>
          <w:sz w:val="26"/>
        </w:rPr>
      </w:pPr>
    </w:p>
    <w:p w14:paraId="2C02901D" w14:textId="59457DB7" w:rsidR="00D379F2" w:rsidRPr="00192F1E" w:rsidRDefault="00BB35C4" w:rsidP="00D20F71">
      <w:pPr>
        <w:widowControl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br w:type="page"/>
      </w:r>
    </w:p>
    <w:p w14:paraId="795F7675" w14:textId="77B11DC8" w:rsidR="00D570C8" w:rsidRPr="009A5A20" w:rsidRDefault="00D570C8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bookmarkStart w:id="15" w:name="_L5702債務協商作業－暫收入帳"/>
      <w:bookmarkEnd w:id="15"/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5702</w:t>
      </w:r>
      <w:r w:rsidR="00DB15DE" w:rsidRPr="009A5A20">
        <w:rPr>
          <w:rFonts w:ascii="標楷體" w:hAnsi="標楷體" w:hint="eastAsia"/>
        </w:rPr>
        <w:t>債務協商作業－</w:t>
      </w:r>
      <w:r w:rsidRPr="009A5A20">
        <w:rPr>
          <w:rFonts w:ascii="標楷體" w:hAnsi="標楷體" w:hint="eastAsia"/>
          <w:lang w:eastAsia="zh-TW"/>
        </w:rPr>
        <w:t>暫收入帳</w:t>
      </w:r>
    </w:p>
    <w:p w14:paraId="5E50631C" w14:textId="77777777" w:rsidR="00D570C8" w:rsidRPr="009A5A20" w:rsidRDefault="00D570C8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9A5A20" w14:paraId="19A61A4A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705B5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3FCCF1" w14:textId="136C1C1C" w:rsidR="00D060E6" w:rsidRPr="009A5A20" w:rsidRDefault="00A63581" w:rsidP="0033776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</w:t>
            </w:r>
            <w:r>
              <w:rPr>
                <w:rFonts w:ascii="標楷體" w:eastAsia="標楷體" w:hAnsi="標楷體" w:hint="eastAsia"/>
              </w:rPr>
              <w:t>暫收入帳</w:t>
            </w:r>
          </w:p>
        </w:tc>
      </w:tr>
      <w:tr w:rsidR="00D570C8" w:rsidRPr="009A5A20" w14:paraId="2539FA3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4B377E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86190C" w14:textId="32D66DA0" w:rsidR="00D570C8" w:rsidRDefault="00D032F7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121A4">
              <w:rPr>
                <w:rFonts w:ascii="標楷體" w:eastAsia="標楷體" w:hAnsi="標楷體" w:hint="eastAsia"/>
              </w:rPr>
              <w:t>執行入帳還款</w:t>
            </w:r>
          </w:p>
          <w:p w14:paraId="249C8F80" w14:textId="392F7EE4" w:rsidR="00D032F7" w:rsidRPr="009A5A20" w:rsidRDefault="00D032F7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需由入口交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易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 w:rsidRPr="006E1606">
              <w:rPr>
                <w:rFonts w:ascii="標楷體" w:eastAsia="標楷體" w:hAnsi="標楷體"/>
              </w:rPr>
              <w:t>507</w:t>
            </w:r>
            <w:r>
              <w:rPr>
                <w:rFonts w:ascii="標楷體" w:eastAsia="標楷體" w:hAnsi="標楷體" w:hint="eastAsia"/>
              </w:rPr>
              <w:t>4</w:t>
            </w:r>
            <w:r w:rsidRPr="009A5A20">
              <w:rPr>
                <w:rFonts w:ascii="標楷體" w:eastAsia="標楷體" w:hAnsi="標楷體" w:hint="eastAsia"/>
              </w:rPr>
              <w:t>債務協商作業－應處理清單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連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動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>
              <w:rPr>
                <w:rFonts w:ascii="標楷體" w:eastAsia="標楷體" w:hAnsi="標楷體" w:hint="eastAsia"/>
              </w:rPr>
              <w:t>597</w:t>
            </w:r>
            <w:r>
              <w:rPr>
                <w:rFonts w:ascii="標楷體" w:eastAsia="標楷體" w:hAnsi="標楷體"/>
              </w:rPr>
              <w:t>A</w:t>
            </w:r>
            <w:r w:rsidRPr="009A5A20">
              <w:rPr>
                <w:rFonts w:ascii="標楷體" w:eastAsia="標楷體" w:hAnsi="標楷體" w:hint="eastAsia"/>
              </w:rPr>
              <w:t>債務協商作業－整批處理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後點[入帳還款]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進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D570C8" w:rsidRPr="009A5A20" w14:paraId="67E7694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40EC38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31FD1A" w14:textId="18B8D8FC" w:rsidR="009C1EA7" w:rsidRPr="00F24D38" w:rsidRDefault="009C1EA7" w:rsidP="009C1EA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F24D38">
              <w:rPr>
                <w:rFonts w:ascii="標楷體" w:eastAsia="標楷體" w:hAnsi="標楷體" w:hint="eastAsia"/>
              </w:rPr>
              <w:t>參考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F24D38">
              <w:rPr>
                <w:rFonts w:ascii="標楷體" w:eastAsia="標楷體" w:hAnsi="標楷體" w:hint="eastAsia"/>
              </w:rPr>
              <w:t>作業流程.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050C97BD" w14:textId="28D38744" w:rsidR="003510D5" w:rsidRDefault="009C1EA7" w:rsidP="009C1EA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F24D38">
              <w:rPr>
                <w:rFonts w:ascii="標楷體" w:eastAsia="標楷體" w:hAnsi="標楷體" w:hint="eastAsia"/>
              </w:rPr>
              <w:t>維護</w:t>
            </w:r>
            <w:r w:rsidR="005121A4">
              <w:rPr>
                <w:rFonts w:ascii="標楷體" w:eastAsia="標楷體" w:hAnsi="標楷體" w:hint="eastAsia"/>
              </w:rPr>
              <w:t>[</w:t>
            </w:r>
            <w:r w:rsidR="00436D57" w:rsidRPr="005121A4">
              <w:rPr>
                <w:rFonts w:ascii="標楷體" w:eastAsia="標楷體" w:hAnsi="標楷體" w:hint="eastAsia"/>
                <w:color w:val="000000"/>
              </w:rPr>
              <w:t>會計帳務明細檔</w:t>
            </w:r>
            <w:r w:rsidR="00436D57">
              <w:rPr>
                <w:rFonts w:ascii="標楷體" w:eastAsia="標楷體" w:hAnsi="標楷體"/>
              </w:rPr>
              <w:t>(</w:t>
            </w:r>
            <w:proofErr w:type="spellStart"/>
            <w:r w:rsidR="00436D57" w:rsidRPr="005121A4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  <w:r w:rsidR="00436D57">
              <w:rPr>
                <w:rFonts w:ascii="標楷體" w:eastAsia="標楷體" w:hAnsi="標楷體"/>
              </w:rPr>
              <w:t>)</w:t>
            </w:r>
            <w:r w:rsidR="005121A4">
              <w:rPr>
                <w:rFonts w:ascii="標楷體" w:eastAsia="標楷體" w:hAnsi="標楷體" w:hint="eastAsia"/>
              </w:rPr>
              <w:t>]</w:t>
            </w:r>
            <w:r w:rsidR="00D90783">
              <w:rPr>
                <w:rFonts w:ascii="標楷體" w:eastAsia="標楷體" w:hAnsi="標楷體" w:hint="eastAsia"/>
              </w:rPr>
              <w:t>及[</w:t>
            </w:r>
            <w:r w:rsidR="00D90783" w:rsidRPr="009A5A20">
              <w:rPr>
                <w:rFonts w:ascii="標楷體" w:eastAsia="標楷體" w:hAnsi="標楷體" w:hint="eastAsia"/>
              </w:rPr>
              <w:t>債權主檔</w:t>
            </w:r>
            <w:r w:rsidR="00D90783">
              <w:rPr>
                <w:rFonts w:ascii="標楷體" w:eastAsia="標楷體" w:hAnsi="標楷體"/>
              </w:rPr>
              <w:br/>
            </w:r>
            <w:r w:rsidR="00D90783"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="00D90783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90783"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  <w:r w:rsidR="00D90783">
              <w:rPr>
                <w:rFonts w:ascii="標楷體" w:eastAsia="標楷體" w:hAnsi="標楷體" w:hint="eastAsia"/>
              </w:rPr>
              <w:t>)]及[</w:t>
            </w:r>
            <w:r w:rsidR="00D90783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D90783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D90783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90783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D90783">
              <w:rPr>
                <w:rFonts w:ascii="標楷體" w:eastAsia="標楷體" w:hAnsi="標楷體" w:hint="eastAsia"/>
                <w:color w:val="000000"/>
              </w:rPr>
              <w:t>)</w:t>
            </w:r>
            <w:r w:rsidR="00D90783">
              <w:rPr>
                <w:rFonts w:ascii="標楷體" w:eastAsia="標楷體" w:hAnsi="標楷體" w:hint="eastAsia"/>
              </w:rPr>
              <w:t>]</w:t>
            </w:r>
            <w:r w:rsidR="001C7F75">
              <w:rPr>
                <w:rFonts w:ascii="標楷體" w:eastAsia="標楷體" w:hAnsi="標楷體" w:hint="eastAsia"/>
              </w:rPr>
              <w:t>及</w:t>
            </w:r>
            <w:r w:rsidR="004A5E20">
              <w:rPr>
                <w:rFonts w:ascii="標楷體" w:eastAsia="標楷體" w:hAnsi="標楷體" w:hint="eastAsia"/>
              </w:rPr>
              <w:t>[</w:t>
            </w:r>
            <w:r w:rsidR="004A5E20" w:rsidRPr="002D7822">
              <w:rPr>
                <w:rFonts w:ascii="標楷體" w:eastAsia="標楷體" w:hAnsi="標楷體" w:hint="eastAsia"/>
              </w:rPr>
              <w:t>最大債</w:t>
            </w:r>
            <w:r w:rsidR="004A5E20">
              <w:rPr>
                <w:rFonts w:ascii="標楷體" w:eastAsia="標楷體" w:hAnsi="標楷體"/>
              </w:rPr>
              <w:br/>
              <w:t xml:space="preserve">  </w:t>
            </w:r>
            <w:r w:rsidR="004A5E20" w:rsidRPr="002D7822">
              <w:rPr>
                <w:rFonts w:ascii="標楷體" w:eastAsia="標楷體" w:hAnsi="標楷體" w:hint="eastAsia"/>
              </w:rPr>
              <w:t>權撥付</w:t>
            </w:r>
            <w:r w:rsidR="004A5E20" w:rsidRPr="00037244">
              <w:rPr>
                <w:rFonts w:ascii="標楷體" w:eastAsia="標楷體" w:hAnsi="標楷體" w:hint="eastAsia"/>
              </w:rPr>
              <w:t>資料檔</w:t>
            </w:r>
            <w:r w:rsidR="004A5E20">
              <w:rPr>
                <w:rFonts w:ascii="標楷體" w:eastAsia="標楷體" w:hAnsi="標楷體" w:hint="eastAsia"/>
              </w:rPr>
              <w:t>(</w:t>
            </w:r>
            <w:r w:rsidR="004A5E20" w:rsidRPr="007944C2">
              <w:rPr>
                <w:rFonts w:ascii="標楷體" w:eastAsia="標楷體" w:hAnsi="標楷體"/>
              </w:rPr>
              <w:t>NegAppr0</w:t>
            </w:r>
            <w:r w:rsidR="004A5E20">
              <w:rPr>
                <w:rFonts w:ascii="標楷體" w:eastAsia="標楷體" w:hAnsi="標楷體" w:hint="eastAsia"/>
              </w:rPr>
              <w:t>1</w:t>
            </w:r>
            <w:r w:rsidR="004A5E20">
              <w:rPr>
                <w:rFonts w:ascii="標楷體" w:eastAsia="標楷體" w:hAnsi="標楷體"/>
              </w:rPr>
              <w:t>)]</w:t>
            </w:r>
            <w:r w:rsidR="003510D5">
              <w:rPr>
                <w:rFonts w:ascii="標楷體" w:eastAsia="標楷體" w:hAnsi="標楷體"/>
              </w:rPr>
              <w:br/>
              <w:t xml:space="preserve">  </w:t>
            </w:r>
            <w:r w:rsidR="003510D5">
              <w:rPr>
                <w:rFonts w:ascii="標楷體" w:eastAsia="標楷體" w:hAnsi="標楷體" w:hint="eastAsia"/>
              </w:rPr>
              <w:t>聯徵繳款檔:</w:t>
            </w:r>
            <w:r w:rsidR="001C7F75">
              <w:rPr>
                <w:rFonts w:ascii="標楷體" w:eastAsia="標楷體" w:hAnsi="標楷體" w:hint="eastAsia"/>
              </w:rPr>
              <w:t>[</w:t>
            </w:r>
            <w:r w:rsidR="001C7F75" w:rsidRPr="00912512">
              <w:rPr>
                <w:rFonts w:ascii="標楷體" w:eastAsia="標楷體" w:hAnsi="標楷體" w:hint="eastAsia"/>
              </w:rPr>
              <w:t>債務人繳款資料檔案</w:t>
            </w:r>
            <w:r w:rsidR="001C7F75">
              <w:rPr>
                <w:rFonts w:ascii="標楷體" w:eastAsia="標楷體" w:hAnsi="標楷體" w:hint="eastAsia"/>
              </w:rPr>
              <w:t>(</w:t>
            </w:r>
            <w:r w:rsidR="001C7F75" w:rsidRPr="00912512">
              <w:rPr>
                <w:rFonts w:ascii="標楷體" w:eastAsia="標楷體" w:hAnsi="標楷體" w:hint="eastAsia"/>
              </w:rPr>
              <w:t>JCICZ050</w:t>
            </w:r>
            <w:r w:rsidR="001C7F75">
              <w:rPr>
                <w:rFonts w:ascii="標楷體" w:eastAsia="標楷體" w:hAnsi="標楷體" w:hint="eastAsia"/>
              </w:rPr>
              <w:t>)]</w:t>
            </w:r>
          </w:p>
          <w:p w14:paraId="140AB5D7" w14:textId="7223F7B6" w:rsidR="003510D5" w:rsidRDefault="003510D5" w:rsidP="009C1EA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[</w:t>
            </w:r>
            <w:r w:rsidRPr="00912512">
              <w:rPr>
                <w:rFonts w:ascii="標楷體" w:eastAsia="標楷體" w:hAnsi="標楷體" w:hint="eastAsia"/>
              </w:rPr>
              <w:t>前置調解債務人繳款資料</w:t>
            </w:r>
            <w:r>
              <w:rPr>
                <w:rFonts w:ascii="標楷體" w:eastAsia="標楷體" w:hAnsi="標楷體" w:hint="eastAsia"/>
              </w:rPr>
              <w:t>(</w:t>
            </w:r>
            <w:r w:rsidRPr="00912512">
              <w:rPr>
                <w:rFonts w:ascii="標楷體" w:eastAsia="標楷體" w:hAnsi="標楷體" w:hint="eastAsia"/>
              </w:rPr>
              <w:t>JCICZ450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68E3001E" w14:textId="6ACCB98A" w:rsidR="003510D5" w:rsidRDefault="003510D5" w:rsidP="009C1EA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[</w:t>
            </w:r>
            <w:r w:rsidRPr="00912512">
              <w:rPr>
                <w:rFonts w:ascii="標楷體" w:eastAsia="標楷體" w:hAnsi="標楷體" w:hint="eastAsia"/>
              </w:rPr>
              <w:t>更生債務人繳款資料</w:t>
            </w:r>
            <w:r>
              <w:rPr>
                <w:rFonts w:ascii="標楷體" w:eastAsia="標楷體" w:hAnsi="標楷體" w:hint="eastAsia"/>
              </w:rPr>
              <w:t>(</w:t>
            </w:r>
            <w:r w:rsidRPr="00912512">
              <w:rPr>
                <w:rFonts w:ascii="標楷體" w:eastAsia="標楷體" w:hAnsi="標楷體" w:hint="eastAsia"/>
              </w:rPr>
              <w:t>JCICZ</w:t>
            </w:r>
            <w:r>
              <w:rPr>
                <w:rFonts w:ascii="標楷體" w:eastAsia="標楷體" w:hAnsi="標楷體" w:hint="eastAsia"/>
              </w:rPr>
              <w:t>573)]</w:t>
            </w:r>
          </w:p>
          <w:p w14:paraId="73E0CA49" w14:textId="212CC281" w:rsidR="003510D5" w:rsidRPr="003510D5" w:rsidRDefault="003510D5" w:rsidP="004A5E2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聯徵通知檔:</w:t>
            </w:r>
            <w:r w:rsidR="001C7F75">
              <w:rPr>
                <w:rFonts w:ascii="標楷體" w:eastAsia="標楷體" w:hAnsi="標楷體" w:hint="eastAsia"/>
              </w:rPr>
              <w:t>[</w:t>
            </w:r>
            <w:r w:rsidR="001C7F75" w:rsidRPr="001C7F75">
              <w:rPr>
                <w:rFonts w:ascii="標楷體" w:eastAsia="標楷體" w:hAnsi="標楷體" w:hint="eastAsia"/>
              </w:rPr>
              <w:t>結案通知資料檔案格式</w:t>
            </w:r>
            <w:r w:rsidR="001C7F75">
              <w:rPr>
                <w:rFonts w:ascii="標楷體" w:eastAsia="標楷體" w:hAnsi="標楷體" w:hint="eastAsia"/>
              </w:rPr>
              <w:t>(</w:t>
            </w:r>
            <w:r w:rsidR="001C7F75" w:rsidRPr="00912512">
              <w:rPr>
                <w:rFonts w:ascii="標楷體" w:eastAsia="標楷體" w:hAnsi="標楷體" w:hint="eastAsia"/>
              </w:rPr>
              <w:t>JCICZ046</w:t>
            </w:r>
            <w:r w:rsidR="001C7F75">
              <w:rPr>
                <w:rFonts w:ascii="標楷體" w:eastAsia="標楷體" w:hAnsi="標楷體" w:hint="eastAsia"/>
              </w:rPr>
              <w:t>)]</w:t>
            </w:r>
            <w:r w:rsidR="001C7F75">
              <w:rPr>
                <w:rFonts w:ascii="標楷體" w:eastAsia="標楷體" w:hAnsi="標楷體"/>
              </w:rPr>
              <w:br/>
            </w:r>
            <w:r w:rsidR="001C7F75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 xml:space="preserve">           [</w:t>
            </w:r>
            <w:r w:rsidRPr="00697482">
              <w:rPr>
                <w:rFonts w:ascii="標楷體" w:eastAsia="標楷體" w:hAnsi="標楷體" w:hint="eastAsia"/>
              </w:rPr>
              <w:t>前置調解結案通知資料</w:t>
            </w:r>
            <w:r>
              <w:rPr>
                <w:rFonts w:ascii="標楷體" w:eastAsia="標楷體" w:hAnsi="標楷體" w:hint="eastAsia"/>
              </w:rPr>
              <w:t>(</w:t>
            </w:r>
            <w:r w:rsidRPr="00912512">
              <w:rPr>
                <w:rFonts w:ascii="標楷體" w:eastAsia="標楷體" w:hAnsi="標楷體" w:hint="eastAsia"/>
              </w:rPr>
              <w:t>JCICZ</w:t>
            </w:r>
            <w:r w:rsidRPr="00697482">
              <w:rPr>
                <w:rFonts w:ascii="標楷體" w:eastAsia="標楷體" w:hAnsi="標楷體" w:hint="eastAsia"/>
              </w:rPr>
              <w:t>446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61D7852B" w14:textId="18E1CC5A" w:rsidR="00D90783" w:rsidRDefault="00AD01C7" w:rsidP="00D90783"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B8345F">
              <w:rPr>
                <w:rFonts w:ascii="標楷體" w:eastAsia="標楷體" w:hAnsi="標楷體" w:hint="eastAsia"/>
              </w:rPr>
              <w:t>可</w:t>
            </w:r>
            <w:r w:rsidR="00D90783" w:rsidRPr="009A5A20">
              <w:rPr>
                <w:rFonts w:ascii="標楷體" w:eastAsia="標楷體" w:hAnsi="標楷體" w:hint="eastAsia"/>
              </w:rPr>
              <w:t>逐筆入帳</w:t>
            </w:r>
            <w:r w:rsidR="00EC662A" w:rsidRPr="009A5A20">
              <w:rPr>
                <w:rFonts w:ascii="標楷體" w:eastAsia="標楷體" w:hAnsi="標楷體" w:hint="eastAsia"/>
              </w:rPr>
              <w:t>，</w:t>
            </w:r>
            <w:r w:rsidR="00D90783" w:rsidRPr="009A5A20">
              <w:rPr>
                <w:rFonts w:ascii="標楷體" w:eastAsia="標楷體" w:hAnsi="標楷體" w:hint="eastAsia"/>
              </w:rPr>
              <w:t>變更[交易別]，</w:t>
            </w:r>
            <w:r w:rsidR="00EC662A" w:rsidRPr="009A5A20">
              <w:rPr>
                <w:rFonts w:ascii="標楷體" w:eastAsia="標楷體" w:hAnsi="標楷體" w:hint="eastAsia"/>
              </w:rPr>
              <w:t>未確定之客戶還款</w:t>
            </w:r>
            <w:r w:rsidR="00EC662A">
              <w:rPr>
                <w:rFonts w:ascii="標楷體" w:eastAsia="標楷體" w:hAnsi="標楷體" w:hint="eastAsia"/>
              </w:rPr>
              <w:t>則</w:t>
            </w:r>
            <w:r w:rsidR="00715011">
              <w:rPr>
                <w:rFonts w:ascii="標楷體" w:eastAsia="標楷體" w:hAnsi="標楷體" w:hint="eastAsia"/>
              </w:rPr>
              <w:t>需於</w:t>
            </w:r>
            <w:r w:rsidR="00715011">
              <w:rPr>
                <w:rFonts w:ascii="標楷體" w:eastAsia="標楷體" w:hAnsi="標楷體"/>
              </w:rPr>
              <w:br/>
            </w:r>
            <w:r w:rsidR="00715011">
              <w:rPr>
                <w:rFonts w:ascii="標楷體" w:eastAsia="標楷體" w:hAnsi="標楷體" w:hint="eastAsia"/>
              </w:rPr>
              <w:t xml:space="preserve">  [L</w:t>
            </w:r>
            <w:r w:rsidR="00715011">
              <w:rPr>
                <w:rFonts w:ascii="標楷體" w:eastAsia="標楷體" w:hAnsi="標楷體"/>
              </w:rPr>
              <w:t>597A</w:t>
            </w:r>
            <w:r w:rsidR="00715011" w:rsidRPr="009A5A20">
              <w:rPr>
                <w:rFonts w:ascii="標楷體" w:eastAsia="標楷體" w:hAnsi="標楷體" w:hint="eastAsia"/>
              </w:rPr>
              <w:t>債務協商作業－整批處理</w:t>
            </w:r>
            <w:r w:rsidR="00715011">
              <w:rPr>
                <w:rFonts w:ascii="標楷體" w:eastAsia="標楷體" w:hAnsi="標楷體" w:hint="eastAsia"/>
              </w:rPr>
              <w:t>]交易勾選欲變更之資</w:t>
            </w:r>
            <w:r w:rsidR="00715011">
              <w:rPr>
                <w:rFonts w:ascii="標楷體" w:eastAsia="標楷體" w:hAnsi="標楷體"/>
              </w:rPr>
              <w:br/>
              <w:t xml:space="preserve">  </w:t>
            </w:r>
            <w:r w:rsidR="00715011">
              <w:rPr>
                <w:rFonts w:ascii="標楷體" w:eastAsia="標楷體" w:hAnsi="標楷體" w:hint="eastAsia"/>
              </w:rPr>
              <w:t>料後</w:t>
            </w:r>
            <w:r w:rsidR="00715011" w:rsidRPr="009A5A20">
              <w:rPr>
                <w:rFonts w:ascii="標楷體" w:eastAsia="標楷體" w:hAnsi="標楷體" w:hint="eastAsia"/>
              </w:rPr>
              <w:t>，</w:t>
            </w:r>
            <w:r w:rsidR="00715011">
              <w:rPr>
                <w:rFonts w:ascii="標楷體" w:eastAsia="標楷體" w:hAnsi="標楷體" w:hint="eastAsia"/>
              </w:rPr>
              <w:t>點選左下角之按鈕[待處理]</w:t>
            </w:r>
            <w:r w:rsidR="00715011" w:rsidRPr="009A5A20">
              <w:rPr>
                <w:rFonts w:ascii="標楷體" w:eastAsia="標楷體" w:hAnsi="標楷體" w:hint="eastAsia"/>
              </w:rPr>
              <w:t>，</w:t>
            </w:r>
            <w:r w:rsidR="00715011">
              <w:rPr>
                <w:rFonts w:ascii="標楷體" w:eastAsia="標楷體" w:hAnsi="標楷體" w:hint="eastAsia"/>
              </w:rPr>
              <w:t>用以變</w:t>
            </w:r>
            <w:r w:rsidR="00EC662A" w:rsidRPr="009A5A20">
              <w:rPr>
                <w:rFonts w:ascii="標楷體" w:eastAsia="標楷體" w:hAnsi="標楷體" w:hint="eastAsia"/>
              </w:rPr>
              <w:t>更[</w:t>
            </w:r>
            <w:r w:rsidR="008E07BA">
              <w:rPr>
                <w:rFonts w:ascii="標楷體" w:eastAsia="標楷體" w:hAnsi="標楷體" w:hint="eastAsia"/>
              </w:rPr>
              <w:t>交易狀</w:t>
            </w:r>
            <w:r w:rsidR="008E07BA">
              <w:rPr>
                <w:rFonts w:ascii="標楷體" w:eastAsia="標楷體" w:hAnsi="標楷體"/>
              </w:rPr>
              <w:br/>
            </w:r>
            <w:r w:rsidR="008E07BA">
              <w:rPr>
                <w:rFonts w:ascii="標楷體" w:eastAsia="標楷體" w:hAnsi="標楷體" w:hint="eastAsia"/>
              </w:rPr>
              <w:t xml:space="preserve">  態</w:t>
            </w:r>
            <w:r w:rsidR="00EC662A" w:rsidRPr="009A5A20">
              <w:rPr>
                <w:rFonts w:ascii="標楷體" w:eastAsia="標楷體" w:hAnsi="標楷體" w:hint="eastAsia"/>
              </w:rPr>
              <w:t>]為</w:t>
            </w:r>
            <w:r w:rsidR="00EC662A">
              <w:rPr>
                <w:rFonts w:ascii="標楷體" w:eastAsia="標楷體" w:hAnsi="標楷體" w:hint="eastAsia"/>
              </w:rPr>
              <w:t>[</w:t>
            </w:r>
            <w:r w:rsidR="008E07BA">
              <w:rPr>
                <w:rFonts w:ascii="標楷體" w:eastAsia="標楷體" w:hAnsi="標楷體" w:hint="eastAsia"/>
              </w:rPr>
              <w:t>1</w:t>
            </w:r>
            <w:r w:rsidR="00EC662A" w:rsidRPr="009A5A20">
              <w:rPr>
                <w:rFonts w:ascii="標楷體" w:eastAsia="標楷體" w:hAnsi="標楷體" w:hint="eastAsia"/>
              </w:rPr>
              <w:t>.待處理</w:t>
            </w:r>
            <w:r w:rsidR="00EC662A">
              <w:rPr>
                <w:rFonts w:ascii="標楷體" w:eastAsia="標楷體" w:hAnsi="標楷體" w:hint="eastAsia"/>
              </w:rPr>
              <w:t>]</w:t>
            </w:r>
            <w:r w:rsidR="00A24887" w:rsidRPr="009A5A20">
              <w:rPr>
                <w:rFonts w:ascii="標楷體" w:eastAsia="標楷體" w:hAnsi="標楷體" w:hint="eastAsia"/>
              </w:rPr>
              <w:t>，</w:t>
            </w:r>
            <w:r w:rsidR="00037AFF">
              <w:rPr>
                <w:rFonts w:ascii="標楷體" w:eastAsia="標楷體" w:hAnsi="標楷體" w:hint="eastAsia"/>
              </w:rPr>
              <w:t>已入帳資料會產生會計帳務</w:t>
            </w:r>
            <w:r w:rsidR="00037AFF" w:rsidRPr="009A5A20">
              <w:rPr>
                <w:rFonts w:ascii="標楷體" w:eastAsia="標楷體" w:hAnsi="標楷體" w:hint="eastAsia"/>
              </w:rPr>
              <w:t>，</w:t>
            </w:r>
            <w:r w:rsidR="00A24887" w:rsidRPr="00A24887">
              <w:rPr>
                <w:rFonts w:ascii="標楷體" w:eastAsia="標楷體" w:hAnsi="標楷體" w:hint="eastAsia"/>
              </w:rPr>
              <w:t>最大</w:t>
            </w:r>
            <w:r w:rsidR="008E07BA">
              <w:rPr>
                <w:rFonts w:ascii="標楷體" w:eastAsia="標楷體" w:hAnsi="標楷體"/>
              </w:rPr>
              <w:br/>
            </w:r>
            <w:r w:rsidR="008E07BA">
              <w:rPr>
                <w:rFonts w:ascii="標楷體" w:eastAsia="標楷體" w:hAnsi="標楷體" w:hint="eastAsia"/>
              </w:rPr>
              <w:t xml:space="preserve">  </w:t>
            </w:r>
            <w:r w:rsidR="00A24887" w:rsidRPr="00A24887">
              <w:rPr>
                <w:rFonts w:ascii="標楷體" w:eastAsia="標楷體" w:hAnsi="標楷體" w:hint="eastAsia"/>
              </w:rPr>
              <w:t>債權</w:t>
            </w:r>
            <w:r w:rsidR="00A24887">
              <w:rPr>
                <w:rFonts w:ascii="標楷體" w:eastAsia="標楷體" w:hAnsi="標楷體" w:hint="eastAsia"/>
              </w:rPr>
              <w:t>會</w:t>
            </w:r>
            <w:r w:rsidR="00037AFF">
              <w:rPr>
                <w:rFonts w:ascii="標楷體" w:eastAsia="標楷體" w:hAnsi="標楷體" w:hint="eastAsia"/>
              </w:rPr>
              <w:t>一併</w:t>
            </w:r>
            <w:r w:rsidR="00A24887">
              <w:rPr>
                <w:rFonts w:ascii="標楷體" w:eastAsia="標楷體" w:hAnsi="標楷體" w:hint="eastAsia"/>
              </w:rPr>
              <w:t>寫</w:t>
            </w:r>
            <w:r w:rsidR="00A24887" w:rsidRPr="00A24887">
              <w:rPr>
                <w:rFonts w:ascii="標楷體" w:eastAsia="標楷體" w:hAnsi="標楷體" w:hint="eastAsia"/>
              </w:rPr>
              <w:t>撥付資料</w:t>
            </w:r>
            <w:r w:rsidR="00EC662A">
              <w:rPr>
                <w:rFonts w:ascii="標楷體" w:eastAsia="標楷體" w:hAnsi="標楷體"/>
              </w:rPr>
              <w:br/>
            </w:r>
            <w:r w:rsidR="00EC662A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會計分錄:</w:t>
            </w:r>
            <w:r w:rsidR="00D90783">
              <w:rPr>
                <w:rFonts w:hint="eastAsia"/>
              </w:rPr>
              <w:t xml:space="preserve"> </w:t>
            </w:r>
          </w:p>
          <w:p w14:paraId="3169B693" w14:textId="7A1FD245" w:rsidR="00D90783" w:rsidRPr="00D90783" w:rsidRDefault="002A5CCF" w:rsidP="00D907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90783" w:rsidRPr="00D90783">
              <w:rPr>
                <w:rFonts w:ascii="標楷體" w:eastAsia="標楷體" w:hAnsi="標楷體" w:hint="eastAsia"/>
              </w:rPr>
              <w:t>借：債協暫收款科目(新壽攤分金額 + 退還金額)</w:t>
            </w:r>
          </w:p>
          <w:p w14:paraId="3F8DED09" w14:textId="5AE9CE49" w:rsidR="00D90783" w:rsidRPr="00D90783" w:rsidRDefault="002A5CCF" w:rsidP="00D907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90783" w:rsidRPr="00D90783">
              <w:rPr>
                <w:rFonts w:ascii="標楷體" w:eastAsia="標楷體" w:hAnsi="標楷體" w:hint="eastAsia"/>
              </w:rPr>
              <w:t>貸：債協退還款科目(新壽攤分金額)</w:t>
            </w:r>
          </w:p>
          <w:p w14:paraId="31197A18" w14:textId="77777777" w:rsidR="009C1EA7" w:rsidRDefault="002A5CCF" w:rsidP="00D907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D90783" w:rsidRPr="00D90783">
              <w:rPr>
                <w:rFonts w:ascii="標楷體" w:eastAsia="標楷體" w:hAnsi="標楷體" w:hint="eastAsia"/>
              </w:rPr>
              <w:t>貸：債協退還款科目(退還金額)</w:t>
            </w:r>
          </w:p>
          <w:p w14:paraId="44E93C31" w14:textId="7215FE45" w:rsidR="00912512" w:rsidRPr="00912512" w:rsidRDefault="00912512" w:rsidP="00912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12512">
              <w:rPr>
                <w:rFonts w:ascii="標楷體" w:eastAsia="標楷體" w:hAnsi="標楷體" w:hint="eastAsia"/>
              </w:rPr>
              <w:t>JCIC報送</w:t>
            </w:r>
            <w:r>
              <w:rPr>
                <w:rFonts w:ascii="標楷體" w:eastAsia="標楷體" w:hAnsi="標楷體" w:hint="eastAsia"/>
              </w:rPr>
              <w:t>:</w:t>
            </w:r>
            <w:r w:rsidRPr="00912512">
              <w:rPr>
                <w:rFonts w:ascii="標楷體" w:eastAsia="標楷體" w:hAnsi="標楷體" w:hint="eastAsia"/>
              </w:rPr>
              <w:t>無JCIC報送日期才可訂正.</w:t>
            </w:r>
          </w:p>
          <w:p w14:paraId="42B6EEE1" w14:textId="7D6C0234" w:rsidR="00912512" w:rsidRPr="00912512" w:rsidRDefault="00912512" w:rsidP="00912512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債協</w:t>
            </w:r>
            <w:r w:rsidR="0077096D">
              <w:rPr>
                <w:rFonts w:ascii="標楷體" w:eastAsia="標楷體" w:hAnsi="標楷體" w:hint="eastAsia"/>
              </w:rPr>
              <w:t>:</w:t>
            </w:r>
            <w:r w:rsidRPr="00912512">
              <w:rPr>
                <w:rFonts w:ascii="標楷體" w:eastAsia="標楷體" w:hAnsi="標楷體" w:hint="eastAsia"/>
              </w:rPr>
              <w:t>JCICZ050 債務人繳款資料-&gt;結案-&gt;</w:t>
            </w:r>
            <w:r w:rsidR="007152AB">
              <w:rPr>
                <w:rFonts w:ascii="標楷體" w:eastAsia="標楷體" w:hAnsi="標楷體"/>
              </w:rPr>
              <w:br/>
            </w:r>
            <w:r w:rsidR="007152AB">
              <w:rPr>
                <w:rFonts w:ascii="標楷體" w:eastAsia="標楷體" w:hAnsi="標楷體" w:hint="eastAsia"/>
              </w:rPr>
              <w:t xml:space="preserve"> </w:t>
            </w:r>
            <w:r w:rsidRPr="00912512">
              <w:rPr>
                <w:rFonts w:ascii="標楷體" w:eastAsia="標楷體" w:hAnsi="標楷體" w:hint="eastAsia"/>
              </w:rPr>
              <w:t>報送 JCICZ046</w:t>
            </w:r>
            <w:r w:rsidR="001C7F75" w:rsidRPr="001C7F75">
              <w:rPr>
                <w:rFonts w:ascii="標楷體" w:eastAsia="標楷體" w:hAnsi="標楷體" w:hint="eastAsia"/>
              </w:rPr>
              <w:t>結案通知資料</w:t>
            </w:r>
          </w:p>
          <w:p w14:paraId="7EF707B9" w14:textId="5C7884F1" w:rsidR="00912512" w:rsidRPr="00912512" w:rsidRDefault="00912512" w:rsidP="00912512">
            <w:pPr>
              <w:ind w:firstLineChars="100" w:firstLine="240"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調解</w:t>
            </w:r>
            <w:r w:rsidR="0077096D">
              <w:rPr>
                <w:rFonts w:ascii="標楷體" w:eastAsia="標楷體" w:hAnsi="標楷體" w:hint="eastAsia"/>
              </w:rPr>
              <w:t>:</w:t>
            </w:r>
            <w:r w:rsidRPr="00912512">
              <w:rPr>
                <w:rFonts w:ascii="標楷體" w:eastAsia="標楷體" w:hAnsi="標楷體" w:hint="eastAsia"/>
              </w:rPr>
              <w:t>JCICZ450 前置調解債務人繳款資料</w:t>
            </w:r>
            <w:r w:rsidR="00697482" w:rsidRPr="00912512">
              <w:rPr>
                <w:rFonts w:ascii="標楷體" w:eastAsia="標楷體" w:hAnsi="標楷體" w:hint="eastAsia"/>
              </w:rPr>
              <w:t>-&gt;結案-&gt;</w:t>
            </w:r>
            <w:r w:rsidR="00697482">
              <w:rPr>
                <w:rFonts w:ascii="標楷體" w:eastAsia="標楷體" w:hAnsi="標楷體"/>
              </w:rPr>
              <w:br/>
            </w:r>
            <w:r w:rsidR="00697482">
              <w:rPr>
                <w:rFonts w:ascii="標楷體" w:eastAsia="標楷體" w:hAnsi="標楷體" w:hint="eastAsia"/>
              </w:rPr>
              <w:t xml:space="preserve">       </w:t>
            </w:r>
            <w:r w:rsidR="00697482" w:rsidRPr="00912512">
              <w:rPr>
                <w:rFonts w:ascii="標楷體" w:eastAsia="標楷體" w:hAnsi="標楷體" w:hint="eastAsia"/>
              </w:rPr>
              <w:t>報送JCICZ</w:t>
            </w:r>
            <w:r w:rsidR="00697482" w:rsidRPr="00697482">
              <w:rPr>
                <w:rFonts w:ascii="標楷體" w:eastAsia="標楷體" w:hAnsi="標楷體" w:hint="eastAsia"/>
              </w:rPr>
              <w:t>446前置調解結案通知資料</w:t>
            </w:r>
          </w:p>
          <w:p w14:paraId="3A6569A6" w14:textId="1B307B1B" w:rsidR="00912512" w:rsidRDefault="00912512" w:rsidP="00912512">
            <w:pPr>
              <w:ind w:firstLineChars="100" w:firstLine="240"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更生</w:t>
            </w:r>
            <w:r w:rsidR="0077096D">
              <w:rPr>
                <w:rFonts w:ascii="標楷體" w:eastAsia="標楷體" w:hAnsi="標楷體" w:hint="eastAsia"/>
              </w:rPr>
              <w:t>:</w:t>
            </w:r>
            <w:r w:rsidRPr="00912512">
              <w:rPr>
                <w:rFonts w:ascii="標楷體" w:eastAsia="標楷體" w:hAnsi="標楷體" w:hint="eastAsia"/>
              </w:rPr>
              <w:t>JCICZ</w:t>
            </w:r>
            <w:r w:rsidR="00DF474B">
              <w:rPr>
                <w:rFonts w:ascii="標楷體" w:eastAsia="標楷體" w:hAnsi="標楷體" w:hint="eastAsia"/>
              </w:rPr>
              <w:t>573</w:t>
            </w:r>
            <w:r w:rsidRPr="00912512">
              <w:rPr>
                <w:rFonts w:ascii="標楷體" w:eastAsia="標楷體" w:hAnsi="標楷體" w:hint="eastAsia"/>
              </w:rPr>
              <w:t xml:space="preserve"> 更生債務人繳款資料</w:t>
            </w:r>
          </w:p>
          <w:p w14:paraId="21B2EAD3" w14:textId="7CE14C9A" w:rsidR="00912512" w:rsidRPr="009A5A20" w:rsidRDefault="00912512" w:rsidP="00912512">
            <w:pPr>
              <w:ind w:firstLineChars="100" w:firstLine="240"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清算</w:t>
            </w:r>
            <w:r w:rsidR="0077096D"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</w:rPr>
              <w:t>無</w:t>
            </w:r>
          </w:p>
        </w:tc>
      </w:tr>
      <w:tr w:rsidR="00D570C8" w:rsidRPr="009A5A20" w14:paraId="1CAF016D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BDE331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C19CF4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5BC5BB06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D682B3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60C72C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3B658820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A4CAE4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087462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4458E1D4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241A21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0B2A0C" w14:textId="6CB52AF5" w:rsidR="00D570C8" w:rsidRPr="009A5A20" w:rsidRDefault="00467892" w:rsidP="006612D1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Pr="00F22A8C">
              <w:rPr>
                <w:rFonts w:ascii="標楷體" w:eastAsia="標楷體" w:hAnsi="標楷體" w:hint="eastAsia"/>
              </w:rPr>
              <w:t>修改時</w:t>
            </w:r>
            <w:r w:rsidRPr="00843938">
              <w:rPr>
                <w:rFonts w:ascii="標楷體" w:eastAsia="標楷體" w:hAnsi="標楷體" w:hint="eastAsia"/>
              </w:rPr>
              <w:t>,異動原因及內容會記錄於「資料變更紀錄檔</w:t>
            </w:r>
            <w:r w:rsidR="00B8345F">
              <w:rPr>
                <w:rFonts w:ascii="標楷體" w:eastAsia="標楷體" w:hAnsi="標楷體"/>
              </w:rPr>
              <w:br/>
            </w:r>
            <w:r w:rsidRPr="00843938">
              <w:rPr>
                <w:rFonts w:ascii="標楷體" w:eastAsia="標楷體" w:hAnsi="標楷體" w:hint="eastAsia"/>
              </w:rPr>
              <w:lastRenderedPageBreak/>
              <w:t>(</w:t>
            </w:r>
            <w:proofErr w:type="spellStart"/>
            <w:r w:rsidRPr="00843938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843938">
              <w:rPr>
                <w:rFonts w:ascii="標楷體" w:eastAsia="標楷體" w:hAnsi="標楷體" w:hint="eastAsia"/>
              </w:rPr>
              <w:t>)」,可至「L6932 資料變更交易查詢」查詢異動內容記錄</w:t>
            </w:r>
          </w:p>
        </w:tc>
      </w:tr>
      <w:tr w:rsidR="00D570C8" w:rsidRPr="009A5A20" w14:paraId="4F03FB5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DC6932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2BC5B36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6CEE2F8" w14:textId="005BEB05" w:rsidR="00D570C8" w:rsidRDefault="00D570C8" w:rsidP="00D570C8">
      <w:pPr>
        <w:rPr>
          <w:rFonts w:ascii="標楷體" w:eastAsia="標楷體" w:hAnsi="標楷體"/>
        </w:rPr>
      </w:pPr>
    </w:p>
    <w:p w14:paraId="05B317BA" w14:textId="77777777" w:rsidR="009C1EA7" w:rsidRPr="009A5A20" w:rsidRDefault="009C1EA7" w:rsidP="009C1EA7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C1EA7" w:rsidRPr="009A5A20" w14:paraId="0D507B68" w14:textId="77777777" w:rsidTr="006464F2">
        <w:tc>
          <w:tcPr>
            <w:tcW w:w="851" w:type="dxa"/>
            <w:shd w:val="clear" w:color="auto" w:fill="D9D9D9" w:themeFill="background1" w:themeFillShade="D9"/>
          </w:tcPr>
          <w:p w14:paraId="42A1FD68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B835985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90E1BE1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C1EA7" w:rsidRPr="009A5A20" w14:paraId="573BE1A0" w14:textId="77777777" w:rsidTr="006464F2">
        <w:tc>
          <w:tcPr>
            <w:tcW w:w="851" w:type="dxa"/>
          </w:tcPr>
          <w:p w14:paraId="639AF123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4A21B9EF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0AE6E716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9C1EA7" w:rsidRPr="009A5A20" w14:paraId="3071BD21" w14:textId="77777777" w:rsidTr="006464F2">
        <w:tc>
          <w:tcPr>
            <w:tcW w:w="851" w:type="dxa"/>
          </w:tcPr>
          <w:p w14:paraId="2F4B9E87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30D6E00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  <w:color w:val="000000"/>
              </w:rPr>
              <w:t>NegFinShare</w:t>
            </w:r>
            <w:proofErr w:type="spellEnd"/>
          </w:p>
        </w:tc>
        <w:tc>
          <w:tcPr>
            <w:tcW w:w="3828" w:type="dxa"/>
          </w:tcPr>
          <w:p w14:paraId="35419805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</w:p>
        </w:tc>
      </w:tr>
      <w:tr w:rsidR="009C1EA7" w:rsidRPr="009A5A20" w14:paraId="1DF8BC00" w14:textId="77777777" w:rsidTr="006464F2">
        <w:tc>
          <w:tcPr>
            <w:tcW w:w="851" w:type="dxa"/>
          </w:tcPr>
          <w:p w14:paraId="16716625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1768540A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186CB8C2" w14:textId="77777777" w:rsidR="009C1EA7" w:rsidRPr="009A5A20" w:rsidRDefault="009C1EA7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9C1EA7" w:rsidRPr="009A5A20" w14:paraId="1A4BC9DF" w14:textId="77777777" w:rsidTr="006464F2">
        <w:tc>
          <w:tcPr>
            <w:tcW w:w="851" w:type="dxa"/>
          </w:tcPr>
          <w:p w14:paraId="6A511773" w14:textId="594F7759" w:rsidR="009C1EA7" w:rsidRPr="009A5A20" w:rsidRDefault="00D032F7" w:rsidP="006464F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43FD939C" w14:textId="50C76F8C" w:rsidR="009C1EA7" w:rsidRPr="009A5A20" w:rsidRDefault="005121A4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5121A4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</w:p>
        </w:tc>
        <w:tc>
          <w:tcPr>
            <w:tcW w:w="3828" w:type="dxa"/>
          </w:tcPr>
          <w:p w14:paraId="721492AC" w14:textId="0047B324" w:rsidR="009C1EA7" w:rsidRPr="009A5A20" w:rsidRDefault="005121A4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5121A4">
              <w:rPr>
                <w:rFonts w:ascii="標楷體" w:eastAsia="標楷體" w:hAnsi="標楷體" w:hint="eastAsia"/>
                <w:color w:val="000000"/>
              </w:rPr>
              <w:t>會計帳務明細檔</w:t>
            </w:r>
          </w:p>
        </w:tc>
      </w:tr>
      <w:tr w:rsidR="00D032F7" w:rsidRPr="009A5A20" w14:paraId="03B32272" w14:textId="77777777" w:rsidTr="006464F2">
        <w:tc>
          <w:tcPr>
            <w:tcW w:w="851" w:type="dxa"/>
          </w:tcPr>
          <w:p w14:paraId="79CDCBFA" w14:textId="6976D189" w:rsidR="00D032F7" w:rsidRPr="009A5A20" w:rsidRDefault="00D032F7" w:rsidP="00D032F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67172D2E" w14:textId="06832AFB" w:rsidR="00D032F7" w:rsidRPr="005121A4" w:rsidRDefault="00D032F7" w:rsidP="00D032F7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7F2D30B9" w14:textId="711481DF" w:rsidR="00D032F7" w:rsidRPr="005121A4" w:rsidRDefault="00D032F7" w:rsidP="00D032F7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BF6B8B" w:rsidRPr="009A5A20" w14:paraId="001865CC" w14:textId="77777777" w:rsidTr="006464F2">
        <w:tc>
          <w:tcPr>
            <w:tcW w:w="851" w:type="dxa"/>
          </w:tcPr>
          <w:p w14:paraId="3ED013BC" w14:textId="2CBFCEFE" w:rsidR="00BF6B8B" w:rsidRDefault="00BF6B8B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4F91F1A2" w14:textId="22F641E8" w:rsidR="00BF6B8B" w:rsidRPr="007944C2" w:rsidRDefault="00BF6B8B" w:rsidP="00BF6B8B">
            <w:pPr>
              <w:widowControl/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  <w:proofErr w:type="spellEnd"/>
          </w:p>
        </w:tc>
        <w:tc>
          <w:tcPr>
            <w:tcW w:w="3828" w:type="dxa"/>
          </w:tcPr>
          <w:p w14:paraId="2CEFA1A1" w14:textId="5C4B1CB3" w:rsidR="00BF6B8B" w:rsidRPr="002D7822" w:rsidRDefault="00BF6B8B" w:rsidP="00BF6B8B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77096D" w:rsidRPr="009A5A20" w14:paraId="40286B1A" w14:textId="77777777" w:rsidTr="006464F2">
        <w:tc>
          <w:tcPr>
            <w:tcW w:w="851" w:type="dxa"/>
          </w:tcPr>
          <w:p w14:paraId="26EA6A0F" w14:textId="1FCBBEA9" w:rsidR="0077096D" w:rsidRDefault="00E57E65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</w:tcPr>
          <w:p w14:paraId="09F39BE4" w14:textId="59C22633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JCICZ050</w:t>
            </w:r>
          </w:p>
        </w:tc>
        <w:tc>
          <w:tcPr>
            <w:tcW w:w="3828" w:type="dxa"/>
          </w:tcPr>
          <w:p w14:paraId="61B03685" w14:textId="7E28E8BC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77096D">
              <w:rPr>
                <w:rFonts w:ascii="標楷體" w:eastAsia="標楷體" w:hAnsi="標楷體" w:hint="eastAsia"/>
              </w:rPr>
              <w:t>債務人繳款資料檔案</w:t>
            </w:r>
          </w:p>
        </w:tc>
      </w:tr>
      <w:tr w:rsidR="0077096D" w:rsidRPr="009A5A20" w14:paraId="1EB74A43" w14:textId="77777777" w:rsidTr="006464F2">
        <w:tc>
          <w:tcPr>
            <w:tcW w:w="851" w:type="dxa"/>
          </w:tcPr>
          <w:p w14:paraId="6EF91F5B" w14:textId="05E3470D" w:rsidR="0077096D" w:rsidRDefault="00E57E65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</w:tcPr>
          <w:p w14:paraId="6634EBCE" w14:textId="378FF0D4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JCICZ046</w:t>
            </w:r>
          </w:p>
        </w:tc>
        <w:tc>
          <w:tcPr>
            <w:tcW w:w="3828" w:type="dxa"/>
          </w:tcPr>
          <w:p w14:paraId="17472085" w14:textId="2C850482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77096D">
              <w:rPr>
                <w:rFonts w:ascii="標楷體" w:eastAsia="標楷體" w:hAnsi="標楷體" w:hint="eastAsia"/>
              </w:rPr>
              <w:t>結案通知資料檔案格式</w:t>
            </w:r>
          </w:p>
        </w:tc>
      </w:tr>
      <w:tr w:rsidR="0077096D" w:rsidRPr="009A5A20" w14:paraId="55B4700E" w14:textId="77777777" w:rsidTr="006464F2">
        <w:tc>
          <w:tcPr>
            <w:tcW w:w="851" w:type="dxa"/>
          </w:tcPr>
          <w:p w14:paraId="3050F014" w14:textId="53E082C0" w:rsidR="0077096D" w:rsidRDefault="00E57E65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</w:tcPr>
          <w:p w14:paraId="2C1703A3" w14:textId="1A15CA8D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JCICZ450</w:t>
            </w:r>
          </w:p>
        </w:tc>
        <w:tc>
          <w:tcPr>
            <w:tcW w:w="3828" w:type="dxa"/>
          </w:tcPr>
          <w:p w14:paraId="09F34BED" w14:textId="5E32AD30" w:rsidR="0077096D" w:rsidRDefault="00DF474B" w:rsidP="00BF6B8B">
            <w:pPr>
              <w:widowControl/>
              <w:rPr>
                <w:rFonts w:ascii="標楷體" w:eastAsia="標楷體" w:hAnsi="標楷體"/>
              </w:rPr>
            </w:pPr>
            <w:r w:rsidRPr="0077096D">
              <w:rPr>
                <w:rFonts w:ascii="標楷體" w:eastAsia="標楷體" w:hAnsi="標楷體" w:hint="eastAsia"/>
              </w:rPr>
              <w:t>前置調解債務人繳款資料</w:t>
            </w:r>
          </w:p>
        </w:tc>
      </w:tr>
      <w:tr w:rsidR="0077096D" w:rsidRPr="009A5A20" w14:paraId="1059CB08" w14:textId="77777777" w:rsidTr="006464F2">
        <w:tc>
          <w:tcPr>
            <w:tcW w:w="851" w:type="dxa"/>
          </w:tcPr>
          <w:p w14:paraId="00F4C1B9" w14:textId="10DF3C7D" w:rsidR="0077096D" w:rsidRDefault="00E57E65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3118" w:type="dxa"/>
          </w:tcPr>
          <w:p w14:paraId="48B879B9" w14:textId="54AA0561" w:rsidR="0077096D" w:rsidRDefault="0077096D" w:rsidP="00BF6B8B">
            <w:pPr>
              <w:widowControl/>
              <w:rPr>
                <w:rFonts w:ascii="標楷體" w:eastAsia="標楷體" w:hAnsi="標楷體"/>
              </w:rPr>
            </w:pPr>
            <w:r w:rsidRPr="00912512">
              <w:rPr>
                <w:rFonts w:ascii="標楷體" w:eastAsia="標楷體" w:hAnsi="標楷體" w:hint="eastAsia"/>
              </w:rPr>
              <w:t>JCICZ</w:t>
            </w:r>
            <w:r w:rsidR="00DF474B">
              <w:rPr>
                <w:rFonts w:ascii="標楷體" w:eastAsia="標楷體" w:hAnsi="標楷體" w:hint="eastAsia"/>
              </w:rPr>
              <w:t>573</w:t>
            </w:r>
          </w:p>
        </w:tc>
        <w:tc>
          <w:tcPr>
            <w:tcW w:w="3828" w:type="dxa"/>
          </w:tcPr>
          <w:p w14:paraId="68228BCB" w14:textId="6560CC5B" w:rsidR="0077096D" w:rsidRDefault="00DF474B" w:rsidP="00BF6B8B">
            <w:pPr>
              <w:widowControl/>
              <w:rPr>
                <w:rFonts w:ascii="標楷體" w:eastAsia="標楷體" w:hAnsi="標楷體"/>
              </w:rPr>
            </w:pPr>
            <w:r w:rsidRPr="00DF474B">
              <w:rPr>
                <w:rFonts w:ascii="標楷體" w:eastAsia="標楷體" w:hAnsi="標楷體" w:hint="eastAsia"/>
              </w:rPr>
              <w:t>更生債務人繳款資料</w:t>
            </w:r>
          </w:p>
        </w:tc>
      </w:tr>
      <w:tr w:rsidR="004A5E20" w:rsidRPr="009A5A20" w14:paraId="600E35C9" w14:textId="77777777" w:rsidTr="006464F2">
        <w:tc>
          <w:tcPr>
            <w:tcW w:w="851" w:type="dxa"/>
          </w:tcPr>
          <w:p w14:paraId="70A8CE6A" w14:textId="0338D1A9" w:rsidR="004A5E20" w:rsidRDefault="004A5E20" w:rsidP="00BF6B8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</w:tcPr>
          <w:p w14:paraId="1703A2AF" w14:textId="66E7BD7A" w:rsidR="004A5E20" w:rsidRPr="00912512" w:rsidRDefault="004A5E20" w:rsidP="00BF6B8B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J</w:t>
            </w:r>
            <w:r>
              <w:rPr>
                <w:rFonts w:ascii="標楷體" w:eastAsia="標楷體" w:hAnsi="標楷體"/>
              </w:rPr>
              <w:t>CICZ446</w:t>
            </w:r>
          </w:p>
        </w:tc>
        <w:tc>
          <w:tcPr>
            <w:tcW w:w="3828" w:type="dxa"/>
          </w:tcPr>
          <w:p w14:paraId="0184D5E4" w14:textId="60D988FE" w:rsidR="004A5E20" w:rsidRPr="00DF474B" w:rsidRDefault="004A5E20" w:rsidP="00BF6B8B">
            <w:pPr>
              <w:widowControl/>
              <w:rPr>
                <w:rFonts w:ascii="標楷體" w:eastAsia="標楷體" w:hAnsi="標楷體"/>
              </w:rPr>
            </w:pPr>
            <w:r w:rsidRPr="00697482">
              <w:rPr>
                <w:rFonts w:ascii="標楷體" w:eastAsia="標楷體" w:hAnsi="標楷體" w:hint="eastAsia"/>
              </w:rPr>
              <w:t>前置調解結案通知資料</w:t>
            </w:r>
          </w:p>
        </w:tc>
      </w:tr>
    </w:tbl>
    <w:p w14:paraId="7EACF8E9" w14:textId="77777777" w:rsidR="009C1EA7" w:rsidRPr="009A5A20" w:rsidRDefault="009C1EA7" w:rsidP="00D570C8">
      <w:pPr>
        <w:rPr>
          <w:rFonts w:ascii="標楷體" w:eastAsia="標楷體" w:hAnsi="標楷體"/>
        </w:rPr>
      </w:pPr>
    </w:p>
    <w:p w14:paraId="29E6292C" w14:textId="77777777" w:rsidR="00D570C8" w:rsidRPr="009A5A20" w:rsidRDefault="00D570C8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617B3E8B" w14:textId="6829F627" w:rsidR="00AB12A5" w:rsidRPr="009A5A20" w:rsidRDefault="00D570C8" w:rsidP="009C1EA7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E74B2B5" w14:textId="7806C5B2" w:rsidR="003256D0" w:rsidRDefault="0037198C" w:rsidP="003256D0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  <w:r w:rsidRPr="0037198C">
        <w:rPr>
          <w:rFonts w:ascii="標楷體" w:eastAsia="標楷體" w:hAnsi="標楷體"/>
          <w:noProof/>
          <w:sz w:val="26"/>
        </w:rPr>
        <w:lastRenderedPageBreak/>
        <w:drawing>
          <wp:inline distT="0" distB="0" distL="0" distR="0" wp14:anchorId="36DB47AF" wp14:editId="04DCF8B0">
            <wp:extent cx="6479540" cy="4986020"/>
            <wp:effectExtent l="0" t="0" r="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B221" w14:textId="5707EB7C" w:rsidR="003256D0" w:rsidRDefault="0037198C" w:rsidP="003256D0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  <w:r w:rsidRPr="0037198C">
        <w:rPr>
          <w:rFonts w:ascii="標楷體" w:eastAsia="標楷體" w:hAnsi="標楷體"/>
          <w:noProof/>
          <w:sz w:val="26"/>
        </w:rPr>
        <w:drawing>
          <wp:inline distT="0" distB="0" distL="0" distR="0" wp14:anchorId="65E1D274" wp14:editId="31B70B88">
            <wp:extent cx="6479540" cy="2583180"/>
            <wp:effectExtent l="0" t="0" r="0" b="762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1E84" w14:textId="77777777" w:rsidR="009C1EA7" w:rsidRDefault="009C1EA7" w:rsidP="009C1EA7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728F7103" w14:textId="77777777" w:rsidR="009C1EA7" w:rsidRPr="009A5A20" w:rsidRDefault="009C1EA7" w:rsidP="009C1EA7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C1EA7" w:rsidRPr="009A5A20" w14:paraId="4B91EC09" w14:textId="77777777" w:rsidTr="006464F2">
        <w:tc>
          <w:tcPr>
            <w:tcW w:w="848" w:type="dxa"/>
            <w:shd w:val="clear" w:color="auto" w:fill="D9D9D9" w:themeFill="background1" w:themeFillShade="D9"/>
          </w:tcPr>
          <w:p w14:paraId="03EF6FBD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39E4BA7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3AC8FCAA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C1EA7" w:rsidRPr="009A5A20" w14:paraId="18DF7E3D" w14:textId="77777777" w:rsidTr="006464F2">
        <w:tc>
          <w:tcPr>
            <w:tcW w:w="848" w:type="dxa"/>
          </w:tcPr>
          <w:p w14:paraId="3818ECC9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2F40BADB" w14:textId="77777777" w:rsidR="009C1EA7" w:rsidRPr="009A5A20" w:rsidRDefault="009C1EA7" w:rsidP="006464F2">
            <w:pPr>
              <w:rPr>
                <w:rFonts w:ascii="標楷體" w:eastAsia="標楷體" w:hAnsi="標楷體"/>
              </w:rPr>
            </w:pPr>
            <w:r w:rsidRPr="00827123"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5" w:type="dxa"/>
          </w:tcPr>
          <w:p w14:paraId="674E10DC" w14:textId="77777777" w:rsidR="009C1EA7" w:rsidRPr="00554A02" w:rsidRDefault="009C1EA7" w:rsidP="006464F2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0ADCFDAA" w14:textId="77777777" w:rsidR="00436D57" w:rsidRDefault="009C1EA7" w:rsidP="006464F2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436D57" w:rsidRPr="001B40E8">
              <w:rPr>
                <w:rFonts w:ascii="標楷體" w:eastAsia="標楷體" w:hAnsi="標楷體" w:hint="eastAsia"/>
              </w:rPr>
              <w:t>查詢</w:t>
            </w:r>
            <w:r w:rsidR="00436D57">
              <w:rPr>
                <w:rFonts w:ascii="標楷體" w:eastAsia="標楷體" w:hAnsi="標楷體" w:hint="eastAsia"/>
              </w:rPr>
              <w:t>[</w:t>
            </w:r>
            <w:r w:rsidR="00436D57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436D57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436D57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436D57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436D57" w:rsidRPr="009A5A20">
              <w:rPr>
                <w:rFonts w:ascii="標楷體" w:eastAsia="標楷體" w:hAnsi="標楷體" w:hint="eastAsia"/>
              </w:rPr>
              <w:t>)</w:t>
            </w:r>
            <w:r w:rsidR="00436D57">
              <w:rPr>
                <w:rFonts w:ascii="標楷體" w:eastAsia="標楷體" w:hAnsi="標楷體" w:hint="eastAsia"/>
              </w:rPr>
              <w:t>]</w:t>
            </w:r>
            <w:r w:rsidR="00436D57"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38E9B41E" w14:textId="723C357D" w:rsidR="009C1EA7" w:rsidRPr="00554A02" w:rsidRDefault="00436D57" w:rsidP="00436D57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  <w:r w:rsidR="00D032F7" w:rsidRPr="00554A02">
              <w:rPr>
                <w:rFonts w:ascii="標楷體" w:eastAsia="標楷體" w:hAnsi="標楷體"/>
              </w:rPr>
              <w:t xml:space="preserve"> </w:t>
            </w:r>
          </w:p>
          <w:p w14:paraId="78AFC7D3" w14:textId="77777777" w:rsidR="009C1EA7" w:rsidRPr="00554A02" w:rsidRDefault="009C1EA7" w:rsidP="006464F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A91DD32" w14:textId="23801460" w:rsidR="009C1EA7" w:rsidRPr="006A4CAF" w:rsidRDefault="009C1EA7" w:rsidP="006464F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="00D90783">
              <w:rPr>
                <w:rFonts w:ascii="標楷體" w:eastAsia="標楷體" w:hAnsi="標楷體" w:hint="eastAsia"/>
              </w:rPr>
              <w:t>[</w:t>
            </w:r>
            <w:r w:rsidR="00D90783" w:rsidRPr="005121A4">
              <w:rPr>
                <w:rFonts w:ascii="標楷體" w:eastAsia="標楷體" w:hAnsi="標楷體" w:hint="eastAsia"/>
                <w:color w:val="000000"/>
              </w:rPr>
              <w:t>會計帳務明細檔</w:t>
            </w:r>
            <w:r w:rsidR="00D90783">
              <w:rPr>
                <w:rFonts w:ascii="標楷體" w:eastAsia="標楷體" w:hAnsi="標楷體"/>
              </w:rPr>
              <w:t>(</w:t>
            </w:r>
            <w:proofErr w:type="spellStart"/>
            <w:r w:rsidR="00D90783" w:rsidRPr="005121A4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  <w:r w:rsidR="00D90783">
              <w:rPr>
                <w:rFonts w:ascii="標楷體" w:eastAsia="標楷體" w:hAnsi="標楷體"/>
              </w:rPr>
              <w:t>)</w:t>
            </w:r>
            <w:r w:rsidR="00D90783">
              <w:rPr>
                <w:rFonts w:ascii="標楷體" w:eastAsia="標楷體" w:hAnsi="標楷體" w:hint="eastAsia"/>
              </w:rPr>
              <w:t>]及[</w:t>
            </w:r>
            <w:r w:rsidR="00D90783" w:rsidRPr="009A5A20">
              <w:rPr>
                <w:rFonts w:ascii="標楷體" w:eastAsia="標楷體" w:hAnsi="標楷體" w:hint="eastAsia"/>
              </w:rPr>
              <w:t>債權主檔</w:t>
            </w:r>
            <w:r w:rsidR="00D90783">
              <w:rPr>
                <w:rFonts w:ascii="標楷體" w:eastAsia="標楷體" w:hAnsi="標楷體" w:hint="eastAsia"/>
              </w:rPr>
              <w:t>(</w:t>
            </w:r>
            <w:proofErr w:type="spellStart"/>
            <w:r w:rsidR="00D90783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90783"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  <w:r w:rsidR="00D90783">
              <w:rPr>
                <w:rFonts w:ascii="標楷體" w:eastAsia="標楷體" w:hAnsi="標楷體" w:hint="eastAsia"/>
              </w:rPr>
              <w:t>)]及[</w:t>
            </w:r>
            <w:r w:rsidR="00D90783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D90783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D90783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90783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D90783">
              <w:rPr>
                <w:rFonts w:ascii="標楷體" w:eastAsia="標楷體" w:hAnsi="標楷體" w:hint="eastAsia"/>
                <w:color w:val="000000"/>
              </w:rPr>
              <w:t>)</w:t>
            </w:r>
            <w:r w:rsidR="00D9078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9C1EA7" w:rsidRPr="009A5A20" w14:paraId="1DC7CC4D" w14:textId="77777777" w:rsidTr="006464F2">
        <w:tc>
          <w:tcPr>
            <w:tcW w:w="848" w:type="dxa"/>
          </w:tcPr>
          <w:p w14:paraId="50FAB10B" w14:textId="77777777" w:rsidR="009C1EA7" w:rsidRPr="009A5A20" w:rsidRDefault="009C1EA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3C66C664" w14:textId="77777777" w:rsidR="009C1EA7" w:rsidRPr="009A5A20" w:rsidRDefault="009C1EA7" w:rsidP="006464F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4DD5CA89" w14:textId="77777777" w:rsidR="009C1EA7" w:rsidRPr="009A5A20" w:rsidRDefault="009C1EA7" w:rsidP="006464F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58897B00" w14:textId="44F09F26" w:rsidR="009C1EA7" w:rsidRDefault="009C1EA7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5E163BFC" w14:textId="47A06216" w:rsidR="009C1EA7" w:rsidRPr="00D90783" w:rsidRDefault="00D90783" w:rsidP="00D90783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D90783" w:rsidRPr="009A5A20" w14:paraId="2B353866" w14:textId="77777777" w:rsidTr="00E75E7B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B433707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CA2F53D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72A6FC00" w14:textId="77777777" w:rsidR="00D90783" w:rsidRPr="009A5A20" w:rsidRDefault="00D90783" w:rsidP="00E75E7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0B1E79D9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90783" w:rsidRPr="009A5A20" w14:paraId="19B3929E" w14:textId="77777777" w:rsidTr="00E75E7B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33C16E3B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1EAEAAB9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2DD83427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5A5597CE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20AD994C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3EDEBBD2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1D83E82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5FE2C52F" w14:textId="77777777" w:rsidR="00D90783" w:rsidRPr="009A5A20" w:rsidRDefault="00D90783" w:rsidP="00E75E7B">
            <w:pPr>
              <w:rPr>
                <w:rFonts w:ascii="標楷體" w:eastAsia="標楷體" w:hAnsi="標楷體"/>
              </w:rPr>
            </w:pPr>
          </w:p>
        </w:tc>
      </w:tr>
      <w:tr w:rsidR="002A5CCF" w:rsidRPr="009A5A20" w14:paraId="408E55F3" w14:textId="77777777" w:rsidTr="00CF50E0">
        <w:trPr>
          <w:trHeight w:val="244"/>
          <w:jc w:val="center"/>
        </w:trPr>
        <w:tc>
          <w:tcPr>
            <w:tcW w:w="456" w:type="dxa"/>
          </w:tcPr>
          <w:p w14:paraId="190C6927" w14:textId="441ABFBD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4E87888D" w14:textId="754F89F9" w:rsidR="002A5CCF" w:rsidRPr="003256D0" w:rsidRDefault="002A5CCF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</w:rPr>
              <w:t>債務協商案件主檔資料</w:t>
            </w:r>
          </w:p>
        </w:tc>
      </w:tr>
      <w:tr w:rsidR="002A5CCF" w:rsidRPr="009A5A20" w14:paraId="3857F994" w14:textId="77777777" w:rsidTr="00E75E7B">
        <w:trPr>
          <w:trHeight w:val="244"/>
          <w:jc w:val="center"/>
        </w:trPr>
        <w:tc>
          <w:tcPr>
            <w:tcW w:w="456" w:type="dxa"/>
          </w:tcPr>
          <w:p w14:paraId="3725EAEA" w14:textId="0E72F0E4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44B1EECC" w14:textId="299231E1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身分證字號</w:t>
            </w:r>
          </w:p>
        </w:tc>
        <w:tc>
          <w:tcPr>
            <w:tcW w:w="780" w:type="dxa"/>
          </w:tcPr>
          <w:p w14:paraId="7922CF23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717969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74B892F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DABA52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2ACB5B" w14:textId="5770A271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8B107DC" w14:textId="6362DCA3" w:rsidR="00642BEC" w:rsidRDefault="00642BEC" w:rsidP="00E75E7B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DC84DA7" w14:textId="79DC11B3" w:rsidR="002A5CCF" w:rsidRPr="009A5A20" w:rsidRDefault="00642BEC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CustMain.CustId</w:t>
            </w:r>
          </w:p>
        </w:tc>
      </w:tr>
      <w:tr w:rsidR="002A5CCF" w:rsidRPr="009A5A20" w14:paraId="08934CAE" w14:textId="77777777" w:rsidTr="00E75E7B">
        <w:trPr>
          <w:trHeight w:val="244"/>
          <w:jc w:val="center"/>
        </w:trPr>
        <w:tc>
          <w:tcPr>
            <w:tcW w:w="456" w:type="dxa"/>
          </w:tcPr>
          <w:p w14:paraId="2398FC85" w14:textId="16E83F31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3F1C3117" w14:textId="46417B50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案件序號</w:t>
            </w:r>
          </w:p>
        </w:tc>
        <w:tc>
          <w:tcPr>
            <w:tcW w:w="780" w:type="dxa"/>
          </w:tcPr>
          <w:p w14:paraId="379410BA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6529373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8EF817C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4762AA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A0EDD3" w14:textId="56C91DD3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97FAECD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0D077DD" w14:textId="69F1C71F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NegMain.CaseSeq</w:t>
            </w:r>
          </w:p>
        </w:tc>
      </w:tr>
      <w:tr w:rsidR="002A5CCF" w:rsidRPr="009A5A20" w14:paraId="63064881" w14:textId="77777777" w:rsidTr="00E75E7B">
        <w:trPr>
          <w:trHeight w:val="244"/>
          <w:jc w:val="center"/>
        </w:trPr>
        <w:tc>
          <w:tcPr>
            <w:tcW w:w="456" w:type="dxa"/>
          </w:tcPr>
          <w:p w14:paraId="3B6B9F05" w14:textId="2FCC68F8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2AC05E15" w14:textId="456FC8B5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戶號</w:t>
            </w:r>
          </w:p>
        </w:tc>
        <w:tc>
          <w:tcPr>
            <w:tcW w:w="780" w:type="dxa"/>
          </w:tcPr>
          <w:p w14:paraId="30E6083F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3D730B5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1743EBB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787DE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4413E9" w14:textId="00F726BB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B2AF5EC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9BC9754" w14:textId="0A2D1529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CustMain.CustNo</w:t>
            </w:r>
          </w:p>
        </w:tc>
      </w:tr>
      <w:tr w:rsidR="002A5CCF" w:rsidRPr="009A5A20" w14:paraId="41BA95FF" w14:textId="77777777" w:rsidTr="00E75E7B">
        <w:trPr>
          <w:trHeight w:val="244"/>
          <w:jc w:val="center"/>
        </w:trPr>
        <w:tc>
          <w:tcPr>
            <w:tcW w:w="456" w:type="dxa"/>
          </w:tcPr>
          <w:p w14:paraId="62DBCDF6" w14:textId="294840A3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2579530D" w14:textId="3E319164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戶名</w:t>
            </w:r>
          </w:p>
        </w:tc>
        <w:tc>
          <w:tcPr>
            <w:tcW w:w="780" w:type="dxa"/>
          </w:tcPr>
          <w:p w14:paraId="3A73D6CA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903DEA6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48142EB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F12F8E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8BA0991" w14:textId="34D57085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3FEF41B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40DD53F" w14:textId="7476346B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CustMain.CustName</w:t>
            </w:r>
          </w:p>
        </w:tc>
      </w:tr>
      <w:tr w:rsidR="002A5CCF" w:rsidRPr="009A5A20" w14:paraId="7FB9B730" w14:textId="77777777" w:rsidTr="00E75E7B">
        <w:trPr>
          <w:trHeight w:val="244"/>
          <w:jc w:val="center"/>
        </w:trPr>
        <w:tc>
          <w:tcPr>
            <w:tcW w:w="456" w:type="dxa"/>
          </w:tcPr>
          <w:p w14:paraId="356935C7" w14:textId="7F32773A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2040D8AE" w14:textId="2C8007B4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債權戶況</w:t>
            </w:r>
          </w:p>
        </w:tc>
        <w:tc>
          <w:tcPr>
            <w:tcW w:w="780" w:type="dxa"/>
          </w:tcPr>
          <w:p w14:paraId="72C54654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27EA6C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758E5E9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78E9B8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AB1C07" w14:textId="0438E1D1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A482662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C5EE667" w14:textId="66F6397F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NegMain.Status</w:t>
            </w:r>
          </w:p>
        </w:tc>
      </w:tr>
      <w:tr w:rsidR="002A5CCF" w:rsidRPr="009A5A20" w14:paraId="3E27259A" w14:textId="77777777" w:rsidTr="00E75E7B">
        <w:trPr>
          <w:trHeight w:val="244"/>
          <w:jc w:val="center"/>
        </w:trPr>
        <w:tc>
          <w:tcPr>
            <w:tcW w:w="456" w:type="dxa"/>
          </w:tcPr>
          <w:p w14:paraId="0E40CD52" w14:textId="36F2066B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67117B82" w14:textId="6240DA14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債權戶別</w:t>
            </w:r>
          </w:p>
        </w:tc>
        <w:tc>
          <w:tcPr>
            <w:tcW w:w="780" w:type="dxa"/>
          </w:tcPr>
          <w:p w14:paraId="24BC1753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ED7909C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ED39920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A61C0B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8EAD69" w14:textId="34527C38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7C61B04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59F5FB3" w14:textId="7F99A10F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NegMain.CustLoanKind</w:t>
            </w:r>
          </w:p>
        </w:tc>
      </w:tr>
      <w:tr w:rsidR="002A5CCF" w:rsidRPr="009A5A20" w14:paraId="7CD059C0" w14:textId="77777777" w:rsidTr="00E75E7B">
        <w:trPr>
          <w:trHeight w:val="244"/>
          <w:jc w:val="center"/>
        </w:trPr>
        <w:tc>
          <w:tcPr>
            <w:tcW w:w="456" w:type="dxa"/>
          </w:tcPr>
          <w:p w14:paraId="6D738F0C" w14:textId="7BD2B5C5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36" w:type="dxa"/>
          </w:tcPr>
          <w:p w14:paraId="0543B740" w14:textId="7140C156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協商申請日</w:t>
            </w:r>
          </w:p>
        </w:tc>
        <w:tc>
          <w:tcPr>
            <w:tcW w:w="780" w:type="dxa"/>
          </w:tcPr>
          <w:p w14:paraId="11D9B758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85B5B12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3C1B2E9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8F9414E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D4B0AB3" w14:textId="6517A16A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2515D32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2E66C2A" w14:textId="7224367D" w:rsidR="002A5CCF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NegMain.ApplDate</w:t>
            </w:r>
          </w:p>
        </w:tc>
      </w:tr>
      <w:tr w:rsidR="006431D5" w:rsidRPr="009A5A20" w14:paraId="7BDA7672" w14:textId="77777777" w:rsidTr="00E75E7B">
        <w:trPr>
          <w:trHeight w:val="244"/>
          <w:jc w:val="center"/>
        </w:trPr>
        <w:tc>
          <w:tcPr>
            <w:tcW w:w="456" w:type="dxa"/>
          </w:tcPr>
          <w:p w14:paraId="376C1632" w14:textId="03ED5479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36" w:type="dxa"/>
          </w:tcPr>
          <w:p w14:paraId="489C3C01" w14:textId="12120137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每期期款</w:t>
            </w:r>
          </w:p>
        </w:tc>
        <w:tc>
          <w:tcPr>
            <w:tcW w:w="780" w:type="dxa"/>
          </w:tcPr>
          <w:p w14:paraId="2CB6C2EA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A604898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ACDFB4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2CFF8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8547F43" w14:textId="2547E4B0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647F088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CA332A3" w14:textId="1509E28A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NegMain.DueAmt</w:t>
            </w:r>
          </w:p>
        </w:tc>
      </w:tr>
      <w:tr w:rsidR="006431D5" w:rsidRPr="009A5A20" w14:paraId="1559CDB4" w14:textId="77777777" w:rsidTr="00E75E7B">
        <w:trPr>
          <w:trHeight w:val="244"/>
          <w:jc w:val="center"/>
        </w:trPr>
        <w:tc>
          <w:tcPr>
            <w:tcW w:w="456" w:type="dxa"/>
          </w:tcPr>
          <w:p w14:paraId="08886189" w14:textId="2C587636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36" w:type="dxa"/>
          </w:tcPr>
          <w:p w14:paraId="73128787" w14:textId="72B66929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總期數</w:t>
            </w:r>
          </w:p>
        </w:tc>
        <w:tc>
          <w:tcPr>
            <w:tcW w:w="780" w:type="dxa"/>
          </w:tcPr>
          <w:p w14:paraId="28E6402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438DB3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43D75F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E2463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7AB7CA5" w14:textId="71AB7202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06531E0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8D9C4A5" w14:textId="7071E270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NegMain.TotalPeriod</w:t>
            </w:r>
          </w:p>
        </w:tc>
      </w:tr>
      <w:tr w:rsidR="006431D5" w:rsidRPr="009A5A20" w14:paraId="347E3826" w14:textId="77777777" w:rsidTr="00E75E7B">
        <w:trPr>
          <w:trHeight w:val="244"/>
          <w:jc w:val="center"/>
        </w:trPr>
        <w:tc>
          <w:tcPr>
            <w:tcW w:w="456" w:type="dxa"/>
          </w:tcPr>
          <w:p w14:paraId="79C0260F" w14:textId="3972C335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5B8102A3" w14:textId="39A59ADF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每期利率</w:t>
            </w:r>
          </w:p>
        </w:tc>
        <w:tc>
          <w:tcPr>
            <w:tcW w:w="780" w:type="dxa"/>
          </w:tcPr>
          <w:p w14:paraId="7F4F045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566C21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22FEA35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338B98A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232A525" w14:textId="4E8831D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C58620F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BF65740" w14:textId="5F10A2B1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NegMain.IntRate</w:t>
            </w:r>
          </w:p>
        </w:tc>
      </w:tr>
      <w:tr w:rsidR="006431D5" w:rsidRPr="009A5A20" w14:paraId="187C4F89" w14:textId="77777777" w:rsidTr="00E75E7B">
        <w:trPr>
          <w:trHeight w:val="244"/>
          <w:jc w:val="center"/>
        </w:trPr>
        <w:tc>
          <w:tcPr>
            <w:tcW w:w="456" w:type="dxa"/>
          </w:tcPr>
          <w:p w14:paraId="68873A7C" w14:textId="1525C395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26DB8875" w14:textId="139082D2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已繳期數</w:t>
            </w:r>
          </w:p>
        </w:tc>
        <w:tc>
          <w:tcPr>
            <w:tcW w:w="780" w:type="dxa"/>
          </w:tcPr>
          <w:p w14:paraId="4F0EA91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791D11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15CBC8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B8D54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6DB6C2C" w14:textId="59908674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D567D82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AD1AA3A" w14:textId="621D97D5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NegMain.RepaidPeriod</w:t>
            </w:r>
          </w:p>
        </w:tc>
      </w:tr>
      <w:tr w:rsidR="006431D5" w:rsidRPr="009A5A20" w14:paraId="61AA4936" w14:textId="77777777" w:rsidTr="00E75E7B">
        <w:trPr>
          <w:trHeight w:val="244"/>
          <w:jc w:val="center"/>
        </w:trPr>
        <w:tc>
          <w:tcPr>
            <w:tcW w:w="456" w:type="dxa"/>
          </w:tcPr>
          <w:p w14:paraId="56042475" w14:textId="406FF979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77F7888C" w14:textId="4049FB67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最大債權</w:t>
            </w:r>
          </w:p>
        </w:tc>
        <w:tc>
          <w:tcPr>
            <w:tcW w:w="780" w:type="dxa"/>
          </w:tcPr>
          <w:p w14:paraId="6E3E6036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FDF37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E724C8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EF0CF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AD160D6" w14:textId="3F4B453A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B47AA63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D7CA3F1" w14:textId="233D736A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NegMain.IsMainFin</w:t>
            </w:r>
          </w:p>
        </w:tc>
      </w:tr>
      <w:tr w:rsidR="006431D5" w:rsidRPr="009A5A20" w14:paraId="09420FAC" w14:textId="77777777" w:rsidTr="00E75E7B">
        <w:trPr>
          <w:trHeight w:val="244"/>
          <w:jc w:val="center"/>
        </w:trPr>
        <w:tc>
          <w:tcPr>
            <w:tcW w:w="456" w:type="dxa"/>
          </w:tcPr>
          <w:p w14:paraId="27D134AC" w14:textId="675DDA75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1FDE6B86" w14:textId="3C7259DD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最大債權機構</w:t>
            </w:r>
          </w:p>
        </w:tc>
        <w:tc>
          <w:tcPr>
            <w:tcW w:w="780" w:type="dxa"/>
          </w:tcPr>
          <w:p w14:paraId="32CFC0A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71DCF3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DA3F61A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625445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BAE7D0" w14:textId="59A8C75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B2C8C44" w14:textId="4044BAD5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7C04E4E" w14:textId="170A8B71" w:rsidR="009A2DA5" w:rsidRPr="009A2DA5" w:rsidRDefault="009A2DA5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lastRenderedPageBreak/>
              <w:t xml:space="preserve">  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7F5978">
              <w:rPr>
                <w:rFonts w:ascii="標楷體" w:eastAsia="標楷體" w:hAnsi="標楷體" w:hint="eastAsia"/>
              </w:rPr>
              <w:t>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535BF13A" w14:textId="08283000" w:rsidR="006431D5" w:rsidRPr="009A5A20" w:rsidRDefault="009A2DA5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42BEC">
              <w:rPr>
                <w:rFonts w:ascii="標楷體" w:eastAsia="標楷體" w:hAnsi="標楷體"/>
              </w:rPr>
              <w:t>.</w:t>
            </w:r>
            <w:r w:rsidR="00642BEC" w:rsidRPr="00642BEC">
              <w:rPr>
                <w:rFonts w:ascii="標楷體" w:eastAsia="標楷體" w:hAnsi="標楷體"/>
              </w:rPr>
              <w:t>NegMain.MainFinCode</w:t>
            </w:r>
          </w:p>
        </w:tc>
      </w:tr>
      <w:tr w:rsidR="006431D5" w:rsidRPr="009A5A20" w14:paraId="2AB12E09" w14:textId="77777777" w:rsidTr="00E75E7B">
        <w:trPr>
          <w:trHeight w:val="244"/>
          <w:jc w:val="center"/>
        </w:trPr>
        <w:tc>
          <w:tcPr>
            <w:tcW w:w="456" w:type="dxa"/>
          </w:tcPr>
          <w:p w14:paraId="41B3036C" w14:textId="4962A846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0B971B22" w14:textId="61DB8EB4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總本金餘額</w:t>
            </w:r>
          </w:p>
        </w:tc>
        <w:tc>
          <w:tcPr>
            <w:tcW w:w="780" w:type="dxa"/>
          </w:tcPr>
          <w:p w14:paraId="3EF8931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130760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B2C069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3059CD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95F5AC6" w14:textId="2A321540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DB96710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A2A0FE9" w14:textId="066D6A1F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PrincipalBal</w:t>
            </w:r>
          </w:p>
        </w:tc>
      </w:tr>
      <w:tr w:rsidR="006431D5" w:rsidRPr="009A5A20" w14:paraId="0074D299" w14:textId="77777777" w:rsidTr="00E75E7B">
        <w:trPr>
          <w:trHeight w:val="244"/>
          <w:jc w:val="center"/>
        </w:trPr>
        <w:tc>
          <w:tcPr>
            <w:tcW w:w="456" w:type="dxa"/>
          </w:tcPr>
          <w:p w14:paraId="30D5CBEA" w14:textId="0311A52E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14FCAD5F" w14:textId="7FFE56AD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累繳金額</w:t>
            </w:r>
          </w:p>
        </w:tc>
        <w:tc>
          <w:tcPr>
            <w:tcW w:w="780" w:type="dxa"/>
          </w:tcPr>
          <w:p w14:paraId="3C93D56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E6F8E1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8ABCE5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18D234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44D781" w14:textId="668488D1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02B312E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50C35B2" w14:textId="6E07AAE6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AccuTempAmt</w:t>
            </w:r>
          </w:p>
        </w:tc>
      </w:tr>
      <w:tr w:rsidR="006431D5" w:rsidRPr="009A5A20" w14:paraId="6DB4387F" w14:textId="77777777" w:rsidTr="00E75E7B">
        <w:trPr>
          <w:trHeight w:val="244"/>
          <w:jc w:val="center"/>
        </w:trPr>
        <w:tc>
          <w:tcPr>
            <w:tcW w:w="456" w:type="dxa"/>
          </w:tcPr>
          <w:p w14:paraId="1B9AAA3C" w14:textId="47079317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17817EE4" w14:textId="28A98089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累溢收金額</w:t>
            </w:r>
          </w:p>
        </w:tc>
        <w:tc>
          <w:tcPr>
            <w:tcW w:w="780" w:type="dxa"/>
          </w:tcPr>
          <w:p w14:paraId="5DEDA20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6ED9E4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7A9BB66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86FB0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59A2C6" w14:textId="6E0124A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15A90D7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7C64E3C" w14:textId="40510A8B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AccuOverAmt</w:t>
            </w:r>
          </w:p>
        </w:tc>
      </w:tr>
      <w:tr w:rsidR="006431D5" w:rsidRPr="009A5A20" w14:paraId="1D22BAA0" w14:textId="77777777" w:rsidTr="00E75E7B">
        <w:trPr>
          <w:trHeight w:val="244"/>
          <w:jc w:val="center"/>
        </w:trPr>
        <w:tc>
          <w:tcPr>
            <w:tcW w:w="456" w:type="dxa"/>
          </w:tcPr>
          <w:p w14:paraId="7501B5C6" w14:textId="6F051DD5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5DA75C7F" w14:textId="61C0C8E7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累應還金額</w:t>
            </w:r>
          </w:p>
        </w:tc>
        <w:tc>
          <w:tcPr>
            <w:tcW w:w="780" w:type="dxa"/>
          </w:tcPr>
          <w:p w14:paraId="78945FC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2C62B6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4D3CA25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FEA1D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92A77E" w14:textId="6C243475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CAC8C80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F305B13" w14:textId="25BE4A75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AccuDueAmt</w:t>
            </w:r>
          </w:p>
        </w:tc>
      </w:tr>
      <w:tr w:rsidR="006431D5" w:rsidRPr="009A5A20" w14:paraId="54B79B5F" w14:textId="77777777" w:rsidTr="00E75E7B">
        <w:trPr>
          <w:trHeight w:val="244"/>
          <w:jc w:val="center"/>
        </w:trPr>
        <w:tc>
          <w:tcPr>
            <w:tcW w:w="456" w:type="dxa"/>
          </w:tcPr>
          <w:p w14:paraId="7D26BA73" w14:textId="63369F62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51CBB687" w14:textId="16AFECCA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累新壽分攤金額</w:t>
            </w:r>
          </w:p>
        </w:tc>
        <w:tc>
          <w:tcPr>
            <w:tcW w:w="780" w:type="dxa"/>
          </w:tcPr>
          <w:p w14:paraId="0F26307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1EDDE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6341DD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68C38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621DB67" w14:textId="13B94FF1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F6934C4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BEAAB39" w14:textId="09700B9B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AccuSklShareAmt</w:t>
            </w:r>
          </w:p>
        </w:tc>
      </w:tr>
      <w:tr w:rsidR="006431D5" w:rsidRPr="009A5A20" w14:paraId="3626E3FF" w14:textId="77777777" w:rsidTr="00E75E7B">
        <w:trPr>
          <w:trHeight w:val="244"/>
          <w:jc w:val="center"/>
        </w:trPr>
        <w:tc>
          <w:tcPr>
            <w:tcW w:w="456" w:type="dxa"/>
          </w:tcPr>
          <w:p w14:paraId="3190D7A8" w14:textId="253F9DC1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1CAE095F" w14:textId="75601C20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下次應繳日</w:t>
            </w:r>
          </w:p>
        </w:tc>
        <w:tc>
          <w:tcPr>
            <w:tcW w:w="780" w:type="dxa"/>
          </w:tcPr>
          <w:p w14:paraId="5BAA43F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FE85B8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85CAAA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0B951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639E0B" w14:textId="7DC7066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9E08C8A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9B31485" w14:textId="6FC5041F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NextPayDate</w:t>
            </w:r>
          </w:p>
        </w:tc>
      </w:tr>
      <w:tr w:rsidR="006431D5" w:rsidRPr="009A5A20" w14:paraId="425590C4" w14:textId="77777777" w:rsidTr="00E75E7B">
        <w:trPr>
          <w:trHeight w:val="244"/>
          <w:jc w:val="center"/>
        </w:trPr>
        <w:tc>
          <w:tcPr>
            <w:tcW w:w="456" w:type="dxa"/>
          </w:tcPr>
          <w:p w14:paraId="31BABA80" w14:textId="5F4CBACE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63917FD0" w14:textId="61118C1E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累償還本金</w:t>
            </w:r>
          </w:p>
        </w:tc>
        <w:tc>
          <w:tcPr>
            <w:tcW w:w="780" w:type="dxa"/>
          </w:tcPr>
          <w:p w14:paraId="5FE13B0F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EA388E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2C74F85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342801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3936AB" w14:textId="4A7EC458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2669080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2F31411" w14:textId="071099B6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RepayPrincipal</w:t>
            </w:r>
          </w:p>
        </w:tc>
      </w:tr>
      <w:tr w:rsidR="006431D5" w:rsidRPr="009A5A20" w14:paraId="2628A808" w14:textId="77777777" w:rsidTr="00E75E7B">
        <w:trPr>
          <w:trHeight w:val="244"/>
          <w:jc w:val="center"/>
        </w:trPr>
        <w:tc>
          <w:tcPr>
            <w:tcW w:w="456" w:type="dxa"/>
          </w:tcPr>
          <w:p w14:paraId="08FB3AEB" w14:textId="0DEDDF3A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291011C1" w14:textId="75893F82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累償還利息</w:t>
            </w:r>
          </w:p>
        </w:tc>
        <w:tc>
          <w:tcPr>
            <w:tcW w:w="780" w:type="dxa"/>
          </w:tcPr>
          <w:p w14:paraId="6885DE6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2B2AFBF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C0D1C6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07C2E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CC30AA" w14:textId="783B212A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343A1AF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0673DE6D" w14:textId="185655AA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RepayInterest</w:t>
            </w:r>
          </w:p>
        </w:tc>
      </w:tr>
      <w:tr w:rsidR="006431D5" w:rsidRPr="009A5A20" w14:paraId="0C5B0A28" w14:textId="77777777" w:rsidTr="00E75E7B">
        <w:trPr>
          <w:trHeight w:val="244"/>
          <w:jc w:val="center"/>
        </w:trPr>
        <w:tc>
          <w:tcPr>
            <w:tcW w:w="456" w:type="dxa"/>
          </w:tcPr>
          <w:p w14:paraId="474B3591" w14:textId="1165C0DD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2B52C40F" w14:textId="64B58B62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二階段註記</w:t>
            </w:r>
          </w:p>
        </w:tc>
        <w:tc>
          <w:tcPr>
            <w:tcW w:w="780" w:type="dxa"/>
          </w:tcPr>
          <w:p w14:paraId="213838C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4E644F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0F187F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F8B67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C7DAB03" w14:textId="4D4A9C2C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F52B150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C163E26" w14:textId="7C00A656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TwoStepCode</w:t>
            </w:r>
          </w:p>
        </w:tc>
      </w:tr>
      <w:tr w:rsidR="006431D5" w:rsidRPr="009A5A20" w14:paraId="3CB73C10" w14:textId="77777777" w:rsidTr="00E75E7B">
        <w:trPr>
          <w:trHeight w:val="244"/>
          <w:jc w:val="center"/>
        </w:trPr>
        <w:tc>
          <w:tcPr>
            <w:tcW w:w="456" w:type="dxa"/>
          </w:tcPr>
          <w:p w14:paraId="31251EE1" w14:textId="46D70E6F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781E666A" w14:textId="409DECC0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申請變更還款條件日</w:t>
            </w:r>
          </w:p>
        </w:tc>
        <w:tc>
          <w:tcPr>
            <w:tcW w:w="780" w:type="dxa"/>
          </w:tcPr>
          <w:p w14:paraId="414BF80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A77FB31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7EC52EF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0363CE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CBCFA7" w14:textId="5BFC9D47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BC4E8CA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4E9E9B3" w14:textId="31FCC5B1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ChgCondDate</w:t>
            </w:r>
          </w:p>
        </w:tc>
      </w:tr>
      <w:tr w:rsidR="006431D5" w:rsidRPr="009A5A20" w14:paraId="31FC1C0C" w14:textId="77777777" w:rsidTr="00E75E7B">
        <w:trPr>
          <w:trHeight w:val="244"/>
          <w:jc w:val="center"/>
        </w:trPr>
        <w:tc>
          <w:tcPr>
            <w:tcW w:w="456" w:type="dxa"/>
          </w:tcPr>
          <w:p w14:paraId="0FAF7BF8" w14:textId="52ADF377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5A3391AA" w14:textId="06A9B071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戶況日期</w:t>
            </w:r>
          </w:p>
        </w:tc>
        <w:tc>
          <w:tcPr>
            <w:tcW w:w="780" w:type="dxa"/>
          </w:tcPr>
          <w:p w14:paraId="076805E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CB7D61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39C583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F204F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2B615E2" w14:textId="7D91C745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4021945" w14:textId="77777777" w:rsidR="00642BEC" w:rsidRDefault="00642BEC" w:rsidP="00642BE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E724CE0" w14:textId="146D510A" w:rsidR="006431D5" w:rsidRPr="009A5A20" w:rsidRDefault="00642BEC" w:rsidP="00642B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NegMain.</w:t>
            </w:r>
            <w:r w:rsidR="000807A9" w:rsidRPr="000807A9">
              <w:rPr>
                <w:rFonts w:ascii="標楷體" w:eastAsia="標楷體" w:hAnsi="標楷體"/>
              </w:rPr>
              <w:t>StatusDate</w:t>
            </w:r>
          </w:p>
        </w:tc>
      </w:tr>
      <w:tr w:rsidR="002A5CCF" w:rsidRPr="009A5A20" w14:paraId="4FC08B81" w14:textId="77777777" w:rsidTr="00CE1213">
        <w:trPr>
          <w:trHeight w:val="244"/>
          <w:jc w:val="center"/>
        </w:trPr>
        <w:tc>
          <w:tcPr>
            <w:tcW w:w="456" w:type="dxa"/>
          </w:tcPr>
          <w:p w14:paraId="56F5F64D" w14:textId="2D40DB81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40DF40AA" w14:textId="1CF2AD36" w:rsidR="002A5CCF" w:rsidRPr="003256D0" w:rsidRDefault="002A5CCF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</w:rPr>
              <w:t>債務協商交易檔資料</w:t>
            </w:r>
          </w:p>
        </w:tc>
      </w:tr>
      <w:tr w:rsidR="002A5CCF" w:rsidRPr="009A5A20" w14:paraId="0B358E47" w14:textId="77777777" w:rsidTr="00E75E7B">
        <w:trPr>
          <w:trHeight w:val="244"/>
          <w:jc w:val="center"/>
        </w:trPr>
        <w:tc>
          <w:tcPr>
            <w:tcW w:w="456" w:type="dxa"/>
          </w:tcPr>
          <w:p w14:paraId="75C2024D" w14:textId="6C039533" w:rsidR="002A5CCF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2EDF3856" w14:textId="539352A2" w:rsidR="002A5CCF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會計日期</w:t>
            </w:r>
          </w:p>
        </w:tc>
        <w:tc>
          <w:tcPr>
            <w:tcW w:w="780" w:type="dxa"/>
          </w:tcPr>
          <w:p w14:paraId="44811887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96D25B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010A255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9307656" w14:textId="77777777" w:rsidR="002A5CCF" w:rsidRPr="009A5A20" w:rsidRDefault="002A5CCF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338AAD1" w14:textId="32A677F8" w:rsidR="002A5CCF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FD32F40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FFDEB38" w14:textId="78F74164" w:rsidR="002A5CCF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AcDate</w:t>
            </w:r>
          </w:p>
        </w:tc>
      </w:tr>
      <w:tr w:rsidR="006431D5" w:rsidRPr="009A5A20" w14:paraId="0E496D66" w14:textId="77777777" w:rsidTr="00E75E7B">
        <w:trPr>
          <w:trHeight w:val="244"/>
          <w:jc w:val="center"/>
        </w:trPr>
        <w:tc>
          <w:tcPr>
            <w:tcW w:w="456" w:type="dxa"/>
          </w:tcPr>
          <w:p w14:paraId="6DAFCBF7" w14:textId="50759D3D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0C30C3B0" w14:textId="0B1A4BCC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經辦</w:t>
            </w:r>
          </w:p>
        </w:tc>
        <w:tc>
          <w:tcPr>
            <w:tcW w:w="780" w:type="dxa"/>
          </w:tcPr>
          <w:p w14:paraId="45CFDB4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21C104D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9AA4E3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58656B6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DB964B2" w14:textId="4E45180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305A434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C590609" w14:textId="0061795B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TitaTlrNo</w:t>
            </w:r>
          </w:p>
        </w:tc>
      </w:tr>
      <w:tr w:rsidR="006431D5" w:rsidRPr="009A5A20" w14:paraId="6C76435B" w14:textId="77777777" w:rsidTr="00E75E7B">
        <w:trPr>
          <w:trHeight w:val="244"/>
          <w:jc w:val="center"/>
        </w:trPr>
        <w:tc>
          <w:tcPr>
            <w:tcW w:w="456" w:type="dxa"/>
          </w:tcPr>
          <w:p w14:paraId="287C11FE" w14:textId="2E1D08C0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3ACAFC24" w14:textId="690E3BA9" w:rsidR="006431D5" w:rsidRPr="003256D0" w:rsidRDefault="006431D5" w:rsidP="00E75E7B">
            <w:pPr>
              <w:rPr>
                <w:rFonts w:ascii="標楷體" w:eastAsia="標楷體" w:hAnsi="標楷體"/>
              </w:rPr>
            </w:pP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交易序號</w:t>
            </w:r>
          </w:p>
        </w:tc>
        <w:tc>
          <w:tcPr>
            <w:tcW w:w="780" w:type="dxa"/>
          </w:tcPr>
          <w:p w14:paraId="1837B3C4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BF8330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BC98E2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5FFB89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341909C" w14:textId="3F2F18C7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DDD61B1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5558257" w14:textId="5BE94589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TitaTxtNo</w:t>
            </w:r>
          </w:p>
        </w:tc>
      </w:tr>
      <w:tr w:rsidR="006431D5" w:rsidRPr="009A5A20" w14:paraId="448B209E" w14:textId="77777777" w:rsidTr="00E75E7B">
        <w:trPr>
          <w:trHeight w:val="244"/>
          <w:jc w:val="center"/>
        </w:trPr>
        <w:tc>
          <w:tcPr>
            <w:tcW w:w="456" w:type="dxa"/>
          </w:tcPr>
          <w:p w14:paraId="1002EEBA" w14:textId="0376E6BB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5B8D0200" w14:textId="067C544D" w:rsidR="006431D5" w:rsidRDefault="006431D5" w:rsidP="006431D5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80" w:type="dxa"/>
          </w:tcPr>
          <w:p w14:paraId="4B92AF30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557A19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DDE55C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8D70C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E2D93E8" w14:textId="7F6D24B4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5B61436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5901BE6" w14:textId="4ED4BBF8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642BEC">
              <w:rPr>
                <w:rFonts w:ascii="標楷體" w:eastAsia="標楷體" w:hAnsi="標楷體"/>
              </w:rPr>
              <w:t>CustMain.CustNo</w:t>
            </w:r>
          </w:p>
        </w:tc>
      </w:tr>
      <w:tr w:rsidR="006431D5" w:rsidRPr="009A5A20" w14:paraId="7EC2B48C" w14:textId="77777777" w:rsidTr="00E75E7B">
        <w:trPr>
          <w:trHeight w:val="244"/>
          <w:jc w:val="center"/>
        </w:trPr>
        <w:tc>
          <w:tcPr>
            <w:tcW w:w="456" w:type="dxa"/>
          </w:tcPr>
          <w:p w14:paraId="03C2700A" w14:textId="32D277B7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5550E821" w14:textId="66EDFB60" w:rsidR="006431D5" w:rsidRDefault="006431D5" w:rsidP="00E75E7B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80" w:type="dxa"/>
          </w:tcPr>
          <w:p w14:paraId="1BE6122E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4544088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F3C88BC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0565A48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D248A9" w14:textId="692C9ED6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E66BD2F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D3A4054" w14:textId="4AC05A8C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CaseSeq</w:t>
            </w:r>
          </w:p>
        </w:tc>
      </w:tr>
      <w:tr w:rsidR="006431D5" w:rsidRPr="009A5A20" w14:paraId="633E3040" w14:textId="77777777" w:rsidTr="00E75E7B">
        <w:trPr>
          <w:trHeight w:val="244"/>
          <w:jc w:val="center"/>
        </w:trPr>
        <w:tc>
          <w:tcPr>
            <w:tcW w:w="456" w:type="dxa"/>
          </w:tcPr>
          <w:p w14:paraId="1EAFB856" w14:textId="079EE7BC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563F8F50" w14:textId="69EB7A32" w:rsidR="006431D5" w:rsidRDefault="006431D5" w:rsidP="00E75E7B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780" w:type="dxa"/>
          </w:tcPr>
          <w:p w14:paraId="5F69C242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74E41C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03E6D67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5F7B081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A3B2585" w14:textId="775A4154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DA631F4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A1B454B" w14:textId="6794FAF0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EntryDate</w:t>
            </w:r>
          </w:p>
        </w:tc>
      </w:tr>
      <w:tr w:rsidR="006431D5" w:rsidRPr="009A5A20" w14:paraId="41DC8D24" w14:textId="77777777" w:rsidTr="00E75E7B">
        <w:trPr>
          <w:trHeight w:val="244"/>
          <w:jc w:val="center"/>
        </w:trPr>
        <w:tc>
          <w:tcPr>
            <w:tcW w:w="456" w:type="dxa"/>
          </w:tcPr>
          <w:p w14:paraId="48045223" w14:textId="36D5EFB6" w:rsidR="006431D5" w:rsidRPr="009A5A20" w:rsidRDefault="003256D0" w:rsidP="00E75E7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68CFD597" w14:textId="63C4746A" w:rsidR="006431D5" w:rsidRDefault="006431D5" w:rsidP="00E75E7B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交易狀態</w:t>
            </w:r>
          </w:p>
        </w:tc>
        <w:tc>
          <w:tcPr>
            <w:tcW w:w="780" w:type="dxa"/>
          </w:tcPr>
          <w:p w14:paraId="0841E9A3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3ACB548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3B3654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441DBCB" w14:textId="77777777" w:rsidR="006431D5" w:rsidRPr="009A5A20" w:rsidRDefault="006431D5" w:rsidP="00E75E7B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99C3CD" w14:textId="624D179B" w:rsidR="006431D5" w:rsidRPr="009A5A20" w:rsidRDefault="00642BEC" w:rsidP="00E75E7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F83825E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EF96D21" w14:textId="2731F65F" w:rsidR="006431D5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335B63">
              <w:rPr>
                <w:rFonts w:ascii="標楷體" w:eastAsia="標楷體" w:hAnsi="標楷體"/>
              </w:rPr>
              <w:t>TxStatus</w:t>
            </w:r>
          </w:p>
        </w:tc>
      </w:tr>
      <w:tr w:rsidR="003256D0" w:rsidRPr="009A5A20" w14:paraId="29E41547" w14:textId="77777777" w:rsidTr="00E75E7B">
        <w:trPr>
          <w:trHeight w:val="244"/>
          <w:jc w:val="center"/>
        </w:trPr>
        <w:tc>
          <w:tcPr>
            <w:tcW w:w="456" w:type="dxa"/>
          </w:tcPr>
          <w:p w14:paraId="3EDF9ABC" w14:textId="4C7F6560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233FF058" w14:textId="34D164E0" w:rsidR="003256D0" w:rsidRDefault="003256D0" w:rsidP="003256D0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780" w:type="dxa"/>
          </w:tcPr>
          <w:p w14:paraId="66F435D6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C232BA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75A38EE" w14:textId="345071D1" w:rsidR="00BA00A4" w:rsidRPr="009A5A20" w:rsidRDefault="00BA00A4" w:rsidP="00BA00A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CdCode.</w:t>
            </w:r>
            <w:r w:rsidRPr="00BA00A4">
              <w:rPr>
                <w:rFonts w:ascii="標楷體" w:eastAsia="標楷體" w:hAnsi="標楷體"/>
              </w:rPr>
              <w:t>NegTxKind</w:t>
            </w:r>
            <w:proofErr w:type="spellEnd"/>
          </w:p>
          <w:p w14:paraId="4B46D9AD" w14:textId="77777777" w:rsidR="00BA00A4" w:rsidRPr="009A5A20" w:rsidRDefault="00BA00A4" w:rsidP="00BA00A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限[啟用資料(Enable)]=[Y.啟用]</w:t>
            </w:r>
          </w:p>
          <w:p w14:paraId="774C2FD9" w14:textId="77777777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0.正常</w:t>
            </w:r>
          </w:p>
          <w:p w14:paraId="40D48142" w14:textId="77777777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1.溢繳</w:t>
            </w:r>
          </w:p>
          <w:p w14:paraId="336F8A55" w14:textId="77777777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2.短繳</w:t>
            </w:r>
          </w:p>
          <w:p w14:paraId="591AB20C" w14:textId="77777777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3.提前還本</w:t>
            </w:r>
          </w:p>
          <w:p w14:paraId="702D6806" w14:textId="77777777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4.結清</w:t>
            </w:r>
          </w:p>
          <w:p w14:paraId="4FD8A37F" w14:textId="7C99E75E" w:rsidR="003256D0" w:rsidRDefault="00BA00A4" w:rsidP="00BA00A4">
            <w:pPr>
              <w:rPr>
                <w:rFonts w:ascii="標楷體" w:eastAsia="標楷體" w:hAnsi="標楷體" w:hint="eastAsia"/>
              </w:rPr>
            </w:pPr>
            <w:r w:rsidRPr="00BA00A4">
              <w:rPr>
                <w:rFonts w:ascii="標楷體" w:eastAsia="標楷體" w:hAnsi="標楷體" w:hint="eastAsia"/>
              </w:rPr>
              <w:t>5.提前清償</w:t>
            </w:r>
          </w:p>
          <w:p w14:paraId="5220D732" w14:textId="03909EA7" w:rsidR="00BA00A4" w:rsidRPr="009A5A20" w:rsidRDefault="00BA00A4" w:rsidP="00BA00A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9.未處理</w:t>
            </w:r>
          </w:p>
        </w:tc>
        <w:tc>
          <w:tcPr>
            <w:tcW w:w="567" w:type="dxa"/>
          </w:tcPr>
          <w:p w14:paraId="50EC79E5" w14:textId="512534C8" w:rsidR="003256D0" w:rsidRPr="009A5A20" w:rsidRDefault="002F2854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B0D3324" w14:textId="0817598D" w:rsidR="003256D0" w:rsidRPr="009A5A20" w:rsidRDefault="002F2854" w:rsidP="003256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55871D9" w14:textId="3EE5C60E" w:rsidR="00BA00A4" w:rsidRPr="00BA00A4" w:rsidRDefault="00BA00A4" w:rsidP="00BA00A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1.預設值: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 w:rsidRPr="00BA00A4">
              <w:rPr>
                <w:rFonts w:ascii="標楷體" w:eastAsia="標楷體" w:hAnsi="標楷體" w:hint="eastAsia"/>
              </w:rPr>
              <w:t xml:space="preserve">0.正常：匯入款＋溢收款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  <w:t xml:space="preserve">     </w:t>
            </w:r>
            <w:r w:rsidRPr="00BA00A4">
              <w:rPr>
                <w:rFonts w:ascii="標楷體" w:eastAsia="標楷體" w:hAnsi="標楷體" w:hint="eastAsia"/>
              </w:rPr>
              <w:t>&gt;= 期款</w:t>
            </w:r>
          </w:p>
          <w:p w14:paraId="1D146DE2" w14:textId="3728CE39" w:rsidR="00BA00A4" w:rsidRPr="00BA00A4" w:rsidRDefault="00BA00A4" w:rsidP="00BA00A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 xml:space="preserve">1.溢繳(預收多期)：匯入款 </w:t>
            </w:r>
            <w:r>
              <w:rPr>
                <w:rFonts w:ascii="標楷體" w:eastAsia="標楷體" w:hAnsi="標楷體"/>
              </w:rPr>
              <w:br/>
            </w:r>
            <w:r w:rsidRPr="00BA00A4">
              <w:rPr>
                <w:rFonts w:ascii="標楷體" w:eastAsia="標楷體" w:hAnsi="標楷體" w:hint="eastAsia"/>
              </w:rPr>
              <w:t xml:space="preserve">&gt; 期款 </w:t>
            </w:r>
          </w:p>
          <w:p w14:paraId="33C84358" w14:textId="24BDC134" w:rsidR="00BA00A4" w:rsidRPr="00BA00A4" w:rsidRDefault="00BA00A4" w:rsidP="00BA00A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 xml:space="preserve">2.短繳：匯入款＋溢收款 &lt; </w:t>
            </w:r>
            <w:r>
              <w:rPr>
                <w:rFonts w:ascii="標楷體" w:eastAsia="標楷體" w:hAnsi="標楷體"/>
              </w:rPr>
              <w:br/>
            </w:r>
            <w:r w:rsidRPr="00BA00A4">
              <w:rPr>
                <w:rFonts w:ascii="標楷體" w:eastAsia="標楷體" w:hAnsi="標楷體" w:hint="eastAsia"/>
              </w:rPr>
              <w:t>期款</w:t>
            </w:r>
          </w:p>
          <w:p w14:paraId="24CC46B2" w14:textId="3EFF76AD" w:rsidR="00BA00A4" w:rsidRPr="00BA00A4" w:rsidRDefault="00BA00A4" w:rsidP="00BA00A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3.提前還本：匯入款&gt;= 5</w:t>
            </w:r>
            <w:r>
              <w:rPr>
                <w:rFonts w:ascii="標楷體" w:eastAsia="標楷體" w:hAnsi="標楷體"/>
              </w:rPr>
              <w:br/>
            </w:r>
            <w:r w:rsidRPr="00BA00A4">
              <w:rPr>
                <w:rFonts w:ascii="標楷體" w:eastAsia="標楷體" w:hAnsi="標楷體" w:hint="eastAsia"/>
              </w:rPr>
              <w:t>期期款</w:t>
            </w:r>
          </w:p>
          <w:p w14:paraId="4BC0F3F1" w14:textId="3BE1282A" w:rsidR="00BA00A4" w:rsidRPr="00BA00A4" w:rsidRDefault="00BA00A4" w:rsidP="00BA00A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 xml:space="preserve">4.結清：匯入款＋溢收款 </w:t>
            </w:r>
            <w:r>
              <w:rPr>
                <w:rFonts w:ascii="標楷體" w:eastAsia="標楷體" w:hAnsi="標楷體"/>
              </w:rPr>
              <w:br/>
            </w:r>
            <w:r w:rsidRPr="00BA00A4">
              <w:rPr>
                <w:rFonts w:ascii="標楷體" w:eastAsia="標楷體" w:hAnsi="標楷體" w:hint="eastAsia"/>
              </w:rPr>
              <w:t>&gt;=最後一期期款</w:t>
            </w:r>
          </w:p>
          <w:p w14:paraId="1DC61CC9" w14:textId="29F334B6" w:rsidR="00BA00A4" w:rsidRDefault="00BA00A4" w:rsidP="00BA00A4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 w:rsidRPr="00BA00A4">
              <w:rPr>
                <w:rFonts w:ascii="標楷體" w:eastAsia="標楷體" w:hAnsi="標楷體" w:hint="eastAsia"/>
              </w:rPr>
              <w:t>5.提前清償：匯入款＋溢收</w:t>
            </w:r>
            <w:r>
              <w:rPr>
                <w:rFonts w:ascii="標楷體" w:eastAsia="標楷體" w:hAnsi="標楷體"/>
              </w:rPr>
              <w:br/>
            </w:r>
            <w:r w:rsidRPr="00BA00A4">
              <w:rPr>
                <w:rFonts w:ascii="標楷體" w:eastAsia="標楷體" w:hAnsi="標楷體" w:hint="eastAsia"/>
              </w:rPr>
              <w:t>款 &gt;= 剩餘期款</w:t>
            </w:r>
          </w:p>
          <w:p w14:paraId="6D13702F" w14:textId="6CAB796A" w:rsidR="00BA00A4" w:rsidRDefault="00BA00A4" w:rsidP="00497450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9A5A20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限輸入代碼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/>
              </w:rPr>
              <w:t>檢核條件</w:t>
            </w:r>
            <w:r w:rsidRPr="009A5A20">
              <w:rPr>
                <w:rFonts w:ascii="標楷體" w:eastAsia="標楷體" w:hAnsi="標楷體" w:hint="eastAsia"/>
              </w:rPr>
              <w:t>：</w:t>
            </w:r>
          </w:p>
          <w:p w14:paraId="1DC399F0" w14:textId="5D62E353" w:rsidR="00BA00A4" w:rsidRDefault="00BA00A4" w:rsidP="0053327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33274">
              <w:rPr>
                <w:rFonts w:ascii="標楷體" w:eastAsia="標楷體" w:hAnsi="標楷體"/>
              </w:rPr>
              <w:t>(1)</w:t>
            </w:r>
            <w:r w:rsidRPr="009A5A20">
              <w:rPr>
                <w:rFonts w:ascii="標楷體" w:eastAsia="標楷體" w:hAnsi="標楷體"/>
              </w:rPr>
              <w:t>依選單/V(H)</w:t>
            </w:r>
            <w:r w:rsidR="00533274">
              <w:rPr>
                <w:rFonts w:ascii="標楷體" w:eastAsia="標楷體" w:hAnsi="標楷體"/>
              </w:rPr>
              <w:br/>
              <w:t>(2)</w:t>
            </w:r>
            <w:r w:rsidR="00533274">
              <w:rPr>
                <w:rFonts w:ascii="標楷體" w:eastAsia="標楷體" w:hAnsi="標楷體" w:hint="eastAsia"/>
              </w:rPr>
              <w:t>不可輸入[9</w:t>
            </w:r>
            <w:r w:rsidR="00533274">
              <w:rPr>
                <w:rFonts w:ascii="標楷體" w:eastAsia="標楷體" w:hAnsi="標楷體"/>
              </w:rPr>
              <w:t>.</w:t>
            </w:r>
            <w:r w:rsidR="00533274">
              <w:rPr>
                <w:rFonts w:ascii="標楷體" w:eastAsia="標楷體" w:hAnsi="標楷體" w:hint="eastAsia"/>
              </w:rPr>
              <w:t>未處理</w:t>
            </w:r>
            <w:r w:rsidR="00533274">
              <w:rPr>
                <w:rFonts w:ascii="標楷體" w:eastAsia="標楷體" w:hAnsi="標楷體"/>
              </w:rPr>
              <w:t>]</w:t>
            </w:r>
          </w:p>
          <w:p w14:paraId="66074A92" w14:textId="5BAD13C4" w:rsidR="00497450" w:rsidRDefault="00497450" w:rsidP="00BA00A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修改預設值會調R</w:t>
            </w:r>
            <w:r>
              <w:rPr>
                <w:rFonts w:ascii="標楷體" w:eastAsia="標楷體" w:hAnsi="標楷體"/>
              </w:rPr>
              <w:t>IM</w:t>
            </w:r>
            <w:r>
              <w:rPr>
                <w:rFonts w:ascii="標楷體" w:eastAsia="標楷體" w:hAnsi="標楷體" w:hint="eastAsia"/>
              </w:rPr>
              <w:t>重新計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算各欄位值</w:t>
            </w:r>
          </w:p>
          <w:p w14:paraId="646FA399" w14:textId="35A4511D" w:rsidR="003256D0" w:rsidRPr="009A5A20" w:rsidRDefault="0049745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 w:rsidR="00BA00A4">
              <w:rPr>
                <w:rFonts w:ascii="標楷體" w:eastAsia="標楷體" w:hAnsi="標楷體"/>
              </w:rPr>
              <w:t>.</w:t>
            </w:r>
            <w:r w:rsidR="002F2854" w:rsidRPr="00335B63">
              <w:rPr>
                <w:rFonts w:ascii="標楷體" w:eastAsia="標楷體" w:hAnsi="標楷體"/>
              </w:rPr>
              <w:t>NegTrans</w:t>
            </w:r>
            <w:r w:rsidR="002F2854">
              <w:rPr>
                <w:rFonts w:ascii="標楷體" w:eastAsia="標楷體" w:hAnsi="標楷體"/>
              </w:rPr>
              <w:t>.</w:t>
            </w:r>
            <w:r w:rsidR="002F2854" w:rsidRPr="002F2854">
              <w:rPr>
                <w:rFonts w:ascii="標楷體" w:eastAsia="標楷體" w:hAnsi="標楷體"/>
              </w:rPr>
              <w:t>TxKind</w:t>
            </w:r>
          </w:p>
        </w:tc>
      </w:tr>
      <w:tr w:rsidR="003256D0" w:rsidRPr="009A5A20" w14:paraId="738E1DA0" w14:textId="77777777" w:rsidTr="00E75E7B">
        <w:trPr>
          <w:trHeight w:val="244"/>
          <w:jc w:val="center"/>
        </w:trPr>
        <w:tc>
          <w:tcPr>
            <w:tcW w:w="456" w:type="dxa"/>
          </w:tcPr>
          <w:p w14:paraId="73853EF4" w14:textId="5CBB925E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59CD0263" w14:textId="6017AE47" w:rsidR="003256D0" w:rsidRDefault="003256D0" w:rsidP="003256D0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780" w:type="dxa"/>
          </w:tcPr>
          <w:p w14:paraId="28E17199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BCFC80E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D3ABA3F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07D1C9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407F01F" w14:textId="213756DB" w:rsidR="003256D0" w:rsidRPr="009A5A20" w:rsidRDefault="00642BEC" w:rsidP="003256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2BE3C85A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F93C8E0" w14:textId="298734C4" w:rsidR="003256D0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="002F2854" w:rsidRPr="002F2854">
              <w:rPr>
                <w:rFonts w:ascii="標楷體" w:eastAsia="標楷體" w:hAnsi="標楷體"/>
              </w:rPr>
              <w:t>TxAmt</w:t>
            </w:r>
          </w:p>
        </w:tc>
      </w:tr>
      <w:tr w:rsidR="003256D0" w:rsidRPr="009A5A20" w14:paraId="105B1F0D" w14:textId="77777777" w:rsidTr="00E75E7B">
        <w:trPr>
          <w:trHeight w:val="244"/>
          <w:jc w:val="center"/>
        </w:trPr>
        <w:tc>
          <w:tcPr>
            <w:tcW w:w="456" w:type="dxa"/>
          </w:tcPr>
          <w:p w14:paraId="0E831895" w14:textId="6E9EA1B1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5652CE4A" w14:textId="7B7A68AE" w:rsidR="003256D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交易資料</w:t>
            </w:r>
          </w:p>
        </w:tc>
        <w:tc>
          <w:tcPr>
            <w:tcW w:w="780" w:type="dxa"/>
          </w:tcPr>
          <w:p w14:paraId="41C0D5A2" w14:textId="0D05C6EA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1DD07F25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2AA795E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0FEFD90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52652B" w14:textId="77777777" w:rsidR="003256D0" w:rsidRPr="009A5A20" w:rsidRDefault="003256D0" w:rsidP="003256D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37" w:type="dxa"/>
          </w:tcPr>
          <w:p w14:paraId="20FFCCA8" w14:textId="2FFC1AA7" w:rsidR="003256D0" w:rsidRPr="009A5A20" w:rsidRDefault="00F213BD" w:rsidP="003256D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查詢還款狀態，連結至【L5971 債務協商交易資料查詢】</w:t>
            </w:r>
          </w:p>
        </w:tc>
      </w:tr>
      <w:tr w:rsidR="003256D0" w:rsidRPr="009A5A20" w14:paraId="57D75D60" w14:textId="77777777" w:rsidTr="00E75E7B">
        <w:trPr>
          <w:trHeight w:val="244"/>
          <w:jc w:val="center"/>
        </w:trPr>
        <w:tc>
          <w:tcPr>
            <w:tcW w:w="456" w:type="dxa"/>
          </w:tcPr>
          <w:p w14:paraId="3A0E2CB8" w14:textId="42A30A49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35</w:t>
            </w:r>
          </w:p>
        </w:tc>
        <w:tc>
          <w:tcPr>
            <w:tcW w:w="1736" w:type="dxa"/>
          </w:tcPr>
          <w:p w14:paraId="4CD66815" w14:textId="63842EAE" w:rsidR="003256D0" w:rsidRDefault="003256D0" w:rsidP="003256D0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退還金額</w:t>
            </w:r>
          </w:p>
        </w:tc>
        <w:tc>
          <w:tcPr>
            <w:tcW w:w="780" w:type="dxa"/>
          </w:tcPr>
          <w:p w14:paraId="5863D448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8D3A228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A007D66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D7739E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77B4BC4" w14:textId="38BF3DFA" w:rsidR="003256D0" w:rsidRPr="009A5A20" w:rsidRDefault="00642BEC" w:rsidP="003256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A65EF7D" w14:textId="77777777" w:rsidR="002F2854" w:rsidRDefault="002F2854" w:rsidP="002F2854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0167019" w14:textId="03A149D5" w:rsidR="003256D0" w:rsidRPr="009A5A20" w:rsidRDefault="002F2854" w:rsidP="002F285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ReturnAmt</w:t>
            </w:r>
          </w:p>
        </w:tc>
      </w:tr>
      <w:tr w:rsidR="003256D0" w:rsidRPr="009A5A20" w14:paraId="7BFC8E0D" w14:textId="77777777" w:rsidTr="00E75E7B">
        <w:trPr>
          <w:trHeight w:val="244"/>
          <w:jc w:val="center"/>
        </w:trPr>
        <w:tc>
          <w:tcPr>
            <w:tcW w:w="456" w:type="dxa"/>
          </w:tcPr>
          <w:p w14:paraId="2DBD8E29" w14:textId="23517ACB" w:rsidR="003256D0" w:rsidRPr="009A5A20" w:rsidRDefault="003256D0" w:rsidP="003256D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5C038AC4" w14:textId="4805CF52" w:rsidR="003256D0" w:rsidRDefault="003256D0" w:rsidP="003256D0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780" w:type="dxa"/>
          </w:tcPr>
          <w:p w14:paraId="0EEF732C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3221D07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EC0584E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4087C1B" w14:textId="77777777" w:rsidR="003256D0" w:rsidRPr="009A5A20" w:rsidRDefault="003256D0" w:rsidP="003256D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8DF47E" w14:textId="699FECAD" w:rsidR="003256D0" w:rsidRPr="009A5A20" w:rsidRDefault="00642BEC" w:rsidP="003256D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2AC0950" w14:textId="77777777" w:rsidR="00335B63" w:rsidRDefault="00335B63" w:rsidP="00335B6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4E97A10" w14:textId="6248A3F0" w:rsidR="003256D0" w:rsidRPr="009A5A20" w:rsidRDefault="00335B63" w:rsidP="00335B6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="002F2854" w:rsidRPr="002F2854">
              <w:rPr>
                <w:rFonts w:ascii="標楷體" w:eastAsia="標楷體" w:hAnsi="標楷體"/>
              </w:rPr>
              <w:t>SklShareAmt</w:t>
            </w:r>
          </w:p>
        </w:tc>
      </w:tr>
      <w:tr w:rsidR="002F39AC" w:rsidRPr="009A5A20" w14:paraId="4556D595" w14:textId="77777777" w:rsidTr="00E75E7B">
        <w:trPr>
          <w:trHeight w:val="244"/>
          <w:jc w:val="center"/>
        </w:trPr>
        <w:tc>
          <w:tcPr>
            <w:tcW w:w="456" w:type="dxa"/>
          </w:tcPr>
          <w:p w14:paraId="15D42362" w14:textId="338BDB75" w:rsidR="002F39AC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065E2313" w14:textId="57AB648D" w:rsidR="002F39AC" w:rsidRPr="006431D5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780" w:type="dxa"/>
          </w:tcPr>
          <w:p w14:paraId="6474336B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8E56D7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4A4F652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78A994D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28265F" w14:textId="4AC48611" w:rsidR="002F39AC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3FA7D29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E54C6AD" w14:textId="3C61C1C3" w:rsidR="002F39AC" w:rsidRPr="001677D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ApprAmt</w:t>
            </w:r>
          </w:p>
        </w:tc>
      </w:tr>
      <w:tr w:rsidR="002F39AC" w:rsidRPr="009A5A20" w14:paraId="102E5EA6" w14:textId="77777777" w:rsidTr="00E75E7B">
        <w:trPr>
          <w:trHeight w:val="244"/>
          <w:jc w:val="center"/>
        </w:trPr>
        <w:tc>
          <w:tcPr>
            <w:tcW w:w="456" w:type="dxa"/>
          </w:tcPr>
          <w:p w14:paraId="5A6D612C" w14:textId="176EF265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3135C06F" w14:textId="65FD9EF9" w:rsidR="002F39AC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已撥付明細</w:t>
            </w:r>
          </w:p>
        </w:tc>
        <w:tc>
          <w:tcPr>
            <w:tcW w:w="780" w:type="dxa"/>
          </w:tcPr>
          <w:p w14:paraId="762427EE" w14:textId="4E5B323B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9" w:type="dxa"/>
          </w:tcPr>
          <w:p w14:paraId="641CCBD9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C51D5F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804A1AD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BB2D5C" w14:textId="77777777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337" w:type="dxa"/>
          </w:tcPr>
          <w:p w14:paraId="0BC7EF27" w14:textId="7C623B1D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供查詢該客戶撥付至其他債權機構之明細資料</w:t>
            </w:r>
            <w:r w:rsidRPr="00BE0A9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連結至</w:t>
            </w:r>
            <w:r w:rsidRPr="009A5A20">
              <w:rPr>
                <w:rFonts w:ascii="標楷體" w:eastAsia="標楷體" w:hAnsi="標楷體" w:hint="eastAsia"/>
              </w:rPr>
              <w:lastRenderedPageBreak/>
              <w:t>【L597</w:t>
            </w:r>
            <w:r>
              <w:rPr>
                <w:rFonts w:ascii="標楷體" w:eastAsia="標楷體" w:hAnsi="標楷體"/>
              </w:rPr>
              <w:t>3</w:t>
            </w:r>
            <w:r w:rsidRPr="009A5A20">
              <w:rPr>
                <w:rFonts w:ascii="標楷體" w:eastAsia="標楷體" w:hAnsi="標楷體" w:hint="eastAsia"/>
              </w:rPr>
              <w:t>最大債權撥付明細查詢】</w:t>
            </w:r>
          </w:p>
        </w:tc>
      </w:tr>
      <w:tr w:rsidR="002F39AC" w:rsidRPr="009A5A20" w14:paraId="4059E75B" w14:textId="77777777" w:rsidTr="00E75E7B">
        <w:trPr>
          <w:trHeight w:val="244"/>
          <w:jc w:val="center"/>
        </w:trPr>
        <w:tc>
          <w:tcPr>
            <w:tcW w:w="456" w:type="dxa"/>
          </w:tcPr>
          <w:p w14:paraId="4CBC72C5" w14:textId="1655CCD5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748BD0E5" w14:textId="0477C87F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暫收抵繳金額</w:t>
            </w:r>
          </w:p>
        </w:tc>
        <w:tc>
          <w:tcPr>
            <w:tcW w:w="780" w:type="dxa"/>
          </w:tcPr>
          <w:p w14:paraId="32D9DF86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B60D4BE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CCE7EA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DD8970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5EE4D28" w14:textId="34DE3B3B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9F1E886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2212A53D" w14:textId="01A773D8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TempRepayAmt</w:t>
            </w:r>
          </w:p>
        </w:tc>
      </w:tr>
      <w:tr w:rsidR="002F39AC" w:rsidRPr="009A5A20" w14:paraId="68723C58" w14:textId="77777777" w:rsidTr="00E75E7B">
        <w:trPr>
          <w:trHeight w:val="244"/>
          <w:jc w:val="center"/>
        </w:trPr>
        <w:tc>
          <w:tcPr>
            <w:tcW w:w="456" w:type="dxa"/>
          </w:tcPr>
          <w:p w14:paraId="50E1E43E" w14:textId="749FCD6F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04FDFDE9" w14:textId="7F2CC9A2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溢收抵繳金額</w:t>
            </w:r>
          </w:p>
        </w:tc>
        <w:tc>
          <w:tcPr>
            <w:tcW w:w="780" w:type="dxa"/>
          </w:tcPr>
          <w:p w14:paraId="1F028FE4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056D2CE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DE1EC6B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37BEEE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A4862D" w14:textId="006EE7F9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D09B354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3ABC64C2" w14:textId="6780E62F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OverRepayAmt</w:t>
            </w:r>
          </w:p>
        </w:tc>
      </w:tr>
      <w:tr w:rsidR="002F39AC" w:rsidRPr="009A5A20" w14:paraId="47B34A25" w14:textId="77777777" w:rsidTr="00E75E7B">
        <w:trPr>
          <w:trHeight w:val="244"/>
          <w:jc w:val="center"/>
        </w:trPr>
        <w:tc>
          <w:tcPr>
            <w:tcW w:w="456" w:type="dxa"/>
          </w:tcPr>
          <w:p w14:paraId="63CDF791" w14:textId="31991529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736" w:type="dxa"/>
          </w:tcPr>
          <w:p w14:paraId="6F9F5A3A" w14:textId="7A06D977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沖銷本金</w:t>
            </w:r>
          </w:p>
        </w:tc>
        <w:tc>
          <w:tcPr>
            <w:tcW w:w="780" w:type="dxa"/>
          </w:tcPr>
          <w:p w14:paraId="4F555A21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86F95F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BD8960C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010D20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613208" w14:textId="33806AFF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C14D294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9C93998" w14:textId="20C23755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PrincipalAmt</w:t>
            </w:r>
          </w:p>
        </w:tc>
      </w:tr>
      <w:tr w:rsidR="002F39AC" w:rsidRPr="009A5A20" w14:paraId="34B68415" w14:textId="77777777" w:rsidTr="00E75E7B">
        <w:trPr>
          <w:trHeight w:val="244"/>
          <w:jc w:val="center"/>
        </w:trPr>
        <w:tc>
          <w:tcPr>
            <w:tcW w:w="456" w:type="dxa"/>
          </w:tcPr>
          <w:p w14:paraId="286DA89E" w14:textId="22EB7DBE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11EA8341" w14:textId="688F1EF6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沖銷利息</w:t>
            </w:r>
          </w:p>
        </w:tc>
        <w:tc>
          <w:tcPr>
            <w:tcW w:w="780" w:type="dxa"/>
          </w:tcPr>
          <w:p w14:paraId="6CB9FD86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63FDE43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B3E8F6C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110F5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85F557" w14:textId="7AF3B2EF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C3208F1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D21CCB2" w14:textId="20A9643A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InterestAmt</w:t>
            </w:r>
          </w:p>
        </w:tc>
      </w:tr>
      <w:tr w:rsidR="002F39AC" w:rsidRPr="009A5A20" w14:paraId="7B294268" w14:textId="77777777" w:rsidTr="00E75E7B">
        <w:trPr>
          <w:trHeight w:val="244"/>
          <w:jc w:val="center"/>
        </w:trPr>
        <w:tc>
          <w:tcPr>
            <w:tcW w:w="456" w:type="dxa"/>
          </w:tcPr>
          <w:p w14:paraId="443043AF" w14:textId="3D4212DD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0AA16D0A" w14:textId="361BF543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780" w:type="dxa"/>
          </w:tcPr>
          <w:p w14:paraId="6DE0D1A7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4D7D646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74416C4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A2A4728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2F876DC" w14:textId="6EFDDC5A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0F4D200" w14:textId="59E80DE7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6431D5">
              <w:rPr>
                <w:rFonts w:ascii="標楷體" w:eastAsia="標楷體" w:hAnsi="標楷體" w:hint="eastAsia"/>
              </w:rPr>
              <w:t>沖銷本金</w:t>
            </w:r>
            <w:r>
              <w:rPr>
                <w:rFonts w:ascii="標楷體" w:eastAsia="標楷體" w:hAnsi="標楷體"/>
              </w:rPr>
              <w:t>]+[</w:t>
            </w:r>
            <w:r w:rsidRPr="006431D5">
              <w:rPr>
                <w:rFonts w:ascii="標楷體" w:eastAsia="標楷體" w:hAnsi="標楷體" w:hint="eastAsia"/>
              </w:rPr>
              <w:t>沖銷利息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2F39AC" w:rsidRPr="009A5A20" w14:paraId="0DC8B1A7" w14:textId="77777777" w:rsidTr="00E75E7B">
        <w:trPr>
          <w:trHeight w:val="244"/>
          <w:jc w:val="center"/>
        </w:trPr>
        <w:tc>
          <w:tcPr>
            <w:tcW w:w="456" w:type="dxa"/>
          </w:tcPr>
          <w:p w14:paraId="78E58C16" w14:textId="2ADA826D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193C0F05" w14:textId="39E7302C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轉入溢收金額</w:t>
            </w:r>
          </w:p>
        </w:tc>
        <w:tc>
          <w:tcPr>
            <w:tcW w:w="780" w:type="dxa"/>
          </w:tcPr>
          <w:p w14:paraId="3019035E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A2EABD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7143A56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0EE1BE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BF6EA19" w14:textId="5FDCE955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4D188FE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7A7FA422" w14:textId="45812E4C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OverAmt</w:t>
            </w:r>
          </w:p>
        </w:tc>
      </w:tr>
      <w:tr w:rsidR="002F39AC" w:rsidRPr="009A5A20" w14:paraId="65E8A8D3" w14:textId="77777777" w:rsidTr="00E75E7B">
        <w:trPr>
          <w:trHeight w:val="244"/>
          <w:jc w:val="center"/>
        </w:trPr>
        <w:tc>
          <w:tcPr>
            <w:tcW w:w="456" w:type="dxa"/>
          </w:tcPr>
          <w:p w14:paraId="0E955D7E" w14:textId="1BCA56C8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13305D5A" w14:textId="37671C04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繳息起迄日</w:t>
            </w:r>
          </w:p>
        </w:tc>
        <w:tc>
          <w:tcPr>
            <w:tcW w:w="780" w:type="dxa"/>
          </w:tcPr>
          <w:p w14:paraId="417A1079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2D6D671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6ED506C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932E88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10F2A60" w14:textId="1D12E29A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C54F036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4AE0BD15" w14:textId="77E07830" w:rsidR="002F39AC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IntStartDate</w:t>
            </w:r>
          </w:p>
          <w:p w14:paraId="0DD956EE" w14:textId="4E907942" w:rsidR="002F39AC" w:rsidRPr="009A5A20" w:rsidRDefault="002F39AC" w:rsidP="002F39AC">
            <w:pPr>
              <w:ind w:firstLineChars="100" w:firstLine="240"/>
              <w:rPr>
                <w:rFonts w:ascii="標楷體" w:eastAsia="標楷體" w:hAnsi="標楷體"/>
              </w:rPr>
            </w:pPr>
            <w:proofErr w:type="spellStart"/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IntEndDate</w:t>
            </w:r>
            <w:proofErr w:type="spellEnd"/>
          </w:p>
        </w:tc>
      </w:tr>
      <w:tr w:rsidR="002F39AC" w:rsidRPr="009A5A20" w14:paraId="3C465AA2" w14:textId="77777777" w:rsidTr="00E75E7B">
        <w:trPr>
          <w:trHeight w:val="244"/>
          <w:jc w:val="center"/>
        </w:trPr>
        <w:tc>
          <w:tcPr>
            <w:tcW w:w="456" w:type="dxa"/>
          </w:tcPr>
          <w:p w14:paraId="29A1819E" w14:textId="3C6FFF90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33F65182" w14:textId="7CF8584D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還款期數</w:t>
            </w:r>
          </w:p>
        </w:tc>
        <w:tc>
          <w:tcPr>
            <w:tcW w:w="780" w:type="dxa"/>
          </w:tcPr>
          <w:p w14:paraId="0BA1AA2B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409E11A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A0D861A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DE5D41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4AC36DE" w14:textId="5C004D8C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26EEA56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6DC1BB96" w14:textId="12D65D0A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RepayPeriod</w:t>
            </w:r>
          </w:p>
        </w:tc>
      </w:tr>
      <w:tr w:rsidR="002F39AC" w:rsidRPr="009A5A20" w14:paraId="5CBA40E2" w14:textId="77777777" w:rsidTr="00E75E7B">
        <w:trPr>
          <w:trHeight w:val="244"/>
          <w:jc w:val="center"/>
        </w:trPr>
        <w:tc>
          <w:tcPr>
            <w:tcW w:w="456" w:type="dxa"/>
          </w:tcPr>
          <w:p w14:paraId="720FDD7A" w14:textId="2FAC070A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36" w:type="dxa"/>
          </w:tcPr>
          <w:p w14:paraId="65B08F59" w14:textId="60DC0387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本次應還期數</w:t>
            </w:r>
          </w:p>
        </w:tc>
        <w:tc>
          <w:tcPr>
            <w:tcW w:w="780" w:type="dxa"/>
          </w:tcPr>
          <w:p w14:paraId="41783741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EC7DFF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AAA811D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2841CC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5713082" w14:textId="6FF55D23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F000133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125EDFBE" w14:textId="5DDABCAB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2F2854">
              <w:rPr>
                <w:rFonts w:ascii="標楷體" w:eastAsia="標楷體" w:hAnsi="標楷體"/>
              </w:rPr>
              <w:t>ShouldPayPeriod</w:t>
            </w:r>
          </w:p>
        </w:tc>
      </w:tr>
      <w:tr w:rsidR="002F39AC" w:rsidRPr="009A5A20" w14:paraId="738381CE" w14:textId="77777777" w:rsidTr="00E75E7B">
        <w:trPr>
          <w:trHeight w:val="244"/>
          <w:jc w:val="center"/>
        </w:trPr>
        <w:tc>
          <w:tcPr>
            <w:tcW w:w="456" w:type="dxa"/>
          </w:tcPr>
          <w:p w14:paraId="6DDCA1B0" w14:textId="7596C84C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736" w:type="dxa"/>
          </w:tcPr>
          <w:p w14:paraId="4433BEA5" w14:textId="4AECE0D9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本次應還金額</w:t>
            </w:r>
          </w:p>
        </w:tc>
        <w:tc>
          <w:tcPr>
            <w:tcW w:w="780" w:type="dxa"/>
          </w:tcPr>
          <w:p w14:paraId="10259464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CBA68A5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64D2AC6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96EEDE8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A9C069" w14:textId="47F4E322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552B5D8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</w:rPr>
              <w:t>1.自動顯示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原值</w:t>
            </w:r>
            <w:r>
              <w:rPr>
                <w:rFonts w:ascii="標楷體" w:eastAsia="標楷體" w:hAnsi="標楷體" w:hint="eastAsia"/>
              </w:rPr>
              <w:t>，</w:t>
            </w:r>
            <w:r w:rsidRPr="001677D0">
              <w:rPr>
                <w:rFonts w:ascii="標楷體" w:eastAsia="標楷體" w:hAnsi="標楷體" w:hint="eastAsia"/>
              </w:rPr>
              <w:t>不可修改</w:t>
            </w:r>
          </w:p>
          <w:p w14:paraId="5E4761E5" w14:textId="12F55364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35B63">
              <w:rPr>
                <w:rFonts w:ascii="標楷體" w:eastAsia="標楷體" w:hAnsi="標楷體"/>
              </w:rPr>
              <w:t>NegTrans</w:t>
            </w:r>
            <w:r>
              <w:rPr>
                <w:rFonts w:ascii="標楷體" w:eastAsia="標楷體" w:hAnsi="標楷體"/>
              </w:rPr>
              <w:t>.</w:t>
            </w:r>
            <w:r w:rsidRPr="00B670D0">
              <w:rPr>
                <w:rFonts w:ascii="標楷體" w:eastAsia="標楷體" w:hAnsi="標楷體"/>
              </w:rPr>
              <w:t>DueAmt</w:t>
            </w:r>
          </w:p>
        </w:tc>
      </w:tr>
      <w:tr w:rsidR="002F39AC" w:rsidRPr="009A5A20" w14:paraId="362EAEF4" w14:textId="77777777" w:rsidTr="00E75E7B">
        <w:trPr>
          <w:trHeight w:val="244"/>
          <w:jc w:val="center"/>
        </w:trPr>
        <w:tc>
          <w:tcPr>
            <w:tcW w:w="456" w:type="dxa"/>
          </w:tcPr>
          <w:p w14:paraId="5BB0CBC0" w14:textId="348EF842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736" w:type="dxa"/>
          </w:tcPr>
          <w:p w14:paraId="28856E07" w14:textId="4BA7C3FF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尚餘期數</w:t>
            </w:r>
          </w:p>
        </w:tc>
        <w:tc>
          <w:tcPr>
            <w:tcW w:w="780" w:type="dxa"/>
          </w:tcPr>
          <w:p w14:paraId="21DABDE3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B381E8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48B9653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A1296FC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6374186" w14:textId="2452725A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0D994D0" w14:textId="4C819317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總期數</w:t>
            </w:r>
            <w:r>
              <w:rPr>
                <w:rFonts w:ascii="標楷體" w:eastAsia="標楷體" w:hAnsi="標楷體"/>
              </w:rPr>
              <w:t>]-[</w:t>
            </w:r>
            <w:r w:rsidRPr="003256D0">
              <w:rPr>
                <w:rFonts w:ascii="標楷體" w:eastAsia="標楷體" w:hAnsi="標楷體" w:hint="eastAsia"/>
                <w:color w:val="000000"/>
                <w:spacing w:val="6"/>
                <w:sz w:val="21"/>
                <w:szCs w:val="21"/>
                <w:shd w:val="clear" w:color="auto" w:fill="FFFFFF"/>
              </w:rPr>
              <w:t>已繳期數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2F39AC" w:rsidRPr="009A5A20" w14:paraId="491CA1D2" w14:textId="77777777" w:rsidTr="00E75E7B">
        <w:trPr>
          <w:trHeight w:val="244"/>
          <w:jc w:val="center"/>
        </w:trPr>
        <w:tc>
          <w:tcPr>
            <w:tcW w:w="456" w:type="dxa"/>
          </w:tcPr>
          <w:p w14:paraId="77B39733" w14:textId="1109D43E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736" w:type="dxa"/>
          </w:tcPr>
          <w:p w14:paraId="3FBC7324" w14:textId="2E92CACA" w:rsidR="002F39AC" w:rsidRDefault="002F39AC" w:rsidP="002F39AC">
            <w:pPr>
              <w:rPr>
                <w:rFonts w:ascii="標楷體" w:eastAsia="標楷體" w:hAnsi="標楷體"/>
              </w:rPr>
            </w:pPr>
            <w:r w:rsidRPr="006431D5">
              <w:rPr>
                <w:rFonts w:ascii="標楷體" w:eastAsia="標楷體" w:hAnsi="標楷體" w:hint="eastAsia"/>
              </w:rPr>
              <w:t>資料類別</w:t>
            </w:r>
          </w:p>
        </w:tc>
        <w:tc>
          <w:tcPr>
            <w:tcW w:w="780" w:type="dxa"/>
          </w:tcPr>
          <w:p w14:paraId="3B9A1068" w14:textId="77777777" w:rsidR="002F39AC" w:rsidRPr="009A5A20" w:rsidRDefault="002F39AC" w:rsidP="002F39AC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07447F1" w14:textId="43647D86" w:rsidR="002F39AC" w:rsidRPr="009A5A20" w:rsidRDefault="00497450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68" w:type="dxa"/>
          </w:tcPr>
          <w:p w14:paraId="5C84F223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 w:rsidRPr="002F39AC">
              <w:rPr>
                <w:rFonts w:ascii="標楷體" w:eastAsia="標楷體" w:hAnsi="標楷體" w:hint="eastAsia"/>
              </w:rPr>
              <w:t>0:異動前</w:t>
            </w:r>
          </w:p>
          <w:p w14:paraId="27F89A15" w14:textId="0BEEA036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 w:rsidRPr="002F39AC">
              <w:rPr>
                <w:rFonts w:ascii="標楷體" w:eastAsia="標楷體" w:hAnsi="標楷體" w:hint="eastAsia"/>
              </w:rPr>
              <w:t>1:異動後</w:t>
            </w:r>
          </w:p>
        </w:tc>
        <w:tc>
          <w:tcPr>
            <w:tcW w:w="567" w:type="dxa"/>
          </w:tcPr>
          <w:p w14:paraId="073BCD95" w14:textId="5B0AF78B" w:rsidR="002F39AC" w:rsidRPr="009A5A20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C4A7837" w14:textId="2BA73A0E" w:rsidR="002F39AC" w:rsidRPr="009A5A20" w:rsidRDefault="002F39AC" w:rsidP="002F39AC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A87DAC7" w14:textId="33C938A5" w:rsidR="002F39AC" w:rsidRDefault="002F39AC" w:rsidP="002F39AC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.限輸入代碼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/>
              </w:rPr>
              <w:t>檢核條件</w:t>
            </w:r>
            <w:r w:rsidRPr="009A5A20">
              <w:rPr>
                <w:rFonts w:ascii="標楷體" w:eastAsia="標楷體" w:hAnsi="標楷體" w:hint="eastAsia"/>
              </w:rPr>
              <w:t>：</w:t>
            </w:r>
          </w:p>
          <w:p w14:paraId="42FC074D" w14:textId="77777777" w:rsidR="002F39AC" w:rsidRDefault="002F39AC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</w:p>
          <w:p w14:paraId="6FF29A76" w14:textId="1539EB5A" w:rsidR="00AD7C07" w:rsidRPr="009A5A20" w:rsidRDefault="00AD7C07" w:rsidP="002F39A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2.修改預設值為[0:</w:t>
            </w:r>
            <w:r w:rsidRPr="002F39AC">
              <w:rPr>
                <w:rFonts w:ascii="標楷體" w:eastAsia="標楷體" w:hAnsi="標楷體" w:hint="eastAsia"/>
              </w:rPr>
              <w:t>異動前</w:t>
            </w:r>
            <w:r>
              <w:rPr>
                <w:rFonts w:ascii="標楷體" w:eastAsia="標楷體" w:hAnsi="標楷體" w:hint="eastAsia"/>
              </w:rPr>
              <w:t>]時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CB177A">
              <w:rPr>
                <w:rFonts w:ascii="標楷體" w:eastAsia="標楷體" w:hAnsi="標楷體" w:hint="eastAsia"/>
              </w:rPr>
              <w:t>畫面顯示</w:t>
            </w:r>
            <w:r>
              <w:rPr>
                <w:rFonts w:ascii="標楷體" w:eastAsia="標楷體" w:hAnsi="標楷體" w:hint="eastAsia"/>
              </w:rPr>
              <w:t>修改前的原始資料</w:t>
            </w:r>
          </w:p>
        </w:tc>
      </w:tr>
    </w:tbl>
    <w:p w14:paraId="04CBA9F0" w14:textId="5A159C97" w:rsidR="00D90783" w:rsidRDefault="00D90783" w:rsidP="00D570C8">
      <w:pPr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B6F87D0" w14:textId="69041822" w:rsidR="00AB12A5" w:rsidRDefault="00AB12A5" w:rsidP="00D570C8">
      <w:pPr>
        <w:tabs>
          <w:tab w:val="left" w:pos="788"/>
        </w:tabs>
        <w:rPr>
          <w:rFonts w:ascii="標楷體" w:eastAsia="標楷體" w:hAnsi="標楷體"/>
        </w:rPr>
      </w:pPr>
    </w:p>
    <w:p w14:paraId="5D1ECF21" w14:textId="784125BC" w:rsidR="0037198C" w:rsidRPr="009A5A20" w:rsidRDefault="0037198C" w:rsidP="00D570C8">
      <w:pPr>
        <w:tabs>
          <w:tab w:val="left" w:pos="788"/>
        </w:tabs>
        <w:rPr>
          <w:rFonts w:ascii="標楷體" w:eastAsia="標楷體" w:hAnsi="標楷體"/>
        </w:rPr>
      </w:pPr>
      <w:r w:rsidRPr="0037198C">
        <w:rPr>
          <w:rFonts w:ascii="標楷體" w:eastAsia="標楷體" w:hAnsi="標楷體"/>
          <w:noProof/>
        </w:rPr>
        <w:lastRenderedPageBreak/>
        <w:drawing>
          <wp:inline distT="0" distB="0" distL="0" distR="0" wp14:anchorId="7651891E" wp14:editId="660249EC">
            <wp:extent cx="6479540" cy="1825625"/>
            <wp:effectExtent l="0" t="0" r="0" b="31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AF65" w14:textId="77777777" w:rsidR="00D570C8" w:rsidRPr="009A5A20" w:rsidRDefault="003A3C80" w:rsidP="003A3C80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40079D78" w14:textId="70351F4A" w:rsidR="003D7632" w:rsidRPr="009A5A20" w:rsidRDefault="003D7632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703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債權銀行帳號登錄</w:t>
      </w:r>
      <w:proofErr w:type="spellEnd"/>
      <w:r w:rsidR="002B76B5">
        <w:rPr>
          <w:rFonts w:ascii="標楷體" w:hAnsi="標楷體" w:hint="eastAsia"/>
          <w:lang w:eastAsia="zh-TW"/>
        </w:rPr>
        <w:t xml:space="preserve"> </w:t>
      </w:r>
    </w:p>
    <w:p w14:paraId="7F30CE05" w14:textId="5AA8FEFE" w:rsidR="003D7632" w:rsidRDefault="003D7632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9A5A20" w14:paraId="371F8F3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5C9652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FF8F0D" w14:textId="77777777" w:rsidR="003D7632" w:rsidRPr="009A5A20" w:rsidRDefault="00FE47C4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債務協商作業－債權銀行帳號登錄</w:t>
            </w:r>
          </w:p>
        </w:tc>
      </w:tr>
      <w:tr w:rsidR="00CC74FE" w:rsidRPr="009A5A20" w14:paraId="0BDE66A2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C6BC66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8B1D07" w14:textId="56765D3D" w:rsidR="00CC74FE" w:rsidRDefault="00CC74FE" w:rsidP="00CC74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維護</w:t>
            </w: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</w:p>
          <w:p w14:paraId="73367975" w14:textId="79D3CCCA" w:rsidR="00CC74FE" w:rsidRPr="009A5A20" w:rsidRDefault="00E278D9" w:rsidP="00290A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D80879" w:rsidRPr="00357DAC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="00CC74FE" w:rsidRPr="00357DAC">
              <w:rPr>
                <w:rFonts w:ascii="標楷體" w:eastAsia="標楷體" w:hAnsi="標楷體" w:hint="eastAsia"/>
              </w:rPr>
              <w:t>【</w:t>
            </w:r>
            <w:r w:rsidR="00CC74FE" w:rsidRPr="00357DAC">
              <w:rPr>
                <w:rFonts w:ascii="標楷體" w:eastAsia="標楷體" w:hAnsi="標楷體"/>
                <w:lang w:eastAsia="zh-HK"/>
              </w:rPr>
              <w:t>L</w:t>
            </w:r>
            <w:r w:rsidR="00CC74FE" w:rsidRPr="00357DAC">
              <w:rPr>
                <w:rFonts w:ascii="標楷體" w:eastAsia="標楷體" w:hAnsi="標楷體"/>
              </w:rPr>
              <w:t>5</w:t>
            </w:r>
            <w:r w:rsidR="00CC74FE" w:rsidRPr="00357DAC">
              <w:rPr>
                <w:rFonts w:ascii="標楷體" w:eastAsia="標楷體" w:hAnsi="標楷體" w:hint="eastAsia"/>
              </w:rPr>
              <w:t>974債權銀行帳號明細資料查詢】</w:t>
            </w:r>
            <w:r w:rsidR="00CC74FE" w:rsidRPr="00357DAC">
              <w:rPr>
                <w:rFonts w:ascii="標楷體" w:eastAsia="標楷體" w:hAnsi="標楷體" w:hint="eastAsia"/>
                <w:lang w:eastAsia="zh-HK"/>
              </w:rPr>
              <w:t>進</w:t>
            </w:r>
            <w:r w:rsidR="00D80879" w:rsidRPr="00357DAC">
              <w:rPr>
                <w:rFonts w:ascii="標楷體" w:eastAsia="標楷體" w:hAnsi="標楷體"/>
                <w:lang w:eastAsia="zh-HK"/>
              </w:rPr>
              <w:br/>
            </w:r>
            <w:r w:rsidR="00D80879" w:rsidRPr="00357DAC">
              <w:rPr>
                <w:rFonts w:ascii="標楷體" w:eastAsia="標楷體" w:hAnsi="標楷體" w:hint="eastAsia"/>
              </w:rPr>
              <w:t xml:space="preserve">  </w:t>
            </w:r>
            <w:r w:rsidR="00CC74FE" w:rsidRPr="00357DAC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CC74FE" w:rsidRPr="009A5A20" w14:paraId="726003B9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140255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E1E6D4" w14:textId="01C501AC" w:rsidR="00CC74FE" w:rsidRPr="00F24D38" w:rsidRDefault="00CC74FE" w:rsidP="00CC74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F24D38">
              <w:rPr>
                <w:rFonts w:ascii="標楷體" w:eastAsia="標楷體" w:hAnsi="標楷體" w:hint="eastAsia"/>
              </w:rPr>
              <w:t>參考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「</w:t>
            </w:r>
            <w:r w:rsidR="00305077" w:rsidRPr="0034744F">
              <w:rPr>
                <w:rFonts w:ascii="標楷體" w:eastAsia="標楷體" w:hAnsi="標楷體" w:hint="eastAsia"/>
              </w:rPr>
              <w:t>作業流程.</w:t>
            </w:r>
            <w:r w:rsidR="00305077" w:rsidRPr="0034744F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1611687" w14:textId="1F3EB3E8" w:rsidR="00CC74FE" w:rsidRPr="00F24D38" w:rsidRDefault="00CC74FE" w:rsidP="00CC74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F24D38">
              <w:rPr>
                <w:rFonts w:ascii="標楷體" w:eastAsia="標楷體" w:hAnsi="標楷體" w:hint="eastAsia"/>
              </w:rPr>
              <w:t>維護</w:t>
            </w:r>
            <w:r w:rsidRPr="009A5A20">
              <w:rPr>
                <w:rFonts w:ascii="標楷體" w:eastAsia="標楷體" w:hAnsi="標楷體" w:hint="eastAsia"/>
              </w:rPr>
              <w:t>[</w:t>
            </w: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55740">
              <w:rPr>
                <w:rFonts w:ascii="標楷體" w:eastAsia="標楷體" w:hAnsi="標楷體"/>
              </w:rPr>
              <w:t>NegFinAcct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</w:p>
          <w:p w14:paraId="2A82963A" w14:textId="2B5EB310" w:rsidR="00305077" w:rsidRPr="001677D0" w:rsidRDefault="00CC74FE" w:rsidP="0030507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305077" w:rsidRPr="001677D0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="00305077" w:rsidRPr="001677D0">
              <w:rPr>
                <w:rFonts w:ascii="標楷體" w:eastAsia="標楷體" w:hAnsi="標楷體" w:hint="eastAsia"/>
              </w:rPr>
              <w:t>:</w:t>
            </w:r>
          </w:p>
          <w:p w14:paraId="6ECA0709" w14:textId="045AD98C" w:rsidR="00305077" w:rsidRDefault="00305077" w:rsidP="00305077">
            <w:pPr>
              <w:pStyle w:val="HTML"/>
              <w:shd w:val="clear" w:color="auto" w:fill="FFFFFF"/>
              <w:ind w:firstLine="150"/>
              <w:rPr>
                <w:rFonts w:ascii="標楷體" w:eastAsia="標楷體" w:hAnsi="標楷體"/>
                <w:lang w:eastAsia="zh-HK"/>
              </w:rPr>
            </w:pPr>
            <w:r w:rsidRPr="001677D0"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新增:新增全新</w:t>
            </w: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577CC78C" w14:textId="3E44B76A" w:rsidR="00305077" w:rsidRPr="00F24D38" w:rsidRDefault="00305077" w:rsidP="00305077">
            <w:pPr>
              <w:rPr>
                <w:rFonts w:ascii="標楷體" w:eastAsia="標楷體" w:hAnsi="標楷體"/>
                <w:lang w:eastAsia="zh-HK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(2</w:t>
            </w:r>
            <w:r w:rsidRPr="00F24D38">
              <w:rPr>
                <w:rFonts w:ascii="標楷體" w:eastAsia="標楷體" w:hAnsi="標楷體"/>
              </w:rPr>
              <w:t>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10AA5A89" w14:textId="6A3EFBFB" w:rsidR="00CC74FE" w:rsidRPr="009A5A20" w:rsidRDefault="00305077" w:rsidP="00FD1393">
            <w:pPr>
              <w:rPr>
                <w:rFonts w:ascii="標楷體" w:eastAsia="標楷體" w:hAnsi="標楷體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(3).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CC74FE" w:rsidRPr="009A5A20" w14:paraId="5FC6D266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7BB4C2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D26DAF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</w:p>
        </w:tc>
      </w:tr>
      <w:tr w:rsidR="00CC74FE" w:rsidRPr="009A5A20" w14:paraId="63CF144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28EC2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ABA468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</w:p>
        </w:tc>
      </w:tr>
      <w:tr w:rsidR="00CC74FE" w:rsidRPr="009A5A20" w14:paraId="504712B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48DFBA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BB9B70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</w:p>
        </w:tc>
      </w:tr>
      <w:tr w:rsidR="00CC74FE" w:rsidRPr="009A5A20" w14:paraId="4C2208D8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A60093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26AF6E" w14:textId="77777777" w:rsidR="00CC74FE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Pr="00F22A8C">
              <w:rPr>
                <w:rFonts w:ascii="標楷體" w:eastAsia="標楷體" w:hAnsi="標楷體" w:hint="eastAsia"/>
              </w:rPr>
              <w:t>修改時</w:t>
            </w:r>
            <w:r w:rsidRPr="00843938">
              <w:rPr>
                <w:rFonts w:ascii="標楷體" w:eastAsia="標楷體" w:hAnsi="標楷體" w:hint="eastAsia"/>
              </w:rPr>
              <w:t>,異動原因及內容會記錄於「資料變更紀錄檔</w:t>
            </w:r>
          </w:p>
          <w:p w14:paraId="698D693B" w14:textId="77777777" w:rsidR="00CC74FE" w:rsidRDefault="00CC74FE" w:rsidP="00CC74FE">
            <w:pPr>
              <w:ind w:firstLineChars="100" w:firstLine="240"/>
              <w:rPr>
                <w:rFonts w:ascii="標楷體" w:eastAsia="標楷體" w:hAnsi="標楷體"/>
              </w:rPr>
            </w:pPr>
            <w:r w:rsidRPr="008439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843938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843938">
              <w:rPr>
                <w:rFonts w:ascii="標楷體" w:eastAsia="標楷體" w:hAnsi="標楷體" w:hint="eastAsia"/>
              </w:rPr>
              <w:t>)」,可至「L6932 資料變更交易查詢」查詢</w:t>
            </w:r>
          </w:p>
          <w:p w14:paraId="6870D82C" w14:textId="6D8A312C" w:rsidR="00CC74FE" w:rsidRPr="009A5A20" w:rsidRDefault="00CC74FE" w:rsidP="00CC74FE">
            <w:pPr>
              <w:ind w:firstLineChars="100" w:firstLine="240"/>
              <w:rPr>
                <w:rFonts w:ascii="標楷體" w:eastAsia="標楷體" w:hAnsi="標楷體"/>
              </w:rPr>
            </w:pPr>
            <w:r w:rsidRPr="00843938">
              <w:rPr>
                <w:rFonts w:ascii="標楷體" w:eastAsia="標楷體" w:hAnsi="標楷體" w:hint="eastAsia"/>
              </w:rPr>
              <w:t>異動內容記錄</w:t>
            </w:r>
          </w:p>
        </w:tc>
      </w:tr>
      <w:tr w:rsidR="00CC74FE" w:rsidRPr="009A5A20" w14:paraId="43D658A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BA1FC8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22948" w14:textId="77777777" w:rsidR="00CC74FE" w:rsidRPr="009A5A20" w:rsidRDefault="00CC74FE" w:rsidP="00CC74FE">
            <w:pPr>
              <w:rPr>
                <w:rFonts w:ascii="標楷體" w:eastAsia="標楷體" w:hAnsi="標楷體"/>
              </w:rPr>
            </w:pPr>
          </w:p>
        </w:tc>
      </w:tr>
    </w:tbl>
    <w:p w14:paraId="111463BA" w14:textId="3C80FC90" w:rsidR="003D7632" w:rsidRDefault="003D7632" w:rsidP="003D7632">
      <w:pPr>
        <w:rPr>
          <w:rFonts w:ascii="標楷體" w:eastAsia="標楷體" w:hAnsi="標楷體"/>
        </w:rPr>
      </w:pPr>
    </w:p>
    <w:p w14:paraId="573AC93E" w14:textId="77777777" w:rsidR="00682389" w:rsidRPr="009A5A20" w:rsidRDefault="00682389" w:rsidP="00682389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82389" w:rsidRPr="009A5A20" w14:paraId="2768C50E" w14:textId="77777777" w:rsidTr="001C1049">
        <w:tc>
          <w:tcPr>
            <w:tcW w:w="851" w:type="dxa"/>
            <w:shd w:val="clear" w:color="auto" w:fill="D9D9D9" w:themeFill="background1" w:themeFillShade="D9"/>
          </w:tcPr>
          <w:p w14:paraId="05472A57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63004C7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B341079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82389" w:rsidRPr="009A5A20" w14:paraId="21D8ECE8" w14:textId="77777777" w:rsidTr="001C1049">
        <w:tc>
          <w:tcPr>
            <w:tcW w:w="851" w:type="dxa"/>
          </w:tcPr>
          <w:p w14:paraId="795C6E6B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A04F1E2" w14:textId="3263B4DF" w:rsidR="00682389" w:rsidRPr="009A5A20" w:rsidRDefault="00682389" w:rsidP="001C104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455740">
              <w:rPr>
                <w:rFonts w:ascii="標楷體" w:eastAsia="標楷體" w:hAnsi="標楷體"/>
              </w:rPr>
              <w:t>NegFinAcct</w:t>
            </w:r>
            <w:proofErr w:type="spellEnd"/>
          </w:p>
        </w:tc>
        <w:tc>
          <w:tcPr>
            <w:tcW w:w="3828" w:type="dxa"/>
          </w:tcPr>
          <w:p w14:paraId="5AC06469" w14:textId="69212961" w:rsidR="00682389" w:rsidRPr="009A5A20" w:rsidRDefault="00682389" w:rsidP="001C104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</w:p>
        </w:tc>
      </w:tr>
      <w:tr w:rsidR="00FD1393" w:rsidRPr="009A5A20" w14:paraId="01B87EE4" w14:textId="77777777" w:rsidTr="001C1049">
        <w:tc>
          <w:tcPr>
            <w:tcW w:w="851" w:type="dxa"/>
          </w:tcPr>
          <w:p w14:paraId="3921385B" w14:textId="51319C13" w:rsidR="00FD1393" w:rsidRPr="009A5A20" w:rsidRDefault="00FD1393" w:rsidP="00FD13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A7BBC9F" w14:textId="7AC90752" w:rsidR="00FD1393" w:rsidRPr="00455740" w:rsidRDefault="00FD1393" w:rsidP="00FD1393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07FFF722" w14:textId="0D2AC629" w:rsidR="00FD1393" w:rsidRPr="00455740" w:rsidRDefault="00FD1393" w:rsidP="00FD1393">
            <w:pPr>
              <w:widowControl/>
              <w:rPr>
                <w:rFonts w:ascii="標楷體" w:eastAsia="標楷體" w:hAnsi="標楷體"/>
                <w:lang w:eastAsia="zh-HK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</w:tbl>
    <w:p w14:paraId="4A9897F5" w14:textId="77777777" w:rsidR="00682389" w:rsidRPr="009A5A20" w:rsidRDefault="00682389" w:rsidP="003D7632">
      <w:pPr>
        <w:rPr>
          <w:rFonts w:ascii="標楷體" w:eastAsia="標楷體" w:hAnsi="標楷體"/>
        </w:rPr>
      </w:pPr>
    </w:p>
    <w:p w14:paraId="3793D693" w14:textId="77777777" w:rsidR="00FD1393" w:rsidRDefault="00FD1393" w:rsidP="00FD1393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-新增</w:t>
      </w:r>
    </w:p>
    <w:p w14:paraId="5F98B2CF" w14:textId="77777777" w:rsidR="00682389" w:rsidRDefault="00682389" w:rsidP="00682389">
      <w:pPr>
        <w:pStyle w:val="a"/>
        <w:numPr>
          <w:ilvl w:val="0"/>
          <w:numId w:val="0"/>
        </w:numPr>
        <w:ind w:left="622" w:hanging="480"/>
      </w:pPr>
      <w:r w:rsidRPr="004E441E">
        <w:rPr>
          <w:rFonts w:hint="eastAsia"/>
        </w:rPr>
        <w:t>輸入畫面</w:t>
      </w:r>
    </w:p>
    <w:p w14:paraId="4C8B9934" w14:textId="308E167E" w:rsidR="00077970" w:rsidRDefault="005C35E4" w:rsidP="00077970">
      <w:pPr>
        <w:pStyle w:val="42"/>
        <w:spacing w:after="72"/>
        <w:ind w:leftChars="0" w:left="0"/>
        <w:rPr>
          <w:rFonts w:ascii="標楷體" w:hAnsi="標楷體"/>
        </w:rPr>
      </w:pPr>
      <w:r w:rsidRPr="005C35E4">
        <w:rPr>
          <w:rFonts w:ascii="標楷體" w:hAnsi="標楷體"/>
          <w:noProof/>
        </w:rPr>
        <w:lastRenderedPageBreak/>
        <w:drawing>
          <wp:inline distT="0" distB="0" distL="0" distR="0" wp14:anchorId="5601A23C" wp14:editId="2F8487C0">
            <wp:extent cx="6479540" cy="211899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285F" w14:textId="53CB228D" w:rsidR="00682389" w:rsidRDefault="00682389" w:rsidP="00077970">
      <w:pPr>
        <w:pStyle w:val="42"/>
        <w:spacing w:after="72"/>
        <w:ind w:leftChars="0" w:left="0"/>
        <w:rPr>
          <w:rFonts w:ascii="標楷體" w:hAnsi="標楷體"/>
        </w:rPr>
      </w:pPr>
    </w:p>
    <w:p w14:paraId="08DD853C" w14:textId="4A99C2B2" w:rsidR="00682389" w:rsidRPr="009A5A20" w:rsidRDefault="00682389" w:rsidP="00682389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412393" w:rsidRPr="009A5A20">
        <w:rPr>
          <w:rFonts w:hint="eastAsia"/>
        </w:rPr>
        <w:t>-新增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82389" w:rsidRPr="009A5A20" w14:paraId="5AFB2937" w14:textId="77777777" w:rsidTr="001C1049">
        <w:tc>
          <w:tcPr>
            <w:tcW w:w="848" w:type="dxa"/>
            <w:shd w:val="clear" w:color="auto" w:fill="D9D9D9" w:themeFill="background1" w:themeFillShade="D9"/>
          </w:tcPr>
          <w:p w14:paraId="354D0904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675FBD76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5EF43DFE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82389" w:rsidRPr="009A5A20" w14:paraId="0DB63440" w14:textId="77777777" w:rsidTr="001C1049">
        <w:tc>
          <w:tcPr>
            <w:tcW w:w="848" w:type="dxa"/>
          </w:tcPr>
          <w:p w14:paraId="70690B0E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08D9FD65" w14:textId="0D680F2C" w:rsidR="00682389" w:rsidRPr="009A5A20" w:rsidRDefault="00B4287A" w:rsidP="001C1049">
            <w:pPr>
              <w:rPr>
                <w:rFonts w:ascii="標楷體" w:eastAsia="標楷體" w:hAnsi="標楷體"/>
              </w:rPr>
            </w:pPr>
            <w:r w:rsidRPr="00A50B25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6985" w:type="dxa"/>
          </w:tcPr>
          <w:p w14:paraId="2DDAAEFC" w14:textId="558DFF81" w:rsidR="00682389" w:rsidRDefault="00682389" w:rsidP="001C10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D1393" w:rsidRPr="001677D0">
              <w:rPr>
                <w:rFonts w:eastAsia="標楷體" w:hint="eastAsia"/>
              </w:rPr>
              <w:t>【</w:t>
            </w:r>
            <w:r w:rsidR="00FD1393" w:rsidRPr="001677D0">
              <w:rPr>
                <w:rFonts w:eastAsia="標楷體"/>
                <w:lang w:eastAsia="zh-HK"/>
              </w:rPr>
              <w:t>L</w:t>
            </w:r>
            <w:r w:rsidR="00FD1393">
              <w:rPr>
                <w:rFonts w:eastAsia="標楷體"/>
              </w:rPr>
              <w:t>5974</w:t>
            </w:r>
            <w:r w:rsidR="00FD1393" w:rsidRPr="009A5A20">
              <w:rPr>
                <w:rFonts w:ascii="標楷體" w:eastAsia="標楷體" w:hAnsi="標楷體" w:hint="eastAsia"/>
              </w:rPr>
              <w:t>債權銀行帳號明細資料查詢</w:t>
            </w:r>
            <w:r w:rsidR="00FD1393" w:rsidRPr="001677D0">
              <w:rPr>
                <w:rFonts w:eastAsia="標楷體" w:hint="eastAsia"/>
              </w:rPr>
              <w:t>】</w:t>
            </w:r>
            <w:r w:rsidR="00FD1393" w:rsidRPr="00334F8E">
              <w:rPr>
                <w:rFonts w:ascii="標楷體" w:eastAsia="標楷體" w:hAnsi="標楷體"/>
                <w:lang w:eastAsia="zh-HK"/>
              </w:rPr>
              <w:t>功能</w:t>
            </w:r>
            <w:r w:rsidR="00FD1393" w:rsidRPr="00334F8E">
              <w:rPr>
                <w:rFonts w:ascii="標楷體" w:eastAsia="標楷體" w:hAnsi="標楷體" w:hint="eastAsia"/>
              </w:rPr>
              <w:t>點「</w:t>
            </w:r>
            <w:r w:rsidR="00FD1393" w:rsidRPr="00334F8E">
              <w:rPr>
                <w:rFonts w:ascii="標楷體" w:eastAsia="標楷體" w:hAnsi="標楷體"/>
                <w:lang w:eastAsia="zh-HK"/>
              </w:rPr>
              <w:t>新增</w:t>
            </w:r>
            <w:r w:rsidR="00FD1393" w:rsidRPr="00334F8E">
              <w:rPr>
                <w:rFonts w:ascii="標楷體" w:eastAsia="標楷體" w:hAnsi="標楷體" w:hint="eastAsia"/>
              </w:rPr>
              <w:t>」</w:t>
            </w:r>
            <w:r w:rsidR="00FD1393" w:rsidRPr="00334F8E">
              <w:rPr>
                <w:rFonts w:ascii="標楷體" w:eastAsia="標楷體" w:hAnsi="標楷體"/>
                <w:lang w:eastAsia="zh-HK"/>
              </w:rPr>
              <w:t>時顯</w:t>
            </w:r>
            <w:r w:rsidR="00A50B25">
              <w:rPr>
                <w:rFonts w:ascii="標楷體" w:eastAsia="標楷體" w:hAnsi="標楷體"/>
                <w:lang w:eastAsia="zh-HK"/>
              </w:rPr>
              <w:br/>
            </w:r>
            <w:r w:rsidR="00A50B25">
              <w:rPr>
                <w:rFonts w:ascii="標楷體" w:eastAsia="標楷體" w:hAnsi="標楷體" w:hint="eastAsia"/>
              </w:rPr>
              <w:t xml:space="preserve">   </w:t>
            </w:r>
            <w:r w:rsidR="00FD1393" w:rsidRPr="00334F8E">
              <w:rPr>
                <w:rFonts w:ascii="標楷體" w:eastAsia="標楷體" w:hAnsi="標楷體"/>
                <w:lang w:eastAsia="zh-HK"/>
              </w:rPr>
              <w:t>示</w:t>
            </w:r>
            <w:r w:rsidR="00FD1393" w:rsidRPr="00334F8E">
              <w:rPr>
                <w:rFonts w:ascii="標楷體" w:eastAsia="標楷體" w:hAnsi="標楷體" w:hint="eastAsia"/>
              </w:rPr>
              <w:t>。</w:t>
            </w:r>
          </w:p>
          <w:p w14:paraId="3977C23A" w14:textId="77777777" w:rsidR="00682389" w:rsidRPr="00554A02" w:rsidRDefault="00682389" w:rsidP="001C1049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70D6245D" w14:textId="77777777" w:rsidR="003E1C2E" w:rsidRDefault="00682389" w:rsidP="004E1F1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4E1F18" w:rsidRPr="004E1F18">
              <w:rPr>
                <w:rFonts w:ascii="標楷體" w:eastAsia="標楷體" w:hAnsi="標楷體" w:hint="eastAsia"/>
              </w:rPr>
              <w:t>檢核[</w:t>
            </w:r>
            <w:r w:rsidR="004E1F18"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="004E1F18"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="004E1F18"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="004E1F18" w:rsidRPr="004E1F18">
              <w:rPr>
                <w:rFonts w:ascii="標楷體" w:eastAsia="標楷體" w:hAnsi="標楷體" w:hint="eastAsia"/>
              </w:rPr>
              <w:t>)]，該[</w:t>
            </w:r>
            <w:r w:rsidR="00A56879" w:rsidRPr="00A56879">
              <w:rPr>
                <w:rFonts w:ascii="標楷體" w:eastAsia="標楷體" w:hAnsi="標楷體" w:hint="eastAsia"/>
              </w:rPr>
              <w:t>債權機構</w:t>
            </w:r>
          </w:p>
          <w:p w14:paraId="071B5DC9" w14:textId="77777777" w:rsidR="003E1C2E" w:rsidRDefault="003E1C2E" w:rsidP="004E1F1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56879" w:rsidRPr="00A56879">
              <w:rPr>
                <w:rFonts w:ascii="標楷體" w:eastAsia="標楷體" w:hAnsi="標楷體" w:hint="eastAsia"/>
              </w:rPr>
              <w:t>代號</w:t>
            </w:r>
            <w:r w:rsidR="00A56879">
              <w:rPr>
                <w:rFonts w:ascii="標楷體" w:eastAsia="標楷體" w:hAnsi="標楷體" w:hint="eastAsia"/>
              </w:rPr>
              <w:t>(</w:t>
            </w:r>
            <w:proofErr w:type="spellStart"/>
            <w:r w:rsidR="004E1F18"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="004E1F18" w:rsidRPr="004E1F18">
              <w:rPr>
                <w:rFonts w:ascii="標楷體" w:eastAsia="標楷體" w:hAnsi="標楷體"/>
              </w:rPr>
              <w:t>.</w:t>
            </w:r>
            <w:r w:rsidR="004E1F18" w:rsidRPr="004E1F18">
              <w:t xml:space="preserve"> </w:t>
            </w:r>
            <w:proofErr w:type="spellStart"/>
            <w:r w:rsidR="004E1F18" w:rsidRPr="004E1F18">
              <w:rPr>
                <w:rFonts w:ascii="標楷體" w:eastAsia="標楷體" w:hAnsi="標楷體"/>
              </w:rPr>
              <w:t>FinCode</w:t>
            </w:r>
            <w:proofErr w:type="spellEnd"/>
            <w:r w:rsidR="00A56879">
              <w:rPr>
                <w:rFonts w:ascii="標楷體" w:eastAsia="標楷體" w:hAnsi="標楷體"/>
              </w:rPr>
              <w:t>)</w:t>
            </w:r>
            <w:r w:rsidR="004E1F18" w:rsidRPr="004E1F18">
              <w:rPr>
                <w:rFonts w:ascii="標楷體" w:eastAsia="標楷體" w:hAnsi="標楷體" w:hint="eastAsia"/>
              </w:rPr>
              <w:t>]是否存在，已存在時，則顯示錯</w:t>
            </w:r>
          </w:p>
          <w:p w14:paraId="2B70EB2F" w14:textId="2BE041CF" w:rsidR="004E1F18" w:rsidRPr="004E1F18" w:rsidRDefault="003E1C2E" w:rsidP="004E1F1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E1F18" w:rsidRPr="004E1F18">
              <w:rPr>
                <w:rFonts w:ascii="標楷體" w:eastAsia="標楷體" w:hAnsi="標楷體" w:hint="eastAsia"/>
              </w:rPr>
              <w:t>誤訊息:"E0002</w:t>
            </w:r>
            <w:r w:rsidR="004E1F18" w:rsidRPr="004E1F18">
              <w:rPr>
                <w:rFonts w:ascii="標楷體" w:eastAsia="標楷體" w:hAnsi="標楷體"/>
              </w:rPr>
              <w:t>:</w:t>
            </w:r>
            <w:r w:rsidR="004E1F18" w:rsidRPr="004E1F18">
              <w:rPr>
                <w:rFonts w:ascii="標楷體" w:eastAsia="標楷體" w:hAnsi="標楷體" w:hint="eastAsia"/>
              </w:rPr>
              <w:t>新增資料已存在(</w:t>
            </w:r>
            <w:r w:rsidR="004E1F18"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="004E1F18" w:rsidRPr="004E1F18">
              <w:rPr>
                <w:rFonts w:ascii="標楷體" w:eastAsia="標楷體" w:hAnsi="標楷體"/>
              </w:rPr>
              <w:t>)</w:t>
            </w:r>
            <w:r w:rsidR="004E1F18" w:rsidRPr="004E1F18">
              <w:rPr>
                <w:rFonts w:ascii="標楷體" w:eastAsia="標楷體" w:hAnsi="標楷體" w:hint="eastAsia"/>
              </w:rPr>
              <w:t>"</w:t>
            </w:r>
          </w:p>
          <w:p w14:paraId="711977D6" w14:textId="77777777" w:rsidR="00682389" w:rsidRPr="00554A02" w:rsidRDefault="00682389" w:rsidP="001C1049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9174B71" w14:textId="51CD1BBC" w:rsidR="00682389" w:rsidRPr="006A4CAF" w:rsidRDefault="00682389" w:rsidP="001C104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B11277"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="004E1F18"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="004E1F18"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="004E1F18"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="004E1F18" w:rsidRPr="004E1F1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682389" w:rsidRPr="009A5A20" w14:paraId="34DBD67D" w14:textId="77777777" w:rsidTr="001C1049">
        <w:tc>
          <w:tcPr>
            <w:tcW w:w="848" w:type="dxa"/>
          </w:tcPr>
          <w:p w14:paraId="21FF3B04" w14:textId="77777777" w:rsidR="00682389" w:rsidRPr="009A5A20" w:rsidRDefault="00682389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5787D208" w14:textId="77777777" w:rsidR="00682389" w:rsidRPr="009A5A20" w:rsidRDefault="00682389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109164FC" w14:textId="77777777" w:rsidR="00682389" w:rsidRPr="009A5A20" w:rsidRDefault="00682389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786F590" w14:textId="77777777" w:rsidR="00682389" w:rsidRPr="009A5A20" w:rsidRDefault="00682389" w:rsidP="00077970">
      <w:pPr>
        <w:pStyle w:val="42"/>
        <w:spacing w:after="72"/>
        <w:ind w:leftChars="0" w:left="0"/>
        <w:rPr>
          <w:rFonts w:ascii="標楷體" w:hAnsi="標楷體"/>
        </w:rPr>
      </w:pPr>
    </w:p>
    <w:p w14:paraId="2917F4D2" w14:textId="1AC12433" w:rsidR="003D7632" w:rsidRDefault="0002437F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412393" w:rsidRPr="009A5A20">
        <w:rPr>
          <w:rFonts w:hint="eastAsia"/>
        </w:rPr>
        <w:t>-新增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B11277" w:rsidRPr="009A5A20" w14:paraId="0F8DB363" w14:textId="77777777" w:rsidTr="001C1049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00C9AB5D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3BFC542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7EFF50D6" w14:textId="77777777" w:rsidR="00B11277" w:rsidRPr="009A5A20" w:rsidRDefault="00B11277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23CD2192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11277" w:rsidRPr="009A5A20" w14:paraId="5AAC32E7" w14:textId="77777777" w:rsidTr="001C1049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A278C2B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A393818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3029CED4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EF07A40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7A8EBDEA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5118C3F3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3E222A8D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3FC744EE" w14:textId="77777777" w:rsidR="00B11277" w:rsidRPr="009A5A20" w:rsidRDefault="00B11277" w:rsidP="001C1049">
            <w:pPr>
              <w:rPr>
                <w:rFonts w:ascii="標楷體" w:eastAsia="標楷體" w:hAnsi="標楷體"/>
              </w:rPr>
            </w:pPr>
          </w:p>
        </w:tc>
      </w:tr>
      <w:tr w:rsidR="005C35E4" w:rsidRPr="009A5A20" w14:paraId="029DC464" w14:textId="77777777" w:rsidTr="001C1049">
        <w:trPr>
          <w:trHeight w:val="244"/>
          <w:jc w:val="center"/>
        </w:trPr>
        <w:tc>
          <w:tcPr>
            <w:tcW w:w="456" w:type="dxa"/>
          </w:tcPr>
          <w:p w14:paraId="5442222F" w14:textId="194ACF11" w:rsidR="005C35E4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082635C7" w14:textId="10708373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80" w:type="dxa"/>
          </w:tcPr>
          <w:p w14:paraId="3CE9B875" w14:textId="476F8248" w:rsidR="005C35E4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D563DF0" w14:textId="1BE5E424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268" w:type="dxa"/>
          </w:tcPr>
          <w:p w14:paraId="20930D6F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4772EDF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B4DE8CB" w14:textId="6104081F" w:rsidR="005C35E4" w:rsidRPr="009A5A20" w:rsidRDefault="005C35E4" w:rsidP="005C35E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6E88E08" w14:textId="2A352124" w:rsidR="005C35E4" w:rsidRDefault="005C35E4" w:rsidP="005C35E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3C4AC7" w:rsidRPr="009A5A20" w14:paraId="07D62EE1" w14:textId="77777777" w:rsidTr="001C1049">
        <w:trPr>
          <w:trHeight w:val="244"/>
          <w:jc w:val="center"/>
        </w:trPr>
        <w:tc>
          <w:tcPr>
            <w:tcW w:w="456" w:type="dxa"/>
          </w:tcPr>
          <w:p w14:paraId="5F142997" w14:textId="62BFC480" w:rsidR="003C4AC7" w:rsidRPr="00B11277" w:rsidRDefault="00827123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238C7DBE" w14:textId="408DFF0C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5FC0AD7A" w14:textId="79416A5E" w:rsidR="003C4AC7" w:rsidRPr="004351FE" w:rsidRDefault="003C4AC7" w:rsidP="003C4AC7">
            <w:pPr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7DCBF7C9" w14:textId="77777777" w:rsidR="003C4AC7" w:rsidRPr="004351FE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14EDCB64" w14:textId="77777777" w:rsidR="003C4AC7" w:rsidRPr="004351FE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A06810" w14:textId="10ADA66B" w:rsidR="003C4AC7" w:rsidRPr="004351FE" w:rsidRDefault="00827123" w:rsidP="003C4AC7">
            <w:pPr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01C4F227" w14:textId="63150B36" w:rsidR="003C4AC7" w:rsidRPr="004351FE" w:rsidRDefault="003C4AC7" w:rsidP="003C4AC7">
            <w:pPr>
              <w:jc w:val="center"/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72D85806" w14:textId="171387F0" w:rsidR="003C4AC7" w:rsidRPr="004351FE" w:rsidRDefault="003C4AC7" w:rsidP="003C4AC7">
            <w:pPr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 w:hint="eastAsia"/>
              </w:rPr>
              <w:t>1.</w:t>
            </w:r>
            <w:r w:rsidR="00EE2A9D" w:rsidRPr="004351FE">
              <w:rPr>
                <w:rFonts w:ascii="標楷體" w:eastAsia="標楷體" w:hAnsi="標楷體" w:hint="eastAsia"/>
              </w:rPr>
              <w:t>限</w:t>
            </w:r>
            <w:r w:rsidR="00757B8C" w:rsidRPr="004351FE">
              <w:rPr>
                <w:rFonts w:ascii="標楷體" w:eastAsia="標楷體" w:hAnsi="標楷體" w:hint="eastAsia"/>
              </w:rPr>
              <w:t>輸入文數字</w:t>
            </w:r>
            <w:r w:rsidRPr="004351FE">
              <w:rPr>
                <w:rFonts w:ascii="標楷體" w:eastAsia="標楷體" w:hAnsi="標楷體" w:hint="eastAsia"/>
              </w:rPr>
              <w:t>，檢核條件:</w:t>
            </w:r>
          </w:p>
          <w:p w14:paraId="65001B4C" w14:textId="307FBC9E" w:rsidR="003C4AC7" w:rsidRPr="004351FE" w:rsidRDefault="003C4AC7" w:rsidP="003C4AC7">
            <w:pPr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 w:hint="eastAsia"/>
              </w:rPr>
              <w:t xml:space="preserve">  不可為空白/V</w:t>
            </w:r>
            <w:r w:rsidRPr="004351FE">
              <w:rPr>
                <w:rFonts w:ascii="標楷體" w:eastAsia="標楷體" w:hAnsi="標楷體"/>
              </w:rPr>
              <w:t>(7)</w:t>
            </w:r>
          </w:p>
          <w:p w14:paraId="7B8A6874" w14:textId="311D9DA9" w:rsidR="003C4AC7" w:rsidRPr="004351FE" w:rsidRDefault="004E1F18" w:rsidP="003C4AC7">
            <w:pPr>
              <w:rPr>
                <w:rFonts w:ascii="標楷體" w:eastAsia="標楷體" w:hAnsi="標楷體"/>
              </w:rPr>
            </w:pPr>
            <w:r w:rsidRPr="004351FE">
              <w:rPr>
                <w:rFonts w:ascii="標楷體" w:eastAsia="標楷體" w:hAnsi="標楷體"/>
              </w:rPr>
              <w:t>2</w:t>
            </w:r>
            <w:r w:rsidR="003C4AC7" w:rsidRPr="004351FE">
              <w:rPr>
                <w:rFonts w:ascii="標楷體" w:eastAsia="標楷體" w:hAnsi="標楷體"/>
              </w:rPr>
              <w:t>.NegFinAcct.</w:t>
            </w:r>
            <w:r w:rsidR="0081000D" w:rsidRPr="004351FE">
              <w:t xml:space="preserve"> </w:t>
            </w:r>
            <w:proofErr w:type="spellStart"/>
            <w:r w:rsidR="0081000D" w:rsidRPr="004351FE">
              <w:rPr>
                <w:rFonts w:ascii="標楷體" w:eastAsia="標楷體" w:hAnsi="標楷體"/>
              </w:rPr>
              <w:t>FinCode</w:t>
            </w:r>
            <w:proofErr w:type="spellEnd"/>
          </w:p>
        </w:tc>
      </w:tr>
      <w:tr w:rsidR="003C4AC7" w:rsidRPr="009A5A20" w14:paraId="77E54FC3" w14:textId="77777777" w:rsidTr="001C1049">
        <w:trPr>
          <w:trHeight w:val="244"/>
          <w:jc w:val="center"/>
        </w:trPr>
        <w:tc>
          <w:tcPr>
            <w:tcW w:w="456" w:type="dxa"/>
          </w:tcPr>
          <w:p w14:paraId="71F5B147" w14:textId="3BC7EE1B" w:rsidR="003C4AC7" w:rsidRPr="00B11277" w:rsidRDefault="00827123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799EDF3C" w14:textId="197B6830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780" w:type="dxa"/>
          </w:tcPr>
          <w:p w14:paraId="5EE6F71B" w14:textId="4609EE95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9" w:type="dxa"/>
          </w:tcPr>
          <w:p w14:paraId="5DA2BFD1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7A59C2D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654FBA" w14:textId="487A2AAD" w:rsidR="003C4AC7" w:rsidRPr="009A5A20" w:rsidRDefault="009826C1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567" w:type="dxa"/>
          </w:tcPr>
          <w:p w14:paraId="44B06331" w14:textId="0C2AE200" w:rsidR="003C4AC7" w:rsidRPr="009A5A20" w:rsidRDefault="003C4AC7" w:rsidP="003C4A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5BF0C0A" w14:textId="03347898" w:rsidR="00827123" w:rsidRDefault="003C4AC7" w:rsidP="0082712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1C7F75">
              <w:rPr>
                <w:rFonts w:ascii="標楷體" w:eastAsia="標楷體" w:hAnsi="標楷體" w:hint="eastAsia"/>
              </w:rPr>
              <w:t>限輸入文數字</w:t>
            </w:r>
            <w:r w:rsidR="00827123">
              <w:rPr>
                <w:rFonts w:ascii="標楷體" w:eastAsia="標楷體" w:hAnsi="標楷體" w:hint="eastAsia"/>
              </w:rPr>
              <w:t>，檢核條件:</w:t>
            </w:r>
          </w:p>
          <w:p w14:paraId="3CCFE90B" w14:textId="0B87DDD8" w:rsidR="003C4AC7" w:rsidRDefault="00827123" w:rsidP="0082712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DDA39B9" w14:textId="42E1065E" w:rsidR="003C4AC7" w:rsidRPr="009A5A20" w:rsidRDefault="003C4AC7" w:rsidP="002F75E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2F75EB">
              <w:rPr>
                <w:rFonts w:ascii="標楷體" w:eastAsia="標楷體" w:hAnsi="標楷體" w:hint="eastAsia"/>
              </w:rPr>
              <w:t>.</w:t>
            </w:r>
            <w:r w:rsidR="002F75EB" w:rsidRPr="004F23CA">
              <w:rPr>
                <w:rFonts w:ascii="標楷體" w:eastAsia="標楷體" w:hAnsi="標楷體"/>
                <w:lang w:eastAsia="zh-HK"/>
              </w:rPr>
              <w:t>FinItem</w:t>
            </w:r>
          </w:p>
        </w:tc>
      </w:tr>
      <w:tr w:rsidR="003C4AC7" w:rsidRPr="009A5A20" w14:paraId="0F0B19CF" w14:textId="77777777" w:rsidTr="001C1049">
        <w:trPr>
          <w:trHeight w:val="244"/>
          <w:jc w:val="center"/>
        </w:trPr>
        <w:tc>
          <w:tcPr>
            <w:tcW w:w="456" w:type="dxa"/>
          </w:tcPr>
          <w:p w14:paraId="52FA44FE" w14:textId="577C2793" w:rsidR="003C4AC7" w:rsidRPr="00B11277" w:rsidRDefault="00827123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6635B484" w14:textId="64D0A201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780" w:type="dxa"/>
          </w:tcPr>
          <w:p w14:paraId="355B098A" w14:textId="7FAC9326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0089C7F5" w14:textId="20692E78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0C8A6CB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CB39AB4" w14:textId="2C53C9F7" w:rsidR="003C4AC7" w:rsidRPr="009A5A20" w:rsidRDefault="003559F0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142D258" w14:textId="7FFF2388" w:rsidR="003C4AC7" w:rsidRPr="009A5A20" w:rsidRDefault="003C4AC7" w:rsidP="003C4A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1FFF942" w14:textId="7A49074F" w:rsidR="003C4AC7" w:rsidRDefault="003C4AC7" w:rsidP="003559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</w:t>
            </w:r>
            <w:r w:rsidR="00757B8C" w:rsidRPr="00EA49BF">
              <w:rPr>
                <w:rFonts w:ascii="標楷體" w:eastAsia="標楷體" w:hAnsi="標楷體" w:hint="eastAsia"/>
              </w:rPr>
              <w:t>文數字</w:t>
            </w:r>
            <w:r w:rsidR="004E441E">
              <w:rPr>
                <w:rFonts w:ascii="標楷體" w:eastAsia="標楷體" w:hAnsi="標楷體" w:hint="eastAsia"/>
              </w:rPr>
              <w:t>，</w:t>
            </w:r>
            <w:r w:rsidR="008948DA">
              <w:rPr>
                <w:rFonts w:ascii="標楷體" w:eastAsia="標楷體" w:hAnsi="標楷體"/>
              </w:rPr>
              <w:t>3</w:t>
            </w:r>
            <w:r w:rsidR="008948DA">
              <w:rPr>
                <w:rFonts w:ascii="標楷體" w:eastAsia="標楷體" w:hAnsi="標楷體" w:hint="eastAsia"/>
              </w:rPr>
              <w:t>碼總行+4碼分行機構代號，</w:t>
            </w:r>
            <w:r w:rsidR="003559F0">
              <w:rPr>
                <w:rFonts w:ascii="標楷體" w:eastAsia="標楷體" w:hAnsi="標楷體" w:hint="eastAsia"/>
              </w:rPr>
              <w:t>檢核條件:</w:t>
            </w:r>
            <w:r w:rsidR="003559F0">
              <w:rPr>
                <w:rFonts w:ascii="標楷體" w:eastAsia="標楷體" w:hAnsi="標楷體"/>
              </w:rPr>
              <w:br/>
            </w:r>
            <w:r w:rsidR="003559F0">
              <w:rPr>
                <w:rFonts w:ascii="標楷體" w:eastAsia="標楷體" w:hAnsi="標楷體" w:hint="eastAsia"/>
              </w:rPr>
              <w:t>(1).不可為空白/V</w:t>
            </w:r>
            <w:r w:rsidR="003559F0">
              <w:rPr>
                <w:rFonts w:ascii="標楷體" w:eastAsia="標楷體" w:hAnsi="標楷體"/>
              </w:rPr>
              <w:t>(7)</w:t>
            </w:r>
            <w:r w:rsidR="00577160">
              <w:rPr>
                <w:rFonts w:ascii="標楷體" w:eastAsia="標楷體" w:hAnsi="標楷體"/>
              </w:rPr>
              <w:t>;</w:t>
            </w:r>
          </w:p>
          <w:p w14:paraId="544EDBE2" w14:textId="2511A172" w:rsidR="00577160" w:rsidRDefault="003559F0" w:rsidP="00577160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2)</w:t>
            </w:r>
            <w:r w:rsidR="00577160"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="00577160"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="00577160"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="00577160"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="00577160" w:rsidRPr="004F23CA">
              <w:rPr>
                <w:rFonts w:ascii="標楷體" w:eastAsia="標楷體" w:hAnsi="標楷體"/>
                <w:lang w:eastAsia="zh-HK"/>
              </w:rPr>
              <w:t>NegFinAcct</w:t>
            </w:r>
            <w:r w:rsidR="00577160">
              <w:rPr>
                <w:rFonts w:ascii="標楷體" w:eastAsia="標楷體" w:hAnsi="標楷體" w:hint="eastAsia"/>
              </w:rPr>
              <w:t>.</w:t>
            </w:r>
            <w:r w:rsidR="00577160"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="00577160"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 w:rsidR="00577160">
              <w:rPr>
                <w:rFonts w:ascii="標楷體" w:eastAsia="標楷體" w:hAnsi="標楷體" w:hint="eastAsia"/>
                <w:lang w:eastAsia="zh-HK"/>
              </w:rPr>
              <w:t>或</w:t>
            </w:r>
            <w:r w:rsidR="00577160">
              <w:rPr>
                <w:rFonts w:ascii="標楷體" w:eastAsia="標楷體" w:hAnsi="標楷體" w:hint="eastAsia"/>
              </w:rPr>
              <w:t>[</w:t>
            </w:r>
            <w:r w:rsidR="00577160" w:rsidRPr="00AB342E">
              <w:rPr>
                <w:rFonts w:ascii="標楷體" w:eastAsia="標楷體" w:hAnsi="標楷體" w:hint="eastAsia"/>
              </w:rPr>
              <w:t>行庫名稱</w:t>
            </w:r>
            <w:r w:rsidR="00577160">
              <w:rPr>
                <w:rFonts w:ascii="標楷體" w:eastAsia="標楷體" w:hAnsi="標楷體" w:hint="eastAsia"/>
              </w:rPr>
              <w:t>(</w:t>
            </w:r>
            <w:proofErr w:type="spellStart"/>
            <w:r w:rsidR="00577160" w:rsidRPr="00AB342E">
              <w:rPr>
                <w:rFonts w:ascii="標楷體" w:eastAsia="標楷體" w:hAnsi="標楷體"/>
              </w:rPr>
              <w:t>CdBank</w:t>
            </w:r>
            <w:r w:rsidR="00577160">
              <w:rPr>
                <w:rFonts w:ascii="標楷體" w:eastAsia="標楷體" w:hAnsi="標楷體"/>
              </w:rPr>
              <w:t>.</w:t>
            </w:r>
            <w:r w:rsidR="00577160" w:rsidRPr="00AB342E">
              <w:rPr>
                <w:rFonts w:ascii="標楷體" w:eastAsia="標楷體" w:hAnsi="標楷體"/>
              </w:rPr>
              <w:t>BankItem</w:t>
            </w:r>
            <w:proofErr w:type="spellEnd"/>
            <w:r w:rsidR="00577160">
              <w:rPr>
                <w:rFonts w:ascii="標楷體" w:eastAsia="標楷體" w:hAnsi="標楷體"/>
              </w:rPr>
              <w:t>)]</w:t>
            </w:r>
            <w:r w:rsidR="00577160" w:rsidRPr="00A427B1">
              <w:rPr>
                <w:rFonts w:ascii="標楷體" w:eastAsia="標楷體" w:hAnsi="標楷體" w:hint="eastAsia"/>
              </w:rPr>
              <w:t>，</w:t>
            </w:r>
            <w:r w:rsidR="00577160" w:rsidRPr="007F5978">
              <w:rPr>
                <w:rFonts w:ascii="標楷體" w:eastAsia="標楷體" w:hAnsi="標楷體" w:hint="eastAsia"/>
              </w:rPr>
              <w:t>若無資料則</w:t>
            </w:r>
            <w:r w:rsidR="00577160">
              <w:rPr>
                <w:rFonts w:ascii="標楷體" w:eastAsia="標楷體" w:hAnsi="標楷體" w:hint="eastAsia"/>
              </w:rPr>
              <w:t>名稱顯示空白</w:t>
            </w:r>
          </w:p>
          <w:p w14:paraId="3B8C43A0" w14:textId="70CF5174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="0081000D">
              <w:t xml:space="preserve"> </w:t>
            </w:r>
            <w:proofErr w:type="spellStart"/>
            <w:r w:rsidR="0081000D" w:rsidRPr="0081000D">
              <w:rPr>
                <w:rFonts w:ascii="標楷體" w:eastAsia="標楷體" w:hAnsi="標楷體"/>
              </w:rPr>
              <w:t>RemitBank</w:t>
            </w:r>
            <w:proofErr w:type="spellEnd"/>
          </w:p>
        </w:tc>
      </w:tr>
      <w:tr w:rsidR="003C4AC7" w:rsidRPr="009A5A20" w14:paraId="255B3499" w14:textId="77777777" w:rsidTr="001C1049">
        <w:trPr>
          <w:trHeight w:val="244"/>
          <w:jc w:val="center"/>
        </w:trPr>
        <w:tc>
          <w:tcPr>
            <w:tcW w:w="456" w:type="dxa"/>
          </w:tcPr>
          <w:p w14:paraId="325515BD" w14:textId="56CBE74B" w:rsidR="003C4AC7" w:rsidRPr="00B11277" w:rsidRDefault="00827123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36" w:type="dxa"/>
          </w:tcPr>
          <w:p w14:paraId="052FC509" w14:textId="32E3E07F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780" w:type="dxa"/>
          </w:tcPr>
          <w:p w14:paraId="14A6A7CA" w14:textId="67D81071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9" w:type="dxa"/>
          </w:tcPr>
          <w:p w14:paraId="587FA8BA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478D830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B0A8381" w14:textId="2BF228A7" w:rsidR="003C4AC7" w:rsidRPr="009A5A20" w:rsidRDefault="003559F0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D63AC13" w14:textId="44B106C3" w:rsidR="003C4AC7" w:rsidRPr="009A5A20" w:rsidRDefault="003C4AC7" w:rsidP="003C4A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73FDCA2" w14:textId="4A63821D" w:rsidR="003C4AC7" w:rsidRDefault="003C4AC7" w:rsidP="003559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 w:rsidR="003559F0">
              <w:rPr>
                <w:rFonts w:ascii="標楷體" w:eastAsia="標楷體" w:hAnsi="標楷體" w:hint="eastAsia"/>
              </w:rPr>
              <w:t>，檢核條件:</w:t>
            </w:r>
            <w:r w:rsidR="003559F0">
              <w:rPr>
                <w:rFonts w:ascii="標楷體" w:eastAsia="標楷體" w:hAnsi="標楷體"/>
              </w:rPr>
              <w:br/>
            </w:r>
            <w:r w:rsidR="003559F0">
              <w:rPr>
                <w:rFonts w:ascii="標楷體" w:eastAsia="標楷體" w:hAnsi="標楷體" w:hint="eastAsia"/>
              </w:rPr>
              <w:t>不可為空白/V</w:t>
            </w:r>
            <w:r w:rsidR="003559F0">
              <w:rPr>
                <w:rFonts w:ascii="標楷體" w:eastAsia="標楷體" w:hAnsi="標楷體"/>
              </w:rPr>
              <w:t>(7)</w:t>
            </w:r>
            <w:r w:rsidR="008948DA">
              <w:rPr>
                <w:rFonts w:ascii="標楷體" w:eastAsia="標楷體" w:hAnsi="標楷體"/>
              </w:rPr>
              <w:t xml:space="preserve"> </w:t>
            </w:r>
          </w:p>
          <w:p w14:paraId="73CD484A" w14:textId="08150841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="0081000D">
              <w:t xml:space="preserve"> </w:t>
            </w:r>
            <w:proofErr w:type="spellStart"/>
            <w:r w:rsidR="0081000D" w:rsidRPr="0081000D">
              <w:rPr>
                <w:rFonts w:ascii="標楷體" w:eastAsia="標楷體" w:hAnsi="標楷體"/>
              </w:rPr>
              <w:t>RemitAcct</w:t>
            </w:r>
            <w:proofErr w:type="spellEnd"/>
          </w:p>
        </w:tc>
      </w:tr>
      <w:tr w:rsidR="003C4AC7" w:rsidRPr="009A5A20" w14:paraId="7C955AA0" w14:textId="77777777" w:rsidTr="001C1049">
        <w:trPr>
          <w:trHeight w:val="244"/>
          <w:jc w:val="center"/>
        </w:trPr>
        <w:tc>
          <w:tcPr>
            <w:tcW w:w="456" w:type="dxa"/>
          </w:tcPr>
          <w:p w14:paraId="2C1281CB" w14:textId="0204FD7C" w:rsidR="003C4AC7" w:rsidRPr="00B11277" w:rsidRDefault="00827123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5D0A0F2D" w14:textId="6B2843B2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780" w:type="dxa"/>
          </w:tcPr>
          <w:p w14:paraId="65F527A8" w14:textId="004696E7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08FF50F8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5D1F403" w14:textId="77777777" w:rsidR="003C4AC7" w:rsidRPr="009A5A20" w:rsidRDefault="003C4AC7" w:rsidP="003C4AC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28B0097" w14:textId="5CA140C2" w:rsidR="003C4AC7" w:rsidRPr="009A5A20" w:rsidRDefault="00EA38CF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9A2711A" w14:textId="569246D5" w:rsidR="003C4AC7" w:rsidRPr="009A5A20" w:rsidRDefault="003C4AC7" w:rsidP="003C4AC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1D48556" w14:textId="5C87FD89" w:rsidR="00577160" w:rsidRDefault="003C4AC7" w:rsidP="0057716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 w:rsidR="003559F0">
              <w:rPr>
                <w:rFonts w:ascii="標楷體" w:eastAsia="標楷體" w:hAnsi="標楷體" w:hint="eastAsia"/>
              </w:rPr>
              <w:t>，檢核條件:</w:t>
            </w:r>
          </w:p>
          <w:p w14:paraId="0634A3EE" w14:textId="77777777" w:rsidR="003559F0" w:rsidRDefault="003559F0" w:rsidP="003559F0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</w:t>
            </w:r>
            <w:r>
              <w:rPr>
                <w:rFonts w:ascii="標楷體" w:eastAsia="標楷體" w:hAnsi="標楷體"/>
              </w:rPr>
              <w:t>(7);</w:t>
            </w:r>
          </w:p>
          <w:p w14:paraId="2C01E075" w14:textId="677B1BAE" w:rsidR="003C4AC7" w:rsidRPr="003559F0" w:rsidRDefault="003559F0" w:rsidP="00577160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77D9E0E3" w14:textId="1901DE9A" w:rsidR="003C4AC7" w:rsidRPr="009A5A20" w:rsidRDefault="003C4AC7" w:rsidP="003C4AC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="0081000D">
              <w:t xml:space="preserve"> </w:t>
            </w:r>
            <w:proofErr w:type="spellStart"/>
            <w:r w:rsidR="0081000D" w:rsidRPr="0081000D">
              <w:rPr>
                <w:rFonts w:ascii="標楷體" w:eastAsia="標楷體" w:hAnsi="標楷體"/>
              </w:rPr>
              <w:t>DataSendSection</w:t>
            </w:r>
            <w:proofErr w:type="spellEnd"/>
          </w:p>
        </w:tc>
      </w:tr>
    </w:tbl>
    <w:p w14:paraId="6B181FEB" w14:textId="4EF7F95F" w:rsidR="003D7632" w:rsidRDefault="003D7632" w:rsidP="003A3C80">
      <w:pPr>
        <w:rPr>
          <w:rFonts w:ascii="標楷體" w:eastAsia="標楷體" w:hAnsi="標楷體"/>
        </w:rPr>
      </w:pPr>
    </w:p>
    <w:p w14:paraId="78193284" w14:textId="11EDDDCF" w:rsidR="00EA38CF" w:rsidRDefault="00EA38CF" w:rsidP="00EA38CF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修改</w:t>
      </w:r>
    </w:p>
    <w:p w14:paraId="79B3F9A5" w14:textId="77777777" w:rsidR="00EA38CF" w:rsidRDefault="00EA38CF" w:rsidP="00EA38CF">
      <w:pPr>
        <w:pStyle w:val="a"/>
        <w:numPr>
          <w:ilvl w:val="0"/>
          <w:numId w:val="0"/>
        </w:numPr>
        <w:ind w:left="622" w:hanging="480"/>
      </w:pPr>
      <w:r w:rsidRPr="004E441E">
        <w:rPr>
          <w:rFonts w:hint="eastAsia"/>
        </w:rPr>
        <w:t>輸入畫面</w:t>
      </w:r>
    </w:p>
    <w:p w14:paraId="1A2690F9" w14:textId="74656851" w:rsidR="00EA38CF" w:rsidRDefault="007545D1" w:rsidP="003A3C80">
      <w:pPr>
        <w:rPr>
          <w:rFonts w:ascii="標楷體" w:eastAsia="標楷體" w:hAnsi="標楷體"/>
        </w:rPr>
      </w:pPr>
      <w:r w:rsidRPr="007545D1">
        <w:rPr>
          <w:rFonts w:ascii="標楷體" w:eastAsia="標楷體" w:hAnsi="標楷體"/>
          <w:noProof/>
        </w:rPr>
        <w:drawing>
          <wp:inline distT="0" distB="0" distL="0" distR="0" wp14:anchorId="715FE64E" wp14:editId="3BBC22D5">
            <wp:extent cx="6479540" cy="213741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447" w14:textId="77777777" w:rsidR="00EA38CF" w:rsidRDefault="00EA38CF" w:rsidP="00EA38CF">
      <w:pPr>
        <w:pStyle w:val="42"/>
        <w:spacing w:after="72"/>
        <w:ind w:leftChars="0" w:left="0"/>
        <w:rPr>
          <w:rFonts w:ascii="標楷體" w:hAnsi="標楷體"/>
        </w:rPr>
      </w:pPr>
    </w:p>
    <w:p w14:paraId="295540CE" w14:textId="5B97D846" w:rsidR="00EA38CF" w:rsidRPr="009A5A20" w:rsidRDefault="00EA38CF" w:rsidP="00EA38CF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412393" w:rsidRPr="009A5A20">
        <w:rPr>
          <w:rFonts w:hint="eastAsia"/>
        </w:rPr>
        <w:t>-</w:t>
      </w:r>
      <w:r w:rsidR="00412393">
        <w:rPr>
          <w:rFonts w:hint="eastAsia"/>
        </w:rPr>
        <w:t>修改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EA38CF" w:rsidRPr="009A5A20" w14:paraId="1D473BAA" w14:textId="77777777" w:rsidTr="004E28B1">
        <w:tc>
          <w:tcPr>
            <w:tcW w:w="848" w:type="dxa"/>
            <w:shd w:val="clear" w:color="auto" w:fill="D9D9D9" w:themeFill="background1" w:themeFillShade="D9"/>
          </w:tcPr>
          <w:p w14:paraId="46A3DFCC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17CD8175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41EC3202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A38CF" w:rsidRPr="009A5A20" w14:paraId="764FBFE9" w14:textId="77777777" w:rsidTr="004E28B1">
        <w:tc>
          <w:tcPr>
            <w:tcW w:w="848" w:type="dxa"/>
          </w:tcPr>
          <w:p w14:paraId="50C8A06E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2111" w:type="dxa"/>
          </w:tcPr>
          <w:p w14:paraId="3BBF743A" w14:textId="2E84A996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6985" w:type="dxa"/>
          </w:tcPr>
          <w:p w14:paraId="3ADAADDC" w14:textId="3CE7829F" w:rsidR="00EA38CF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5974</w:t>
            </w:r>
            <w:r w:rsidRPr="009A5A20">
              <w:rPr>
                <w:rFonts w:ascii="標楷體" w:eastAsia="標楷體" w:hAnsi="標楷體" w:hint="eastAsia"/>
              </w:rPr>
              <w:t>債權銀行帳號明細資料查詢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724CB420" w14:textId="77777777" w:rsidR="00EA38CF" w:rsidRPr="00554A02" w:rsidRDefault="00EA38CF" w:rsidP="004E28B1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11E2D424" w14:textId="77777777" w:rsidR="003E1C2E" w:rsidRDefault="00EA38CF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Pr="004E1F18">
              <w:rPr>
                <w:rFonts w:ascii="標楷體" w:eastAsia="標楷體" w:hAnsi="標楷體" w:hint="eastAsia"/>
              </w:rPr>
              <w:t>檢核[</w:t>
            </w:r>
            <w:r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Pr="004E1F18">
              <w:rPr>
                <w:rFonts w:ascii="標楷體" w:eastAsia="標楷體" w:hAnsi="標楷體" w:hint="eastAsia"/>
              </w:rPr>
              <w:t>)]，該[</w:t>
            </w:r>
            <w:r w:rsidR="00A56879" w:rsidRPr="00A56879">
              <w:rPr>
                <w:rFonts w:ascii="標楷體" w:eastAsia="標楷體" w:hAnsi="標楷體" w:hint="eastAsia"/>
              </w:rPr>
              <w:t>債權機構</w:t>
            </w:r>
          </w:p>
          <w:p w14:paraId="527EFDBB" w14:textId="77777777" w:rsidR="003E1C2E" w:rsidRDefault="003E1C2E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56879" w:rsidRPr="00A56879">
              <w:rPr>
                <w:rFonts w:ascii="標楷體" w:eastAsia="標楷體" w:hAnsi="標楷體" w:hint="eastAsia"/>
              </w:rPr>
              <w:t>代號</w:t>
            </w:r>
            <w:r w:rsidR="00A56879">
              <w:rPr>
                <w:rFonts w:ascii="標楷體" w:eastAsia="標楷體" w:hAnsi="標楷體" w:hint="eastAsia"/>
              </w:rPr>
              <w:t>(</w:t>
            </w:r>
            <w:proofErr w:type="spellStart"/>
            <w:r w:rsidR="00EA38CF"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="00EA38CF" w:rsidRPr="004E1F18">
              <w:rPr>
                <w:rFonts w:ascii="標楷體" w:eastAsia="標楷體" w:hAnsi="標楷體"/>
              </w:rPr>
              <w:t>.</w:t>
            </w:r>
            <w:r w:rsidR="00EA38CF" w:rsidRPr="004E1F18">
              <w:t xml:space="preserve"> </w:t>
            </w:r>
            <w:proofErr w:type="spellStart"/>
            <w:r w:rsidR="00EA38CF" w:rsidRPr="004E1F18">
              <w:rPr>
                <w:rFonts w:ascii="標楷體" w:eastAsia="標楷體" w:hAnsi="標楷體"/>
              </w:rPr>
              <w:t>FinCode</w:t>
            </w:r>
            <w:proofErr w:type="spellEnd"/>
            <w:r w:rsidR="00A56879">
              <w:rPr>
                <w:rFonts w:ascii="標楷體" w:eastAsia="標楷體" w:hAnsi="標楷體"/>
              </w:rPr>
              <w:t>)</w:t>
            </w:r>
            <w:r w:rsidR="00EA38CF" w:rsidRPr="004E1F18">
              <w:rPr>
                <w:rFonts w:ascii="標楷體" w:eastAsia="標楷體" w:hAnsi="標楷體" w:hint="eastAsia"/>
              </w:rPr>
              <w:t>]是否存在，</w:t>
            </w:r>
            <w:r w:rsidR="00EA38CF">
              <w:rPr>
                <w:rFonts w:ascii="標楷體" w:eastAsia="標楷體" w:hAnsi="標楷體" w:hint="eastAsia"/>
              </w:rPr>
              <w:t>不存在時，則</w:t>
            </w:r>
            <w:r w:rsidR="00EA38CF" w:rsidRPr="00554A02">
              <w:rPr>
                <w:rFonts w:ascii="標楷體" w:eastAsia="標楷體" w:hAnsi="標楷體" w:hint="eastAsia"/>
              </w:rPr>
              <w:t>顯示錯</w:t>
            </w:r>
          </w:p>
          <w:p w14:paraId="03A71C5A" w14:textId="0F1860A4" w:rsidR="00EA38CF" w:rsidRPr="004E1F18" w:rsidRDefault="003E1C2E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A38CF" w:rsidRPr="00554A02">
              <w:rPr>
                <w:rFonts w:ascii="標楷體" w:eastAsia="標楷體" w:hAnsi="標楷體" w:hint="eastAsia"/>
              </w:rPr>
              <w:t>誤訊息:"</w:t>
            </w:r>
            <w:r w:rsidR="00EA38CF" w:rsidRPr="006B0DEA">
              <w:rPr>
                <w:rFonts w:ascii="標楷體" w:eastAsia="標楷體" w:hAnsi="標楷體" w:hint="eastAsia"/>
              </w:rPr>
              <w:t>E0003</w:t>
            </w:r>
            <w:r w:rsidR="00EA38CF" w:rsidRPr="006B0DEA">
              <w:rPr>
                <w:rFonts w:ascii="標楷體" w:eastAsia="標楷體" w:hAnsi="標楷體"/>
              </w:rPr>
              <w:t>:</w:t>
            </w:r>
            <w:r w:rsidR="00EA38CF" w:rsidRPr="006B0DEA">
              <w:rPr>
                <w:rFonts w:ascii="標楷體" w:eastAsia="標楷體" w:hAnsi="標楷體" w:hint="eastAsia"/>
              </w:rPr>
              <w:t>修改資料不存在</w:t>
            </w:r>
            <w:r w:rsidR="00EA38CF">
              <w:rPr>
                <w:rFonts w:ascii="標楷體" w:eastAsia="標楷體" w:hAnsi="標楷體" w:hint="eastAsia"/>
              </w:rPr>
              <w:t>(</w:t>
            </w:r>
            <w:r w:rsidR="00EA38CF"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="00EA38CF">
              <w:rPr>
                <w:rFonts w:ascii="標楷體" w:eastAsia="標楷體" w:hAnsi="標楷體"/>
              </w:rPr>
              <w:t>)</w:t>
            </w:r>
            <w:r w:rsidR="00EA38CF" w:rsidRPr="00554A02">
              <w:rPr>
                <w:rFonts w:ascii="標楷體" w:eastAsia="標楷體" w:hAnsi="標楷體" w:hint="eastAsia"/>
              </w:rPr>
              <w:t>"</w:t>
            </w:r>
          </w:p>
          <w:p w14:paraId="3CF74B63" w14:textId="77777777" w:rsidR="00EA38CF" w:rsidRPr="00554A02" w:rsidRDefault="00EA38CF" w:rsidP="004E28B1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613F29F" w14:textId="77777777" w:rsidR="00EA38CF" w:rsidRPr="006A4CAF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Pr="004E1F1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EA38CF" w:rsidRPr="009A5A20" w14:paraId="4D283FE8" w14:textId="77777777" w:rsidTr="004E28B1">
        <w:tc>
          <w:tcPr>
            <w:tcW w:w="848" w:type="dxa"/>
          </w:tcPr>
          <w:p w14:paraId="6C823B1D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5B22AFE9" w14:textId="77777777" w:rsidR="00EA38CF" w:rsidRPr="009A5A20" w:rsidRDefault="00EA38CF" w:rsidP="004E28B1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5CC35888" w14:textId="77777777" w:rsidR="00EA38CF" w:rsidRPr="009A5A20" w:rsidRDefault="00EA38CF" w:rsidP="004E28B1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1C2893B4" w14:textId="77777777" w:rsidR="00EA38CF" w:rsidRPr="009A5A20" w:rsidRDefault="00EA38CF" w:rsidP="00EA38CF">
      <w:pPr>
        <w:pStyle w:val="42"/>
        <w:spacing w:after="72"/>
        <w:ind w:leftChars="0" w:left="0"/>
        <w:rPr>
          <w:rFonts w:ascii="標楷體" w:hAnsi="標楷體"/>
        </w:rPr>
      </w:pPr>
    </w:p>
    <w:p w14:paraId="5BB733DC" w14:textId="4E585B9B" w:rsidR="00EA38CF" w:rsidRDefault="00EA38CF" w:rsidP="00EA38CF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412393" w:rsidRPr="009A5A20">
        <w:rPr>
          <w:rFonts w:hint="eastAsia"/>
        </w:rPr>
        <w:t>-</w:t>
      </w:r>
      <w:r w:rsidR="00412393">
        <w:rPr>
          <w:rFonts w:hint="eastAsia"/>
        </w:rPr>
        <w:t>修改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EA38CF" w:rsidRPr="009A5A20" w14:paraId="59E5FABA" w14:textId="77777777" w:rsidTr="004E28B1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E4D661A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1A52AB7F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7089D584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72D11380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A38CF" w:rsidRPr="009A5A20" w14:paraId="7462427D" w14:textId="77777777" w:rsidTr="004E28B1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66D09AB1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6BCB726E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76F1E902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984E617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3A7BDDA4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3CF2BBE3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71ECF1A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03FBF7E8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</w:tr>
      <w:tr w:rsidR="005C35E4" w:rsidRPr="009A5A20" w14:paraId="697DE323" w14:textId="77777777" w:rsidTr="004E28B1">
        <w:trPr>
          <w:trHeight w:val="244"/>
          <w:jc w:val="center"/>
        </w:trPr>
        <w:tc>
          <w:tcPr>
            <w:tcW w:w="456" w:type="dxa"/>
          </w:tcPr>
          <w:p w14:paraId="789DB2FD" w14:textId="77777777" w:rsidR="005C35E4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54E87E3C" w14:textId="559B862A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80" w:type="dxa"/>
          </w:tcPr>
          <w:p w14:paraId="763F940B" w14:textId="4A76CEC0" w:rsidR="005C35E4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01F5872" w14:textId="3F499652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268" w:type="dxa"/>
          </w:tcPr>
          <w:p w14:paraId="4D90B700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3C94D93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CB1C8B6" w14:textId="09BBB755" w:rsidR="005C35E4" w:rsidRPr="009A5A20" w:rsidRDefault="005C35E4" w:rsidP="005C35E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B6DAC75" w14:textId="7D369692" w:rsidR="005C35E4" w:rsidRDefault="005C35E4" w:rsidP="005C35E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EA38CF" w:rsidRPr="009A5A20" w14:paraId="435AFB95" w14:textId="77777777" w:rsidTr="004E28B1">
        <w:trPr>
          <w:trHeight w:val="244"/>
          <w:jc w:val="center"/>
        </w:trPr>
        <w:tc>
          <w:tcPr>
            <w:tcW w:w="456" w:type="dxa"/>
          </w:tcPr>
          <w:p w14:paraId="1D7F9F71" w14:textId="77777777" w:rsidR="00EA38CF" w:rsidRPr="00B11277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441470D7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5F39CA2F" w14:textId="2E0409CA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70E645C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E2CFDDC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F138BA1" w14:textId="0AD10424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BE08DDB" w14:textId="3BC87157" w:rsidR="00EA38CF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63B309BD" w14:textId="71B4C6D3" w:rsidR="00EA38CF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43A79">
              <w:rPr>
                <w:rFonts w:ascii="標楷體" w:eastAsia="標楷體" w:hAnsi="標楷體" w:hint="eastAsia"/>
              </w:rPr>
              <w:t>自動顯示原值，不可修改</w:t>
            </w:r>
          </w:p>
          <w:p w14:paraId="66897BB0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FinCode</w:t>
            </w:r>
            <w:proofErr w:type="spellEnd"/>
          </w:p>
        </w:tc>
      </w:tr>
      <w:tr w:rsidR="00EA38CF" w:rsidRPr="009A5A20" w14:paraId="7DF447BE" w14:textId="77777777" w:rsidTr="004E28B1">
        <w:trPr>
          <w:trHeight w:val="244"/>
          <w:jc w:val="center"/>
        </w:trPr>
        <w:tc>
          <w:tcPr>
            <w:tcW w:w="456" w:type="dxa"/>
          </w:tcPr>
          <w:p w14:paraId="14726B82" w14:textId="77777777" w:rsidR="00EA38CF" w:rsidRPr="00B11277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04930EAE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780" w:type="dxa"/>
          </w:tcPr>
          <w:p w14:paraId="18A6E262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9" w:type="dxa"/>
          </w:tcPr>
          <w:p w14:paraId="554793C8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5FD32C1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D90DA73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567" w:type="dxa"/>
          </w:tcPr>
          <w:p w14:paraId="49193A6E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906A12D" w14:textId="446FB4B4" w:rsidR="00EA38CF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943A79"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，可修改</w:t>
            </w:r>
            <w:r w:rsidR="00AE03E1">
              <w:rPr>
                <w:rFonts w:ascii="標楷體" w:eastAsia="標楷體" w:hAnsi="標楷體" w:hint="eastAsia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E61EE00" w14:textId="77777777" w:rsidR="00EA38CF" w:rsidRPr="009A5A20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</w:p>
        </w:tc>
      </w:tr>
      <w:tr w:rsidR="00EA38CF" w:rsidRPr="009A5A20" w14:paraId="58762D1C" w14:textId="77777777" w:rsidTr="004E28B1">
        <w:trPr>
          <w:trHeight w:val="244"/>
          <w:jc w:val="center"/>
        </w:trPr>
        <w:tc>
          <w:tcPr>
            <w:tcW w:w="456" w:type="dxa"/>
          </w:tcPr>
          <w:p w14:paraId="1F714ABF" w14:textId="77777777" w:rsidR="00EA38CF" w:rsidRPr="00B11277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584D4BA4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780" w:type="dxa"/>
          </w:tcPr>
          <w:p w14:paraId="285BACA5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5FFAF627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9C2298F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C1224C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544DA529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41C5F0C8" w14:textId="4DFBD628" w:rsidR="00EA38CF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943A79">
              <w:rPr>
                <w:rFonts w:ascii="標楷體" w:eastAsia="標楷體" w:hAnsi="標楷體" w:hint="eastAsia"/>
              </w:rPr>
              <w:t>自動顯示原值，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碼總行+4碼分行機構代號，</w:t>
            </w:r>
            <w:r w:rsidR="00943A79">
              <w:rPr>
                <w:rFonts w:ascii="標楷體" w:eastAsia="標楷體" w:hAnsi="標楷體" w:hint="eastAsia"/>
              </w:rPr>
              <w:t>可修改</w:t>
            </w:r>
            <w:r w:rsidR="00AE03E1">
              <w:rPr>
                <w:rFonts w:ascii="標楷體" w:eastAsia="標楷體" w:hAnsi="標楷體" w:hint="eastAsia"/>
              </w:rPr>
              <w:t>文數字</w:t>
            </w:r>
            <w:r w:rsidR="00943A79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(1).不可為空白/V</w:t>
            </w:r>
            <w:r>
              <w:rPr>
                <w:rFonts w:ascii="標楷體" w:eastAsia="標楷體" w:hAnsi="標楷體"/>
              </w:rPr>
              <w:t>(7);</w:t>
            </w:r>
          </w:p>
          <w:p w14:paraId="61B30F28" w14:textId="77777777" w:rsidR="00EA38CF" w:rsidRDefault="00EA38CF" w:rsidP="004E28B1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2D595DF4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RemitBank</w:t>
            </w:r>
            <w:proofErr w:type="spellEnd"/>
          </w:p>
        </w:tc>
      </w:tr>
      <w:tr w:rsidR="00EA38CF" w:rsidRPr="009A5A20" w14:paraId="44D9E20C" w14:textId="77777777" w:rsidTr="004E28B1">
        <w:trPr>
          <w:trHeight w:val="244"/>
          <w:jc w:val="center"/>
        </w:trPr>
        <w:tc>
          <w:tcPr>
            <w:tcW w:w="456" w:type="dxa"/>
          </w:tcPr>
          <w:p w14:paraId="48AD7259" w14:textId="77777777" w:rsidR="00EA38CF" w:rsidRPr="00B11277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41089EBE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780" w:type="dxa"/>
          </w:tcPr>
          <w:p w14:paraId="02BEB3C5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9" w:type="dxa"/>
          </w:tcPr>
          <w:p w14:paraId="690350C0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3DBAD5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E354922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1D436955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E2C9C66" w14:textId="5BD97F66" w:rsidR="00EA38CF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943A79">
              <w:rPr>
                <w:rFonts w:ascii="標楷體" w:eastAsia="標楷體" w:hAnsi="標楷體" w:hint="eastAsia"/>
              </w:rPr>
              <w:t>自動顯示原值，可修改</w:t>
            </w:r>
            <w:r w:rsidR="00AE03E1">
              <w:rPr>
                <w:rFonts w:ascii="標楷體" w:eastAsia="標楷體" w:hAnsi="標楷體" w:hint="eastAsia"/>
              </w:rPr>
              <w:t>文數字</w:t>
            </w:r>
            <w:r w:rsidR="00943A79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檢核條件:不可為空白/V</w:t>
            </w:r>
            <w:r>
              <w:rPr>
                <w:rFonts w:ascii="標楷體" w:eastAsia="標楷體" w:hAnsi="標楷體"/>
              </w:rPr>
              <w:t xml:space="preserve">(7) </w:t>
            </w:r>
          </w:p>
          <w:p w14:paraId="5078C993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RemitAcct</w:t>
            </w:r>
            <w:proofErr w:type="spellEnd"/>
          </w:p>
        </w:tc>
      </w:tr>
      <w:tr w:rsidR="00EA38CF" w:rsidRPr="009A5A20" w14:paraId="7D59B281" w14:textId="77777777" w:rsidTr="004E28B1">
        <w:trPr>
          <w:trHeight w:val="244"/>
          <w:jc w:val="center"/>
        </w:trPr>
        <w:tc>
          <w:tcPr>
            <w:tcW w:w="456" w:type="dxa"/>
          </w:tcPr>
          <w:p w14:paraId="75C1B16F" w14:textId="77777777" w:rsidR="00EA38CF" w:rsidRPr="00B11277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22C0EFAE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780" w:type="dxa"/>
          </w:tcPr>
          <w:p w14:paraId="5EB79F88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9" w:type="dxa"/>
          </w:tcPr>
          <w:p w14:paraId="456FFC86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74376B88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D252BDB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6103651" w14:textId="77777777" w:rsidR="00EA38CF" w:rsidRPr="009A5A20" w:rsidRDefault="00EA38CF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17009F64" w14:textId="04BFBDED" w:rsidR="00EA38CF" w:rsidRDefault="00EA38CF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943A79">
              <w:rPr>
                <w:rFonts w:ascii="標楷體" w:eastAsia="標楷體" w:hAnsi="標楷體" w:hint="eastAsia"/>
              </w:rPr>
              <w:t>自動顯示原值，可修改</w:t>
            </w:r>
            <w:r w:rsidR="00AE03E1">
              <w:rPr>
                <w:rFonts w:ascii="標楷體" w:eastAsia="標楷體" w:hAnsi="標楷體" w:hint="eastAsia"/>
              </w:rPr>
              <w:t>文數字</w:t>
            </w:r>
            <w:r w:rsidR="00943A79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0DEF6A44" w14:textId="77777777" w:rsidR="00EA38CF" w:rsidRDefault="00EA38CF" w:rsidP="004E28B1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</w:t>
            </w:r>
            <w:r>
              <w:rPr>
                <w:rFonts w:ascii="標楷體" w:eastAsia="標楷體" w:hAnsi="標楷體"/>
              </w:rPr>
              <w:t>(7);</w:t>
            </w:r>
          </w:p>
          <w:p w14:paraId="34CC6940" w14:textId="77777777" w:rsidR="00EA38CF" w:rsidRPr="003559F0" w:rsidRDefault="00EA38CF" w:rsidP="004E28B1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2)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20EE9F15" w14:textId="77777777" w:rsidR="00EA38CF" w:rsidRPr="009A5A20" w:rsidRDefault="00EA38CF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DataSendSection</w:t>
            </w:r>
            <w:proofErr w:type="spellEnd"/>
          </w:p>
        </w:tc>
      </w:tr>
    </w:tbl>
    <w:p w14:paraId="752202CF" w14:textId="77777777" w:rsidR="00EA38CF" w:rsidRDefault="00EA38CF" w:rsidP="00EA38CF">
      <w:pPr>
        <w:rPr>
          <w:rFonts w:ascii="標楷體" w:eastAsia="標楷體" w:hAnsi="標楷體"/>
        </w:rPr>
      </w:pPr>
    </w:p>
    <w:p w14:paraId="4965391C" w14:textId="6E8ED789" w:rsidR="00943A79" w:rsidRDefault="00943A79" w:rsidP="00943A79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刪除</w:t>
      </w:r>
    </w:p>
    <w:p w14:paraId="4B4CBB77" w14:textId="77777777" w:rsidR="00943A79" w:rsidRDefault="00943A79" w:rsidP="00943A79">
      <w:pPr>
        <w:pStyle w:val="a"/>
        <w:numPr>
          <w:ilvl w:val="0"/>
          <w:numId w:val="0"/>
        </w:numPr>
        <w:ind w:left="622" w:hanging="480"/>
      </w:pPr>
      <w:r w:rsidRPr="004E441E">
        <w:rPr>
          <w:rFonts w:hint="eastAsia"/>
        </w:rPr>
        <w:t>輸入畫面</w:t>
      </w:r>
    </w:p>
    <w:p w14:paraId="753A5230" w14:textId="7EA72993" w:rsidR="00EA38CF" w:rsidRDefault="007545D1" w:rsidP="003A3C80">
      <w:pPr>
        <w:rPr>
          <w:rFonts w:ascii="標楷體" w:eastAsia="標楷體" w:hAnsi="標楷體"/>
        </w:rPr>
      </w:pPr>
      <w:r w:rsidRPr="007545D1">
        <w:rPr>
          <w:rFonts w:ascii="標楷體" w:eastAsia="標楷體" w:hAnsi="標楷體"/>
          <w:noProof/>
        </w:rPr>
        <w:drawing>
          <wp:inline distT="0" distB="0" distL="0" distR="0" wp14:anchorId="6DF2DE37" wp14:editId="02AB097E">
            <wp:extent cx="6479540" cy="211645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225C" w14:textId="77777777" w:rsidR="00943A79" w:rsidRDefault="00943A79" w:rsidP="00943A79">
      <w:pPr>
        <w:pStyle w:val="42"/>
        <w:spacing w:after="72"/>
        <w:ind w:leftChars="0" w:left="0"/>
        <w:rPr>
          <w:rFonts w:ascii="標楷體" w:hAnsi="標楷體"/>
        </w:rPr>
      </w:pPr>
    </w:p>
    <w:p w14:paraId="1EFB0872" w14:textId="567BF4DB" w:rsidR="00943A79" w:rsidRPr="009A5A20" w:rsidRDefault="00943A79" w:rsidP="00943A79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="00412393" w:rsidRPr="009A5A20">
        <w:rPr>
          <w:rFonts w:hint="eastAsia"/>
        </w:rPr>
        <w:t>-</w:t>
      </w:r>
      <w:r w:rsidR="00412393">
        <w:rPr>
          <w:rFonts w:hint="eastAsia"/>
        </w:rPr>
        <w:t>刪除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43A79" w:rsidRPr="009A5A20" w14:paraId="0789F555" w14:textId="77777777" w:rsidTr="004E28B1">
        <w:tc>
          <w:tcPr>
            <w:tcW w:w="848" w:type="dxa"/>
            <w:shd w:val="clear" w:color="auto" w:fill="D9D9D9" w:themeFill="background1" w:themeFillShade="D9"/>
          </w:tcPr>
          <w:p w14:paraId="1F7FB2D7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0FCA924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77F1850B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43A79" w:rsidRPr="009A5A20" w14:paraId="7878D8B5" w14:textId="77777777" w:rsidTr="004E28B1">
        <w:tc>
          <w:tcPr>
            <w:tcW w:w="848" w:type="dxa"/>
          </w:tcPr>
          <w:p w14:paraId="52955FF8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478F9FBC" w14:textId="335000B3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6985" w:type="dxa"/>
          </w:tcPr>
          <w:p w14:paraId="6BEFC5B0" w14:textId="74B6A687" w:rsidR="00943A79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5974</w:t>
            </w:r>
            <w:r w:rsidRPr="009A5A20">
              <w:rPr>
                <w:rFonts w:ascii="標楷體" w:eastAsia="標楷體" w:hAnsi="標楷體" w:hint="eastAsia"/>
              </w:rPr>
              <w:t>債權銀行帳號明細資料查詢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刪除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687FDB55" w14:textId="77777777" w:rsidR="00943A79" w:rsidRPr="00554A02" w:rsidRDefault="00943A79" w:rsidP="004E28B1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05E4F8DF" w14:textId="77777777" w:rsidR="003E1C2E" w:rsidRDefault="00943A79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Pr="004E1F18">
              <w:rPr>
                <w:rFonts w:ascii="標楷體" w:eastAsia="標楷體" w:hAnsi="標楷體" w:hint="eastAsia"/>
              </w:rPr>
              <w:t>檢核[</w:t>
            </w:r>
            <w:r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Pr="004E1F18">
              <w:rPr>
                <w:rFonts w:ascii="標楷體" w:eastAsia="標楷體" w:hAnsi="標楷體" w:hint="eastAsia"/>
              </w:rPr>
              <w:t>)]，該[</w:t>
            </w:r>
            <w:r w:rsidR="00A56879" w:rsidRPr="00A56879">
              <w:rPr>
                <w:rFonts w:ascii="標楷體" w:eastAsia="標楷體" w:hAnsi="標楷體" w:hint="eastAsia"/>
              </w:rPr>
              <w:t>債權機構</w:t>
            </w:r>
          </w:p>
          <w:p w14:paraId="4E0D95CD" w14:textId="77777777" w:rsidR="003E1C2E" w:rsidRDefault="003E1C2E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56879" w:rsidRPr="00A56879">
              <w:rPr>
                <w:rFonts w:ascii="標楷體" w:eastAsia="標楷體" w:hAnsi="標楷體" w:hint="eastAsia"/>
              </w:rPr>
              <w:t>代號</w:t>
            </w:r>
            <w:r w:rsidR="00A56879">
              <w:rPr>
                <w:rFonts w:ascii="標楷體" w:eastAsia="標楷體" w:hAnsi="標楷體" w:hint="eastAsia"/>
              </w:rPr>
              <w:t>(</w:t>
            </w:r>
            <w:proofErr w:type="spellStart"/>
            <w:r w:rsidR="00943A79"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="00943A79" w:rsidRPr="004E1F18">
              <w:rPr>
                <w:rFonts w:ascii="標楷體" w:eastAsia="標楷體" w:hAnsi="標楷體"/>
              </w:rPr>
              <w:t>.</w:t>
            </w:r>
            <w:r w:rsidR="00943A79" w:rsidRPr="004E1F18">
              <w:t xml:space="preserve"> </w:t>
            </w:r>
            <w:proofErr w:type="spellStart"/>
            <w:r w:rsidR="00943A79" w:rsidRPr="004E1F18">
              <w:rPr>
                <w:rFonts w:ascii="標楷體" w:eastAsia="標楷體" w:hAnsi="標楷體"/>
              </w:rPr>
              <w:t>FinCode</w:t>
            </w:r>
            <w:proofErr w:type="spellEnd"/>
            <w:r w:rsidR="00A56879">
              <w:rPr>
                <w:rFonts w:ascii="標楷體" w:eastAsia="標楷體" w:hAnsi="標楷體"/>
              </w:rPr>
              <w:t>)</w:t>
            </w:r>
            <w:r w:rsidR="00943A79" w:rsidRPr="004E1F18">
              <w:rPr>
                <w:rFonts w:ascii="標楷體" w:eastAsia="標楷體" w:hAnsi="標楷體" w:hint="eastAsia"/>
              </w:rPr>
              <w:t>]是否存在，</w:t>
            </w:r>
            <w:r w:rsidR="00943A79">
              <w:rPr>
                <w:rFonts w:ascii="標楷體" w:eastAsia="標楷體" w:hAnsi="標楷體" w:hint="eastAsia"/>
              </w:rPr>
              <w:t>不存在時，則</w:t>
            </w:r>
            <w:r w:rsidR="00943A79" w:rsidRPr="00554A02">
              <w:rPr>
                <w:rFonts w:ascii="標楷體" w:eastAsia="標楷體" w:hAnsi="標楷體" w:hint="eastAsia"/>
              </w:rPr>
              <w:t>顯示錯</w:t>
            </w:r>
          </w:p>
          <w:p w14:paraId="0C0E4963" w14:textId="33922805" w:rsidR="00943A79" w:rsidRPr="004E1F18" w:rsidRDefault="003E1C2E" w:rsidP="004E28B1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943A79" w:rsidRPr="00554A02">
              <w:rPr>
                <w:rFonts w:ascii="標楷體" w:eastAsia="標楷體" w:hAnsi="標楷體" w:hint="eastAsia"/>
              </w:rPr>
              <w:t>誤訊息:"</w:t>
            </w:r>
            <w:r w:rsidR="00943A79" w:rsidRPr="00911644">
              <w:rPr>
                <w:rFonts w:ascii="標楷體" w:eastAsia="標楷體" w:hAnsi="標楷體" w:hint="eastAsia"/>
              </w:rPr>
              <w:t>E0004</w:t>
            </w:r>
            <w:r w:rsidR="00943A79" w:rsidRPr="00911644">
              <w:rPr>
                <w:rFonts w:ascii="標楷體" w:eastAsia="標楷體" w:hAnsi="標楷體"/>
              </w:rPr>
              <w:t>:</w:t>
            </w:r>
            <w:r w:rsidR="00943A79" w:rsidRPr="00911644">
              <w:rPr>
                <w:rFonts w:ascii="標楷體" w:eastAsia="標楷體" w:hAnsi="標楷體" w:hint="eastAsia"/>
              </w:rPr>
              <w:t>刪除資料不存在</w:t>
            </w:r>
            <w:r w:rsidR="00943A79">
              <w:rPr>
                <w:rFonts w:ascii="標楷體" w:eastAsia="標楷體" w:hAnsi="標楷體" w:hint="eastAsia"/>
              </w:rPr>
              <w:t>(</w:t>
            </w:r>
            <w:r w:rsidR="00943A79"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="00943A79">
              <w:rPr>
                <w:rFonts w:ascii="標楷體" w:eastAsia="標楷體" w:hAnsi="標楷體"/>
              </w:rPr>
              <w:t>)</w:t>
            </w:r>
            <w:r w:rsidR="00943A79" w:rsidRPr="00554A02">
              <w:rPr>
                <w:rFonts w:ascii="標楷體" w:eastAsia="標楷體" w:hAnsi="標楷體" w:hint="eastAsia"/>
              </w:rPr>
              <w:t>"</w:t>
            </w:r>
          </w:p>
          <w:p w14:paraId="1B2217F6" w14:textId="77777777" w:rsidR="00943A79" w:rsidRPr="00554A02" w:rsidRDefault="00943A79" w:rsidP="004E28B1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5FDE64D" w14:textId="77777777" w:rsidR="00943A79" w:rsidRPr="006A4CAF" w:rsidRDefault="00943A79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Pr="004E1F18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4E1F1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E1F18">
              <w:rPr>
                <w:rFonts w:ascii="標楷體" w:eastAsia="標楷體" w:hAnsi="標楷體"/>
              </w:rPr>
              <w:t>NegFinAcct</w:t>
            </w:r>
            <w:proofErr w:type="spellEnd"/>
            <w:r w:rsidRPr="004E1F18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943A79" w:rsidRPr="009A5A20" w14:paraId="0828FECB" w14:textId="77777777" w:rsidTr="004E28B1">
        <w:tc>
          <w:tcPr>
            <w:tcW w:w="848" w:type="dxa"/>
          </w:tcPr>
          <w:p w14:paraId="4F1E958F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635C67E3" w14:textId="77777777" w:rsidR="00943A79" w:rsidRPr="009A5A20" w:rsidRDefault="00943A79" w:rsidP="004E28B1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6B0A609B" w14:textId="77777777" w:rsidR="00943A79" w:rsidRPr="009A5A20" w:rsidRDefault="00943A79" w:rsidP="004E28B1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5F68BF85" w14:textId="77777777" w:rsidR="00943A79" w:rsidRPr="009A5A20" w:rsidRDefault="00943A79" w:rsidP="00943A79">
      <w:pPr>
        <w:pStyle w:val="42"/>
        <w:spacing w:after="72"/>
        <w:ind w:leftChars="0" w:left="0"/>
        <w:rPr>
          <w:rFonts w:ascii="標楷體" w:hAnsi="標楷體"/>
        </w:rPr>
      </w:pPr>
    </w:p>
    <w:p w14:paraId="0BA7E90F" w14:textId="7B7DE878" w:rsidR="00943A79" w:rsidRDefault="00943A79" w:rsidP="00943A79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412393" w:rsidRPr="009A5A20">
        <w:rPr>
          <w:rFonts w:hint="eastAsia"/>
        </w:rPr>
        <w:t>-</w:t>
      </w:r>
      <w:r w:rsidR="00412393">
        <w:rPr>
          <w:rFonts w:hint="eastAsia"/>
        </w:rPr>
        <w:t>刪除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943A79" w:rsidRPr="009A5A20" w14:paraId="6F6A99C1" w14:textId="77777777" w:rsidTr="004E28B1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43A49707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1C42B253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45BFD845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6BD898CB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43A79" w:rsidRPr="009A5A20" w14:paraId="59E75C22" w14:textId="77777777" w:rsidTr="004E28B1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6799849C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07814C7C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065FF589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2A5B3CFF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093FCD45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FB2803E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DEEC2DC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3BB640F9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</w:tr>
      <w:tr w:rsidR="005C35E4" w:rsidRPr="009A5A20" w14:paraId="383865EF" w14:textId="77777777" w:rsidTr="004E28B1">
        <w:trPr>
          <w:trHeight w:val="244"/>
          <w:jc w:val="center"/>
        </w:trPr>
        <w:tc>
          <w:tcPr>
            <w:tcW w:w="456" w:type="dxa"/>
          </w:tcPr>
          <w:p w14:paraId="1BC66FBA" w14:textId="77777777" w:rsidR="005C35E4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6B8F136" w14:textId="576F1897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80" w:type="dxa"/>
          </w:tcPr>
          <w:p w14:paraId="200A78C4" w14:textId="5C0F2DD3" w:rsidR="005C35E4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C7AA01" w14:textId="7DB13E38" w:rsidR="005C35E4" w:rsidRPr="009A5A20" w:rsidRDefault="005C35E4" w:rsidP="005C35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2268" w:type="dxa"/>
          </w:tcPr>
          <w:p w14:paraId="22D1C80C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F44C79" w14:textId="77777777" w:rsidR="005C35E4" w:rsidRPr="009A5A20" w:rsidRDefault="005C35E4" w:rsidP="005C35E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B26AF2D" w14:textId="4C69EBE5" w:rsidR="005C35E4" w:rsidRPr="009A5A20" w:rsidRDefault="005C35E4" w:rsidP="005C35E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61B166E" w14:textId="05AD9EE1" w:rsidR="005C35E4" w:rsidRDefault="005C35E4" w:rsidP="005C35E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943A79" w:rsidRPr="009A5A20" w14:paraId="3E8B6468" w14:textId="77777777" w:rsidTr="004E28B1">
        <w:trPr>
          <w:trHeight w:val="244"/>
          <w:jc w:val="center"/>
        </w:trPr>
        <w:tc>
          <w:tcPr>
            <w:tcW w:w="456" w:type="dxa"/>
          </w:tcPr>
          <w:p w14:paraId="66AB51D8" w14:textId="77777777" w:rsidR="00943A79" w:rsidRPr="00B11277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36" w:type="dxa"/>
          </w:tcPr>
          <w:p w14:paraId="556FCB5F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780" w:type="dxa"/>
          </w:tcPr>
          <w:p w14:paraId="3CD9D7AD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C33CB5D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A0D5526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886CA5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8BCC79E" w14:textId="77777777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4D42AB6D" w14:textId="77777777" w:rsidR="00943A79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1.自動顯示原值，不可修改</w:t>
            </w:r>
          </w:p>
          <w:p w14:paraId="11B742D3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FinCode</w:t>
            </w:r>
            <w:proofErr w:type="spellEnd"/>
          </w:p>
        </w:tc>
      </w:tr>
      <w:tr w:rsidR="00943A79" w:rsidRPr="009A5A20" w14:paraId="249D7D5D" w14:textId="77777777" w:rsidTr="004E28B1">
        <w:trPr>
          <w:trHeight w:val="244"/>
          <w:jc w:val="center"/>
        </w:trPr>
        <w:tc>
          <w:tcPr>
            <w:tcW w:w="456" w:type="dxa"/>
          </w:tcPr>
          <w:p w14:paraId="0497B5C3" w14:textId="77777777" w:rsidR="00943A79" w:rsidRPr="00B11277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36" w:type="dxa"/>
          </w:tcPr>
          <w:p w14:paraId="4B24B45C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780" w:type="dxa"/>
          </w:tcPr>
          <w:p w14:paraId="5A2801F1" w14:textId="3F2F9A3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BDF5032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114593E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4B07984" w14:textId="348DCE49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1327633" w14:textId="48065D68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7ED53AD" w14:textId="731A1534" w:rsidR="00943A79" w:rsidRDefault="00943A79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自動顯示原值，不可修改</w:t>
            </w:r>
          </w:p>
          <w:p w14:paraId="06AFE2D3" w14:textId="77777777" w:rsidR="00943A79" w:rsidRPr="009A5A20" w:rsidRDefault="00943A79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</w:p>
        </w:tc>
      </w:tr>
      <w:tr w:rsidR="00943A79" w:rsidRPr="009A5A20" w14:paraId="66826617" w14:textId="77777777" w:rsidTr="004E28B1">
        <w:trPr>
          <w:trHeight w:val="244"/>
          <w:jc w:val="center"/>
        </w:trPr>
        <w:tc>
          <w:tcPr>
            <w:tcW w:w="456" w:type="dxa"/>
          </w:tcPr>
          <w:p w14:paraId="48DF21EA" w14:textId="77777777" w:rsidR="00943A79" w:rsidRPr="00B11277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36" w:type="dxa"/>
          </w:tcPr>
          <w:p w14:paraId="3324F2A3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780" w:type="dxa"/>
          </w:tcPr>
          <w:p w14:paraId="2B7D2EE2" w14:textId="34C58CC5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C7C5B81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9CF6809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4D70AFF" w14:textId="39B37613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8CD976D" w14:textId="5A4D8E91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23712AE" w14:textId="03834D3C" w:rsidR="00943A79" w:rsidRDefault="00943A79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自動顯示原值，不可修改</w:t>
            </w:r>
            <w:r>
              <w:rPr>
                <w:rFonts w:ascii="標楷體" w:eastAsia="標楷體" w:hAnsi="標楷體"/>
              </w:rPr>
              <w:t>;</w:t>
            </w:r>
          </w:p>
          <w:p w14:paraId="55D46E22" w14:textId="7ABCFE71" w:rsidR="00943A79" w:rsidRDefault="00943A79" w:rsidP="00943A7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5191EEC9" w14:textId="5BB53669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RemitBank</w:t>
            </w:r>
            <w:proofErr w:type="spellEnd"/>
          </w:p>
        </w:tc>
      </w:tr>
      <w:tr w:rsidR="00943A79" w:rsidRPr="009A5A20" w14:paraId="74526F2A" w14:textId="77777777" w:rsidTr="004E28B1">
        <w:trPr>
          <w:trHeight w:val="244"/>
          <w:jc w:val="center"/>
        </w:trPr>
        <w:tc>
          <w:tcPr>
            <w:tcW w:w="456" w:type="dxa"/>
          </w:tcPr>
          <w:p w14:paraId="33936EBA" w14:textId="77777777" w:rsidR="00943A79" w:rsidRPr="00B11277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36" w:type="dxa"/>
          </w:tcPr>
          <w:p w14:paraId="3A0B9E67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匯款帳號</w:t>
            </w:r>
          </w:p>
        </w:tc>
        <w:tc>
          <w:tcPr>
            <w:tcW w:w="780" w:type="dxa"/>
          </w:tcPr>
          <w:p w14:paraId="6AC89E2C" w14:textId="1508AEA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D68E623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C5192C6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0788966" w14:textId="0936C3F8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B3BF53B" w14:textId="035DE230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063BB6D9" w14:textId="4001173A" w:rsidR="00943A79" w:rsidRDefault="00943A79" w:rsidP="004E28B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自動顯示原值，不可修改</w:t>
            </w:r>
          </w:p>
          <w:p w14:paraId="3BE25137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RemitAcct</w:t>
            </w:r>
            <w:proofErr w:type="spellEnd"/>
          </w:p>
        </w:tc>
      </w:tr>
      <w:tr w:rsidR="00943A79" w:rsidRPr="009A5A20" w14:paraId="2B16084D" w14:textId="77777777" w:rsidTr="004E28B1">
        <w:trPr>
          <w:trHeight w:val="244"/>
          <w:jc w:val="center"/>
        </w:trPr>
        <w:tc>
          <w:tcPr>
            <w:tcW w:w="456" w:type="dxa"/>
          </w:tcPr>
          <w:p w14:paraId="197F8357" w14:textId="77777777" w:rsidR="00943A79" w:rsidRPr="00B11277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36" w:type="dxa"/>
          </w:tcPr>
          <w:p w14:paraId="4BDE556E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780" w:type="dxa"/>
          </w:tcPr>
          <w:p w14:paraId="2B8038F9" w14:textId="522D7025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1168464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7E1EBAA" w14:textId="77777777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11A8BA3" w14:textId="092100EE" w:rsidR="00943A79" w:rsidRPr="009A5A20" w:rsidRDefault="00943A79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26BAC80" w14:textId="2B2BB7CE" w:rsidR="00943A79" w:rsidRPr="009A5A20" w:rsidRDefault="00943A79" w:rsidP="004E28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337" w:type="dxa"/>
          </w:tcPr>
          <w:p w14:paraId="645262C3" w14:textId="76F31548" w:rsidR="00943A79" w:rsidRDefault="00943A79" w:rsidP="00943A7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自動顯示原值，不可修改</w:t>
            </w:r>
            <w:r>
              <w:rPr>
                <w:rFonts w:ascii="標楷體" w:eastAsia="標楷體" w:hAnsi="標楷體"/>
              </w:rPr>
              <w:t>;</w:t>
            </w:r>
          </w:p>
          <w:p w14:paraId="47A3C0AF" w14:textId="2A7630B5" w:rsidR="00943A79" w:rsidRPr="003559F0" w:rsidRDefault="00943A79" w:rsidP="00943A7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  <w:p w14:paraId="7023DE5A" w14:textId="4978FABE" w:rsidR="00943A79" w:rsidRPr="009A5A20" w:rsidRDefault="00943A79" w:rsidP="004E28B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Pr="00B11277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81000D">
              <w:rPr>
                <w:rFonts w:ascii="標楷體" w:eastAsia="標楷體" w:hAnsi="標楷體"/>
              </w:rPr>
              <w:t>DataSendSection</w:t>
            </w:r>
            <w:proofErr w:type="spellEnd"/>
          </w:p>
        </w:tc>
      </w:tr>
    </w:tbl>
    <w:p w14:paraId="789E46B3" w14:textId="467ABC31" w:rsidR="00AE03E1" w:rsidRDefault="00AE03E1" w:rsidP="001F2C46">
      <w:pPr>
        <w:widowControl/>
        <w:rPr>
          <w:rFonts w:ascii="標楷體" w:eastAsia="標楷體" w:hAnsi="標楷體"/>
        </w:rPr>
      </w:pPr>
    </w:p>
    <w:p w14:paraId="6D92859E" w14:textId="77777777" w:rsidR="00AE03E1" w:rsidRDefault="00AE03E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FD3AC04" w14:textId="77777777" w:rsidR="00EA38CF" w:rsidRPr="009A5A20" w:rsidRDefault="00EA38CF" w:rsidP="001F2C46">
      <w:pPr>
        <w:widowControl/>
        <w:rPr>
          <w:rFonts w:ascii="標楷體" w:eastAsia="標楷體" w:hAnsi="標楷體"/>
        </w:rPr>
      </w:pPr>
    </w:p>
    <w:p w14:paraId="178D6778" w14:textId="28B694C8" w:rsidR="0020034B" w:rsidRPr="009A5A20" w:rsidRDefault="0020034B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704</w:t>
      </w:r>
      <w:r w:rsidR="00DB15DE" w:rsidRPr="009A5A20">
        <w:rPr>
          <w:rFonts w:ascii="標楷體" w:hAnsi="標楷體" w:hint="eastAsia"/>
        </w:rPr>
        <w:t>債務協商作業－</w:t>
      </w:r>
      <w:r w:rsidR="003176CB" w:rsidRPr="009A5A20">
        <w:rPr>
          <w:rFonts w:ascii="標楷體" w:hAnsi="標楷體" w:hint="eastAsia"/>
          <w:lang w:eastAsia="zh-TW"/>
        </w:rPr>
        <w:t>撥付日期設定</w:t>
      </w:r>
      <w:r w:rsidR="0054016F">
        <w:rPr>
          <w:rFonts w:ascii="標楷體" w:hAnsi="標楷體" w:hint="eastAsia"/>
          <w:lang w:eastAsia="zh-TW"/>
        </w:rPr>
        <w:t xml:space="preserve"> </w:t>
      </w:r>
    </w:p>
    <w:p w14:paraId="02B02767" w14:textId="18FEEE24" w:rsidR="0060250D" w:rsidRPr="001F2C46" w:rsidRDefault="0020034B" w:rsidP="001F2C46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853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90"/>
      </w:tblGrid>
      <w:tr w:rsidR="0020034B" w:rsidRPr="009A5A20" w14:paraId="10CFFE9E" w14:textId="77777777" w:rsidTr="0060250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1D72C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894C3" w14:textId="77777777" w:rsidR="0020034B" w:rsidRPr="009A5A20" w:rsidRDefault="001D5762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債務協商作業－撥付日期設定</w:t>
            </w:r>
          </w:p>
        </w:tc>
      </w:tr>
      <w:tr w:rsidR="0020034B" w:rsidRPr="009A5A20" w14:paraId="01415914" w14:textId="77777777" w:rsidTr="0060250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67BDF4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FC9A7E" w14:textId="473C2515" w:rsidR="000429E4" w:rsidRDefault="000429E4" w:rsidP="000429E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維護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</w:p>
          <w:p w14:paraId="24EF0937" w14:textId="101F57C3" w:rsidR="000429E4" w:rsidRPr="009A5A20" w:rsidRDefault="000429E4" w:rsidP="000429E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357DAC">
              <w:rPr>
                <w:rFonts w:ascii="標楷體" w:eastAsia="標楷體" w:hAnsi="標楷體" w:hint="eastAsia"/>
                <w:lang w:eastAsia="zh-HK"/>
              </w:rPr>
              <w:t>需由入口交易</w:t>
            </w:r>
            <w:r w:rsidRPr="00357DAC">
              <w:rPr>
                <w:rFonts w:ascii="標楷體" w:eastAsia="標楷體" w:hAnsi="標楷體" w:hint="eastAsia"/>
              </w:rPr>
              <w:t>【</w:t>
            </w:r>
            <w:r w:rsidRPr="00357DAC">
              <w:rPr>
                <w:rFonts w:ascii="標楷體" w:eastAsia="標楷體" w:hAnsi="標楷體"/>
                <w:lang w:eastAsia="zh-HK"/>
              </w:rPr>
              <w:t>L</w:t>
            </w:r>
            <w:r w:rsidRPr="00357DAC"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073</w:t>
            </w:r>
            <w:r w:rsidRPr="009A5A20">
              <w:rPr>
                <w:rFonts w:ascii="標楷體" w:eastAsia="標楷體" w:hAnsi="標楷體" w:hint="eastAsia"/>
              </w:rPr>
              <w:t>債務協商作業－撥付日期</w:t>
            </w:r>
            <w:r>
              <w:rPr>
                <w:rFonts w:ascii="標楷體" w:eastAsia="標楷體" w:hAnsi="標楷體" w:hint="eastAsia"/>
              </w:rPr>
              <w:t>查詢</w:t>
            </w:r>
            <w:r w:rsidRPr="00357DAC">
              <w:rPr>
                <w:rFonts w:ascii="標楷體" w:eastAsia="標楷體" w:hAnsi="標楷體" w:hint="eastAsia"/>
              </w:rPr>
              <w:t>】</w:t>
            </w:r>
            <w:r w:rsidRPr="00357DAC">
              <w:rPr>
                <w:rFonts w:ascii="標楷體" w:eastAsia="標楷體" w:hAnsi="標楷體" w:hint="eastAsia"/>
                <w:lang w:eastAsia="zh-HK"/>
              </w:rPr>
              <w:t>進</w:t>
            </w:r>
            <w:r w:rsidRPr="00357DAC">
              <w:rPr>
                <w:rFonts w:ascii="標楷體" w:eastAsia="標楷體" w:hAnsi="標楷體"/>
                <w:lang w:eastAsia="zh-HK"/>
              </w:rPr>
              <w:br/>
            </w:r>
            <w:r w:rsidRPr="00357DAC">
              <w:rPr>
                <w:rFonts w:ascii="標楷體" w:eastAsia="標楷體" w:hAnsi="標楷體" w:hint="eastAsia"/>
              </w:rPr>
              <w:t xml:space="preserve">  </w:t>
            </w:r>
            <w:r w:rsidRPr="00357DAC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20034B" w:rsidRPr="009A5A20" w14:paraId="21267D08" w14:textId="77777777" w:rsidTr="0060250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02FC6D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1FDA29" w14:textId="3D904EFC" w:rsidR="00BF7AC8" w:rsidRPr="00F24D38" w:rsidRDefault="00BF7AC8" w:rsidP="00BF7A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F24D38">
              <w:rPr>
                <w:rFonts w:ascii="標楷體" w:eastAsia="標楷體" w:hAnsi="標楷體" w:hint="eastAsia"/>
              </w:rPr>
              <w:t>參考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「</w:t>
            </w:r>
            <w:r w:rsidR="004E441E" w:rsidRPr="00C02C0D">
              <w:rPr>
                <w:rFonts w:ascii="標楷體" w:eastAsia="標楷體" w:hAnsi="標楷體" w:hint="eastAsia"/>
              </w:rPr>
              <w:t>作業流程.</w:t>
            </w:r>
            <w:r w:rsidR="004E441E" w:rsidRPr="00C02C0D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1A01086D" w14:textId="72A7D4A7" w:rsidR="00BF7AC8" w:rsidRPr="00F24D38" w:rsidRDefault="00BF7AC8" w:rsidP="00BF7AC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F24D38">
              <w:rPr>
                <w:rFonts w:ascii="標楷體" w:eastAsia="標楷體" w:hAnsi="標楷體" w:hint="eastAsia"/>
              </w:rPr>
              <w:t>維護[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</w:p>
          <w:p w14:paraId="7224EF1C" w14:textId="2A737ABB" w:rsidR="009F3E3B" w:rsidRPr="001677D0" w:rsidRDefault="00BF7AC8" w:rsidP="009F3E3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9F3E3B" w:rsidRPr="001677D0"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 w:rsidR="009F3E3B" w:rsidRPr="001677D0">
              <w:rPr>
                <w:rFonts w:ascii="標楷體" w:eastAsia="標楷體" w:hAnsi="標楷體" w:hint="eastAsia"/>
              </w:rPr>
              <w:t>:</w:t>
            </w:r>
          </w:p>
          <w:p w14:paraId="6F76F526" w14:textId="115F5469" w:rsidR="00497450" w:rsidRDefault="009F3E3B" w:rsidP="00497450">
            <w:pPr>
              <w:pStyle w:val="HTML"/>
              <w:shd w:val="clear" w:color="auto" w:fill="FFFFFF"/>
              <w:ind w:firstLine="150"/>
              <w:rPr>
                <w:rFonts w:ascii="標楷體" w:eastAsia="標楷體" w:hAnsi="標楷體"/>
                <w:lang w:eastAsia="zh-HK"/>
              </w:rPr>
            </w:pPr>
            <w:r w:rsidRPr="001677D0">
              <w:rPr>
                <w:rFonts w:ascii="標楷體" w:eastAsia="標楷體" w:hAnsi="標楷體"/>
                <w:lang w:eastAsia="zh-HK"/>
              </w:rPr>
              <w:t xml:space="preserve"> </w:t>
            </w:r>
            <w:r w:rsidR="00497450">
              <w:rPr>
                <w:rFonts w:ascii="標楷體" w:eastAsia="標楷體" w:hAnsi="標楷體"/>
              </w:rPr>
              <w:t>(</w:t>
            </w:r>
            <w:r w:rsidR="00497450">
              <w:rPr>
                <w:rFonts w:ascii="標楷體" w:eastAsia="標楷體" w:hAnsi="標楷體" w:hint="eastAsia"/>
              </w:rPr>
              <w:t>1</w:t>
            </w:r>
            <w:r w:rsidR="00497450">
              <w:rPr>
                <w:rFonts w:ascii="標楷體" w:eastAsia="標楷體" w:hAnsi="標楷體"/>
              </w:rPr>
              <w:t>).</w:t>
            </w:r>
            <w:r w:rsidR="00497450">
              <w:rPr>
                <w:rFonts w:ascii="標楷體" w:eastAsia="標楷體" w:hAnsi="標楷體" w:hint="eastAsia"/>
              </w:rPr>
              <w:t>新增:新增全新</w:t>
            </w:r>
            <w:r w:rsidR="00497450" w:rsidRPr="00BF7AC8">
              <w:rPr>
                <w:rFonts w:ascii="標楷體" w:eastAsia="標楷體" w:hAnsi="標楷體" w:hint="eastAsia"/>
              </w:rPr>
              <w:t>撥付日期設定</w:t>
            </w:r>
            <w:r w:rsidR="00497450"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1A7A5D2" w14:textId="6653941C" w:rsidR="00497450" w:rsidRPr="00F24D38" w:rsidRDefault="00497450" w:rsidP="00497450">
            <w:pPr>
              <w:rPr>
                <w:rFonts w:ascii="標楷體" w:eastAsia="標楷體" w:hAnsi="標楷體"/>
                <w:lang w:eastAsia="zh-HK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(2</w:t>
            </w:r>
            <w:r w:rsidRPr="00F24D38">
              <w:rPr>
                <w:rFonts w:ascii="標楷體" w:eastAsia="標楷體" w:hAnsi="標楷體"/>
              </w:rPr>
              <w:t>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修改指定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649AC939" w14:textId="1564A430" w:rsidR="00BF7AC8" w:rsidRPr="00497450" w:rsidRDefault="00497450" w:rsidP="009F3E3B">
            <w:pPr>
              <w:rPr>
                <w:rFonts w:ascii="標楷體" w:eastAsia="標楷體" w:hAnsi="標楷體"/>
                <w:lang w:eastAsia="zh-HK"/>
              </w:rPr>
            </w:pPr>
            <w:r w:rsidRPr="00F24D38">
              <w:rPr>
                <w:rFonts w:ascii="標楷體" w:eastAsia="標楷體" w:hAnsi="標楷體" w:hint="eastAsia"/>
              </w:rPr>
              <w:t xml:space="preserve">  (3).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</w:t>
            </w:r>
            <w:r w:rsidRPr="00F24D38">
              <w:rPr>
                <w:rFonts w:ascii="標楷體" w:eastAsia="標楷體" w:hAnsi="標楷體" w:hint="eastAsia"/>
              </w:rPr>
              <w:t>: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刪除指定</w:t>
            </w:r>
            <w:r w:rsidRPr="00BF7AC8">
              <w:rPr>
                <w:rFonts w:ascii="標楷體" w:eastAsia="標楷體" w:hAnsi="標楷體" w:hint="eastAsia"/>
              </w:rPr>
              <w:t>撥付日期設定</w:t>
            </w:r>
            <w:r w:rsidRPr="00F24D38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20034B" w:rsidRPr="009A5A20" w14:paraId="6648200D" w14:textId="77777777" w:rsidTr="0060250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974FE8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E1535F" w14:textId="35630F93" w:rsidR="0020034B" w:rsidRPr="009A5A20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9A5A20" w14:paraId="05243F3B" w14:textId="77777777" w:rsidTr="0060250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0289EE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726F4B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20034B" w:rsidRPr="009A5A20" w14:paraId="7C634A0B" w14:textId="77777777" w:rsidTr="0060250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9A69A3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D37CAF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</w:p>
        </w:tc>
      </w:tr>
      <w:tr w:rsidR="0060250D" w:rsidRPr="009A5A20" w14:paraId="65A6CBEA" w14:textId="77777777" w:rsidTr="0060250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C8D99" w14:textId="77777777" w:rsidR="0060250D" w:rsidRPr="009A5A20" w:rsidRDefault="0060250D" w:rsidP="0060250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70D4F6" w14:textId="7250646C" w:rsidR="0060250D" w:rsidRPr="009A5A20" w:rsidRDefault="0060250D" w:rsidP="0060250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Pr="00F22A8C">
              <w:rPr>
                <w:rFonts w:ascii="標楷體" w:eastAsia="標楷體" w:hAnsi="標楷體" w:hint="eastAsia"/>
              </w:rPr>
              <w:t>修改時</w:t>
            </w:r>
            <w:r w:rsidRPr="00843938">
              <w:rPr>
                <w:rFonts w:ascii="標楷體" w:eastAsia="標楷體" w:hAnsi="標楷體" w:hint="eastAsia"/>
              </w:rPr>
              <w:t>,異動原因及內容會記錄於「資料變更紀錄檔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84393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843938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843938">
              <w:rPr>
                <w:rFonts w:ascii="標楷體" w:eastAsia="標楷體" w:hAnsi="標楷體" w:hint="eastAsia"/>
              </w:rPr>
              <w:t>)」,可至「L6932 資料變更交易查詢」查詢異動內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843938">
              <w:rPr>
                <w:rFonts w:ascii="標楷體" w:eastAsia="標楷體" w:hAnsi="標楷體" w:hint="eastAsia"/>
              </w:rPr>
              <w:t>容記錄</w:t>
            </w:r>
          </w:p>
        </w:tc>
      </w:tr>
      <w:tr w:rsidR="0020034B" w:rsidRPr="009A5A20" w14:paraId="3CD928DA" w14:textId="77777777" w:rsidTr="0060250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E9B516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4E81C" w14:textId="77777777" w:rsidR="0020034B" w:rsidRPr="009A5A20" w:rsidRDefault="0020034B" w:rsidP="000F4E2E">
            <w:pPr>
              <w:rPr>
                <w:rFonts w:ascii="標楷體" w:eastAsia="標楷體" w:hAnsi="標楷體"/>
              </w:rPr>
            </w:pPr>
          </w:p>
        </w:tc>
      </w:tr>
    </w:tbl>
    <w:p w14:paraId="72011341" w14:textId="4E58B358" w:rsidR="0020034B" w:rsidRDefault="0020034B" w:rsidP="0020034B">
      <w:pPr>
        <w:rPr>
          <w:rFonts w:ascii="標楷體" w:eastAsia="標楷體" w:hAnsi="標楷體"/>
        </w:rPr>
      </w:pPr>
    </w:p>
    <w:p w14:paraId="776EB3B3" w14:textId="77777777" w:rsidR="00BF7AC8" w:rsidRPr="009A5A20" w:rsidRDefault="00BF7AC8" w:rsidP="00BF7AC8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F7AC8" w:rsidRPr="009A5A20" w14:paraId="71BADA4A" w14:textId="77777777" w:rsidTr="0066106F">
        <w:tc>
          <w:tcPr>
            <w:tcW w:w="851" w:type="dxa"/>
            <w:shd w:val="clear" w:color="auto" w:fill="D9D9D9" w:themeFill="background1" w:themeFillShade="D9"/>
          </w:tcPr>
          <w:p w14:paraId="6CF0C9D1" w14:textId="77777777" w:rsidR="00BF7AC8" w:rsidRPr="009A5A20" w:rsidRDefault="00BF7AC8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C7B576D" w14:textId="77777777" w:rsidR="00BF7AC8" w:rsidRPr="009A5A20" w:rsidRDefault="00BF7AC8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2D5DE38" w14:textId="77777777" w:rsidR="00BF7AC8" w:rsidRPr="009A5A20" w:rsidRDefault="00BF7AC8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F7AC8" w:rsidRPr="009A5A20" w14:paraId="22B54925" w14:textId="77777777" w:rsidTr="0066106F">
        <w:tc>
          <w:tcPr>
            <w:tcW w:w="851" w:type="dxa"/>
          </w:tcPr>
          <w:p w14:paraId="285541D2" w14:textId="77777777" w:rsidR="00BF7AC8" w:rsidRPr="009A5A20" w:rsidRDefault="00BF7AC8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9CACF5B" w14:textId="29392D95" w:rsidR="00BF7AC8" w:rsidRPr="009A5A20" w:rsidRDefault="00BF7AC8" w:rsidP="0066106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2481CD7F" w14:textId="439DE2F8" w:rsidR="00BF7AC8" w:rsidRPr="009A5A20" w:rsidRDefault="00BF7AC8" w:rsidP="0066106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BF7AC8">
              <w:rPr>
                <w:rFonts w:ascii="標楷體" w:eastAsia="標楷體" w:hAnsi="標楷體" w:hint="eastAsia"/>
              </w:rPr>
              <w:t>撥付日期設定</w:t>
            </w:r>
          </w:p>
        </w:tc>
      </w:tr>
    </w:tbl>
    <w:p w14:paraId="6A1BDD6C" w14:textId="138A2E88" w:rsidR="00A50B25" w:rsidRDefault="00A50B25" w:rsidP="00590D94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326A2D08" w14:textId="00EB91D1" w:rsidR="00A50B25" w:rsidRPr="009A5A20" w:rsidRDefault="00A50B25" w:rsidP="00A50B25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 w:rsidR="004351FE">
        <w:rPr>
          <w:rFonts w:hint="eastAsia"/>
        </w:rPr>
        <w:t>新增</w:t>
      </w:r>
    </w:p>
    <w:p w14:paraId="7AD7AECC" w14:textId="148F54F5" w:rsidR="00A50B25" w:rsidRDefault="00A50B25" w:rsidP="00A50B25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BF99866" w14:textId="67CB012F" w:rsidR="009F3E3B" w:rsidRDefault="003F796A" w:rsidP="009F3E3B">
      <w:pPr>
        <w:adjustRightInd w:val="0"/>
        <w:spacing w:afterLines="20" w:after="72"/>
        <w:rPr>
          <w:rFonts w:ascii="標楷體" w:eastAsia="標楷體" w:hAnsi="標楷體" w:cs="標楷體"/>
          <w:noProof/>
          <w:kern w:val="0"/>
          <w:szCs w:val="28"/>
        </w:rPr>
      </w:pPr>
      <w:r w:rsidRPr="003F796A">
        <w:rPr>
          <w:rFonts w:ascii="標楷體" w:eastAsia="標楷體" w:hAnsi="標楷體" w:cs="標楷體"/>
          <w:noProof/>
          <w:kern w:val="0"/>
          <w:szCs w:val="28"/>
        </w:rPr>
        <w:lastRenderedPageBreak/>
        <w:drawing>
          <wp:inline distT="0" distB="0" distL="0" distR="0" wp14:anchorId="71F95000" wp14:editId="5981063F">
            <wp:extent cx="6479540" cy="26123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049A" w14:textId="3EE2315C" w:rsidR="0081601E" w:rsidRDefault="0081601E" w:rsidP="00077970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0C03D0B0" w14:textId="77777777" w:rsidR="004351FE" w:rsidRPr="009A5A20" w:rsidRDefault="004351FE" w:rsidP="004351FE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4351FE" w:rsidRPr="009A5A20" w14:paraId="5E1A6EEB" w14:textId="77777777" w:rsidTr="003D3D98">
        <w:tc>
          <w:tcPr>
            <w:tcW w:w="848" w:type="dxa"/>
            <w:shd w:val="clear" w:color="auto" w:fill="D9D9D9" w:themeFill="background1" w:themeFillShade="D9"/>
          </w:tcPr>
          <w:p w14:paraId="0969AA29" w14:textId="77777777" w:rsidR="004351FE" w:rsidRPr="009A5A20" w:rsidRDefault="004351FE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35B19F8B" w14:textId="77777777" w:rsidR="004351FE" w:rsidRPr="009A5A20" w:rsidRDefault="004351FE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7A425742" w14:textId="77777777" w:rsidR="004351FE" w:rsidRPr="009A5A20" w:rsidRDefault="004351FE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351FE" w:rsidRPr="009A5A20" w14:paraId="0EBB4553" w14:textId="77777777" w:rsidTr="003D3D98">
        <w:tc>
          <w:tcPr>
            <w:tcW w:w="848" w:type="dxa"/>
          </w:tcPr>
          <w:p w14:paraId="371E1599" w14:textId="77777777" w:rsidR="004351FE" w:rsidRPr="009A5A20" w:rsidRDefault="004351FE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182F5B76" w14:textId="77777777" w:rsidR="004351FE" w:rsidRPr="009A5A20" w:rsidRDefault="004351FE" w:rsidP="003D3D98">
            <w:pPr>
              <w:rPr>
                <w:rFonts w:ascii="標楷體" w:eastAsia="標楷體" w:hAnsi="標楷體"/>
              </w:rPr>
            </w:pPr>
            <w:r w:rsidRPr="00A50B25"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6985" w:type="dxa"/>
          </w:tcPr>
          <w:p w14:paraId="6BD47F47" w14:textId="6B6E90FB" w:rsidR="004351FE" w:rsidRDefault="004351FE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</w:t>
            </w:r>
            <w:r>
              <w:rPr>
                <w:rFonts w:eastAsia="標楷體" w:hint="eastAsia"/>
              </w:rPr>
              <w:t>073</w:t>
            </w:r>
            <w:r w:rsidRPr="009A5A20">
              <w:rPr>
                <w:rFonts w:ascii="標楷體" w:eastAsia="標楷體" w:hAnsi="標楷體" w:hint="eastAsia"/>
              </w:rPr>
              <w:t>債務協商作業－撥付日期</w:t>
            </w:r>
            <w:r>
              <w:rPr>
                <w:rFonts w:ascii="標楷體" w:eastAsia="標楷體" w:hAnsi="標楷體" w:hint="eastAsia"/>
              </w:rPr>
              <w:t>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 w:rsidRPr="00334F8E">
              <w:rPr>
                <w:rFonts w:ascii="標楷體" w:eastAsia="標楷體" w:hAnsi="標楷體"/>
                <w:lang w:eastAsia="zh-HK"/>
              </w:rPr>
              <w:t>新增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334F8E">
              <w:rPr>
                <w:rFonts w:ascii="標楷體" w:eastAsia="標楷體" w:hAnsi="標楷體"/>
                <w:lang w:eastAsia="zh-HK"/>
              </w:rPr>
              <w:t>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5223B696" w14:textId="77777777" w:rsidR="004351FE" w:rsidRPr="00554A02" w:rsidRDefault="004351FE" w:rsidP="003D3D98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24C00855" w14:textId="77777777" w:rsidR="004351FE" w:rsidRDefault="004351FE" w:rsidP="003D3D9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Pr="004E1F18">
              <w:rPr>
                <w:rFonts w:ascii="標楷體" w:eastAsia="標楷體" w:hAnsi="標楷體" w:hint="eastAsia"/>
              </w:rPr>
              <w:t>檢核[</w:t>
            </w:r>
            <w:r w:rsidRPr="00B3193D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Pr="00B3193D">
              <w:rPr>
                <w:rFonts w:ascii="標楷體" w:eastAsia="標楷體" w:hAnsi="標楷體"/>
              </w:rPr>
              <w:t>NegAppr</w:t>
            </w:r>
            <w:proofErr w:type="spellEnd"/>
            <w:r w:rsidRPr="00B3193D">
              <w:rPr>
                <w:rFonts w:ascii="標楷體" w:eastAsia="標楷體" w:hAnsi="標楷體" w:hint="eastAsia"/>
              </w:rPr>
              <w:t>)</w:t>
            </w:r>
            <w:r w:rsidRPr="004E1F18">
              <w:rPr>
                <w:rFonts w:ascii="標楷體" w:eastAsia="標楷體" w:hAnsi="標楷體" w:hint="eastAsia"/>
              </w:rPr>
              <w:t>]，該</w:t>
            </w:r>
            <w:r w:rsidRPr="00B3193D">
              <w:rPr>
                <w:rFonts w:ascii="標楷體" w:eastAsia="標楷體" w:hAnsi="標楷體" w:hint="eastAsia"/>
              </w:rPr>
              <w:t>[年月(</w:t>
            </w:r>
            <w:proofErr w:type="spellStart"/>
            <w:r w:rsidRPr="00B3193D">
              <w:rPr>
                <w:rFonts w:ascii="標楷體" w:eastAsia="標楷體" w:hAnsi="標楷體"/>
              </w:rPr>
              <w:t>NegAppr</w:t>
            </w:r>
            <w:proofErr w:type="spellEnd"/>
            <w:r w:rsidRPr="00B3193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7459447" w14:textId="77777777" w:rsidR="003F796A" w:rsidRDefault="004351FE" w:rsidP="003F796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B3193D">
              <w:rPr>
                <w:rFonts w:ascii="標楷體" w:eastAsia="標楷體" w:hAnsi="標楷體"/>
              </w:rPr>
              <w:t>YyyyMm</w:t>
            </w:r>
            <w:proofErr w:type="spellEnd"/>
            <w:r w:rsidRPr="00B3193D">
              <w:rPr>
                <w:rFonts w:ascii="標楷體" w:eastAsia="標楷體" w:hAnsi="標楷體" w:hint="eastAsia"/>
              </w:rPr>
              <w:t>)]</w:t>
            </w:r>
            <w:r w:rsidRPr="004E1F18">
              <w:rPr>
                <w:rFonts w:ascii="標楷體" w:eastAsia="標楷體" w:hAnsi="標楷體" w:hint="eastAsia"/>
              </w:rPr>
              <w:t>是否存在，已存在時，則顯示錯誤訊息:"E0002</w:t>
            </w:r>
            <w:r w:rsidRPr="004E1F18">
              <w:rPr>
                <w:rFonts w:ascii="標楷體" w:eastAsia="標楷體" w:hAnsi="標楷體"/>
              </w:rPr>
              <w:t>:</w:t>
            </w:r>
            <w:r w:rsidRPr="004E1F18">
              <w:rPr>
                <w:rFonts w:ascii="標楷體" w:eastAsia="標楷體" w:hAnsi="標楷體" w:hint="eastAsia"/>
              </w:rPr>
              <w:t>新增</w:t>
            </w:r>
          </w:p>
          <w:p w14:paraId="0A3BBA2E" w14:textId="25C3065E" w:rsidR="004351FE" w:rsidRPr="004E1F18" w:rsidRDefault="003F796A" w:rsidP="003F796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351FE" w:rsidRPr="004E1F18">
              <w:rPr>
                <w:rFonts w:ascii="標楷體" w:eastAsia="標楷體" w:hAnsi="標楷體" w:hint="eastAsia"/>
              </w:rPr>
              <w:t>資料已存在(</w:t>
            </w:r>
            <w:r w:rsidR="004351FE" w:rsidRPr="00B3193D">
              <w:rPr>
                <w:rFonts w:ascii="標楷體" w:eastAsia="標楷體" w:hAnsi="標楷體" w:hint="eastAsia"/>
              </w:rPr>
              <w:t>撥付日期設定</w:t>
            </w:r>
            <w:r w:rsidR="004351FE" w:rsidRPr="004E1F18">
              <w:rPr>
                <w:rFonts w:ascii="標楷體" w:eastAsia="標楷體" w:hAnsi="標楷體"/>
              </w:rPr>
              <w:t>)</w:t>
            </w:r>
            <w:r w:rsidR="004351FE" w:rsidRPr="004E1F18">
              <w:rPr>
                <w:rFonts w:ascii="標楷體" w:eastAsia="標楷體" w:hAnsi="標楷體" w:hint="eastAsia"/>
              </w:rPr>
              <w:t>"</w:t>
            </w:r>
          </w:p>
          <w:p w14:paraId="30622013" w14:textId="77777777" w:rsidR="004351FE" w:rsidRPr="00554A02" w:rsidRDefault="004351FE" w:rsidP="003D3D9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F753692" w14:textId="412FE625" w:rsidR="004351FE" w:rsidRPr="006A4CAF" w:rsidRDefault="004351FE" w:rsidP="003D3D9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Pr="001F3AD9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Pr="001F3AD9">
              <w:rPr>
                <w:rFonts w:ascii="標楷體" w:eastAsia="標楷體" w:hAnsi="標楷體"/>
              </w:rPr>
              <w:t>NegAppr</w:t>
            </w:r>
            <w:proofErr w:type="spellEnd"/>
            <w:r w:rsidRPr="001F3AD9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4351FE" w:rsidRPr="009A5A20" w14:paraId="6AAED227" w14:textId="77777777" w:rsidTr="003D3D98">
        <w:tc>
          <w:tcPr>
            <w:tcW w:w="848" w:type="dxa"/>
          </w:tcPr>
          <w:p w14:paraId="415F432A" w14:textId="77777777" w:rsidR="004351FE" w:rsidRPr="009A5A20" w:rsidRDefault="004351FE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7EA07D11" w14:textId="77777777" w:rsidR="004351FE" w:rsidRPr="009A5A20" w:rsidRDefault="004351FE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6DEAFB12" w14:textId="77777777" w:rsidR="004351FE" w:rsidRPr="009A5A20" w:rsidRDefault="004351FE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4FAA201" w14:textId="77777777" w:rsidR="00C94956" w:rsidRPr="009A5A20" w:rsidRDefault="00C94956" w:rsidP="00077970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2F7F3799" w14:textId="12EBCDB7" w:rsidR="0020034B" w:rsidRDefault="0002437F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="00412393" w:rsidRPr="009A5A20">
        <w:rPr>
          <w:rFonts w:hint="eastAsia"/>
        </w:rPr>
        <w:t>-</w:t>
      </w:r>
      <w:r w:rsidR="004351FE" w:rsidRPr="009A5A20">
        <w:rPr>
          <w:rFonts w:hint="eastAsia"/>
        </w:rPr>
        <w:t>新增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81601E" w:rsidRPr="009A5A20" w14:paraId="6209288D" w14:textId="77777777" w:rsidTr="0066106F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68F06BF6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6A6AA437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182AC8BF" w14:textId="77777777" w:rsidR="0081601E" w:rsidRPr="009A5A20" w:rsidRDefault="0081601E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3C63F70B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1601E" w:rsidRPr="009A5A20" w14:paraId="27C23B2B" w14:textId="77777777" w:rsidTr="0066106F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46594F9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1810CF94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57F8204E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4FC2B5F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3918CFF3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7EE8176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63E939B9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05584E58" w14:textId="77777777" w:rsidR="0081601E" w:rsidRPr="009A5A20" w:rsidRDefault="0081601E" w:rsidP="0066106F">
            <w:pPr>
              <w:rPr>
                <w:rFonts w:ascii="標楷體" w:eastAsia="標楷體" w:hAnsi="標楷體"/>
              </w:rPr>
            </w:pPr>
          </w:p>
        </w:tc>
      </w:tr>
      <w:tr w:rsidR="0081601E" w:rsidRPr="009A5A20" w14:paraId="611921B9" w14:textId="77777777" w:rsidTr="0066106F">
        <w:trPr>
          <w:trHeight w:val="244"/>
          <w:jc w:val="center"/>
        </w:trPr>
        <w:tc>
          <w:tcPr>
            <w:tcW w:w="456" w:type="dxa"/>
          </w:tcPr>
          <w:p w14:paraId="6E64CFC3" w14:textId="1AD2C7B0" w:rsidR="0081601E" w:rsidRPr="009A5A20" w:rsidRDefault="00EC556C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C835E42" w14:textId="3E9E5947" w:rsidR="0081601E" w:rsidRDefault="0081601E" w:rsidP="0081601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46C3CB8A" w14:textId="67527A9F" w:rsidR="0081601E" w:rsidRDefault="00023C88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9" w:type="dxa"/>
          </w:tcPr>
          <w:p w14:paraId="6064447F" w14:textId="254DA053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1A4B467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6A974FD" w14:textId="2A5C1891" w:rsidR="0081601E" w:rsidRDefault="0081601E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DF9CFC6" w14:textId="1B20E79C" w:rsidR="0081601E" w:rsidRPr="009A5A20" w:rsidRDefault="00123D60" w:rsidP="0081601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6C3F2F6" w14:textId="46C496B3" w:rsidR="0081601E" w:rsidRDefault="0081601E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C54A5F">
              <w:rPr>
                <w:rFonts w:ascii="標楷體" w:eastAsia="標楷體" w:hAnsi="標楷體" w:hint="eastAsia"/>
              </w:rPr>
              <w:t>輸入</w:t>
            </w:r>
            <w:r w:rsidR="00263145">
              <w:rPr>
                <w:rFonts w:ascii="標楷體" w:eastAsia="標楷體" w:hAnsi="標楷體" w:hint="eastAsia"/>
              </w:rPr>
              <w:t>日期</w:t>
            </w:r>
            <w:r w:rsidRPr="00C54A5F">
              <w:rPr>
                <w:rFonts w:ascii="標楷體" w:eastAsia="標楷體" w:hAnsi="標楷體" w:hint="eastAsia"/>
              </w:rPr>
              <w:t>，檢核條件:</w:t>
            </w:r>
          </w:p>
          <w:p w14:paraId="68C49C81" w14:textId="3F0A10D2" w:rsidR="00023C88" w:rsidRDefault="00023C88" w:rsidP="0034744F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 w:rsidR="00263145" w:rsidRPr="00BE0A90">
              <w:rPr>
                <w:rFonts w:ascii="標楷體" w:eastAsia="標楷體" w:hAnsi="標楷體" w:hint="eastAsia"/>
              </w:rPr>
              <w:t>年月格式</w:t>
            </w:r>
            <w:r w:rsidR="00263145">
              <w:rPr>
                <w:rFonts w:ascii="標楷體" w:eastAsia="標楷體" w:hAnsi="標楷體" w:hint="eastAsia"/>
              </w:rPr>
              <w:t>/</w:t>
            </w:r>
            <w:r w:rsidR="00263145" w:rsidRPr="00263145">
              <w:rPr>
                <w:rFonts w:ascii="標楷體" w:eastAsia="標楷體" w:hAnsi="標楷體"/>
              </w:rPr>
              <w:t>A(YM,1)</w:t>
            </w:r>
          </w:p>
          <w:p w14:paraId="03A4B750" w14:textId="022DAC2C" w:rsidR="00023C88" w:rsidRPr="0081601E" w:rsidRDefault="00023C88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NegAppr.YyyyMm</w:t>
            </w:r>
          </w:p>
        </w:tc>
      </w:tr>
      <w:tr w:rsidR="00E72266" w:rsidRPr="009A5A20" w14:paraId="421E2868" w14:textId="77777777" w:rsidTr="00FA1DC4">
        <w:trPr>
          <w:trHeight w:val="244"/>
          <w:jc w:val="center"/>
        </w:trPr>
        <w:tc>
          <w:tcPr>
            <w:tcW w:w="456" w:type="dxa"/>
          </w:tcPr>
          <w:p w14:paraId="3BAF6BFE" w14:textId="77777777" w:rsidR="00E72266" w:rsidRDefault="00E72266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1E97D6F5" w14:textId="20CB1D7D" w:rsidR="00E72266" w:rsidRDefault="00E72266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多筆資料</w:t>
            </w:r>
          </w:p>
        </w:tc>
      </w:tr>
      <w:tr w:rsidR="0081601E" w:rsidRPr="009A5A20" w14:paraId="34CCE450" w14:textId="77777777" w:rsidTr="0066106F">
        <w:trPr>
          <w:trHeight w:val="244"/>
          <w:jc w:val="center"/>
        </w:trPr>
        <w:tc>
          <w:tcPr>
            <w:tcW w:w="456" w:type="dxa"/>
          </w:tcPr>
          <w:p w14:paraId="5F8A39C9" w14:textId="1B15B4A9" w:rsidR="0081601E" w:rsidRPr="009A5A20" w:rsidRDefault="00EC556C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54D7B50D" w14:textId="01162C9C" w:rsidR="0081601E" w:rsidRDefault="0081601E" w:rsidP="0081601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7249962D" w14:textId="5247EB33" w:rsidR="0081601E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C13301E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7299470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1306699" w14:textId="77777777" w:rsidR="0081601E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8DCFA95" w14:textId="13E5A05A" w:rsidR="0081601E" w:rsidRPr="009A5A20" w:rsidRDefault="00123D60" w:rsidP="0081601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627BEEB" w14:textId="7CB9B2C4" w:rsidR="0081601E" w:rsidRDefault="00123D60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="00EC556C">
              <w:rPr>
                <w:rFonts w:ascii="標楷體" w:eastAsia="標楷體" w:hAnsi="標楷體" w:hint="eastAsia"/>
              </w:rPr>
              <w:t>輸入之年月</w:t>
            </w:r>
            <w:r>
              <w:rPr>
                <w:rFonts w:ascii="標楷體" w:eastAsia="標楷體" w:hAnsi="標楷體" w:hint="eastAsia"/>
              </w:rPr>
              <w:t>，不可修改</w:t>
            </w:r>
          </w:p>
          <w:p w14:paraId="008621D7" w14:textId="7CC95E1E" w:rsidR="00123D60" w:rsidRDefault="00123D60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1F3AD9">
              <w:rPr>
                <w:rFonts w:ascii="標楷體" w:eastAsia="標楷體" w:hAnsi="標楷體"/>
              </w:rPr>
              <w:t>NegAppr.YyyyMm</w:t>
            </w:r>
            <w:proofErr w:type="spellEnd"/>
          </w:p>
        </w:tc>
      </w:tr>
      <w:tr w:rsidR="0081601E" w:rsidRPr="009A5A20" w14:paraId="21F3D431" w14:textId="77777777" w:rsidTr="0066106F">
        <w:trPr>
          <w:trHeight w:val="244"/>
          <w:jc w:val="center"/>
        </w:trPr>
        <w:tc>
          <w:tcPr>
            <w:tcW w:w="456" w:type="dxa"/>
          </w:tcPr>
          <w:p w14:paraId="2AB88FEF" w14:textId="584678C2" w:rsidR="0081601E" w:rsidRPr="009A5A20" w:rsidRDefault="00EC556C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05768384" w14:textId="6983742B" w:rsidR="0081601E" w:rsidRDefault="0081601E" w:rsidP="0081601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780" w:type="dxa"/>
          </w:tcPr>
          <w:p w14:paraId="2EA02191" w14:textId="2F2DCE80" w:rsidR="0081601E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0347D82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DD655E5" w14:textId="77777777" w:rsidR="007A7D04" w:rsidRPr="007A7D04" w:rsidRDefault="007A7D04" w:rsidP="007A7D04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1:一分</w:t>
            </w:r>
          </w:p>
          <w:p w14:paraId="62AA02E3" w14:textId="77777777" w:rsidR="007A7D04" w:rsidRPr="007A7D04" w:rsidRDefault="007A7D04" w:rsidP="007A7D04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2:二分、調解</w:t>
            </w:r>
          </w:p>
          <w:p w14:paraId="2F3DB05B" w14:textId="77777777" w:rsidR="007A7D04" w:rsidRPr="007A7D04" w:rsidRDefault="007A7D04" w:rsidP="007A7D04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lastRenderedPageBreak/>
              <w:t>3:更生</w:t>
            </w:r>
          </w:p>
          <w:p w14:paraId="08BFC929" w14:textId="6CA3707E" w:rsidR="0081601E" w:rsidRPr="009A5A20" w:rsidRDefault="007A7D04" w:rsidP="007A7D04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4:清算</w:t>
            </w:r>
          </w:p>
        </w:tc>
        <w:tc>
          <w:tcPr>
            <w:tcW w:w="567" w:type="dxa"/>
          </w:tcPr>
          <w:p w14:paraId="4094D0B5" w14:textId="6706264A" w:rsidR="0081601E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8178D0B" w14:textId="2800DB69" w:rsidR="0081601E" w:rsidRPr="009A5A20" w:rsidRDefault="007A7D04" w:rsidP="0081601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DD9C1BA" w14:textId="005BB420" w:rsidR="0081601E" w:rsidRDefault="007A7D04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="00827123">
              <w:rPr>
                <w:rFonts w:ascii="標楷體" w:eastAsia="標楷體" w:hAnsi="標楷體" w:hint="eastAsia"/>
              </w:rPr>
              <w:t>原值</w:t>
            </w:r>
            <w:r>
              <w:rPr>
                <w:rFonts w:ascii="標楷體" w:eastAsia="標楷體" w:hAnsi="標楷體" w:hint="eastAsia"/>
              </w:rPr>
              <w:t>，不可修改</w:t>
            </w:r>
          </w:p>
          <w:p w14:paraId="2A8A97F1" w14:textId="492A6FA0" w:rsidR="007A7D04" w:rsidRDefault="007A7D04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KindCode</w:t>
            </w:r>
          </w:p>
        </w:tc>
      </w:tr>
      <w:tr w:rsidR="0081601E" w:rsidRPr="009A5A20" w14:paraId="51554BFC" w14:textId="77777777" w:rsidTr="0066106F">
        <w:trPr>
          <w:trHeight w:val="244"/>
          <w:jc w:val="center"/>
        </w:trPr>
        <w:tc>
          <w:tcPr>
            <w:tcW w:w="456" w:type="dxa"/>
          </w:tcPr>
          <w:p w14:paraId="74CA0B5B" w14:textId="3FAE44A1" w:rsidR="0081601E" w:rsidRPr="009A5A20" w:rsidRDefault="00EC556C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06228CC3" w14:textId="730C71EE" w:rsidR="0081601E" w:rsidRDefault="0081601E" w:rsidP="0081601E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780" w:type="dxa"/>
          </w:tcPr>
          <w:p w14:paraId="767EBB20" w14:textId="5E926F11" w:rsidR="0081601E" w:rsidRDefault="00E27F66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6DDB3DB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249D4DE" w14:textId="77777777" w:rsidR="0081601E" w:rsidRPr="009A5A20" w:rsidRDefault="0081601E" w:rsidP="0081601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780950" w14:textId="17E7F97A" w:rsidR="0081601E" w:rsidRDefault="00FB722A" w:rsidP="008160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790A1288" w14:textId="1432069A" w:rsidR="0081601E" w:rsidRPr="009A5A20" w:rsidRDefault="007A7D04" w:rsidP="0081601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038CAC72" w14:textId="6E33F12F" w:rsidR="004A45B0" w:rsidRDefault="007A7D04" w:rsidP="004A45B0">
            <w:pPr>
              <w:snapToGrid w:val="0"/>
              <w:ind w:left="238" w:hangingChars="99" w:hanging="238"/>
              <w:rPr>
                <w:ins w:id="16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4A45B0">
              <w:rPr>
                <w:rFonts w:ascii="標楷體" w:eastAsia="標楷體" w:hAnsi="標楷體" w:hint="eastAsia"/>
                <w:lang w:eastAsia="zh-HK"/>
              </w:rPr>
              <w:t>限輸入日期</w:t>
            </w:r>
            <w:r w:rsidR="004A45B0">
              <w:rPr>
                <w:rFonts w:ascii="標楷體" w:eastAsia="標楷體" w:hAnsi="標楷體" w:hint="eastAsia"/>
              </w:rPr>
              <w:t>，</w:t>
            </w:r>
            <w:ins w:id="17" w:author="張金龍" w:date="2021-06-02T13:52:00Z">
              <w:r w:rsidR="004A45B0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4A45B0">
                <w:rPr>
                  <w:rFonts w:ascii="標楷體" w:eastAsia="標楷體" w:hAnsi="標楷體" w:hint="eastAsia"/>
                </w:rPr>
                <w:t>:</w:t>
              </w:r>
              <w:r w:rsidR="004A45B0">
                <w:t xml:space="preserve"> </w:t>
              </w:r>
            </w:ins>
          </w:p>
          <w:p w14:paraId="46C04963" w14:textId="77777777" w:rsidR="004A45B0" w:rsidRPr="00732CC7" w:rsidRDefault="004A45B0" w:rsidP="004A45B0">
            <w:pPr>
              <w:snapToGrid w:val="0"/>
              <w:ind w:left="238"/>
              <w:rPr>
                <w:ins w:id="18" w:author="張金龍" w:date="2021-06-02T13:52:00Z"/>
                <w:rFonts w:ascii="標楷體" w:eastAsia="標楷體" w:hAnsi="標楷體"/>
              </w:rPr>
            </w:pPr>
            <w:ins w:id="19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59CC28BD" w14:textId="77777777" w:rsidR="004A45B0" w:rsidRPr="00732CC7" w:rsidRDefault="004A45B0" w:rsidP="004A45B0">
            <w:pPr>
              <w:snapToGrid w:val="0"/>
              <w:ind w:left="238"/>
              <w:rPr>
                <w:ins w:id="20" w:author="張金龍" w:date="2021-06-02T13:52:00Z"/>
                <w:rFonts w:ascii="標楷體" w:eastAsia="標楷體" w:hAnsi="標楷體"/>
              </w:rPr>
            </w:pPr>
            <w:ins w:id="21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1D60AB1A" w14:textId="14F7BE67" w:rsidR="0081601E" w:rsidRDefault="004A45B0" w:rsidP="004A45B0">
            <w:pPr>
              <w:snapToGrid w:val="0"/>
              <w:ind w:left="238" w:firstLineChars="200" w:firstLine="480"/>
              <w:rPr>
                <w:rFonts w:ascii="標楷體" w:eastAsia="標楷體" w:hAnsi="標楷體"/>
              </w:rPr>
            </w:pPr>
            <w:ins w:id="22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1275EEC2" w14:textId="5712C575" w:rsidR="007A7D04" w:rsidRPr="007A7D04" w:rsidRDefault="007A7D04" w:rsidP="0081601E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ExportDate</w:t>
            </w:r>
          </w:p>
        </w:tc>
      </w:tr>
      <w:tr w:rsidR="007A7D04" w:rsidRPr="009A5A20" w14:paraId="668D2DAD" w14:textId="77777777" w:rsidTr="0066106F">
        <w:trPr>
          <w:trHeight w:val="244"/>
          <w:jc w:val="center"/>
        </w:trPr>
        <w:tc>
          <w:tcPr>
            <w:tcW w:w="456" w:type="dxa"/>
          </w:tcPr>
          <w:p w14:paraId="19507419" w14:textId="5162B438" w:rsidR="007A7D04" w:rsidRPr="009A5A20" w:rsidRDefault="00EC556C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3E829DD4" w14:textId="3F7BAF46" w:rsidR="007A7D04" w:rsidRDefault="007A7D04" w:rsidP="007A7D0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780" w:type="dxa"/>
          </w:tcPr>
          <w:p w14:paraId="33ED9114" w14:textId="0B5CB9A2" w:rsidR="007A7D04" w:rsidRDefault="00E27F66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BE3758C" w14:textId="77777777" w:rsidR="007A7D04" w:rsidRPr="009A5A20" w:rsidRDefault="007A7D04" w:rsidP="007A7D0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0214810" w14:textId="77777777" w:rsidR="007A7D04" w:rsidRPr="009A5A20" w:rsidRDefault="007A7D04" w:rsidP="007A7D0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7D65D3D" w14:textId="5EDEB099" w:rsidR="007A7D04" w:rsidRDefault="00FB722A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35C3B551" w14:textId="47C9A8B0" w:rsidR="007A7D04" w:rsidRPr="009A5A20" w:rsidRDefault="007A7D04" w:rsidP="007A7D0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73309E78" w14:textId="77777777" w:rsidR="004A45B0" w:rsidRDefault="007A7D04" w:rsidP="004A45B0">
            <w:pPr>
              <w:snapToGrid w:val="0"/>
              <w:ind w:left="238" w:hangingChars="99" w:hanging="238"/>
              <w:rPr>
                <w:ins w:id="23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C556C">
              <w:rPr>
                <w:rFonts w:ascii="標楷體" w:eastAsia="標楷體" w:hAnsi="標楷體" w:hint="eastAsia"/>
              </w:rPr>
              <w:t>限輸入日期</w:t>
            </w:r>
            <w:r w:rsidR="004A45B0">
              <w:rPr>
                <w:rFonts w:ascii="標楷體" w:eastAsia="標楷體" w:hAnsi="標楷體" w:hint="eastAsia"/>
              </w:rPr>
              <w:t>，</w:t>
            </w:r>
            <w:ins w:id="24" w:author="張金龍" w:date="2021-06-02T13:52:00Z">
              <w:r w:rsidR="004A45B0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4A45B0">
                <w:rPr>
                  <w:rFonts w:ascii="標楷體" w:eastAsia="標楷體" w:hAnsi="標楷體" w:hint="eastAsia"/>
                </w:rPr>
                <w:t>:</w:t>
              </w:r>
              <w:r w:rsidR="004A45B0">
                <w:t xml:space="preserve"> </w:t>
              </w:r>
            </w:ins>
          </w:p>
          <w:p w14:paraId="2B3C45D9" w14:textId="77777777" w:rsidR="004A45B0" w:rsidRPr="00732CC7" w:rsidRDefault="004A45B0" w:rsidP="004A45B0">
            <w:pPr>
              <w:snapToGrid w:val="0"/>
              <w:ind w:left="238"/>
              <w:rPr>
                <w:ins w:id="25" w:author="張金龍" w:date="2021-06-02T13:52:00Z"/>
                <w:rFonts w:ascii="標楷體" w:eastAsia="標楷體" w:hAnsi="標楷體"/>
              </w:rPr>
            </w:pPr>
            <w:ins w:id="26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4250712B" w14:textId="77777777" w:rsidR="004A45B0" w:rsidRPr="00732CC7" w:rsidRDefault="004A45B0" w:rsidP="004A45B0">
            <w:pPr>
              <w:snapToGrid w:val="0"/>
              <w:ind w:left="238"/>
              <w:rPr>
                <w:ins w:id="27" w:author="張金龍" w:date="2021-06-02T13:52:00Z"/>
                <w:rFonts w:ascii="標楷體" w:eastAsia="標楷體" w:hAnsi="標楷體"/>
              </w:rPr>
            </w:pPr>
            <w:ins w:id="28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1180AF81" w14:textId="23126892" w:rsidR="007A7D04" w:rsidRDefault="004A45B0" w:rsidP="004A45B0">
            <w:pPr>
              <w:widowControl/>
              <w:ind w:leftChars="100" w:left="240" w:firstLineChars="200" w:firstLine="480"/>
              <w:rPr>
                <w:rFonts w:ascii="標楷體" w:eastAsia="標楷體" w:hAnsi="標楷體"/>
              </w:rPr>
            </w:pPr>
            <w:ins w:id="29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300FBB32" w14:textId="28B02824" w:rsidR="007A7D04" w:rsidRDefault="007A7D04" w:rsidP="007A7D0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ApprAcDate</w:t>
            </w:r>
          </w:p>
        </w:tc>
      </w:tr>
      <w:tr w:rsidR="007A7D04" w:rsidRPr="009A5A20" w14:paraId="70C2FC21" w14:textId="77777777" w:rsidTr="0066106F">
        <w:trPr>
          <w:trHeight w:val="244"/>
          <w:jc w:val="center"/>
        </w:trPr>
        <w:tc>
          <w:tcPr>
            <w:tcW w:w="456" w:type="dxa"/>
          </w:tcPr>
          <w:p w14:paraId="03953D92" w14:textId="1DA9BB01" w:rsidR="007A7D04" w:rsidRPr="009A5A20" w:rsidRDefault="00EC556C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0F67C7C9" w14:textId="06FFD4FE" w:rsidR="007A7D04" w:rsidRDefault="007A7D04" w:rsidP="007A7D0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80" w:type="dxa"/>
          </w:tcPr>
          <w:p w14:paraId="1B6810E9" w14:textId="7A90737F" w:rsidR="007A7D04" w:rsidRDefault="00E27F66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025D788A" w14:textId="77777777" w:rsidR="007A7D04" w:rsidRPr="009A5A20" w:rsidRDefault="007A7D04" w:rsidP="007A7D04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56E5FAF5" w14:textId="77777777" w:rsidR="007A7D04" w:rsidRPr="009A5A20" w:rsidRDefault="007A7D04" w:rsidP="007A7D0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FD96504" w14:textId="66D45E19" w:rsidR="007A7D04" w:rsidRDefault="00FB722A" w:rsidP="007A7D0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62053D64" w14:textId="7E31E58D" w:rsidR="007A7D04" w:rsidRPr="009A5A20" w:rsidRDefault="007A7D04" w:rsidP="007A7D0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36522E3E" w14:textId="5FC69194" w:rsidR="004A45B0" w:rsidRDefault="007A7D04" w:rsidP="004A45B0">
            <w:pPr>
              <w:snapToGrid w:val="0"/>
              <w:ind w:left="238" w:hangingChars="99" w:hanging="238"/>
              <w:rPr>
                <w:ins w:id="30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C556C">
              <w:rPr>
                <w:rFonts w:ascii="標楷體" w:eastAsia="標楷體" w:hAnsi="標楷體" w:hint="eastAsia"/>
              </w:rPr>
              <w:t>限輸入日期</w:t>
            </w:r>
            <w:r w:rsidR="004A45B0">
              <w:rPr>
                <w:rFonts w:ascii="標楷體" w:eastAsia="標楷體" w:hAnsi="標楷體" w:hint="eastAsia"/>
              </w:rPr>
              <w:t>，</w:t>
            </w:r>
            <w:ins w:id="31" w:author="張金龍" w:date="2021-06-02T13:52:00Z">
              <w:r w:rsidR="004A45B0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4A45B0">
                <w:rPr>
                  <w:rFonts w:ascii="標楷體" w:eastAsia="標楷體" w:hAnsi="標楷體" w:hint="eastAsia"/>
                </w:rPr>
                <w:t>:</w:t>
              </w:r>
              <w:r w:rsidR="004A45B0">
                <w:t xml:space="preserve"> </w:t>
              </w:r>
            </w:ins>
          </w:p>
          <w:p w14:paraId="09C4E1D2" w14:textId="77777777" w:rsidR="004A45B0" w:rsidRPr="00732CC7" w:rsidRDefault="004A45B0" w:rsidP="004A45B0">
            <w:pPr>
              <w:snapToGrid w:val="0"/>
              <w:ind w:left="238"/>
              <w:rPr>
                <w:ins w:id="32" w:author="張金龍" w:date="2021-06-02T13:52:00Z"/>
                <w:rFonts w:ascii="標楷體" w:eastAsia="標楷體" w:hAnsi="標楷體"/>
              </w:rPr>
            </w:pPr>
            <w:ins w:id="33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6117F6A0" w14:textId="77777777" w:rsidR="004A45B0" w:rsidRPr="00732CC7" w:rsidRDefault="004A45B0" w:rsidP="004A45B0">
            <w:pPr>
              <w:snapToGrid w:val="0"/>
              <w:ind w:left="238"/>
              <w:rPr>
                <w:ins w:id="34" w:author="張金龍" w:date="2021-06-02T13:52:00Z"/>
                <w:rFonts w:ascii="標楷體" w:eastAsia="標楷體" w:hAnsi="標楷體"/>
              </w:rPr>
            </w:pPr>
            <w:ins w:id="35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0637FB6F" w14:textId="6F5D40F2" w:rsidR="007A7D04" w:rsidRDefault="004A45B0" w:rsidP="004A45B0">
            <w:pPr>
              <w:widowControl/>
              <w:ind w:leftChars="100" w:left="240" w:firstLineChars="200" w:firstLine="480"/>
              <w:rPr>
                <w:rFonts w:ascii="標楷體" w:eastAsia="標楷體" w:hAnsi="標楷體"/>
              </w:rPr>
            </w:pPr>
            <w:ins w:id="36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7E111797" w14:textId="19590B71" w:rsidR="007A7D04" w:rsidRDefault="007A7D04" w:rsidP="007A7D04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BringUpDate</w:t>
            </w:r>
          </w:p>
        </w:tc>
      </w:tr>
    </w:tbl>
    <w:p w14:paraId="126F078A" w14:textId="6DFE5475" w:rsidR="0020034B" w:rsidRDefault="0020034B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6E7873FD" w14:textId="77777777" w:rsidR="006612D1" w:rsidRDefault="006612D1" w:rsidP="006612D1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修改</w:t>
      </w:r>
    </w:p>
    <w:p w14:paraId="1E06B29D" w14:textId="77777777" w:rsidR="006612D1" w:rsidRDefault="006612D1" w:rsidP="006612D1">
      <w:pPr>
        <w:pStyle w:val="a"/>
        <w:numPr>
          <w:ilvl w:val="0"/>
          <w:numId w:val="0"/>
        </w:numPr>
        <w:ind w:left="622" w:hanging="480"/>
      </w:pPr>
      <w:r w:rsidRPr="004E441E">
        <w:rPr>
          <w:rFonts w:hint="eastAsia"/>
        </w:rPr>
        <w:t>輸入畫面</w:t>
      </w:r>
    </w:p>
    <w:p w14:paraId="50FB067D" w14:textId="3FBCF75D" w:rsidR="006612D1" w:rsidRDefault="003F796A" w:rsidP="0020034B">
      <w:pPr>
        <w:tabs>
          <w:tab w:val="left" w:pos="788"/>
        </w:tabs>
        <w:rPr>
          <w:rFonts w:ascii="標楷體" w:eastAsia="標楷體" w:hAnsi="標楷體"/>
        </w:rPr>
      </w:pPr>
      <w:r w:rsidRPr="003F796A">
        <w:rPr>
          <w:rFonts w:ascii="標楷體" w:eastAsia="標楷體" w:hAnsi="標楷體"/>
          <w:noProof/>
        </w:rPr>
        <w:drawing>
          <wp:inline distT="0" distB="0" distL="0" distR="0" wp14:anchorId="4F6A823A" wp14:editId="618C0983">
            <wp:extent cx="6479540" cy="2622550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9506" w14:textId="77777777" w:rsidR="006612D1" w:rsidRDefault="006612D1" w:rsidP="006612D1">
      <w:pPr>
        <w:pStyle w:val="42"/>
        <w:spacing w:after="72"/>
        <w:ind w:leftChars="0" w:left="0"/>
        <w:rPr>
          <w:rFonts w:ascii="標楷體" w:hAnsi="標楷體"/>
        </w:rPr>
      </w:pPr>
    </w:p>
    <w:p w14:paraId="590ADACC" w14:textId="77777777" w:rsidR="006612D1" w:rsidRPr="009A5A20" w:rsidRDefault="006612D1" w:rsidP="006612D1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</w:t>
      </w:r>
      <w:r>
        <w:rPr>
          <w:rFonts w:hint="eastAsia"/>
        </w:rPr>
        <w:t>修改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612D1" w:rsidRPr="009A5A20" w14:paraId="27B93328" w14:textId="77777777" w:rsidTr="003D3D98">
        <w:tc>
          <w:tcPr>
            <w:tcW w:w="848" w:type="dxa"/>
            <w:shd w:val="clear" w:color="auto" w:fill="D9D9D9" w:themeFill="background1" w:themeFillShade="D9"/>
          </w:tcPr>
          <w:p w14:paraId="1078B93A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26695E1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349087DF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612D1" w:rsidRPr="009A5A20" w14:paraId="3AEDB0E0" w14:textId="77777777" w:rsidTr="003D3D98">
        <w:tc>
          <w:tcPr>
            <w:tcW w:w="848" w:type="dxa"/>
          </w:tcPr>
          <w:p w14:paraId="06EC5868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34083D36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6985" w:type="dxa"/>
          </w:tcPr>
          <w:p w14:paraId="3B2119A2" w14:textId="1C50A6DB" w:rsidR="006612D1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Pr="001677D0">
              <w:rPr>
                <w:rFonts w:eastAsia="標楷體"/>
                <w:lang w:eastAsia="zh-HK"/>
              </w:rPr>
              <w:t>L</w:t>
            </w:r>
            <w:r>
              <w:rPr>
                <w:rFonts w:eastAsia="標楷體"/>
              </w:rPr>
              <w:t>5</w:t>
            </w:r>
            <w:r>
              <w:rPr>
                <w:rFonts w:eastAsia="標楷體" w:hint="eastAsia"/>
              </w:rPr>
              <w:t>073</w:t>
            </w:r>
            <w:r w:rsidRPr="009A5A20">
              <w:rPr>
                <w:rFonts w:ascii="標楷體" w:eastAsia="標楷體" w:hAnsi="標楷體" w:hint="eastAsia"/>
              </w:rPr>
              <w:t>債務協商作業－撥付日期</w:t>
            </w:r>
            <w:r>
              <w:rPr>
                <w:rFonts w:ascii="標楷體" w:eastAsia="標楷體" w:hAnsi="標楷體" w:hint="eastAsia"/>
              </w:rPr>
              <w:t>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7FE12D98" w14:textId="77777777" w:rsidR="006612D1" w:rsidRPr="00554A02" w:rsidRDefault="006612D1" w:rsidP="003D3D98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lastRenderedPageBreak/>
              <w:t>&lt;&lt;檢查說明&gt;&gt;</w:t>
            </w:r>
          </w:p>
          <w:p w14:paraId="64C9CD40" w14:textId="54C9C499" w:rsidR="004A45B0" w:rsidRDefault="006612D1" w:rsidP="004A45B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4A45B0" w:rsidRPr="004E1F18">
              <w:rPr>
                <w:rFonts w:ascii="標楷體" w:eastAsia="標楷體" w:hAnsi="標楷體" w:hint="eastAsia"/>
              </w:rPr>
              <w:t>檢核[</w:t>
            </w:r>
            <w:r w:rsidR="004A45B0" w:rsidRPr="00B3193D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="004A45B0" w:rsidRPr="00B3193D">
              <w:rPr>
                <w:rFonts w:ascii="標楷體" w:eastAsia="標楷體" w:hAnsi="標楷體"/>
              </w:rPr>
              <w:t>NegAppr</w:t>
            </w:r>
            <w:proofErr w:type="spellEnd"/>
            <w:r w:rsidR="004A45B0" w:rsidRPr="00B3193D">
              <w:rPr>
                <w:rFonts w:ascii="標楷體" w:eastAsia="標楷體" w:hAnsi="標楷體" w:hint="eastAsia"/>
              </w:rPr>
              <w:t>)</w:t>
            </w:r>
            <w:r w:rsidR="004A45B0" w:rsidRPr="004E1F18">
              <w:rPr>
                <w:rFonts w:ascii="標楷體" w:eastAsia="標楷體" w:hAnsi="標楷體" w:hint="eastAsia"/>
              </w:rPr>
              <w:t>]，該</w:t>
            </w:r>
            <w:r w:rsidR="004A45B0" w:rsidRPr="00B3193D">
              <w:rPr>
                <w:rFonts w:ascii="標楷體" w:eastAsia="標楷體" w:hAnsi="標楷體" w:hint="eastAsia"/>
              </w:rPr>
              <w:t>[年月(</w:t>
            </w:r>
            <w:proofErr w:type="spellStart"/>
            <w:r w:rsidR="004A45B0" w:rsidRPr="00B3193D">
              <w:rPr>
                <w:rFonts w:ascii="標楷體" w:eastAsia="標楷體" w:hAnsi="標楷體"/>
              </w:rPr>
              <w:t>NegAppr</w:t>
            </w:r>
            <w:proofErr w:type="spellEnd"/>
            <w:r w:rsidR="004A45B0" w:rsidRPr="00B3193D">
              <w:rPr>
                <w:rFonts w:ascii="標楷體" w:eastAsia="標楷體" w:hAnsi="標楷體"/>
              </w:rPr>
              <w:t>.</w:t>
            </w:r>
            <w:r w:rsidR="004A45B0">
              <w:rPr>
                <w:rFonts w:ascii="標楷體" w:eastAsia="標楷體" w:hAnsi="標楷體" w:hint="eastAsia"/>
              </w:rPr>
              <w:t xml:space="preserve"> </w:t>
            </w:r>
          </w:p>
          <w:p w14:paraId="703C79F9" w14:textId="5B21BCD0" w:rsidR="006612D1" w:rsidRPr="004E1F18" w:rsidRDefault="004A45B0" w:rsidP="003F796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B3193D">
              <w:rPr>
                <w:rFonts w:ascii="標楷體" w:eastAsia="標楷體" w:hAnsi="標楷體"/>
              </w:rPr>
              <w:t>YyyyMm</w:t>
            </w:r>
            <w:proofErr w:type="spellEnd"/>
            <w:r w:rsidRPr="00B3193D">
              <w:rPr>
                <w:rFonts w:ascii="標楷體" w:eastAsia="標楷體" w:hAnsi="標楷體" w:hint="eastAsia"/>
              </w:rPr>
              <w:t>)]</w:t>
            </w:r>
            <w:r w:rsidR="00FB722A" w:rsidRPr="004E1F18">
              <w:rPr>
                <w:rFonts w:ascii="標楷體" w:eastAsia="標楷體" w:hAnsi="標楷體" w:hint="eastAsia"/>
              </w:rPr>
              <w:t>是否存在</w:t>
            </w:r>
            <w:r w:rsidR="006612D1" w:rsidRPr="004E1F18">
              <w:rPr>
                <w:rFonts w:ascii="標楷體" w:eastAsia="標楷體" w:hAnsi="標楷體" w:hint="eastAsia"/>
              </w:rPr>
              <w:t>，</w:t>
            </w:r>
            <w:r w:rsidR="006612D1">
              <w:rPr>
                <w:rFonts w:ascii="標楷體" w:eastAsia="標楷體" w:hAnsi="標楷體" w:hint="eastAsia"/>
              </w:rPr>
              <w:t>不存在時，則</w:t>
            </w:r>
            <w:r w:rsidR="006612D1" w:rsidRPr="00554A02">
              <w:rPr>
                <w:rFonts w:ascii="標楷體" w:eastAsia="標楷體" w:hAnsi="標楷體" w:hint="eastAsia"/>
              </w:rPr>
              <w:t>顯示錯誤訊息:"</w:t>
            </w:r>
            <w:r w:rsidR="006612D1" w:rsidRPr="006B0DEA">
              <w:rPr>
                <w:rFonts w:ascii="標楷體" w:eastAsia="標楷體" w:hAnsi="標楷體" w:hint="eastAsia"/>
              </w:rPr>
              <w:t>E0003</w:t>
            </w:r>
            <w:r w:rsidR="006612D1" w:rsidRPr="006B0DEA">
              <w:rPr>
                <w:rFonts w:ascii="標楷體" w:eastAsia="標楷體" w:hAnsi="標楷體"/>
              </w:rPr>
              <w:t>:</w:t>
            </w:r>
            <w:r w:rsidR="006612D1" w:rsidRPr="006B0DEA">
              <w:rPr>
                <w:rFonts w:ascii="標楷體" w:eastAsia="標楷體" w:hAnsi="標楷體" w:hint="eastAsia"/>
              </w:rPr>
              <w:t>修改資料不存在</w:t>
            </w:r>
            <w:r w:rsidR="006612D1">
              <w:rPr>
                <w:rFonts w:ascii="標楷體" w:eastAsia="標楷體" w:hAnsi="標楷體" w:hint="eastAsia"/>
              </w:rPr>
              <w:t>(</w:t>
            </w:r>
            <w:r w:rsidRPr="00B3193D">
              <w:rPr>
                <w:rFonts w:ascii="標楷體" w:eastAsia="標楷體" w:hAnsi="標楷體" w:hint="eastAsia"/>
              </w:rPr>
              <w:t>撥付日期設定</w:t>
            </w:r>
            <w:r w:rsidR="006612D1">
              <w:rPr>
                <w:rFonts w:ascii="標楷體" w:eastAsia="標楷體" w:hAnsi="標楷體"/>
              </w:rPr>
              <w:t>)</w:t>
            </w:r>
            <w:r w:rsidR="006612D1" w:rsidRPr="00554A02">
              <w:rPr>
                <w:rFonts w:ascii="標楷體" w:eastAsia="標楷體" w:hAnsi="標楷體" w:hint="eastAsia"/>
              </w:rPr>
              <w:t>"</w:t>
            </w:r>
          </w:p>
          <w:p w14:paraId="5B203301" w14:textId="77777777" w:rsidR="006612D1" w:rsidRPr="00554A02" w:rsidRDefault="006612D1" w:rsidP="003D3D9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D5181CE" w14:textId="4B7AEE54" w:rsidR="006612D1" w:rsidRPr="006A4CAF" w:rsidRDefault="006612D1" w:rsidP="003D3D9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="004A45B0" w:rsidRPr="00F24D38">
              <w:rPr>
                <w:rFonts w:ascii="標楷體" w:eastAsia="標楷體" w:hAnsi="標楷體" w:hint="eastAsia"/>
              </w:rPr>
              <w:t>[</w:t>
            </w:r>
            <w:r w:rsidR="004A45B0" w:rsidRPr="001F3AD9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="004A45B0" w:rsidRPr="001F3AD9">
              <w:rPr>
                <w:rFonts w:ascii="標楷體" w:eastAsia="標楷體" w:hAnsi="標楷體"/>
              </w:rPr>
              <w:t>NegAppr</w:t>
            </w:r>
            <w:proofErr w:type="spellEnd"/>
            <w:r w:rsidR="004A45B0" w:rsidRPr="001F3AD9">
              <w:rPr>
                <w:rFonts w:ascii="標楷體" w:eastAsia="標楷體" w:hAnsi="標楷體" w:hint="eastAsia"/>
              </w:rPr>
              <w:t>)</w:t>
            </w:r>
            <w:r w:rsidR="004A45B0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6612D1" w:rsidRPr="009A5A20" w14:paraId="044E1F5E" w14:textId="77777777" w:rsidTr="003D3D98">
        <w:tc>
          <w:tcPr>
            <w:tcW w:w="848" w:type="dxa"/>
          </w:tcPr>
          <w:p w14:paraId="4BA750B9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1" w:type="dxa"/>
          </w:tcPr>
          <w:p w14:paraId="6CD0B0C1" w14:textId="77777777" w:rsidR="006612D1" w:rsidRPr="009A5A20" w:rsidRDefault="006612D1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1D19DD5E" w14:textId="77777777" w:rsidR="006612D1" w:rsidRPr="009A5A20" w:rsidRDefault="006612D1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E0491DE" w14:textId="77777777" w:rsidR="006612D1" w:rsidRPr="009A5A20" w:rsidRDefault="006612D1" w:rsidP="006612D1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505CBB01" w14:textId="1D057AAA" w:rsidR="006612D1" w:rsidRDefault="006612D1" w:rsidP="006612D1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>
        <w:rPr>
          <w:rFonts w:hint="eastAsia"/>
        </w:rPr>
        <w:t>修改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6612D1" w:rsidRPr="009A5A20" w14:paraId="3CC8A450" w14:textId="77777777" w:rsidTr="003D3D98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07EE889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6FAB9B12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2568F06F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45DCA592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612D1" w:rsidRPr="009A5A20" w14:paraId="40DB2D86" w14:textId="77777777" w:rsidTr="003D3D98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78545578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65FD693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35B7BA84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647B301E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64F1EAC1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2FC7D19F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FC17CA2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5CD70B59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</w:tr>
      <w:tr w:rsidR="006612D1" w:rsidRPr="009A5A20" w14:paraId="36378CF8" w14:textId="77777777" w:rsidTr="003D3D98">
        <w:trPr>
          <w:trHeight w:val="244"/>
          <w:jc w:val="center"/>
        </w:trPr>
        <w:tc>
          <w:tcPr>
            <w:tcW w:w="456" w:type="dxa"/>
          </w:tcPr>
          <w:p w14:paraId="336E3F81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2786F8D4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0004A301" w14:textId="416CD3BA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CEE0380" w14:textId="3B8D93D3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20930CC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5A1EE02" w14:textId="6B8DBB5D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0348BC9" w14:textId="5C2EA24B" w:rsidR="006612D1" w:rsidRPr="009A5A20" w:rsidRDefault="004A45B0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6427379" w14:textId="1189F778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4A45B0" w:rsidRPr="001677D0">
              <w:rPr>
                <w:rFonts w:ascii="標楷體" w:eastAsia="標楷體" w:hAnsi="標楷體" w:hint="eastAsia"/>
              </w:rPr>
              <w:t>自動顯示</w:t>
            </w:r>
            <w:r w:rsidR="004A45B0">
              <w:rPr>
                <w:rFonts w:ascii="標楷體" w:eastAsia="標楷體" w:hAnsi="標楷體" w:hint="eastAsia"/>
              </w:rPr>
              <w:t>原值，不可修改</w:t>
            </w:r>
          </w:p>
          <w:p w14:paraId="1E54CC8A" w14:textId="77777777" w:rsidR="006612D1" w:rsidRPr="0081601E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NegAppr.YyyyMm</w:t>
            </w:r>
          </w:p>
        </w:tc>
      </w:tr>
      <w:tr w:rsidR="00E72266" w:rsidRPr="009A5A20" w14:paraId="654B89C6" w14:textId="77777777" w:rsidTr="003B6F66">
        <w:trPr>
          <w:trHeight w:val="244"/>
          <w:jc w:val="center"/>
        </w:trPr>
        <w:tc>
          <w:tcPr>
            <w:tcW w:w="456" w:type="dxa"/>
          </w:tcPr>
          <w:p w14:paraId="28DDE1BA" w14:textId="77777777" w:rsidR="00E72266" w:rsidRDefault="00E72266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6B1A26B3" w14:textId="65FD3F0C" w:rsidR="00E72266" w:rsidRDefault="00E72266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多筆資料</w:t>
            </w:r>
          </w:p>
        </w:tc>
      </w:tr>
      <w:tr w:rsidR="006612D1" w:rsidRPr="009A5A20" w14:paraId="3D73EA3C" w14:textId="77777777" w:rsidTr="003D3D98">
        <w:trPr>
          <w:trHeight w:val="244"/>
          <w:jc w:val="center"/>
        </w:trPr>
        <w:tc>
          <w:tcPr>
            <w:tcW w:w="456" w:type="dxa"/>
          </w:tcPr>
          <w:p w14:paraId="0C27E0D6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70E923F1" w14:textId="1972CBFA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3B14C937" w14:textId="77777777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7815C7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4E8421E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3D5609" w14:textId="77777777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51A68A4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12D3F74" w14:textId="4DBE2425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 w:rsidR="00FB722A">
              <w:rPr>
                <w:rFonts w:ascii="標楷體" w:eastAsia="標楷體" w:hAnsi="標楷體" w:hint="eastAsia"/>
              </w:rPr>
              <w:t>原值，</w:t>
            </w:r>
            <w:r>
              <w:rPr>
                <w:rFonts w:ascii="標楷體" w:eastAsia="標楷體" w:hAnsi="標楷體" w:hint="eastAsia"/>
              </w:rPr>
              <w:t>不可修改</w:t>
            </w:r>
          </w:p>
          <w:p w14:paraId="6FE84A36" w14:textId="77777777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1F3AD9">
              <w:rPr>
                <w:rFonts w:ascii="標楷體" w:eastAsia="標楷體" w:hAnsi="標楷體"/>
              </w:rPr>
              <w:t>NegAppr.YyyyMm</w:t>
            </w:r>
            <w:proofErr w:type="spellEnd"/>
          </w:p>
        </w:tc>
      </w:tr>
      <w:tr w:rsidR="006612D1" w:rsidRPr="009A5A20" w14:paraId="0DA68F5E" w14:textId="77777777" w:rsidTr="003D3D98">
        <w:trPr>
          <w:trHeight w:val="244"/>
          <w:jc w:val="center"/>
        </w:trPr>
        <w:tc>
          <w:tcPr>
            <w:tcW w:w="456" w:type="dxa"/>
          </w:tcPr>
          <w:p w14:paraId="22EDD9F0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19CE935F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780" w:type="dxa"/>
          </w:tcPr>
          <w:p w14:paraId="24F86C6B" w14:textId="77777777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9641498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F76EF40" w14:textId="77777777" w:rsidR="006612D1" w:rsidRPr="007A7D04" w:rsidRDefault="006612D1" w:rsidP="003D3D98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1:一分</w:t>
            </w:r>
          </w:p>
          <w:p w14:paraId="50C53088" w14:textId="77777777" w:rsidR="006612D1" w:rsidRPr="007A7D04" w:rsidRDefault="006612D1" w:rsidP="003D3D98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2:二分、調解</w:t>
            </w:r>
          </w:p>
          <w:p w14:paraId="37E3B9C8" w14:textId="77777777" w:rsidR="006612D1" w:rsidRPr="007A7D04" w:rsidRDefault="006612D1" w:rsidP="003D3D98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3:更生</w:t>
            </w:r>
          </w:p>
          <w:p w14:paraId="365B0878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4:清算</w:t>
            </w:r>
          </w:p>
        </w:tc>
        <w:tc>
          <w:tcPr>
            <w:tcW w:w="567" w:type="dxa"/>
          </w:tcPr>
          <w:p w14:paraId="5D60C320" w14:textId="77777777" w:rsidR="006612D1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42A932A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505CABB7" w14:textId="77777777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原值，不可修改</w:t>
            </w:r>
          </w:p>
          <w:p w14:paraId="0E34762F" w14:textId="77777777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KindCode</w:t>
            </w:r>
          </w:p>
        </w:tc>
      </w:tr>
      <w:tr w:rsidR="006612D1" w:rsidRPr="009A5A20" w14:paraId="67FE2696" w14:textId="77777777" w:rsidTr="003D3D98">
        <w:trPr>
          <w:trHeight w:val="244"/>
          <w:jc w:val="center"/>
        </w:trPr>
        <w:tc>
          <w:tcPr>
            <w:tcW w:w="456" w:type="dxa"/>
          </w:tcPr>
          <w:p w14:paraId="49D6B5A8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4D03C3D3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780" w:type="dxa"/>
          </w:tcPr>
          <w:p w14:paraId="247C4EAB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FE2C7DE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4A1A7002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347C6D4" w14:textId="74BF8BF8" w:rsidR="006612D1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23A3A582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5FFDC992" w14:textId="35E817C3" w:rsidR="00FB722A" w:rsidRDefault="006612D1" w:rsidP="00FB722A">
            <w:pPr>
              <w:snapToGrid w:val="0"/>
              <w:ind w:left="238" w:hangingChars="99" w:hanging="238"/>
              <w:rPr>
                <w:ins w:id="37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FB722A" w:rsidRPr="001677D0">
              <w:rPr>
                <w:rFonts w:ascii="標楷體" w:eastAsia="標楷體" w:hAnsi="標楷體" w:hint="eastAsia"/>
              </w:rPr>
              <w:t>自動顯示</w:t>
            </w:r>
            <w:r w:rsidR="00FB722A">
              <w:rPr>
                <w:rFonts w:ascii="標楷體" w:eastAsia="標楷體" w:hAnsi="標楷體" w:hint="eastAsia"/>
              </w:rPr>
              <w:t>原值</w:t>
            </w:r>
            <w:r w:rsidRPr="00C54A5F">
              <w:rPr>
                <w:rFonts w:ascii="標楷體" w:eastAsia="標楷體" w:hAnsi="標楷體" w:hint="eastAsia"/>
              </w:rPr>
              <w:t>，</w:t>
            </w:r>
            <w:r w:rsidR="00FB722A">
              <w:rPr>
                <w:rFonts w:ascii="標楷體" w:eastAsia="標楷體" w:hAnsi="標楷體" w:hint="eastAsia"/>
              </w:rPr>
              <w:t>可以修改日期</w:t>
            </w:r>
            <w:r w:rsidR="00FB722A" w:rsidRPr="00C54A5F">
              <w:rPr>
                <w:rFonts w:ascii="標楷體" w:eastAsia="標楷體" w:hAnsi="標楷體" w:hint="eastAsia"/>
              </w:rPr>
              <w:t>，</w:t>
            </w:r>
            <w:ins w:id="38" w:author="張金龍" w:date="2021-06-02T13:52:00Z">
              <w:r w:rsidR="00FB722A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FB722A">
                <w:rPr>
                  <w:rFonts w:ascii="標楷體" w:eastAsia="標楷體" w:hAnsi="標楷體" w:hint="eastAsia"/>
                </w:rPr>
                <w:t>:</w:t>
              </w:r>
              <w:r w:rsidR="00FB722A">
                <w:t xml:space="preserve"> </w:t>
              </w:r>
            </w:ins>
          </w:p>
          <w:p w14:paraId="262AC9EC" w14:textId="77777777" w:rsidR="00FB722A" w:rsidRPr="00732CC7" w:rsidRDefault="00FB722A" w:rsidP="00FB722A">
            <w:pPr>
              <w:snapToGrid w:val="0"/>
              <w:ind w:left="238"/>
              <w:rPr>
                <w:ins w:id="39" w:author="張金龍" w:date="2021-06-02T13:52:00Z"/>
                <w:rFonts w:ascii="標楷體" w:eastAsia="標楷體" w:hAnsi="標楷體"/>
              </w:rPr>
            </w:pPr>
            <w:ins w:id="40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52911B14" w14:textId="77777777" w:rsidR="00FB722A" w:rsidRPr="00732CC7" w:rsidRDefault="00FB722A" w:rsidP="00FB722A">
            <w:pPr>
              <w:snapToGrid w:val="0"/>
              <w:ind w:left="238"/>
              <w:rPr>
                <w:ins w:id="41" w:author="張金龍" w:date="2021-06-02T13:52:00Z"/>
                <w:rFonts w:ascii="標楷體" w:eastAsia="標楷體" w:hAnsi="標楷體"/>
              </w:rPr>
            </w:pPr>
            <w:ins w:id="42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581134AE" w14:textId="397D22C4" w:rsidR="006612D1" w:rsidRDefault="00FB722A" w:rsidP="00FB722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ins w:id="43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271EE9DA" w14:textId="77777777" w:rsidR="006612D1" w:rsidRPr="007A7D04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ExportDate</w:t>
            </w:r>
          </w:p>
        </w:tc>
      </w:tr>
      <w:tr w:rsidR="006612D1" w:rsidRPr="009A5A20" w14:paraId="1EE7153F" w14:textId="77777777" w:rsidTr="003D3D98">
        <w:trPr>
          <w:trHeight w:val="244"/>
          <w:jc w:val="center"/>
        </w:trPr>
        <w:tc>
          <w:tcPr>
            <w:tcW w:w="456" w:type="dxa"/>
          </w:tcPr>
          <w:p w14:paraId="1C1B32E5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5A7C2BF8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780" w:type="dxa"/>
          </w:tcPr>
          <w:p w14:paraId="68AFAC72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36778C13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34575A4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ABEEC05" w14:textId="219209C2" w:rsidR="006612D1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497154AE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6A9FF6E0" w14:textId="169DD7F6" w:rsidR="00FB722A" w:rsidRDefault="006612D1" w:rsidP="00FB722A">
            <w:pPr>
              <w:snapToGrid w:val="0"/>
              <w:ind w:left="238" w:hangingChars="99" w:hanging="238"/>
              <w:rPr>
                <w:ins w:id="44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FB722A" w:rsidRPr="001677D0">
              <w:rPr>
                <w:rFonts w:ascii="標楷體" w:eastAsia="標楷體" w:hAnsi="標楷體" w:hint="eastAsia"/>
              </w:rPr>
              <w:t>自動顯示</w:t>
            </w:r>
            <w:r w:rsidR="00FB722A">
              <w:rPr>
                <w:rFonts w:ascii="標楷體" w:eastAsia="標楷體" w:hAnsi="標楷體" w:hint="eastAsia"/>
              </w:rPr>
              <w:t>原值</w:t>
            </w:r>
            <w:r w:rsidR="00FB722A" w:rsidRPr="00C54A5F">
              <w:rPr>
                <w:rFonts w:ascii="標楷體" w:eastAsia="標楷體" w:hAnsi="標楷體" w:hint="eastAsia"/>
              </w:rPr>
              <w:t>，</w:t>
            </w:r>
            <w:r w:rsidR="00FB722A">
              <w:rPr>
                <w:rFonts w:ascii="標楷體" w:eastAsia="標楷體" w:hAnsi="標楷體" w:hint="eastAsia"/>
              </w:rPr>
              <w:t>可以修改日期</w:t>
            </w:r>
            <w:r w:rsidR="00FB722A" w:rsidRPr="00C54A5F">
              <w:rPr>
                <w:rFonts w:ascii="標楷體" w:eastAsia="標楷體" w:hAnsi="標楷體" w:hint="eastAsia"/>
              </w:rPr>
              <w:t>，</w:t>
            </w:r>
            <w:ins w:id="45" w:author="張金龍" w:date="2021-06-02T13:52:00Z">
              <w:r w:rsidR="00FB722A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FB722A">
                <w:rPr>
                  <w:rFonts w:ascii="標楷體" w:eastAsia="標楷體" w:hAnsi="標楷體" w:hint="eastAsia"/>
                </w:rPr>
                <w:t>:</w:t>
              </w:r>
              <w:r w:rsidR="00FB722A">
                <w:t xml:space="preserve"> </w:t>
              </w:r>
            </w:ins>
          </w:p>
          <w:p w14:paraId="15CEEE75" w14:textId="77777777" w:rsidR="00FB722A" w:rsidRPr="00732CC7" w:rsidRDefault="00FB722A" w:rsidP="00FB722A">
            <w:pPr>
              <w:snapToGrid w:val="0"/>
              <w:ind w:left="238"/>
              <w:rPr>
                <w:ins w:id="46" w:author="張金龍" w:date="2021-06-02T13:52:00Z"/>
                <w:rFonts w:ascii="標楷體" w:eastAsia="標楷體" w:hAnsi="標楷體"/>
              </w:rPr>
            </w:pPr>
            <w:ins w:id="47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3E9EB461" w14:textId="77777777" w:rsidR="00FB722A" w:rsidRPr="00732CC7" w:rsidRDefault="00FB722A" w:rsidP="00FB722A">
            <w:pPr>
              <w:snapToGrid w:val="0"/>
              <w:ind w:left="238"/>
              <w:rPr>
                <w:ins w:id="48" w:author="張金龍" w:date="2021-06-02T13:52:00Z"/>
                <w:rFonts w:ascii="標楷體" w:eastAsia="標楷體" w:hAnsi="標楷體"/>
              </w:rPr>
            </w:pPr>
            <w:ins w:id="49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1BCA8163" w14:textId="697AB7B7" w:rsidR="006612D1" w:rsidRDefault="00FB722A" w:rsidP="00FB722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ins w:id="50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42D27534" w14:textId="77777777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ApprAcDate</w:t>
            </w:r>
          </w:p>
        </w:tc>
      </w:tr>
      <w:tr w:rsidR="006612D1" w:rsidRPr="009A5A20" w14:paraId="5629C82F" w14:textId="77777777" w:rsidTr="003D3D98">
        <w:trPr>
          <w:trHeight w:val="244"/>
          <w:jc w:val="center"/>
        </w:trPr>
        <w:tc>
          <w:tcPr>
            <w:tcW w:w="456" w:type="dxa"/>
          </w:tcPr>
          <w:p w14:paraId="2226E50F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492E3BC0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80" w:type="dxa"/>
          </w:tcPr>
          <w:p w14:paraId="0DB723A6" w14:textId="77777777" w:rsidR="006612D1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45DF4430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147B7B6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75F8587" w14:textId="3A2ADF9D" w:rsidR="006612D1" w:rsidRDefault="00FB722A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</w:tcPr>
          <w:p w14:paraId="06925FAB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7" w:type="dxa"/>
          </w:tcPr>
          <w:p w14:paraId="25429AE5" w14:textId="38CCA07B" w:rsidR="00FB722A" w:rsidRDefault="006612D1" w:rsidP="00FB722A">
            <w:pPr>
              <w:snapToGrid w:val="0"/>
              <w:ind w:left="238" w:hangingChars="99" w:hanging="238"/>
              <w:rPr>
                <w:ins w:id="51" w:author="張金龍" w:date="2021-06-02T13:52:00Z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FB722A" w:rsidRPr="001677D0">
              <w:rPr>
                <w:rFonts w:ascii="標楷體" w:eastAsia="標楷體" w:hAnsi="標楷體" w:hint="eastAsia"/>
              </w:rPr>
              <w:t>自動顯示</w:t>
            </w:r>
            <w:r w:rsidR="00FB722A">
              <w:rPr>
                <w:rFonts w:ascii="標楷體" w:eastAsia="標楷體" w:hAnsi="標楷體" w:hint="eastAsia"/>
              </w:rPr>
              <w:t>原值</w:t>
            </w:r>
            <w:r w:rsidR="00FB722A" w:rsidRPr="00C54A5F">
              <w:rPr>
                <w:rFonts w:ascii="標楷體" w:eastAsia="標楷體" w:hAnsi="標楷體" w:hint="eastAsia"/>
              </w:rPr>
              <w:t>，</w:t>
            </w:r>
            <w:r w:rsidR="00FB722A">
              <w:rPr>
                <w:rFonts w:ascii="標楷體" w:eastAsia="標楷體" w:hAnsi="標楷體" w:hint="eastAsia"/>
              </w:rPr>
              <w:t>可以修改日期</w:t>
            </w:r>
            <w:r w:rsidR="00FB722A" w:rsidRPr="00C54A5F">
              <w:rPr>
                <w:rFonts w:ascii="標楷體" w:eastAsia="標楷體" w:hAnsi="標楷體" w:hint="eastAsia"/>
              </w:rPr>
              <w:t>，</w:t>
            </w:r>
            <w:ins w:id="52" w:author="張金龍" w:date="2021-06-02T13:52:00Z">
              <w:r w:rsidR="00FB722A">
                <w:rPr>
                  <w:rFonts w:ascii="標楷體" w:eastAsia="標楷體" w:hAnsi="標楷體" w:hint="eastAsia"/>
                  <w:lang w:eastAsia="zh-HK"/>
                </w:rPr>
                <w:t>檢核條件</w:t>
              </w:r>
              <w:r w:rsidR="00FB722A">
                <w:rPr>
                  <w:rFonts w:ascii="標楷體" w:eastAsia="標楷體" w:hAnsi="標楷體" w:hint="eastAsia"/>
                </w:rPr>
                <w:t>:</w:t>
              </w:r>
              <w:r w:rsidR="00FB722A">
                <w:t xml:space="preserve"> </w:t>
              </w:r>
            </w:ins>
          </w:p>
          <w:p w14:paraId="073D1C82" w14:textId="77777777" w:rsidR="00FB722A" w:rsidRPr="00732CC7" w:rsidRDefault="00FB722A" w:rsidP="00FB722A">
            <w:pPr>
              <w:snapToGrid w:val="0"/>
              <w:ind w:left="238"/>
              <w:rPr>
                <w:ins w:id="53" w:author="張金龍" w:date="2021-06-02T13:52:00Z"/>
                <w:rFonts w:ascii="標楷體" w:eastAsia="標楷體" w:hAnsi="標楷體"/>
              </w:rPr>
            </w:pPr>
            <w:ins w:id="54" w:author="張金龍" w:date="2021-06-02T13:52:00Z"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不可空白</w:t>
              </w:r>
              <w:r>
                <w:rPr>
                  <w:rFonts w:ascii="標楷體" w:eastAsia="標楷體" w:hAnsi="標楷體" w:hint="eastAsia"/>
                </w:rPr>
                <w:t>/</w:t>
              </w:r>
              <w:r w:rsidRPr="00732CC7">
                <w:rPr>
                  <w:rFonts w:ascii="標楷體" w:eastAsia="標楷體" w:hAnsi="標楷體"/>
                </w:rPr>
                <w:t>V(7)</w:t>
              </w:r>
            </w:ins>
          </w:p>
          <w:p w14:paraId="4E7B6E7C" w14:textId="77777777" w:rsidR="00FB722A" w:rsidRPr="00732CC7" w:rsidRDefault="00FB722A" w:rsidP="00FB722A">
            <w:pPr>
              <w:snapToGrid w:val="0"/>
              <w:ind w:left="238"/>
              <w:rPr>
                <w:ins w:id="55" w:author="張金龍" w:date="2021-06-02T13:52:00Z"/>
                <w:rFonts w:ascii="標楷體" w:eastAsia="標楷體" w:hAnsi="標楷體"/>
              </w:rPr>
            </w:pPr>
            <w:ins w:id="56" w:author="張金龍" w:date="2021-06-02T13:52:00Z">
              <w:r>
                <w:rPr>
                  <w:rFonts w:ascii="標楷體" w:eastAsia="標楷體" w:hAnsi="標楷體" w:hint="eastAsia"/>
                </w:rPr>
                <w:t>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檢查日期格式/</w:t>
              </w:r>
            </w:ins>
          </w:p>
          <w:p w14:paraId="386CCB82" w14:textId="704A5AEB" w:rsidR="006612D1" w:rsidRDefault="00FB722A" w:rsidP="00FB722A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ins w:id="57" w:author="張金龍" w:date="2021-06-02T13:52:00Z">
              <w:r>
                <w:rPr>
                  <w:rFonts w:ascii="標楷體" w:eastAsia="標楷體" w:hAnsi="標楷體"/>
                </w:rPr>
                <w:t>A(DATE,0</w:t>
              </w:r>
              <w:r w:rsidRPr="00732CC7">
                <w:rPr>
                  <w:rFonts w:ascii="標楷體" w:eastAsia="標楷體" w:hAnsi="標楷體"/>
                </w:rPr>
                <w:t>)</w:t>
              </w:r>
            </w:ins>
          </w:p>
          <w:p w14:paraId="40C81065" w14:textId="77777777" w:rsidR="006612D1" w:rsidRDefault="006612D1" w:rsidP="003D3D98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BringUpDate</w:t>
            </w:r>
          </w:p>
        </w:tc>
      </w:tr>
    </w:tbl>
    <w:p w14:paraId="1A916DC7" w14:textId="77777777" w:rsidR="006612D1" w:rsidRDefault="006612D1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7E694811" w14:textId="77777777" w:rsidR="006612D1" w:rsidRDefault="006612D1" w:rsidP="006612D1">
      <w:pPr>
        <w:pStyle w:val="17"/>
        <w:numPr>
          <w:ilvl w:val="0"/>
          <w:numId w:val="6"/>
        </w:numPr>
        <w:ind w:left="1418"/>
      </w:pPr>
      <w:r w:rsidRPr="009A5A20">
        <w:lastRenderedPageBreak/>
        <w:t>UI畫面</w:t>
      </w:r>
      <w:r w:rsidRPr="009A5A20">
        <w:rPr>
          <w:rFonts w:hint="eastAsia"/>
        </w:rPr>
        <w:t>-</w:t>
      </w:r>
      <w:r>
        <w:rPr>
          <w:rFonts w:hint="eastAsia"/>
        </w:rPr>
        <w:t>刪除</w:t>
      </w:r>
    </w:p>
    <w:p w14:paraId="27FEACAA" w14:textId="77777777" w:rsidR="006612D1" w:rsidRDefault="006612D1" w:rsidP="006612D1">
      <w:pPr>
        <w:pStyle w:val="a"/>
        <w:numPr>
          <w:ilvl w:val="0"/>
          <w:numId w:val="0"/>
        </w:numPr>
        <w:ind w:left="622" w:hanging="480"/>
      </w:pPr>
      <w:r w:rsidRPr="004E441E">
        <w:rPr>
          <w:rFonts w:hint="eastAsia"/>
        </w:rPr>
        <w:t>輸入畫面</w:t>
      </w:r>
    </w:p>
    <w:p w14:paraId="7032AC3A" w14:textId="1F3FB45E" w:rsidR="006612D1" w:rsidRDefault="003F796A" w:rsidP="006612D1">
      <w:pPr>
        <w:rPr>
          <w:rFonts w:ascii="標楷體" w:eastAsia="標楷體" w:hAnsi="標楷體"/>
        </w:rPr>
      </w:pPr>
      <w:r w:rsidRPr="003F796A">
        <w:rPr>
          <w:rFonts w:ascii="標楷體" w:eastAsia="標楷體" w:hAnsi="標楷體"/>
          <w:noProof/>
        </w:rPr>
        <w:drawing>
          <wp:inline distT="0" distB="0" distL="0" distR="0" wp14:anchorId="69F72BF9" wp14:editId="08A96C35">
            <wp:extent cx="6479540" cy="25209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2F4B" w14:textId="77777777" w:rsidR="006612D1" w:rsidRDefault="006612D1" w:rsidP="006612D1">
      <w:pPr>
        <w:pStyle w:val="42"/>
        <w:spacing w:after="72"/>
        <w:ind w:leftChars="0" w:left="0"/>
        <w:rPr>
          <w:rFonts w:ascii="標楷體" w:hAnsi="標楷體"/>
        </w:rPr>
      </w:pPr>
    </w:p>
    <w:p w14:paraId="7F5144C2" w14:textId="77777777" w:rsidR="006612D1" w:rsidRPr="009A5A20" w:rsidRDefault="006612D1" w:rsidP="006612D1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</w:t>
      </w:r>
      <w:r>
        <w:rPr>
          <w:rFonts w:hint="eastAsia"/>
        </w:rPr>
        <w:t>刪除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6612D1" w:rsidRPr="009A5A20" w14:paraId="2B81B7AD" w14:textId="77777777" w:rsidTr="003D3D98">
        <w:tc>
          <w:tcPr>
            <w:tcW w:w="848" w:type="dxa"/>
            <w:shd w:val="clear" w:color="auto" w:fill="D9D9D9" w:themeFill="background1" w:themeFillShade="D9"/>
          </w:tcPr>
          <w:p w14:paraId="6BC7B19F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66F6175F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09EB8609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612D1" w:rsidRPr="009A5A20" w14:paraId="7C4AEEEC" w14:textId="77777777" w:rsidTr="003D3D98">
        <w:tc>
          <w:tcPr>
            <w:tcW w:w="848" w:type="dxa"/>
          </w:tcPr>
          <w:p w14:paraId="2A70285D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2BC93A53" w14:textId="77777777" w:rsidR="006612D1" w:rsidRPr="009A5A20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6985" w:type="dxa"/>
          </w:tcPr>
          <w:p w14:paraId="61CF4104" w14:textId="4486D6F3" w:rsidR="006612D1" w:rsidRDefault="006612D1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677D0">
              <w:rPr>
                <w:rFonts w:eastAsia="標楷體" w:hint="eastAsia"/>
              </w:rPr>
              <w:t>【</w:t>
            </w:r>
            <w:r w:rsidR="00FB722A" w:rsidRPr="001677D0">
              <w:rPr>
                <w:rFonts w:eastAsia="標楷體"/>
                <w:lang w:eastAsia="zh-HK"/>
              </w:rPr>
              <w:t>L</w:t>
            </w:r>
            <w:r w:rsidR="00FB722A">
              <w:rPr>
                <w:rFonts w:eastAsia="標楷體"/>
              </w:rPr>
              <w:t>5</w:t>
            </w:r>
            <w:r w:rsidR="00FB722A">
              <w:rPr>
                <w:rFonts w:eastAsia="標楷體" w:hint="eastAsia"/>
              </w:rPr>
              <w:t>073</w:t>
            </w:r>
            <w:r w:rsidR="00FB722A" w:rsidRPr="009A5A20">
              <w:rPr>
                <w:rFonts w:ascii="標楷體" w:eastAsia="標楷體" w:hAnsi="標楷體" w:hint="eastAsia"/>
              </w:rPr>
              <w:t>債務協商作業－撥付日期</w:t>
            </w:r>
            <w:r w:rsidR="00FB722A">
              <w:rPr>
                <w:rFonts w:ascii="標楷體" w:eastAsia="標楷體" w:hAnsi="標楷體" w:hint="eastAsia"/>
              </w:rPr>
              <w:t>查詢</w:t>
            </w:r>
            <w:r w:rsidRPr="001677D0">
              <w:rPr>
                <w:rFonts w:eastAsia="標楷體" w:hint="eastAsia"/>
              </w:rPr>
              <w:t>】</w:t>
            </w:r>
            <w:r w:rsidRPr="00334F8E">
              <w:rPr>
                <w:rFonts w:ascii="標楷體" w:eastAsia="標楷體" w:hAnsi="標楷體"/>
                <w:lang w:eastAsia="zh-HK"/>
              </w:rPr>
              <w:t>功能</w:t>
            </w:r>
            <w:r w:rsidRPr="00334F8E"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</w:rPr>
              <w:t>刪除</w:t>
            </w:r>
            <w:r w:rsidRPr="00334F8E">
              <w:rPr>
                <w:rFonts w:ascii="標楷體" w:eastAsia="標楷體" w:hAnsi="標楷體" w:hint="eastAsia"/>
              </w:rPr>
              <w:t>」</w:t>
            </w:r>
            <w:r w:rsidRPr="00334F8E">
              <w:rPr>
                <w:rFonts w:ascii="標楷體" w:eastAsia="標楷體" w:hAnsi="標楷體"/>
                <w:lang w:eastAsia="zh-HK"/>
              </w:rPr>
              <w:t>時顯示</w:t>
            </w:r>
            <w:r w:rsidRPr="00334F8E">
              <w:rPr>
                <w:rFonts w:ascii="標楷體" w:eastAsia="標楷體" w:hAnsi="標楷體" w:hint="eastAsia"/>
              </w:rPr>
              <w:t>。</w:t>
            </w:r>
          </w:p>
          <w:p w14:paraId="66FE1F80" w14:textId="77777777" w:rsidR="006612D1" w:rsidRPr="00554A02" w:rsidRDefault="006612D1" w:rsidP="003D3D98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6F627927" w14:textId="6C044E83" w:rsidR="00FB722A" w:rsidRDefault="006612D1" w:rsidP="00FB722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 w:rsidR="00FB722A" w:rsidRPr="004E1F18">
              <w:rPr>
                <w:rFonts w:ascii="標楷體" w:eastAsia="標楷體" w:hAnsi="標楷體" w:hint="eastAsia"/>
              </w:rPr>
              <w:t>檢核[</w:t>
            </w:r>
            <w:r w:rsidR="00FB722A" w:rsidRPr="00B3193D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="00FB722A" w:rsidRPr="00B3193D">
              <w:rPr>
                <w:rFonts w:ascii="標楷體" w:eastAsia="標楷體" w:hAnsi="標楷體"/>
              </w:rPr>
              <w:t>NegAppr</w:t>
            </w:r>
            <w:proofErr w:type="spellEnd"/>
            <w:r w:rsidR="00FB722A" w:rsidRPr="00B3193D">
              <w:rPr>
                <w:rFonts w:ascii="標楷體" w:eastAsia="標楷體" w:hAnsi="標楷體" w:hint="eastAsia"/>
              </w:rPr>
              <w:t>)</w:t>
            </w:r>
            <w:r w:rsidR="00FB722A" w:rsidRPr="004E1F18">
              <w:rPr>
                <w:rFonts w:ascii="標楷體" w:eastAsia="標楷體" w:hAnsi="標楷體" w:hint="eastAsia"/>
              </w:rPr>
              <w:t>]，該</w:t>
            </w:r>
            <w:r w:rsidR="00FB722A" w:rsidRPr="00B3193D">
              <w:rPr>
                <w:rFonts w:ascii="標楷體" w:eastAsia="標楷體" w:hAnsi="標楷體" w:hint="eastAsia"/>
              </w:rPr>
              <w:t>[年月(</w:t>
            </w:r>
            <w:proofErr w:type="spellStart"/>
            <w:r w:rsidR="00FB722A" w:rsidRPr="00B3193D">
              <w:rPr>
                <w:rFonts w:ascii="標楷體" w:eastAsia="標楷體" w:hAnsi="標楷體"/>
              </w:rPr>
              <w:t>NegAppr</w:t>
            </w:r>
            <w:proofErr w:type="spellEnd"/>
            <w:r w:rsidR="00FB722A" w:rsidRPr="00B3193D">
              <w:rPr>
                <w:rFonts w:ascii="標楷體" w:eastAsia="標楷體" w:hAnsi="標楷體"/>
              </w:rPr>
              <w:t>.</w:t>
            </w:r>
          </w:p>
          <w:p w14:paraId="5F80C8C0" w14:textId="77777777" w:rsidR="003F796A" w:rsidRDefault="00FB722A" w:rsidP="003F796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Pr="00B3193D">
              <w:rPr>
                <w:rFonts w:ascii="標楷體" w:eastAsia="標楷體" w:hAnsi="標楷體"/>
              </w:rPr>
              <w:t>YyyyMm</w:t>
            </w:r>
            <w:proofErr w:type="spellEnd"/>
            <w:r w:rsidRPr="00B3193D">
              <w:rPr>
                <w:rFonts w:ascii="標楷體" w:eastAsia="標楷體" w:hAnsi="標楷體" w:hint="eastAsia"/>
              </w:rPr>
              <w:t>)]</w:t>
            </w:r>
            <w:r w:rsidR="006612D1" w:rsidRPr="004E1F18">
              <w:rPr>
                <w:rFonts w:ascii="標楷體" w:eastAsia="標楷體" w:hAnsi="標楷體" w:hint="eastAsia"/>
              </w:rPr>
              <w:t>是否存在，</w:t>
            </w:r>
            <w:r w:rsidR="006612D1">
              <w:rPr>
                <w:rFonts w:ascii="標楷體" w:eastAsia="標楷體" w:hAnsi="標楷體" w:hint="eastAsia"/>
              </w:rPr>
              <w:t>不存在時，則</w:t>
            </w:r>
            <w:r w:rsidR="006612D1" w:rsidRPr="00554A02">
              <w:rPr>
                <w:rFonts w:ascii="標楷體" w:eastAsia="標楷體" w:hAnsi="標楷體" w:hint="eastAsia"/>
              </w:rPr>
              <w:t>顯示錯誤訊息:"</w:t>
            </w:r>
            <w:r w:rsidR="006612D1" w:rsidRPr="00911644">
              <w:rPr>
                <w:rFonts w:ascii="標楷體" w:eastAsia="標楷體" w:hAnsi="標楷體" w:hint="eastAsia"/>
              </w:rPr>
              <w:t>E0004</w:t>
            </w:r>
            <w:r w:rsidR="006612D1" w:rsidRPr="00911644">
              <w:rPr>
                <w:rFonts w:ascii="標楷體" w:eastAsia="標楷體" w:hAnsi="標楷體"/>
              </w:rPr>
              <w:t>:</w:t>
            </w:r>
            <w:r w:rsidR="006612D1" w:rsidRPr="00911644">
              <w:rPr>
                <w:rFonts w:ascii="標楷體" w:eastAsia="標楷體" w:hAnsi="標楷體" w:hint="eastAsia"/>
              </w:rPr>
              <w:t>刪除</w:t>
            </w:r>
          </w:p>
          <w:p w14:paraId="6532BE3A" w14:textId="7781C892" w:rsidR="006612D1" w:rsidRPr="004E1F18" w:rsidRDefault="003F796A" w:rsidP="003F796A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612D1" w:rsidRPr="00911644">
              <w:rPr>
                <w:rFonts w:ascii="標楷體" w:eastAsia="標楷體" w:hAnsi="標楷體" w:hint="eastAsia"/>
              </w:rPr>
              <w:t>資料不存在</w:t>
            </w:r>
            <w:r w:rsidR="006612D1">
              <w:rPr>
                <w:rFonts w:ascii="標楷體" w:eastAsia="標楷體" w:hAnsi="標楷體" w:hint="eastAsia"/>
              </w:rPr>
              <w:t>(</w:t>
            </w:r>
            <w:r w:rsidR="00FB722A" w:rsidRPr="00B3193D">
              <w:rPr>
                <w:rFonts w:ascii="標楷體" w:eastAsia="標楷體" w:hAnsi="標楷體" w:hint="eastAsia"/>
              </w:rPr>
              <w:t>撥付日期設定</w:t>
            </w:r>
            <w:r w:rsidR="006612D1">
              <w:rPr>
                <w:rFonts w:ascii="標楷體" w:eastAsia="標楷體" w:hAnsi="標楷體"/>
              </w:rPr>
              <w:t>)</w:t>
            </w:r>
            <w:r w:rsidR="006612D1" w:rsidRPr="00554A02">
              <w:rPr>
                <w:rFonts w:ascii="標楷體" w:eastAsia="標楷體" w:hAnsi="標楷體" w:hint="eastAsia"/>
              </w:rPr>
              <w:t>"</w:t>
            </w:r>
          </w:p>
          <w:p w14:paraId="66B890D5" w14:textId="77777777" w:rsidR="006612D1" w:rsidRPr="00554A02" w:rsidRDefault="006612D1" w:rsidP="003D3D9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1992C72" w14:textId="7B5FE1AB" w:rsidR="006612D1" w:rsidRPr="006A4CAF" w:rsidRDefault="006612D1" w:rsidP="003D3D9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554A0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維護</w:t>
            </w:r>
            <w:r w:rsidRPr="00F24D38">
              <w:rPr>
                <w:rFonts w:ascii="標楷體" w:eastAsia="標楷體" w:hAnsi="標楷體" w:hint="eastAsia"/>
              </w:rPr>
              <w:t>[</w:t>
            </w:r>
            <w:r w:rsidR="00FB722A" w:rsidRPr="00B3193D">
              <w:rPr>
                <w:rFonts w:ascii="標楷體" w:eastAsia="標楷體" w:hAnsi="標楷體" w:hint="eastAsia"/>
              </w:rPr>
              <w:t>撥付日期設定(</w:t>
            </w:r>
            <w:proofErr w:type="spellStart"/>
            <w:r w:rsidR="00FB722A" w:rsidRPr="00B3193D">
              <w:rPr>
                <w:rFonts w:ascii="標楷體" w:eastAsia="標楷體" w:hAnsi="標楷體"/>
              </w:rPr>
              <w:t>NegAppr</w:t>
            </w:r>
            <w:proofErr w:type="spellEnd"/>
            <w:r w:rsidR="00FB722A" w:rsidRPr="00B3193D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6612D1" w:rsidRPr="009A5A20" w14:paraId="11D528BD" w14:textId="77777777" w:rsidTr="003D3D98">
        <w:tc>
          <w:tcPr>
            <w:tcW w:w="848" w:type="dxa"/>
          </w:tcPr>
          <w:p w14:paraId="61BCC7F2" w14:textId="77777777" w:rsidR="006612D1" w:rsidRPr="009A5A20" w:rsidRDefault="006612D1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224F84A1" w14:textId="77777777" w:rsidR="006612D1" w:rsidRPr="009A5A20" w:rsidRDefault="006612D1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5F9FD5AD" w14:textId="77777777" w:rsidR="006612D1" w:rsidRPr="009A5A20" w:rsidRDefault="006612D1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9889ACD" w14:textId="77777777" w:rsidR="006612D1" w:rsidRDefault="006612D1" w:rsidP="006612D1">
      <w:pPr>
        <w:pStyle w:val="42"/>
        <w:spacing w:after="72"/>
        <w:ind w:leftChars="0" w:left="0"/>
        <w:rPr>
          <w:rFonts w:ascii="標楷體" w:hAnsi="標楷體"/>
        </w:rPr>
      </w:pPr>
    </w:p>
    <w:p w14:paraId="55B5132F" w14:textId="69A6726F" w:rsidR="00AE03E1" w:rsidRDefault="00AE03E1" w:rsidP="00AE03E1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</w:t>
      </w:r>
      <w:r>
        <w:rPr>
          <w:rFonts w:hint="eastAsia"/>
        </w:rPr>
        <w:t>刪除</w:t>
      </w:r>
    </w:p>
    <w:tbl>
      <w:tblPr>
        <w:tblW w:w="104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780"/>
        <w:gridCol w:w="709"/>
        <w:gridCol w:w="2268"/>
        <w:gridCol w:w="567"/>
        <w:gridCol w:w="567"/>
        <w:gridCol w:w="3337"/>
      </w:tblGrid>
      <w:tr w:rsidR="00AE03E1" w:rsidRPr="009A5A20" w14:paraId="43FB6465" w14:textId="77777777" w:rsidTr="00886A36">
        <w:trPr>
          <w:trHeight w:val="388"/>
          <w:tblHeader/>
          <w:jc w:val="center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EADC865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0BED87C3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91" w:type="dxa"/>
            <w:gridSpan w:val="5"/>
            <w:shd w:val="clear" w:color="auto" w:fill="D9D9D9" w:themeFill="background1" w:themeFillShade="D9"/>
          </w:tcPr>
          <w:p w14:paraId="327DF8BE" w14:textId="77777777" w:rsidR="00AE03E1" w:rsidRPr="009A5A20" w:rsidRDefault="00AE03E1" w:rsidP="00886A3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7" w:type="dxa"/>
            <w:vMerge w:val="restart"/>
            <w:shd w:val="clear" w:color="auto" w:fill="D9D9D9" w:themeFill="background1" w:themeFillShade="D9"/>
          </w:tcPr>
          <w:p w14:paraId="25BC4DA4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E03E1" w:rsidRPr="009A5A20" w14:paraId="66594E15" w14:textId="77777777" w:rsidTr="00886A36">
        <w:trPr>
          <w:trHeight w:val="244"/>
          <w:tblHeader/>
          <w:jc w:val="center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1E474C0A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03CCAD7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D9D9D9" w:themeFill="background1" w:themeFillShade="D9"/>
          </w:tcPr>
          <w:p w14:paraId="273E5E38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1EB14218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11414B98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0FDB487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0035C42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7" w:type="dxa"/>
            <w:vMerge/>
            <w:shd w:val="clear" w:color="auto" w:fill="D9D9D9" w:themeFill="background1" w:themeFillShade="D9"/>
          </w:tcPr>
          <w:p w14:paraId="4BF7392D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</w:tr>
      <w:tr w:rsidR="00AE03E1" w:rsidRPr="009A5A20" w14:paraId="1670AFC0" w14:textId="77777777" w:rsidTr="00886A36">
        <w:trPr>
          <w:trHeight w:val="244"/>
          <w:jc w:val="center"/>
        </w:trPr>
        <w:tc>
          <w:tcPr>
            <w:tcW w:w="456" w:type="dxa"/>
          </w:tcPr>
          <w:p w14:paraId="0B157A90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36" w:type="dxa"/>
          </w:tcPr>
          <w:p w14:paraId="520B8E40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205CFFF9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AD4BB51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E22CD52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82B93C9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AD16D6C" w14:textId="77777777" w:rsidR="00AE03E1" w:rsidRPr="009A5A20" w:rsidRDefault="00AE03E1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6F5F952F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原值，不可修改</w:t>
            </w:r>
          </w:p>
          <w:p w14:paraId="40EB1AD2" w14:textId="77777777" w:rsidR="00AE03E1" w:rsidRPr="0081601E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NegAppr.YyyyMm</w:t>
            </w:r>
          </w:p>
        </w:tc>
      </w:tr>
      <w:tr w:rsidR="00E72266" w:rsidRPr="009A5A20" w14:paraId="44080BCD" w14:textId="77777777" w:rsidTr="000F625C">
        <w:trPr>
          <w:trHeight w:val="244"/>
          <w:jc w:val="center"/>
        </w:trPr>
        <w:tc>
          <w:tcPr>
            <w:tcW w:w="456" w:type="dxa"/>
          </w:tcPr>
          <w:p w14:paraId="2F4FE1BB" w14:textId="77777777" w:rsidR="00E72266" w:rsidRDefault="00E72266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9964" w:type="dxa"/>
            <w:gridSpan w:val="7"/>
          </w:tcPr>
          <w:p w14:paraId="3AAAC303" w14:textId="3F006B07" w:rsidR="00E72266" w:rsidRDefault="00E72266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多筆資料</w:t>
            </w:r>
          </w:p>
        </w:tc>
      </w:tr>
      <w:tr w:rsidR="00AE03E1" w:rsidRPr="009A5A20" w14:paraId="50C901FE" w14:textId="77777777" w:rsidTr="00886A36">
        <w:trPr>
          <w:trHeight w:val="244"/>
          <w:jc w:val="center"/>
        </w:trPr>
        <w:tc>
          <w:tcPr>
            <w:tcW w:w="456" w:type="dxa"/>
          </w:tcPr>
          <w:p w14:paraId="7C131AD5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736" w:type="dxa"/>
          </w:tcPr>
          <w:p w14:paraId="03F96587" w14:textId="3D443D2A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年月</w:t>
            </w:r>
          </w:p>
        </w:tc>
        <w:tc>
          <w:tcPr>
            <w:tcW w:w="780" w:type="dxa"/>
          </w:tcPr>
          <w:p w14:paraId="11B8A12C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0BC024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24D716E5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9625BB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326F45" w14:textId="77777777" w:rsidR="00AE03E1" w:rsidRPr="009A5A20" w:rsidRDefault="00AE03E1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32E378F8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原值，不可修改</w:t>
            </w:r>
          </w:p>
          <w:p w14:paraId="5BA47FD5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1F3AD9">
              <w:rPr>
                <w:rFonts w:ascii="標楷體" w:eastAsia="標楷體" w:hAnsi="標楷體"/>
              </w:rPr>
              <w:t>NegAppr.YyyyMm</w:t>
            </w:r>
            <w:proofErr w:type="spellEnd"/>
          </w:p>
        </w:tc>
      </w:tr>
      <w:tr w:rsidR="00AE03E1" w:rsidRPr="009A5A20" w14:paraId="1AD3975E" w14:textId="77777777" w:rsidTr="00886A36">
        <w:trPr>
          <w:trHeight w:val="244"/>
          <w:jc w:val="center"/>
        </w:trPr>
        <w:tc>
          <w:tcPr>
            <w:tcW w:w="456" w:type="dxa"/>
          </w:tcPr>
          <w:p w14:paraId="4A5E5187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736" w:type="dxa"/>
          </w:tcPr>
          <w:p w14:paraId="1F6A833C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類別</w:t>
            </w:r>
          </w:p>
        </w:tc>
        <w:tc>
          <w:tcPr>
            <w:tcW w:w="780" w:type="dxa"/>
          </w:tcPr>
          <w:p w14:paraId="54394A72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4E9D35A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095DF8AB" w14:textId="77777777" w:rsidR="00AE03E1" w:rsidRPr="007A7D04" w:rsidRDefault="00AE03E1" w:rsidP="00886A36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1:一分</w:t>
            </w:r>
          </w:p>
          <w:p w14:paraId="75196AD8" w14:textId="77777777" w:rsidR="00AE03E1" w:rsidRPr="007A7D04" w:rsidRDefault="00AE03E1" w:rsidP="00886A36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2:二分、調解</w:t>
            </w:r>
          </w:p>
          <w:p w14:paraId="6B24DF8B" w14:textId="77777777" w:rsidR="00AE03E1" w:rsidRPr="007A7D04" w:rsidRDefault="00AE03E1" w:rsidP="00886A36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t>3:更生</w:t>
            </w:r>
          </w:p>
          <w:p w14:paraId="00A0DA1A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 w:rsidRPr="007A7D04">
              <w:rPr>
                <w:rFonts w:ascii="標楷體" w:eastAsia="標楷體" w:hAnsi="標楷體" w:hint="eastAsia"/>
              </w:rPr>
              <w:lastRenderedPageBreak/>
              <w:t>4:清算</w:t>
            </w:r>
          </w:p>
        </w:tc>
        <w:tc>
          <w:tcPr>
            <w:tcW w:w="567" w:type="dxa"/>
          </w:tcPr>
          <w:p w14:paraId="35DBBBA3" w14:textId="7777777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9BA2BCA" w14:textId="77777777" w:rsidR="00AE03E1" w:rsidRPr="009A5A20" w:rsidRDefault="00AE03E1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062EC5F1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Pr="001677D0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原值，不可修改</w:t>
            </w:r>
          </w:p>
          <w:p w14:paraId="4B6C750F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KindCode</w:t>
            </w:r>
          </w:p>
        </w:tc>
      </w:tr>
      <w:tr w:rsidR="00AE03E1" w:rsidRPr="009A5A20" w14:paraId="334BE0D5" w14:textId="77777777" w:rsidTr="00886A36">
        <w:trPr>
          <w:trHeight w:val="244"/>
          <w:jc w:val="center"/>
        </w:trPr>
        <w:tc>
          <w:tcPr>
            <w:tcW w:w="456" w:type="dxa"/>
          </w:tcPr>
          <w:p w14:paraId="4262BF99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36" w:type="dxa"/>
          </w:tcPr>
          <w:p w14:paraId="615D313D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製檔日</w:t>
            </w:r>
          </w:p>
        </w:tc>
        <w:tc>
          <w:tcPr>
            <w:tcW w:w="780" w:type="dxa"/>
          </w:tcPr>
          <w:p w14:paraId="4F36D723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05E83BBA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3947F229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821F373" w14:textId="07C1F67C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9855379" w14:textId="7759FB29" w:rsidR="00AE03E1" w:rsidRPr="009A5A20" w:rsidRDefault="002617C0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7891DAAB" w14:textId="342F203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2617C0" w:rsidRPr="001677D0">
              <w:rPr>
                <w:rFonts w:ascii="標楷體" w:eastAsia="標楷體" w:hAnsi="標楷體" w:hint="eastAsia"/>
              </w:rPr>
              <w:t>自動顯示</w:t>
            </w:r>
            <w:r w:rsidR="002617C0">
              <w:rPr>
                <w:rFonts w:ascii="標楷體" w:eastAsia="標楷體" w:hAnsi="標楷體" w:hint="eastAsia"/>
              </w:rPr>
              <w:t>原值，不可修改</w:t>
            </w:r>
          </w:p>
          <w:p w14:paraId="0E7ED8B2" w14:textId="77777777" w:rsidR="00AE03E1" w:rsidRPr="007A7D04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ExportDate</w:t>
            </w:r>
          </w:p>
        </w:tc>
      </w:tr>
      <w:tr w:rsidR="00AE03E1" w:rsidRPr="009A5A20" w14:paraId="2C2CD9BC" w14:textId="77777777" w:rsidTr="00886A36">
        <w:trPr>
          <w:trHeight w:val="244"/>
          <w:jc w:val="center"/>
        </w:trPr>
        <w:tc>
          <w:tcPr>
            <w:tcW w:w="456" w:type="dxa"/>
          </w:tcPr>
          <w:p w14:paraId="00FD1FC1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736" w:type="dxa"/>
          </w:tcPr>
          <w:p w14:paraId="09B7D076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傳票日</w:t>
            </w:r>
          </w:p>
        </w:tc>
        <w:tc>
          <w:tcPr>
            <w:tcW w:w="780" w:type="dxa"/>
          </w:tcPr>
          <w:p w14:paraId="6BC4EBD3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C97E264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9D50BBD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3043C7" w14:textId="15A561E5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FA4F546" w14:textId="046A78BB" w:rsidR="00AE03E1" w:rsidRPr="009A5A20" w:rsidRDefault="002617C0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4552E831" w14:textId="6B079205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2617C0" w:rsidRPr="001677D0">
              <w:rPr>
                <w:rFonts w:ascii="標楷體" w:eastAsia="標楷體" w:hAnsi="標楷體" w:hint="eastAsia"/>
              </w:rPr>
              <w:t>自動顯示</w:t>
            </w:r>
            <w:r w:rsidR="002617C0">
              <w:rPr>
                <w:rFonts w:ascii="標楷體" w:eastAsia="標楷體" w:hAnsi="標楷體" w:hint="eastAsia"/>
              </w:rPr>
              <w:t>原值，不可修改</w:t>
            </w:r>
          </w:p>
          <w:p w14:paraId="18A279F1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ApprAcDate</w:t>
            </w:r>
          </w:p>
        </w:tc>
      </w:tr>
      <w:tr w:rsidR="00AE03E1" w:rsidRPr="009A5A20" w14:paraId="75690878" w14:textId="77777777" w:rsidTr="00886A36">
        <w:trPr>
          <w:trHeight w:val="244"/>
          <w:jc w:val="center"/>
        </w:trPr>
        <w:tc>
          <w:tcPr>
            <w:tcW w:w="456" w:type="dxa"/>
          </w:tcPr>
          <w:p w14:paraId="4FA9CA34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736" w:type="dxa"/>
          </w:tcPr>
          <w:p w14:paraId="3FBEFC9D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80" w:type="dxa"/>
          </w:tcPr>
          <w:p w14:paraId="1CEDF711" w14:textId="77777777" w:rsidR="00AE03E1" w:rsidRDefault="00AE03E1" w:rsidP="00886A3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02C0D75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2268" w:type="dxa"/>
          </w:tcPr>
          <w:p w14:paraId="650D29E1" w14:textId="77777777" w:rsidR="00AE03E1" w:rsidRPr="009A5A20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450C77A0" w14:textId="6FB8A737" w:rsidR="00AE03E1" w:rsidRDefault="00AE03E1" w:rsidP="00886A36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A561BA1" w14:textId="57E0CD97" w:rsidR="00AE03E1" w:rsidRPr="009A5A20" w:rsidRDefault="002617C0" w:rsidP="00886A3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7" w:type="dxa"/>
          </w:tcPr>
          <w:p w14:paraId="132A14B7" w14:textId="12E5C06A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2617C0" w:rsidRPr="001677D0">
              <w:rPr>
                <w:rFonts w:ascii="標楷體" w:eastAsia="標楷體" w:hAnsi="標楷體" w:hint="eastAsia"/>
              </w:rPr>
              <w:t>自動顯示</w:t>
            </w:r>
            <w:r w:rsidR="002617C0">
              <w:rPr>
                <w:rFonts w:ascii="標楷體" w:eastAsia="標楷體" w:hAnsi="標楷體" w:hint="eastAsia"/>
              </w:rPr>
              <w:t>原值，不可修改</w:t>
            </w:r>
          </w:p>
          <w:p w14:paraId="50695EDC" w14:textId="77777777" w:rsidR="00AE03E1" w:rsidRDefault="00AE03E1" w:rsidP="00886A36">
            <w:pPr>
              <w:widowControl/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F3AD9">
              <w:rPr>
                <w:rFonts w:ascii="標楷體" w:eastAsia="標楷體" w:hAnsi="標楷體"/>
              </w:rPr>
              <w:t>NegAppr.</w:t>
            </w:r>
            <w:r w:rsidRPr="007A7D04">
              <w:rPr>
                <w:rFonts w:ascii="標楷體" w:eastAsia="標楷體" w:hAnsi="標楷體"/>
              </w:rPr>
              <w:t>BringUpDate</w:t>
            </w:r>
          </w:p>
        </w:tc>
      </w:tr>
    </w:tbl>
    <w:p w14:paraId="5976C8AC" w14:textId="77777777" w:rsidR="00AE03E1" w:rsidRDefault="00AE03E1" w:rsidP="00AE03E1">
      <w:pPr>
        <w:tabs>
          <w:tab w:val="left" w:pos="788"/>
        </w:tabs>
        <w:rPr>
          <w:rFonts w:ascii="標楷體" w:eastAsia="標楷體" w:hAnsi="標楷體"/>
        </w:rPr>
      </w:pPr>
    </w:p>
    <w:p w14:paraId="4D557A17" w14:textId="77777777" w:rsidR="006612D1" w:rsidRPr="009A5A20" w:rsidRDefault="006612D1" w:rsidP="0020034B">
      <w:pPr>
        <w:tabs>
          <w:tab w:val="left" w:pos="788"/>
        </w:tabs>
        <w:rPr>
          <w:rFonts w:ascii="標楷體" w:eastAsia="標楷體" w:hAnsi="標楷體"/>
        </w:rPr>
      </w:pPr>
    </w:p>
    <w:p w14:paraId="4880E8C9" w14:textId="77777777" w:rsidR="0020034B" w:rsidRPr="009A5A20" w:rsidRDefault="003A3C80" w:rsidP="0020034B">
      <w:pPr>
        <w:tabs>
          <w:tab w:val="left" w:pos="788"/>
        </w:tabs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146F54F1" w14:textId="5ECE6786" w:rsidR="00632A7C" w:rsidRPr="009A5A20" w:rsidRDefault="00632A7C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970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r w:rsidRPr="009A5A20">
        <w:rPr>
          <w:rFonts w:ascii="標楷體" w:hAnsi="標楷體" w:hint="eastAsia"/>
          <w:lang w:eastAsia="zh-TW"/>
        </w:rPr>
        <w:t>期款試算</w:t>
      </w:r>
      <w:r w:rsidR="002E2430">
        <w:rPr>
          <w:rFonts w:ascii="標楷體" w:hAnsi="標楷體" w:hint="eastAsia"/>
          <w:lang w:eastAsia="zh-TW"/>
        </w:rPr>
        <w:t xml:space="preserve"> </w:t>
      </w:r>
    </w:p>
    <w:p w14:paraId="0E1A66F0" w14:textId="777C014C" w:rsidR="00632A7C" w:rsidRPr="001F2C46" w:rsidRDefault="00632A7C" w:rsidP="001F2C46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32A7C" w:rsidRPr="009A5A20" w14:paraId="2C223D33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BC04F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3D563D" w14:textId="77777777" w:rsidR="00632A7C" w:rsidRPr="009A5A20" w:rsidRDefault="001D576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債務協商作業－期款試算</w:t>
            </w:r>
          </w:p>
        </w:tc>
      </w:tr>
      <w:tr w:rsidR="00632A7C" w:rsidRPr="009A5A20" w14:paraId="1A7D6AD9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29B9A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68471F" w14:textId="59097342" w:rsidR="00CB2223" w:rsidRPr="00CE5917" w:rsidRDefault="00CB2223" w:rsidP="00E445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試算</w:t>
            </w:r>
            <w:r w:rsidR="00CE5917" w:rsidRPr="00CE5917">
              <w:rPr>
                <w:rFonts w:ascii="標楷體" w:eastAsia="標楷體" w:hAnsi="標楷體" w:hint="eastAsia"/>
              </w:rPr>
              <w:t>各期期款</w:t>
            </w:r>
          </w:p>
        </w:tc>
      </w:tr>
      <w:tr w:rsidR="00632A7C" w:rsidRPr="009A5A20" w14:paraId="2936E6B8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78C09A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9A31FA" w14:textId="77777777" w:rsidR="00CB2223" w:rsidRPr="009A5A20" w:rsidRDefault="00CB2223" w:rsidP="00CB2223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E701A2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CB2223">
              <w:rPr>
                <w:rFonts w:ascii="標楷體" w:eastAsia="標楷體" w:hAnsi="標楷體" w:hint="eastAsia"/>
              </w:rPr>
              <w:t>作業流程.</w:t>
            </w:r>
            <w:r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E701A2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B81AF82" w14:textId="47748C7A" w:rsidR="00632A7C" w:rsidRPr="009A5A20" w:rsidRDefault="00CB2223" w:rsidP="00CB22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依據輸入</w:t>
            </w:r>
            <w:r w:rsidR="00E7757C">
              <w:rPr>
                <w:rFonts w:ascii="標楷體" w:eastAsia="標楷體" w:hAnsi="標楷體" w:hint="eastAsia"/>
                <w:lang w:eastAsia="zh-HK"/>
              </w:rPr>
              <w:t>試算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條件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="00E7757C">
              <w:rPr>
                <w:rFonts w:ascii="標楷體" w:eastAsia="標楷體" w:hAnsi="標楷體" w:hint="eastAsia"/>
                <w:lang w:eastAsia="zh-HK"/>
              </w:rPr>
              <w:t>試算結果</w:t>
            </w:r>
          </w:p>
        </w:tc>
      </w:tr>
      <w:tr w:rsidR="00632A7C" w:rsidRPr="009A5A20" w14:paraId="60326848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3DE82D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00DD30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9A5A20" w14:paraId="20A9D2E9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D77717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0542B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9A5A20" w14:paraId="418AE23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0CED97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03957E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</w:p>
        </w:tc>
      </w:tr>
      <w:tr w:rsidR="00632A7C" w:rsidRPr="009A5A20" w14:paraId="4300B1E0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15DB03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7FB2F1" w14:textId="390D487C" w:rsidR="00632A7C" w:rsidRPr="00CE5917" w:rsidRDefault="00CE5917" w:rsidP="002F0C66">
            <w:pPr>
              <w:rPr>
                <w:rFonts w:ascii="標楷體" w:eastAsia="標楷體" w:hAnsi="標楷體"/>
              </w:rPr>
            </w:pPr>
            <w:r w:rsidRPr="00CE5917">
              <w:rPr>
                <w:rFonts w:ascii="標楷體" w:eastAsia="標楷體" w:hAnsi="標楷體" w:hint="eastAsia"/>
              </w:rPr>
              <w:t>此作業採本息平攤、繳息週期為一個月</w:t>
            </w:r>
          </w:p>
        </w:tc>
      </w:tr>
      <w:tr w:rsidR="00632A7C" w:rsidRPr="009A5A20" w14:paraId="2E476F2A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B4AE8D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991857" w14:textId="77777777" w:rsidR="00632A7C" w:rsidRPr="009A5A20" w:rsidRDefault="00632A7C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5806285" w14:textId="77777777" w:rsidR="00632A7C" w:rsidRPr="009A5A20" w:rsidRDefault="00632A7C" w:rsidP="00632A7C">
      <w:pPr>
        <w:rPr>
          <w:rFonts w:ascii="標楷體" w:eastAsia="標楷體" w:hAnsi="標楷體"/>
        </w:rPr>
      </w:pPr>
    </w:p>
    <w:p w14:paraId="29504E00" w14:textId="77777777" w:rsidR="00632A7C" w:rsidRPr="009A5A20" w:rsidRDefault="00632A7C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08CD2CFF" w14:textId="2682F68B" w:rsidR="00632A7C" w:rsidRDefault="00632A7C" w:rsidP="0034744F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938F842" w14:textId="7567E615" w:rsidR="00077970" w:rsidRPr="009A5A20" w:rsidRDefault="00147921" w:rsidP="00077970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147921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2DF2B9D4" wp14:editId="3C837051">
            <wp:extent cx="6479540" cy="1751330"/>
            <wp:effectExtent l="0" t="0" r="0" b="127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8DE8" w14:textId="556C3D6B" w:rsidR="00424F10" w:rsidRDefault="00424F10" w:rsidP="00424F10">
      <w:pPr>
        <w:pStyle w:val="17"/>
      </w:pPr>
    </w:p>
    <w:p w14:paraId="26A5D4EE" w14:textId="77777777" w:rsidR="002E2430" w:rsidRPr="009A5A20" w:rsidRDefault="002E2430" w:rsidP="002E243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2E2430" w:rsidRPr="009A5A20" w14:paraId="42A99EE0" w14:textId="77777777" w:rsidTr="0066106F">
        <w:tc>
          <w:tcPr>
            <w:tcW w:w="848" w:type="dxa"/>
            <w:shd w:val="clear" w:color="auto" w:fill="D9D9D9" w:themeFill="background1" w:themeFillShade="D9"/>
          </w:tcPr>
          <w:p w14:paraId="42E67737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1E786122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0B331B43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E2430" w:rsidRPr="009A5A20" w14:paraId="28CB2AF3" w14:textId="77777777" w:rsidTr="0066106F">
        <w:tc>
          <w:tcPr>
            <w:tcW w:w="848" w:type="dxa"/>
          </w:tcPr>
          <w:p w14:paraId="0040C06F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4F23199F" w14:textId="1E7E765C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確定</w:t>
            </w:r>
          </w:p>
        </w:tc>
        <w:tc>
          <w:tcPr>
            <w:tcW w:w="6984" w:type="dxa"/>
          </w:tcPr>
          <w:p w14:paraId="109AC48E" w14:textId="77777777" w:rsidR="002E2430" w:rsidRPr="009A5557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6632737" w14:textId="77777777" w:rsidR="00F17AD1" w:rsidRDefault="002E2430" w:rsidP="003E1C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17AD1">
              <w:rPr>
                <w:rFonts w:ascii="標楷體" w:eastAsia="標楷體" w:hAnsi="標楷體" w:hint="eastAsia"/>
              </w:rPr>
              <w:t>若</w:t>
            </w:r>
            <w:r w:rsidR="00AD0229">
              <w:rPr>
                <w:rFonts w:ascii="標楷體" w:eastAsia="標楷體" w:hAnsi="標楷體" w:hint="eastAsia"/>
              </w:rPr>
              <w:t>[繳款期數]與[繳納期款]</w:t>
            </w:r>
            <w:r w:rsidR="00F17AD1">
              <w:rPr>
                <w:rFonts w:ascii="標楷體" w:eastAsia="標楷體" w:hAnsi="標楷體" w:hint="eastAsia"/>
              </w:rPr>
              <w:t>都=0</w:t>
            </w:r>
            <w:r w:rsidR="00A56879" w:rsidRPr="00F82E02">
              <w:rPr>
                <w:rFonts w:ascii="標楷體" w:eastAsia="標楷體" w:hAnsi="標楷體" w:hint="eastAsia"/>
              </w:rPr>
              <w:t>，則顯示錯誤訊息:</w:t>
            </w:r>
          </w:p>
          <w:p w14:paraId="1C732AA5" w14:textId="1BABEA29" w:rsidR="002E2430" w:rsidRDefault="00A56879" w:rsidP="00F17AD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 w:rsidRPr="00F82E02">
              <w:rPr>
                <w:rFonts w:ascii="標楷體" w:eastAsia="標楷體" w:hAnsi="標楷體" w:hint="eastAsia"/>
              </w:rPr>
              <w:t>"</w:t>
            </w:r>
            <w:r w:rsidRPr="0078018B">
              <w:rPr>
                <w:rFonts w:ascii="標楷體" w:eastAsia="標楷體" w:hAnsi="標楷體"/>
              </w:rPr>
              <w:t>E</w:t>
            </w:r>
            <w:r w:rsidR="001F249C">
              <w:rPr>
                <w:rFonts w:ascii="標楷體" w:eastAsia="標楷體" w:hAnsi="標楷體"/>
              </w:rPr>
              <w:t>5002</w:t>
            </w:r>
            <w:r w:rsidRPr="0078018B">
              <w:rPr>
                <w:rFonts w:ascii="標楷體" w:eastAsia="標楷體" w:hAnsi="標楷體"/>
              </w:rPr>
              <w:t>:</w:t>
            </w:r>
            <w:r w:rsidR="001F249C" w:rsidRPr="001F249C">
              <w:rPr>
                <w:rFonts w:ascii="標楷體" w:eastAsia="標楷體" w:hAnsi="標楷體" w:hint="eastAsia"/>
              </w:rPr>
              <w:t>繳款期數/繳納期款，擇一輸入</w:t>
            </w:r>
            <w:r w:rsidRPr="00F82E02">
              <w:rPr>
                <w:rFonts w:ascii="標楷體" w:eastAsia="標楷體" w:hAnsi="標楷體" w:hint="eastAsia"/>
              </w:rPr>
              <w:t>"</w:t>
            </w:r>
          </w:p>
          <w:p w14:paraId="0937B21E" w14:textId="77777777" w:rsidR="002E2430" w:rsidRPr="00651325" w:rsidRDefault="002E2430" w:rsidP="0066106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B8E8E3" w14:textId="43FB6888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</w:t>
            </w:r>
            <w:r w:rsidR="00502E38">
              <w:rPr>
                <w:rFonts w:ascii="標楷體" w:eastAsia="標楷體" w:hAnsi="標楷體" w:hint="eastAsia"/>
              </w:rPr>
              <w:t>試算</w:t>
            </w:r>
            <w:r>
              <w:rPr>
                <w:rFonts w:ascii="標楷體" w:eastAsia="標楷體" w:hAnsi="標楷體" w:hint="eastAsia"/>
              </w:rPr>
              <w:t>條件顯示結果</w:t>
            </w:r>
          </w:p>
        </w:tc>
      </w:tr>
      <w:tr w:rsidR="002E2430" w:rsidRPr="009A5A20" w14:paraId="064C1F42" w14:textId="77777777" w:rsidTr="0066106F">
        <w:tc>
          <w:tcPr>
            <w:tcW w:w="848" w:type="dxa"/>
          </w:tcPr>
          <w:p w14:paraId="153B87FE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27DCDB57" w14:textId="77777777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5ED757B2" w14:textId="77777777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E2430" w:rsidRPr="009A5A20" w14:paraId="27BD52F2" w14:textId="77777777" w:rsidTr="0066106F">
        <w:tc>
          <w:tcPr>
            <w:tcW w:w="848" w:type="dxa"/>
          </w:tcPr>
          <w:p w14:paraId="3157E76B" w14:textId="77777777" w:rsidR="002E2430" w:rsidRPr="009A5A20" w:rsidRDefault="002E2430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1455AF71" w14:textId="77777777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3638450A" w14:textId="77777777" w:rsidR="002E2430" w:rsidRPr="009A5A20" w:rsidRDefault="002E2430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1EBF8E80" w14:textId="77777777" w:rsidR="002E2430" w:rsidRDefault="002E2430" w:rsidP="00424F10">
      <w:pPr>
        <w:pStyle w:val="17"/>
      </w:pPr>
    </w:p>
    <w:p w14:paraId="72F7F8A0" w14:textId="5B5ABB70" w:rsidR="00632A7C" w:rsidRDefault="0002437F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2842FB" w:rsidRPr="009A5A20" w14:paraId="769FB971" w14:textId="77777777" w:rsidTr="004E28B1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2EF27F85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</w:t>
            </w:r>
            <w:r w:rsidRPr="009A5A20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2812E77C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78475589" w14:textId="77777777" w:rsidR="002842FB" w:rsidRPr="009A5A20" w:rsidRDefault="002842FB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63A972A3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842FB" w:rsidRPr="009A5A20" w14:paraId="50549510" w14:textId="77777777" w:rsidTr="004E28B1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689A2945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7D2E3AC4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71917752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749B8A62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0E18CCB6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68722660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7E371CEB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235D60BA" w14:textId="77777777" w:rsidR="002842FB" w:rsidRPr="009A5A20" w:rsidRDefault="002842FB" w:rsidP="004E28B1">
            <w:pPr>
              <w:rPr>
                <w:rFonts w:ascii="標楷體" w:eastAsia="標楷體" w:hAnsi="標楷體"/>
              </w:rPr>
            </w:pPr>
          </w:p>
        </w:tc>
      </w:tr>
      <w:tr w:rsidR="002842FB" w:rsidRPr="009A5A20" w14:paraId="598097B6" w14:textId="77777777" w:rsidTr="004E28B1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57E76A51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63E687A8" w14:textId="7E5CE53A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本金金額</w:t>
            </w:r>
          </w:p>
        </w:tc>
        <w:tc>
          <w:tcPr>
            <w:tcW w:w="759" w:type="dxa"/>
            <w:shd w:val="clear" w:color="auto" w:fill="auto"/>
          </w:tcPr>
          <w:p w14:paraId="1DEF16E5" w14:textId="467F2015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686" w:type="dxa"/>
            <w:shd w:val="clear" w:color="auto" w:fill="auto"/>
          </w:tcPr>
          <w:p w14:paraId="784E0104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02AFC7B" w14:textId="539D0BA4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C24C72F" w14:textId="1ECC8EA0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09FA4160" w14:textId="3A9DD518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C8ED593" w14:textId="7C4D230E" w:rsidR="002842FB" w:rsidRDefault="005556F5" w:rsidP="002842FB">
            <w:pPr>
              <w:rPr>
                <w:rFonts w:ascii="標楷體" w:eastAsia="標楷體" w:hAnsi="標楷體"/>
              </w:rPr>
            </w:pPr>
            <w:r w:rsidRPr="00502E38">
              <w:rPr>
                <w:rFonts w:ascii="標楷體" w:eastAsia="標楷體" w:hAnsi="標楷體" w:hint="eastAsia"/>
              </w:rPr>
              <w:t>限</w:t>
            </w:r>
            <w:r w:rsidR="002842FB">
              <w:rPr>
                <w:rFonts w:ascii="標楷體" w:eastAsia="標楷體" w:hAnsi="標楷體" w:hint="eastAsia"/>
              </w:rPr>
              <w:t>輸入數字</w:t>
            </w:r>
            <w:r w:rsidR="002842FB" w:rsidRPr="009A5A20">
              <w:rPr>
                <w:rFonts w:ascii="標楷體" w:eastAsia="標楷體" w:hAnsi="標楷體" w:hint="eastAsia"/>
              </w:rPr>
              <w:t>，</w:t>
            </w:r>
            <w:r w:rsidR="002842FB">
              <w:rPr>
                <w:rFonts w:ascii="標楷體" w:eastAsia="標楷體" w:hAnsi="標楷體" w:hint="eastAsia"/>
              </w:rPr>
              <w:t>檢核條件:</w:t>
            </w:r>
          </w:p>
          <w:p w14:paraId="73D1FA6A" w14:textId="7DEAAA89" w:rsidR="002842FB" w:rsidRPr="009A5A20" w:rsidRDefault="00502E38" w:rsidP="002842FB">
            <w:pPr>
              <w:rPr>
                <w:rFonts w:ascii="標楷體" w:eastAsia="標楷體" w:hAnsi="標楷體"/>
              </w:rPr>
            </w:pPr>
            <w:r w:rsidRPr="00502E38">
              <w:rPr>
                <w:rFonts w:ascii="標楷體" w:eastAsia="標楷體" w:hAnsi="標楷體" w:hint="eastAsia"/>
              </w:rPr>
              <w:t>不可輸入</w:t>
            </w:r>
            <w:r>
              <w:rPr>
                <w:rFonts w:ascii="標楷體" w:eastAsia="標楷體" w:hAnsi="標楷體" w:hint="eastAsia"/>
              </w:rPr>
              <w:t>0/</w:t>
            </w:r>
            <w:r w:rsidR="002842FB">
              <w:rPr>
                <w:rFonts w:ascii="標楷體" w:eastAsia="標楷體" w:hAnsi="標楷體"/>
              </w:rPr>
              <w:t>V(2,0)</w:t>
            </w:r>
          </w:p>
        </w:tc>
      </w:tr>
      <w:tr w:rsidR="002842FB" w:rsidRPr="009A5A20" w14:paraId="52AFC79D" w14:textId="77777777" w:rsidTr="004E28B1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5D684A57" w14:textId="0308B0A5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04F8E0DF" w14:textId="46B384E4" w:rsidR="002842FB" w:rsidRDefault="00CB3D30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</w:t>
            </w:r>
            <w:r w:rsidR="002842FB" w:rsidRPr="009A5A20">
              <w:rPr>
                <w:rFonts w:ascii="標楷體" w:eastAsia="標楷體" w:hAnsi="標楷體" w:hint="eastAsia"/>
              </w:rPr>
              <w:t>利率</w:t>
            </w:r>
          </w:p>
        </w:tc>
        <w:tc>
          <w:tcPr>
            <w:tcW w:w="759" w:type="dxa"/>
            <w:shd w:val="clear" w:color="auto" w:fill="auto"/>
          </w:tcPr>
          <w:p w14:paraId="5AD788C0" w14:textId="79B7F0E4" w:rsidR="002842FB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.4</w:t>
            </w:r>
          </w:p>
        </w:tc>
        <w:tc>
          <w:tcPr>
            <w:tcW w:w="686" w:type="dxa"/>
            <w:shd w:val="clear" w:color="auto" w:fill="auto"/>
          </w:tcPr>
          <w:p w14:paraId="19A6215E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55AD10B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81247D2" w14:textId="505A964C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505A1F4D" w14:textId="7DF9E19D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55207EC" w14:textId="6F6EC8A7" w:rsidR="002842FB" w:rsidRDefault="005556F5" w:rsidP="002842FB">
            <w:pPr>
              <w:rPr>
                <w:rFonts w:ascii="標楷體" w:eastAsia="標楷體" w:hAnsi="標楷體"/>
              </w:rPr>
            </w:pPr>
            <w:r w:rsidRPr="00502E38">
              <w:rPr>
                <w:rFonts w:ascii="標楷體" w:eastAsia="標楷體" w:hAnsi="標楷體" w:hint="eastAsia"/>
              </w:rPr>
              <w:t>限</w:t>
            </w:r>
            <w:r w:rsidR="002842FB">
              <w:rPr>
                <w:rFonts w:ascii="標楷體" w:eastAsia="標楷體" w:hAnsi="標楷體" w:hint="eastAsia"/>
              </w:rPr>
              <w:t>輸入數字</w:t>
            </w:r>
            <w:r w:rsidR="002842FB" w:rsidRPr="009A5A20">
              <w:rPr>
                <w:rFonts w:ascii="標楷體" w:eastAsia="標楷體" w:hAnsi="標楷體" w:hint="eastAsia"/>
              </w:rPr>
              <w:t>，</w:t>
            </w:r>
            <w:r w:rsidR="002842FB">
              <w:rPr>
                <w:rFonts w:ascii="標楷體" w:eastAsia="標楷體" w:hAnsi="標楷體" w:hint="eastAsia"/>
              </w:rPr>
              <w:t>檢核條件:</w:t>
            </w:r>
          </w:p>
          <w:p w14:paraId="2C6FA8E9" w14:textId="3CB5EF02" w:rsidR="002842FB" w:rsidRPr="009A5A20" w:rsidRDefault="00502E38" w:rsidP="002842FB">
            <w:pPr>
              <w:rPr>
                <w:rFonts w:ascii="標楷體" w:eastAsia="標楷體" w:hAnsi="標楷體"/>
              </w:rPr>
            </w:pPr>
            <w:r w:rsidRPr="00502E38">
              <w:rPr>
                <w:rFonts w:ascii="標楷體" w:eastAsia="標楷體" w:hAnsi="標楷體" w:hint="eastAsia"/>
              </w:rPr>
              <w:t>不可輸入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/</w:t>
            </w:r>
            <w:r w:rsidR="002842FB">
              <w:rPr>
                <w:rFonts w:ascii="標楷體" w:eastAsia="標楷體" w:hAnsi="標楷體"/>
              </w:rPr>
              <w:t>V(2,0)</w:t>
            </w:r>
          </w:p>
        </w:tc>
      </w:tr>
      <w:tr w:rsidR="002842FB" w:rsidRPr="009A5A20" w14:paraId="7B4CF80B" w14:textId="77777777" w:rsidTr="004E28B1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31608CA" w14:textId="7289AD04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6F5C051F" w14:textId="516A8750" w:rsidR="002842FB" w:rsidRDefault="002842FB" w:rsidP="002842F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繳款期數</w:t>
            </w:r>
          </w:p>
        </w:tc>
        <w:tc>
          <w:tcPr>
            <w:tcW w:w="759" w:type="dxa"/>
            <w:shd w:val="clear" w:color="auto" w:fill="auto"/>
          </w:tcPr>
          <w:p w14:paraId="383D6B00" w14:textId="6A6E37BB" w:rsidR="002842FB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686" w:type="dxa"/>
            <w:shd w:val="clear" w:color="auto" w:fill="auto"/>
          </w:tcPr>
          <w:p w14:paraId="273EB8D7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2C45E1C7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0FF368B0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0803CFCE" w14:textId="3FDB99D5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1547B73A" w14:textId="15D9A892" w:rsidR="002842FB" w:rsidRPr="009A5A20" w:rsidRDefault="005556F5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</w:t>
            </w:r>
            <w:r w:rsidR="002842FB">
              <w:rPr>
                <w:rFonts w:ascii="標楷體" w:eastAsia="標楷體" w:hAnsi="標楷體" w:hint="eastAsia"/>
              </w:rPr>
              <w:t>輸入數字</w:t>
            </w:r>
            <w:r w:rsidR="002842FB" w:rsidRPr="009A5A20">
              <w:rPr>
                <w:rFonts w:ascii="標楷體" w:eastAsia="標楷體" w:hAnsi="標楷體" w:hint="eastAsia"/>
              </w:rPr>
              <w:t>，</w:t>
            </w:r>
            <w:r w:rsidR="002842FB">
              <w:rPr>
                <w:rFonts w:ascii="標楷體" w:eastAsia="標楷體" w:hAnsi="標楷體" w:hint="eastAsia"/>
              </w:rPr>
              <w:t>[</w:t>
            </w:r>
            <w:r w:rsidR="002842FB" w:rsidRPr="009A5A20">
              <w:rPr>
                <w:rFonts w:ascii="標楷體" w:eastAsia="標楷體" w:hAnsi="標楷體" w:hint="eastAsia"/>
              </w:rPr>
              <w:t>繳款期數</w:t>
            </w:r>
            <w:r w:rsidR="002842FB">
              <w:rPr>
                <w:rFonts w:ascii="標楷體" w:eastAsia="標楷體" w:hAnsi="標楷體" w:hint="eastAsia"/>
              </w:rPr>
              <w:t>]或[</w:t>
            </w:r>
            <w:r w:rsidR="002842FB" w:rsidRPr="009A5A20">
              <w:rPr>
                <w:rFonts w:ascii="標楷體" w:eastAsia="標楷體" w:hAnsi="標楷體" w:hint="eastAsia"/>
              </w:rPr>
              <w:t>繳納期款</w:t>
            </w:r>
            <w:r w:rsidR="002842FB">
              <w:rPr>
                <w:rFonts w:ascii="標楷體" w:eastAsia="標楷體" w:hAnsi="標楷體" w:hint="eastAsia"/>
              </w:rPr>
              <w:t>]</w:t>
            </w:r>
            <w:r w:rsidR="00147921">
              <w:rPr>
                <w:rFonts w:ascii="標楷體" w:eastAsia="標楷體" w:hAnsi="標楷體" w:hint="eastAsia"/>
              </w:rPr>
              <w:t>必</w:t>
            </w:r>
            <w:r w:rsidR="002842FB">
              <w:rPr>
                <w:rFonts w:ascii="標楷體" w:eastAsia="標楷體" w:hAnsi="標楷體" w:hint="eastAsia"/>
              </w:rPr>
              <w:t>須擇一輸入</w:t>
            </w:r>
          </w:p>
        </w:tc>
      </w:tr>
      <w:tr w:rsidR="002842FB" w:rsidRPr="009A5A20" w14:paraId="73B1E67E" w14:textId="77777777" w:rsidTr="004E28B1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22B63D95" w14:textId="5CCAF5A7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14:paraId="44654223" w14:textId="7ED5D7EF" w:rsidR="002842FB" w:rsidRDefault="002842FB" w:rsidP="002842F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繳納期款</w:t>
            </w:r>
          </w:p>
        </w:tc>
        <w:tc>
          <w:tcPr>
            <w:tcW w:w="759" w:type="dxa"/>
            <w:shd w:val="clear" w:color="auto" w:fill="auto"/>
          </w:tcPr>
          <w:p w14:paraId="7BA71DB7" w14:textId="5D012769" w:rsidR="002842FB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686" w:type="dxa"/>
            <w:shd w:val="clear" w:color="auto" w:fill="auto"/>
          </w:tcPr>
          <w:p w14:paraId="552BEFFD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1A29627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25671675" w14:textId="77777777" w:rsidR="002842FB" w:rsidRPr="009A5A20" w:rsidRDefault="002842FB" w:rsidP="002842F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7ED55A7F" w14:textId="5141A93B" w:rsidR="002842FB" w:rsidRPr="009A5A20" w:rsidRDefault="002842FB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9FDABBA" w14:textId="60F3BABD" w:rsidR="002842FB" w:rsidRPr="009A5A20" w:rsidRDefault="005556F5" w:rsidP="002842F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</w:t>
            </w:r>
            <w:r w:rsidR="002842FB">
              <w:rPr>
                <w:rFonts w:ascii="標楷體" w:eastAsia="標楷體" w:hAnsi="標楷體" w:hint="eastAsia"/>
              </w:rPr>
              <w:t>輸入數字</w:t>
            </w:r>
            <w:r w:rsidR="002842FB" w:rsidRPr="009A5A20">
              <w:rPr>
                <w:rFonts w:ascii="標楷體" w:eastAsia="標楷體" w:hAnsi="標楷體" w:hint="eastAsia"/>
              </w:rPr>
              <w:t>，</w:t>
            </w:r>
            <w:r w:rsidR="002842FB">
              <w:rPr>
                <w:rFonts w:ascii="標楷體" w:eastAsia="標楷體" w:hAnsi="標楷體" w:hint="eastAsia"/>
              </w:rPr>
              <w:t>[</w:t>
            </w:r>
            <w:r w:rsidR="002842FB" w:rsidRPr="009A5A20">
              <w:rPr>
                <w:rFonts w:ascii="標楷體" w:eastAsia="標楷體" w:hAnsi="標楷體" w:hint="eastAsia"/>
              </w:rPr>
              <w:t>繳款期數</w:t>
            </w:r>
            <w:r w:rsidR="002842FB">
              <w:rPr>
                <w:rFonts w:ascii="標楷體" w:eastAsia="標楷體" w:hAnsi="標楷體" w:hint="eastAsia"/>
              </w:rPr>
              <w:t>]或[</w:t>
            </w:r>
            <w:r w:rsidR="002842FB" w:rsidRPr="009A5A20">
              <w:rPr>
                <w:rFonts w:ascii="標楷體" w:eastAsia="標楷體" w:hAnsi="標楷體" w:hint="eastAsia"/>
              </w:rPr>
              <w:t>繳納期款</w:t>
            </w:r>
            <w:r w:rsidR="002842FB">
              <w:rPr>
                <w:rFonts w:ascii="標楷體" w:eastAsia="標楷體" w:hAnsi="標楷體" w:hint="eastAsia"/>
              </w:rPr>
              <w:t>]</w:t>
            </w:r>
            <w:r w:rsidR="00147921">
              <w:rPr>
                <w:rFonts w:ascii="標楷體" w:eastAsia="標楷體" w:hAnsi="標楷體" w:hint="eastAsia"/>
              </w:rPr>
              <w:t>必</w:t>
            </w:r>
            <w:r w:rsidR="002842FB">
              <w:rPr>
                <w:rFonts w:ascii="標楷體" w:eastAsia="標楷體" w:hAnsi="標楷體" w:hint="eastAsia"/>
              </w:rPr>
              <w:t>須擇一輸入</w:t>
            </w:r>
          </w:p>
        </w:tc>
      </w:tr>
    </w:tbl>
    <w:p w14:paraId="5E8E2800" w14:textId="710A7CA0" w:rsidR="003A3C80" w:rsidRDefault="003A3C80" w:rsidP="002E2430">
      <w:pPr>
        <w:pStyle w:val="17"/>
      </w:pPr>
    </w:p>
    <w:p w14:paraId="58A5CE42" w14:textId="481C9ACA" w:rsidR="002E2430" w:rsidRPr="009A5A20" w:rsidRDefault="002E2430" w:rsidP="002E243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</w:t>
      </w:r>
    </w:p>
    <w:p w14:paraId="3A5BED14" w14:textId="2549F6EA" w:rsidR="002E2430" w:rsidRDefault="00483772" w:rsidP="002E2430">
      <w:pPr>
        <w:pStyle w:val="17"/>
      </w:pPr>
      <w:r w:rsidRPr="00483772">
        <w:rPr>
          <w:noProof/>
        </w:rPr>
        <w:drawing>
          <wp:inline distT="0" distB="0" distL="0" distR="0" wp14:anchorId="2192422E" wp14:editId="75C64E04">
            <wp:extent cx="6479540" cy="28956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10C" w14:textId="39F212CF" w:rsidR="00C65244" w:rsidRDefault="00C65244" w:rsidP="00C65244">
      <w:pPr>
        <w:pStyle w:val="17"/>
      </w:pPr>
    </w:p>
    <w:p w14:paraId="59B04DD1" w14:textId="77777777" w:rsidR="00C65244" w:rsidRPr="009A5A20" w:rsidRDefault="00C65244" w:rsidP="00C65244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9"/>
        <w:gridCol w:w="849"/>
        <w:gridCol w:w="1381"/>
        <w:gridCol w:w="3013"/>
        <w:gridCol w:w="4322"/>
      </w:tblGrid>
      <w:tr w:rsidR="00C65244" w:rsidRPr="009A5A20" w14:paraId="0F8384EA" w14:textId="77777777" w:rsidTr="004E28B1">
        <w:tc>
          <w:tcPr>
            <w:tcW w:w="629" w:type="dxa"/>
            <w:shd w:val="clear" w:color="auto" w:fill="D9D9D9" w:themeFill="background1" w:themeFillShade="D9"/>
          </w:tcPr>
          <w:p w14:paraId="5BA63939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49" w:type="dxa"/>
            <w:shd w:val="clear" w:color="auto" w:fill="D9D9D9" w:themeFill="background1" w:themeFillShade="D9"/>
          </w:tcPr>
          <w:p w14:paraId="12EE1893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3318336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14:paraId="2D839738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C4D08B3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3" w:type="dxa"/>
            <w:shd w:val="clear" w:color="auto" w:fill="D9D9D9" w:themeFill="background1" w:themeFillShade="D9"/>
          </w:tcPr>
          <w:p w14:paraId="22538E33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22" w:type="dxa"/>
            <w:shd w:val="clear" w:color="auto" w:fill="D9D9D9" w:themeFill="background1" w:themeFillShade="D9"/>
          </w:tcPr>
          <w:p w14:paraId="7A8305D4" w14:textId="77777777" w:rsidR="00C65244" w:rsidRPr="009A5A20" w:rsidRDefault="00C65244" w:rsidP="004E28B1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C65244" w:rsidRPr="009A5A20" w14:paraId="3518D009" w14:textId="77777777" w:rsidTr="000F2016">
        <w:tc>
          <w:tcPr>
            <w:tcW w:w="629" w:type="dxa"/>
            <w:shd w:val="clear" w:color="auto" w:fill="auto"/>
          </w:tcPr>
          <w:p w14:paraId="438EB1E4" w14:textId="77777777" w:rsidR="00C65244" w:rsidRPr="009A5A20" w:rsidRDefault="00C65244" w:rsidP="00C6524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44B4A19" w14:textId="77777777" w:rsidR="00C65244" w:rsidRPr="009A5A20" w:rsidRDefault="00C65244" w:rsidP="00C6524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7668BDA" w14:textId="7224EC67" w:rsidR="00C65244" w:rsidRPr="009A5A20" w:rsidRDefault="00C65244" w:rsidP="00C6524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 xml:space="preserve">繳款期數                                   </w:t>
            </w:r>
          </w:p>
        </w:tc>
        <w:tc>
          <w:tcPr>
            <w:tcW w:w="3013" w:type="dxa"/>
            <w:shd w:val="clear" w:color="auto" w:fill="auto"/>
          </w:tcPr>
          <w:p w14:paraId="6410242D" w14:textId="18AAFB73" w:rsidR="00C65244" w:rsidRPr="009A5A20" w:rsidRDefault="00C65244" w:rsidP="00C65244">
            <w:pPr>
              <w:rPr>
                <w:rFonts w:ascii="標楷體" w:eastAsia="標楷體" w:hAnsi="標楷體"/>
              </w:rPr>
            </w:pPr>
          </w:p>
        </w:tc>
        <w:tc>
          <w:tcPr>
            <w:tcW w:w="4322" w:type="dxa"/>
            <w:shd w:val="clear" w:color="auto" w:fill="auto"/>
          </w:tcPr>
          <w:p w14:paraId="5A48C776" w14:textId="0A1EF547" w:rsidR="00C65244" w:rsidRPr="009A5A20" w:rsidRDefault="00C65244" w:rsidP="00C6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顯示每一期期數</w:t>
            </w:r>
          </w:p>
        </w:tc>
      </w:tr>
      <w:tr w:rsidR="00C65244" w:rsidRPr="009A5A20" w14:paraId="24E18366" w14:textId="77777777" w:rsidTr="000F2016">
        <w:tc>
          <w:tcPr>
            <w:tcW w:w="629" w:type="dxa"/>
            <w:shd w:val="clear" w:color="auto" w:fill="auto"/>
          </w:tcPr>
          <w:p w14:paraId="64F5AE31" w14:textId="4C49E075" w:rsidR="00C65244" w:rsidRPr="009A5A20" w:rsidRDefault="00C65244" w:rsidP="00C6524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0287B1F" w14:textId="3FD6D7C7" w:rsidR="00C65244" w:rsidRDefault="00C65244" w:rsidP="00C65244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C082E9F" w14:textId="0D8E2302" w:rsidR="00C65244" w:rsidRDefault="00C65244" w:rsidP="00C65244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應繳本金</w:t>
            </w:r>
          </w:p>
        </w:tc>
        <w:tc>
          <w:tcPr>
            <w:tcW w:w="3013" w:type="dxa"/>
            <w:shd w:val="clear" w:color="auto" w:fill="auto"/>
          </w:tcPr>
          <w:p w14:paraId="10F18C37" w14:textId="77777777" w:rsidR="00C65244" w:rsidRPr="009A5A20" w:rsidRDefault="00C65244" w:rsidP="00C652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1D9CD69A" w14:textId="11BD9BEE" w:rsidR="00C65244" w:rsidRPr="009A5A20" w:rsidRDefault="00CB3D30" w:rsidP="00C652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本利合計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應繳利息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C65244" w:rsidRPr="009A5A20" w14:paraId="53A4D33A" w14:textId="77777777" w:rsidTr="000F2016">
        <w:tc>
          <w:tcPr>
            <w:tcW w:w="629" w:type="dxa"/>
            <w:shd w:val="clear" w:color="auto" w:fill="auto"/>
          </w:tcPr>
          <w:p w14:paraId="64F80EEA" w14:textId="6358B915" w:rsidR="00C65244" w:rsidRPr="009A5A20" w:rsidRDefault="00C65244" w:rsidP="00C6524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B612650" w14:textId="1254887A" w:rsidR="00C65244" w:rsidRDefault="00C65244" w:rsidP="00C65244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90795D6" w14:textId="20E1B34F" w:rsidR="00C65244" w:rsidRDefault="00C65244" w:rsidP="00C65244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應繳利息</w:t>
            </w:r>
          </w:p>
        </w:tc>
        <w:tc>
          <w:tcPr>
            <w:tcW w:w="3013" w:type="dxa"/>
            <w:shd w:val="clear" w:color="auto" w:fill="auto"/>
          </w:tcPr>
          <w:p w14:paraId="330C3D96" w14:textId="77777777" w:rsidR="00C65244" w:rsidRPr="009A5A20" w:rsidRDefault="00C65244" w:rsidP="00C652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77A36D4B" w14:textId="32236D79" w:rsidR="00C65244" w:rsidRPr="009A5A20" w:rsidRDefault="00CB3D30" w:rsidP="00C65244">
            <w:pPr>
              <w:rPr>
                <w:rFonts w:ascii="標楷體" w:eastAsia="標楷體" w:hAnsi="標楷體"/>
              </w:rPr>
            </w:pPr>
            <w:r w:rsidRPr="000F55D8">
              <w:rPr>
                <w:rFonts w:ascii="標楷體" w:eastAsia="標楷體" w:hAnsi="標楷體" w:hint="eastAsia"/>
              </w:rPr>
              <w:t>上期</w:t>
            </w:r>
            <w:r>
              <w:rPr>
                <w:rFonts w:ascii="標楷體" w:eastAsia="標楷體" w:hAnsi="標楷體" w:hint="eastAsia"/>
              </w:rPr>
              <w:t>[</w:t>
            </w:r>
            <w:r w:rsidRPr="000F55D8">
              <w:rPr>
                <w:rFonts w:ascii="標楷體" w:eastAsia="標楷體" w:hAnsi="標楷體" w:hint="eastAsia"/>
              </w:rPr>
              <w:t>本金餘額</w:t>
            </w:r>
            <w:r>
              <w:rPr>
                <w:rFonts w:ascii="標楷體" w:eastAsia="標楷體" w:hAnsi="標楷體" w:hint="eastAsia"/>
              </w:rPr>
              <w:t>]</w:t>
            </w:r>
            <w:r w:rsidRPr="00CB3D30">
              <w:rPr>
                <w:rFonts w:ascii="標楷體" w:eastAsia="標楷體" w:hAnsi="標楷體" w:hint="eastAsia"/>
              </w:rPr>
              <w:t>×月利率</w:t>
            </w:r>
          </w:p>
        </w:tc>
      </w:tr>
      <w:tr w:rsidR="00C65244" w:rsidRPr="009A5A20" w14:paraId="3F192C01" w14:textId="77777777" w:rsidTr="000F2016">
        <w:tc>
          <w:tcPr>
            <w:tcW w:w="629" w:type="dxa"/>
            <w:shd w:val="clear" w:color="auto" w:fill="auto"/>
          </w:tcPr>
          <w:p w14:paraId="1266511F" w14:textId="17AE6348" w:rsidR="00C65244" w:rsidRPr="009A5A20" w:rsidRDefault="00C65244" w:rsidP="00C6524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7A42D4CB" w14:textId="2AD45DF3" w:rsidR="00C65244" w:rsidRDefault="00C65244" w:rsidP="00C65244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70EA7B56" w14:textId="0DA89E4A" w:rsidR="00C65244" w:rsidRDefault="00C65244" w:rsidP="00C65244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本利合計</w:t>
            </w:r>
          </w:p>
        </w:tc>
        <w:tc>
          <w:tcPr>
            <w:tcW w:w="3013" w:type="dxa"/>
            <w:shd w:val="clear" w:color="auto" w:fill="auto"/>
          </w:tcPr>
          <w:p w14:paraId="6E8A7B5D" w14:textId="77777777" w:rsidR="00C65244" w:rsidRPr="009A5A20" w:rsidRDefault="00C65244" w:rsidP="00C652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072E2D34" w14:textId="643657C9" w:rsidR="0034744F" w:rsidRDefault="00CB3D30" w:rsidP="00C65244">
            <w:pPr>
              <w:rPr>
                <w:rFonts w:ascii="標楷體" w:eastAsia="標楷體" w:hAnsi="標楷體" w:cs="Consolas"/>
                <w:kern w:val="0"/>
              </w:rPr>
            </w:pPr>
            <w:r w:rsidRPr="00CB3D30">
              <w:rPr>
                <w:rFonts w:ascii="標楷體" w:eastAsia="標楷體" w:hAnsi="標楷體" w:cs="Consolas" w:hint="eastAsia"/>
                <w:kern w:val="0"/>
              </w:rPr>
              <w:t>1.若[</w:t>
            </w:r>
            <w:r w:rsidRPr="00CB3D30">
              <w:rPr>
                <w:rFonts w:ascii="標楷體" w:eastAsia="標楷體" w:hAnsi="標楷體" w:hint="eastAsia"/>
              </w:rPr>
              <w:t>繳款期數]有值，本利合計=</w:t>
            </w:r>
            <w:r w:rsidRPr="00CB3D30">
              <w:rPr>
                <w:rFonts w:ascii="標楷體" w:eastAsia="標楷體" w:hAnsi="標楷體" w:cs="Consolas" w:hint="eastAsia"/>
                <w:kern w:val="0"/>
              </w:rPr>
              <w:t>本金</w:t>
            </w:r>
            <w:r>
              <w:rPr>
                <w:rFonts w:ascii="標楷體" w:eastAsia="標楷體" w:hAnsi="標楷體" w:cs="Consolas"/>
                <w:kern w:val="0"/>
              </w:rPr>
              <w:br/>
            </w:r>
            <w:r>
              <w:rPr>
                <w:rFonts w:ascii="標楷體" w:eastAsia="標楷體" w:hAnsi="標楷體" w:cs="Consolas" w:hint="eastAsia"/>
                <w:kern w:val="0"/>
              </w:rPr>
              <w:t xml:space="preserve">  </w:t>
            </w:r>
            <w:r w:rsidRPr="0034744F">
              <w:rPr>
                <w:rFonts w:ascii="標楷體" w:eastAsia="標楷體" w:hAnsi="標楷體" w:cs="Consolas" w:hint="eastAsia"/>
                <w:kern w:val="0"/>
              </w:rPr>
              <w:t>餘額×平均攤還率</w:t>
            </w:r>
            <w:r w:rsidR="0034744F">
              <w:rPr>
                <w:rFonts w:ascii="標楷體" w:eastAsia="標楷體" w:hAnsi="標楷體" w:cs="Consolas" w:hint="eastAsia"/>
                <w:kern w:val="0"/>
              </w:rPr>
              <w:t>;</w:t>
            </w:r>
            <w:r w:rsidR="0034744F" w:rsidRPr="0034744F">
              <w:rPr>
                <w:rFonts w:ascii="標楷體" w:eastAsia="標楷體" w:hAnsi="標楷體" w:hint="eastAsia"/>
              </w:rPr>
              <w:t>若[繳納期款]有</w:t>
            </w:r>
            <w:r w:rsidR="0034744F">
              <w:rPr>
                <w:rFonts w:ascii="標楷體" w:eastAsia="標楷體" w:hAnsi="標楷體"/>
              </w:rPr>
              <w:br/>
              <w:t xml:space="preserve">  </w:t>
            </w:r>
            <w:r w:rsidR="0034744F" w:rsidRPr="0034744F">
              <w:rPr>
                <w:rFonts w:ascii="標楷體" w:eastAsia="標楷體" w:hAnsi="標楷體" w:hint="eastAsia"/>
              </w:rPr>
              <w:t>值，本利合計=[繳納期款]</w:t>
            </w:r>
          </w:p>
          <w:p w14:paraId="51AB98FE" w14:textId="0E6054E1" w:rsidR="00C65244" w:rsidRPr="0034744F" w:rsidRDefault="0034744F" w:rsidP="0034744F">
            <w:pPr>
              <w:ind w:left="240" w:hangingChars="100" w:hanging="240"/>
              <w:rPr>
                <w:rFonts w:ascii="標楷體" w:eastAsia="標楷體" w:hAnsi="標楷體" w:cs="Consolas"/>
                <w:kern w:val="0"/>
              </w:rPr>
            </w:pPr>
            <w:r>
              <w:rPr>
                <w:rFonts w:ascii="標楷體" w:eastAsia="標楷體" w:hAnsi="標楷體" w:cs="Consolas"/>
                <w:kern w:val="0"/>
              </w:rPr>
              <w:t>2.</w:t>
            </w:r>
            <w:r w:rsidRPr="0034744F">
              <w:rPr>
                <w:rFonts w:ascii="標楷體" w:eastAsia="標楷體" w:hAnsi="標楷體" w:cs="Consolas"/>
                <w:kern w:val="0"/>
              </w:rPr>
              <w:t>每月應付本息之平均攤還率={[(1＋</w:t>
            </w:r>
            <w:r>
              <w:rPr>
                <w:rFonts w:ascii="標楷體" w:eastAsia="標楷體" w:hAnsi="標楷體" w:cs="Consolas"/>
                <w:kern w:val="0"/>
              </w:rPr>
              <w:br/>
            </w:r>
            <w:r w:rsidRPr="0034744F">
              <w:rPr>
                <w:rFonts w:ascii="標楷體" w:eastAsia="標楷體" w:hAnsi="標楷體" w:cs="Consolas"/>
                <w:kern w:val="0"/>
              </w:rPr>
              <w:t>月利率)^月數]×月利率}÷{[(1＋月利率)^月數]－1}</w:t>
            </w:r>
            <w:r>
              <w:rPr>
                <w:rFonts w:ascii="標楷體" w:eastAsia="標楷體" w:hAnsi="標楷體" w:cs="Consolas"/>
                <w:kern w:val="0"/>
              </w:rPr>
              <w:t xml:space="preserve"> )</w:t>
            </w:r>
          </w:p>
        </w:tc>
      </w:tr>
      <w:tr w:rsidR="00C65244" w:rsidRPr="009A5A20" w14:paraId="7C0497F4" w14:textId="77777777" w:rsidTr="006C2386">
        <w:tc>
          <w:tcPr>
            <w:tcW w:w="629" w:type="dxa"/>
            <w:shd w:val="clear" w:color="auto" w:fill="auto"/>
          </w:tcPr>
          <w:p w14:paraId="2533B66A" w14:textId="38B5D415" w:rsidR="00C65244" w:rsidRPr="009A5A20" w:rsidRDefault="00C65244" w:rsidP="00C6524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BE9C1B2" w14:textId="76CC5E5D" w:rsidR="00C65244" w:rsidRDefault="00C65244" w:rsidP="00C65244">
            <w:pPr>
              <w:jc w:val="center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1" w:type="dxa"/>
            <w:shd w:val="clear" w:color="auto" w:fill="auto"/>
          </w:tcPr>
          <w:p w14:paraId="61B8A48D" w14:textId="18CD4664" w:rsidR="00C65244" w:rsidRDefault="00C65244" w:rsidP="00C65244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本金餘額</w:t>
            </w:r>
          </w:p>
        </w:tc>
        <w:tc>
          <w:tcPr>
            <w:tcW w:w="3013" w:type="dxa"/>
            <w:shd w:val="clear" w:color="auto" w:fill="auto"/>
          </w:tcPr>
          <w:p w14:paraId="038D9BBB" w14:textId="77777777" w:rsidR="00C65244" w:rsidRPr="009A5A20" w:rsidRDefault="00C65244" w:rsidP="00C652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22" w:type="dxa"/>
            <w:shd w:val="clear" w:color="auto" w:fill="auto"/>
          </w:tcPr>
          <w:p w14:paraId="6A9BF4A0" w14:textId="0FE60DAC" w:rsidR="00C65244" w:rsidRPr="009A5A20" w:rsidRDefault="00C65244" w:rsidP="00C65244">
            <w:pPr>
              <w:rPr>
                <w:rFonts w:ascii="標楷體" w:eastAsia="標楷體" w:hAnsi="標楷體"/>
              </w:rPr>
            </w:pPr>
            <w:r w:rsidRPr="000F55D8">
              <w:rPr>
                <w:rFonts w:ascii="標楷體" w:eastAsia="標楷體" w:hAnsi="標楷體" w:hint="eastAsia"/>
              </w:rPr>
              <w:t>上期</w:t>
            </w:r>
            <w:r>
              <w:rPr>
                <w:rFonts w:ascii="標楷體" w:eastAsia="標楷體" w:hAnsi="標楷體" w:hint="eastAsia"/>
              </w:rPr>
              <w:t>[</w:t>
            </w:r>
            <w:r w:rsidRPr="000F55D8">
              <w:rPr>
                <w:rFonts w:ascii="標楷體" w:eastAsia="標楷體" w:hAnsi="標楷體" w:hint="eastAsia"/>
              </w:rPr>
              <w:t>本金餘額</w:t>
            </w:r>
            <w:r>
              <w:rPr>
                <w:rFonts w:ascii="標楷體" w:eastAsia="標楷體" w:hAnsi="標楷體" w:hint="eastAsia"/>
              </w:rPr>
              <w:t>]</w:t>
            </w:r>
            <w:r w:rsidRPr="000F55D8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[</w:t>
            </w:r>
            <w:r w:rsidRPr="000F55D8">
              <w:rPr>
                <w:rFonts w:ascii="標楷體" w:eastAsia="標楷體" w:hAnsi="標楷體" w:hint="eastAsia"/>
              </w:rPr>
              <w:t>當期應繳本金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16C85FE6" w14:textId="3EC9B212" w:rsidR="00C65244" w:rsidRDefault="00C65244" w:rsidP="00C65244">
      <w:pPr>
        <w:pStyle w:val="17"/>
      </w:pPr>
    </w:p>
    <w:p w14:paraId="5AC13E18" w14:textId="77777777" w:rsidR="00C65244" w:rsidRPr="009A5A20" w:rsidRDefault="00C65244" w:rsidP="0034744F">
      <w:pPr>
        <w:pStyle w:val="17"/>
      </w:pPr>
    </w:p>
    <w:p w14:paraId="39D908EE" w14:textId="2734C195" w:rsidR="00632A7C" w:rsidRPr="009A5A20" w:rsidRDefault="001F2C46" w:rsidP="001F2C4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0EF57B8" w14:textId="2F35CFDB" w:rsidR="00D379F2" w:rsidRPr="009A5A20" w:rsidRDefault="00D379F2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bookmarkStart w:id="58" w:name="_L5971債務協商作業－債務協商交易資料查詢"/>
      <w:bookmarkEnd w:id="58"/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9</w:t>
      </w:r>
      <w:r w:rsidRPr="009A5A20">
        <w:rPr>
          <w:rFonts w:ascii="標楷體" w:hAnsi="標楷體" w:hint="eastAsia"/>
        </w:rPr>
        <w:t>7</w:t>
      </w:r>
      <w:r w:rsidR="00632A7C" w:rsidRPr="009A5A20">
        <w:rPr>
          <w:rFonts w:ascii="標楷體" w:hAnsi="標楷體"/>
        </w:rPr>
        <w:t>1</w:t>
      </w:r>
      <w:r w:rsidR="00DB15DE" w:rsidRPr="009A5A20">
        <w:rPr>
          <w:rFonts w:ascii="標楷體" w:hAnsi="標楷體" w:hint="eastAsia"/>
        </w:rPr>
        <w:t>債務協商作業－</w:t>
      </w:r>
      <w:r w:rsidRPr="009A5A20">
        <w:rPr>
          <w:rFonts w:ascii="標楷體" w:hAnsi="標楷體" w:hint="eastAsia"/>
        </w:rPr>
        <w:t>債務協商交易資料查詢</w:t>
      </w:r>
      <w:r w:rsidR="007B652E" w:rsidRPr="009A5A20">
        <w:rPr>
          <w:rFonts w:ascii="標楷體" w:hAnsi="標楷體" w:hint="eastAsia"/>
          <w:lang w:eastAsia="zh-TW"/>
        </w:rPr>
        <w:t xml:space="preserve"> </w:t>
      </w:r>
    </w:p>
    <w:p w14:paraId="59050A4E" w14:textId="77777777" w:rsidR="00D379F2" w:rsidRPr="009A5A20" w:rsidRDefault="00D379F2" w:rsidP="00534800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379F2" w:rsidRPr="009A5A20" w14:paraId="7DF311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6931B9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A54273" w14:textId="77777777" w:rsidR="00D379F2" w:rsidRPr="009A5A20" w:rsidRDefault="001D576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債務協商作業－債務協商交易資料查詢</w:t>
            </w:r>
          </w:p>
        </w:tc>
      </w:tr>
      <w:tr w:rsidR="00D379F2" w:rsidRPr="009A5A20" w14:paraId="3955FD8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46F7B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83E84A" w14:textId="38DC545D" w:rsidR="00D379F2" w:rsidRPr="00943F58" w:rsidRDefault="00E4455D" w:rsidP="00943F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D31D9" w:rsidRPr="00943F58">
              <w:rPr>
                <w:rFonts w:ascii="標楷體" w:eastAsia="標楷體" w:hAnsi="標楷體" w:hint="eastAsia"/>
              </w:rPr>
              <w:t>查詢該</w:t>
            </w:r>
            <w:r w:rsidR="007452E4">
              <w:rPr>
                <w:rFonts w:ascii="標楷體" w:eastAsia="標楷體" w:hAnsi="標楷體" w:hint="eastAsia"/>
              </w:rPr>
              <w:t>客戶債務協商</w:t>
            </w:r>
            <w:r w:rsidR="00CD31D9" w:rsidRPr="00943F58">
              <w:rPr>
                <w:rFonts w:ascii="標楷體" w:eastAsia="標楷體" w:hAnsi="標楷體" w:hint="eastAsia"/>
              </w:rPr>
              <w:t>交易</w:t>
            </w:r>
            <w:r w:rsidR="007452E4">
              <w:rPr>
                <w:rFonts w:ascii="標楷體" w:eastAsia="標楷體" w:hAnsi="標楷體" w:hint="eastAsia"/>
              </w:rPr>
              <w:t>明細</w:t>
            </w:r>
            <w:r w:rsidR="00CD31D9" w:rsidRPr="00943F58">
              <w:rPr>
                <w:rFonts w:ascii="標楷體" w:eastAsia="標楷體" w:hAnsi="標楷體" w:hint="eastAsia"/>
              </w:rPr>
              <w:t>資料</w:t>
            </w:r>
          </w:p>
          <w:p w14:paraId="0695BBE5" w14:textId="0FD790D4" w:rsidR="00CD31D9" w:rsidRPr="00943F58" w:rsidRDefault="00943F58" w:rsidP="00943F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CD31D9" w:rsidRPr="00943F58">
              <w:rPr>
                <w:rFonts w:ascii="標楷體" w:eastAsia="標楷體" w:hAnsi="標楷體" w:hint="eastAsia"/>
              </w:rPr>
              <w:t>可由</w:t>
            </w:r>
            <w:r w:rsidRPr="00943F58">
              <w:rPr>
                <w:rFonts w:ascii="標楷體" w:eastAsia="標楷體" w:hAnsi="標楷體" w:hint="eastAsia"/>
              </w:rPr>
              <w:t>【</w:t>
            </w:r>
            <w:r w:rsidRPr="00943F58">
              <w:rPr>
                <w:rFonts w:ascii="標楷體" w:eastAsia="標楷體" w:hAnsi="標楷體"/>
                <w:lang w:eastAsia="zh-HK"/>
              </w:rPr>
              <w:t>L</w:t>
            </w:r>
            <w:r w:rsidRPr="00943F58">
              <w:rPr>
                <w:rFonts w:ascii="標楷體" w:eastAsia="標楷體" w:hAnsi="標楷體"/>
              </w:rPr>
              <w:t>5071</w:t>
            </w:r>
            <w:r w:rsidRPr="00943F58">
              <w:rPr>
                <w:rFonts w:ascii="標楷體" w:eastAsia="標楷體" w:hAnsi="標楷體" w:hint="eastAsia"/>
              </w:rPr>
              <w:t>債權案件明細查詢】</w:t>
            </w:r>
            <w:r w:rsidR="00CD31D9" w:rsidRPr="00943F58">
              <w:rPr>
                <w:rFonts w:ascii="標楷體" w:eastAsia="標楷體" w:hAnsi="標楷體" w:hint="eastAsia"/>
              </w:rPr>
              <w:t>與【</w:t>
            </w:r>
            <w:r w:rsidR="00CD31D9" w:rsidRPr="00943F58">
              <w:rPr>
                <w:rFonts w:ascii="標楷體" w:eastAsia="標楷體" w:hAnsi="標楷體"/>
              </w:rPr>
              <w:t>L570</w:t>
            </w:r>
            <w:r w:rsidR="00CD31D9" w:rsidRPr="00943F58">
              <w:rPr>
                <w:rFonts w:ascii="標楷體" w:eastAsia="標楷體" w:hAnsi="標楷體" w:hint="eastAsia"/>
              </w:rPr>
              <w:t>2</w:t>
            </w:r>
            <w:r w:rsidR="00CD31D9" w:rsidRPr="00943F58">
              <w:rPr>
                <w:rFonts w:ascii="標楷體" w:eastAsia="標楷體" w:hAnsi="標楷體"/>
              </w:rPr>
              <w:t xml:space="preserve"> </w:t>
            </w:r>
            <w:r w:rsidR="00CD31D9" w:rsidRPr="00943F58">
              <w:rPr>
                <w:rFonts w:ascii="標楷體" w:eastAsia="標楷體" w:hAnsi="標楷體" w:hint="eastAsia"/>
              </w:rPr>
              <w:t>暫收入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CD31D9" w:rsidRPr="00943F58">
              <w:rPr>
                <w:rFonts w:ascii="標楷體" w:eastAsia="標楷體" w:hAnsi="標楷體" w:hint="eastAsia"/>
              </w:rPr>
              <w:t>帳】</w:t>
            </w:r>
            <w:r w:rsidR="00CD31D9" w:rsidRPr="00943F58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D379F2" w:rsidRPr="009A5A20" w14:paraId="2882F0B5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ED27B9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D52B7F" w14:textId="6DB8B7A3" w:rsidR="00943F58" w:rsidRPr="009A5A20" w:rsidRDefault="00943F58" w:rsidP="00943F58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="0034744F" w:rsidRPr="00CB2223">
              <w:rPr>
                <w:rFonts w:ascii="標楷體" w:eastAsia="標楷體" w:hAnsi="標楷體" w:hint="eastAsia"/>
              </w:rPr>
              <w:t>作業流程.</w:t>
            </w:r>
            <w:r w:rsidR="0034744F"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415A98FB" w14:textId="25E5B7A9" w:rsidR="00D379F2" w:rsidRPr="009A5A20" w:rsidRDefault="00943F58" w:rsidP="00943F5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</w:t>
            </w:r>
            <w:r w:rsidR="00390E62" w:rsidRPr="009A5A20">
              <w:rPr>
                <w:rFonts w:ascii="標楷體" w:eastAsia="標楷體" w:hAnsi="標楷體" w:hint="eastAsia"/>
              </w:rPr>
              <w:t>[</w:t>
            </w:r>
            <w:r w:rsidR="00390E62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390E62">
              <w:rPr>
                <w:rFonts w:ascii="標楷體" w:eastAsia="標楷體" w:hAnsi="標楷體" w:hint="eastAsia"/>
                <w:lang w:eastAsia="zh-HK"/>
              </w:rPr>
              <w:t>案件</w:t>
            </w:r>
            <w:r w:rsidR="00390E62" w:rsidRPr="009A5A20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390E62" w:rsidRPr="009A5A20">
              <w:rPr>
                <w:rFonts w:ascii="標楷體" w:eastAsia="標楷體" w:hAnsi="標楷體" w:hint="eastAsia"/>
              </w:rPr>
              <w:t>Ne</w:t>
            </w:r>
            <w:r w:rsidR="00390E62" w:rsidRPr="009A5A20">
              <w:rPr>
                <w:rFonts w:ascii="標楷體" w:eastAsia="標楷體" w:hAnsi="標楷體"/>
              </w:rPr>
              <w:t>gMain</w:t>
            </w:r>
            <w:proofErr w:type="spellEnd"/>
            <w:r w:rsidR="00390E62" w:rsidRPr="009A5A20">
              <w:rPr>
                <w:rFonts w:ascii="標楷體" w:eastAsia="標楷體" w:hAnsi="標楷體" w:hint="eastAsia"/>
              </w:rPr>
              <w:t>)</w:t>
            </w:r>
            <w:r w:rsidR="00390E62" w:rsidRPr="009A5A20">
              <w:rPr>
                <w:rFonts w:ascii="標楷體" w:eastAsia="標楷體" w:hAnsi="標楷體"/>
              </w:rPr>
              <w:t>]</w:t>
            </w:r>
            <w:r w:rsidR="00390E62">
              <w:rPr>
                <w:rFonts w:ascii="標楷體" w:eastAsia="標楷體" w:hAnsi="標楷體" w:hint="eastAsia"/>
              </w:rPr>
              <w:t>與</w:t>
            </w:r>
            <w:r w:rsidR="00506AAB">
              <w:rPr>
                <w:rFonts w:ascii="標楷體" w:eastAsia="標楷體" w:hAnsi="標楷體" w:hint="eastAsia"/>
              </w:rPr>
              <w:t>[</w:t>
            </w:r>
            <w:r w:rsidR="00506AAB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390E62">
              <w:rPr>
                <w:rFonts w:ascii="標楷體" w:eastAsia="標楷體" w:hAnsi="標楷體"/>
                <w:color w:val="000000"/>
              </w:rPr>
              <w:br/>
            </w:r>
            <w:r w:rsidR="00390E62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06AAB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506AAB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506AAB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506AAB">
              <w:rPr>
                <w:rFonts w:ascii="標楷體" w:eastAsia="標楷體" w:hAnsi="標楷體" w:hint="eastAsia"/>
                <w:color w:val="000000"/>
              </w:rPr>
              <w:t>)</w:t>
            </w:r>
            <w:r w:rsidR="00506AAB">
              <w:rPr>
                <w:rFonts w:ascii="標楷體" w:eastAsia="標楷體" w:hAnsi="標楷體" w:hint="eastAsia"/>
              </w:rPr>
              <w:t>]</w:t>
            </w:r>
          </w:p>
          <w:p w14:paraId="38D9A246" w14:textId="50E60043" w:rsidR="00CD31D9" w:rsidRPr="00506AAB" w:rsidRDefault="00506AAB" w:rsidP="00506A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CD31D9" w:rsidRPr="00506AAB">
              <w:rPr>
                <w:rFonts w:ascii="標楷體" w:eastAsia="標楷體" w:hAnsi="標楷體" w:hint="eastAsia"/>
              </w:rPr>
              <w:t>依據輸入查詢條件</w:t>
            </w:r>
            <w:r w:rsidR="008B1176" w:rsidRPr="00506AAB">
              <w:rPr>
                <w:rFonts w:ascii="標楷體" w:eastAsia="標楷體" w:hAnsi="標楷體" w:hint="eastAsia"/>
              </w:rPr>
              <w:t>，</w:t>
            </w:r>
            <w:r w:rsidR="00CD31D9" w:rsidRPr="00506AAB">
              <w:rPr>
                <w:rFonts w:ascii="標楷體" w:eastAsia="標楷體" w:hAnsi="標楷體" w:hint="eastAsia"/>
              </w:rPr>
              <w:t>輸出查詢資料</w:t>
            </w:r>
          </w:p>
          <w:p w14:paraId="103337F1" w14:textId="3CA36168" w:rsidR="00CD31D9" w:rsidRPr="009A5A20" w:rsidRDefault="00506AAB" w:rsidP="00F67A24">
            <w:pPr>
              <w:pStyle w:val="af9"/>
              <w:numPr>
                <w:ilvl w:val="1"/>
                <w:numId w:val="24"/>
              </w:numPr>
              <w:ind w:leftChars="0" w:left="1047"/>
              <w:rPr>
                <w:rFonts w:ascii="標楷體" w:eastAsia="標楷體" w:hAnsi="標楷體"/>
              </w:rPr>
            </w:pPr>
            <w:r w:rsidRPr="00F02D74">
              <w:rPr>
                <w:rFonts w:ascii="標楷體" w:eastAsia="標楷體" w:hAnsi="標楷體" w:hint="eastAsia"/>
              </w:rPr>
              <w:t>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stId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F02D74">
              <w:rPr>
                <w:rFonts w:ascii="標楷體" w:eastAsia="標楷體" w:hAnsi="標楷體" w:hint="eastAsia"/>
              </w:rPr>
              <w:t>=</w:t>
            </w:r>
            <w:r w:rsidRPr="00F02D74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F02D74">
              <w:rPr>
                <w:rFonts w:ascii="標楷體" w:eastAsia="標楷體" w:hAnsi="標楷體" w:hint="eastAsia"/>
              </w:rPr>
              <w:t>「身</w:t>
            </w:r>
            <w:r>
              <w:rPr>
                <w:rFonts w:ascii="標楷體" w:eastAsia="標楷體" w:hAnsi="標楷體" w:hint="eastAsia"/>
              </w:rPr>
              <w:t>分</w:t>
            </w:r>
            <w:r w:rsidRPr="00F02D74">
              <w:rPr>
                <w:rFonts w:ascii="標楷體" w:eastAsia="標楷體" w:hAnsi="標楷體" w:hint="eastAsia"/>
              </w:rPr>
              <w:t>證字號」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依[</w:t>
            </w:r>
            <w:r w:rsidRPr="00F02D74">
              <w:rPr>
                <w:rFonts w:ascii="標楷體" w:eastAsia="標楷體" w:hAnsi="標楷體" w:hint="eastAsia"/>
                <w:color w:val="000000"/>
              </w:rPr>
              <w:t>客戶資料主檔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)]的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 w:rsidRPr="00F02D7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stId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)]得到</w:t>
            </w:r>
            <w:r w:rsidRPr="00F02D74">
              <w:rPr>
                <w:rFonts w:ascii="標楷體" w:eastAsia="標楷體" w:hAnsi="標楷體"/>
              </w:rPr>
              <w:br/>
            </w:r>
            <w:r w:rsidRPr="00F02D74">
              <w:rPr>
                <w:rFonts w:ascii="標楷體" w:eastAsia="標楷體" w:hAnsi="標楷體" w:hint="eastAsia"/>
              </w:rPr>
              <w:t>[戶號(</w:t>
            </w:r>
            <w:proofErr w:type="spellStart"/>
            <w:r w:rsidRPr="00F02D74">
              <w:rPr>
                <w:rFonts w:ascii="標楷體" w:eastAsia="標楷體" w:hAnsi="標楷體" w:hint="eastAsia"/>
              </w:rPr>
              <w:t>Cu</w:t>
            </w:r>
            <w:r w:rsidRPr="00F02D74">
              <w:rPr>
                <w:rFonts w:ascii="標楷體" w:eastAsia="標楷體" w:hAnsi="標楷體"/>
              </w:rPr>
              <w:t>stMain</w:t>
            </w:r>
            <w:r w:rsidRPr="00F02D74">
              <w:rPr>
                <w:rFonts w:ascii="標楷體" w:eastAsia="標楷體" w:hAnsi="標楷體" w:hint="eastAsia"/>
              </w:rPr>
              <w:t>.Cu</w:t>
            </w:r>
            <w:r w:rsidRPr="00F02D74">
              <w:rPr>
                <w:rFonts w:ascii="標楷體" w:eastAsia="標楷體" w:hAnsi="標楷體"/>
              </w:rPr>
              <w:t>stNo</w:t>
            </w:r>
            <w:proofErr w:type="spellEnd"/>
            <w:r w:rsidRPr="00F02D74">
              <w:rPr>
                <w:rFonts w:ascii="標楷體" w:eastAsia="標楷體" w:hAnsi="標楷體" w:hint="eastAsia"/>
              </w:rPr>
              <w:t>)]</w:t>
            </w:r>
          </w:p>
          <w:p w14:paraId="17F5CA3B" w14:textId="48DC231F" w:rsidR="00CD31D9" w:rsidRPr="009A5A20" w:rsidRDefault="00CE348A" w:rsidP="00F67A24">
            <w:pPr>
              <w:pStyle w:val="af9"/>
              <w:numPr>
                <w:ilvl w:val="1"/>
                <w:numId w:val="24"/>
              </w:numPr>
              <w:ind w:leftChars="0" w:left="104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0B582F" w:rsidRPr="009A5A20">
              <w:rPr>
                <w:rFonts w:ascii="標楷體" w:eastAsia="標楷體" w:hAnsi="標楷體" w:hint="eastAsia"/>
              </w:rPr>
              <w:t>案件序號(</w:t>
            </w:r>
            <w:proofErr w:type="spellStart"/>
            <w:r w:rsidR="000B582F" w:rsidRPr="009A5A20">
              <w:rPr>
                <w:rFonts w:ascii="標楷體" w:eastAsia="標楷體" w:hAnsi="標楷體" w:hint="eastAsia"/>
              </w:rPr>
              <w:t>Ne</w:t>
            </w:r>
            <w:r w:rsidR="000B582F" w:rsidRPr="009A5A20">
              <w:rPr>
                <w:rFonts w:ascii="標楷體" w:eastAsia="標楷體" w:hAnsi="標楷體"/>
              </w:rPr>
              <w:t>g</w:t>
            </w:r>
            <w:r w:rsidR="000B582F" w:rsidRPr="009A5A20">
              <w:rPr>
                <w:rFonts w:ascii="標楷體" w:eastAsia="標楷體" w:hAnsi="標楷體" w:hint="eastAsia"/>
              </w:rPr>
              <w:t>Ma</w:t>
            </w:r>
            <w:r w:rsidR="000B582F" w:rsidRPr="009A5A20">
              <w:rPr>
                <w:rFonts w:ascii="標楷體" w:eastAsia="標楷體" w:hAnsi="標楷體"/>
              </w:rPr>
              <w:t>in.CaseSeq</w:t>
            </w:r>
            <w:proofErr w:type="spellEnd"/>
            <w:r w:rsidR="000B582F"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 w:rsidR="000B582F" w:rsidRPr="009A5A20">
              <w:rPr>
                <w:rFonts w:ascii="標楷體" w:eastAsia="標楷體" w:hAnsi="標楷體"/>
              </w:rPr>
              <w:t>=</w:t>
            </w:r>
            <w:r w:rsidR="000B582F" w:rsidRPr="009A5A20">
              <w:rPr>
                <w:rFonts w:ascii="標楷體" w:eastAsia="標楷體" w:hAnsi="標楷體" w:hint="eastAsia"/>
              </w:rPr>
              <w:t xml:space="preserve"> 輸入條件「案件序號」</w:t>
            </w:r>
          </w:p>
          <w:p w14:paraId="56739D5A" w14:textId="67C932C1" w:rsidR="005A2F70" w:rsidRPr="009A5A20" w:rsidRDefault="00CE348A" w:rsidP="00F67A24">
            <w:pPr>
              <w:pStyle w:val="af9"/>
              <w:numPr>
                <w:ilvl w:val="1"/>
                <w:numId w:val="24"/>
              </w:numPr>
              <w:ind w:leftChars="0" w:left="104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0B582F" w:rsidRPr="009A5A20">
              <w:rPr>
                <w:rFonts w:ascii="標楷體" w:eastAsia="標楷體" w:hAnsi="標楷體" w:hint="eastAsia"/>
              </w:rPr>
              <w:t>入帳日期(</w:t>
            </w:r>
            <w:proofErr w:type="spellStart"/>
            <w:r w:rsidR="000B582F" w:rsidRPr="009A5A20">
              <w:rPr>
                <w:rFonts w:ascii="標楷體" w:eastAsia="標楷體" w:hAnsi="標楷體"/>
              </w:rPr>
              <w:t>NegTrans.EntryDate</w:t>
            </w:r>
            <w:proofErr w:type="spellEnd"/>
            <w:r w:rsidR="000B582F"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 w:rsidR="00506AAB">
              <w:rPr>
                <w:rFonts w:ascii="標楷體" w:eastAsia="標楷體" w:hAnsi="標楷體" w:hint="eastAsia"/>
              </w:rPr>
              <w:t>=</w:t>
            </w:r>
            <w:r w:rsidR="000B582F" w:rsidRPr="009A5A20">
              <w:rPr>
                <w:rFonts w:ascii="標楷體" w:eastAsia="標楷體" w:hAnsi="標楷體" w:hint="eastAsia"/>
              </w:rPr>
              <w:t>輸入條件「入帳日期」</w:t>
            </w:r>
            <w:r w:rsidR="000F55D8">
              <w:rPr>
                <w:rFonts w:ascii="標楷體" w:eastAsia="標楷體" w:hAnsi="標楷體" w:hint="eastAsia"/>
              </w:rPr>
              <w:t>起訖</w:t>
            </w:r>
            <w:r w:rsidR="00506AAB">
              <w:rPr>
                <w:rFonts w:ascii="標楷體" w:eastAsia="標楷體" w:hAnsi="標楷體" w:hint="eastAsia"/>
              </w:rPr>
              <w:t>區間</w:t>
            </w:r>
          </w:p>
          <w:p w14:paraId="4F19B6B4" w14:textId="1AE6A2E4" w:rsidR="00392E91" w:rsidRPr="00392E91" w:rsidRDefault="00DA2872" w:rsidP="002967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Pr="009A5A20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</w:rPr>
              <w:t>資料</w:t>
            </w:r>
            <w:r w:rsidRPr="009A5A20">
              <w:rPr>
                <w:rFonts w:ascii="標楷體" w:eastAsia="標楷體" w:hAnsi="標楷體" w:hint="eastAsia"/>
              </w:rPr>
              <w:t>排序:</w:t>
            </w:r>
            <w:r w:rsidR="00392E91">
              <w:rPr>
                <w:rFonts w:ascii="標楷體" w:eastAsia="標楷體" w:hAnsi="標楷體" w:hint="eastAsia"/>
              </w:rPr>
              <w:t>依[</w:t>
            </w:r>
            <w:r w:rsidR="000F55D8" w:rsidRPr="000F55D8">
              <w:rPr>
                <w:rFonts w:ascii="標楷體" w:eastAsia="標楷體" w:hAnsi="標楷體" w:hint="eastAsia"/>
              </w:rPr>
              <w:t>會計</w:t>
            </w:r>
            <w:r w:rsidR="00392E91" w:rsidRPr="000F55D8">
              <w:rPr>
                <w:rFonts w:ascii="標楷體" w:eastAsia="標楷體" w:hAnsi="標楷體" w:hint="eastAsia"/>
              </w:rPr>
              <w:t>日期</w:t>
            </w:r>
            <w:r w:rsidR="00392E91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392E91" w:rsidRPr="009A5A20">
              <w:rPr>
                <w:rFonts w:ascii="標楷體" w:eastAsia="標楷體" w:hAnsi="標楷體"/>
              </w:rPr>
              <w:t>NegTrans.</w:t>
            </w:r>
            <w:r w:rsidR="000F55D8" w:rsidRPr="000F55D8">
              <w:rPr>
                <w:rFonts w:ascii="標楷體" w:eastAsia="標楷體" w:hAnsi="標楷體"/>
              </w:rPr>
              <w:t>AcDate</w:t>
            </w:r>
            <w:proofErr w:type="spellEnd"/>
            <w:r w:rsidR="00392E91" w:rsidRPr="009A5A20">
              <w:rPr>
                <w:rFonts w:ascii="標楷體" w:eastAsia="標楷體" w:hAnsi="標楷體" w:hint="eastAsia"/>
              </w:rPr>
              <w:t>)</w:t>
            </w:r>
            <w:r w:rsidR="00392E91">
              <w:rPr>
                <w:rFonts w:ascii="標楷體" w:eastAsia="標楷體" w:hAnsi="標楷體" w:hint="eastAsia"/>
              </w:rPr>
              <w:t>]由大到小排</w:t>
            </w:r>
            <w:r w:rsidR="00296713">
              <w:rPr>
                <w:rFonts w:ascii="標楷體" w:eastAsia="標楷體" w:hAnsi="標楷體"/>
              </w:rPr>
              <w:br/>
            </w:r>
            <w:r w:rsidR="00296713">
              <w:rPr>
                <w:rFonts w:ascii="標楷體" w:eastAsia="標楷體" w:hAnsi="標楷體" w:hint="eastAsia"/>
              </w:rPr>
              <w:t xml:space="preserve">           </w:t>
            </w:r>
            <w:r w:rsidR="00392E91">
              <w:rPr>
                <w:rFonts w:ascii="標楷體" w:eastAsia="標楷體" w:hAnsi="標楷體" w:hint="eastAsia"/>
              </w:rPr>
              <w:t>序</w:t>
            </w:r>
          </w:p>
        </w:tc>
      </w:tr>
      <w:tr w:rsidR="00D379F2" w:rsidRPr="009A5A20" w14:paraId="6DBCD855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91703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49DF6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6CFB8FB0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C4195D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0DA839" w14:textId="47EEF2BD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4C753C77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C4376C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8ECDAD" w14:textId="428374AF" w:rsidR="00D379F2" w:rsidRPr="009A5A20" w:rsidRDefault="00390E62" w:rsidP="002F0C6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D379F2" w:rsidRPr="009A5A20" w14:paraId="1E778152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9D7A2C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64B4C3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  <w:tr w:rsidR="00D379F2" w:rsidRPr="009A5A20" w14:paraId="10F8F9CB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A8F084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1FEDF8" w14:textId="77777777" w:rsidR="00D379F2" w:rsidRPr="009A5A20" w:rsidRDefault="00D379F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14E79BE" w14:textId="3C0DC627" w:rsidR="00B962A9" w:rsidRDefault="00B962A9" w:rsidP="00390E62">
      <w:pPr>
        <w:pStyle w:val="17"/>
      </w:pPr>
    </w:p>
    <w:p w14:paraId="2D60C861" w14:textId="6883E7D7" w:rsidR="00390E62" w:rsidRPr="009A5A20" w:rsidRDefault="00390E62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962A9" w:rsidRPr="009A5A20" w14:paraId="5B5BC531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3AA123AC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2E2596C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08D64AB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962A9" w:rsidRPr="009A5A20" w14:paraId="6863005C" w14:textId="77777777" w:rsidTr="00707D13">
        <w:tc>
          <w:tcPr>
            <w:tcW w:w="851" w:type="dxa"/>
          </w:tcPr>
          <w:p w14:paraId="6AA8D72B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A537BD0" w14:textId="77777777" w:rsidR="00B962A9" w:rsidRPr="009A5A20" w:rsidRDefault="00B962A9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1FC1C9AF" w14:textId="77777777" w:rsidR="00B962A9" w:rsidRPr="009A5A20" w:rsidRDefault="00B962A9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B962A9" w:rsidRPr="009A5A20" w14:paraId="1A9FD5DE" w14:textId="77777777" w:rsidTr="00707D13">
        <w:tc>
          <w:tcPr>
            <w:tcW w:w="851" w:type="dxa"/>
          </w:tcPr>
          <w:p w14:paraId="3911B5B2" w14:textId="77777777" w:rsidR="00B962A9" w:rsidRPr="009A5A20" w:rsidRDefault="00B962A9" w:rsidP="00B962A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7743332" w14:textId="249F8BC6" w:rsidR="00B962A9" w:rsidRPr="009A5A20" w:rsidRDefault="00B962A9" w:rsidP="00B962A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3FDCF495" w14:textId="06EAC603" w:rsidR="00B962A9" w:rsidRPr="009A5A20" w:rsidRDefault="00B962A9" w:rsidP="00B962A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4F79B1" w:rsidRPr="009A5A20" w14:paraId="56DB1D40" w14:textId="77777777" w:rsidTr="00707D13">
        <w:tc>
          <w:tcPr>
            <w:tcW w:w="851" w:type="dxa"/>
          </w:tcPr>
          <w:p w14:paraId="496CD170" w14:textId="15804F98" w:rsidR="004F79B1" w:rsidRPr="009A5A20" w:rsidRDefault="004F79B1" w:rsidP="004F79B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6EABA122" w14:textId="7F580027" w:rsidR="004F79B1" w:rsidRPr="009A5A20" w:rsidRDefault="004F79B1" w:rsidP="004F79B1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5F0073">
              <w:rPr>
                <w:rFonts w:ascii="標楷體" w:eastAsia="標楷體" w:hAnsi="標楷體" w:hint="eastAsia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49518153" w14:textId="6E0AC988" w:rsidR="004F79B1" w:rsidRPr="009A5A20" w:rsidRDefault="004F79B1" w:rsidP="004F79B1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</w:tbl>
    <w:p w14:paraId="20658DC9" w14:textId="3C79105B" w:rsidR="00B962A9" w:rsidRPr="009A5A20" w:rsidRDefault="00B962A9">
      <w:pPr>
        <w:widowControl/>
        <w:rPr>
          <w:rFonts w:ascii="標楷體" w:eastAsia="標楷體" w:hAnsi="標楷體"/>
        </w:rPr>
      </w:pPr>
    </w:p>
    <w:p w14:paraId="4E19B8CE" w14:textId="0A2046C2" w:rsidR="00D379F2" w:rsidRDefault="00D379F2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134723D9" w14:textId="71C10115" w:rsidR="00390E62" w:rsidRPr="009A5A20" w:rsidRDefault="00390E62" w:rsidP="00390E62">
      <w:pPr>
        <w:pStyle w:val="17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4BD3952C" w14:textId="2A7AF777" w:rsidR="00D379F2" w:rsidRPr="009A5A20" w:rsidRDefault="00E91FB2" w:rsidP="00CD31D9">
      <w:pPr>
        <w:tabs>
          <w:tab w:val="num" w:pos="1559"/>
        </w:tabs>
        <w:snapToGrid w:val="0"/>
        <w:spacing w:before="120"/>
        <w:ind w:right="240"/>
        <w:rPr>
          <w:rFonts w:ascii="標楷體" w:eastAsia="標楷體" w:hAnsi="標楷體"/>
          <w:sz w:val="26"/>
        </w:rPr>
      </w:pPr>
      <w:r w:rsidRPr="00E91FB2">
        <w:rPr>
          <w:rFonts w:ascii="標楷體" w:eastAsia="標楷體" w:hAnsi="標楷體"/>
          <w:noProof/>
          <w:sz w:val="26"/>
        </w:rPr>
        <w:lastRenderedPageBreak/>
        <w:drawing>
          <wp:inline distT="0" distB="0" distL="0" distR="0" wp14:anchorId="4A744D12" wp14:editId="36269198">
            <wp:extent cx="6479540" cy="16941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F48E" w14:textId="49D3B5D4" w:rsidR="00B962A9" w:rsidRDefault="00B962A9" w:rsidP="00390E62">
      <w:pPr>
        <w:pStyle w:val="17"/>
      </w:pPr>
    </w:p>
    <w:p w14:paraId="3C48E475" w14:textId="76957FDE" w:rsidR="00390E62" w:rsidRPr="009A5A20" w:rsidRDefault="00390E62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B962A9" w:rsidRPr="009A5A20" w14:paraId="16D37E54" w14:textId="77777777" w:rsidTr="00B962A9">
        <w:tc>
          <w:tcPr>
            <w:tcW w:w="848" w:type="dxa"/>
            <w:shd w:val="clear" w:color="auto" w:fill="D9D9D9" w:themeFill="background1" w:themeFillShade="D9"/>
          </w:tcPr>
          <w:p w14:paraId="199DDB88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57FBB244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6DF2CDF1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962A9" w:rsidRPr="009A5A20" w14:paraId="47D4172D" w14:textId="77777777" w:rsidTr="00B962A9">
        <w:tc>
          <w:tcPr>
            <w:tcW w:w="848" w:type="dxa"/>
          </w:tcPr>
          <w:p w14:paraId="4AA22605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49996EEC" w14:textId="77777777" w:rsidR="00B962A9" w:rsidRPr="009A5A20" w:rsidRDefault="00B962A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4917A639" w14:textId="77777777" w:rsidR="00390E62" w:rsidRPr="009A5557" w:rsidRDefault="00390E62" w:rsidP="00390E6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39A2BC1" w14:textId="554694EF" w:rsidR="00EB751D" w:rsidRDefault="00390E62" w:rsidP="00EB75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 w:rsidR="00EB751D">
              <w:rPr>
                <w:rFonts w:ascii="標楷體" w:eastAsia="標楷體" w:hAnsi="標楷體" w:hint="eastAsia"/>
              </w:rPr>
              <w:t>檢核[身分證字號]</w:t>
            </w:r>
            <w:r w:rsidR="00EB751D" w:rsidRPr="009A5A20">
              <w:rPr>
                <w:rFonts w:ascii="標楷體" w:eastAsia="標楷體" w:hAnsi="標楷體" w:hint="eastAsia"/>
              </w:rPr>
              <w:t>是否存在</w:t>
            </w:r>
            <w:r w:rsidR="00EB751D">
              <w:rPr>
                <w:rFonts w:ascii="標楷體" w:eastAsia="標楷體" w:hAnsi="標楷體" w:hint="eastAsia"/>
              </w:rPr>
              <w:t>[</w:t>
            </w:r>
            <w:r w:rsidR="00EB751D" w:rsidRPr="005F2669">
              <w:rPr>
                <w:rFonts w:ascii="標楷體" w:eastAsia="標楷體" w:hAnsi="標楷體" w:hint="eastAsia"/>
              </w:rPr>
              <w:t>客戶資料主檔</w:t>
            </w:r>
            <w:r w:rsidR="00EB751D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EB751D"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="00EB751D" w:rsidRPr="009A5A20">
              <w:rPr>
                <w:rFonts w:ascii="標楷體" w:eastAsia="標楷體" w:hAnsi="標楷體" w:hint="eastAsia"/>
              </w:rPr>
              <w:t>)</w:t>
            </w:r>
            <w:r w:rsidR="00EB751D">
              <w:rPr>
                <w:rFonts w:ascii="標楷體" w:eastAsia="標楷體" w:hAnsi="標楷體" w:hint="eastAsia"/>
              </w:rPr>
              <w:t>]，</w:t>
            </w:r>
          </w:p>
          <w:p w14:paraId="3BE0F979" w14:textId="1A78ED73" w:rsidR="00EB751D" w:rsidRDefault="00EB751D" w:rsidP="00EB75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若不存在，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5F2669">
              <w:rPr>
                <w:rFonts w:ascii="標楷體" w:eastAsia="標楷體" w:hAnsi="標楷體" w:hint="eastAsia"/>
              </w:rPr>
              <w:t>客戶資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5F2669">
              <w:rPr>
                <w:rFonts w:ascii="標楷體" w:eastAsia="標楷體" w:hAnsi="標楷體" w:hint="eastAsia"/>
              </w:rPr>
              <w:t>料主檔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;</w:t>
            </w:r>
            <w:r w:rsidRPr="009A5A20">
              <w:rPr>
                <w:rFonts w:ascii="標楷體" w:eastAsia="標楷體" w:hAnsi="標楷體" w:hint="eastAsia"/>
              </w:rPr>
              <w:t>若</w:t>
            </w:r>
            <w:r>
              <w:rPr>
                <w:rFonts w:ascii="標楷體" w:eastAsia="標楷體" w:hAnsi="標楷體" w:hint="eastAsia"/>
              </w:rPr>
              <w:t>[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存在，則</w:t>
            </w:r>
            <w:r>
              <w:rPr>
                <w:rFonts w:ascii="標楷體" w:eastAsia="標楷體" w:hAnsi="標楷體" w:hint="eastAsia"/>
              </w:rPr>
              <w:t>檢查</w:t>
            </w:r>
            <w:r w:rsidRPr="009A5A20">
              <w:rPr>
                <w:rFonts w:ascii="標楷體" w:eastAsia="標楷體" w:hAnsi="標楷體" w:hint="eastAsia"/>
              </w:rPr>
              <w:t>[戶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號(</w:t>
            </w:r>
            <w:proofErr w:type="spellStart"/>
            <w:r w:rsidRPr="009A5A20">
              <w:rPr>
                <w:rFonts w:ascii="標楷體" w:eastAsia="標楷體" w:hAnsi="標楷體"/>
              </w:rPr>
              <w:t>CustMain.CustNo</w:t>
            </w:r>
            <w:proofErr w:type="spellEnd"/>
            <w:r w:rsidRPr="009A5A20">
              <w:rPr>
                <w:rFonts w:ascii="標楷體" w:eastAsia="標楷體" w:hAnsi="標楷體"/>
              </w:rPr>
              <w:t>)]</w:t>
            </w:r>
            <w:r w:rsidRPr="009A5A20">
              <w:rPr>
                <w:rFonts w:ascii="標楷體" w:eastAsia="標楷體" w:hAnsi="標楷體" w:hint="eastAsia"/>
              </w:rPr>
              <w:t>是否大於0，若不大於零，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誤訊息:</w:t>
            </w: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1002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戶號不得為0</w:t>
            </w:r>
            <w:r>
              <w:rPr>
                <w:rFonts w:ascii="標楷體" w:eastAsia="標楷體" w:hAnsi="標楷體" w:hint="eastAsia"/>
              </w:rPr>
              <w:t>(</w:t>
            </w:r>
            <w:r w:rsidRPr="005F2669">
              <w:rPr>
                <w:rFonts w:ascii="標楷體" w:eastAsia="標楷體" w:hAnsi="標楷體" w:hint="eastAsia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</w:p>
          <w:p w14:paraId="2B50BBC4" w14:textId="16C99D22" w:rsidR="00390E62" w:rsidRDefault="00EB751D" w:rsidP="00390E6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 w:rsidR="00390E62" w:rsidRPr="001B40E8">
              <w:rPr>
                <w:rFonts w:ascii="標楷體" w:eastAsia="標楷體" w:hAnsi="標楷體" w:hint="eastAsia"/>
              </w:rPr>
              <w:t>查詢</w:t>
            </w:r>
            <w:r w:rsidR="00390E62">
              <w:rPr>
                <w:rFonts w:ascii="標楷體" w:eastAsia="標楷體" w:hAnsi="標楷體" w:hint="eastAsia"/>
              </w:rPr>
              <w:t>[</w:t>
            </w:r>
            <w:r w:rsidR="00390E62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390E62">
              <w:rPr>
                <w:rFonts w:ascii="標楷體" w:eastAsia="標楷體" w:hAnsi="標楷體" w:hint="eastAsia"/>
                <w:lang w:eastAsia="zh-HK"/>
              </w:rPr>
              <w:t>案件</w:t>
            </w:r>
            <w:r w:rsidR="00390E62" w:rsidRPr="009A5A20">
              <w:rPr>
                <w:rFonts w:ascii="標楷體" w:eastAsia="標楷體" w:hAnsi="標楷體" w:hint="eastAsia"/>
              </w:rPr>
              <w:t>主檔(</w:t>
            </w:r>
            <w:proofErr w:type="spellStart"/>
            <w:r w:rsidR="00390E62" w:rsidRPr="009A5A20">
              <w:rPr>
                <w:rFonts w:ascii="標楷體" w:eastAsia="標楷體" w:hAnsi="標楷體" w:hint="eastAsia"/>
              </w:rPr>
              <w:t>Ne</w:t>
            </w:r>
            <w:r w:rsidR="00390E62" w:rsidRPr="009A5A20">
              <w:rPr>
                <w:rFonts w:ascii="標楷體" w:eastAsia="標楷體" w:hAnsi="標楷體"/>
              </w:rPr>
              <w:t>gMain</w:t>
            </w:r>
            <w:proofErr w:type="spellEnd"/>
            <w:r w:rsidR="00390E62" w:rsidRPr="009A5A20">
              <w:rPr>
                <w:rFonts w:ascii="標楷體" w:eastAsia="標楷體" w:hAnsi="標楷體" w:hint="eastAsia"/>
              </w:rPr>
              <w:t>)</w:t>
            </w:r>
            <w:r w:rsidR="00390E62">
              <w:rPr>
                <w:rFonts w:ascii="標楷體" w:eastAsia="標楷體" w:hAnsi="標楷體" w:hint="eastAsia"/>
              </w:rPr>
              <w:t>]</w:t>
            </w:r>
            <w:r w:rsidR="00390E62" w:rsidRPr="001B40E8">
              <w:rPr>
                <w:rFonts w:ascii="標楷體" w:eastAsia="標楷體" w:hAnsi="標楷體" w:hint="eastAsia"/>
              </w:rPr>
              <w:t>結果無資料時,顯示錯</w:t>
            </w:r>
            <w:r w:rsidR="00390E62">
              <w:rPr>
                <w:rFonts w:ascii="標楷體" w:eastAsia="標楷體" w:hAnsi="標楷體"/>
              </w:rPr>
              <w:br/>
            </w:r>
            <w:r w:rsidR="00390E62">
              <w:rPr>
                <w:rFonts w:ascii="標楷體" w:eastAsia="標楷體" w:hAnsi="標楷體" w:hint="eastAsia"/>
              </w:rPr>
              <w:t xml:space="preserve">     </w:t>
            </w:r>
            <w:r w:rsidR="00390E62" w:rsidRPr="001B40E8">
              <w:rPr>
                <w:rFonts w:ascii="標楷體" w:eastAsia="標楷體" w:hAnsi="標楷體" w:hint="eastAsia"/>
              </w:rPr>
              <w:t>誤訊息:"E0001</w:t>
            </w:r>
            <w:r w:rsidR="00390E62">
              <w:rPr>
                <w:rFonts w:ascii="標楷體" w:eastAsia="標楷體" w:hAnsi="標楷體"/>
              </w:rPr>
              <w:t>:</w:t>
            </w:r>
            <w:r w:rsidR="00390E62" w:rsidRPr="001B40E8">
              <w:rPr>
                <w:rFonts w:ascii="標楷體" w:eastAsia="標楷體" w:hAnsi="標楷體" w:hint="eastAsia"/>
              </w:rPr>
              <w:t>查詢資料不存在</w:t>
            </w:r>
            <w:r w:rsidR="00390E62">
              <w:rPr>
                <w:rFonts w:ascii="標楷體" w:eastAsia="標楷體" w:hAnsi="標楷體" w:hint="eastAsia"/>
              </w:rPr>
              <w:t>(</w:t>
            </w:r>
            <w:r w:rsidR="00390E62" w:rsidRPr="009A5A20">
              <w:rPr>
                <w:rFonts w:ascii="標楷體" w:eastAsia="標楷體" w:hAnsi="標楷體" w:hint="eastAsia"/>
                <w:lang w:eastAsia="zh-HK"/>
              </w:rPr>
              <w:t>債務協商</w:t>
            </w:r>
            <w:r w:rsidR="00390E62">
              <w:rPr>
                <w:rFonts w:ascii="標楷體" w:eastAsia="標楷體" w:hAnsi="標楷體" w:hint="eastAsia"/>
                <w:lang w:eastAsia="zh-HK"/>
              </w:rPr>
              <w:t>案件</w:t>
            </w:r>
            <w:r w:rsidR="00390E62" w:rsidRPr="009A5A20">
              <w:rPr>
                <w:rFonts w:ascii="標楷體" w:eastAsia="標楷體" w:hAnsi="標楷體" w:hint="eastAsia"/>
              </w:rPr>
              <w:t>主檔</w:t>
            </w:r>
            <w:r w:rsidR="00390E62">
              <w:rPr>
                <w:rFonts w:ascii="標楷體" w:eastAsia="標楷體" w:hAnsi="標楷體"/>
              </w:rPr>
              <w:t>)</w:t>
            </w:r>
            <w:r w:rsidR="00390E62" w:rsidRPr="001B40E8">
              <w:rPr>
                <w:rFonts w:ascii="標楷體" w:eastAsia="標楷體" w:hAnsi="標楷體" w:hint="eastAsia"/>
              </w:rPr>
              <w:t>"</w:t>
            </w:r>
          </w:p>
          <w:p w14:paraId="073AE619" w14:textId="3D46072F" w:rsidR="00390E62" w:rsidRDefault="00390E62" w:rsidP="00390E6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EB751D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1B40E8">
              <w:rPr>
                <w:rFonts w:ascii="標楷體" w:eastAsia="標楷體" w:hAnsi="標楷體" w:hint="eastAsia"/>
              </w:rPr>
              <w:t>誤訊息:"E0001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="001264CF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34006A0" w14:textId="77777777" w:rsidR="00390E62" w:rsidRPr="00651325" w:rsidRDefault="00390E62" w:rsidP="00390E6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E413D29" w14:textId="601E88E7" w:rsidR="00B962A9" w:rsidRPr="009A5A20" w:rsidRDefault="00390E62" w:rsidP="00707D1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962A9" w:rsidRPr="009A5A20" w14:paraId="5D2B76B5" w14:textId="77777777" w:rsidTr="00B962A9">
        <w:tc>
          <w:tcPr>
            <w:tcW w:w="848" w:type="dxa"/>
          </w:tcPr>
          <w:p w14:paraId="2E89E58D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7B3821A5" w14:textId="77777777" w:rsidR="00B962A9" w:rsidRPr="009A5A20" w:rsidRDefault="00B962A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336FA576" w14:textId="77777777" w:rsidR="00B962A9" w:rsidRPr="009A5A20" w:rsidRDefault="00B962A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962A9" w:rsidRPr="009A5A20" w14:paraId="2EC8D7B5" w14:textId="77777777" w:rsidTr="00B962A9">
        <w:tc>
          <w:tcPr>
            <w:tcW w:w="848" w:type="dxa"/>
          </w:tcPr>
          <w:p w14:paraId="6775EB99" w14:textId="77777777" w:rsidR="00B962A9" w:rsidRPr="009A5A20" w:rsidRDefault="00B962A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31DC315D" w14:textId="77777777" w:rsidR="00B962A9" w:rsidRPr="009A5A20" w:rsidRDefault="00B962A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675E7C06" w14:textId="77777777" w:rsidR="00B962A9" w:rsidRPr="009A5A20" w:rsidRDefault="00B962A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31CB470A" w14:textId="2B9EB9EC" w:rsidR="00B962A9" w:rsidRDefault="00B962A9" w:rsidP="001264CF">
      <w:pPr>
        <w:rPr>
          <w:rFonts w:ascii="標楷體" w:eastAsia="標楷體" w:hAnsi="標楷體"/>
          <w:sz w:val="26"/>
        </w:rPr>
      </w:pPr>
    </w:p>
    <w:p w14:paraId="034F6456" w14:textId="101A6422" w:rsidR="001264CF" w:rsidRPr="001264CF" w:rsidRDefault="001264CF" w:rsidP="001264CF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1264CF" w:rsidRPr="009A5A20" w14:paraId="7618588C" w14:textId="77777777" w:rsidTr="00F72EBA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1F98D27C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44CFA45B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6CE11192" w14:textId="77777777" w:rsidR="001264CF" w:rsidRPr="009A5A20" w:rsidRDefault="001264CF" w:rsidP="00F72EB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116BF811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264CF" w:rsidRPr="009A5A20" w14:paraId="2F2F8288" w14:textId="77777777" w:rsidTr="00F72EBA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1F09F1CA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5B8DA0D5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635FEC09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71EEFB3F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782981E4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6B68F825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35048812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09E4F249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</w:p>
        </w:tc>
      </w:tr>
      <w:tr w:rsidR="001264CF" w:rsidRPr="009A5A20" w14:paraId="18E4C684" w14:textId="77777777" w:rsidTr="00F72EBA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4CAF7518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022C03D2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59" w:type="dxa"/>
            <w:shd w:val="clear" w:color="auto" w:fill="auto"/>
          </w:tcPr>
          <w:p w14:paraId="6D9B4A8E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686" w:type="dxa"/>
            <w:shd w:val="clear" w:color="auto" w:fill="auto"/>
          </w:tcPr>
          <w:p w14:paraId="79881D6D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75DDC878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86096C2" w14:textId="03A1A6F6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0C84715D" w14:textId="77777777" w:rsidR="001264CF" w:rsidRPr="009A5A20" w:rsidRDefault="001264CF" w:rsidP="00F72EB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319D2263" w14:textId="3B5B6748" w:rsidR="001264CF" w:rsidRDefault="001264CF" w:rsidP="001264C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2A9B0A3E" w14:textId="05232878" w:rsidR="001264CF" w:rsidRPr="009A5A20" w:rsidRDefault="001264CF" w:rsidP="001264CF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 w:rsidRPr="008E1E45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7C0C38">
              <w:rPr>
                <w:rFonts w:ascii="標楷體" w:eastAsia="標楷體" w:hAnsi="標楷體" w:hint="eastAsia"/>
              </w:rPr>
              <w:t>/</w:t>
            </w:r>
            <w:r w:rsidRPr="007C0C38">
              <w:rPr>
                <w:rFonts w:ascii="標楷體" w:eastAsia="標楷體" w:hAnsi="標楷體"/>
              </w:rPr>
              <w:t>A</w:t>
            </w:r>
            <w:r w:rsidRPr="007C0C38">
              <w:rPr>
                <w:rFonts w:ascii="標楷體" w:eastAsia="標楷體" w:hAnsi="標楷體" w:hint="eastAsia"/>
              </w:rPr>
              <w:t>(</w:t>
            </w:r>
            <w:r w:rsidRPr="007C0C38">
              <w:rPr>
                <w:rFonts w:ascii="標楷體" w:eastAsia="標楷體" w:hAnsi="標楷體"/>
              </w:rPr>
              <w:t>ID_UNINO</w:t>
            </w:r>
            <w:r w:rsidRPr="007C0C38">
              <w:rPr>
                <w:rFonts w:ascii="標楷體" w:eastAsia="標楷體" w:hAnsi="標楷體" w:hint="eastAsia"/>
              </w:rPr>
              <w:t>,</w:t>
            </w:r>
            <w:r w:rsidRPr="007C0C38">
              <w:rPr>
                <w:rFonts w:ascii="標楷體" w:eastAsia="標楷體" w:hAnsi="標楷體"/>
              </w:rPr>
              <w:t>0)</w:t>
            </w:r>
          </w:p>
        </w:tc>
      </w:tr>
      <w:tr w:rsidR="001264CF" w:rsidRPr="009A5A20" w14:paraId="2E9F5A82" w14:textId="77777777" w:rsidTr="00F72EBA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0A85A884" w14:textId="1D582400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449E8740" w14:textId="1CFB76E3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59" w:type="dxa"/>
            <w:shd w:val="clear" w:color="auto" w:fill="auto"/>
          </w:tcPr>
          <w:p w14:paraId="10B77E0A" w14:textId="7CC33096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686" w:type="dxa"/>
            <w:shd w:val="clear" w:color="auto" w:fill="auto"/>
          </w:tcPr>
          <w:p w14:paraId="6A6B0CAA" w14:textId="2745FEB1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27D1B717" w14:textId="77777777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3369C553" w14:textId="5844B31F" w:rsidR="001264CF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BC3BE11" w14:textId="0C7C86D7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1F5F85DE" w14:textId="4942039A" w:rsidR="001264CF" w:rsidRDefault="001264CF" w:rsidP="001264CF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F80F2B">
              <w:rPr>
                <w:rFonts w:ascii="標楷體" w:eastAsia="標楷體" w:hAnsi="標楷體" w:hint="eastAsia"/>
              </w:rPr>
              <w:t>1</w:t>
            </w:r>
            <w:r w:rsidRPr="00F80F2B">
              <w:rPr>
                <w:rFonts w:ascii="標楷體" w:eastAsia="標楷體" w:hAnsi="標楷體"/>
              </w:rPr>
              <w:t>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F80F2B">
              <w:rPr>
                <w:rFonts w:ascii="標楷體" w:eastAsia="標楷體" w:hAnsi="標楷體" w:hint="eastAsia"/>
              </w:rPr>
              <w:t>輸入數字，檢核條件：</w:t>
            </w:r>
            <w:r w:rsidR="00376345" w:rsidRPr="00F80F2B">
              <w:rPr>
                <w:rFonts w:ascii="標楷體" w:eastAsia="標楷體" w:hAnsi="標楷體" w:hint="eastAsia"/>
              </w:rPr>
              <w:t>不可輸入0/</w:t>
            </w:r>
            <w:r w:rsidR="00376345" w:rsidRPr="00F80F2B">
              <w:rPr>
                <w:rFonts w:ascii="標楷體" w:eastAsia="標楷體" w:hAnsi="標楷體"/>
              </w:rPr>
              <w:t>V(2,0)</w:t>
            </w:r>
          </w:p>
        </w:tc>
      </w:tr>
      <w:tr w:rsidR="001264CF" w:rsidRPr="009A5A20" w14:paraId="15D5034F" w14:textId="77777777" w:rsidTr="00F72EBA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13D9DAB" w14:textId="1594CE3D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23D66F55" w14:textId="3C8E19B8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入帳日期-起</w:t>
            </w:r>
          </w:p>
        </w:tc>
        <w:tc>
          <w:tcPr>
            <w:tcW w:w="759" w:type="dxa"/>
            <w:shd w:val="clear" w:color="auto" w:fill="auto"/>
          </w:tcPr>
          <w:p w14:paraId="7479CAEB" w14:textId="672BF87B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7F6A9EAA" w14:textId="4348894B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3855E55B" w14:textId="77777777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24CA8CD" w14:textId="77777777" w:rsidR="001264CF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61F4AB05" w14:textId="320CD3E1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251C3E6" w14:textId="5D5DE5CC" w:rsidR="001264CF" w:rsidRDefault="00E91FB2" w:rsidP="00E91FB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 w:rsidR="001264CF" w:rsidRPr="00E91FB2">
              <w:rPr>
                <w:rFonts w:ascii="標楷體" w:eastAsia="標楷體" w:hAnsi="標楷體" w:hint="eastAsia"/>
              </w:rPr>
              <w:t>，檢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="001264CF" w:rsidRPr="00E91FB2">
              <w:rPr>
                <w:rFonts w:ascii="標楷體" w:eastAsia="標楷體" w:hAnsi="標楷體" w:hint="eastAsia"/>
              </w:rPr>
              <w:t>核條件：日期格式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="001264CF" w:rsidRPr="00E91FB2">
              <w:rPr>
                <w:rFonts w:ascii="標楷體" w:eastAsia="標楷體" w:hAnsi="標楷體" w:hint="eastAsia"/>
              </w:rPr>
              <w:t>/A(DATE,0)</w:t>
            </w:r>
          </w:p>
        </w:tc>
      </w:tr>
      <w:tr w:rsidR="001264CF" w:rsidRPr="009A5A20" w14:paraId="03FBB1BC" w14:textId="77777777" w:rsidTr="00F72EBA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73A208C3" w14:textId="3D85BE82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992" w:type="dxa"/>
            <w:shd w:val="clear" w:color="auto" w:fill="auto"/>
          </w:tcPr>
          <w:p w14:paraId="2A37058C" w14:textId="327D8CC6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入帳日期-訖</w:t>
            </w:r>
          </w:p>
        </w:tc>
        <w:tc>
          <w:tcPr>
            <w:tcW w:w="759" w:type="dxa"/>
            <w:shd w:val="clear" w:color="auto" w:fill="auto"/>
          </w:tcPr>
          <w:p w14:paraId="1BDC8422" w14:textId="1CE8689E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75C5CFA2" w14:textId="50C7D68A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40BB7E66" w14:textId="77777777" w:rsidR="001264CF" w:rsidRPr="009A5A20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73ECF554" w14:textId="77777777" w:rsidR="001264CF" w:rsidRDefault="001264CF" w:rsidP="001264C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648C9565" w14:textId="633ED906" w:rsidR="001264CF" w:rsidRPr="009A5A20" w:rsidRDefault="001264CF" w:rsidP="001264C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9E10421" w14:textId="37A57B0E" w:rsidR="001264CF" w:rsidRPr="00E91FB2" w:rsidRDefault="00E91FB2" w:rsidP="00E91FB2">
            <w:pPr>
              <w:rPr>
                <w:rFonts w:ascii="標楷體" w:eastAsia="標楷體" w:hAnsi="標楷體"/>
              </w:rPr>
            </w:pPr>
            <w:r w:rsidRPr="00E91FB2">
              <w:rPr>
                <w:rFonts w:ascii="標楷體" w:eastAsia="標楷體" w:hAnsi="標楷體" w:hint="eastAsia"/>
              </w:rPr>
              <w:t>1</w:t>
            </w:r>
            <w:r w:rsidRPr="00E91FB2">
              <w:rPr>
                <w:rFonts w:ascii="標楷體" w:eastAsia="標楷體" w:hAnsi="標楷體"/>
              </w:rPr>
              <w:t>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 w:rsidRPr="00E91FB2">
              <w:rPr>
                <w:rFonts w:ascii="標楷體" w:eastAsia="標楷體" w:hAnsi="標楷體" w:hint="eastAsia"/>
              </w:rPr>
              <w:t>，</w:t>
            </w:r>
            <w:r w:rsidR="001264CF" w:rsidRPr="00E91FB2">
              <w:rPr>
                <w:rFonts w:ascii="標楷體" w:eastAsia="標楷體" w:hAnsi="標楷體" w:hint="eastAsia"/>
              </w:rPr>
              <w:t>檢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="001264CF" w:rsidRPr="00E91FB2">
              <w:rPr>
                <w:rFonts w:ascii="標楷體" w:eastAsia="標楷體" w:hAnsi="標楷體" w:hint="eastAsia"/>
              </w:rPr>
              <w:t>核條件：</w:t>
            </w:r>
            <w:r w:rsidR="006E666E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 w:rsidR="001264CF" w:rsidRPr="00E91FB2">
              <w:rPr>
                <w:rFonts w:ascii="標楷體" w:eastAsia="標楷體" w:hAnsi="標楷體" w:hint="eastAsia"/>
              </w:rPr>
              <w:t>日期格式/A(DATE,0)</w:t>
            </w:r>
          </w:p>
          <w:p w14:paraId="004C2387" w14:textId="5DA4E664" w:rsidR="001264CF" w:rsidRDefault="00E91FB2" w:rsidP="005F5871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</w:t>
            </w:r>
            <w:r w:rsidRPr="00BE0A90">
              <w:rPr>
                <w:rFonts w:ascii="標楷體" w:eastAsia="標楷體" w:hAnsi="標楷體" w:hint="eastAsia"/>
              </w:rPr>
              <w:t>若[</w:t>
            </w:r>
            <w:r w:rsidRPr="009A5A20">
              <w:rPr>
                <w:rFonts w:ascii="標楷體" w:eastAsia="標楷體" w:hAnsi="標楷體" w:hint="eastAsia"/>
              </w:rPr>
              <w:t>入帳日期-起</w:t>
            </w:r>
            <w:r w:rsidRPr="00BE0A90">
              <w:rPr>
                <w:rFonts w:ascii="標楷體" w:eastAsia="標楷體" w:hAnsi="標楷體"/>
              </w:rPr>
              <w:t>]</w:t>
            </w:r>
            <w:r w:rsidRPr="00BE0A90">
              <w:rPr>
                <w:rFonts w:ascii="標楷體" w:eastAsia="標楷體" w:hAnsi="標楷體" w:hint="eastAsia"/>
              </w:rPr>
              <w:t>有值，</w:t>
            </w:r>
            <w:r w:rsidR="005F5871">
              <w:rPr>
                <w:rFonts w:ascii="標楷體" w:eastAsia="標楷體" w:hAnsi="標楷體"/>
              </w:rPr>
              <w:br/>
            </w:r>
            <w:r w:rsidR="005F5871">
              <w:rPr>
                <w:rFonts w:ascii="標楷體" w:eastAsia="標楷體" w:hAnsi="標楷體" w:hint="eastAsia"/>
              </w:rPr>
              <w:t xml:space="preserve">   </w:t>
            </w:r>
            <w:r w:rsidRPr="00BE0A90">
              <w:rPr>
                <w:rFonts w:ascii="標楷體" w:eastAsia="標楷體" w:hAnsi="標楷體" w:hint="eastAsia"/>
              </w:rPr>
              <w:t>則本欄</w:t>
            </w:r>
            <w:r w:rsidRPr="00ED0ADD">
              <w:rPr>
                <w:rFonts w:ascii="標楷體" w:eastAsia="標楷體" w:hAnsi="標楷體" w:hint="eastAsia"/>
              </w:rPr>
              <w:t>必須</w:t>
            </w:r>
            <w:r w:rsidRPr="00BE0A90">
              <w:rPr>
                <w:rFonts w:ascii="標楷體" w:eastAsia="標楷體" w:hAnsi="標楷體" w:hint="eastAsia"/>
              </w:rPr>
              <w:t>輸入，且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入</w:t>
            </w:r>
            <w:r w:rsidR="005F5871">
              <w:rPr>
                <w:rFonts w:ascii="標楷體" w:eastAsia="標楷體" w:hAnsi="標楷體"/>
              </w:rPr>
              <w:br/>
            </w:r>
            <w:r w:rsidR="005F5871"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帳日期-</w:t>
            </w:r>
            <w:r w:rsidR="005159F0" w:rsidRPr="009A5A20">
              <w:rPr>
                <w:rFonts w:ascii="標楷體" w:eastAsia="標楷體" w:hAnsi="標楷體" w:hint="eastAsia"/>
              </w:rPr>
              <w:t>訖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5159F0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入</w:t>
            </w:r>
            <w:r w:rsidR="005F5871">
              <w:rPr>
                <w:rFonts w:ascii="標楷體" w:eastAsia="標楷體" w:hAnsi="標楷體"/>
              </w:rPr>
              <w:br/>
            </w:r>
            <w:r w:rsidR="005F5871">
              <w:rPr>
                <w:rFonts w:ascii="標楷體" w:eastAsia="標楷體" w:hAnsi="標楷體" w:hint="eastAsia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帳日期-</w:t>
            </w:r>
            <w:r w:rsidR="005159F0" w:rsidRPr="009A5A20">
              <w:rPr>
                <w:rFonts w:ascii="標楷體" w:eastAsia="標楷體" w:hAnsi="標楷體" w:hint="eastAsia"/>
              </w:rPr>
              <w:t>起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</w:tc>
      </w:tr>
    </w:tbl>
    <w:p w14:paraId="5759BAA8" w14:textId="33461512" w:rsidR="00BE7BE2" w:rsidRPr="009A5A20" w:rsidRDefault="00BE7BE2">
      <w:pPr>
        <w:widowControl/>
        <w:rPr>
          <w:rFonts w:ascii="標楷體" w:eastAsia="標楷體" w:hAnsi="標楷體"/>
          <w:sz w:val="26"/>
        </w:rPr>
      </w:pPr>
    </w:p>
    <w:p w14:paraId="29A76DD2" w14:textId="32DCB007" w:rsidR="00B962A9" w:rsidRPr="009A5A20" w:rsidRDefault="00B962A9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輸出畫面：</w:t>
      </w:r>
    </w:p>
    <w:p w14:paraId="4FB1A277" w14:textId="0BD76E58" w:rsidR="00B962A9" w:rsidRPr="009A5A20" w:rsidRDefault="00E7757C" w:rsidP="00CD31D9">
      <w:pPr>
        <w:tabs>
          <w:tab w:val="num" w:pos="1559"/>
        </w:tabs>
        <w:snapToGrid w:val="0"/>
        <w:spacing w:before="120"/>
        <w:ind w:right="240"/>
        <w:rPr>
          <w:rFonts w:ascii="標楷體" w:eastAsia="標楷體" w:hAnsi="標楷體"/>
          <w:sz w:val="26"/>
        </w:rPr>
      </w:pPr>
      <w:r w:rsidRPr="00E7757C">
        <w:rPr>
          <w:rFonts w:ascii="標楷體" w:eastAsia="標楷體" w:hAnsi="標楷體"/>
          <w:noProof/>
          <w:sz w:val="26"/>
        </w:rPr>
        <w:drawing>
          <wp:inline distT="0" distB="0" distL="0" distR="0" wp14:anchorId="62B0D09A" wp14:editId="634F6D3A">
            <wp:extent cx="6479540" cy="348805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4CFC" w14:textId="7E8D5DE6" w:rsidR="00371D6D" w:rsidRDefault="00371D6D" w:rsidP="00283429">
      <w:pPr>
        <w:pStyle w:val="17"/>
      </w:pPr>
    </w:p>
    <w:p w14:paraId="4EE4716B" w14:textId="05B5218D" w:rsidR="00283429" w:rsidRDefault="00283429" w:rsidP="00283429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939"/>
        <w:gridCol w:w="1275"/>
        <w:gridCol w:w="3011"/>
        <w:gridCol w:w="4353"/>
      </w:tblGrid>
      <w:tr w:rsidR="00371D6D" w:rsidRPr="009A5A20" w14:paraId="6DB179FF" w14:textId="77777777" w:rsidTr="00283429">
        <w:tc>
          <w:tcPr>
            <w:tcW w:w="616" w:type="dxa"/>
            <w:shd w:val="clear" w:color="auto" w:fill="D9D9D9" w:themeFill="background1" w:themeFillShade="D9"/>
          </w:tcPr>
          <w:p w14:paraId="298B533D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39" w:type="dxa"/>
            <w:shd w:val="clear" w:color="auto" w:fill="D9D9D9" w:themeFill="background1" w:themeFillShade="D9"/>
          </w:tcPr>
          <w:p w14:paraId="61051004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A4466E3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4D2BC87D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3B73BD4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11" w:type="dxa"/>
            <w:shd w:val="clear" w:color="auto" w:fill="D9D9D9" w:themeFill="background1" w:themeFillShade="D9"/>
          </w:tcPr>
          <w:p w14:paraId="477EF461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6C720833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71D6D" w:rsidRPr="009A5A20" w14:paraId="64256651" w14:textId="77777777" w:rsidTr="00283429">
        <w:tc>
          <w:tcPr>
            <w:tcW w:w="616" w:type="dxa"/>
            <w:shd w:val="clear" w:color="auto" w:fill="auto"/>
          </w:tcPr>
          <w:p w14:paraId="4CA21403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939" w:type="dxa"/>
            <w:shd w:val="clear" w:color="auto" w:fill="auto"/>
          </w:tcPr>
          <w:p w14:paraId="00E691FB" w14:textId="5DD967AC" w:rsidR="00371D6D" w:rsidRPr="009A5A20" w:rsidRDefault="00371D6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287B0A53" w14:textId="0F71FD86" w:rsidR="00371D6D" w:rsidRPr="009A5A20" w:rsidRDefault="00371D6D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011" w:type="dxa"/>
            <w:shd w:val="clear" w:color="auto" w:fill="auto"/>
          </w:tcPr>
          <w:p w14:paraId="1347D837" w14:textId="2D2E03A0" w:rsidR="00371D6D" w:rsidRPr="009A5A20" w:rsidRDefault="00371D6D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gMain.CustNo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63E6E97" w14:textId="23276599" w:rsidR="00371D6D" w:rsidRPr="009A5A20" w:rsidRDefault="00371D6D" w:rsidP="00371D6D">
            <w:pPr>
              <w:rPr>
                <w:rFonts w:ascii="標楷體" w:eastAsia="標楷體" w:hAnsi="標楷體"/>
              </w:rPr>
            </w:pPr>
          </w:p>
        </w:tc>
      </w:tr>
      <w:tr w:rsidR="00371D6D" w:rsidRPr="009A5A20" w14:paraId="1FFAC94A" w14:textId="77777777" w:rsidTr="00283429">
        <w:tc>
          <w:tcPr>
            <w:tcW w:w="616" w:type="dxa"/>
            <w:shd w:val="clear" w:color="auto" w:fill="auto"/>
          </w:tcPr>
          <w:p w14:paraId="09D3104A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939" w:type="dxa"/>
            <w:shd w:val="clear" w:color="auto" w:fill="auto"/>
          </w:tcPr>
          <w:p w14:paraId="012498B7" w14:textId="4C4EF7BC" w:rsidR="00371D6D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74034FF0" w14:textId="3A52CA26" w:rsidR="00371D6D" w:rsidRPr="009A5A20" w:rsidRDefault="00371D6D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3011" w:type="dxa"/>
            <w:shd w:val="clear" w:color="auto" w:fill="auto"/>
          </w:tcPr>
          <w:p w14:paraId="3E1E9184" w14:textId="0850DD6A" w:rsidR="00371D6D" w:rsidRPr="009A5A20" w:rsidRDefault="0049300F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</w:t>
            </w:r>
            <w:r w:rsidRPr="009A5A20">
              <w:rPr>
                <w:rFonts w:ascii="標楷體" w:eastAsia="標楷體" w:hAnsi="標楷體"/>
              </w:rPr>
              <w:t>gMain.CaseSeq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2BC61A5" w14:textId="0D06ACF8" w:rsidR="00371D6D" w:rsidRPr="009A5A20" w:rsidRDefault="00371D6D" w:rsidP="00371D6D">
            <w:pPr>
              <w:rPr>
                <w:rFonts w:ascii="標楷體" w:eastAsia="標楷體" w:hAnsi="標楷體"/>
              </w:rPr>
            </w:pPr>
          </w:p>
        </w:tc>
      </w:tr>
      <w:tr w:rsidR="00371D6D" w:rsidRPr="009A5A20" w14:paraId="007250E0" w14:textId="77777777" w:rsidTr="00283429">
        <w:tc>
          <w:tcPr>
            <w:tcW w:w="616" w:type="dxa"/>
            <w:shd w:val="clear" w:color="auto" w:fill="auto"/>
          </w:tcPr>
          <w:p w14:paraId="7308E742" w14:textId="77777777" w:rsidR="00371D6D" w:rsidRPr="009A5A20" w:rsidRDefault="00371D6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939" w:type="dxa"/>
            <w:shd w:val="clear" w:color="auto" w:fill="auto"/>
          </w:tcPr>
          <w:p w14:paraId="379CC4D7" w14:textId="69AE221F" w:rsidR="00371D6D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14383B4F" w14:textId="58EECEA2" w:rsidR="00371D6D" w:rsidRPr="009A5A20" w:rsidRDefault="00371D6D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案件種類</w:t>
            </w:r>
          </w:p>
        </w:tc>
        <w:tc>
          <w:tcPr>
            <w:tcW w:w="3011" w:type="dxa"/>
            <w:shd w:val="clear" w:color="auto" w:fill="auto"/>
          </w:tcPr>
          <w:p w14:paraId="4C47F8F3" w14:textId="1950A712" w:rsidR="00371D6D" w:rsidRPr="009A5A20" w:rsidRDefault="0049300F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egMain.CaseKindCode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C0D2C88" w14:textId="1B4B89F2" w:rsidR="00371D6D" w:rsidRPr="009A5A20" w:rsidRDefault="00371D6D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060DDC00" w14:textId="77777777" w:rsidTr="00283429">
        <w:tc>
          <w:tcPr>
            <w:tcW w:w="616" w:type="dxa"/>
            <w:shd w:val="clear" w:color="auto" w:fill="auto"/>
          </w:tcPr>
          <w:p w14:paraId="6D7F6466" w14:textId="6C9AC144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939" w:type="dxa"/>
            <w:shd w:val="clear" w:color="auto" w:fill="auto"/>
          </w:tcPr>
          <w:p w14:paraId="4B3B9EAE" w14:textId="7925B34B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49435C57" w14:textId="6292CBAC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債權戶別</w:t>
            </w:r>
          </w:p>
        </w:tc>
        <w:tc>
          <w:tcPr>
            <w:tcW w:w="3011" w:type="dxa"/>
            <w:shd w:val="clear" w:color="auto" w:fill="auto"/>
          </w:tcPr>
          <w:p w14:paraId="383A5B5C" w14:textId="1F9A1FAF" w:rsidR="0049300F" w:rsidRPr="009A5A20" w:rsidRDefault="0049300F" w:rsidP="0049300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CustLoanKind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1CFA586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1BCCF58F" w14:textId="77777777" w:rsidTr="00283429">
        <w:tc>
          <w:tcPr>
            <w:tcW w:w="616" w:type="dxa"/>
            <w:shd w:val="clear" w:color="auto" w:fill="auto"/>
          </w:tcPr>
          <w:p w14:paraId="4A832129" w14:textId="219599F7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939" w:type="dxa"/>
            <w:shd w:val="clear" w:color="auto" w:fill="auto"/>
          </w:tcPr>
          <w:p w14:paraId="239C0387" w14:textId="76AC3C29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33401F85" w14:textId="001EDA09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借戶狀態</w:t>
            </w:r>
          </w:p>
        </w:tc>
        <w:tc>
          <w:tcPr>
            <w:tcW w:w="3011" w:type="dxa"/>
            <w:shd w:val="clear" w:color="auto" w:fill="auto"/>
          </w:tcPr>
          <w:p w14:paraId="3E06041D" w14:textId="684A4C2B" w:rsidR="0049300F" w:rsidRPr="009A5A20" w:rsidRDefault="0049300F" w:rsidP="0049300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Status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07D89B5D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1C10462A" w14:textId="77777777" w:rsidTr="00283429">
        <w:tc>
          <w:tcPr>
            <w:tcW w:w="616" w:type="dxa"/>
            <w:shd w:val="clear" w:color="auto" w:fill="auto"/>
          </w:tcPr>
          <w:p w14:paraId="2E605765" w14:textId="03070425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939" w:type="dxa"/>
            <w:shd w:val="clear" w:color="auto" w:fill="auto"/>
          </w:tcPr>
          <w:p w14:paraId="4105882C" w14:textId="648ED6E8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0C45C898" w14:textId="5B2B024B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總本金餘額</w:t>
            </w:r>
          </w:p>
        </w:tc>
        <w:tc>
          <w:tcPr>
            <w:tcW w:w="3011" w:type="dxa"/>
            <w:shd w:val="clear" w:color="auto" w:fill="auto"/>
          </w:tcPr>
          <w:p w14:paraId="6C2D2311" w14:textId="1CBA78C7" w:rsidR="0049300F" w:rsidRPr="009A5A20" w:rsidRDefault="0049300F" w:rsidP="0049300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PrincipalBal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AA737B1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78A0375F" w14:textId="77777777" w:rsidTr="00283429">
        <w:tc>
          <w:tcPr>
            <w:tcW w:w="616" w:type="dxa"/>
            <w:shd w:val="clear" w:color="auto" w:fill="auto"/>
          </w:tcPr>
          <w:p w14:paraId="3198888A" w14:textId="3FCA215C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939" w:type="dxa"/>
            <w:shd w:val="clear" w:color="auto" w:fill="auto"/>
          </w:tcPr>
          <w:p w14:paraId="43BAF2E5" w14:textId="6AEEB870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76051015" w14:textId="09C01224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累繳金額</w:t>
            </w:r>
          </w:p>
        </w:tc>
        <w:tc>
          <w:tcPr>
            <w:tcW w:w="3011" w:type="dxa"/>
            <w:shd w:val="clear" w:color="auto" w:fill="auto"/>
          </w:tcPr>
          <w:p w14:paraId="3B46EE1D" w14:textId="704C9A87" w:rsidR="0049300F" w:rsidRPr="009A5A20" w:rsidRDefault="0049300F" w:rsidP="0049300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AccuTempAmt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B29AB5F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0B67C3DB" w14:textId="77777777" w:rsidTr="00283429">
        <w:tc>
          <w:tcPr>
            <w:tcW w:w="616" w:type="dxa"/>
            <w:shd w:val="clear" w:color="auto" w:fill="auto"/>
          </w:tcPr>
          <w:p w14:paraId="11074F44" w14:textId="1C5F5740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939" w:type="dxa"/>
            <w:shd w:val="clear" w:color="auto" w:fill="auto"/>
          </w:tcPr>
          <w:p w14:paraId="6078A0D8" w14:textId="0BFFB6B7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0EBF60B4" w14:textId="08263D39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累溢收金額</w:t>
            </w:r>
          </w:p>
        </w:tc>
        <w:tc>
          <w:tcPr>
            <w:tcW w:w="3011" w:type="dxa"/>
            <w:shd w:val="clear" w:color="auto" w:fill="auto"/>
          </w:tcPr>
          <w:p w14:paraId="5EED91E3" w14:textId="369D98F9" w:rsidR="0049300F" w:rsidRPr="009A5A20" w:rsidRDefault="0049300F" w:rsidP="0049300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AccuOverAmt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B0289A7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593E31F5" w14:textId="77777777" w:rsidTr="00283429">
        <w:tc>
          <w:tcPr>
            <w:tcW w:w="616" w:type="dxa"/>
            <w:shd w:val="clear" w:color="auto" w:fill="auto"/>
          </w:tcPr>
          <w:p w14:paraId="6F9318A4" w14:textId="2F0D5413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9</w:t>
            </w:r>
          </w:p>
        </w:tc>
        <w:tc>
          <w:tcPr>
            <w:tcW w:w="939" w:type="dxa"/>
            <w:shd w:val="clear" w:color="auto" w:fill="auto"/>
          </w:tcPr>
          <w:p w14:paraId="792543D6" w14:textId="4AE3E783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25A8571D" w14:textId="40752EB3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累期款金額</w:t>
            </w:r>
          </w:p>
        </w:tc>
        <w:tc>
          <w:tcPr>
            <w:tcW w:w="3011" w:type="dxa"/>
            <w:shd w:val="clear" w:color="auto" w:fill="auto"/>
          </w:tcPr>
          <w:p w14:paraId="4622BC71" w14:textId="2E5A7888" w:rsidR="0049300F" w:rsidRPr="009A5A20" w:rsidRDefault="0049300F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="0081368F" w:rsidRPr="009A5A20">
              <w:rPr>
                <w:rFonts w:ascii="標楷體" w:eastAsia="標楷體" w:hAnsi="標楷體"/>
              </w:rPr>
              <w:t>AccuDueAmt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DA40AC6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558095BD" w14:textId="77777777" w:rsidTr="00283429">
        <w:tc>
          <w:tcPr>
            <w:tcW w:w="616" w:type="dxa"/>
            <w:shd w:val="clear" w:color="auto" w:fill="auto"/>
          </w:tcPr>
          <w:p w14:paraId="01B6C512" w14:textId="332D921A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939" w:type="dxa"/>
            <w:shd w:val="clear" w:color="auto" w:fill="auto"/>
          </w:tcPr>
          <w:p w14:paraId="5BB2F3A4" w14:textId="39A0D3D0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7B39CBF2" w14:textId="61E9D118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累新壽分攤金額</w:t>
            </w:r>
          </w:p>
        </w:tc>
        <w:tc>
          <w:tcPr>
            <w:tcW w:w="3011" w:type="dxa"/>
            <w:shd w:val="clear" w:color="auto" w:fill="auto"/>
          </w:tcPr>
          <w:p w14:paraId="7351ECEF" w14:textId="5F38A8E8" w:rsidR="0049300F" w:rsidRPr="009A5A20" w:rsidRDefault="0049300F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AccuSklShareAmt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8FB8DED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3CEB8FFD" w14:textId="77777777" w:rsidTr="00283429">
        <w:tc>
          <w:tcPr>
            <w:tcW w:w="616" w:type="dxa"/>
            <w:shd w:val="clear" w:color="auto" w:fill="auto"/>
          </w:tcPr>
          <w:p w14:paraId="7DA39CCF" w14:textId="17D05295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939" w:type="dxa"/>
            <w:shd w:val="clear" w:color="auto" w:fill="auto"/>
          </w:tcPr>
          <w:p w14:paraId="08C3B7B3" w14:textId="422A6F4C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576B034D" w14:textId="088C085E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期款</w:t>
            </w:r>
          </w:p>
        </w:tc>
        <w:tc>
          <w:tcPr>
            <w:tcW w:w="3011" w:type="dxa"/>
            <w:shd w:val="clear" w:color="auto" w:fill="auto"/>
          </w:tcPr>
          <w:p w14:paraId="3F6A806F" w14:textId="060D9DDD" w:rsidR="0049300F" w:rsidRPr="009A5A20" w:rsidRDefault="0049300F" w:rsidP="00371D6D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</w:t>
            </w:r>
            <w:r w:rsidRPr="009A5A20">
              <w:rPr>
                <w:rFonts w:ascii="標楷體" w:eastAsia="標楷體" w:hAnsi="標楷體"/>
              </w:rPr>
              <w:t>egMain.DueAmt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73CDE588" w14:textId="77777777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</w:tr>
      <w:tr w:rsidR="0049300F" w:rsidRPr="009A5A20" w14:paraId="076A1767" w14:textId="77777777" w:rsidTr="00283429">
        <w:tc>
          <w:tcPr>
            <w:tcW w:w="616" w:type="dxa"/>
            <w:shd w:val="clear" w:color="auto" w:fill="auto"/>
          </w:tcPr>
          <w:p w14:paraId="31214AC8" w14:textId="2E2D6410" w:rsidR="0049300F" w:rsidRPr="009A5A20" w:rsidRDefault="0049300F" w:rsidP="00707D13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12</w:t>
            </w:r>
          </w:p>
        </w:tc>
        <w:tc>
          <w:tcPr>
            <w:tcW w:w="939" w:type="dxa"/>
            <w:shd w:val="clear" w:color="auto" w:fill="auto"/>
          </w:tcPr>
          <w:p w14:paraId="653E9B51" w14:textId="590C4429" w:rsidR="0049300F" w:rsidRPr="009A5A20" w:rsidRDefault="0049300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2DD96943" w14:textId="4C610021" w:rsidR="0049300F" w:rsidRPr="009A5A20" w:rsidRDefault="0049300F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尚餘期數</w:t>
            </w:r>
          </w:p>
        </w:tc>
        <w:tc>
          <w:tcPr>
            <w:tcW w:w="3011" w:type="dxa"/>
            <w:shd w:val="clear" w:color="auto" w:fill="auto"/>
          </w:tcPr>
          <w:p w14:paraId="08A80C54" w14:textId="3E9E6565" w:rsidR="0049300F" w:rsidRPr="009A5A20" w:rsidRDefault="0049300F" w:rsidP="00371D6D">
            <w:pPr>
              <w:rPr>
                <w:rFonts w:ascii="標楷體" w:eastAsia="標楷體" w:hAnsi="標楷體"/>
              </w:rPr>
            </w:pPr>
          </w:p>
        </w:tc>
        <w:tc>
          <w:tcPr>
            <w:tcW w:w="4353" w:type="dxa"/>
            <w:shd w:val="clear" w:color="auto" w:fill="auto"/>
          </w:tcPr>
          <w:p w14:paraId="31EDB5F4" w14:textId="53241C87" w:rsidR="0049300F" w:rsidRPr="009A5A20" w:rsidRDefault="00CE348A" w:rsidP="00371D6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[</w:t>
            </w:r>
            <w:r w:rsidR="0049300F" w:rsidRPr="009A5A20">
              <w:rPr>
                <w:rFonts w:ascii="標楷體" w:eastAsia="標楷體" w:hAnsi="標楷體" w:hint="eastAsia"/>
              </w:rPr>
              <w:t>期數</w:t>
            </w:r>
            <w:r w:rsidR="0049300F" w:rsidRPr="009A5A20">
              <w:rPr>
                <w:rFonts w:ascii="標楷體" w:eastAsia="標楷體" w:hAnsi="標楷體"/>
              </w:rPr>
              <w:t>(</w:t>
            </w:r>
            <w:proofErr w:type="spellStart"/>
            <w:r w:rsidR="0049300F" w:rsidRPr="009A5A20">
              <w:rPr>
                <w:rFonts w:ascii="標楷體" w:eastAsia="標楷體" w:hAnsi="標楷體" w:hint="eastAsia"/>
              </w:rPr>
              <w:t>N</w:t>
            </w:r>
            <w:r w:rsidR="0049300F" w:rsidRPr="009A5A20">
              <w:rPr>
                <w:rFonts w:ascii="標楷體" w:eastAsia="標楷體" w:hAnsi="標楷體"/>
              </w:rPr>
              <w:t>egMain.TotalPeriod</w:t>
            </w:r>
            <w:proofErr w:type="spellEnd"/>
            <w:r w:rsidR="0049300F" w:rsidRPr="009A5A20">
              <w:rPr>
                <w:rFonts w:ascii="標楷體" w:eastAsia="標楷體" w:hAnsi="標楷體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 w:rsidR="0049300F" w:rsidRPr="009A5A20">
              <w:rPr>
                <w:rFonts w:ascii="標楷體" w:eastAsia="標楷體" w:hAnsi="標楷體" w:hint="eastAsia"/>
              </w:rPr>
              <w:t>-</w:t>
            </w:r>
            <w:r w:rsidRPr="009A5A20">
              <w:rPr>
                <w:rFonts w:ascii="標楷體" w:eastAsia="標楷體" w:hAnsi="標楷體" w:hint="eastAsia"/>
              </w:rPr>
              <w:t>[</w:t>
            </w:r>
            <w:r w:rsidR="0049300F" w:rsidRPr="009A5A20">
              <w:rPr>
                <w:rFonts w:ascii="標楷體" w:eastAsia="標楷體" w:hAnsi="標楷體" w:hint="eastAsia"/>
              </w:rPr>
              <w:t>已繳期數(</w:t>
            </w:r>
            <w:proofErr w:type="spellStart"/>
            <w:r w:rsidR="0049300F" w:rsidRPr="009A5A20">
              <w:rPr>
                <w:rFonts w:ascii="標楷體" w:eastAsia="標楷體" w:hAnsi="標楷體" w:hint="eastAsia"/>
              </w:rPr>
              <w:t>N</w:t>
            </w:r>
            <w:r w:rsidR="0049300F" w:rsidRPr="009A5A20">
              <w:rPr>
                <w:rFonts w:ascii="標楷體" w:eastAsia="標楷體" w:hAnsi="標楷體"/>
              </w:rPr>
              <w:t>egMain.RepaidPeriod</w:t>
            </w:r>
            <w:proofErr w:type="spellEnd"/>
            <w:r w:rsidR="0049300F"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 w:hint="eastAsia"/>
              </w:rPr>
              <w:t>]</w:t>
            </w:r>
          </w:p>
        </w:tc>
      </w:tr>
      <w:tr w:rsidR="00283429" w:rsidRPr="009A5A20" w14:paraId="2361BE03" w14:textId="77777777" w:rsidTr="00283429">
        <w:tc>
          <w:tcPr>
            <w:tcW w:w="616" w:type="dxa"/>
            <w:shd w:val="clear" w:color="auto" w:fill="auto"/>
          </w:tcPr>
          <w:p w14:paraId="265A0F1C" w14:textId="4265B88D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939" w:type="dxa"/>
            <w:shd w:val="clear" w:color="auto" w:fill="auto"/>
          </w:tcPr>
          <w:p w14:paraId="68026635" w14:textId="2ABABEAD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3F17F292" w14:textId="5931BC47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入帳日期</w:t>
            </w:r>
          </w:p>
        </w:tc>
        <w:tc>
          <w:tcPr>
            <w:tcW w:w="3011" w:type="dxa"/>
            <w:shd w:val="clear" w:color="auto" w:fill="auto"/>
          </w:tcPr>
          <w:p w14:paraId="14C1936C" w14:textId="6410C9EE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EntryDate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1415B8B" w14:textId="7F5C5B0E" w:rsidR="00283429" w:rsidRPr="009A5A20" w:rsidRDefault="00EF1208" w:rsidP="0028342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283429" w:rsidRPr="009A5A20" w14:paraId="51CFFB0D" w14:textId="77777777" w:rsidTr="00283429">
        <w:tc>
          <w:tcPr>
            <w:tcW w:w="616" w:type="dxa"/>
            <w:shd w:val="clear" w:color="auto" w:fill="auto"/>
          </w:tcPr>
          <w:p w14:paraId="59043E2F" w14:textId="0BF7BF6E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4</w:t>
            </w:r>
          </w:p>
        </w:tc>
        <w:tc>
          <w:tcPr>
            <w:tcW w:w="939" w:type="dxa"/>
            <w:shd w:val="clear" w:color="auto" w:fill="auto"/>
          </w:tcPr>
          <w:p w14:paraId="12D271E2" w14:textId="731F9D01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2E67B8A7" w14:textId="1ED71EA2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交易別</w:t>
            </w:r>
          </w:p>
        </w:tc>
        <w:tc>
          <w:tcPr>
            <w:tcW w:w="3011" w:type="dxa"/>
            <w:shd w:val="clear" w:color="auto" w:fill="auto"/>
          </w:tcPr>
          <w:p w14:paraId="5C23B86E" w14:textId="3DBEFCA7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EntryDate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1674507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2D5B8A22" w14:textId="77777777" w:rsidTr="00283429">
        <w:tc>
          <w:tcPr>
            <w:tcW w:w="616" w:type="dxa"/>
            <w:shd w:val="clear" w:color="auto" w:fill="auto"/>
          </w:tcPr>
          <w:p w14:paraId="35B62307" w14:textId="193B45C6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939" w:type="dxa"/>
            <w:shd w:val="clear" w:color="auto" w:fill="auto"/>
          </w:tcPr>
          <w:p w14:paraId="276A8A5A" w14:textId="62EF574D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3D4A6B1F" w14:textId="12F50D80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交易金額</w:t>
            </w:r>
          </w:p>
        </w:tc>
        <w:tc>
          <w:tcPr>
            <w:tcW w:w="3011" w:type="dxa"/>
            <w:shd w:val="clear" w:color="auto" w:fill="auto"/>
          </w:tcPr>
          <w:p w14:paraId="6AFC6897" w14:textId="5E13A9E3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TxAmt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70454B02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3143E3FA" w14:textId="77777777" w:rsidTr="00283429">
        <w:tc>
          <w:tcPr>
            <w:tcW w:w="616" w:type="dxa"/>
            <w:shd w:val="clear" w:color="auto" w:fill="auto"/>
          </w:tcPr>
          <w:p w14:paraId="5BF08F19" w14:textId="581F8ED8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6</w:t>
            </w:r>
          </w:p>
        </w:tc>
        <w:tc>
          <w:tcPr>
            <w:tcW w:w="939" w:type="dxa"/>
            <w:shd w:val="clear" w:color="auto" w:fill="auto"/>
          </w:tcPr>
          <w:p w14:paraId="36AE8960" w14:textId="336940C2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60D8F2CD" w14:textId="67E61D67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本金餘額</w:t>
            </w:r>
          </w:p>
        </w:tc>
        <w:tc>
          <w:tcPr>
            <w:tcW w:w="3011" w:type="dxa"/>
            <w:shd w:val="clear" w:color="auto" w:fill="auto"/>
          </w:tcPr>
          <w:p w14:paraId="7DE794E2" w14:textId="0202EAD6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PrincipalBal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847B051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61345476" w14:textId="77777777" w:rsidTr="00283429">
        <w:tc>
          <w:tcPr>
            <w:tcW w:w="616" w:type="dxa"/>
            <w:shd w:val="clear" w:color="auto" w:fill="auto"/>
          </w:tcPr>
          <w:p w14:paraId="62460AB2" w14:textId="55045353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7</w:t>
            </w:r>
          </w:p>
        </w:tc>
        <w:tc>
          <w:tcPr>
            <w:tcW w:w="939" w:type="dxa"/>
            <w:shd w:val="clear" w:color="auto" w:fill="auto"/>
          </w:tcPr>
          <w:p w14:paraId="3415408E" w14:textId="44F7D53B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2E5A6506" w14:textId="72BC08D5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會計日期</w:t>
            </w:r>
          </w:p>
        </w:tc>
        <w:tc>
          <w:tcPr>
            <w:tcW w:w="3011" w:type="dxa"/>
            <w:shd w:val="clear" w:color="auto" w:fill="auto"/>
          </w:tcPr>
          <w:p w14:paraId="5CE25E0F" w14:textId="32ABC067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AcDate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733F5F34" w14:textId="0FE9E906" w:rsidR="00283429" w:rsidRPr="009A5A20" w:rsidRDefault="00EF1208" w:rsidP="0028342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283429" w:rsidRPr="009A5A20" w14:paraId="677A78CC" w14:textId="77777777" w:rsidTr="00283429">
        <w:tc>
          <w:tcPr>
            <w:tcW w:w="616" w:type="dxa"/>
            <w:shd w:val="clear" w:color="auto" w:fill="auto"/>
          </w:tcPr>
          <w:p w14:paraId="45C4E783" w14:textId="5C713CDC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8</w:t>
            </w:r>
          </w:p>
        </w:tc>
        <w:tc>
          <w:tcPr>
            <w:tcW w:w="939" w:type="dxa"/>
            <w:shd w:val="clear" w:color="auto" w:fill="auto"/>
          </w:tcPr>
          <w:p w14:paraId="2DF2563F" w14:textId="0200EDFD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75" w:type="dxa"/>
            <w:shd w:val="clear" w:color="auto" w:fill="auto"/>
          </w:tcPr>
          <w:p w14:paraId="44E37791" w14:textId="78B6A9B8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入帳明細</w:t>
            </w:r>
          </w:p>
        </w:tc>
        <w:tc>
          <w:tcPr>
            <w:tcW w:w="3011" w:type="dxa"/>
            <w:shd w:val="clear" w:color="auto" w:fill="auto"/>
          </w:tcPr>
          <w:p w14:paraId="656ED6DB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  <w:tc>
          <w:tcPr>
            <w:tcW w:w="4353" w:type="dxa"/>
            <w:shd w:val="clear" w:color="auto" w:fill="auto"/>
          </w:tcPr>
          <w:p w14:paraId="68357FF3" w14:textId="26E37D41" w:rsidR="004F79B1" w:rsidRPr="009A5A20" w:rsidRDefault="00595EF1" w:rsidP="00C22E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供查詢該筆入帳明細資料</w:t>
            </w:r>
            <w:r w:rsidRPr="00BE0A90">
              <w:rPr>
                <w:rFonts w:ascii="標楷體" w:eastAsia="標楷體" w:hAnsi="標楷體" w:hint="eastAsia"/>
              </w:rPr>
              <w:t>，</w:t>
            </w:r>
            <w:r w:rsidR="00283429" w:rsidRPr="009A5A20">
              <w:rPr>
                <w:rFonts w:ascii="標楷體" w:eastAsia="標楷體" w:hAnsi="標楷體" w:hint="eastAsia"/>
              </w:rPr>
              <w:t>連結至【L597</w:t>
            </w:r>
            <w:r w:rsidR="00283429">
              <w:rPr>
                <w:rFonts w:ascii="標楷體" w:eastAsia="標楷體" w:hAnsi="標楷體"/>
              </w:rPr>
              <w:t>2</w:t>
            </w:r>
            <w:r w:rsidR="00283429" w:rsidRPr="009A5A20">
              <w:rPr>
                <w:rFonts w:ascii="標楷體" w:eastAsia="標楷體" w:hAnsi="標楷體" w:hint="eastAsia"/>
              </w:rPr>
              <w:t>債務協商入帳明細資料查詢】</w:t>
            </w:r>
          </w:p>
        </w:tc>
      </w:tr>
      <w:tr w:rsidR="00283429" w:rsidRPr="009A5A20" w14:paraId="3B7C062D" w14:textId="77777777" w:rsidTr="00283429">
        <w:tc>
          <w:tcPr>
            <w:tcW w:w="616" w:type="dxa"/>
            <w:shd w:val="clear" w:color="auto" w:fill="auto"/>
          </w:tcPr>
          <w:p w14:paraId="0AB52DE7" w14:textId="20F172FB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939" w:type="dxa"/>
            <w:shd w:val="clear" w:color="auto" w:fill="auto"/>
          </w:tcPr>
          <w:p w14:paraId="63AEAD3D" w14:textId="1299FB80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3F38F173" w14:textId="38520716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退還金額</w:t>
            </w:r>
          </w:p>
        </w:tc>
        <w:tc>
          <w:tcPr>
            <w:tcW w:w="3011" w:type="dxa"/>
            <w:shd w:val="clear" w:color="auto" w:fill="auto"/>
          </w:tcPr>
          <w:p w14:paraId="06939F06" w14:textId="3DE6A990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ReturnAmt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8485F47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30F14A24" w14:textId="77777777" w:rsidTr="00283429">
        <w:tc>
          <w:tcPr>
            <w:tcW w:w="616" w:type="dxa"/>
            <w:shd w:val="clear" w:color="auto" w:fill="auto"/>
          </w:tcPr>
          <w:p w14:paraId="5DACBC77" w14:textId="2807E9F1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939" w:type="dxa"/>
            <w:shd w:val="clear" w:color="auto" w:fill="auto"/>
          </w:tcPr>
          <w:p w14:paraId="46C706FC" w14:textId="5503D998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5C63BEA6" w14:textId="0FBF85B9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新壽攤分</w:t>
            </w:r>
          </w:p>
        </w:tc>
        <w:tc>
          <w:tcPr>
            <w:tcW w:w="3011" w:type="dxa"/>
            <w:shd w:val="clear" w:color="auto" w:fill="auto"/>
          </w:tcPr>
          <w:p w14:paraId="7995BC9E" w14:textId="4179B418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SklShareAmt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00720332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4BC7C07E" w14:textId="77777777" w:rsidTr="00283429">
        <w:tc>
          <w:tcPr>
            <w:tcW w:w="616" w:type="dxa"/>
            <w:shd w:val="clear" w:color="auto" w:fill="auto"/>
          </w:tcPr>
          <w:p w14:paraId="3538C742" w14:textId="3C561A08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1</w:t>
            </w:r>
          </w:p>
        </w:tc>
        <w:tc>
          <w:tcPr>
            <w:tcW w:w="939" w:type="dxa"/>
            <w:shd w:val="clear" w:color="auto" w:fill="auto"/>
          </w:tcPr>
          <w:p w14:paraId="5E410D03" w14:textId="74FEC4CC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009D045C" w14:textId="6CD0BC45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撥付金額</w:t>
            </w:r>
          </w:p>
        </w:tc>
        <w:tc>
          <w:tcPr>
            <w:tcW w:w="3011" w:type="dxa"/>
            <w:shd w:val="clear" w:color="auto" w:fill="auto"/>
          </w:tcPr>
          <w:p w14:paraId="22BCEFDA" w14:textId="1ED38E24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ApprAmt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54A3B0A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</w:tr>
      <w:tr w:rsidR="00283429" w:rsidRPr="009A5A20" w14:paraId="7108C9E9" w14:textId="77777777" w:rsidTr="00283429">
        <w:tc>
          <w:tcPr>
            <w:tcW w:w="616" w:type="dxa"/>
            <w:shd w:val="clear" w:color="auto" w:fill="auto"/>
          </w:tcPr>
          <w:p w14:paraId="6C37E18B" w14:textId="0E397517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939" w:type="dxa"/>
            <w:shd w:val="clear" w:color="auto" w:fill="auto"/>
          </w:tcPr>
          <w:p w14:paraId="36D47F58" w14:textId="3500C449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275" w:type="dxa"/>
            <w:shd w:val="clear" w:color="auto" w:fill="auto"/>
          </w:tcPr>
          <w:p w14:paraId="11261189" w14:textId="7976E9C0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製檔日</w:t>
            </w:r>
          </w:p>
        </w:tc>
        <w:tc>
          <w:tcPr>
            <w:tcW w:w="3011" w:type="dxa"/>
            <w:shd w:val="clear" w:color="auto" w:fill="auto"/>
          </w:tcPr>
          <w:p w14:paraId="7C7B81F1" w14:textId="61F264A8" w:rsidR="00283429" w:rsidRPr="009A5A20" w:rsidRDefault="00283429" w:rsidP="00283429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gTrans.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ExportDate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934FE34" w14:textId="13644CA4" w:rsidR="00283429" w:rsidRPr="009A5A20" w:rsidRDefault="00EF1208" w:rsidP="0028342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283429" w:rsidRPr="009A5A20" w14:paraId="5A2A6948" w14:textId="77777777" w:rsidTr="00283429">
        <w:tc>
          <w:tcPr>
            <w:tcW w:w="616" w:type="dxa"/>
            <w:shd w:val="clear" w:color="auto" w:fill="auto"/>
          </w:tcPr>
          <w:p w14:paraId="0D66E5D4" w14:textId="3BF449DB" w:rsidR="00283429" w:rsidRPr="009A5A20" w:rsidRDefault="00283429" w:rsidP="0028342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939" w:type="dxa"/>
            <w:shd w:val="clear" w:color="auto" w:fill="auto"/>
          </w:tcPr>
          <w:p w14:paraId="3F8BB4CE" w14:textId="2B0C6F41" w:rsidR="00283429" w:rsidRPr="009A5A20" w:rsidRDefault="00283429" w:rsidP="0028342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75" w:type="dxa"/>
            <w:shd w:val="clear" w:color="auto" w:fill="auto"/>
          </w:tcPr>
          <w:p w14:paraId="6DA424EA" w14:textId="1714CB82" w:rsidR="00283429" w:rsidRPr="009A5A20" w:rsidRDefault="00283429" w:rsidP="0028342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撥付明細</w:t>
            </w:r>
          </w:p>
        </w:tc>
        <w:tc>
          <w:tcPr>
            <w:tcW w:w="3011" w:type="dxa"/>
            <w:shd w:val="clear" w:color="auto" w:fill="auto"/>
          </w:tcPr>
          <w:p w14:paraId="4D291C4B" w14:textId="77777777" w:rsidR="00283429" w:rsidRPr="009A5A20" w:rsidRDefault="00283429" w:rsidP="00283429">
            <w:pPr>
              <w:rPr>
                <w:rFonts w:ascii="標楷體" w:eastAsia="標楷體" w:hAnsi="標楷體"/>
              </w:rPr>
            </w:pPr>
          </w:p>
        </w:tc>
        <w:tc>
          <w:tcPr>
            <w:tcW w:w="4353" w:type="dxa"/>
            <w:shd w:val="clear" w:color="auto" w:fill="auto"/>
          </w:tcPr>
          <w:p w14:paraId="3D2F49AE" w14:textId="2B1039A9" w:rsidR="004F79B1" w:rsidRPr="009A5A20" w:rsidRDefault="00595EF1" w:rsidP="00C22E0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供查詢該客戶撥付至其他債權機構之明細資料</w:t>
            </w:r>
            <w:r w:rsidRPr="00BE0A90">
              <w:rPr>
                <w:rFonts w:ascii="標楷體" w:eastAsia="標楷體" w:hAnsi="標楷體" w:hint="eastAsia"/>
              </w:rPr>
              <w:t>，</w:t>
            </w:r>
            <w:r w:rsidR="00283429" w:rsidRPr="009A5A20">
              <w:rPr>
                <w:rFonts w:ascii="標楷體" w:eastAsia="標楷體" w:hAnsi="標楷體" w:hint="eastAsia"/>
              </w:rPr>
              <w:t>連結至【L597</w:t>
            </w:r>
            <w:r w:rsidR="00283429">
              <w:rPr>
                <w:rFonts w:ascii="標楷體" w:eastAsia="標楷體" w:hAnsi="標楷體"/>
              </w:rPr>
              <w:t>3</w:t>
            </w:r>
            <w:r w:rsidR="00283429" w:rsidRPr="009A5A20">
              <w:rPr>
                <w:rFonts w:ascii="標楷體" w:eastAsia="標楷體" w:hAnsi="標楷體" w:hint="eastAsia"/>
              </w:rPr>
              <w:t>最大債權撥付明細查詢】</w:t>
            </w:r>
          </w:p>
        </w:tc>
      </w:tr>
    </w:tbl>
    <w:p w14:paraId="6B2E534A" w14:textId="5FF59EA6" w:rsidR="00BE7BE2" w:rsidRPr="009A5A20" w:rsidRDefault="00BE7BE2" w:rsidP="00CD31D9">
      <w:pPr>
        <w:tabs>
          <w:tab w:val="num" w:pos="1559"/>
        </w:tabs>
        <w:snapToGrid w:val="0"/>
        <w:spacing w:before="120"/>
        <w:ind w:right="240"/>
        <w:rPr>
          <w:rFonts w:ascii="標楷體" w:eastAsia="標楷體" w:hAnsi="標楷體"/>
          <w:sz w:val="26"/>
        </w:rPr>
      </w:pPr>
    </w:p>
    <w:p w14:paraId="42544583" w14:textId="577C3CFE" w:rsidR="00E10B29" w:rsidRPr="008964B0" w:rsidRDefault="00BE7BE2">
      <w:pPr>
        <w:widowControl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br w:type="page"/>
      </w:r>
    </w:p>
    <w:p w14:paraId="0F389EC6" w14:textId="06F42499" w:rsidR="00D570C8" w:rsidRPr="009A5A20" w:rsidRDefault="00D570C8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="00752152" w:rsidRPr="009A5A20">
        <w:rPr>
          <w:rFonts w:ascii="標楷體" w:hAnsi="標楷體"/>
        </w:rPr>
        <w:t>97</w:t>
      </w:r>
      <w:r w:rsidR="00632A7C" w:rsidRPr="009A5A20">
        <w:rPr>
          <w:rFonts w:ascii="標楷體" w:hAnsi="標楷體"/>
        </w:rPr>
        <w:t>2</w:t>
      </w:r>
      <w:r w:rsidR="00DB15DE" w:rsidRPr="009A5A20">
        <w:rPr>
          <w:rFonts w:ascii="標楷體" w:hAnsi="標楷體" w:hint="eastAsia"/>
        </w:rPr>
        <w:t>債務協商作業－</w:t>
      </w:r>
      <w:r w:rsidRPr="009A5A20">
        <w:rPr>
          <w:rFonts w:ascii="標楷體" w:hAnsi="標楷體" w:hint="eastAsia"/>
          <w:lang w:eastAsia="zh-TW"/>
        </w:rPr>
        <w:t>債務協商入帳明細查詢</w:t>
      </w:r>
      <w:r w:rsidR="000169D6" w:rsidRPr="009A5A20">
        <w:rPr>
          <w:rFonts w:ascii="標楷體" w:hAnsi="標楷體" w:hint="eastAsia"/>
          <w:lang w:eastAsia="zh-TW"/>
        </w:rPr>
        <w:t xml:space="preserve"> </w:t>
      </w:r>
    </w:p>
    <w:p w14:paraId="0A2FC40F" w14:textId="77777777" w:rsidR="00D570C8" w:rsidRPr="009A5A20" w:rsidRDefault="00D570C8" w:rsidP="00534800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D570C8" w:rsidRPr="009A5A20" w14:paraId="34AFB2FC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813AC7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B8E180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債務協商入帳明細資料查詢</w:t>
            </w:r>
          </w:p>
        </w:tc>
      </w:tr>
      <w:tr w:rsidR="00D570C8" w:rsidRPr="009A5A20" w14:paraId="42744C9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722BF6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53C176" w14:textId="0E5559EE" w:rsidR="00006786" w:rsidRPr="00E278D9" w:rsidRDefault="00E278D9" w:rsidP="00E278D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06786" w:rsidRPr="00E278D9">
              <w:rPr>
                <w:rFonts w:ascii="標楷體" w:eastAsia="標楷體" w:hAnsi="標楷體" w:hint="eastAsia"/>
              </w:rPr>
              <w:t>查詢該筆案件相關</w:t>
            </w:r>
            <w:r w:rsidRPr="00E278D9">
              <w:rPr>
                <w:rFonts w:ascii="標楷體" w:eastAsia="標楷體" w:hAnsi="標楷體" w:hint="eastAsia"/>
              </w:rPr>
              <w:t>入帳明細</w:t>
            </w:r>
            <w:r w:rsidR="00006786" w:rsidRPr="00E278D9">
              <w:rPr>
                <w:rFonts w:ascii="標楷體" w:eastAsia="標楷體" w:hAnsi="標楷體" w:hint="eastAsia"/>
              </w:rPr>
              <w:t>資料</w:t>
            </w:r>
          </w:p>
          <w:p w14:paraId="5E0D61F8" w14:textId="6337B3EB" w:rsidR="00D570C8" w:rsidRPr="00E278D9" w:rsidRDefault="00E278D9" w:rsidP="00E445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06786" w:rsidRPr="00E278D9">
              <w:rPr>
                <w:rFonts w:ascii="標楷體" w:eastAsia="標楷體" w:hAnsi="標楷體" w:hint="eastAsia"/>
              </w:rPr>
              <w:t>可由【</w:t>
            </w:r>
            <w:r w:rsidR="00006786" w:rsidRPr="00E278D9">
              <w:rPr>
                <w:rFonts w:ascii="標楷體" w:eastAsia="標楷體" w:hAnsi="標楷體"/>
              </w:rPr>
              <w:t>L5</w:t>
            </w:r>
            <w:r w:rsidR="00006786" w:rsidRPr="00E278D9">
              <w:rPr>
                <w:rFonts w:ascii="標楷體" w:eastAsia="標楷體" w:hAnsi="標楷體" w:hint="eastAsia"/>
              </w:rPr>
              <w:t>075債務協商滯繳/應繳明細查詢】與【</w:t>
            </w:r>
            <w:r w:rsidR="00006786" w:rsidRPr="00E278D9">
              <w:rPr>
                <w:rFonts w:ascii="標楷體" w:eastAsia="標楷體" w:hAnsi="標楷體"/>
              </w:rPr>
              <w:t>L5</w:t>
            </w:r>
            <w:r w:rsidR="006D5DFC" w:rsidRPr="00E278D9">
              <w:rPr>
                <w:rFonts w:ascii="標楷體" w:eastAsia="標楷體" w:hAnsi="標楷體" w:hint="eastAsia"/>
              </w:rPr>
              <w:t>971</w:t>
            </w:r>
            <w:r w:rsidR="00006786" w:rsidRPr="00E278D9"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6D5DFC" w:rsidRPr="00E278D9">
              <w:rPr>
                <w:rFonts w:ascii="標楷體" w:eastAsia="標楷體" w:hAnsi="標楷體" w:hint="eastAsia"/>
              </w:rPr>
              <w:t>債務協商交易資料查詢</w:t>
            </w:r>
            <w:r w:rsidR="00006786" w:rsidRPr="00E278D9">
              <w:rPr>
                <w:rFonts w:ascii="標楷體" w:eastAsia="標楷體" w:hAnsi="標楷體" w:hint="eastAsia"/>
              </w:rPr>
              <w:t>】</w:t>
            </w:r>
            <w:r w:rsidR="00006786" w:rsidRPr="00E278D9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D570C8" w:rsidRPr="009A5A20" w14:paraId="30AB17E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AC4E53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1990B1" w14:textId="1A85DD2C" w:rsidR="00E278D9" w:rsidRPr="009A5A20" w:rsidRDefault="00E278D9" w:rsidP="00E278D9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="005F5871" w:rsidRPr="00CB2223">
              <w:rPr>
                <w:rFonts w:ascii="標楷體" w:eastAsia="標楷體" w:hAnsi="標楷體" w:hint="eastAsia"/>
              </w:rPr>
              <w:t>作業流程.</w:t>
            </w:r>
            <w:r w:rsidR="005F5871"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33D08CC6" w14:textId="75E51238" w:rsidR="00E278D9" w:rsidRPr="009A5A20" w:rsidRDefault="00E278D9" w:rsidP="00E278D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</w:t>
            </w:r>
            <w:r w:rsidR="005B52EA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DC2FF0E" w14:textId="574E622B" w:rsidR="006D5DFC" w:rsidRPr="00720BEA" w:rsidRDefault="00E278D9" w:rsidP="00720B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506AAB">
              <w:rPr>
                <w:rFonts w:ascii="標楷體" w:eastAsia="標楷體" w:hAnsi="標楷體" w:hint="eastAsia"/>
              </w:rPr>
              <w:t>依據輸入查詢條件，輸出查詢資料</w:t>
            </w:r>
          </w:p>
          <w:p w14:paraId="2CBF8704" w14:textId="1718CC8B" w:rsidR="006D5DFC" w:rsidRPr="009A5A20" w:rsidRDefault="00720BEA" w:rsidP="00F67A24">
            <w:pPr>
              <w:pStyle w:val="af9"/>
              <w:numPr>
                <w:ilvl w:val="1"/>
                <w:numId w:val="25"/>
              </w:numPr>
              <w:ind w:leftChars="0" w:left="1047"/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/>
              </w:rPr>
              <w:t>[</w:t>
            </w:r>
            <w:r w:rsidRPr="005F0073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5F0073">
              <w:rPr>
                <w:rFonts w:ascii="標楷體" w:eastAsia="標楷體" w:hAnsi="標楷體" w:hint="eastAsia"/>
              </w:rPr>
              <w:t>證字號(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CustMain.CustId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</w:t>
            </w:r>
            <w:r w:rsidRPr="005F0073">
              <w:rPr>
                <w:rFonts w:ascii="標楷體" w:eastAsia="標楷體" w:hAnsi="標楷體"/>
              </w:rPr>
              <w:t>]=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5F0073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5F0073">
              <w:rPr>
                <w:rFonts w:ascii="標楷體" w:eastAsia="標楷體" w:hAnsi="標楷體" w:hint="eastAsia"/>
              </w:rPr>
              <w:t>證字號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」</w:t>
            </w:r>
            <w:r w:rsidR="004D67AF">
              <w:rPr>
                <w:rFonts w:ascii="標楷體" w:eastAsia="標楷體" w:hAnsi="標楷體"/>
              </w:rPr>
              <w:br/>
            </w:r>
            <w:r w:rsidR="004D67AF" w:rsidRPr="004D67AF">
              <w:rPr>
                <w:rFonts w:ascii="標楷體" w:eastAsia="標楷體" w:hAnsi="標楷體" w:hint="eastAsia"/>
              </w:rPr>
              <w:t>依[客戶主檔(</w:t>
            </w:r>
            <w:proofErr w:type="spellStart"/>
            <w:r w:rsidR="004D67AF" w:rsidRPr="004D67AF">
              <w:rPr>
                <w:rFonts w:ascii="標楷體" w:eastAsia="標楷體" w:hAnsi="標楷體" w:hint="eastAsia"/>
              </w:rPr>
              <w:t>Cu</w:t>
            </w:r>
            <w:r w:rsidR="004D67AF" w:rsidRPr="004D67AF">
              <w:rPr>
                <w:rFonts w:ascii="標楷體" w:eastAsia="標楷體" w:hAnsi="標楷體"/>
              </w:rPr>
              <w:t>stMain</w:t>
            </w:r>
            <w:proofErr w:type="spellEnd"/>
            <w:r w:rsidR="004D67AF" w:rsidRPr="004D67AF">
              <w:rPr>
                <w:rFonts w:ascii="標楷體" w:eastAsia="標楷體" w:hAnsi="標楷體" w:hint="eastAsia"/>
              </w:rPr>
              <w:t>)]的[身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4D67AF" w:rsidRPr="004D67AF">
              <w:rPr>
                <w:rFonts w:ascii="標楷體" w:eastAsia="標楷體" w:hAnsi="標楷體" w:hint="eastAsia"/>
              </w:rPr>
              <w:t>證字號(</w:t>
            </w:r>
            <w:proofErr w:type="spellStart"/>
            <w:r w:rsidR="004D67AF" w:rsidRPr="004D67AF">
              <w:rPr>
                <w:rFonts w:ascii="標楷體" w:eastAsia="標楷體" w:hAnsi="標楷體" w:hint="eastAsia"/>
              </w:rPr>
              <w:t>Cu</w:t>
            </w:r>
            <w:r w:rsidR="004D67AF" w:rsidRPr="004D67AF">
              <w:rPr>
                <w:rFonts w:ascii="標楷體" w:eastAsia="標楷體" w:hAnsi="標楷體"/>
              </w:rPr>
              <w:t>stMain</w:t>
            </w:r>
            <w:r w:rsidR="004D67AF" w:rsidRPr="004D67AF">
              <w:rPr>
                <w:rFonts w:ascii="標楷體" w:eastAsia="標楷體" w:hAnsi="標楷體" w:hint="eastAsia"/>
              </w:rPr>
              <w:t>.Cu</w:t>
            </w:r>
            <w:r w:rsidR="004D67AF" w:rsidRPr="004D67AF">
              <w:rPr>
                <w:rFonts w:ascii="標楷體" w:eastAsia="標楷體" w:hAnsi="標楷體"/>
              </w:rPr>
              <w:t>stId</w:t>
            </w:r>
            <w:proofErr w:type="spellEnd"/>
            <w:r w:rsidR="004D67AF" w:rsidRPr="004D67AF">
              <w:rPr>
                <w:rFonts w:ascii="標楷體" w:eastAsia="標楷體" w:hAnsi="標楷體" w:hint="eastAsia"/>
              </w:rPr>
              <w:t>)]得到[戶號(</w:t>
            </w:r>
            <w:proofErr w:type="spellStart"/>
            <w:r w:rsidR="004D67AF" w:rsidRPr="004D67AF">
              <w:rPr>
                <w:rFonts w:ascii="標楷體" w:eastAsia="標楷體" w:hAnsi="標楷體" w:hint="eastAsia"/>
              </w:rPr>
              <w:t>Cu</w:t>
            </w:r>
            <w:r w:rsidR="004D67AF" w:rsidRPr="004D67AF">
              <w:rPr>
                <w:rFonts w:ascii="標楷體" w:eastAsia="標楷體" w:hAnsi="標楷體"/>
              </w:rPr>
              <w:t>stMain</w:t>
            </w:r>
            <w:r w:rsidR="004D67AF" w:rsidRPr="004D67AF">
              <w:rPr>
                <w:rFonts w:ascii="標楷體" w:eastAsia="標楷體" w:hAnsi="標楷體" w:hint="eastAsia"/>
              </w:rPr>
              <w:t>.Cu</w:t>
            </w:r>
            <w:r w:rsidR="004D67AF" w:rsidRPr="004D67AF">
              <w:rPr>
                <w:rFonts w:ascii="標楷體" w:eastAsia="標楷體" w:hAnsi="標楷體"/>
              </w:rPr>
              <w:t>stNo</w:t>
            </w:r>
            <w:proofErr w:type="spellEnd"/>
            <w:r w:rsidR="004D67AF" w:rsidRPr="004D67AF">
              <w:rPr>
                <w:rFonts w:ascii="標楷體" w:eastAsia="標楷體" w:hAnsi="標楷體" w:hint="eastAsia"/>
              </w:rPr>
              <w:t>)]</w:t>
            </w:r>
          </w:p>
          <w:p w14:paraId="3DDCE3C8" w14:textId="32CFD019" w:rsidR="006D5DFC" w:rsidRPr="009A5A20" w:rsidRDefault="00720BEA" w:rsidP="00F67A24">
            <w:pPr>
              <w:pStyle w:val="af9"/>
              <w:numPr>
                <w:ilvl w:val="1"/>
                <w:numId w:val="25"/>
              </w:numPr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</w:t>
            </w:r>
            <w:r w:rsidR="006D5DFC" w:rsidRPr="009A5A20">
              <w:rPr>
                <w:rFonts w:ascii="標楷體" w:eastAsia="標楷體" w:hAnsi="標楷體" w:hint="eastAsia"/>
              </w:rPr>
              <w:t>日期選項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6D5DFC" w:rsidRPr="009A5A20">
              <w:rPr>
                <w:rFonts w:ascii="標楷體" w:eastAsia="標楷體" w:hAnsi="標楷體" w:hint="eastAsia"/>
              </w:rPr>
              <w:t>0:全部</w:t>
            </w:r>
            <w:r w:rsidR="006D5DFC" w:rsidRPr="009A5A20">
              <w:rPr>
                <w:rFonts w:ascii="標楷體" w:eastAsia="標楷體" w:hAnsi="標楷體"/>
              </w:rPr>
              <w:br/>
            </w:r>
            <w:r w:rsidR="006D5DFC" w:rsidRPr="009A5A20">
              <w:rPr>
                <w:rFonts w:ascii="標楷體" w:eastAsia="標楷體" w:hAnsi="標楷體" w:hint="eastAsia"/>
              </w:rPr>
              <w:t>查詢此身</w:t>
            </w:r>
            <w:r w:rsidR="0034333F">
              <w:rPr>
                <w:rFonts w:ascii="標楷體" w:eastAsia="標楷體" w:hAnsi="標楷體" w:hint="eastAsia"/>
              </w:rPr>
              <w:t>分</w:t>
            </w:r>
            <w:r w:rsidR="006D5DFC" w:rsidRPr="009A5A20">
              <w:rPr>
                <w:rFonts w:ascii="標楷體" w:eastAsia="標楷體" w:hAnsi="標楷體" w:hint="eastAsia"/>
              </w:rPr>
              <w:t>證字號所有的</w:t>
            </w:r>
            <w:r w:rsidR="00BE7BE2" w:rsidRPr="009A5A20">
              <w:rPr>
                <w:rFonts w:ascii="標楷體" w:eastAsia="標楷體" w:hAnsi="標楷體" w:hint="eastAsia"/>
              </w:rPr>
              <w:t>[</w:t>
            </w:r>
            <w:r w:rsidR="006D5DFC" w:rsidRPr="009A5A20">
              <w:rPr>
                <w:rFonts w:ascii="標楷體" w:eastAsia="標楷體" w:hAnsi="標楷體" w:hint="eastAsia"/>
                <w:color w:val="000000"/>
              </w:rPr>
              <w:t>債務協商交易檔(</w:t>
            </w:r>
            <w:proofErr w:type="spellStart"/>
            <w:r w:rsidR="006D5DFC" w:rsidRPr="009A5A20">
              <w:rPr>
                <w:rFonts w:ascii="標楷體" w:eastAsia="標楷體" w:hAnsi="標楷體" w:hint="eastAsia"/>
              </w:rPr>
              <w:t>Ne</w:t>
            </w:r>
            <w:r w:rsidR="006D5DFC" w:rsidRPr="009A5A20">
              <w:rPr>
                <w:rFonts w:ascii="標楷體" w:eastAsia="標楷體" w:hAnsi="標楷體"/>
              </w:rPr>
              <w:t>gTrans</w:t>
            </w:r>
            <w:proofErr w:type="spellEnd"/>
            <w:r w:rsidR="006D5DFC" w:rsidRPr="009A5A20">
              <w:rPr>
                <w:rFonts w:ascii="標楷體" w:eastAsia="標楷體" w:hAnsi="標楷體" w:hint="eastAsia"/>
              </w:rPr>
              <w:t>)</w:t>
            </w:r>
            <w:r w:rsidR="00BE7BE2" w:rsidRPr="009A5A20">
              <w:rPr>
                <w:rFonts w:ascii="標楷體" w:eastAsia="標楷體" w:hAnsi="標楷體"/>
              </w:rPr>
              <w:t>]</w:t>
            </w:r>
            <w:r w:rsidR="006D5DFC" w:rsidRPr="009A5A20">
              <w:rPr>
                <w:rFonts w:ascii="標楷體" w:eastAsia="標楷體" w:hAnsi="標楷體" w:hint="eastAsia"/>
              </w:rPr>
              <w:t>資料，日期區間</w:t>
            </w:r>
            <w:r w:rsidR="005F5871">
              <w:rPr>
                <w:rFonts w:ascii="標楷體" w:eastAsia="標楷體" w:hAnsi="標楷體" w:hint="eastAsia"/>
              </w:rPr>
              <w:t>不需</w:t>
            </w:r>
            <w:r w:rsidR="006D5DFC" w:rsidRPr="009A5A20"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</w:rPr>
              <w:t>;</w:t>
            </w:r>
          </w:p>
          <w:p w14:paraId="025FA60F" w14:textId="6B369E8E" w:rsidR="006D5DFC" w:rsidRPr="009A5A20" w:rsidRDefault="00720BEA" w:rsidP="00720BEA">
            <w:pPr>
              <w:pStyle w:val="af9"/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</w:t>
            </w:r>
            <w:r w:rsidR="006D5DFC" w:rsidRPr="009A5A20">
              <w:rPr>
                <w:rFonts w:ascii="標楷體" w:eastAsia="標楷體" w:hAnsi="標楷體" w:hint="eastAsia"/>
              </w:rPr>
              <w:t>日期選項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="006D5DFC" w:rsidRPr="009A5A20">
              <w:rPr>
                <w:rFonts w:ascii="標楷體" w:eastAsia="標楷體" w:hAnsi="標楷體"/>
              </w:rPr>
              <w:t>1:</w:t>
            </w:r>
            <w:r w:rsidR="006D5DFC" w:rsidRPr="009A5A20">
              <w:rPr>
                <w:rFonts w:ascii="標楷體" w:eastAsia="標楷體" w:hAnsi="標楷體" w:hint="eastAsia"/>
              </w:rPr>
              <w:t>會計日期</w:t>
            </w:r>
            <w:r w:rsidR="006D5DFC" w:rsidRPr="009A5A20">
              <w:rPr>
                <w:rFonts w:ascii="標楷體" w:eastAsia="標楷體" w:hAnsi="標楷體"/>
              </w:rPr>
              <w:br/>
            </w:r>
            <w:r w:rsidR="00BE7BE2" w:rsidRPr="009A5A20">
              <w:rPr>
                <w:rFonts w:ascii="標楷體" w:eastAsia="標楷體" w:hAnsi="標楷體" w:hint="eastAsia"/>
              </w:rPr>
              <w:t>[</w:t>
            </w:r>
            <w:r w:rsidR="006D5DFC" w:rsidRPr="009A5A20">
              <w:rPr>
                <w:rFonts w:ascii="標楷體" w:eastAsia="標楷體" w:hAnsi="標楷體" w:hint="eastAsia"/>
              </w:rPr>
              <w:t>會計日期(</w:t>
            </w:r>
            <w:proofErr w:type="spellStart"/>
            <w:r w:rsidR="006D5DFC" w:rsidRPr="009A5A20">
              <w:rPr>
                <w:rFonts w:ascii="標楷體" w:eastAsia="標楷體" w:hAnsi="標楷體"/>
              </w:rPr>
              <w:t>NegTrans.AcDate</w:t>
            </w:r>
            <w:proofErr w:type="spellEnd"/>
            <w:r w:rsidR="006D5DFC" w:rsidRPr="009A5A20">
              <w:rPr>
                <w:rFonts w:ascii="標楷體" w:eastAsia="標楷體" w:hAnsi="標楷體" w:hint="eastAsia"/>
              </w:rPr>
              <w:t>)</w:t>
            </w:r>
            <w:r w:rsidR="00BE7BE2" w:rsidRPr="009A5A20">
              <w:rPr>
                <w:rFonts w:ascii="標楷體" w:eastAsia="標楷體" w:hAnsi="標楷體"/>
              </w:rPr>
              <w:t>]</w:t>
            </w:r>
            <w:r w:rsidR="006D5DFC" w:rsidRPr="009A5A20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6D5DFC" w:rsidRPr="009A5A20">
              <w:rPr>
                <w:rFonts w:ascii="標楷體" w:eastAsia="標楷體" w:hAnsi="標楷體" w:hint="eastAsia"/>
              </w:rPr>
              <w:t>輸入條件「日期區間」</w:t>
            </w:r>
            <w:r>
              <w:rPr>
                <w:rFonts w:ascii="標楷體" w:eastAsia="標楷體" w:hAnsi="標楷體" w:hint="eastAsia"/>
              </w:rPr>
              <w:t>起訖區間;</w:t>
            </w:r>
          </w:p>
          <w:p w14:paraId="1306CD2A" w14:textId="0038B149" w:rsidR="006D5DFC" w:rsidRPr="009A5A20" w:rsidRDefault="00720BEA" w:rsidP="00720BEA">
            <w:pPr>
              <w:pStyle w:val="af9"/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</w:t>
            </w:r>
            <w:r w:rsidR="006D5DFC" w:rsidRPr="009A5A20">
              <w:rPr>
                <w:rFonts w:ascii="標楷體" w:eastAsia="標楷體" w:hAnsi="標楷體" w:hint="eastAsia"/>
              </w:rPr>
              <w:t>日期選項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="006D5DFC" w:rsidRPr="009A5A20">
              <w:rPr>
                <w:rFonts w:ascii="標楷體" w:eastAsia="標楷體" w:hAnsi="標楷體"/>
              </w:rPr>
              <w:t>2:</w:t>
            </w:r>
            <w:r w:rsidR="006D5DFC" w:rsidRPr="009A5A20">
              <w:rPr>
                <w:rFonts w:ascii="標楷體" w:eastAsia="標楷體" w:hAnsi="標楷體" w:hint="eastAsia"/>
              </w:rPr>
              <w:t>入帳日期</w:t>
            </w:r>
            <w:r w:rsidR="006D5DFC" w:rsidRPr="009A5A20">
              <w:rPr>
                <w:rFonts w:ascii="標楷體" w:eastAsia="標楷體" w:hAnsi="標楷體"/>
              </w:rPr>
              <w:br/>
            </w:r>
            <w:r w:rsidR="00BE7BE2" w:rsidRPr="009A5A20">
              <w:rPr>
                <w:rFonts w:ascii="標楷體" w:eastAsia="標楷體" w:hAnsi="標楷體" w:hint="eastAsia"/>
              </w:rPr>
              <w:t>[</w:t>
            </w:r>
            <w:r w:rsidR="006D5DFC" w:rsidRPr="009A5A20">
              <w:rPr>
                <w:rFonts w:ascii="標楷體" w:eastAsia="標楷體" w:hAnsi="標楷體" w:hint="eastAsia"/>
              </w:rPr>
              <w:t>入帳日期(</w:t>
            </w:r>
            <w:proofErr w:type="spellStart"/>
            <w:r w:rsidR="006D5DFC" w:rsidRPr="009A5A20">
              <w:rPr>
                <w:rFonts w:ascii="標楷體" w:eastAsia="標楷體" w:hAnsi="標楷體"/>
              </w:rPr>
              <w:t>NegTrans.EntryDate</w:t>
            </w:r>
            <w:proofErr w:type="spellEnd"/>
            <w:r w:rsidR="006D5DFC" w:rsidRPr="009A5A20">
              <w:rPr>
                <w:rFonts w:ascii="標楷體" w:eastAsia="標楷體" w:hAnsi="標楷體" w:hint="eastAsia"/>
              </w:rPr>
              <w:t>)</w:t>
            </w:r>
            <w:r w:rsidR="00BE7BE2" w:rsidRPr="009A5A20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9A5A20">
              <w:rPr>
                <w:rFonts w:ascii="標楷體" w:eastAsia="標楷體" w:hAnsi="標楷體" w:hint="eastAsia"/>
              </w:rPr>
              <w:t>輸入條件「日期區間」</w:t>
            </w:r>
            <w:r>
              <w:rPr>
                <w:rFonts w:ascii="標楷體" w:eastAsia="標楷體" w:hAnsi="標楷體" w:hint="eastAsia"/>
              </w:rPr>
              <w:t>起訖區間</w:t>
            </w:r>
          </w:p>
          <w:p w14:paraId="4446B83F" w14:textId="77777777" w:rsidR="00306C44" w:rsidRDefault="00720BEA" w:rsidP="00720BE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="00296713">
              <w:rPr>
                <w:rFonts w:ascii="標楷體" w:eastAsia="標楷體" w:hAnsi="標楷體" w:hint="eastAsia"/>
              </w:rPr>
              <w:t>資料</w:t>
            </w:r>
            <w:r w:rsidR="00296713" w:rsidRPr="009A5A20">
              <w:rPr>
                <w:rFonts w:ascii="標楷體" w:eastAsia="標楷體" w:hAnsi="標楷體" w:hint="eastAsia"/>
              </w:rPr>
              <w:t>排序</w:t>
            </w:r>
            <w:r w:rsidR="00306C44">
              <w:rPr>
                <w:rFonts w:ascii="標楷體" w:eastAsia="標楷體" w:hAnsi="標楷體"/>
              </w:rPr>
              <w:t>:</w:t>
            </w:r>
          </w:p>
          <w:p w14:paraId="56A4CFF5" w14:textId="7976A683" w:rsidR="00AE55EC" w:rsidRDefault="00AE55EC" w:rsidP="00306C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(1)依[</w:t>
            </w:r>
            <w:r w:rsidRPr="00AE55EC"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r w:rsidRPr="005F0073">
              <w:rPr>
                <w:rFonts w:ascii="標楷體" w:eastAsia="標楷體" w:hAnsi="標楷體" w:hint="eastAsia"/>
              </w:rPr>
              <w:t>.</w:t>
            </w:r>
            <w:r w:rsidRPr="00AE55EC">
              <w:rPr>
                <w:rFonts w:ascii="標楷體" w:eastAsia="標楷體" w:hAnsi="標楷體"/>
              </w:rPr>
              <w:t>CustNo</w:t>
            </w:r>
            <w:proofErr w:type="spellEnd"/>
            <w:r>
              <w:rPr>
                <w:rFonts w:ascii="標楷體" w:eastAsia="標楷體" w:hAnsi="標楷體" w:hint="eastAsia"/>
              </w:rPr>
              <w:t>)]由大到小排序</w:t>
            </w:r>
          </w:p>
          <w:p w14:paraId="4ABC6910" w14:textId="36B3B8B3" w:rsidR="00306C44" w:rsidRDefault="00326704" w:rsidP="00306C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 w:rsidR="00AE55EC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 w:rsidR="00306C44">
              <w:rPr>
                <w:rFonts w:ascii="標楷體" w:eastAsia="標楷體" w:hAnsi="標楷體" w:hint="eastAsia"/>
              </w:rPr>
              <w:t>依[</w:t>
            </w:r>
            <w:r w:rsidR="00306C44" w:rsidRPr="00793C1F">
              <w:rPr>
                <w:rFonts w:ascii="標楷體" w:eastAsia="標楷體" w:hAnsi="標楷體" w:hint="eastAsia"/>
              </w:rPr>
              <w:t>案件序號</w:t>
            </w:r>
            <w:r w:rsidR="00306C44">
              <w:rPr>
                <w:rFonts w:ascii="標楷體" w:eastAsia="標楷體" w:hAnsi="標楷體" w:hint="eastAsia"/>
              </w:rPr>
              <w:t>(</w:t>
            </w:r>
            <w:proofErr w:type="spellStart"/>
            <w:r w:rsidR="00306C44" w:rsidRPr="009A5A20">
              <w:rPr>
                <w:rFonts w:ascii="標楷體" w:eastAsia="標楷體" w:hAnsi="標楷體"/>
              </w:rPr>
              <w:t>NegMain</w:t>
            </w:r>
            <w:r w:rsidR="00306C44" w:rsidRPr="005F0073">
              <w:rPr>
                <w:rFonts w:ascii="標楷體" w:eastAsia="標楷體" w:hAnsi="標楷體" w:hint="eastAsia"/>
              </w:rPr>
              <w:t>.</w:t>
            </w:r>
            <w:r w:rsidR="00306C44" w:rsidRPr="00793C1F">
              <w:rPr>
                <w:rFonts w:ascii="標楷體" w:eastAsia="標楷體" w:hAnsi="標楷體"/>
              </w:rPr>
              <w:t>CaseSeq</w:t>
            </w:r>
            <w:proofErr w:type="spellEnd"/>
            <w:r w:rsidR="00306C44">
              <w:rPr>
                <w:rFonts w:ascii="標楷體" w:eastAsia="標楷體" w:hAnsi="標楷體" w:hint="eastAsia"/>
              </w:rPr>
              <w:t>)]由大到小排序</w:t>
            </w:r>
          </w:p>
          <w:p w14:paraId="27458279" w14:textId="55B2A7D0" w:rsidR="00D570C8" w:rsidRPr="00720BEA" w:rsidRDefault="00306C44" w:rsidP="00306C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 w:rsidR="00AE55EC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)</w:t>
            </w:r>
            <w:r w:rsidR="00296713">
              <w:rPr>
                <w:rFonts w:ascii="標楷體" w:eastAsia="標楷體" w:hAnsi="標楷體" w:hint="eastAsia"/>
              </w:rPr>
              <w:t>依[</w:t>
            </w:r>
            <w:r w:rsidR="00296713" w:rsidRPr="000F55D8">
              <w:rPr>
                <w:rFonts w:ascii="標楷體" w:eastAsia="標楷體" w:hAnsi="標楷體" w:hint="eastAsia"/>
              </w:rPr>
              <w:t>會計日期</w:t>
            </w:r>
            <w:r w:rsidR="00296713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296713" w:rsidRPr="009A5A20">
              <w:rPr>
                <w:rFonts w:ascii="標楷體" w:eastAsia="標楷體" w:hAnsi="標楷體"/>
              </w:rPr>
              <w:t>NegTrans.</w:t>
            </w:r>
            <w:r w:rsidR="00296713" w:rsidRPr="000F55D8">
              <w:rPr>
                <w:rFonts w:ascii="標楷體" w:eastAsia="標楷體" w:hAnsi="標楷體"/>
              </w:rPr>
              <w:t>AcDate</w:t>
            </w:r>
            <w:proofErr w:type="spellEnd"/>
            <w:r w:rsidR="00296713" w:rsidRPr="009A5A20">
              <w:rPr>
                <w:rFonts w:ascii="標楷體" w:eastAsia="標楷體" w:hAnsi="標楷體" w:hint="eastAsia"/>
              </w:rPr>
              <w:t>)</w:t>
            </w:r>
            <w:r w:rsidR="00296713">
              <w:rPr>
                <w:rFonts w:ascii="標楷體" w:eastAsia="標楷體" w:hAnsi="標楷體" w:hint="eastAsia"/>
              </w:rPr>
              <w:t>]由大到小排序</w:t>
            </w:r>
          </w:p>
        </w:tc>
      </w:tr>
      <w:tr w:rsidR="00D570C8" w:rsidRPr="009A5A20" w14:paraId="0D30A41E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C0CF63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D3F8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0887C7D2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14D044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86917A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02409B89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9763D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09EFC7" w14:textId="495FB111" w:rsidR="00D570C8" w:rsidRPr="009A5A20" w:rsidRDefault="00296713" w:rsidP="002F0C6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D570C8" w:rsidRPr="009A5A20" w14:paraId="644FEEE3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9B7C2A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F6FCDF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  <w:tr w:rsidR="00D570C8" w:rsidRPr="009A5A20" w14:paraId="0FE7233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8C5D25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DE36BF" w14:textId="77777777" w:rsidR="00D570C8" w:rsidRPr="009A5A20" w:rsidRDefault="00D570C8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09F30698" w14:textId="31E77405" w:rsidR="00BE7BE2" w:rsidRPr="009A5A20" w:rsidRDefault="00BE7BE2">
      <w:pPr>
        <w:widowControl/>
        <w:rPr>
          <w:rFonts w:ascii="標楷體" w:eastAsia="標楷體" w:hAnsi="標楷體"/>
          <w:sz w:val="26"/>
        </w:rPr>
      </w:pPr>
    </w:p>
    <w:p w14:paraId="50CC1AB5" w14:textId="57D972F3" w:rsidR="006D5DFC" w:rsidRPr="009A5A20" w:rsidRDefault="006D5DFC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6D5DFC" w:rsidRPr="009A5A20" w14:paraId="6B3ABFC8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41296F57" w14:textId="77777777" w:rsidR="006D5DFC" w:rsidRPr="009A5A20" w:rsidRDefault="006D5DF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DA1316C" w14:textId="77777777" w:rsidR="006D5DFC" w:rsidRPr="009A5A20" w:rsidRDefault="006D5DF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BF1EDC0" w14:textId="77777777" w:rsidR="006D5DFC" w:rsidRPr="009A5A20" w:rsidRDefault="006D5DF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6D5DFC" w:rsidRPr="009A5A20" w14:paraId="7836F049" w14:textId="77777777" w:rsidTr="00707D13">
        <w:tc>
          <w:tcPr>
            <w:tcW w:w="851" w:type="dxa"/>
          </w:tcPr>
          <w:p w14:paraId="3CDB7439" w14:textId="75AA196D" w:rsidR="006D5DFC" w:rsidRPr="009A5A20" w:rsidRDefault="005B52EA" w:rsidP="00707D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4A067C8F" w14:textId="77777777" w:rsidR="006D5DFC" w:rsidRPr="009A5A20" w:rsidRDefault="006D5DFC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75E54938" w14:textId="77777777" w:rsidR="006D5DFC" w:rsidRPr="009A5A20" w:rsidRDefault="006D5DFC" w:rsidP="00707D13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296713" w:rsidRPr="009A5A20" w14:paraId="407EE1D6" w14:textId="77777777" w:rsidTr="00707D13">
        <w:tc>
          <w:tcPr>
            <w:tcW w:w="851" w:type="dxa"/>
          </w:tcPr>
          <w:p w14:paraId="0B5DD20E" w14:textId="3EC9875F" w:rsidR="00296713" w:rsidRPr="009A5A20" w:rsidRDefault="005B52EA" w:rsidP="0029671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3118" w:type="dxa"/>
          </w:tcPr>
          <w:p w14:paraId="295029D2" w14:textId="5971EE48" w:rsidR="00296713" w:rsidRPr="009A5A20" w:rsidRDefault="00296713" w:rsidP="00296713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5F0073">
              <w:rPr>
                <w:rFonts w:ascii="標楷體" w:eastAsia="標楷體" w:hAnsi="標楷體" w:hint="eastAsia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036122C0" w14:textId="02CF1E45" w:rsidR="00296713" w:rsidRPr="009A5A20" w:rsidRDefault="00296713" w:rsidP="00296713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</w:tbl>
    <w:p w14:paraId="313EC90D" w14:textId="77777777" w:rsidR="00AD50CB" w:rsidRPr="009A5A20" w:rsidRDefault="00AD50CB" w:rsidP="00AD50CB">
      <w:pPr>
        <w:pStyle w:val="17"/>
        <w:ind w:left="622" w:hanging="480"/>
      </w:pPr>
    </w:p>
    <w:p w14:paraId="50B3C9EB" w14:textId="77777777" w:rsidR="00D570C8" w:rsidRPr="009A5A20" w:rsidRDefault="00D570C8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1C56202E" w14:textId="5CC30C1D" w:rsidR="00D570C8" w:rsidRPr="009A5A20" w:rsidRDefault="0046111D" w:rsidP="00A94ECE">
      <w:pPr>
        <w:pStyle w:val="42"/>
        <w:spacing w:after="72"/>
        <w:ind w:leftChars="0" w:left="0"/>
        <w:rPr>
          <w:rFonts w:ascii="標楷體" w:hAnsi="標楷體"/>
        </w:rPr>
      </w:pPr>
      <w:r w:rsidRPr="0046111D">
        <w:rPr>
          <w:rFonts w:ascii="標楷體" w:hAnsi="標楷體"/>
          <w:noProof/>
        </w:rPr>
        <w:drawing>
          <wp:inline distT="0" distB="0" distL="0" distR="0" wp14:anchorId="41B49A4A" wp14:editId="03EAEEBF">
            <wp:extent cx="6479540" cy="1713230"/>
            <wp:effectExtent l="0" t="0" r="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8528" w14:textId="5BCF1D72" w:rsidR="00A94ECE" w:rsidRDefault="00A94ECE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296713" w:rsidRPr="009A5A20" w14:paraId="3F218EF1" w14:textId="77777777" w:rsidTr="0066106F">
        <w:tc>
          <w:tcPr>
            <w:tcW w:w="848" w:type="dxa"/>
            <w:shd w:val="clear" w:color="auto" w:fill="D9D9D9" w:themeFill="background1" w:themeFillShade="D9"/>
          </w:tcPr>
          <w:p w14:paraId="3AFAFDE2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49EAA3CA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499A4A4F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296713" w:rsidRPr="009A5A20" w14:paraId="2EA9A2D0" w14:textId="77777777" w:rsidTr="0066106F">
        <w:tc>
          <w:tcPr>
            <w:tcW w:w="848" w:type="dxa"/>
          </w:tcPr>
          <w:p w14:paraId="05759004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0A22A27A" w14:textId="77777777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6DBFDE8F" w14:textId="77777777" w:rsidR="00296713" w:rsidRPr="009A5557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20DC93D" w14:textId="6D129913" w:rsidR="00EB751D" w:rsidRDefault="00296713" w:rsidP="00EB75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 w:rsidR="00EB751D">
              <w:rPr>
                <w:rFonts w:ascii="標楷體" w:eastAsia="標楷體" w:hAnsi="標楷體" w:hint="eastAsia"/>
              </w:rPr>
              <w:t>檢核[身分證字號]</w:t>
            </w:r>
            <w:r w:rsidR="00EB751D" w:rsidRPr="009A5A20">
              <w:rPr>
                <w:rFonts w:ascii="標楷體" w:eastAsia="標楷體" w:hAnsi="標楷體" w:hint="eastAsia"/>
              </w:rPr>
              <w:t>是否存在</w:t>
            </w:r>
            <w:r w:rsidR="00EB751D">
              <w:rPr>
                <w:rFonts w:ascii="標楷體" w:eastAsia="標楷體" w:hAnsi="標楷體" w:hint="eastAsia"/>
              </w:rPr>
              <w:t>[</w:t>
            </w:r>
            <w:r w:rsidR="00EB751D" w:rsidRPr="005F2669">
              <w:rPr>
                <w:rFonts w:ascii="標楷體" w:eastAsia="標楷體" w:hAnsi="標楷體" w:hint="eastAsia"/>
              </w:rPr>
              <w:t>客戶資料主檔</w:t>
            </w:r>
            <w:r w:rsidR="00EB751D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EB751D" w:rsidRPr="009A5A20">
              <w:rPr>
                <w:rFonts w:ascii="標楷體" w:eastAsia="標楷體" w:hAnsi="標楷體"/>
              </w:rPr>
              <w:t>CustMain</w:t>
            </w:r>
            <w:proofErr w:type="spellEnd"/>
            <w:r w:rsidR="00EB751D" w:rsidRPr="009A5A20">
              <w:rPr>
                <w:rFonts w:ascii="標楷體" w:eastAsia="標楷體" w:hAnsi="標楷體" w:hint="eastAsia"/>
              </w:rPr>
              <w:t>)</w:t>
            </w:r>
            <w:r w:rsidR="00EB751D">
              <w:rPr>
                <w:rFonts w:ascii="標楷體" w:eastAsia="標楷體" w:hAnsi="標楷體" w:hint="eastAsia"/>
              </w:rPr>
              <w:t>]，</w:t>
            </w:r>
          </w:p>
          <w:p w14:paraId="04AD9B9D" w14:textId="028C9854" w:rsidR="00EB751D" w:rsidRDefault="00EB751D" w:rsidP="00EB751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A5A20">
              <w:rPr>
                <w:rFonts w:ascii="標楷體" w:eastAsia="標楷體" w:hAnsi="標楷體" w:hint="eastAsia"/>
              </w:rPr>
              <w:t>若不存在，</w:t>
            </w:r>
            <w:r w:rsidRPr="003754ED">
              <w:rPr>
                <w:rFonts w:ascii="標楷體" w:eastAsia="標楷體" w:hAnsi="標楷體" w:hint="eastAsia"/>
              </w:rPr>
              <w:t>顯示</w:t>
            </w:r>
            <w:r w:rsidRPr="009A5A20">
              <w:rPr>
                <w:rFonts w:ascii="標楷體" w:eastAsia="標楷體" w:hAnsi="標楷體" w:hint="eastAsia"/>
              </w:rPr>
              <w:t>錯誤訊息:</w:t>
            </w:r>
            <w:r w:rsidRPr="003754ED">
              <w:rPr>
                <w:rFonts w:ascii="標楷體" w:eastAsia="標楷體" w:hAnsi="標楷體" w:hint="eastAsia"/>
              </w:rPr>
              <w:t>"E</w:t>
            </w:r>
            <w:r w:rsidRPr="009A5A20">
              <w:rPr>
                <w:rFonts w:ascii="標楷體" w:eastAsia="標楷體" w:hAnsi="標楷體" w:hint="eastAsia"/>
              </w:rPr>
              <w:t>0001</w:t>
            </w:r>
            <w:r>
              <w:rPr>
                <w:rFonts w:ascii="標楷體" w:eastAsia="標楷體" w:hAnsi="標楷體" w:hint="eastAsia"/>
              </w:rPr>
              <w:t>:</w:t>
            </w:r>
            <w:r w:rsidRPr="009A5A20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5F2669">
              <w:rPr>
                <w:rFonts w:ascii="標楷體" w:eastAsia="標楷體" w:hAnsi="標楷體" w:hint="eastAsia"/>
              </w:rPr>
              <w:t>客戶資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5F2669">
              <w:rPr>
                <w:rFonts w:ascii="標楷體" w:eastAsia="標楷體" w:hAnsi="標楷體" w:hint="eastAsia"/>
              </w:rPr>
              <w:t>料主檔</w:t>
            </w:r>
            <w:r>
              <w:rPr>
                <w:rFonts w:ascii="標楷體" w:eastAsia="標楷體" w:hAnsi="標楷體" w:hint="eastAsia"/>
              </w:rPr>
              <w:t>)</w:t>
            </w:r>
            <w:r w:rsidRPr="003754ED">
              <w:rPr>
                <w:rFonts w:ascii="標楷體" w:eastAsia="標楷體" w:hAnsi="標楷體" w:hint="eastAsia"/>
              </w:rPr>
              <w:t>"</w:t>
            </w:r>
          </w:p>
          <w:p w14:paraId="07AD6B55" w14:textId="78ABB172" w:rsidR="00296713" w:rsidRDefault="00EB751D" w:rsidP="006610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 w:rsidR="00296713" w:rsidRPr="001B40E8">
              <w:rPr>
                <w:rFonts w:ascii="標楷體" w:eastAsia="標楷體" w:hAnsi="標楷體" w:hint="eastAsia"/>
              </w:rPr>
              <w:t>查詢</w:t>
            </w:r>
            <w:r w:rsidR="00296713">
              <w:rPr>
                <w:rFonts w:ascii="標楷體" w:eastAsia="標楷體" w:hAnsi="標楷體" w:hint="eastAsia"/>
              </w:rPr>
              <w:t>[</w:t>
            </w:r>
            <w:r w:rsidR="00296713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296713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296713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296713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296713" w:rsidRPr="009A5A20">
              <w:rPr>
                <w:rFonts w:ascii="標楷體" w:eastAsia="標楷體" w:hAnsi="標楷體" w:hint="eastAsia"/>
              </w:rPr>
              <w:t>)</w:t>
            </w:r>
            <w:r w:rsidR="00296713">
              <w:rPr>
                <w:rFonts w:ascii="標楷體" w:eastAsia="標楷體" w:hAnsi="標楷體" w:hint="eastAsia"/>
              </w:rPr>
              <w:t>]</w:t>
            </w:r>
            <w:r w:rsidR="00296713" w:rsidRPr="001B40E8">
              <w:rPr>
                <w:rFonts w:ascii="標楷體" w:eastAsia="標楷體" w:hAnsi="標楷體" w:hint="eastAsia"/>
              </w:rPr>
              <w:t>結果無資料時,顯示錯</w:t>
            </w:r>
            <w:r w:rsidR="00296713">
              <w:rPr>
                <w:rFonts w:ascii="標楷體" w:eastAsia="標楷體" w:hAnsi="標楷體"/>
              </w:rPr>
              <w:br/>
            </w:r>
            <w:r w:rsidR="00296713">
              <w:rPr>
                <w:rFonts w:ascii="標楷體" w:eastAsia="標楷體" w:hAnsi="標楷體" w:hint="eastAsia"/>
              </w:rPr>
              <w:t xml:space="preserve">     </w:t>
            </w:r>
            <w:r w:rsidR="00296713" w:rsidRPr="001B40E8">
              <w:rPr>
                <w:rFonts w:ascii="標楷體" w:eastAsia="標楷體" w:hAnsi="標楷體" w:hint="eastAsia"/>
              </w:rPr>
              <w:t>誤訊息:"E0001</w:t>
            </w:r>
            <w:r w:rsidR="00296713">
              <w:rPr>
                <w:rFonts w:ascii="標楷體" w:eastAsia="標楷體" w:hAnsi="標楷體"/>
              </w:rPr>
              <w:t>:</w:t>
            </w:r>
            <w:r w:rsidR="00296713" w:rsidRPr="001B40E8">
              <w:rPr>
                <w:rFonts w:ascii="標楷體" w:eastAsia="標楷體" w:hAnsi="標楷體" w:hint="eastAsia"/>
              </w:rPr>
              <w:t>查詢資料不存在</w:t>
            </w:r>
            <w:r w:rsidR="00296713">
              <w:rPr>
                <w:rFonts w:ascii="標楷體" w:eastAsia="標楷體" w:hAnsi="標楷體" w:hint="eastAsia"/>
              </w:rPr>
              <w:t>(</w:t>
            </w:r>
            <w:r w:rsidR="00296713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296713">
              <w:rPr>
                <w:rFonts w:ascii="標楷體" w:eastAsia="標楷體" w:hAnsi="標楷體"/>
              </w:rPr>
              <w:t>)</w:t>
            </w:r>
            <w:r w:rsidR="00296713" w:rsidRPr="001B40E8">
              <w:rPr>
                <w:rFonts w:ascii="標楷體" w:eastAsia="標楷體" w:hAnsi="標楷體" w:hint="eastAsia"/>
              </w:rPr>
              <w:t>"</w:t>
            </w:r>
          </w:p>
          <w:p w14:paraId="22FB5042" w14:textId="77777777" w:rsidR="00296713" w:rsidRPr="00651325" w:rsidRDefault="00296713" w:rsidP="0066106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DEE0102" w14:textId="3F868850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296713" w:rsidRPr="009A5A20" w14:paraId="0B46DFF4" w14:textId="77777777" w:rsidTr="0066106F">
        <w:tc>
          <w:tcPr>
            <w:tcW w:w="848" w:type="dxa"/>
          </w:tcPr>
          <w:p w14:paraId="3CD7CD6B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3DF06321" w14:textId="77777777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4A17B9FC" w14:textId="77777777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96713" w:rsidRPr="009A5A20" w14:paraId="49642C4F" w14:textId="77777777" w:rsidTr="0066106F">
        <w:tc>
          <w:tcPr>
            <w:tcW w:w="848" w:type="dxa"/>
          </w:tcPr>
          <w:p w14:paraId="390A3A3B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5868B1D0" w14:textId="77777777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437A643C" w14:textId="77777777" w:rsidR="00296713" w:rsidRPr="009A5A20" w:rsidRDefault="00296713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15299C1C" w14:textId="77777777" w:rsidR="00BE7BE2" w:rsidRPr="009A5A20" w:rsidRDefault="00BE7BE2" w:rsidP="00BE7BE2">
      <w:pPr>
        <w:rPr>
          <w:rFonts w:ascii="標楷體" w:eastAsia="標楷體" w:hAnsi="標楷體"/>
          <w:sz w:val="26"/>
        </w:rPr>
      </w:pPr>
    </w:p>
    <w:p w14:paraId="3B9FE047" w14:textId="7D22A70B" w:rsidR="00A94ECE" w:rsidRDefault="00A94ECE" w:rsidP="00534800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296713" w:rsidRPr="009A5A20" w14:paraId="69BD6B8E" w14:textId="77777777" w:rsidTr="0066106F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0967E2CC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71746055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18A08DE0" w14:textId="77777777" w:rsidR="00296713" w:rsidRPr="009A5A20" w:rsidRDefault="00296713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626F7A8D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96713" w:rsidRPr="009A5A20" w14:paraId="63708AFB" w14:textId="77777777" w:rsidTr="0066106F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22D41BDA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3E3D37F0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4D97BF70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51980FF1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51A86BBD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453A0DAC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5F2B5B6B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1D5F1335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</w:tr>
      <w:tr w:rsidR="00296713" w:rsidRPr="009A5A20" w14:paraId="546794AE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6F9097E5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9202ECB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59" w:type="dxa"/>
            <w:shd w:val="clear" w:color="auto" w:fill="auto"/>
          </w:tcPr>
          <w:p w14:paraId="02AFEC4E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686" w:type="dxa"/>
            <w:shd w:val="clear" w:color="auto" w:fill="auto"/>
          </w:tcPr>
          <w:p w14:paraId="3209158C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218C71F5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23FC832C" w14:textId="1F541E9E" w:rsidR="00296713" w:rsidRPr="009A5A20" w:rsidRDefault="00296713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2940E72F" w14:textId="77777777" w:rsidR="00296713" w:rsidRPr="009A5A20" w:rsidRDefault="00296713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73972C75" w14:textId="77777777" w:rsidR="006E7E23" w:rsidRDefault="00296713" w:rsidP="006E7E2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617C0">
              <w:rPr>
                <w:rFonts w:ascii="標楷體" w:eastAsia="標楷體" w:hAnsi="標楷體" w:hint="eastAsia"/>
              </w:rPr>
              <w:t>限輸入文數字</w:t>
            </w:r>
            <w:r w:rsidR="006E7E23">
              <w:rPr>
                <w:rFonts w:ascii="標楷體" w:eastAsia="標楷體" w:hAnsi="標楷體" w:hint="eastAsia"/>
              </w:rPr>
              <w:t>，不為空白時，檢核條件:</w:t>
            </w:r>
          </w:p>
          <w:p w14:paraId="085588A3" w14:textId="10421B87" w:rsidR="00296713" w:rsidRPr="009A5A20" w:rsidRDefault="006E7E23" w:rsidP="006E7E2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96713" w:rsidRPr="009A5A20">
              <w:rPr>
                <w:rFonts w:ascii="標楷體" w:eastAsia="標楷體" w:hAnsi="標楷體" w:hint="eastAsia"/>
              </w:rPr>
              <w:t>身</w:t>
            </w:r>
            <w:r w:rsidR="00296713">
              <w:rPr>
                <w:rFonts w:ascii="標楷體" w:eastAsia="標楷體" w:hAnsi="標楷體" w:hint="eastAsia"/>
              </w:rPr>
              <w:t>分</w:t>
            </w:r>
            <w:r w:rsidR="00296713" w:rsidRPr="009A5A20">
              <w:rPr>
                <w:rFonts w:ascii="標楷體" w:eastAsia="標楷體" w:hAnsi="標楷體" w:hint="eastAsia"/>
              </w:rPr>
              <w:t>證字號</w:t>
            </w:r>
            <w:r w:rsidR="00296713" w:rsidRPr="008E1E45">
              <w:rPr>
                <w:rFonts w:ascii="標楷體" w:eastAsia="標楷體" w:hAnsi="標楷體" w:hint="eastAsia"/>
              </w:rPr>
              <w:t>格式</w:t>
            </w:r>
            <w:r w:rsidR="00296713">
              <w:rPr>
                <w:rFonts w:ascii="標楷體" w:eastAsia="標楷體" w:hAnsi="標楷體" w:hint="eastAsia"/>
              </w:rPr>
              <w:t xml:space="preserve">   </w:t>
            </w:r>
            <w:r w:rsidR="00296713" w:rsidRPr="007C0C38">
              <w:rPr>
                <w:rFonts w:ascii="標楷體" w:eastAsia="標楷體" w:hAnsi="標楷體" w:hint="eastAsia"/>
              </w:rPr>
              <w:t>/</w:t>
            </w:r>
            <w:r w:rsidR="00296713" w:rsidRPr="007C0C38">
              <w:rPr>
                <w:rFonts w:ascii="標楷體" w:eastAsia="標楷體" w:hAnsi="標楷體"/>
              </w:rPr>
              <w:t>A</w:t>
            </w:r>
            <w:r w:rsidR="00296713" w:rsidRPr="007C0C38">
              <w:rPr>
                <w:rFonts w:ascii="標楷體" w:eastAsia="標楷體" w:hAnsi="標楷體" w:hint="eastAsia"/>
              </w:rPr>
              <w:t>(</w:t>
            </w:r>
            <w:r w:rsidR="00296713" w:rsidRPr="007C0C38">
              <w:rPr>
                <w:rFonts w:ascii="標楷體" w:eastAsia="標楷體" w:hAnsi="標楷體"/>
              </w:rPr>
              <w:t>ID_UNINO</w:t>
            </w:r>
            <w:r w:rsidR="00296713" w:rsidRPr="007C0C38">
              <w:rPr>
                <w:rFonts w:ascii="標楷體" w:eastAsia="標楷體" w:hAnsi="標楷體" w:hint="eastAsia"/>
              </w:rPr>
              <w:t>,</w:t>
            </w:r>
            <w:r w:rsidR="00296713" w:rsidRPr="007C0C38">
              <w:rPr>
                <w:rFonts w:ascii="標楷體" w:eastAsia="標楷體" w:hAnsi="標楷體"/>
              </w:rPr>
              <w:t>0)</w:t>
            </w:r>
          </w:p>
        </w:tc>
      </w:tr>
      <w:tr w:rsidR="00296713" w:rsidRPr="006E7E23" w14:paraId="73D3EA33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53DF75C" w14:textId="1608EAEF" w:rsidR="00296713" w:rsidRPr="009A5A20" w:rsidRDefault="00E57E65" w:rsidP="002967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2547478F" w14:textId="011581F5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日期選項</w:t>
            </w:r>
          </w:p>
        </w:tc>
        <w:tc>
          <w:tcPr>
            <w:tcW w:w="759" w:type="dxa"/>
            <w:shd w:val="clear" w:color="auto" w:fill="auto"/>
          </w:tcPr>
          <w:p w14:paraId="3A910933" w14:textId="6F9882E3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691AB19B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61B626CF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0:全部</w:t>
            </w:r>
          </w:p>
          <w:p w14:paraId="23FBBC40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1:會計日期</w:t>
            </w:r>
          </w:p>
          <w:p w14:paraId="401C7D79" w14:textId="0B71B00E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2:入帳日期</w:t>
            </w:r>
          </w:p>
        </w:tc>
        <w:tc>
          <w:tcPr>
            <w:tcW w:w="780" w:type="dxa"/>
            <w:shd w:val="clear" w:color="auto" w:fill="auto"/>
          </w:tcPr>
          <w:p w14:paraId="20064F98" w14:textId="7C88AC7F" w:rsidR="00296713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2D283C62" w14:textId="224E7AD3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71B3C51" w14:textId="10FDE631" w:rsidR="00296713" w:rsidRDefault="00296713" w:rsidP="002967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DA37C24" w14:textId="77777777" w:rsidR="00296713" w:rsidRDefault="00296713" w:rsidP="002967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7BA13DFC" w14:textId="46755845" w:rsidR="006E7E23" w:rsidRPr="006E7E23" w:rsidRDefault="006E7E23" w:rsidP="006E7E2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若[日期選項]=[</w:t>
            </w:r>
            <w:r w:rsidRPr="009A5A20">
              <w:rPr>
                <w:rFonts w:ascii="標楷體" w:eastAsia="標楷體" w:hAnsi="標楷體" w:hint="eastAsia"/>
              </w:rPr>
              <w:t>0:全部</w:t>
            </w:r>
            <w:r>
              <w:rPr>
                <w:rFonts w:ascii="標楷體" w:eastAsia="標楷體" w:hAnsi="標楷體" w:hint="eastAsia"/>
              </w:rPr>
              <w:t>]，則</w:t>
            </w:r>
            <w:r>
              <w:rPr>
                <w:rFonts w:ascii="標楷體" w:eastAsia="標楷體" w:hAnsi="標楷體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不可空白</w:t>
            </w:r>
          </w:p>
        </w:tc>
      </w:tr>
      <w:tr w:rsidR="00296713" w:rsidRPr="009A5A20" w14:paraId="30FBE16C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52B3ECD3" w14:textId="0155AAE5" w:rsidR="00296713" w:rsidRPr="009A5A20" w:rsidRDefault="00E57E65" w:rsidP="002967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5B913FE1" w14:textId="31273C77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日期區間-起</w:t>
            </w:r>
          </w:p>
        </w:tc>
        <w:tc>
          <w:tcPr>
            <w:tcW w:w="759" w:type="dxa"/>
            <w:shd w:val="clear" w:color="auto" w:fill="auto"/>
          </w:tcPr>
          <w:p w14:paraId="6E4C83C9" w14:textId="48E2208C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0868A930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322F50F5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5C419B86" w14:textId="77777777" w:rsidR="00296713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5BF83952" w14:textId="37CABFB4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C51F339" w14:textId="7189ED61" w:rsidR="0087575F" w:rsidRDefault="0087575F" w:rsidP="0087575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若[日期選項]</w:t>
            </w:r>
            <w:r w:rsidR="0046111D">
              <w:rPr>
                <w:rFonts w:ascii="標楷體" w:eastAsia="標楷體" w:hAnsi="標楷體" w:hint="eastAsia"/>
              </w:rPr>
              <w:t>=[</w:t>
            </w:r>
            <w:r w:rsidR="0046111D" w:rsidRPr="009A5A20">
              <w:rPr>
                <w:rFonts w:ascii="標楷體" w:eastAsia="標楷體" w:hAnsi="標楷體" w:hint="eastAsia"/>
              </w:rPr>
              <w:t>0:全部</w:t>
            </w:r>
            <w:r w:rsidR="0046111D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則跳過不需輸入;</w:t>
            </w:r>
            <w:r w:rsidR="0046111D">
              <w:rPr>
                <w:rFonts w:ascii="標楷體" w:eastAsia="標楷體" w:hAnsi="標楷體" w:hint="eastAsia"/>
              </w:rPr>
              <w:t>其餘則</w:t>
            </w:r>
            <w:r w:rsidR="006E666E">
              <w:rPr>
                <w:rFonts w:ascii="標楷體" w:eastAsia="標楷體" w:hAnsi="標楷體" w:hint="eastAsia"/>
              </w:rPr>
              <w:t>限輸</w:t>
            </w:r>
            <w:r w:rsidR="006E666E">
              <w:rPr>
                <w:rFonts w:ascii="標楷體" w:eastAsia="標楷體" w:hAnsi="標楷體" w:hint="eastAsia"/>
              </w:rPr>
              <w:lastRenderedPageBreak/>
              <w:t>入日期</w:t>
            </w:r>
            <w:r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CBBF03B" w14:textId="4EECB0CA" w:rsidR="0087575F" w:rsidRPr="0087575F" w:rsidRDefault="0087575F" w:rsidP="0087575F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</w:tc>
      </w:tr>
      <w:tr w:rsidR="00296713" w:rsidRPr="009A5A20" w14:paraId="6A6DF392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4CF842C5" w14:textId="05D6325D" w:rsidR="00296713" w:rsidRPr="009A5A20" w:rsidRDefault="00E57E65" w:rsidP="002967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992" w:type="dxa"/>
            <w:shd w:val="clear" w:color="auto" w:fill="auto"/>
          </w:tcPr>
          <w:p w14:paraId="6B2650F0" w14:textId="49477E5E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日期區間-訖</w:t>
            </w:r>
          </w:p>
        </w:tc>
        <w:tc>
          <w:tcPr>
            <w:tcW w:w="759" w:type="dxa"/>
            <w:shd w:val="clear" w:color="auto" w:fill="auto"/>
          </w:tcPr>
          <w:p w14:paraId="37FBEB11" w14:textId="0AA8B90D" w:rsidR="00296713" w:rsidRPr="009A5A20" w:rsidRDefault="00E27F66" w:rsidP="002967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5675C9F6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7FD1B396" w14:textId="77777777" w:rsidR="00296713" w:rsidRPr="009A5A20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2AE37DCD" w14:textId="77777777" w:rsidR="00296713" w:rsidRDefault="00296713" w:rsidP="0029671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745DE222" w14:textId="78292811" w:rsidR="00296713" w:rsidRPr="009A5A20" w:rsidRDefault="00296713" w:rsidP="002967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7BE2F9DE" w14:textId="28E82D6B" w:rsidR="0087575F" w:rsidRDefault="0087575F" w:rsidP="0087575F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</w:t>
            </w:r>
            <w:r w:rsidR="001E55F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日期選項</w:t>
            </w:r>
            <w:r w:rsidR="001E55F6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=</w:t>
            </w:r>
            <w:r w:rsidR="0046111D">
              <w:rPr>
                <w:rFonts w:ascii="標楷體" w:eastAsia="標楷體" w:hAnsi="標楷體" w:hint="eastAsia"/>
              </w:rPr>
              <w:t xml:space="preserve"> [</w:t>
            </w:r>
            <w:r w:rsidR="0046111D" w:rsidRPr="009A5A20">
              <w:rPr>
                <w:rFonts w:ascii="標楷體" w:eastAsia="標楷體" w:hAnsi="標楷體" w:hint="eastAsia"/>
              </w:rPr>
              <w:t>0:全部</w:t>
            </w:r>
            <w:r w:rsidR="0046111D">
              <w:rPr>
                <w:rFonts w:ascii="標楷體" w:eastAsia="標楷體" w:hAnsi="標楷體" w:hint="eastAsia"/>
              </w:rPr>
              <w:t>]則跳過不需輸入;其餘則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</w:rPr>
              <w:t>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0B92930" w14:textId="47EB2559" w:rsidR="00296713" w:rsidRDefault="0087575F" w:rsidP="0087575F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  <w:r>
              <w:rPr>
                <w:rFonts w:ascii="標楷體" w:eastAsia="標楷體" w:hAnsi="標楷體"/>
              </w:rPr>
              <w:br/>
              <w:t>(3).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日期區間-</w:t>
            </w:r>
            <w:r w:rsidR="005159F0" w:rsidRPr="009A5A20">
              <w:rPr>
                <w:rFonts w:ascii="標楷體" w:eastAsia="標楷體" w:hAnsi="標楷體" w:hint="eastAsia"/>
              </w:rPr>
              <w:t>訖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5159F0">
              <w:rPr>
                <w:rFonts w:ascii="標楷體" w:eastAsia="標楷體" w:hAnsi="標楷體" w:hint="eastAsia"/>
              </w:rPr>
              <w:t>小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日期區間-</w:t>
            </w:r>
            <w:r w:rsidR="005159F0" w:rsidRPr="009A5A20">
              <w:rPr>
                <w:rFonts w:ascii="標楷體" w:eastAsia="標楷體" w:hAnsi="標楷體" w:hint="eastAsia"/>
              </w:rPr>
              <w:t>起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</w:tc>
      </w:tr>
    </w:tbl>
    <w:p w14:paraId="701545AB" w14:textId="77777777" w:rsidR="00296713" w:rsidRPr="009A5A20" w:rsidRDefault="00296713" w:rsidP="00296713">
      <w:pPr>
        <w:rPr>
          <w:rFonts w:ascii="標楷體" w:eastAsia="標楷體" w:hAnsi="標楷體"/>
          <w:sz w:val="26"/>
        </w:rPr>
      </w:pPr>
    </w:p>
    <w:p w14:paraId="060C32FD" w14:textId="77777777" w:rsidR="00A94ECE" w:rsidRPr="009A5A20" w:rsidRDefault="00A94ECE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輸出畫面：</w:t>
      </w:r>
    </w:p>
    <w:p w14:paraId="0C0C7039" w14:textId="4BFF633C" w:rsidR="00A94ECE" w:rsidRPr="009A5A20" w:rsidRDefault="001E55F6" w:rsidP="00A94ECE">
      <w:pPr>
        <w:pStyle w:val="42"/>
        <w:spacing w:after="72"/>
        <w:ind w:leftChars="0" w:left="0"/>
        <w:rPr>
          <w:rFonts w:ascii="標楷體" w:hAnsi="標楷體"/>
        </w:rPr>
      </w:pPr>
      <w:r w:rsidRPr="001E55F6">
        <w:rPr>
          <w:rFonts w:ascii="標楷體" w:hAnsi="標楷體"/>
          <w:noProof/>
        </w:rPr>
        <w:drawing>
          <wp:inline distT="0" distB="0" distL="0" distR="0" wp14:anchorId="1F8ED229" wp14:editId="7E76211D">
            <wp:extent cx="6479540" cy="184912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773A" w14:textId="2BE34719" w:rsidR="001E55F6" w:rsidRDefault="001E55F6" w:rsidP="001E55F6">
      <w:pPr>
        <w:pStyle w:val="17"/>
      </w:pPr>
    </w:p>
    <w:p w14:paraId="390EFE6A" w14:textId="2A3043FC" w:rsidR="001E55F6" w:rsidRPr="009A5A20" w:rsidRDefault="001E55F6" w:rsidP="001E55F6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2413F5" w:rsidRPr="009A5A20" w14:paraId="74C8D8C4" w14:textId="77777777" w:rsidTr="00707D13">
        <w:tc>
          <w:tcPr>
            <w:tcW w:w="616" w:type="dxa"/>
            <w:shd w:val="clear" w:color="auto" w:fill="D9D9D9" w:themeFill="background1" w:themeFillShade="D9"/>
          </w:tcPr>
          <w:p w14:paraId="07BF19D0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494DE25B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BF193D3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0DC0EC88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3D3EDFF1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302205C8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24448C58" w14:textId="77777777" w:rsidR="002413F5" w:rsidRPr="009A5A20" w:rsidRDefault="002413F5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35094" w:rsidRPr="009A5A20" w14:paraId="7E9CEE74" w14:textId="77777777" w:rsidTr="00707D13">
        <w:tc>
          <w:tcPr>
            <w:tcW w:w="616" w:type="dxa"/>
            <w:shd w:val="clear" w:color="auto" w:fill="auto"/>
          </w:tcPr>
          <w:p w14:paraId="5830DE5F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65CFD66C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161ED5C" w14:textId="3653E3ED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083" w:type="dxa"/>
            <w:shd w:val="clear" w:color="auto" w:fill="auto"/>
          </w:tcPr>
          <w:p w14:paraId="54DBD37D" w14:textId="3369CC59" w:rsidR="00035094" w:rsidRPr="009A5A20" w:rsidRDefault="001E55F6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4D67AF">
              <w:rPr>
                <w:rFonts w:ascii="標楷體" w:eastAsia="標楷體" w:hAnsi="標楷體" w:hint="eastAsia"/>
              </w:rPr>
              <w:t>Cu</w:t>
            </w:r>
            <w:r w:rsidRPr="004D67AF">
              <w:rPr>
                <w:rFonts w:ascii="標楷體" w:eastAsia="標楷體" w:hAnsi="標楷體"/>
              </w:rPr>
              <w:t>stMain</w:t>
            </w:r>
            <w:r w:rsidRPr="004D67AF">
              <w:rPr>
                <w:rFonts w:ascii="標楷體" w:eastAsia="標楷體" w:hAnsi="標楷體" w:hint="eastAsia"/>
              </w:rPr>
              <w:t>.Cu</w:t>
            </w:r>
            <w:r w:rsidRPr="004D67AF">
              <w:rPr>
                <w:rFonts w:ascii="標楷體" w:eastAsia="標楷體" w:hAnsi="標楷體"/>
              </w:rPr>
              <w:t>stId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04D4000" w14:textId="69DEC0D1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15915C21" w14:textId="77777777" w:rsidTr="00707D13">
        <w:tc>
          <w:tcPr>
            <w:tcW w:w="616" w:type="dxa"/>
            <w:shd w:val="clear" w:color="auto" w:fill="auto"/>
          </w:tcPr>
          <w:p w14:paraId="6574C9A8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4C691310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60D2F44" w14:textId="1D7AA78F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083" w:type="dxa"/>
            <w:shd w:val="clear" w:color="auto" w:fill="auto"/>
          </w:tcPr>
          <w:p w14:paraId="72DB3777" w14:textId="30BE22AA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NegTrans.CustNo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EEBC27F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355877C0" w14:textId="77777777" w:rsidTr="00707D13">
        <w:tc>
          <w:tcPr>
            <w:tcW w:w="616" w:type="dxa"/>
            <w:shd w:val="clear" w:color="auto" w:fill="auto"/>
          </w:tcPr>
          <w:p w14:paraId="0488173D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73F029F1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F85F7E3" w14:textId="565CBC9A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83" w:type="dxa"/>
            <w:shd w:val="clear" w:color="auto" w:fill="auto"/>
          </w:tcPr>
          <w:p w14:paraId="3183AAB0" w14:textId="7E8CD28E" w:rsidR="00035094" w:rsidRPr="009A5A20" w:rsidRDefault="001E55F6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337F902" w14:textId="71237A7E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35094" w:rsidRPr="009A5A20" w14:paraId="6D791F72" w14:textId="77777777" w:rsidTr="00707D13">
        <w:tc>
          <w:tcPr>
            <w:tcW w:w="616" w:type="dxa"/>
            <w:shd w:val="clear" w:color="auto" w:fill="auto"/>
          </w:tcPr>
          <w:p w14:paraId="1DF6D92B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21F606FD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676CC82" w14:textId="55410E5B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入帳日期</w:t>
            </w:r>
          </w:p>
        </w:tc>
        <w:tc>
          <w:tcPr>
            <w:tcW w:w="3083" w:type="dxa"/>
            <w:shd w:val="clear" w:color="auto" w:fill="auto"/>
          </w:tcPr>
          <w:p w14:paraId="469084B2" w14:textId="750B1403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NegTrans.EntryDate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13F890A" w14:textId="3CDA0C7D" w:rsidR="00035094" w:rsidRPr="009A5A20" w:rsidRDefault="00EF1208" w:rsidP="000350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035094" w:rsidRPr="009A5A20" w14:paraId="4CF4EB70" w14:textId="77777777" w:rsidTr="00707D13">
        <w:tc>
          <w:tcPr>
            <w:tcW w:w="616" w:type="dxa"/>
            <w:shd w:val="clear" w:color="auto" w:fill="auto"/>
          </w:tcPr>
          <w:p w14:paraId="5AB837F2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68472F87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DF74E79" w14:textId="4CB166F1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3083" w:type="dxa"/>
            <w:shd w:val="clear" w:color="auto" w:fill="auto"/>
          </w:tcPr>
          <w:p w14:paraId="638A382B" w14:textId="2B6B4CB2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NegTrans.TxKind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899BD03" w14:textId="1A404B83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4B075448" w14:textId="77777777" w:rsidTr="00707D13">
        <w:tc>
          <w:tcPr>
            <w:tcW w:w="616" w:type="dxa"/>
            <w:shd w:val="clear" w:color="auto" w:fill="auto"/>
          </w:tcPr>
          <w:p w14:paraId="6AF90F3C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19" w:type="dxa"/>
            <w:shd w:val="clear" w:color="auto" w:fill="auto"/>
          </w:tcPr>
          <w:p w14:paraId="6FCA720C" w14:textId="6CE1F410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4861CF0" w14:textId="08E78D5C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3083" w:type="dxa"/>
            <w:shd w:val="clear" w:color="auto" w:fill="auto"/>
          </w:tcPr>
          <w:p w14:paraId="6810F049" w14:textId="37C5F24A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NegTrans.ApprAmt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1948D8E" w14:textId="152A8E5C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54919A78" w14:textId="77777777" w:rsidTr="00707D13">
        <w:tc>
          <w:tcPr>
            <w:tcW w:w="616" w:type="dxa"/>
            <w:shd w:val="clear" w:color="auto" w:fill="auto"/>
          </w:tcPr>
          <w:p w14:paraId="733923DF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19" w:type="dxa"/>
            <w:shd w:val="clear" w:color="auto" w:fill="auto"/>
          </w:tcPr>
          <w:p w14:paraId="72221A6B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15C772E" w14:textId="059BB00D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繳息迄日</w:t>
            </w:r>
          </w:p>
        </w:tc>
        <w:tc>
          <w:tcPr>
            <w:tcW w:w="3083" w:type="dxa"/>
            <w:shd w:val="clear" w:color="auto" w:fill="auto"/>
          </w:tcPr>
          <w:p w14:paraId="7354E05F" w14:textId="7E5FA1FD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NegTrans.IntEndDate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A30935A" w14:textId="7DA0AA98" w:rsidR="00035094" w:rsidRPr="009A5A20" w:rsidRDefault="00EF1208" w:rsidP="000350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035094" w:rsidRPr="009A5A20" w14:paraId="7D97E29D" w14:textId="77777777" w:rsidTr="00707D13">
        <w:tc>
          <w:tcPr>
            <w:tcW w:w="616" w:type="dxa"/>
            <w:shd w:val="clear" w:color="auto" w:fill="auto"/>
          </w:tcPr>
          <w:p w14:paraId="70DFBEF7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19" w:type="dxa"/>
            <w:shd w:val="clear" w:color="auto" w:fill="auto"/>
          </w:tcPr>
          <w:p w14:paraId="52ADED9C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5815874" w14:textId="43325FF8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暫收抵繳</w:t>
            </w:r>
          </w:p>
        </w:tc>
        <w:tc>
          <w:tcPr>
            <w:tcW w:w="3083" w:type="dxa"/>
            <w:shd w:val="clear" w:color="auto" w:fill="auto"/>
          </w:tcPr>
          <w:p w14:paraId="7E2B51B9" w14:textId="5A4DA80F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NegTrans.TempRepayAmt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EEB2283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02BC09EA" w14:textId="77777777" w:rsidTr="00707D13">
        <w:tc>
          <w:tcPr>
            <w:tcW w:w="616" w:type="dxa"/>
            <w:shd w:val="clear" w:color="auto" w:fill="auto"/>
          </w:tcPr>
          <w:p w14:paraId="46DD97DF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19" w:type="dxa"/>
            <w:shd w:val="clear" w:color="auto" w:fill="auto"/>
          </w:tcPr>
          <w:p w14:paraId="3E182326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3F093A2D" w14:textId="3B218025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溢繳抵繳</w:t>
            </w:r>
          </w:p>
        </w:tc>
        <w:tc>
          <w:tcPr>
            <w:tcW w:w="3083" w:type="dxa"/>
            <w:shd w:val="clear" w:color="auto" w:fill="auto"/>
          </w:tcPr>
          <w:p w14:paraId="6009B43A" w14:textId="18BEE530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NegTrans.OverRepayAmt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F53F3C7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77100DCE" w14:textId="77777777" w:rsidTr="00707D13">
        <w:tc>
          <w:tcPr>
            <w:tcW w:w="616" w:type="dxa"/>
            <w:shd w:val="clear" w:color="auto" w:fill="auto"/>
          </w:tcPr>
          <w:p w14:paraId="02D509CA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19" w:type="dxa"/>
            <w:shd w:val="clear" w:color="auto" w:fill="auto"/>
          </w:tcPr>
          <w:p w14:paraId="41E52B34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FB749CC" w14:textId="54808D9A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本金</w:t>
            </w:r>
          </w:p>
        </w:tc>
        <w:tc>
          <w:tcPr>
            <w:tcW w:w="3083" w:type="dxa"/>
            <w:shd w:val="clear" w:color="auto" w:fill="auto"/>
          </w:tcPr>
          <w:p w14:paraId="0596D621" w14:textId="5D5BBFD3" w:rsidR="00035094" w:rsidRPr="009A5A20" w:rsidRDefault="00035094" w:rsidP="0003509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NegTrans.PrincipalAmt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06A15A40" w14:textId="75DCF294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57E5CFC3" w14:textId="77777777" w:rsidTr="00707D13">
        <w:tc>
          <w:tcPr>
            <w:tcW w:w="616" w:type="dxa"/>
            <w:shd w:val="clear" w:color="auto" w:fill="auto"/>
          </w:tcPr>
          <w:p w14:paraId="3DEE9FC2" w14:textId="77777777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19" w:type="dxa"/>
            <w:shd w:val="clear" w:color="auto" w:fill="auto"/>
          </w:tcPr>
          <w:p w14:paraId="06739C23" w14:textId="0A50EF42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C39A935" w14:textId="441114CA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利息</w:t>
            </w:r>
          </w:p>
        </w:tc>
        <w:tc>
          <w:tcPr>
            <w:tcW w:w="3083" w:type="dxa"/>
            <w:shd w:val="clear" w:color="auto" w:fill="auto"/>
          </w:tcPr>
          <w:p w14:paraId="6B1D1C76" w14:textId="591F6A8B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NegTrans.InterestAmt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EFFD6F2" w14:textId="1A55C330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575A9310" w14:textId="77777777" w:rsidTr="00707D13">
        <w:tc>
          <w:tcPr>
            <w:tcW w:w="616" w:type="dxa"/>
            <w:shd w:val="clear" w:color="auto" w:fill="auto"/>
          </w:tcPr>
          <w:p w14:paraId="47A980B5" w14:textId="1012F9A3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4CBB74F2" w14:textId="02DDDE4A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E8255E9" w14:textId="5A948739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轉入溢繳</w:t>
            </w:r>
          </w:p>
        </w:tc>
        <w:tc>
          <w:tcPr>
            <w:tcW w:w="3083" w:type="dxa"/>
            <w:shd w:val="clear" w:color="auto" w:fill="auto"/>
          </w:tcPr>
          <w:p w14:paraId="792697FE" w14:textId="3DB1A6FC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NegTrans.OverAmt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8A1EEFF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0BD37CBC" w14:textId="77777777" w:rsidTr="00707D13">
        <w:tc>
          <w:tcPr>
            <w:tcW w:w="616" w:type="dxa"/>
            <w:shd w:val="clear" w:color="auto" w:fill="auto"/>
          </w:tcPr>
          <w:p w14:paraId="42629EB9" w14:textId="32A1D0D3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5C6FE809" w14:textId="01C67A3E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C259063" w14:textId="1D6726C7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3083" w:type="dxa"/>
            <w:shd w:val="clear" w:color="auto" w:fill="auto"/>
          </w:tcPr>
          <w:p w14:paraId="58210E1D" w14:textId="3C0A8A74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NegTrans.SklShareAmt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07275ACF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  <w:tr w:rsidR="00035094" w:rsidRPr="009A5A20" w14:paraId="29A0C59B" w14:textId="77777777" w:rsidTr="00707D13">
        <w:tc>
          <w:tcPr>
            <w:tcW w:w="616" w:type="dxa"/>
            <w:shd w:val="clear" w:color="auto" w:fill="auto"/>
          </w:tcPr>
          <w:p w14:paraId="4A35B084" w14:textId="34919D1C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08C19445" w14:textId="6A9EC543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561C627" w14:textId="606B3DFA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3083" w:type="dxa"/>
            <w:shd w:val="clear" w:color="auto" w:fill="auto"/>
          </w:tcPr>
          <w:p w14:paraId="12FB8AA8" w14:textId="3FC4F3C5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NegTrans.AcDate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7030341" w14:textId="3CB8E8E7" w:rsidR="00035094" w:rsidRPr="009A5A20" w:rsidRDefault="00EF1208" w:rsidP="000350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035094" w:rsidRPr="009A5A20" w14:paraId="63DFFCFF" w14:textId="77777777" w:rsidTr="00707D13">
        <w:tc>
          <w:tcPr>
            <w:tcW w:w="616" w:type="dxa"/>
            <w:shd w:val="clear" w:color="auto" w:fill="auto"/>
          </w:tcPr>
          <w:p w14:paraId="343894D7" w14:textId="7F0AFE55" w:rsidR="00035094" w:rsidRPr="009A5A20" w:rsidRDefault="00035094" w:rsidP="00035094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 w:rsidRPr="009A5A20"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79B2C096" w14:textId="1BBD2A76" w:rsidR="00035094" w:rsidRPr="009A5A20" w:rsidRDefault="00035094" w:rsidP="0003509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9933B71" w14:textId="5BFB66DA" w:rsidR="00035094" w:rsidRPr="009A5A20" w:rsidRDefault="00035094" w:rsidP="0003509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3083" w:type="dxa"/>
            <w:shd w:val="clear" w:color="auto" w:fill="auto"/>
          </w:tcPr>
          <w:p w14:paraId="005C4F1F" w14:textId="6E065F94" w:rsidR="00035094" w:rsidRPr="009A5A20" w:rsidRDefault="00035094" w:rsidP="00035094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NegTrans.TitaTxtNo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70540F68" w14:textId="77777777" w:rsidR="00035094" w:rsidRPr="009A5A20" w:rsidRDefault="00035094" w:rsidP="00035094">
            <w:pPr>
              <w:rPr>
                <w:rFonts w:ascii="標楷體" w:eastAsia="標楷體" w:hAnsi="標楷體"/>
              </w:rPr>
            </w:pPr>
          </w:p>
        </w:tc>
      </w:tr>
    </w:tbl>
    <w:p w14:paraId="7C2B1127" w14:textId="79422E46" w:rsidR="002413F5" w:rsidRPr="009A5A20" w:rsidRDefault="00F9090C">
      <w:pPr>
        <w:widowControl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/>
          <w:kern w:val="0"/>
          <w:szCs w:val="28"/>
        </w:rPr>
        <w:br w:type="page"/>
      </w:r>
    </w:p>
    <w:p w14:paraId="17EC2741" w14:textId="2649C07A" w:rsidR="004D01F5" w:rsidRPr="009A5A20" w:rsidRDefault="004D01F5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9</w:t>
      </w:r>
      <w:r w:rsidRPr="009A5A20">
        <w:rPr>
          <w:rFonts w:ascii="標楷體" w:hAnsi="標楷體" w:hint="eastAsia"/>
        </w:rPr>
        <w:t>7</w:t>
      </w:r>
      <w:r w:rsidR="00632A7C" w:rsidRPr="009A5A20">
        <w:rPr>
          <w:rFonts w:ascii="標楷體" w:hAnsi="標楷體"/>
        </w:rPr>
        <w:t>3</w:t>
      </w:r>
      <w:r w:rsidR="00DB15DE" w:rsidRPr="009A5A20">
        <w:rPr>
          <w:rFonts w:ascii="標楷體" w:hAnsi="標楷體" w:hint="eastAsia"/>
        </w:rPr>
        <w:t>債務協商作業－</w:t>
      </w:r>
      <w:r w:rsidR="009171EE" w:rsidRPr="009A5A20">
        <w:rPr>
          <w:rFonts w:ascii="標楷體" w:hAnsi="標楷體" w:hint="eastAsia"/>
        </w:rPr>
        <w:t>最大債權撥付</w:t>
      </w:r>
      <w:r w:rsidR="00274390" w:rsidRPr="009A5A20">
        <w:rPr>
          <w:rFonts w:ascii="標楷體" w:hAnsi="標楷體" w:hint="eastAsia"/>
          <w:lang w:eastAsia="zh-TW"/>
        </w:rPr>
        <w:t>明細</w:t>
      </w:r>
      <w:r w:rsidR="009171EE" w:rsidRPr="009A5A20">
        <w:rPr>
          <w:rFonts w:ascii="標楷體" w:hAnsi="標楷體" w:hint="eastAsia"/>
          <w:lang w:eastAsia="zh-TW"/>
        </w:rPr>
        <w:t>查詢</w:t>
      </w:r>
      <w:r w:rsidR="000169D6" w:rsidRPr="009A5A20">
        <w:rPr>
          <w:rFonts w:ascii="標楷體" w:hAnsi="標楷體" w:hint="eastAsia"/>
          <w:lang w:eastAsia="zh-TW"/>
        </w:rPr>
        <w:t xml:space="preserve"> </w:t>
      </w:r>
    </w:p>
    <w:p w14:paraId="59AA9C63" w14:textId="77777777" w:rsidR="004D01F5" w:rsidRPr="009A5A20" w:rsidRDefault="004D01F5" w:rsidP="00534800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4D01F5" w:rsidRPr="009A5A20" w14:paraId="289A80DD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3E6F84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48BD7F" w14:textId="77777777" w:rsidR="004D01F5" w:rsidRPr="009A5A20" w:rsidRDefault="00AF1A82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最大債權撥付明細查詢</w:t>
            </w:r>
          </w:p>
        </w:tc>
      </w:tr>
      <w:tr w:rsidR="004D01F5" w:rsidRPr="009A5A20" w14:paraId="4CAA4061" w14:textId="77777777" w:rsidTr="000E5F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4E676A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63D060" w14:textId="07AFB74B" w:rsidR="00142705" w:rsidRPr="00A31D15" w:rsidRDefault="00A31D15" w:rsidP="00A31D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42705" w:rsidRPr="00A31D15">
              <w:rPr>
                <w:rFonts w:ascii="標楷體" w:eastAsia="標楷體" w:hAnsi="標楷體" w:hint="eastAsia"/>
              </w:rPr>
              <w:t>查詢</w:t>
            </w:r>
            <w:r w:rsidR="0015671E">
              <w:rPr>
                <w:rFonts w:ascii="標楷體" w:eastAsia="標楷體" w:hAnsi="標楷體" w:hint="eastAsia"/>
              </w:rPr>
              <w:t>最大債權撥付明細</w:t>
            </w:r>
            <w:r w:rsidR="00142705" w:rsidRPr="00A31D15">
              <w:rPr>
                <w:rFonts w:ascii="標楷體" w:eastAsia="標楷體" w:hAnsi="標楷體" w:hint="eastAsia"/>
              </w:rPr>
              <w:t>資料</w:t>
            </w:r>
          </w:p>
          <w:p w14:paraId="3CE23223" w14:textId="70B785F6" w:rsidR="004D01F5" w:rsidRPr="00A31D15" w:rsidRDefault="00A31D15" w:rsidP="00E4455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142705" w:rsidRPr="00A31D15">
              <w:rPr>
                <w:rFonts w:ascii="標楷體" w:eastAsia="標楷體" w:hAnsi="標楷體" w:hint="eastAsia"/>
              </w:rPr>
              <w:t>可由【</w:t>
            </w:r>
            <w:r w:rsidR="00142705" w:rsidRPr="00A31D15">
              <w:rPr>
                <w:rFonts w:ascii="標楷體" w:eastAsia="標楷體" w:hAnsi="標楷體"/>
              </w:rPr>
              <w:t>L5</w:t>
            </w:r>
            <w:r w:rsidR="00142705" w:rsidRPr="00A31D15">
              <w:rPr>
                <w:rFonts w:ascii="標楷體" w:eastAsia="標楷體" w:hAnsi="標楷體" w:hint="eastAsia"/>
              </w:rPr>
              <w:t>702 暫收入帳】與【</w:t>
            </w:r>
            <w:r w:rsidR="00142705" w:rsidRPr="00A31D15">
              <w:rPr>
                <w:rFonts w:ascii="標楷體" w:eastAsia="標楷體" w:hAnsi="標楷體"/>
              </w:rPr>
              <w:t>L5</w:t>
            </w:r>
            <w:r w:rsidR="00142705" w:rsidRPr="00A31D15">
              <w:rPr>
                <w:rFonts w:ascii="標楷體" w:eastAsia="標楷體" w:hAnsi="標楷體" w:hint="eastAsia"/>
              </w:rPr>
              <w:t>971</w:t>
            </w:r>
            <w:r w:rsidR="00142705" w:rsidRPr="00A31D15">
              <w:rPr>
                <w:rFonts w:ascii="標楷體" w:eastAsia="標楷體" w:hAnsi="標楷體"/>
              </w:rPr>
              <w:t xml:space="preserve"> </w:t>
            </w:r>
            <w:r w:rsidR="00142705" w:rsidRPr="00A31D15">
              <w:rPr>
                <w:rFonts w:ascii="標楷體" w:eastAsia="標楷體" w:hAnsi="標楷體" w:hint="eastAsia"/>
              </w:rPr>
              <w:t>債務協商交易資料</w:t>
            </w:r>
            <w:r w:rsidR="005F5871">
              <w:rPr>
                <w:rFonts w:ascii="標楷體" w:eastAsia="標楷體" w:hAnsi="標楷體"/>
              </w:rPr>
              <w:br/>
            </w:r>
            <w:r w:rsidR="00E4455D">
              <w:rPr>
                <w:rFonts w:ascii="標楷體" w:eastAsia="標楷體" w:hAnsi="標楷體" w:hint="eastAsia"/>
              </w:rPr>
              <w:t xml:space="preserve">  </w:t>
            </w:r>
            <w:r w:rsidR="00142705" w:rsidRPr="00A31D15">
              <w:rPr>
                <w:rFonts w:ascii="標楷體" w:eastAsia="標楷體" w:hAnsi="標楷體" w:hint="eastAsia"/>
              </w:rPr>
              <w:t>查詢】連接</w:t>
            </w:r>
            <w:r w:rsidR="00142705" w:rsidRPr="00A31D15">
              <w:rPr>
                <w:rFonts w:ascii="標楷體" w:eastAsia="標楷體" w:hAnsi="標楷體" w:hint="eastAsia"/>
                <w:lang w:eastAsia="zh-HK"/>
              </w:rPr>
              <w:t>進入</w:t>
            </w:r>
          </w:p>
        </w:tc>
      </w:tr>
      <w:tr w:rsidR="004D01F5" w:rsidRPr="009A5A20" w14:paraId="7CE4627D" w14:textId="77777777" w:rsidTr="000E5F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74B702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082AE8" w14:textId="25AFE1E4" w:rsidR="002C3D87" w:rsidRPr="009A5A20" w:rsidRDefault="005F5871" w:rsidP="002C3D8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CB2223">
              <w:rPr>
                <w:rFonts w:ascii="標楷體" w:eastAsia="標楷體" w:hAnsi="標楷體" w:hint="eastAsia"/>
              </w:rPr>
              <w:t>作業流程.</w:t>
            </w:r>
            <w:r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2D62D961" w14:textId="0341390E" w:rsidR="002C3D87" w:rsidRPr="00E60412" w:rsidRDefault="00E60412" w:rsidP="00E604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2C3D87" w:rsidRPr="00E60412">
              <w:rPr>
                <w:rFonts w:ascii="標楷體" w:eastAsia="標楷體" w:hAnsi="標楷體" w:hint="eastAsia"/>
              </w:rPr>
              <w:t>查詢[</w:t>
            </w:r>
            <w:r w:rsidR="002C3D87" w:rsidRPr="00E60412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 w:rsidR="002C3D87" w:rsidRPr="00E60412">
              <w:rPr>
                <w:rFonts w:ascii="標楷體" w:eastAsia="標楷體" w:hAnsi="標楷體" w:hint="eastAsia"/>
              </w:rPr>
              <w:t>(</w:t>
            </w:r>
            <w:r w:rsidR="002C3D87" w:rsidRPr="00E60412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="002C3D87" w:rsidRPr="00E60412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="002C3D87" w:rsidRPr="00E60412">
              <w:rPr>
                <w:rFonts w:ascii="標楷體" w:eastAsia="標楷體" w:hAnsi="標楷體" w:hint="eastAsia"/>
              </w:rPr>
              <w:t>)]資料</w:t>
            </w:r>
          </w:p>
          <w:p w14:paraId="054D2E0F" w14:textId="0B8B53DE" w:rsidR="002C3D87" w:rsidRPr="00E60412" w:rsidRDefault="00E60412" w:rsidP="00E604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2C3D87" w:rsidRPr="00E60412">
              <w:rPr>
                <w:rFonts w:ascii="標楷體" w:eastAsia="標楷體" w:hAnsi="標楷體" w:hint="eastAsia"/>
              </w:rPr>
              <w:t>依據輸入查詢條件</w:t>
            </w:r>
            <w:r w:rsidR="008B1176" w:rsidRPr="00E60412">
              <w:rPr>
                <w:rFonts w:ascii="標楷體" w:eastAsia="標楷體" w:hAnsi="標楷體" w:hint="eastAsia"/>
              </w:rPr>
              <w:t>，</w:t>
            </w:r>
            <w:r w:rsidR="002C3D87" w:rsidRPr="00E60412">
              <w:rPr>
                <w:rFonts w:ascii="標楷體" w:eastAsia="標楷體" w:hAnsi="標楷體" w:hint="eastAsia"/>
              </w:rPr>
              <w:t>輸出查詢資料</w:t>
            </w:r>
          </w:p>
          <w:p w14:paraId="1732899A" w14:textId="2095B17B" w:rsidR="00E7757C" w:rsidRDefault="00E7757C" w:rsidP="00F67A24">
            <w:pPr>
              <w:pStyle w:val="af9"/>
              <w:numPr>
                <w:ilvl w:val="1"/>
                <w:numId w:val="26"/>
              </w:numPr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901147">
              <w:rPr>
                <w:rFonts w:ascii="標楷體" w:eastAsia="標楷體" w:hAnsi="標楷體" w:hint="eastAsia"/>
              </w:rPr>
              <w:t>製檔日期(NegAppr01.ExportDate)</w:t>
            </w:r>
            <w:r>
              <w:rPr>
                <w:rFonts w:ascii="標楷體" w:eastAsia="標楷體" w:hAnsi="標楷體"/>
              </w:rPr>
              <w:t>]=</w:t>
            </w:r>
            <w:r w:rsidRPr="009A5A20">
              <w:rPr>
                <w:rFonts w:ascii="標楷體" w:eastAsia="標楷體" w:hAnsi="標楷體" w:hint="eastAsia"/>
              </w:rPr>
              <w:t xml:space="preserve"> 輸入條件「</w:t>
            </w:r>
            <w:r w:rsidR="0057443A" w:rsidRPr="00901147">
              <w:rPr>
                <w:rFonts w:ascii="標楷體" w:eastAsia="標楷體" w:hAnsi="標楷體" w:hint="eastAsia"/>
              </w:rPr>
              <w:t>製檔日期</w:t>
            </w:r>
            <w:r w:rsidR="0057443A" w:rsidRPr="009A5A20">
              <w:rPr>
                <w:rFonts w:ascii="標楷體" w:eastAsia="標楷體" w:hAnsi="標楷體" w:hint="eastAsia"/>
              </w:rPr>
              <w:t>」</w:t>
            </w:r>
          </w:p>
          <w:p w14:paraId="2A9DA58A" w14:textId="65A32A9F" w:rsidR="004D01F5" w:rsidRPr="005B78DD" w:rsidRDefault="00111302" w:rsidP="005B78DD">
            <w:pPr>
              <w:pStyle w:val="af9"/>
              <w:numPr>
                <w:ilvl w:val="1"/>
                <w:numId w:val="26"/>
              </w:numPr>
              <w:ind w:leftChars="0" w:left="1047"/>
              <w:rPr>
                <w:rFonts w:ascii="標楷體" w:eastAsia="標楷體" w:hAnsi="標楷體"/>
              </w:rPr>
            </w:pPr>
            <w:r w:rsidRPr="005F0073">
              <w:rPr>
                <w:rFonts w:ascii="標楷體" w:eastAsia="標楷體" w:hAnsi="標楷體"/>
              </w:rPr>
              <w:t>[</w:t>
            </w:r>
            <w:r w:rsidRPr="005F0073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5F0073">
              <w:rPr>
                <w:rFonts w:ascii="標楷體" w:eastAsia="標楷體" w:hAnsi="標楷體" w:hint="eastAsia"/>
              </w:rPr>
              <w:t>證字號(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CustMain.CustId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</w:t>
            </w:r>
            <w:r w:rsidRPr="005F0073">
              <w:rPr>
                <w:rFonts w:ascii="標楷體" w:eastAsia="標楷體" w:hAnsi="標楷體"/>
              </w:rPr>
              <w:t>]=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5F0073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5F0073">
              <w:rPr>
                <w:rFonts w:ascii="標楷體" w:eastAsia="標楷體" w:hAnsi="標楷體" w:hint="eastAsia"/>
              </w:rPr>
              <w:t>證字號</w:t>
            </w:r>
            <w:r w:rsidRPr="005F0073">
              <w:rPr>
                <w:rFonts w:ascii="標楷體" w:eastAsia="標楷體" w:hAnsi="標楷體" w:hint="eastAsia"/>
                <w:lang w:eastAsia="zh-HK"/>
              </w:rPr>
              <w:t>」</w:t>
            </w:r>
            <w:r w:rsidRPr="005F0073">
              <w:rPr>
                <w:rFonts w:ascii="標楷體" w:eastAsia="標楷體" w:hAnsi="標楷體"/>
              </w:rPr>
              <w:t xml:space="preserve"> </w:t>
            </w:r>
            <w:r w:rsidRPr="005F0073">
              <w:rPr>
                <w:rFonts w:ascii="標楷體" w:eastAsia="標楷體" w:hAnsi="標楷體"/>
              </w:rPr>
              <w:br/>
            </w:r>
            <w:r w:rsidRPr="005F0073">
              <w:rPr>
                <w:rFonts w:ascii="標楷體" w:eastAsia="標楷體" w:hAnsi="標楷體" w:hint="eastAsia"/>
              </w:rPr>
              <w:t>依[客戶</w:t>
            </w:r>
            <w:r>
              <w:rPr>
                <w:rFonts w:ascii="標楷體" w:eastAsia="標楷體" w:hAnsi="標楷體" w:hint="eastAsia"/>
              </w:rPr>
              <w:t>資料</w:t>
            </w:r>
            <w:r w:rsidRPr="005F0073">
              <w:rPr>
                <w:rFonts w:ascii="標楷體" w:eastAsia="標楷體" w:hAnsi="標楷體" w:hint="eastAsia"/>
              </w:rPr>
              <w:t>主檔(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)]的[</w:t>
            </w:r>
            <w:r w:rsidRPr="009414EA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414EA">
              <w:rPr>
                <w:rFonts w:ascii="標楷體" w:eastAsia="標楷體" w:hAnsi="標楷體" w:hint="eastAsia"/>
              </w:rPr>
              <w:t>證字號/統一編號</w:t>
            </w:r>
            <w:r w:rsidRPr="005F0073">
              <w:rPr>
                <w:rFonts w:ascii="標楷體" w:eastAsia="標楷體" w:hAnsi="標楷體" w:hint="eastAsia"/>
              </w:rPr>
              <w:t>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CustMain.CustId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)]得到[戶號(</w:t>
            </w:r>
            <w:proofErr w:type="spellStart"/>
            <w:r w:rsidRPr="005F0073">
              <w:rPr>
                <w:rFonts w:ascii="標楷體" w:eastAsia="標楷體" w:hAnsi="標楷體" w:hint="eastAsia"/>
              </w:rPr>
              <w:t>CustMain.CustNo</w:t>
            </w:r>
            <w:proofErr w:type="spellEnd"/>
            <w:r w:rsidRPr="005F0073">
              <w:rPr>
                <w:rFonts w:ascii="標楷體" w:eastAsia="標楷體" w:hAnsi="標楷體" w:hint="eastAsia"/>
              </w:rPr>
              <w:t>)]</w:t>
            </w:r>
          </w:p>
        </w:tc>
      </w:tr>
      <w:tr w:rsidR="004D01F5" w:rsidRPr="009A5A20" w14:paraId="48F8E360" w14:textId="77777777" w:rsidTr="000E5F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360ED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CA4653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9A5A20" w14:paraId="73477CBE" w14:textId="77777777" w:rsidTr="000E5F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37B238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BCC7BD" w14:textId="47F83CA2" w:rsidR="004D01F5" w:rsidRPr="009A5A20" w:rsidRDefault="004D01F5" w:rsidP="003E2F6E">
            <w:pPr>
              <w:rPr>
                <w:rFonts w:ascii="標楷體" w:eastAsia="標楷體" w:hAnsi="標楷體"/>
              </w:rPr>
            </w:pPr>
          </w:p>
        </w:tc>
      </w:tr>
      <w:tr w:rsidR="004D01F5" w:rsidRPr="009A5A20" w14:paraId="514C7F4B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889721F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EBD4B8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</w:p>
        </w:tc>
      </w:tr>
      <w:tr w:rsidR="004D01F5" w:rsidRPr="009A5A20" w14:paraId="189F127E" w14:textId="77777777" w:rsidTr="000E5F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C422D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43A1B3" w14:textId="4B71F47D" w:rsidR="009F6BD5" w:rsidRPr="0057443A" w:rsidRDefault="005F0F89" w:rsidP="0057443A">
            <w:pPr>
              <w:rPr>
                <w:rFonts w:ascii="標楷體" w:eastAsia="標楷體" w:hAnsi="標楷體"/>
              </w:rPr>
            </w:pPr>
            <w:r w:rsidRPr="005F0F89">
              <w:rPr>
                <w:rFonts w:ascii="標楷體" w:eastAsia="標楷體" w:hAnsi="標楷體"/>
              </w:rPr>
              <w:t>1</w:t>
            </w:r>
            <w:r w:rsidR="0057443A" w:rsidRPr="005F0F89">
              <w:rPr>
                <w:rFonts w:ascii="標楷體" w:eastAsia="標楷體" w:hAnsi="標楷體" w:hint="eastAsia"/>
              </w:rPr>
              <w:t>.</w:t>
            </w:r>
            <w:r w:rsidR="009F6BD5" w:rsidRPr="005F0F89">
              <w:rPr>
                <w:rFonts w:ascii="標楷體" w:eastAsia="標楷體" w:hAnsi="標楷體" w:hint="eastAsia"/>
              </w:rPr>
              <w:t>撥付比例顯示為當時撥付製檔時存入的比例(若有變更</w:t>
            </w:r>
            <w:r w:rsidR="0057443A" w:rsidRPr="005F0F89">
              <w:rPr>
                <w:rFonts w:ascii="標楷體" w:eastAsia="標楷體" w:hAnsi="標楷體"/>
              </w:rPr>
              <w:br/>
            </w:r>
            <w:r w:rsidR="0057443A" w:rsidRPr="005F0F89">
              <w:rPr>
                <w:rFonts w:ascii="標楷體" w:eastAsia="標楷體" w:hAnsi="標楷體" w:hint="eastAsia"/>
              </w:rPr>
              <w:t xml:space="preserve">  </w:t>
            </w:r>
            <w:r w:rsidR="009F6BD5" w:rsidRPr="005F0F89">
              <w:rPr>
                <w:rFonts w:ascii="標楷體" w:eastAsia="標楷體" w:hAnsi="標楷體" w:hint="eastAsia"/>
              </w:rPr>
              <w:t>債權</w:t>
            </w:r>
            <w:r w:rsidR="000103C1" w:rsidRPr="005F0F89">
              <w:rPr>
                <w:rFonts w:ascii="標楷體" w:eastAsia="標楷體" w:hAnsi="標楷體" w:hint="eastAsia"/>
              </w:rPr>
              <w:t>情</w:t>
            </w:r>
            <w:r w:rsidR="009F6BD5" w:rsidRPr="005F0F89">
              <w:rPr>
                <w:rFonts w:ascii="標楷體" w:eastAsia="標楷體" w:hAnsi="標楷體" w:hint="eastAsia"/>
              </w:rPr>
              <w:t>況發生，會依照最新的撥付債權比例去撥付</w:t>
            </w:r>
            <w:r w:rsidR="009F6BD5" w:rsidRPr="005F0F89">
              <w:rPr>
                <w:rFonts w:ascii="標楷體" w:eastAsia="標楷體" w:hAnsi="標楷體"/>
              </w:rPr>
              <w:t>)</w:t>
            </w:r>
          </w:p>
        </w:tc>
      </w:tr>
      <w:tr w:rsidR="004D01F5" w:rsidRPr="009A5A20" w14:paraId="0EF6BDAD" w14:textId="77777777" w:rsidTr="000E5F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9523AC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6444A" w14:textId="77777777" w:rsidR="004D01F5" w:rsidRPr="009A5A20" w:rsidRDefault="004D01F5" w:rsidP="000E5FE0">
            <w:pPr>
              <w:rPr>
                <w:rFonts w:ascii="標楷體" w:eastAsia="標楷體" w:hAnsi="標楷體"/>
              </w:rPr>
            </w:pPr>
          </w:p>
        </w:tc>
      </w:tr>
    </w:tbl>
    <w:p w14:paraId="21AB59E2" w14:textId="6C812B23" w:rsidR="008C764D" w:rsidRPr="009A5A20" w:rsidRDefault="008C764D">
      <w:pPr>
        <w:widowControl/>
        <w:rPr>
          <w:rFonts w:ascii="標楷體" w:eastAsia="標楷體" w:hAnsi="標楷體"/>
          <w:sz w:val="26"/>
        </w:rPr>
      </w:pPr>
    </w:p>
    <w:p w14:paraId="660FA480" w14:textId="05E70F68" w:rsidR="00D65DC8" w:rsidRPr="009A5A20" w:rsidRDefault="00D65DC8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65DC8" w:rsidRPr="009A5A20" w14:paraId="4BD1389E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0126BE49" w14:textId="77777777" w:rsidR="00D65DC8" w:rsidRPr="009A5A20" w:rsidRDefault="00D65DC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465EACB1" w14:textId="77777777" w:rsidR="00D65DC8" w:rsidRPr="009A5A20" w:rsidRDefault="00D65DC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913E8A8" w14:textId="77777777" w:rsidR="00D65DC8" w:rsidRPr="009A5A20" w:rsidRDefault="00D65DC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D65DC8" w:rsidRPr="009A5A20" w14:paraId="3FB78F2A" w14:textId="77777777" w:rsidTr="00707D13">
        <w:tc>
          <w:tcPr>
            <w:tcW w:w="851" w:type="dxa"/>
          </w:tcPr>
          <w:p w14:paraId="3475D918" w14:textId="77777777" w:rsidR="00D65DC8" w:rsidRPr="009A5A20" w:rsidRDefault="00D65DC8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28164370" w14:textId="728E2EAA" w:rsidR="00D65DC8" w:rsidRPr="009A5A20" w:rsidRDefault="00D65DC8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Pr="009A5A20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</w:p>
        </w:tc>
        <w:tc>
          <w:tcPr>
            <w:tcW w:w="3828" w:type="dxa"/>
          </w:tcPr>
          <w:p w14:paraId="7925F1BB" w14:textId="731E6020" w:rsidR="00D65DC8" w:rsidRPr="009A5A20" w:rsidRDefault="00D65DC8" w:rsidP="00707D13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</w:p>
        </w:tc>
      </w:tr>
      <w:tr w:rsidR="008C764D" w:rsidRPr="009A5A20" w14:paraId="1D76073A" w14:textId="77777777" w:rsidTr="00707D13">
        <w:tc>
          <w:tcPr>
            <w:tcW w:w="851" w:type="dxa"/>
          </w:tcPr>
          <w:p w14:paraId="1AD46AF5" w14:textId="60739EDA" w:rsidR="008C764D" w:rsidRPr="009A5A20" w:rsidRDefault="00AC32F8" w:rsidP="006A428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6217FF23" w14:textId="04AA4850" w:rsidR="008C764D" w:rsidRPr="009A5A20" w:rsidRDefault="008C764D" w:rsidP="006A4287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C</w:t>
            </w:r>
            <w:r w:rsidRPr="009A5A20">
              <w:rPr>
                <w:rFonts w:ascii="標楷體" w:eastAsia="標楷體" w:hAnsi="標楷體"/>
                <w:color w:val="000000"/>
              </w:rPr>
              <w:t>ustMain</w:t>
            </w:r>
            <w:proofErr w:type="spellEnd"/>
          </w:p>
        </w:tc>
        <w:tc>
          <w:tcPr>
            <w:tcW w:w="3828" w:type="dxa"/>
          </w:tcPr>
          <w:p w14:paraId="4DA3BC27" w14:textId="5BB57A5C" w:rsidR="008C764D" w:rsidRPr="009A5A20" w:rsidRDefault="008C764D" w:rsidP="006A4287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客戶主檔</w:t>
            </w:r>
          </w:p>
        </w:tc>
      </w:tr>
      <w:tr w:rsidR="00C52406" w:rsidRPr="009A5A20" w14:paraId="1A0F5AD4" w14:textId="77777777" w:rsidTr="00707D13">
        <w:tc>
          <w:tcPr>
            <w:tcW w:w="851" w:type="dxa"/>
          </w:tcPr>
          <w:p w14:paraId="64778923" w14:textId="33D6CE9F" w:rsidR="00C52406" w:rsidRDefault="00C52406" w:rsidP="00C524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8D4E785" w14:textId="1A74D709" w:rsidR="00C52406" w:rsidRPr="009A5A20" w:rsidRDefault="00C52406" w:rsidP="00C52406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7AC2B10E" w14:textId="0F6A40A0" w:rsidR="00C52406" w:rsidRPr="009A5A20" w:rsidRDefault="00C52406" w:rsidP="00C52406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</w:tbl>
    <w:p w14:paraId="4DF7DD70" w14:textId="5894A655" w:rsidR="00D65DC8" w:rsidRPr="009A5A20" w:rsidRDefault="00D65DC8">
      <w:pPr>
        <w:widowControl/>
        <w:rPr>
          <w:rFonts w:ascii="標楷體" w:eastAsia="標楷體" w:hAnsi="標楷體"/>
          <w:sz w:val="26"/>
        </w:rPr>
      </w:pPr>
    </w:p>
    <w:p w14:paraId="21B734B9" w14:textId="5244A9FE" w:rsidR="004D01F5" w:rsidRPr="009A5A20" w:rsidRDefault="004D01F5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7ECDF8DE" w14:textId="7B292843" w:rsidR="00DF5533" w:rsidRPr="009A5A20" w:rsidRDefault="0006437D" w:rsidP="00DF5533">
      <w:pPr>
        <w:pStyle w:val="17"/>
      </w:pPr>
      <w:r w:rsidRPr="0006437D">
        <w:rPr>
          <w:noProof/>
        </w:rPr>
        <w:lastRenderedPageBreak/>
        <w:drawing>
          <wp:inline distT="0" distB="0" distL="0" distR="0" wp14:anchorId="74FA82A8" wp14:editId="051C3F0C">
            <wp:extent cx="6479540" cy="1598295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EFD8" w14:textId="768C9248" w:rsidR="001D366E" w:rsidRPr="009A5A20" w:rsidRDefault="001D366E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7F58DDE8" w14:textId="77777777" w:rsidR="006A4287" w:rsidRPr="009A5A20" w:rsidRDefault="006A4287" w:rsidP="006A4287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6A4287" w:rsidRPr="009A5A20" w14:paraId="0F8AF349" w14:textId="77777777" w:rsidTr="00033708">
        <w:tc>
          <w:tcPr>
            <w:tcW w:w="847" w:type="dxa"/>
            <w:shd w:val="clear" w:color="auto" w:fill="D9D9D9" w:themeFill="background1" w:themeFillShade="D9"/>
          </w:tcPr>
          <w:p w14:paraId="0F460F0F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DBC7D02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6" w:type="dxa"/>
            <w:shd w:val="clear" w:color="auto" w:fill="D9D9D9" w:themeFill="background1" w:themeFillShade="D9"/>
          </w:tcPr>
          <w:p w14:paraId="13145EF1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11302" w:rsidRPr="009A5A20" w14:paraId="00FC8C07" w14:textId="77777777" w:rsidTr="00033708">
        <w:tc>
          <w:tcPr>
            <w:tcW w:w="847" w:type="dxa"/>
          </w:tcPr>
          <w:p w14:paraId="015148AD" w14:textId="77777777" w:rsidR="00111302" w:rsidRPr="009A5A20" w:rsidRDefault="00111302" w:rsidP="002B591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265DC4A7" w14:textId="77777777" w:rsidR="00111302" w:rsidRPr="009A5A20" w:rsidRDefault="00111302" w:rsidP="002B5914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6" w:type="dxa"/>
          </w:tcPr>
          <w:p w14:paraId="764E1029" w14:textId="77777777" w:rsidR="00111302" w:rsidRPr="009A5557" w:rsidRDefault="00111302" w:rsidP="002B591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69C8D47" w14:textId="77777777" w:rsidR="003E1C2E" w:rsidRDefault="00111302" w:rsidP="00F868EE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F868EE"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r w:rsidR="00F868EE" w:rsidRPr="009A5A20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="00F868EE" w:rsidRPr="009A5A20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</w:t>
            </w:r>
            <w:r w:rsidR="00F868EE" w:rsidRPr="00D8575E">
              <w:rPr>
                <w:rFonts w:ascii="標楷體" w:eastAsia="標楷體" w:hAnsi="標楷體" w:hint="eastAsia"/>
              </w:rPr>
              <w:t>，</w:t>
            </w:r>
            <w:r w:rsidR="00F868EE">
              <w:rPr>
                <w:rFonts w:ascii="標楷體" w:eastAsia="標楷體" w:hAnsi="標楷體" w:hint="eastAsia"/>
              </w:rPr>
              <w:t>顯</w:t>
            </w:r>
            <w:r w:rsidRPr="001B40E8">
              <w:rPr>
                <w:rFonts w:ascii="標楷體" w:eastAsia="標楷體" w:hAnsi="標楷體" w:hint="eastAsia"/>
              </w:rPr>
              <w:t>示</w:t>
            </w:r>
          </w:p>
          <w:p w14:paraId="2BCEE3E7" w14:textId="7203DF65" w:rsidR="00111302" w:rsidRDefault="003E1C2E" w:rsidP="00F868EE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111302" w:rsidRPr="001B40E8">
              <w:rPr>
                <w:rFonts w:ascii="標楷體" w:eastAsia="標楷體" w:hAnsi="標楷體" w:hint="eastAsia"/>
              </w:rPr>
              <w:t>錯誤訊息:"E0001</w:t>
            </w:r>
            <w:r w:rsidR="00111302">
              <w:rPr>
                <w:rFonts w:ascii="標楷體" w:eastAsia="標楷體" w:hAnsi="標楷體"/>
              </w:rPr>
              <w:t>:</w:t>
            </w:r>
            <w:r w:rsidR="00111302" w:rsidRPr="001B40E8">
              <w:rPr>
                <w:rFonts w:ascii="標楷體" w:eastAsia="標楷體" w:hAnsi="標楷體" w:hint="eastAsia"/>
              </w:rPr>
              <w:t>查詢資料不存在</w:t>
            </w:r>
            <w:r w:rsidR="00111302">
              <w:rPr>
                <w:rFonts w:ascii="標楷體" w:eastAsia="標楷體" w:hAnsi="標楷體" w:hint="eastAsia"/>
              </w:rPr>
              <w:t>(</w:t>
            </w:r>
            <w:r w:rsidR="00F868EE"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 w:rsidR="00111302">
              <w:rPr>
                <w:rFonts w:ascii="標楷體" w:eastAsia="標楷體" w:hAnsi="標楷體"/>
              </w:rPr>
              <w:t>)</w:t>
            </w:r>
            <w:r w:rsidR="00111302" w:rsidRPr="001B40E8">
              <w:rPr>
                <w:rFonts w:ascii="標楷體" w:eastAsia="標楷體" w:hAnsi="標楷體" w:hint="eastAsia"/>
              </w:rPr>
              <w:t>"</w:t>
            </w:r>
          </w:p>
          <w:p w14:paraId="3B09DF79" w14:textId="77777777" w:rsidR="00111302" w:rsidRPr="00651325" w:rsidRDefault="00111302" w:rsidP="002B5914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287DB81" w14:textId="7D0B4427" w:rsidR="00111302" w:rsidRPr="009A5A20" w:rsidRDefault="00111302" w:rsidP="002B591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6A4287" w:rsidRPr="009A5A20" w14:paraId="5EBAE007" w14:textId="77777777" w:rsidTr="00033708">
        <w:tc>
          <w:tcPr>
            <w:tcW w:w="847" w:type="dxa"/>
          </w:tcPr>
          <w:p w14:paraId="5834B93D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79B33026" w14:textId="77777777" w:rsidR="006A4287" w:rsidRPr="009A5A20" w:rsidRDefault="006A428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6" w:type="dxa"/>
          </w:tcPr>
          <w:p w14:paraId="6A4B1D95" w14:textId="77777777" w:rsidR="006A4287" w:rsidRPr="009A5A20" w:rsidRDefault="006A428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6A4287" w:rsidRPr="009A5A20" w14:paraId="61AE7D60" w14:textId="77777777" w:rsidTr="00033708">
        <w:tc>
          <w:tcPr>
            <w:tcW w:w="847" w:type="dxa"/>
          </w:tcPr>
          <w:p w14:paraId="423152E5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1" w:type="dxa"/>
          </w:tcPr>
          <w:p w14:paraId="7945F9AC" w14:textId="77777777" w:rsidR="006A4287" w:rsidRPr="009A5A20" w:rsidRDefault="006A428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6" w:type="dxa"/>
          </w:tcPr>
          <w:p w14:paraId="0C883D90" w14:textId="77777777" w:rsidR="006A4287" w:rsidRPr="009A5A20" w:rsidRDefault="006A428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6D66BAD" w14:textId="77777777" w:rsidR="006A4287" w:rsidRPr="009A5A20" w:rsidRDefault="006A4287" w:rsidP="006A4287">
      <w:pPr>
        <w:pStyle w:val="17"/>
      </w:pPr>
    </w:p>
    <w:p w14:paraId="0AED883E" w14:textId="793317B7" w:rsidR="006A4287" w:rsidRPr="009A5A20" w:rsidRDefault="006A4287" w:rsidP="006A4287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993"/>
        <w:gridCol w:w="708"/>
        <w:gridCol w:w="709"/>
        <w:gridCol w:w="2409"/>
        <w:gridCol w:w="850"/>
        <w:gridCol w:w="569"/>
        <w:gridCol w:w="3401"/>
      </w:tblGrid>
      <w:tr w:rsidR="006A4287" w:rsidRPr="009A5A20" w14:paraId="29AEE2DD" w14:textId="77777777" w:rsidTr="00F868EE">
        <w:trPr>
          <w:trHeight w:val="388"/>
          <w:tblHeader/>
          <w:jc w:val="center"/>
        </w:trPr>
        <w:tc>
          <w:tcPr>
            <w:tcW w:w="562" w:type="dxa"/>
            <w:vMerge w:val="restart"/>
            <w:shd w:val="clear" w:color="auto" w:fill="D9D9D9" w:themeFill="background1" w:themeFillShade="D9"/>
          </w:tcPr>
          <w:p w14:paraId="5590756F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3" w:type="dxa"/>
            <w:vMerge w:val="restart"/>
            <w:shd w:val="clear" w:color="auto" w:fill="D9D9D9" w:themeFill="background1" w:themeFillShade="D9"/>
          </w:tcPr>
          <w:p w14:paraId="21F60508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5" w:type="dxa"/>
            <w:gridSpan w:val="5"/>
            <w:shd w:val="clear" w:color="auto" w:fill="D9D9D9" w:themeFill="background1" w:themeFillShade="D9"/>
          </w:tcPr>
          <w:p w14:paraId="762BD859" w14:textId="77777777" w:rsidR="006A4287" w:rsidRPr="009A5A20" w:rsidRDefault="006A428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01" w:type="dxa"/>
            <w:vMerge w:val="restart"/>
            <w:shd w:val="clear" w:color="auto" w:fill="D9D9D9" w:themeFill="background1" w:themeFillShade="D9"/>
          </w:tcPr>
          <w:p w14:paraId="0B17C360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A4287" w:rsidRPr="009A5A20" w14:paraId="77E640F4" w14:textId="77777777" w:rsidTr="00F868EE">
        <w:trPr>
          <w:trHeight w:val="244"/>
          <w:tblHeader/>
          <w:jc w:val="center"/>
        </w:trPr>
        <w:tc>
          <w:tcPr>
            <w:tcW w:w="562" w:type="dxa"/>
            <w:vMerge/>
            <w:shd w:val="clear" w:color="auto" w:fill="D9D9D9" w:themeFill="background1" w:themeFillShade="D9"/>
          </w:tcPr>
          <w:p w14:paraId="3541F979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  <w:vMerge/>
            <w:shd w:val="clear" w:color="auto" w:fill="D9D9D9" w:themeFill="background1" w:themeFillShade="D9"/>
          </w:tcPr>
          <w:p w14:paraId="3F0C71D8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14:paraId="5B7851F8" w14:textId="66371EF5" w:rsidR="006A4287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31ED8384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7FDB326B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72A406A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9" w:type="dxa"/>
            <w:shd w:val="clear" w:color="auto" w:fill="D9D9D9" w:themeFill="background1" w:themeFillShade="D9"/>
          </w:tcPr>
          <w:p w14:paraId="4AF5DAA1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01" w:type="dxa"/>
            <w:vMerge/>
            <w:shd w:val="clear" w:color="auto" w:fill="D9D9D9" w:themeFill="background1" w:themeFillShade="D9"/>
          </w:tcPr>
          <w:p w14:paraId="54D12E33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</w:tr>
      <w:tr w:rsidR="006A4287" w:rsidRPr="009A5A20" w14:paraId="69CBAA2E" w14:textId="77777777" w:rsidTr="00F868EE">
        <w:trPr>
          <w:trHeight w:val="244"/>
          <w:jc w:val="center"/>
        </w:trPr>
        <w:tc>
          <w:tcPr>
            <w:tcW w:w="562" w:type="dxa"/>
          </w:tcPr>
          <w:p w14:paraId="5756B618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93" w:type="dxa"/>
          </w:tcPr>
          <w:p w14:paraId="34948E76" w14:textId="6CC8D285" w:rsidR="006A4287" w:rsidRPr="009A5A20" w:rsidRDefault="00D8575E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製</w:t>
            </w:r>
            <w:r w:rsidR="009504C1" w:rsidRPr="009A5A20">
              <w:rPr>
                <w:rFonts w:ascii="標楷體" w:eastAsia="標楷體" w:hAnsi="標楷體" w:hint="eastAsia"/>
              </w:rPr>
              <w:t>檔日期-年</w:t>
            </w:r>
          </w:p>
        </w:tc>
        <w:tc>
          <w:tcPr>
            <w:tcW w:w="708" w:type="dxa"/>
          </w:tcPr>
          <w:p w14:paraId="422A133E" w14:textId="78D8CE0C" w:rsidR="006A4287" w:rsidRPr="009A5A20" w:rsidRDefault="009504C1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9" w:type="dxa"/>
          </w:tcPr>
          <w:p w14:paraId="63310B36" w14:textId="2E5A439F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6B8800B7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</w:tcPr>
          <w:p w14:paraId="5B904E1C" w14:textId="49665755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9" w:type="dxa"/>
          </w:tcPr>
          <w:p w14:paraId="4A117C16" w14:textId="4E7DEC0C" w:rsidR="006A4287" w:rsidRPr="009A5A20" w:rsidRDefault="009504C1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1" w:type="dxa"/>
          </w:tcPr>
          <w:p w14:paraId="1BD231C2" w14:textId="52FA4CD5" w:rsidR="006A4287" w:rsidRPr="00D8575E" w:rsidRDefault="00AC32F8" w:rsidP="006A428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>
              <w:rPr>
                <w:rFonts w:ascii="標楷體" w:eastAsia="標楷體" w:hAnsi="標楷體" w:hint="eastAsia"/>
              </w:rPr>
              <w:t>限</w:t>
            </w:r>
            <w:r w:rsidR="00D8575E" w:rsidRPr="00D8575E">
              <w:rPr>
                <w:rFonts w:ascii="標楷體" w:eastAsia="標楷體" w:hAnsi="標楷體" w:hint="eastAsia"/>
              </w:rPr>
              <w:t>輸入</w:t>
            </w:r>
            <w:r w:rsidR="00F868EE">
              <w:rPr>
                <w:rFonts w:ascii="標楷體" w:eastAsia="標楷體" w:hAnsi="標楷體" w:hint="eastAsia"/>
              </w:rPr>
              <w:t>數字</w:t>
            </w:r>
            <w:r w:rsidR="00502E38" w:rsidRPr="00D8575E">
              <w:rPr>
                <w:rFonts w:ascii="標楷體" w:eastAsia="標楷體" w:hAnsi="標楷體" w:hint="eastAsia"/>
              </w:rPr>
              <w:t>，</w:t>
            </w:r>
            <w:r w:rsidR="00502E38">
              <w:rPr>
                <w:rFonts w:ascii="標楷體" w:eastAsia="標楷體" w:hAnsi="標楷體" w:hint="eastAsia"/>
              </w:rPr>
              <w:t>可</w:t>
            </w:r>
            <w:r w:rsidR="007E780D">
              <w:rPr>
                <w:rFonts w:ascii="標楷體" w:eastAsia="標楷體" w:hAnsi="標楷體" w:hint="eastAsia"/>
              </w:rPr>
              <w:t>為0</w:t>
            </w:r>
          </w:p>
        </w:tc>
      </w:tr>
      <w:tr w:rsidR="006A4287" w:rsidRPr="009A5A20" w14:paraId="6B1437B9" w14:textId="77777777" w:rsidTr="00F868EE">
        <w:trPr>
          <w:trHeight w:val="244"/>
          <w:jc w:val="center"/>
        </w:trPr>
        <w:tc>
          <w:tcPr>
            <w:tcW w:w="562" w:type="dxa"/>
          </w:tcPr>
          <w:p w14:paraId="454C8439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3" w:type="dxa"/>
          </w:tcPr>
          <w:p w14:paraId="23794C8F" w14:textId="10AE084E" w:rsidR="006A4287" w:rsidRPr="009A5A20" w:rsidRDefault="00D8575E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製</w:t>
            </w:r>
            <w:r w:rsidRPr="009A5A20">
              <w:rPr>
                <w:rFonts w:ascii="標楷體" w:eastAsia="標楷體" w:hAnsi="標楷體" w:hint="eastAsia"/>
              </w:rPr>
              <w:t>檔</w:t>
            </w:r>
            <w:r w:rsidR="009504C1" w:rsidRPr="009A5A20">
              <w:rPr>
                <w:rFonts w:ascii="標楷體" w:eastAsia="標楷體" w:hAnsi="標楷體" w:hint="eastAsia"/>
              </w:rPr>
              <w:t>日期-月</w:t>
            </w:r>
          </w:p>
        </w:tc>
        <w:tc>
          <w:tcPr>
            <w:tcW w:w="708" w:type="dxa"/>
          </w:tcPr>
          <w:p w14:paraId="7F7AD938" w14:textId="73249737" w:rsidR="006A4287" w:rsidRPr="009A5A20" w:rsidRDefault="009504C1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26EC404B" w14:textId="4D5E6C48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506B35F7" w14:textId="77777777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</w:tcPr>
          <w:p w14:paraId="3C0231D4" w14:textId="707B8B5F" w:rsidR="006A4287" w:rsidRPr="009A5A20" w:rsidRDefault="006A4287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9" w:type="dxa"/>
          </w:tcPr>
          <w:p w14:paraId="3B3E577A" w14:textId="273CD6D7" w:rsidR="006A4287" w:rsidRPr="009A5A20" w:rsidRDefault="009504C1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1" w:type="dxa"/>
          </w:tcPr>
          <w:p w14:paraId="040C6891" w14:textId="0C45F8E3" w:rsidR="006A4287" w:rsidRPr="009A5A20" w:rsidRDefault="00AC32F8" w:rsidP="006A4287">
            <w:r>
              <w:rPr>
                <w:rFonts w:ascii="標楷體" w:eastAsia="標楷體" w:hAnsi="標楷體" w:hint="eastAsia"/>
              </w:rPr>
              <w:t>1.</w:t>
            </w:r>
            <w:r w:rsidR="005556F5">
              <w:rPr>
                <w:rFonts w:ascii="標楷體" w:eastAsia="標楷體" w:hAnsi="標楷體" w:hint="eastAsia"/>
              </w:rPr>
              <w:t>限</w:t>
            </w:r>
            <w:r w:rsidR="00D8575E" w:rsidRPr="00D8575E">
              <w:rPr>
                <w:rFonts w:ascii="標楷體" w:eastAsia="標楷體" w:hAnsi="標楷體" w:hint="eastAsia"/>
              </w:rPr>
              <w:t>輸入</w:t>
            </w:r>
            <w:r w:rsidR="00F868EE">
              <w:rPr>
                <w:rFonts w:ascii="標楷體" w:eastAsia="標楷體" w:hAnsi="標楷體" w:hint="eastAsia"/>
              </w:rPr>
              <w:t>數字</w:t>
            </w:r>
            <w:r w:rsidR="00502E38" w:rsidRPr="00D8575E">
              <w:rPr>
                <w:rFonts w:ascii="標楷體" w:eastAsia="標楷體" w:hAnsi="標楷體" w:hint="eastAsia"/>
              </w:rPr>
              <w:t>，</w:t>
            </w:r>
            <w:r w:rsidR="00CF0688">
              <w:rPr>
                <w:rFonts w:ascii="標楷體" w:eastAsia="標楷體" w:hAnsi="標楷體" w:hint="eastAsia"/>
              </w:rPr>
              <w:t>若[製</w:t>
            </w:r>
            <w:r w:rsidR="00CF0688" w:rsidRPr="009A5A20">
              <w:rPr>
                <w:rFonts w:ascii="標楷體" w:eastAsia="標楷體" w:hAnsi="標楷體" w:hint="eastAsia"/>
              </w:rPr>
              <w:t>檔日</w:t>
            </w:r>
            <w:r w:rsidR="00CF0688">
              <w:rPr>
                <w:rFonts w:ascii="標楷體" w:eastAsia="標楷體" w:hAnsi="標楷體"/>
              </w:rPr>
              <w:br/>
            </w:r>
            <w:r w:rsidR="00CF0688">
              <w:rPr>
                <w:rFonts w:ascii="標楷體" w:eastAsia="標楷體" w:hAnsi="標楷體" w:hint="eastAsia"/>
              </w:rPr>
              <w:t xml:space="preserve">  </w:t>
            </w:r>
            <w:r w:rsidR="00CF0688" w:rsidRPr="009A5A20">
              <w:rPr>
                <w:rFonts w:ascii="標楷體" w:eastAsia="標楷體" w:hAnsi="標楷體" w:hint="eastAsia"/>
              </w:rPr>
              <w:t>期-年</w:t>
            </w:r>
            <w:r w:rsidR="00CF0688">
              <w:rPr>
                <w:rFonts w:ascii="標楷體" w:eastAsia="標楷體" w:hAnsi="標楷體" w:hint="eastAsia"/>
              </w:rPr>
              <w:t>]有值</w:t>
            </w:r>
            <w:r w:rsidR="00CF0688" w:rsidRPr="00D8575E">
              <w:rPr>
                <w:rFonts w:ascii="標楷體" w:eastAsia="標楷體" w:hAnsi="標楷體" w:hint="eastAsia"/>
              </w:rPr>
              <w:t>，</w:t>
            </w:r>
            <w:r w:rsidR="00CF0688">
              <w:rPr>
                <w:rFonts w:ascii="標楷體" w:eastAsia="標楷體" w:hAnsi="標楷體" w:hint="eastAsia"/>
              </w:rPr>
              <w:t>則</w:t>
            </w:r>
            <w:r w:rsidR="00D8575E" w:rsidRPr="00D8575E">
              <w:rPr>
                <w:rFonts w:ascii="標楷體" w:eastAsia="標楷體" w:hAnsi="標楷體" w:hint="eastAsia"/>
              </w:rPr>
              <w:t>檢核條件</w:t>
            </w:r>
            <w:r w:rsidR="00502E38">
              <w:rPr>
                <w:rFonts w:ascii="標楷體" w:eastAsia="標楷體" w:hAnsi="標楷體" w:hint="eastAsia"/>
              </w:rPr>
              <w:t>:</w:t>
            </w:r>
            <w:r w:rsidR="007E780D">
              <w:rPr>
                <w:rFonts w:ascii="標楷體" w:eastAsia="標楷體" w:hAnsi="標楷體"/>
              </w:rPr>
              <w:br/>
            </w:r>
            <w:r w:rsidR="007E780D">
              <w:rPr>
                <w:rFonts w:ascii="標楷體" w:eastAsia="標楷體" w:hAnsi="標楷體" w:hint="eastAsia"/>
              </w:rPr>
              <w:t xml:space="preserve">  </w:t>
            </w:r>
            <w:r w:rsidR="00502E38" w:rsidRPr="00502E38">
              <w:rPr>
                <w:rFonts w:ascii="標楷體" w:eastAsia="標楷體" w:hAnsi="標楷體" w:hint="eastAsia"/>
              </w:rPr>
              <w:t>需介於</w:t>
            </w:r>
            <w:r w:rsidR="00CF0688">
              <w:rPr>
                <w:rFonts w:ascii="標楷體" w:eastAsia="標楷體" w:hAnsi="標楷體" w:hint="eastAsia"/>
              </w:rPr>
              <w:t>1</w:t>
            </w:r>
            <w:r w:rsidR="00502E38" w:rsidRPr="00502E38">
              <w:rPr>
                <w:rFonts w:ascii="標楷體" w:eastAsia="標楷體" w:hAnsi="標楷體" w:hint="eastAsia"/>
              </w:rPr>
              <w:t>至</w:t>
            </w:r>
            <w:r w:rsidR="00502E38">
              <w:rPr>
                <w:rFonts w:ascii="標楷體" w:eastAsia="標楷體" w:hAnsi="標楷體" w:hint="eastAsia"/>
              </w:rPr>
              <w:t>12</w:t>
            </w:r>
            <w:r w:rsidR="00502E38">
              <w:rPr>
                <w:rFonts w:ascii="標楷體" w:eastAsia="標楷體" w:hAnsi="標楷體"/>
              </w:rPr>
              <w:t>/</w:t>
            </w:r>
            <w:r w:rsidRPr="00AC32F8">
              <w:rPr>
                <w:rFonts w:ascii="標楷體" w:eastAsia="標楷體" w:hAnsi="標楷體"/>
              </w:rPr>
              <w:t>V(5,</w:t>
            </w:r>
            <w:r w:rsidR="00CF0688">
              <w:rPr>
                <w:rFonts w:ascii="標楷體" w:eastAsia="標楷體" w:hAnsi="標楷體" w:hint="eastAsia"/>
              </w:rPr>
              <w:t>1</w:t>
            </w:r>
            <w:r w:rsidRPr="00AC32F8">
              <w:rPr>
                <w:rFonts w:ascii="標楷體" w:eastAsia="標楷體" w:hAnsi="標楷體"/>
              </w:rPr>
              <w:t>,12)</w:t>
            </w:r>
          </w:p>
        </w:tc>
      </w:tr>
      <w:tr w:rsidR="009504C1" w:rsidRPr="009A5A20" w14:paraId="447A684A" w14:textId="77777777" w:rsidTr="00F868EE">
        <w:trPr>
          <w:trHeight w:val="244"/>
          <w:jc w:val="center"/>
        </w:trPr>
        <w:tc>
          <w:tcPr>
            <w:tcW w:w="562" w:type="dxa"/>
          </w:tcPr>
          <w:p w14:paraId="6360A3C4" w14:textId="04840982" w:rsidR="009504C1" w:rsidRPr="009A5A20" w:rsidRDefault="00901147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3" w:type="dxa"/>
          </w:tcPr>
          <w:p w14:paraId="0D779403" w14:textId="795B5AC7" w:rsidR="009504C1" w:rsidRPr="009A5A20" w:rsidRDefault="00D8575E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製</w:t>
            </w:r>
            <w:r w:rsidRPr="009A5A20">
              <w:rPr>
                <w:rFonts w:ascii="標楷體" w:eastAsia="標楷體" w:hAnsi="標楷體" w:hint="eastAsia"/>
              </w:rPr>
              <w:t>檔</w:t>
            </w:r>
            <w:r w:rsidR="009504C1" w:rsidRPr="009A5A20">
              <w:rPr>
                <w:rFonts w:ascii="標楷體" w:eastAsia="標楷體" w:hAnsi="標楷體" w:hint="eastAsia"/>
              </w:rPr>
              <w:t>日期-日</w:t>
            </w:r>
          </w:p>
        </w:tc>
        <w:tc>
          <w:tcPr>
            <w:tcW w:w="708" w:type="dxa"/>
          </w:tcPr>
          <w:p w14:paraId="3F75E998" w14:textId="18F10B93" w:rsidR="009504C1" w:rsidRPr="009A5A20" w:rsidRDefault="009504C1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9" w:type="dxa"/>
          </w:tcPr>
          <w:p w14:paraId="298F3008" w14:textId="4118BFD6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75326524" w14:textId="77777777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</w:tcPr>
          <w:p w14:paraId="295F05CC" w14:textId="77777777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9" w:type="dxa"/>
          </w:tcPr>
          <w:p w14:paraId="3D6E365B" w14:textId="0D06806A" w:rsidR="009504C1" w:rsidRPr="009A5A20" w:rsidRDefault="009504C1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1" w:type="dxa"/>
          </w:tcPr>
          <w:p w14:paraId="48281354" w14:textId="6E8A42D3" w:rsidR="009504C1" w:rsidRPr="009A5A20" w:rsidRDefault="00AC32F8" w:rsidP="006A4287">
            <w:r>
              <w:rPr>
                <w:rFonts w:ascii="標楷體" w:eastAsia="標楷體" w:hAnsi="標楷體" w:hint="eastAsia"/>
              </w:rPr>
              <w:t>1.</w:t>
            </w:r>
            <w:r w:rsidR="005556F5">
              <w:rPr>
                <w:rFonts w:ascii="標楷體" w:eastAsia="標楷體" w:hAnsi="標楷體" w:hint="eastAsia"/>
              </w:rPr>
              <w:t>限</w:t>
            </w:r>
            <w:r w:rsidR="00D8575E" w:rsidRPr="00D8575E">
              <w:rPr>
                <w:rFonts w:ascii="標楷體" w:eastAsia="標楷體" w:hAnsi="標楷體" w:hint="eastAsia"/>
              </w:rPr>
              <w:t>輸入</w:t>
            </w:r>
            <w:r w:rsidR="00F868EE">
              <w:rPr>
                <w:rFonts w:ascii="標楷體" w:eastAsia="標楷體" w:hAnsi="標楷體" w:hint="eastAsia"/>
              </w:rPr>
              <w:t>數字</w:t>
            </w:r>
            <w:r w:rsidR="00D8575E" w:rsidRPr="00D8575E">
              <w:rPr>
                <w:rFonts w:ascii="標楷體" w:eastAsia="標楷體" w:hAnsi="標楷體" w:hint="eastAsia"/>
              </w:rPr>
              <w:t>，檢核條件：</w:t>
            </w:r>
            <w:r w:rsidR="00F67A24">
              <w:rPr>
                <w:rFonts w:ascii="標楷體" w:eastAsia="標楷體" w:hAnsi="標楷體"/>
              </w:rPr>
              <w:br/>
            </w:r>
            <w:r w:rsidR="00F67A24">
              <w:rPr>
                <w:rFonts w:ascii="標楷體" w:eastAsia="標楷體" w:hAnsi="標楷體" w:hint="eastAsia"/>
              </w:rPr>
              <w:t xml:space="preserve">  </w:t>
            </w:r>
            <w:r w:rsidR="007E780D" w:rsidRPr="00502E38">
              <w:rPr>
                <w:rFonts w:ascii="標楷體" w:eastAsia="標楷體" w:hAnsi="標楷體" w:hint="eastAsia"/>
              </w:rPr>
              <w:t>需介於</w:t>
            </w:r>
            <w:r w:rsidR="007E780D">
              <w:rPr>
                <w:rFonts w:ascii="標楷體" w:eastAsia="標楷體" w:hAnsi="標楷體" w:hint="eastAsia"/>
              </w:rPr>
              <w:t>0</w:t>
            </w:r>
            <w:r w:rsidR="007E780D" w:rsidRPr="00502E38">
              <w:rPr>
                <w:rFonts w:ascii="標楷體" w:eastAsia="標楷體" w:hAnsi="標楷體" w:hint="eastAsia"/>
              </w:rPr>
              <w:t>至</w:t>
            </w:r>
            <w:r w:rsidR="007E780D">
              <w:rPr>
                <w:rFonts w:ascii="標楷體" w:eastAsia="標楷體" w:hAnsi="標楷體" w:hint="eastAsia"/>
              </w:rPr>
              <w:t>31</w:t>
            </w:r>
            <w:r w:rsidR="007E780D">
              <w:rPr>
                <w:rFonts w:ascii="標楷體" w:eastAsia="標楷體" w:hAnsi="標楷體"/>
              </w:rPr>
              <w:t>/</w:t>
            </w:r>
            <w:r w:rsidR="00F67A24" w:rsidRPr="00AC32F8">
              <w:rPr>
                <w:rFonts w:ascii="標楷體" w:eastAsia="標楷體" w:hAnsi="標楷體"/>
              </w:rPr>
              <w:t>V(5,0,</w:t>
            </w:r>
            <w:r w:rsidR="00F67A24">
              <w:rPr>
                <w:rFonts w:ascii="標楷體" w:eastAsia="標楷體" w:hAnsi="標楷體" w:hint="eastAsia"/>
              </w:rPr>
              <w:t>31</w:t>
            </w:r>
            <w:r w:rsidR="00F67A24" w:rsidRPr="00AC32F8">
              <w:rPr>
                <w:rFonts w:ascii="標楷體" w:eastAsia="標楷體" w:hAnsi="標楷體"/>
              </w:rPr>
              <w:t>)</w:t>
            </w:r>
          </w:p>
        </w:tc>
      </w:tr>
      <w:tr w:rsidR="009504C1" w:rsidRPr="009A5A20" w14:paraId="511382A8" w14:textId="77777777" w:rsidTr="00F868EE">
        <w:trPr>
          <w:trHeight w:val="244"/>
          <w:jc w:val="center"/>
        </w:trPr>
        <w:tc>
          <w:tcPr>
            <w:tcW w:w="562" w:type="dxa"/>
          </w:tcPr>
          <w:p w14:paraId="212889A0" w14:textId="57CE2F68" w:rsidR="009504C1" w:rsidRPr="009A5A20" w:rsidRDefault="00901147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3" w:type="dxa"/>
          </w:tcPr>
          <w:p w14:paraId="2B347BBE" w14:textId="60C873C2" w:rsidR="009504C1" w:rsidRPr="009A5A20" w:rsidRDefault="009504C1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708" w:type="dxa"/>
          </w:tcPr>
          <w:p w14:paraId="177BFFD8" w14:textId="7FE1D7B1" w:rsidR="009504C1" w:rsidRPr="009A5A20" w:rsidRDefault="009504C1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9" w:type="dxa"/>
          </w:tcPr>
          <w:p w14:paraId="0B12B074" w14:textId="77777777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67080158" w14:textId="77777777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</w:tcPr>
          <w:p w14:paraId="39287771" w14:textId="77777777" w:rsidR="009504C1" w:rsidRPr="009A5A20" w:rsidRDefault="009504C1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569" w:type="dxa"/>
          </w:tcPr>
          <w:p w14:paraId="607B0829" w14:textId="193B03E5" w:rsidR="009504C1" w:rsidRPr="009A5A20" w:rsidRDefault="009504C1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1" w:type="dxa"/>
          </w:tcPr>
          <w:p w14:paraId="6AF4EC20" w14:textId="18E79890" w:rsidR="009504C1" w:rsidRPr="00901147" w:rsidRDefault="00F868EE" w:rsidP="00F868E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692956">
              <w:rPr>
                <w:rFonts w:ascii="標楷體" w:eastAsia="標楷體" w:hAnsi="標楷體" w:hint="eastAsia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，則檢核條件: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 w:rsidRPr="008E1E45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7C0C38">
              <w:rPr>
                <w:rFonts w:ascii="標楷體" w:eastAsia="標楷體" w:hAnsi="標楷體" w:hint="eastAsia"/>
              </w:rPr>
              <w:t>/</w:t>
            </w:r>
            <w:r w:rsidRPr="007C0C38">
              <w:rPr>
                <w:rFonts w:ascii="標楷體" w:eastAsia="標楷體" w:hAnsi="標楷體"/>
              </w:rPr>
              <w:t>A</w:t>
            </w:r>
            <w:r w:rsidRPr="007C0C38">
              <w:rPr>
                <w:rFonts w:ascii="標楷體" w:eastAsia="標楷體" w:hAnsi="標楷體" w:hint="eastAsia"/>
              </w:rPr>
              <w:t>(</w:t>
            </w:r>
            <w:r w:rsidRPr="007C0C38">
              <w:rPr>
                <w:rFonts w:ascii="標楷體" w:eastAsia="標楷體" w:hAnsi="標楷體"/>
              </w:rPr>
              <w:t>ID_UNINO</w:t>
            </w:r>
            <w:r w:rsidRPr="007C0C38">
              <w:rPr>
                <w:rFonts w:ascii="標楷體" w:eastAsia="標楷體" w:hAnsi="標楷體" w:hint="eastAsia"/>
              </w:rPr>
              <w:t>,</w:t>
            </w:r>
            <w:r w:rsidRPr="007C0C38">
              <w:rPr>
                <w:rFonts w:ascii="標楷體" w:eastAsia="標楷體" w:hAnsi="標楷體"/>
              </w:rPr>
              <w:t>0)</w:t>
            </w:r>
          </w:p>
        </w:tc>
      </w:tr>
    </w:tbl>
    <w:p w14:paraId="32118AC1" w14:textId="26987BD3" w:rsidR="003D752B" w:rsidRDefault="003D752B" w:rsidP="001E6524">
      <w:pPr>
        <w:pStyle w:val="17"/>
        <w:rPr>
          <w:rFonts w:cs="標楷體"/>
          <w:kern w:val="0"/>
          <w:szCs w:val="28"/>
        </w:rPr>
      </w:pPr>
    </w:p>
    <w:p w14:paraId="09164798" w14:textId="6DB39B1E" w:rsidR="001E6524" w:rsidRDefault="001E6524" w:rsidP="003D752B">
      <w:pPr>
        <w:pStyle w:val="17"/>
        <w:numPr>
          <w:ilvl w:val="0"/>
          <w:numId w:val="6"/>
        </w:numPr>
        <w:ind w:left="1418"/>
        <w:rPr>
          <w:rFonts w:cs="標楷體"/>
          <w:kern w:val="0"/>
          <w:szCs w:val="28"/>
        </w:rPr>
      </w:pPr>
      <w:r w:rsidRPr="00901147">
        <w:rPr>
          <w:rFonts w:hint="eastAsia"/>
        </w:rPr>
        <w:t>輸出畫面</w:t>
      </w:r>
      <w:r w:rsidRPr="009A5A20">
        <w:rPr>
          <w:rFonts w:cs="標楷體" w:hint="eastAsia"/>
          <w:kern w:val="0"/>
          <w:szCs w:val="28"/>
        </w:rPr>
        <w:t>：</w:t>
      </w:r>
    </w:p>
    <w:p w14:paraId="35A6B9A3" w14:textId="186419D5" w:rsidR="00BD6600" w:rsidRDefault="0069284B" w:rsidP="003D752B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69284B">
        <w:rPr>
          <w:rFonts w:ascii="標楷體" w:eastAsia="標楷體" w:hAnsi="標楷體" w:cs="標楷體"/>
          <w:noProof/>
          <w:kern w:val="0"/>
          <w:szCs w:val="28"/>
        </w:rPr>
        <w:lastRenderedPageBreak/>
        <w:drawing>
          <wp:inline distT="0" distB="0" distL="0" distR="0" wp14:anchorId="533FCBD5" wp14:editId="72A07791">
            <wp:extent cx="6479540" cy="376174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76D4" w14:textId="19B3EF04" w:rsidR="001D366E" w:rsidRDefault="001D366E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75F1F184" w14:textId="0BD80CC7" w:rsidR="00901147" w:rsidRPr="009A5A20" w:rsidRDefault="00901147" w:rsidP="00901147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901147" w:rsidRPr="009A5A20" w14:paraId="453DC1D6" w14:textId="77777777" w:rsidTr="00707D13">
        <w:tc>
          <w:tcPr>
            <w:tcW w:w="616" w:type="dxa"/>
            <w:shd w:val="clear" w:color="auto" w:fill="D9D9D9" w:themeFill="background1" w:themeFillShade="D9"/>
          </w:tcPr>
          <w:p w14:paraId="5DCB4592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5A38CC2D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FFDC7E4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55EA6518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C353FCF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41DDA5DE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6F30FBEE" w14:textId="77777777" w:rsidR="00901147" w:rsidRPr="009A5A20" w:rsidRDefault="00901147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D752B" w:rsidRPr="009A5A20" w14:paraId="735C518D" w14:textId="77777777" w:rsidTr="00707D13">
        <w:tc>
          <w:tcPr>
            <w:tcW w:w="616" w:type="dxa"/>
            <w:shd w:val="clear" w:color="auto" w:fill="auto"/>
          </w:tcPr>
          <w:p w14:paraId="6D4209A1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19784BFE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37081555" w14:textId="496823F0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製檔日期</w:t>
            </w:r>
          </w:p>
        </w:tc>
        <w:tc>
          <w:tcPr>
            <w:tcW w:w="3083" w:type="dxa"/>
            <w:shd w:val="clear" w:color="auto" w:fill="auto"/>
          </w:tcPr>
          <w:p w14:paraId="4C273159" w14:textId="47C9ED49" w:rsidR="003D752B" w:rsidRPr="009A5A20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ExportDate</w:t>
            </w:r>
          </w:p>
        </w:tc>
        <w:tc>
          <w:tcPr>
            <w:tcW w:w="4353" w:type="dxa"/>
            <w:shd w:val="clear" w:color="auto" w:fill="auto"/>
          </w:tcPr>
          <w:p w14:paraId="6ACA70F5" w14:textId="156DDA2F" w:rsidR="003D752B" w:rsidRPr="009A5A20" w:rsidRDefault="00EF1208" w:rsidP="003D75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3D752B" w:rsidRPr="009A5A20" w14:paraId="03407CEA" w14:textId="77777777" w:rsidTr="00707D13">
        <w:tc>
          <w:tcPr>
            <w:tcW w:w="616" w:type="dxa"/>
            <w:shd w:val="clear" w:color="auto" w:fill="auto"/>
          </w:tcPr>
          <w:p w14:paraId="37B17374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2DA6EBE7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7B4D0AF" w14:textId="5C84250D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案件種類</w:t>
            </w:r>
          </w:p>
        </w:tc>
        <w:tc>
          <w:tcPr>
            <w:tcW w:w="3083" w:type="dxa"/>
            <w:shd w:val="clear" w:color="auto" w:fill="auto"/>
          </w:tcPr>
          <w:p w14:paraId="6EB6CC9F" w14:textId="00D263E0" w:rsidR="003D752B" w:rsidRPr="009A5A20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CaseKindCode</w:t>
            </w:r>
          </w:p>
        </w:tc>
        <w:tc>
          <w:tcPr>
            <w:tcW w:w="4353" w:type="dxa"/>
            <w:shd w:val="clear" w:color="auto" w:fill="auto"/>
          </w:tcPr>
          <w:p w14:paraId="75D4E41F" w14:textId="77777777" w:rsidR="003D752B" w:rsidRPr="009A5A20" w:rsidRDefault="003D752B" w:rsidP="003D752B">
            <w:pPr>
              <w:rPr>
                <w:rFonts w:ascii="標楷體" w:eastAsia="標楷體" w:hAnsi="標楷體"/>
              </w:rPr>
            </w:pPr>
          </w:p>
        </w:tc>
      </w:tr>
      <w:tr w:rsidR="003D752B" w:rsidRPr="009A5A20" w14:paraId="08948CAB" w14:textId="77777777" w:rsidTr="00707D13">
        <w:tc>
          <w:tcPr>
            <w:tcW w:w="616" w:type="dxa"/>
            <w:shd w:val="clear" w:color="auto" w:fill="auto"/>
          </w:tcPr>
          <w:p w14:paraId="5C04D607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4093AD27" w14:textId="77777777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C667D24" w14:textId="7A7A11D3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3083" w:type="dxa"/>
            <w:shd w:val="clear" w:color="auto" w:fill="auto"/>
          </w:tcPr>
          <w:p w14:paraId="02DBD554" w14:textId="1CD01E95" w:rsidR="003D752B" w:rsidRPr="009A5A20" w:rsidRDefault="002B72F9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>
              <w:rPr>
                <w:rFonts w:ascii="標楷體" w:eastAsia="標楷體" w:hAnsi="標楷體"/>
              </w:rPr>
              <w:t>CustMain.CustId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74476F6" w14:textId="1064FCCE" w:rsidR="003D752B" w:rsidRPr="009A5A20" w:rsidRDefault="003D752B" w:rsidP="003D752B">
            <w:pPr>
              <w:rPr>
                <w:rFonts w:ascii="標楷體" w:eastAsia="標楷體" w:hAnsi="標楷體"/>
              </w:rPr>
            </w:pPr>
          </w:p>
        </w:tc>
      </w:tr>
      <w:tr w:rsidR="003D752B" w:rsidRPr="009A5A20" w14:paraId="73682FAD" w14:textId="77777777" w:rsidTr="00707D13">
        <w:tc>
          <w:tcPr>
            <w:tcW w:w="616" w:type="dxa"/>
            <w:shd w:val="clear" w:color="auto" w:fill="auto"/>
          </w:tcPr>
          <w:p w14:paraId="481EF464" w14:textId="11F41B8E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669270CD" w14:textId="471B6790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AFE4576" w14:textId="386CBFBC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3083" w:type="dxa"/>
            <w:shd w:val="clear" w:color="auto" w:fill="auto"/>
          </w:tcPr>
          <w:p w14:paraId="27BB834E" w14:textId="7DAB99EE" w:rsidR="003D752B" w:rsidRPr="003D752B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3D752B">
              <w:rPr>
                <w:rFonts w:ascii="標楷體" w:eastAsia="標楷體" w:hAnsi="標楷體" w:hint="eastAsia"/>
                <w:color w:val="000000"/>
                <w:kern w:val="0"/>
              </w:rPr>
              <w:t>.CustNo</w:t>
            </w:r>
          </w:p>
        </w:tc>
        <w:tc>
          <w:tcPr>
            <w:tcW w:w="4353" w:type="dxa"/>
            <w:shd w:val="clear" w:color="auto" w:fill="auto"/>
          </w:tcPr>
          <w:p w14:paraId="5FA90D18" w14:textId="77777777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752B" w:rsidRPr="009A5A20" w14:paraId="345874E9" w14:textId="77777777" w:rsidTr="00707D13">
        <w:tc>
          <w:tcPr>
            <w:tcW w:w="616" w:type="dxa"/>
            <w:shd w:val="clear" w:color="auto" w:fill="auto"/>
          </w:tcPr>
          <w:p w14:paraId="69DE197C" w14:textId="3FA2CAB5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088489F5" w14:textId="033B9EDF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FAD42A9" w14:textId="3F0461A5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3083" w:type="dxa"/>
            <w:shd w:val="clear" w:color="auto" w:fill="auto"/>
          </w:tcPr>
          <w:p w14:paraId="14E33240" w14:textId="5348FFD3" w:rsidR="003D752B" w:rsidRPr="003D752B" w:rsidRDefault="002B72F9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CustMain.CustName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6B0B8775" w14:textId="58995386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752B" w:rsidRPr="009A5A20" w14:paraId="00DBECB5" w14:textId="77777777" w:rsidTr="00707D13">
        <w:tc>
          <w:tcPr>
            <w:tcW w:w="616" w:type="dxa"/>
            <w:shd w:val="clear" w:color="auto" w:fill="auto"/>
          </w:tcPr>
          <w:p w14:paraId="77ED564F" w14:textId="2DEEA408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19" w:type="dxa"/>
            <w:shd w:val="clear" w:color="auto" w:fill="auto"/>
          </w:tcPr>
          <w:p w14:paraId="67151653" w14:textId="264E81CB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F065149" w14:textId="2622C252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083" w:type="dxa"/>
            <w:shd w:val="clear" w:color="auto" w:fill="auto"/>
          </w:tcPr>
          <w:p w14:paraId="20691CE9" w14:textId="1D6C4176" w:rsidR="003D752B" w:rsidRPr="003D752B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3D752B">
              <w:rPr>
                <w:rFonts w:ascii="標楷體" w:eastAsia="標楷體" w:hAnsi="標楷體" w:hint="eastAsia"/>
                <w:color w:val="000000"/>
                <w:kern w:val="0"/>
              </w:rPr>
              <w:t>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FinCode</w:t>
            </w:r>
          </w:p>
        </w:tc>
        <w:tc>
          <w:tcPr>
            <w:tcW w:w="4353" w:type="dxa"/>
            <w:shd w:val="clear" w:color="auto" w:fill="auto"/>
          </w:tcPr>
          <w:p w14:paraId="7B86E3BE" w14:textId="77777777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752B" w:rsidRPr="009A5A20" w14:paraId="43B29507" w14:textId="77777777" w:rsidTr="00707D13">
        <w:tc>
          <w:tcPr>
            <w:tcW w:w="616" w:type="dxa"/>
            <w:shd w:val="clear" w:color="auto" w:fill="auto"/>
          </w:tcPr>
          <w:p w14:paraId="05123F0D" w14:textId="01E2F447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19" w:type="dxa"/>
            <w:shd w:val="clear" w:color="auto" w:fill="auto"/>
          </w:tcPr>
          <w:p w14:paraId="280983A8" w14:textId="3FB1B153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00C84C6" w14:textId="1E85934A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機構名稱</w:t>
            </w:r>
          </w:p>
        </w:tc>
        <w:tc>
          <w:tcPr>
            <w:tcW w:w="3083" w:type="dxa"/>
            <w:shd w:val="clear" w:color="auto" w:fill="auto"/>
          </w:tcPr>
          <w:p w14:paraId="4B4E5102" w14:textId="07BEEFDF" w:rsidR="003D752B" w:rsidRPr="009A5A20" w:rsidRDefault="003D752B" w:rsidP="003D752B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3D752B">
              <w:rPr>
                <w:rFonts w:ascii="標楷體" w:eastAsia="標楷體" w:hAnsi="標楷體" w:hint="eastAsia"/>
                <w:color w:val="000000"/>
                <w:kern w:val="0"/>
              </w:rPr>
              <w:t>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FinCode</w:t>
            </w:r>
          </w:p>
        </w:tc>
        <w:tc>
          <w:tcPr>
            <w:tcW w:w="4353" w:type="dxa"/>
            <w:shd w:val="clear" w:color="auto" w:fill="auto"/>
          </w:tcPr>
          <w:p w14:paraId="16869298" w14:textId="66220B6F" w:rsidR="003D752B" w:rsidRPr="009A5A20" w:rsidRDefault="002B72F9" w:rsidP="003D75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</w:tc>
      </w:tr>
      <w:tr w:rsidR="003D752B" w:rsidRPr="009A5A20" w14:paraId="21CE828B" w14:textId="77777777" w:rsidTr="00707D13">
        <w:tc>
          <w:tcPr>
            <w:tcW w:w="616" w:type="dxa"/>
            <w:shd w:val="clear" w:color="auto" w:fill="auto"/>
          </w:tcPr>
          <w:p w14:paraId="5FC9B43D" w14:textId="4759AD71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19" w:type="dxa"/>
            <w:shd w:val="clear" w:color="auto" w:fill="auto"/>
          </w:tcPr>
          <w:p w14:paraId="581476AE" w14:textId="08F17D0E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419C7FB" w14:textId="05704D03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3083" w:type="dxa"/>
            <w:shd w:val="clear" w:color="auto" w:fill="auto"/>
          </w:tcPr>
          <w:p w14:paraId="0C19A8B3" w14:textId="610E4FD5" w:rsidR="003D752B" w:rsidRPr="003D752B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ApprAmt</w:t>
            </w:r>
          </w:p>
        </w:tc>
        <w:tc>
          <w:tcPr>
            <w:tcW w:w="4353" w:type="dxa"/>
            <w:shd w:val="clear" w:color="auto" w:fill="auto"/>
          </w:tcPr>
          <w:p w14:paraId="4F699D90" w14:textId="77777777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752B" w:rsidRPr="009A5A20" w14:paraId="271A4DEE" w14:textId="77777777" w:rsidTr="00707D13">
        <w:tc>
          <w:tcPr>
            <w:tcW w:w="616" w:type="dxa"/>
            <w:shd w:val="clear" w:color="auto" w:fill="auto"/>
          </w:tcPr>
          <w:p w14:paraId="0FD684D9" w14:textId="2C707A2E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19" w:type="dxa"/>
            <w:shd w:val="clear" w:color="auto" w:fill="auto"/>
          </w:tcPr>
          <w:p w14:paraId="33B343D6" w14:textId="2D5CEB79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F3E3BC2" w14:textId="4047185F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累計撥付金額</w:t>
            </w:r>
          </w:p>
        </w:tc>
        <w:tc>
          <w:tcPr>
            <w:tcW w:w="3083" w:type="dxa"/>
            <w:shd w:val="clear" w:color="auto" w:fill="auto"/>
          </w:tcPr>
          <w:p w14:paraId="11878B93" w14:textId="68C50C21" w:rsidR="003D752B" w:rsidRPr="003D752B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AccuApprAmt</w:t>
            </w:r>
          </w:p>
        </w:tc>
        <w:tc>
          <w:tcPr>
            <w:tcW w:w="4353" w:type="dxa"/>
            <w:shd w:val="clear" w:color="auto" w:fill="auto"/>
          </w:tcPr>
          <w:p w14:paraId="180230E4" w14:textId="77777777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3D752B" w:rsidRPr="009A5A20" w14:paraId="1CACC141" w14:textId="77777777" w:rsidTr="00707D13">
        <w:tc>
          <w:tcPr>
            <w:tcW w:w="616" w:type="dxa"/>
            <w:shd w:val="clear" w:color="auto" w:fill="auto"/>
          </w:tcPr>
          <w:p w14:paraId="6CB8DB64" w14:textId="24C622B2" w:rsidR="003D752B" w:rsidRPr="009A5A20" w:rsidRDefault="003D752B" w:rsidP="003D752B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819" w:type="dxa"/>
            <w:shd w:val="clear" w:color="auto" w:fill="auto"/>
          </w:tcPr>
          <w:p w14:paraId="0AC57F2C" w14:textId="49F0024E" w:rsidR="003D752B" w:rsidRPr="009A5A20" w:rsidRDefault="003D752B" w:rsidP="003D752B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5AC6791" w14:textId="027EDBC4" w:rsidR="003D752B" w:rsidRPr="009A5A20" w:rsidRDefault="003D752B" w:rsidP="003D752B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撥付比例</w:t>
            </w:r>
          </w:p>
        </w:tc>
        <w:tc>
          <w:tcPr>
            <w:tcW w:w="3083" w:type="dxa"/>
            <w:shd w:val="clear" w:color="auto" w:fill="auto"/>
          </w:tcPr>
          <w:p w14:paraId="520E0270" w14:textId="62A361CC" w:rsidR="003D752B" w:rsidRPr="003D752B" w:rsidRDefault="003D752B" w:rsidP="003D752B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AmtRatio</w:t>
            </w:r>
          </w:p>
        </w:tc>
        <w:tc>
          <w:tcPr>
            <w:tcW w:w="4353" w:type="dxa"/>
            <w:shd w:val="clear" w:color="auto" w:fill="auto"/>
          </w:tcPr>
          <w:p w14:paraId="7E805794" w14:textId="77777777" w:rsidR="003D752B" w:rsidRPr="009A5A20" w:rsidRDefault="003D752B" w:rsidP="003D752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26E52CD2" w14:textId="77777777" w:rsidR="00901147" w:rsidRPr="009A5A20" w:rsidRDefault="00901147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1A122F31" w14:textId="17CAE34F" w:rsidR="003D752B" w:rsidRPr="009A5A20" w:rsidRDefault="003D752B" w:rsidP="002B72F9">
      <w:pPr>
        <w:pStyle w:val="17"/>
      </w:pPr>
    </w:p>
    <w:p w14:paraId="21DF56E2" w14:textId="72FA4084" w:rsidR="004D01F5" w:rsidRPr="009A5A20" w:rsidRDefault="003A3C80" w:rsidP="003D752B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lastRenderedPageBreak/>
        <w:br w:type="page"/>
      </w:r>
    </w:p>
    <w:p w14:paraId="1014DA12" w14:textId="77BC8C04" w:rsidR="003D7632" w:rsidRPr="009A5A20" w:rsidRDefault="003D7632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597</w:t>
      </w:r>
      <w:r w:rsidR="00632A7C" w:rsidRPr="009A5A20">
        <w:rPr>
          <w:rFonts w:ascii="標楷體" w:hAnsi="標楷體"/>
        </w:rPr>
        <w:t>4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債權銀行帳號明細資料查詢</w:t>
      </w:r>
      <w:proofErr w:type="spellEnd"/>
    </w:p>
    <w:p w14:paraId="0AFEA056" w14:textId="77777777" w:rsidR="003D7632" w:rsidRPr="009A5A20" w:rsidRDefault="003D7632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D7632" w:rsidRPr="009A5A20" w14:paraId="5D4C1A2F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559B4C5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78C5E1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債權銀行帳號明細資料查詢</w:t>
            </w:r>
          </w:p>
        </w:tc>
      </w:tr>
      <w:tr w:rsidR="003D7632" w:rsidRPr="009A5A20" w14:paraId="224671C8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9567EC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C0A353" w14:textId="676B1554" w:rsidR="003D7632" w:rsidRPr="009A5A20" w:rsidRDefault="0085281F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查詢或異動債權銀行帳號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資料時</w:t>
            </w:r>
          </w:p>
        </w:tc>
      </w:tr>
      <w:tr w:rsidR="003D7632" w:rsidRPr="009A5A20" w14:paraId="322A9767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87DC34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AD2401" w14:textId="4B31DB7E" w:rsidR="0085281F" w:rsidRPr="009A5A20" w:rsidRDefault="0085281F" w:rsidP="0085281F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E701A2">
              <w:rPr>
                <w:rFonts w:ascii="標楷體" w:eastAsia="標楷體" w:hAnsi="標楷體" w:hint="eastAsia"/>
                <w:lang w:eastAsia="zh-HK"/>
              </w:rPr>
              <w:t>「</w:t>
            </w:r>
            <w:r w:rsidR="00E701A2" w:rsidRPr="00A83C8E">
              <w:rPr>
                <w:rFonts w:ascii="標楷體" w:eastAsia="標楷體" w:hAnsi="標楷體" w:hint="eastAsia"/>
              </w:rPr>
              <w:t>作業流程.</w:t>
            </w:r>
            <w:r w:rsidR="00E701A2" w:rsidRPr="00A83C8E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E701A2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3D4B3146" w14:textId="58A779F0" w:rsidR="0085281F" w:rsidRPr="009A5A20" w:rsidRDefault="0085281F" w:rsidP="0085281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 [</w:t>
            </w:r>
            <w:r w:rsidR="00455740" w:rsidRPr="00455740">
              <w:rPr>
                <w:rFonts w:ascii="標楷體" w:eastAsia="標楷體" w:hAnsi="標楷體" w:hint="eastAsia"/>
                <w:lang w:eastAsia="zh-HK"/>
              </w:rPr>
              <w:t>債務協商債權機構帳戶檔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455740" w:rsidRPr="00455740">
              <w:rPr>
                <w:rFonts w:ascii="標楷體" w:eastAsia="標楷體" w:hAnsi="標楷體"/>
              </w:rPr>
              <w:t>NegFinAcct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9A5A20">
              <w:rPr>
                <w:rFonts w:ascii="標楷體" w:eastAsia="標楷體" w:hAnsi="標楷體"/>
              </w:rPr>
              <w:t>]</w:t>
            </w:r>
          </w:p>
          <w:p w14:paraId="26EE5F00" w14:textId="77777777" w:rsidR="003368F0" w:rsidRPr="009A5A20" w:rsidRDefault="003368F0" w:rsidP="003368F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3.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4452EE7" w14:textId="43FE066D" w:rsidR="00455740" w:rsidRPr="003368F0" w:rsidRDefault="003368F0" w:rsidP="003368F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 w:rsidRPr="003368F0">
              <w:rPr>
                <w:rFonts w:ascii="標楷體" w:eastAsia="標楷體" w:hAnsi="標楷體"/>
              </w:rPr>
              <w:t>[</w:t>
            </w:r>
            <w:r w:rsidRPr="003368F0">
              <w:rPr>
                <w:rFonts w:ascii="標楷體" w:eastAsia="標楷體" w:hAnsi="標楷體" w:hint="eastAsia"/>
              </w:rPr>
              <w:t>債權機構代號(</w:t>
            </w: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 w:rsidRPr="003368F0">
              <w:rPr>
                <w:rFonts w:ascii="標楷體" w:eastAsia="標楷體" w:hAnsi="標楷體" w:hint="eastAsia"/>
              </w:rPr>
              <w:t>.</w:t>
            </w:r>
            <w:r w:rsidRPr="003368F0">
              <w:rPr>
                <w:rFonts w:ascii="標楷體" w:eastAsia="標楷體" w:hAnsi="標楷體"/>
              </w:rPr>
              <w:t>FinCode</w:t>
            </w:r>
            <w:proofErr w:type="spellEnd"/>
            <w:r w:rsidRPr="003368F0">
              <w:rPr>
                <w:rFonts w:ascii="標楷體" w:eastAsia="標楷體" w:hAnsi="標楷體" w:hint="eastAsia"/>
              </w:rPr>
              <w:t>)</w:t>
            </w:r>
            <w:r w:rsidRPr="003368F0">
              <w:rPr>
                <w:rFonts w:ascii="標楷體" w:eastAsia="標楷體" w:hAnsi="標楷體"/>
              </w:rPr>
              <w:t>]=</w:t>
            </w:r>
            <w:r w:rsidRPr="003368F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3368F0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3368F0">
              <w:rPr>
                <w:rFonts w:ascii="標楷體" w:eastAsia="標楷體" w:hAnsi="標楷體" w:hint="eastAsia"/>
              </w:rPr>
              <w:t>債權機構代號</w:t>
            </w:r>
            <w:r w:rsidRPr="003368F0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0A98293D" w14:textId="4C611A92" w:rsidR="0085281F" w:rsidRPr="009A5A20" w:rsidRDefault="0085281F" w:rsidP="0085281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4.</w:t>
            </w:r>
            <w:r w:rsidRPr="00E701A2">
              <w:rPr>
                <w:rFonts w:ascii="標楷體" w:eastAsia="標楷體" w:hAnsi="標楷體" w:hint="eastAsia"/>
              </w:rPr>
              <w:t>資料排序</w:t>
            </w:r>
            <w:r w:rsidRPr="009A5A20">
              <w:rPr>
                <w:rFonts w:ascii="標楷體" w:eastAsia="標楷體" w:hAnsi="標楷體" w:hint="eastAsia"/>
              </w:rPr>
              <w:t>:</w:t>
            </w:r>
          </w:p>
          <w:p w14:paraId="0E176281" w14:textId="224E3BAD" w:rsidR="0085281F" w:rsidRPr="009A5A20" w:rsidRDefault="003368F0" w:rsidP="003F771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1)</w:t>
            </w:r>
            <w:r w:rsidR="0085281F" w:rsidRPr="003368F0">
              <w:rPr>
                <w:rFonts w:ascii="標楷體" w:eastAsia="標楷體" w:hAnsi="標楷體" w:hint="eastAsia"/>
              </w:rPr>
              <w:t>依</w:t>
            </w:r>
            <w:r w:rsidR="0085281F" w:rsidRPr="00E701A2">
              <w:rPr>
                <w:rFonts w:ascii="標楷體" w:eastAsia="標楷體" w:hAnsi="標楷體" w:hint="eastAsia"/>
              </w:rPr>
              <w:t>[</w:t>
            </w:r>
            <w:r w:rsidRPr="00E701A2">
              <w:rPr>
                <w:rFonts w:ascii="標楷體" w:eastAsia="標楷體" w:hAnsi="標楷體" w:hint="eastAsia"/>
              </w:rPr>
              <w:t>債權機構代號(</w:t>
            </w:r>
            <w:proofErr w:type="spellStart"/>
            <w:r w:rsidRPr="00E701A2">
              <w:rPr>
                <w:rFonts w:ascii="標楷體" w:eastAsia="標楷體" w:hAnsi="標楷體"/>
              </w:rPr>
              <w:t>NegFinAcct</w:t>
            </w:r>
            <w:r w:rsidRPr="00E701A2">
              <w:rPr>
                <w:rFonts w:ascii="標楷體" w:eastAsia="標楷體" w:hAnsi="標楷體" w:hint="eastAsia"/>
              </w:rPr>
              <w:t>.</w:t>
            </w:r>
            <w:r w:rsidRPr="00E701A2">
              <w:rPr>
                <w:rFonts w:ascii="標楷體" w:eastAsia="標楷體" w:hAnsi="標楷體"/>
              </w:rPr>
              <w:t>FinCode</w:t>
            </w:r>
            <w:proofErr w:type="spellEnd"/>
            <w:r w:rsidRPr="00E701A2">
              <w:rPr>
                <w:rFonts w:ascii="標楷體" w:eastAsia="標楷體" w:hAnsi="標楷體" w:hint="eastAsia"/>
              </w:rPr>
              <w:t>)</w:t>
            </w:r>
            <w:r w:rsidR="0085281F" w:rsidRPr="00E701A2">
              <w:rPr>
                <w:rFonts w:ascii="標楷體" w:eastAsia="標楷體" w:hAnsi="標楷體" w:hint="eastAsia"/>
              </w:rPr>
              <w:t>]</w:t>
            </w:r>
            <w:r w:rsidR="0085281F" w:rsidRPr="003368F0">
              <w:rPr>
                <w:rFonts w:ascii="標楷體" w:eastAsia="標楷體" w:hAnsi="標楷體" w:hint="eastAsia"/>
              </w:rPr>
              <w:t>由小到大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="0085281F" w:rsidRPr="003368F0">
              <w:rPr>
                <w:rFonts w:ascii="標楷體" w:eastAsia="標楷體" w:hAnsi="標楷體" w:hint="eastAsia"/>
              </w:rPr>
              <w:t>排序</w:t>
            </w:r>
          </w:p>
        </w:tc>
      </w:tr>
      <w:tr w:rsidR="003D7632" w:rsidRPr="009A5A20" w14:paraId="2005A1B3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FF0829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8DA26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9A5A20" w14:paraId="2F40FC31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1904DB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DBFB35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9A5A20" w14:paraId="23F5A3D3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17B8C4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1836A9" w14:textId="2A6F7DA5" w:rsidR="003D7632" w:rsidRPr="009A5A20" w:rsidRDefault="003F771B" w:rsidP="002F0C6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3D7632" w:rsidRPr="009A5A20" w14:paraId="1C68491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9A927F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F2D87F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</w:p>
        </w:tc>
      </w:tr>
      <w:tr w:rsidR="003D7632" w:rsidRPr="009A5A20" w14:paraId="657DCFDC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9DA97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3B2C3" w14:textId="77777777" w:rsidR="003D7632" w:rsidRPr="009A5A20" w:rsidRDefault="003D763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269C0FC7" w14:textId="0D4B5A8B" w:rsidR="003D7632" w:rsidRDefault="003D7632" w:rsidP="003F771B">
      <w:pPr>
        <w:pStyle w:val="17"/>
      </w:pPr>
    </w:p>
    <w:p w14:paraId="3CBD1630" w14:textId="77777777" w:rsidR="003F771B" w:rsidRPr="009A5A20" w:rsidRDefault="003F771B" w:rsidP="003F771B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F771B" w:rsidRPr="009A5A20" w14:paraId="7F011910" w14:textId="77777777" w:rsidTr="001C1049">
        <w:tc>
          <w:tcPr>
            <w:tcW w:w="851" w:type="dxa"/>
            <w:shd w:val="clear" w:color="auto" w:fill="D9D9D9" w:themeFill="background1" w:themeFillShade="D9"/>
          </w:tcPr>
          <w:p w14:paraId="3D0905FB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E374028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48A50D6E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F771B" w:rsidRPr="009A5A20" w14:paraId="2F9F8A81" w14:textId="77777777" w:rsidTr="001C1049">
        <w:tc>
          <w:tcPr>
            <w:tcW w:w="851" w:type="dxa"/>
          </w:tcPr>
          <w:p w14:paraId="682B6E6D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5382FED" w14:textId="52D0D0DA" w:rsidR="003F771B" w:rsidRPr="009A5A20" w:rsidRDefault="003F771B" w:rsidP="001C1049">
            <w:pPr>
              <w:rPr>
                <w:rFonts w:ascii="標楷體" w:eastAsia="標楷體" w:hAnsi="標楷體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proofErr w:type="spellEnd"/>
          </w:p>
        </w:tc>
        <w:tc>
          <w:tcPr>
            <w:tcW w:w="3828" w:type="dxa"/>
          </w:tcPr>
          <w:p w14:paraId="37937941" w14:textId="71880114" w:rsidR="003F771B" w:rsidRPr="009A5A20" w:rsidRDefault="003F771B" w:rsidP="001C1049">
            <w:pPr>
              <w:rPr>
                <w:rFonts w:ascii="標楷體" w:eastAsia="標楷體" w:hAnsi="標楷體"/>
              </w:rPr>
            </w:pPr>
            <w:r w:rsidRPr="003F771B">
              <w:rPr>
                <w:rFonts w:ascii="標楷體" w:eastAsia="標楷體" w:hAnsi="標楷體" w:hint="eastAsia"/>
              </w:rPr>
              <w:t>債務協商債權機構帳戶檔</w:t>
            </w:r>
          </w:p>
        </w:tc>
      </w:tr>
      <w:tr w:rsidR="00305077" w:rsidRPr="009A5A20" w14:paraId="2FFCA80D" w14:textId="77777777" w:rsidTr="001C1049">
        <w:tc>
          <w:tcPr>
            <w:tcW w:w="851" w:type="dxa"/>
          </w:tcPr>
          <w:p w14:paraId="73D6E9FC" w14:textId="1EA8A521" w:rsidR="00305077" w:rsidRPr="009A5A20" w:rsidRDefault="00305077" w:rsidP="0030507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16DB5AAA" w14:textId="0CCF4F9E" w:rsidR="00305077" w:rsidRPr="003368F0" w:rsidRDefault="00305077" w:rsidP="00305077">
            <w:pPr>
              <w:rPr>
                <w:rFonts w:ascii="標楷體" w:eastAsia="標楷體" w:hAnsi="標楷體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7831F7CF" w14:textId="082E1633" w:rsidR="00305077" w:rsidRPr="003F771B" w:rsidRDefault="00305077" w:rsidP="00305077">
            <w:pPr>
              <w:rPr>
                <w:rFonts w:ascii="標楷體" w:eastAsia="標楷體" w:hAnsi="標楷體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</w:tbl>
    <w:p w14:paraId="402A7B64" w14:textId="77777777" w:rsidR="003F771B" w:rsidRDefault="003F771B" w:rsidP="003F771B">
      <w:pPr>
        <w:pStyle w:val="17"/>
      </w:pPr>
    </w:p>
    <w:p w14:paraId="75FF04CB" w14:textId="77CB7A0E" w:rsidR="003F771B" w:rsidRPr="009A5A20" w:rsidRDefault="003F771B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4C160B80" w14:textId="409D4483" w:rsidR="003D7632" w:rsidRDefault="003D7632" w:rsidP="003F771B">
      <w:pPr>
        <w:pStyle w:val="42"/>
        <w:spacing w:after="72"/>
        <w:ind w:leftChars="0" w:left="0"/>
        <w:rPr>
          <w:rFonts w:ascii="標楷體" w:hAnsi="標楷體"/>
        </w:rPr>
      </w:pPr>
      <w:r w:rsidRPr="009A5A20">
        <w:rPr>
          <w:rFonts w:ascii="標楷體" w:hAnsi="標楷體" w:hint="eastAsia"/>
        </w:rPr>
        <w:t>輸入畫面：</w:t>
      </w:r>
    </w:p>
    <w:p w14:paraId="6C5A39D7" w14:textId="3737D4E6" w:rsidR="00455740" w:rsidRPr="009A5A20" w:rsidRDefault="00295E25" w:rsidP="00455740">
      <w:pPr>
        <w:pStyle w:val="42"/>
        <w:spacing w:after="72"/>
        <w:ind w:leftChars="0" w:left="0"/>
        <w:rPr>
          <w:rFonts w:ascii="標楷體" w:hAnsi="標楷體"/>
        </w:rPr>
      </w:pPr>
      <w:r w:rsidRPr="00295E25">
        <w:rPr>
          <w:rFonts w:ascii="標楷體" w:hAnsi="標楷體"/>
          <w:noProof/>
        </w:rPr>
        <w:drawing>
          <wp:inline distT="0" distB="0" distL="0" distR="0" wp14:anchorId="73EF4522" wp14:editId="392483F9">
            <wp:extent cx="6479540" cy="129603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C38" w14:textId="7338896F" w:rsidR="00455740" w:rsidRDefault="00455740" w:rsidP="003D7632">
      <w:pPr>
        <w:pStyle w:val="42"/>
        <w:spacing w:after="72"/>
        <w:ind w:leftChars="0" w:left="0"/>
        <w:rPr>
          <w:rFonts w:ascii="標楷體" w:hAnsi="標楷體"/>
        </w:rPr>
      </w:pPr>
    </w:p>
    <w:p w14:paraId="4CDA57D5" w14:textId="77777777" w:rsidR="003F771B" w:rsidRPr="009A5A20" w:rsidRDefault="003F771B" w:rsidP="003F771B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3F771B" w:rsidRPr="009A5A20" w14:paraId="0F8C2D37" w14:textId="77777777" w:rsidTr="001C1049">
        <w:tc>
          <w:tcPr>
            <w:tcW w:w="848" w:type="dxa"/>
            <w:shd w:val="clear" w:color="auto" w:fill="D9D9D9" w:themeFill="background1" w:themeFillShade="D9"/>
          </w:tcPr>
          <w:p w14:paraId="6F686C47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140EE132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19E20951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F771B" w:rsidRPr="009A5A20" w14:paraId="0AAFC998" w14:textId="77777777" w:rsidTr="001C1049">
        <w:tc>
          <w:tcPr>
            <w:tcW w:w="848" w:type="dxa"/>
          </w:tcPr>
          <w:p w14:paraId="0FAF40B8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51528CFD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66F79DF3" w14:textId="77777777" w:rsidR="003F771B" w:rsidRPr="009A5557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4735D87" w14:textId="65193275" w:rsidR="003F771B" w:rsidRDefault="003F771B" w:rsidP="00F802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D7D63" w:rsidRPr="003F771B">
              <w:rPr>
                <w:rFonts w:ascii="標楷體" w:eastAsia="標楷體" w:hAnsi="標楷體" w:hint="eastAsia"/>
              </w:rPr>
              <w:t>債務協商債權機構帳戶檔</w:t>
            </w:r>
            <w:r w:rsidR="00F80256" w:rsidRPr="003368F0">
              <w:rPr>
                <w:rFonts w:ascii="標楷體" w:eastAsia="標楷體" w:hAnsi="標楷體" w:hint="eastAsia"/>
              </w:rPr>
              <w:t>(</w:t>
            </w:r>
            <w:proofErr w:type="spellStart"/>
            <w:r w:rsidR="00CD7D63" w:rsidRPr="003368F0">
              <w:rPr>
                <w:rFonts w:ascii="標楷體" w:eastAsia="標楷體" w:hAnsi="標楷體"/>
              </w:rPr>
              <w:t>NegFinAcct</w:t>
            </w:r>
            <w:proofErr w:type="spellEnd"/>
            <w:r w:rsidR="00F80256" w:rsidRPr="003368F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結果無資料時,顯示錯誤訊息:"E</w:t>
            </w:r>
            <w:r w:rsidR="00B3193D">
              <w:rPr>
                <w:rFonts w:ascii="標楷體" w:eastAsia="標楷體" w:hAnsi="標楷體"/>
              </w:rPr>
              <w:t>2003</w:t>
            </w:r>
            <w:r>
              <w:rPr>
                <w:rFonts w:ascii="標楷體" w:eastAsia="標楷體" w:hAnsi="標楷體"/>
              </w:rPr>
              <w:t>:</w:t>
            </w:r>
            <w:r w:rsidR="00B3193D" w:rsidRPr="00B3193D">
              <w:rPr>
                <w:rFonts w:ascii="標楷體" w:eastAsia="標楷體" w:hAnsi="標楷體" w:hint="eastAsia"/>
              </w:rPr>
              <w:t>查無資料</w:t>
            </w:r>
            <w:r>
              <w:rPr>
                <w:rFonts w:ascii="標楷體" w:eastAsia="標楷體" w:hAnsi="標楷體" w:hint="eastAsia"/>
              </w:rPr>
              <w:t>(</w:t>
            </w:r>
            <w:r w:rsidR="00CD7D63" w:rsidRPr="003F771B">
              <w:rPr>
                <w:rFonts w:ascii="標楷體" w:eastAsia="標楷體" w:hAnsi="標楷體" w:hint="eastAsia"/>
              </w:rPr>
              <w:t>債務協商債權機構帳戶檔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8D7CD40" w14:textId="77777777" w:rsidR="003F771B" w:rsidRPr="00651325" w:rsidRDefault="003F771B" w:rsidP="001C1049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E9D57C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3F771B" w:rsidRPr="009A5A20" w14:paraId="1F9AB107" w14:textId="77777777" w:rsidTr="001C1049">
        <w:tc>
          <w:tcPr>
            <w:tcW w:w="848" w:type="dxa"/>
          </w:tcPr>
          <w:p w14:paraId="14D59401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2" w:type="dxa"/>
          </w:tcPr>
          <w:p w14:paraId="609B9E49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4D145200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3F771B" w:rsidRPr="009A5A20" w14:paraId="4273A32B" w14:textId="77777777" w:rsidTr="001C1049">
        <w:tc>
          <w:tcPr>
            <w:tcW w:w="848" w:type="dxa"/>
          </w:tcPr>
          <w:p w14:paraId="0C862A05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1206B871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26DE8A7D" w14:textId="77777777" w:rsidR="003F771B" w:rsidRPr="009A5A20" w:rsidRDefault="003F771B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3F771B" w:rsidRPr="009A5A20" w14:paraId="07263310" w14:textId="77777777" w:rsidTr="001C1049">
        <w:tc>
          <w:tcPr>
            <w:tcW w:w="848" w:type="dxa"/>
          </w:tcPr>
          <w:p w14:paraId="69478694" w14:textId="77777777" w:rsidR="003F771B" w:rsidRPr="009A5A20" w:rsidRDefault="003F771B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2" w:type="dxa"/>
          </w:tcPr>
          <w:p w14:paraId="7802D36C" w14:textId="77777777" w:rsidR="003F771B" w:rsidRPr="009A5A20" w:rsidRDefault="003F771B" w:rsidP="001C1049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新增</w:t>
            </w:r>
          </w:p>
        </w:tc>
        <w:tc>
          <w:tcPr>
            <w:tcW w:w="6984" w:type="dxa"/>
          </w:tcPr>
          <w:p w14:paraId="1F75D983" w14:textId="06A68967" w:rsidR="003F771B" w:rsidRPr="009A5A20" w:rsidRDefault="003F771B" w:rsidP="00F80256">
            <w:pPr>
              <w:pStyle w:val="HTML"/>
              <w:shd w:val="clear" w:color="auto" w:fill="FFFFFF"/>
              <w:rPr>
                <w:rFonts w:ascii="標楷體" w:eastAsia="標楷體" w:hAnsi="標楷體"/>
                <w:color w:val="000000" w:themeColor="text1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</w:rPr>
              <w:t>連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結至</w:t>
            </w:r>
            <w:r w:rsidRPr="009A5A20">
              <w:rPr>
                <w:rFonts w:ascii="標楷體" w:eastAsia="標楷體" w:hAnsi="標楷體"/>
                <w:lang w:eastAsia="zh-HK"/>
              </w:rPr>
              <w:t>【</w:t>
            </w:r>
            <w:r w:rsidRPr="00F80256">
              <w:rPr>
                <w:rFonts w:ascii="標楷體" w:eastAsia="標楷體" w:hAnsi="標楷體" w:hint="eastAsia"/>
                <w:lang w:eastAsia="zh-HK"/>
              </w:rPr>
              <w:t>L570</w:t>
            </w:r>
            <w:r w:rsidR="00F80256" w:rsidRPr="00F80256">
              <w:rPr>
                <w:rFonts w:ascii="標楷體" w:eastAsia="標楷體" w:hAnsi="標楷體"/>
                <w:lang w:eastAsia="zh-HK"/>
              </w:rPr>
              <w:t>3</w:t>
            </w:r>
            <w:r w:rsidR="00F80256" w:rsidRPr="00F80256">
              <w:rPr>
                <w:rFonts w:ascii="標楷體" w:eastAsia="標楷體" w:hAnsi="標楷體"/>
                <w:color w:val="000000"/>
                <w:spacing w:val="15"/>
              </w:rPr>
              <w:t>債權銀行帳號登錄</w:t>
            </w:r>
            <w:r w:rsidRPr="00F80256">
              <w:rPr>
                <w:rFonts w:ascii="標楷體" w:eastAsia="標楷體" w:hAnsi="標楷體"/>
                <w:lang w:eastAsia="zh-HK"/>
              </w:rPr>
              <w:t>】</w:t>
            </w:r>
            <w:r w:rsidRPr="00F80256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0256" w:rsidRPr="003F771B">
              <w:rPr>
                <w:rFonts w:ascii="標楷體" w:eastAsia="標楷體" w:hAnsi="標楷體" w:hint="eastAsia"/>
              </w:rPr>
              <w:t>債務協商債權機構帳戶檔</w:t>
            </w:r>
            <w:r w:rsidRPr="009A5A20">
              <w:rPr>
                <w:rFonts w:ascii="標楷體" w:eastAsia="標楷體" w:hAnsi="標楷體" w:hint="eastAsia"/>
                <w:color w:val="000000" w:themeColor="text1"/>
              </w:rPr>
              <w:t>資料</w:t>
            </w:r>
          </w:p>
        </w:tc>
      </w:tr>
    </w:tbl>
    <w:p w14:paraId="5AFD5851" w14:textId="77777777" w:rsidR="003F771B" w:rsidRPr="003F771B" w:rsidRDefault="003F771B" w:rsidP="003D7632">
      <w:pPr>
        <w:pStyle w:val="42"/>
        <w:spacing w:after="72"/>
        <w:ind w:leftChars="0" w:left="0"/>
        <w:rPr>
          <w:rFonts w:ascii="標楷體" w:hAnsi="標楷體"/>
        </w:rPr>
      </w:pPr>
    </w:p>
    <w:p w14:paraId="77963C9A" w14:textId="50269FB5" w:rsidR="003D7632" w:rsidRPr="00F62CBD" w:rsidRDefault="00F62CBD" w:rsidP="003D7632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CD7D63" w:rsidRPr="009A5A20" w14:paraId="08A4C6F0" w14:textId="77777777" w:rsidTr="001C1049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798EEC77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7B127E53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0F8521FA" w14:textId="77777777" w:rsidR="00CD7D63" w:rsidRPr="009A5A20" w:rsidRDefault="00CD7D63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017535FC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CD7D63" w:rsidRPr="009A5A20" w14:paraId="1913D725" w14:textId="77777777" w:rsidTr="001C1049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3470961E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5E3BD354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38271838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4ED8DE48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70D44400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1A4197A8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6163D1FC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4D7B951A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</w:p>
        </w:tc>
      </w:tr>
      <w:tr w:rsidR="00CD7D63" w:rsidRPr="009A5A20" w14:paraId="2225D832" w14:textId="77777777" w:rsidTr="001C1049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293171F9" w14:textId="77777777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68EE1487" w14:textId="60DD8EBD" w:rsidR="00CD7D63" w:rsidRPr="009A5A20" w:rsidRDefault="00CD7D63" w:rsidP="001C104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759" w:type="dxa"/>
            <w:shd w:val="clear" w:color="auto" w:fill="auto"/>
          </w:tcPr>
          <w:p w14:paraId="10966C4B" w14:textId="7C8D815A" w:rsidR="00CD7D63" w:rsidRPr="002617C0" w:rsidRDefault="00CD7D63" w:rsidP="001C1049">
            <w:pPr>
              <w:rPr>
                <w:rFonts w:ascii="標楷體" w:eastAsia="標楷體" w:hAnsi="標楷體"/>
              </w:rPr>
            </w:pPr>
            <w:r w:rsidRPr="002617C0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86" w:type="dxa"/>
            <w:shd w:val="clear" w:color="auto" w:fill="auto"/>
          </w:tcPr>
          <w:p w14:paraId="75C52646" w14:textId="77777777" w:rsidR="00CD7D63" w:rsidRPr="002617C0" w:rsidRDefault="00CD7D63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275A5201" w14:textId="77777777" w:rsidR="00CD7D63" w:rsidRPr="002617C0" w:rsidRDefault="00CD7D63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4F08AC88" w14:textId="77777777" w:rsidR="00CD7D63" w:rsidRPr="002617C0" w:rsidRDefault="00CD7D63" w:rsidP="001C104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shd w:val="clear" w:color="auto" w:fill="auto"/>
          </w:tcPr>
          <w:p w14:paraId="1ACFB1C7" w14:textId="77777777" w:rsidR="00CD7D63" w:rsidRPr="002617C0" w:rsidRDefault="00CD7D63" w:rsidP="001C1049">
            <w:pPr>
              <w:rPr>
                <w:rFonts w:ascii="標楷體" w:eastAsia="標楷體" w:hAnsi="標楷體"/>
              </w:rPr>
            </w:pPr>
            <w:r w:rsidRPr="002617C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2F8F2908" w14:textId="2BFC8962" w:rsidR="00CD7D63" w:rsidRPr="002617C0" w:rsidRDefault="00CD7D63" w:rsidP="00F62CBD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617C0">
              <w:rPr>
                <w:rFonts w:ascii="標楷體" w:eastAsia="標楷體" w:hAnsi="標楷體" w:hint="eastAsia"/>
              </w:rPr>
              <w:t>1.</w:t>
            </w:r>
            <w:r w:rsidR="00EE2A9D" w:rsidRPr="002617C0">
              <w:rPr>
                <w:rFonts w:ascii="標楷體" w:eastAsia="標楷體" w:hAnsi="標楷體" w:hint="eastAsia"/>
              </w:rPr>
              <w:t>限</w:t>
            </w:r>
            <w:r w:rsidR="00757B8C" w:rsidRPr="002617C0">
              <w:rPr>
                <w:rFonts w:ascii="標楷體" w:eastAsia="標楷體" w:hAnsi="標楷體" w:hint="eastAsia"/>
              </w:rPr>
              <w:t>輸入文數字</w:t>
            </w:r>
          </w:p>
        </w:tc>
      </w:tr>
    </w:tbl>
    <w:p w14:paraId="45E1CF25" w14:textId="20DB92B5" w:rsidR="00CD7D63" w:rsidRDefault="00CD7D63" w:rsidP="003D7632">
      <w:pPr>
        <w:rPr>
          <w:rFonts w:ascii="標楷體" w:eastAsia="標楷體" w:hAnsi="標楷體"/>
        </w:rPr>
      </w:pPr>
    </w:p>
    <w:p w14:paraId="589DBAA0" w14:textId="77777777" w:rsidR="00F62CBD" w:rsidRPr="00A83C8E" w:rsidRDefault="00F62CBD" w:rsidP="00F62CBD">
      <w:pPr>
        <w:pStyle w:val="17"/>
        <w:numPr>
          <w:ilvl w:val="0"/>
          <w:numId w:val="6"/>
        </w:numPr>
        <w:ind w:left="1418"/>
      </w:pPr>
      <w:r w:rsidRPr="00A83C8E">
        <w:rPr>
          <w:rFonts w:hint="eastAsia"/>
        </w:rPr>
        <w:t>輸出畫面</w:t>
      </w:r>
    </w:p>
    <w:p w14:paraId="2297DE95" w14:textId="401CDDD2" w:rsidR="00F62CBD" w:rsidRDefault="00295E25" w:rsidP="003D7632">
      <w:pPr>
        <w:rPr>
          <w:rFonts w:ascii="標楷體" w:eastAsia="標楷體" w:hAnsi="標楷體"/>
        </w:rPr>
      </w:pPr>
      <w:r w:rsidRPr="00295E25">
        <w:rPr>
          <w:rFonts w:ascii="標楷體" w:eastAsia="標楷體" w:hAnsi="標楷體"/>
          <w:noProof/>
        </w:rPr>
        <w:drawing>
          <wp:inline distT="0" distB="0" distL="0" distR="0" wp14:anchorId="2E76A372" wp14:editId="33F09D99">
            <wp:extent cx="6479540" cy="38157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4A06" w14:textId="40A38FFB" w:rsidR="00F62CBD" w:rsidRDefault="00F62CBD" w:rsidP="003D7632">
      <w:pPr>
        <w:rPr>
          <w:rFonts w:ascii="標楷體" w:eastAsia="標楷體" w:hAnsi="標楷體"/>
        </w:rPr>
      </w:pPr>
    </w:p>
    <w:p w14:paraId="5DD76AFF" w14:textId="176EA258" w:rsidR="00F62CBD" w:rsidRPr="00F62CBD" w:rsidRDefault="00F62CBD" w:rsidP="003D7632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4"/>
        <w:gridCol w:w="816"/>
        <w:gridCol w:w="1302"/>
        <w:gridCol w:w="3336"/>
        <w:gridCol w:w="4126"/>
      </w:tblGrid>
      <w:tr w:rsidR="00F62CBD" w:rsidRPr="009A5A20" w14:paraId="2CDC5BCE" w14:textId="77777777" w:rsidTr="00CA3046">
        <w:tc>
          <w:tcPr>
            <w:tcW w:w="614" w:type="dxa"/>
            <w:shd w:val="clear" w:color="auto" w:fill="D9D9D9" w:themeFill="background1" w:themeFillShade="D9"/>
          </w:tcPr>
          <w:p w14:paraId="3B199715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6" w:type="dxa"/>
            <w:shd w:val="clear" w:color="auto" w:fill="D9D9D9" w:themeFill="background1" w:themeFillShade="D9"/>
          </w:tcPr>
          <w:p w14:paraId="5FC5D96B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432C114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02" w:type="dxa"/>
            <w:shd w:val="clear" w:color="auto" w:fill="D9D9D9" w:themeFill="background1" w:themeFillShade="D9"/>
          </w:tcPr>
          <w:p w14:paraId="6A25E29F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4A73DD1B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336" w:type="dxa"/>
            <w:shd w:val="clear" w:color="auto" w:fill="D9D9D9" w:themeFill="background1" w:themeFillShade="D9"/>
          </w:tcPr>
          <w:p w14:paraId="59F62B80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126" w:type="dxa"/>
            <w:shd w:val="clear" w:color="auto" w:fill="D9D9D9" w:themeFill="background1" w:themeFillShade="D9"/>
          </w:tcPr>
          <w:p w14:paraId="53EFAD68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F62CBD" w:rsidRPr="009A5A20" w14:paraId="3332858E" w14:textId="77777777" w:rsidTr="00CA3046">
        <w:tc>
          <w:tcPr>
            <w:tcW w:w="614" w:type="dxa"/>
            <w:shd w:val="clear" w:color="auto" w:fill="auto"/>
          </w:tcPr>
          <w:p w14:paraId="58981FC3" w14:textId="3CCE3827" w:rsidR="00F62CBD" w:rsidRPr="009A5A20" w:rsidRDefault="00F62CBD" w:rsidP="001C104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816" w:type="dxa"/>
            <w:shd w:val="clear" w:color="auto" w:fill="auto"/>
          </w:tcPr>
          <w:p w14:paraId="5F0764AA" w14:textId="77777777" w:rsidR="00F62CBD" w:rsidRPr="009A5A20" w:rsidRDefault="00F62CBD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02" w:type="dxa"/>
            <w:shd w:val="clear" w:color="auto" w:fill="auto"/>
          </w:tcPr>
          <w:p w14:paraId="39ADAC05" w14:textId="77777777" w:rsidR="00F62CBD" w:rsidRPr="009A5A20" w:rsidRDefault="00F62CBD" w:rsidP="001C1049">
            <w:pPr>
              <w:rPr>
                <w:rFonts w:ascii="標楷體" w:eastAsia="標楷體" w:hAnsi="標楷體"/>
              </w:rPr>
            </w:pPr>
            <w:r w:rsidRPr="00EF0206"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3336" w:type="dxa"/>
            <w:shd w:val="clear" w:color="auto" w:fill="auto"/>
          </w:tcPr>
          <w:p w14:paraId="56AD029F" w14:textId="77777777" w:rsidR="00F62CBD" w:rsidRPr="009A5A20" w:rsidRDefault="00F62CBD" w:rsidP="001C104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126" w:type="dxa"/>
            <w:shd w:val="clear" w:color="auto" w:fill="auto"/>
          </w:tcPr>
          <w:p w14:paraId="464A808D" w14:textId="03C27951" w:rsidR="00F62CBD" w:rsidRPr="009A5A20" w:rsidRDefault="00595EF1" w:rsidP="001C10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  <w:r w:rsidR="00F62CBD" w:rsidRPr="009A5A20">
              <w:rPr>
                <w:rFonts w:ascii="標楷體" w:eastAsia="標楷體" w:hAnsi="標楷體" w:hint="eastAsia"/>
              </w:rPr>
              <w:t>當筆</w:t>
            </w:r>
            <w:r w:rsidR="00F62CBD">
              <w:rPr>
                <w:rFonts w:ascii="標楷體" w:eastAsia="標楷體" w:hAnsi="標楷體" w:hint="eastAsia"/>
              </w:rPr>
              <w:t>[</w:t>
            </w:r>
            <w:r w:rsidR="00F62CBD" w:rsidRPr="003F771B">
              <w:rPr>
                <w:rFonts w:ascii="標楷體" w:eastAsia="標楷體" w:hAnsi="標楷體" w:hint="eastAsia"/>
              </w:rPr>
              <w:t>債務協商債權機構帳戶檔</w:t>
            </w:r>
            <w:r w:rsidR="00F62CBD" w:rsidRPr="003368F0">
              <w:rPr>
                <w:rFonts w:ascii="標楷體" w:eastAsia="標楷體" w:hAnsi="標楷體" w:hint="eastAsia"/>
              </w:rPr>
              <w:t>(</w:t>
            </w:r>
            <w:proofErr w:type="spellStart"/>
            <w:r w:rsidR="00F62CBD" w:rsidRPr="003368F0">
              <w:rPr>
                <w:rFonts w:ascii="標楷體" w:eastAsia="標楷體" w:hAnsi="標楷體"/>
              </w:rPr>
              <w:t>NegFinAcct</w:t>
            </w:r>
            <w:proofErr w:type="spellEnd"/>
            <w:r w:rsidR="00F62CBD" w:rsidRPr="003368F0">
              <w:rPr>
                <w:rFonts w:ascii="標楷體" w:eastAsia="標楷體" w:hAnsi="標楷體" w:hint="eastAsia"/>
              </w:rPr>
              <w:t>)</w:t>
            </w:r>
            <w:r w:rsidR="00F62CBD">
              <w:rPr>
                <w:rFonts w:ascii="標楷體" w:eastAsia="標楷體" w:hAnsi="標楷體"/>
              </w:rPr>
              <w:t>]</w:t>
            </w:r>
            <w:r w:rsidR="00F62CBD" w:rsidRPr="009A5A20">
              <w:rPr>
                <w:rFonts w:ascii="標楷體" w:eastAsia="標楷體" w:hAnsi="標楷體" w:hint="eastAsia"/>
              </w:rPr>
              <w:t>，連結至【</w:t>
            </w:r>
            <w:r w:rsidR="00F62CBD" w:rsidRPr="009A5A20">
              <w:rPr>
                <w:rFonts w:ascii="標楷體" w:eastAsia="標楷體" w:hAnsi="標楷體"/>
              </w:rPr>
              <w:t>L570</w:t>
            </w:r>
            <w:r w:rsidR="00F62CBD">
              <w:rPr>
                <w:rFonts w:ascii="標楷體" w:eastAsia="標楷體" w:hAnsi="標楷體" w:hint="eastAsia"/>
              </w:rPr>
              <w:t>3</w:t>
            </w:r>
            <w:r w:rsidR="00F62CBD" w:rsidRPr="00F62CBD">
              <w:rPr>
                <w:rFonts w:ascii="標楷體" w:eastAsia="標楷體" w:hAnsi="標楷體" w:hint="eastAsia"/>
              </w:rPr>
              <w:t>債權銀行帳號登錄</w:t>
            </w:r>
            <w:r w:rsidR="00F62CBD"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295E25" w:rsidRPr="009A5A20" w14:paraId="415A56E0" w14:textId="77777777" w:rsidTr="00CA3046">
        <w:tc>
          <w:tcPr>
            <w:tcW w:w="614" w:type="dxa"/>
            <w:shd w:val="clear" w:color="auto" w:fill="auto"/>
          </w:tcPr>
          <w:p w14:paraId="3684AD16" w14:textId="0259965B" w:rsidR="00295E25" w:rsidRDefault="00295E25" w:rsidP="001C104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6" w:type="dxa"/>
            <w:shd w:val="clear" w:color="auto" w:fill="auto"/>
          </w:tcPr>
          <w:p w14:paraId="1AF10188" w14:textId="63C914AC" w:rsidR="00295E25" w:rsidRPr="009A5A20" w:rsidRDefault="00295E25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02" w:type="dxa"/>
            <w:shd w:val="clear" w:color="auto" w:fill="auto"/>
          </w:tcPr>
          <w:p w14:paraId="2AD47E66" w14:textId="292AF53C" w:rsidR="00295E25" w:rsidRPr="00EF0206" w:rsidRDefault="00295E25" w:rsidP="001C10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</w:p>
        </w:tc>
        <w:tc>
          <w:tcPr>
            <w:tcW w:w="3336" w:type="dxa"/>
            <w:shd w:val="clear" w:color="auto" w:fill="auto"/>
          </w:tcPr>
          <w:p w14:paraId="3501C72D" w14:textId="77777777" w:rsidR="00295E25" w:rsidRPr="009A5A20" w:rsidRDefault="00295E25" w:rsidP="001C104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126" w:type="dxa"/>
            <w:shd w:val="clear" w:color="auto" w:fill="auto"/>
          </w:tcPr>
          <w:p w14:paraId="2042E510" w14:textId="687A2ACF" w:rsidR="00295E25" w:rsidRPr="009A5A20" w:rsidRDefault="00295E25" w:rsidP="001C104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刪除</w:t>
            </w:r>
            <w:r w:rsidRPr="009A5A20">
              <w:rPr>
                <w:rFonts w:ascii="標楷體" w:eastAsia="標楷體" w:hAnsi="標楷體" w:hint="eastAsia"/>
              </w:rPr>
              <w:t>當筆</w:t>
            </w:r>
            <w:r>
              <w:rPr>
                <w:rFonts w:ascii="標楷體" w:eastAsia="標楷體" w:hAnsi="標楷體" w:hint="eastAsia"/>
              </w:rPr>
              <w:t>[</w:t>
            </w:r>
            <w:r w:rsidRPr="003F771B">
              <w:rPr>
                <w:rFonts w:ascii="標楷體" w:eastAsia="標楷體" w:hAnsi="標楷體" w:hint="eastAsia"/>
              </w:rPr>
              <w:t>債務協商債權機構帳戶檔</w:t>
            </w:r>
            <w:r w:rsidRPr="003368F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proofErr w:type="spellEnd"/>
            <w:r w:rsidRPr="003368F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，連結至【</w:t>
            </w:r>
            <w:r w:rsidRPr="009A5A20">
              <w:rPr>
                <w:rFonts w:ascii="標楷體" w:eastAsia="標楷體" w:hAnsi="標楷體"/>
              </w:rPr>
              <w:t>L570</w:t>
            </w:r>
            <w:r>
              <w:rPr>
                <w:rFonts w:ascii="標楷體" w:eastAsia="標楷體" w:hAnsi="標楷體" w:hint="eastAsia"/>
              </w:rPr>
              <w:t>3</w:t>
            </w:r>
            <w:r w:rsidRPr="00F62CBD">
              <w:rPr>
                <w:rFonts w:ascii="標楷體" w:eastAsia="標楷體" w:hAnsi="標楷體" w:hint="eastAsia"/>
              </w:rPr>
              <w:t>債權銀行帳號登錄</w:t>
            </w:r>
            <w:r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F62CBD" w:rsidRPr="009A5A20" w14:paraId="2E67226F" w14:textId="77777777" w:rsidTr="00CA3046">
        <w:tc>
          <w:tcPr>
            <w:tcW w:w="614" w:type="dxa"/>
            <w:shd w:val="clear" w:color="auto" w:fill="auto"/>
          </w:tcPr>
          <w:p w14:paraId="343A5461" w14:textId="4857CC4F" w:rsidR="00F62CBD" w:rsidRPr="009A5A20" w:rsidRDefault="00295E25" w:rsidP="001C104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16" w:type="dxa"/>
            <w:shd w:val="clear" w:color="auto" w:fill="auto"/>
          </w:tcPr>
          <w:p w14:paraId="3CC3E521" w14:textId="665CBC83" w:rsidR="00F62CBD" w:rsidRPr="009A5A20" w:rsidRDefault="00F62CBD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02" w:type="dxa"/>
            <w:shd w:val="clear" w:color="auto" w:fill="auto"/>
          </w:tcPr>
          <w:p w14:paraId="4239FF4D" w14:textId="31A2B85D" w:rsidR="00F62CBD" w:rsidRPr="009A5A20" w:rsidRDefault="00F62CBD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債權機構代號</w:t>
            </w:r>
          </w:p>
        </w:tc>
        <w:tc>
          <w:tcPr>
            <w:tcW w:w="3336" w:type="dxa"/>
            <w:shd w:val="clear" w:color="auto" w:fill="auto"/>
          </w:tcPr>
          <w:p w14:paraId="4603FE6B" w14:textId="329F4D58" w:rsidR="00F62CBD" w:rsidRPr="009A5A20" w:rsidRDefault="00F62CBD" w:rsidP="00F62CBD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Pr="00F62CBD">
              <w:rPr>
                <w:rFonts w:ascii="標楷體" w:eastAsia="標楷體" w:hAnsi="標楷體"/>
              </w:rPr>
              <w:t>FinCode</w:t>
            </w:r>
            <w:proofErr w:type="spellEnd"/>
          </w:p>
        </w:tc>
        <w:tc>
          <w:tcPr>
            <w:tcW w:w="4126" w:type="dxa"/>
            <w:shd w:val="clear" w:color="auto" w:fill="auto"/>
          </w:tcPr>
          <w:p w14:paraId="224439B9" w14:textId="64D50ED4" w:rsidR="00F62CBD" w:rsidRPr="009A5A20" w:rsidRDefault="00F62CBD" w:rsidP="001C1049">
            <w:pPr>
              <w:rPr>
                <w:rFonts w:ascii="標楷體" w:eastAsia="標楷體" w:hAnsi="標楷體"/>
              </w:rPr>
            </w:pPr>
          </w:p>
        </w:tc>
      </w:tr>
      <w:tr w:rsidR="00F62CBD" w:rsidRPr="009A5A20" w14:paraId="41FE03E1" w14:textId="77777777" w:rsidTr="00CA3046">
        <w:tc>
          <w:tcPr>
            <w:tcW w:w="614" w:type="dxa"/>
            <w:shd w:val="clear" w:color="auto" w:fill="auto"/>
          </w:tcPr>
          <w:p w14:paraId="45A0C6F4" w14:textId="3D83ACAD" w:rsidR="00F62CBD" w:rsidRPr="009A5A20" w:rsidRDefault="00295E25" w:rsidP="001C104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16" w:type="dxa"/>
            <w:shd w:val="clear" w:color="auto" w:fill="auto"/>
          </w:tcPr>
          <w:p w14:paraId="43FD552F" w14:textId="6F31D26D" w:rsidR="00F62CBD" w:rsidRPr="009A5A20" w:rsidRDefault="00F62CBD" w:rsidP="001C104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02" w:type="dxa"/>
            <w:shd w:val="clear" w:color="auto" w:fill="auto"/>
          </w:tcPr>
          <w:p w14:paraId="68B9BE0B" w14:textId="10DA5C05" w:rsidR="00F62CBD" w:rsidRPr="009A5A20" w:rsidRDefault="00F62CBD" w:rsidP="001C104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債權機構名稱</w:t>
            </w:r>
          </w:p>
        </w:tc>
        <w:tc>
          <w:tcPr>
            <w:tcW w:w="3336" w:type="dxa"/>
            <w:shd w:val="clear" w:color="auto" w:fill="auto"/>
          </w:tcPr>
          <w:p w14:paraId="38BCA142" w14:textId="35A0DEDA" w:rsidR="00F62CBD" w:rsidRPr="009A5A20" w:rsidRDefault="00F62CBD" w:rsidP="001C1049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Pr="00F62CBD">
              <w:rPr>
                <w:rFonts w:ascii="標楷體" w:eastAsia="標楷體" w:hAnsi="標楷體"/>
              </w:rPr>
              <w:t>FinItem</w:t>
            </w:r>
            <w:proofErr w:type="spellEnd"/>
          </w:p>
        </w:tc>
        <w:tc>
          <w:tcPr>
            <w:tcW w:w="4126" w:type="dxa"/>
            <w:shd w:val="clear" w:color="auto" w:fill="auto"/>
          </w:tcPr>
          <w:p w14:paraId="37834515" w14:textId="6BFFDF1F" w:rsidR="00F62CBD" w:rsidRPr="009A5A20" w:rsidRDefault="00F62CBD" w:rsidP="001C1049">
            <w:pPr>
              <w:rPr>
                <w:rFonts w:ascii="標楷體" w:eastAsia="標楷體" w:hAnsi="標楷體"/>
              </w:rPr>
            </w:pPr>
          </w:p>
        </w:tc>
      </w:tr>
      <w:tr w:rsidR="00F62CBD" w:rsidRPr="009A5A20" w14:paraId="73BE0A2A" w14:textId="77777777" w:rsidTr="00CA3046">
        <w:tc>
          <w:tcPr>
            <w:tcW w:w="614" w:type="dxa"/>
            <w:shd w:val="clear" w:color="auto" w:fill="auto"/>
          </w:tcPr>
          <w:p w14:paraId="48E7B2FE" w14:textId="31494DF5" w:rsidR="00F62CBD" w:rsidRPr="009A5A20" w:rsidRDefault="00295E25" w:rsidP="00F62CB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16" w:type="dxa"/>
            <w:shd w:val="clear" w:color="auto" w:fill="auto"/>
          </w:tcPr>
          <w:p w14:paraId="7BCA9575" w14:textId="77777777" w:rsidR="00F62CBD" w:rsidRPr="009A5A20" w:rsidRDefault="00F62CBD" w:rsidP="00F62CB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02" w:type="dxa"/>
            <w:shd w:val="clear" w:color="auto" w:fill="auto"/>
          </w:tcPr>
          <w:p w14:paraId="25D4ABE2" w14:textId="64FAC04F" w:rsidR="00F62CBD" w:rsidRPr="009A5A20" w:rsidRDefault="00F62CBD" w:rsidP="00F62CB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匯款銀行</w:t>
            </w:r>
          </w:p>
        </w:tc>
        <w:tc>
          <w:tcPr>
            <w:tcW w:w="3336" w:type="dxa"/>
            <w:shd w:val="clear" w:color="auto" w:fill="auto"/>
          </w:tcPr>
          <w:p w14:paraId="6AD2B2AC" w14:textId="5DF19BF8" w:rsidR="00F62CBD" w:rsidRPr="009A5A20" w:rsidRDefault="00F62CBD" w:rsidP="00F62CBD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Pr="00F62CBD">
              <w:rPr>
                <w:rFonts w:ascii="標楷體" w:eastAsia="標楷體" w:hAnsi="標楷體"/>
              </w:rPr>
              <w:t>RemitBank</w:t>
            </w:r>
            <w:proofErr w:type="spellEnd"/>
          </w:p>
        </w:tc>
        <w:tc>
          <w:tcPr>
            <w:tcW w:w="4126" w:type="dxa"/>
            <w:shd w:val="clear" w:color="auto" w:fill="auto"/>
          </w:tcPr>
          <w:p w14:paraId="301D6BD1" w14:textId="41E98474" w:rsidR="00F62CBD" w:rsidRPr="009A5A20" w:rsidRDefault="00295E25" w:rsidP="00F62C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</w:tc>
      </w:tr>
      <w:tr w:rsidR="00F62CBD" w:rsidRPr="009A5A20" w14:paraId="57C4B737" w14:textId="77777777" w:rsidTr="00CA3046">
        <w:tc>
          <w:tcPr>
            <w:tcW w:w="614" w:type="dxa"/>
            <w:shd w:val="clear" w:color="auto" w:fill="auto"/>
          </w:tcPr>
          <w:p w14:paraId="6A5274E0" w14:textId="234F2177" w:rsidR="00F62CBD" w:rsidRPr="009A5A20" w:rsidRDefault="00295E25" w:rsidP="00F62CB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16" w:type="dxa"/>
            <w:shd w:val="clear" w:color="auto" w:fill="auto"/>
          </w:tcPr>
          <w:p w14:paraId="785AB07B" w14:textId="7762DF1E" w:rsidR="00F62CBD" w:rsidRPr="009A5A20" w:rsidRDefault="00F62CBD" w:rsidP="00F62CB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02" w:type="dxa"/>
            <w:shd w:val="clear" w:color="auto" w:fill="auto"/>
          </w:tcPr>
          <w:p w14:paraId="4A31493B" w14:textId="02B07EDB" w:rsidR="00F62CBD" w:rsidRPr="009A5A20" w:rsidRDefault="00F62CBD" w:rsidP="00F62CBD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/>
              </w:rPr>
              <w:t>匯款帳號</w:t>
            </w:r>
          </w:p>
        </w:tc>
        <w:tc>
          <w:tcPr>
            <w:tcW w:w="3336" w:type="dxa"/>
            <w:shd w:val="clear" w:color="auto" w:fill="auto"/>
          </w:tcPr>
          <w:p w14:paraId="5FD341A9" w14:textId="092900C0" w:rsidR="00F62CBD" w:rsidRPr="009A5A20" w:rsidRDefault="00F62CBD" w:rsidP="00F62CBD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Pr="00F62CBD">
              <w:rPr>
                <w:rFonts w:ascii="標楷體" w:eastAsia="標楷體" w:hAnsi="標楷體"/>
              </w:rPr>
              <w:t>RemitAcct</w:t>
            </w:r>
            <w:proofErr w:type="spellEnd"/>
          </w:p>
        </w:tc>
        <w:tc>
          <w:tcPr>
            <w:tcW w:w="4126" w:type="dxa"/>
            <w:shd w:val="clear" w:color="auto" w:fill="auto"/>
          </w:tcPr>
          <w:p w14:paraId="468AD972" w14:textId="77777777" w:rsidR="00F62CBD" w:rsidRPr="009A5A20" w:rsidRDefault="00F62CBD" w:rsidP="00F62CB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62CBD" w:rsidRPr="009A5A20" w14:paraId="4F4BF655" w14:textId="77777777" w:rsidTr="00CA3046">
        <w:tc>
          <w:tcPr>
            <w:tcW w:w="614" w:type="dxa"/>
            <w:shd w:val="clear" w:color="auto" w:fill="auto"/>
          </w:tcPr>
          <w:p w14:paraId="62150951" w14:textId="0D78193B" w:rsidR="00F62CBD" w:rsidRPr="009A5A20" w:rsidRDefault="00295E25" w:rsidP="00F62CB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16" w:type="dxa"/>
            <w:shd w:val="clear" w:color="auto" w:fill="auto"/>
          </w:tcPr>
          <w:p w14:paraId="5C1354FF" w14:textId="57400C2B" w:rsidR="00F62CBD" w:rsidRPr="009A5A20" w:rsidRDefault="00F62CBD" w:rsidP="00F62CBD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02" w:type="dxa"/>
            <w:shd w:val="clear" w:color="auto" w:fill="auto"/>
          </w:tcPr>
          <w:p w14:paraId="6CB09C0B" w14:textId="47FF371A" w:rsidR="00F62CBD" w:rsidRPr="009A5A20" w:rsidRDefault="00F62CBD" w:rsidP="00F62CBD">
            <w:pPr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3336" w:type="dxa"/>
            <w:shd w:val="clear" w:color="auto" w:fill="auto"/>
          </w:tcPr>
          <w:p w14:paraId="4E5F30EE" w14:textId="75DEC0DB" w:rsidR="00F62CBD" w:rsidRPr="009A5A20" w:rsidRDefault="00F62CBD" w:rsidP="00F62CBD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3368F0">
              <w:rPr>
                <w:rFonts w:ascii="標楷體" w:eastAsia="標楷體" w:hAnsi="標楷體"/>
              </w:rPr>
              <w:t>NegFinAcct</w:t>
            </w:r>
            <w:r>
              <w:rPr>
                <w:rFonts w:ascii="標楷體" w:eastAsia="標楷體" w:hAnsi="標楷體"/>
              </w:rPr>
              <w:t>.</w:t>
            </w:r>
            <w:r w:rsidRPr="00F62CBD">
              <w:rPr>
                <w:rFonts w:ascii="標楷體" w:eastAsia="標楷體" w:hAnsi="標楷體"/>
              </w:rPr>
              <w:t>DataSendSection</w:t>
            </w:r>
            <w:proofErr w:type="spellEnd"/>
          </w:p>
        </w:tc>
        <w:tc>
          <w:tcPr>
            <w:tcW w:w="4126" w:type="dxa"/>
            <w:shd w:val="clear" w:color="auto" w:fill="auto"/>
          </w:tcPr>
          <w:p w14:paraId="34E4F9B2" w14:textId="6B6DC387" w:rsidR="00F62CBD" w:rsidRPr="009A5A20" w:rsidRDefault="00295E25" w:rsidP="00F62CB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</w:tc>
      </w:tr>
    </w:tbl>
    <w:p w14:paraId="54BA6618" w14:textId="45437319" w:rsidR="00F62CBD" w:rsidRDefault="00F62CBD" w:rsidP="003D7632">
      <w:pPr>
        <w:rPr>
          <w:rFonts w:ascii="標楷體" w:eastAsia="標楷體" w:hAnsi="標楷體"/>
        </w:rPr>
      </w:pPr>
    </w:p>
    <w:p w14:paraId="634E7470" w14:textId="77777777" w:rsidR="003A3C80" w:rsidRPr="009A5A20" w:rsidRDefault="003A3C80" w:rsidP="003D7632">
      <w:pPr>
        <w:tabs>
          <w:tab w:val="left" w:pos="788"/>
        </w:tabs>
        <w:rPr>
          <w:rFonts w:ascii="標楷體" w:eastAsia="標楷體" w:hAnsi="標楷體"/>
        </w:rPr>
      </w:pPr>
    </w:p>
    <w:p w14:paraId="7E31D0B5" w14:textId="30CAFB81" w:rsidR="0015671E" w:rsidRPr="009A5A20" w:rsidRDefault="003A3C80" w:rsidP="0015671E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br w:type="page"/>
      </w:r>
      <w:r w:rsidR="0015671E" w:rsidRPr="009A5A20">
        <w:rPr>
          <w:rFonts w:ascii="標楷體" w:hAnsi="標楷體"/>
        </w:rPr>
        <w:lastRenderedPageBreak/>
        <w:t>L</w:t>
      </w:r>
      <w:r w:rsidR="0015671E" w:rsidRPr="009A5A20">
        <w:rPr>
          <w:rFonts w:ascii="標楷體" w:hAnsi="標楷體" w:hint="eastAsia"/>
        </w:rPr>
        <w:t>5</w:t>
      </w:r>
      <w:r w:rsidR="0015671E" w:rsidRPr="009A5A20">
        <w:rPr>
          <w:rFonts w:ascii="標楷體" w:hAnsi="標楷體"/>
        </w:rPr>
        <w:t>9</w:t>
      </w:r>
      <w:r w:rsidR="0015671E" w:rsidRPr="009A5A20">
        <w:rPr>
          <w:rFonts w:ascii="標楷體" w:hAnsi="標楷體" w:hint="eastAsia"/>
        </w:rPr>
        <w:t>7</w:t>
      </w:r>
      <w:r w:rsidR="0015671E">
        <w:rPr>
          <w:rFonts w:ascii="標楷體" w:hAnsi="標楷體"/>
        </w:rPr>
        <w:t>5</w:t>
      </w:r>
      <w:r w:rsidR="0015671E" w:rsidRPr="009A5A20">
        <w:rPr>
          <w:rFonts w:ascii="標楷體" w:hAnsi="標楷體" w:hint="eastAsia"/>
        </w:rPr>
        <w:t>債務協商作業－最大債權撥付</w:t>
      </w:r>
      <w:r w:rsidR="0015671E">
        <w:rPr>
          <w:rFonts w:ascii="標楷體" w:hAnsi="標楷體" w:hint="eastAsia"/>
          <w:lang w:eastAsia="zh-TW"/>
        </w:rPr>
        <w:t>統計</w:t>
      </w:r>
      <w:r w:rsidR="0015671E" w:rsidRPr="009A5A20">
        <w:rPr>
          <w:rFonts w:ascii="標楷體" w:hAnsi="標楷體" w:hint="eastAsia"/>
          <w:lang w:eastAsia="zh-TW"/>
        </w:rPr>
        <w:t xml:space="preserve">查詢 </w:t>
      </w:r>
    </w:p>
    <w:p w14:paraId="5820A5EA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5671E" w:rsidRPr="009A5A20" w14:paraId="4F8B821B" w14:textId="77777777" w:rsidTr="00865DE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89ED14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5907C3" w14:textId="466DA9F0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最大債權撥付</w:t>
            </w:r>
            <w:r>
              <w:rPr>
                <w:rFonts w:ascii="標楷體" w:eastAsia="標楷體" w:hAnsi="標楷體" w:hint="eastAsia"/>
              </w:rPr>
              <w:t>統計</w:t>
            </w:r>
            <w:r w:rsidRPr="009A5A20">
              <w:rPr>
                <w:rFonts w:ascii="標楷體" w:eastAsia="標楷體" w:hAnsi="標楷體" w:hint="eastAsia"/>
              </w:rPr>
              <w:t>查詢</w:t>
            </w:r>
          </w:p>
        </w:tc>
      </w:tr>
      <w:tr w:rsidR="0015671E" w:rsidRPr="009A5A20" w14:paraId="7B60BD3B" w14:textId="77777777" w:rsidTr="00865DED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0B1D7A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85C198" w14:textId="41CA19ED" w:rsidR="0015671E" w:rsidRPr="00A31D15" w:rsidRDefault="0015671E" w:rsidP="00865DED">
            <w:pPr>
              <w:rPr>
                <w:rFonts w:ascii="標楷體" w:eastAsia="標楷體" w:hAnsi="標楷體"/>
              </w:rPr>
            </w:pPr>
            <w:r w:rsidRPr="00A31D15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最大債權撥付統計</w:t>
            </w:r>
            <w:r w:rsidRPr="00A31D15">
              <w:rPr>
                <w:rFonts w:ascii="標楷體" w:eastAsia="標楷體" w:hAnsi="標楷體" w:hint="eastAsia"/>
              </w:rPr>
              <w:t>資料</w:t>
            </w:r>
          </w:p>
        </w:tc>
      </w:tr>
      <w:tr w:rsidR="0015671E" w:rsidRPr="009A5A20" w14:paraId="3CF30F07" w14:textId="77777777" w:rsidTr="00865DED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48788B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454CED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CB2223">
              <w:rPr>
                <w:rFonts w:ascii="標楷體" w:eastAsia="標楷體" w:hAnsi="標楷體" w:hint="eastAsia"/>
              </w:rPr>
              <w:t>作業流程.</w:t>
            </w:r>
            <w:r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09A51789" w14:textId="77777777" w:rsidR="0015671E" w:rsidRPr="00E60412" w:rsidRDefault="0015671E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E60412">
              <w:rPr>
                <w:rFonts w:ascii="標楷體" w:eastAsia="標楷體" w:hAnsi="標楷體" w:hint="eastAsia"/>
              </w:rPr>
              <w:t>查詢[</w:t>
            </w:r>
            <w:r w:rsidRPr="00E60412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 w:rsidRPr="00E60412">
              <w:rPr>
                <w:rFonts w:ascii="標楷體" w:eastAsia="標楷體" w:hAnsi="標楷體" w:hint="eastAsia"/>
              </w:rPr>
              <w:t>(</w:t>
            </w:r>
            <w:r w:rsidRPr="00E60412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Pr="00E60412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E60412">
              <w:rPr>
                <w:rFonts w:ascii="標楷體" w:eastAsia="標楷體" w:hAnsi="標楷體" w:hint="eastAsia"/>
              </w:rPr>
              <w:t>)]資料</w:t>
            </w:r>
          </w:p>
          <w:p w14:paraId="1D84AAEE" w14:textId="77777777" w:rsidR="0015671E" w:rsidRPr="00E60412" w:rsidRDefault="0015671E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Pr="00E60412">
              <w:rPr>
                <w:rFonts w:ascii="標楷體" w:eastAsia="標楷體" w:hAnsi="標楷體" w:hint="eastAsia"/>
              </w:rPr>
              <w:t>依據輸入查詢條件，輸出查詢資料</w:t>
            </w:r>
          </w:p>
          <w:p w14:paraId="059E1CDE" w14:textId="0ABCE2BE" w:rsidR="0015671E" w:rsidRPr="0015671E" w:rsidRDefault="0015671E" w:rsidP="001567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</w:t>
            </w:r>
            <w:r w:rsidRPr="0015671E">
              <w:rPr>
                <w:rFonts w:ascii="標楷體" w:eastAsia="標楷體" w:hAnsi="標楷體" w:hint="eastAsia"/>
              </w:rPr>
              <w:t>[提兌日(NegAppr01.</w:t>
            </w:r>
            <w:r w:rsidRPr="0015671E">
              <w:rPr>
                <w:rFonts w:ascii="標楷體" w:eastAsia="標楷體" w:hAnsi="標楷體"/>
              </w:rPr>
              <w:t>BringUpDate</w:t>
            </w:r>
            <w:r w:rsidRPr="0015671E">
              <w:rPr>
                <w:rFonts w:ascii="標楷體" w:eastAsia="標楷體" w:hAnsi="標楷體" w:hint="eastAsia"/>
              </w:rPr>
              <w:t>)</w:t>
            </w:r>
            <w:r w:rsidRPr="0015671E">
              <w:rPr>
                <w:rFonts w:ascii="標楷體" w:eastAsia="標楷體" w:hAnsi="標楷體"/>
              </w:rPr>
              <w:t>]=</w:t>
            </w:r>
            <w:r w:rsidRPr="0015671E">
              <w:rPr>
                <w:rFonts w:ascii="標楷體" w:eastAsia="標楷體" w:hAnsi="標楷體" w:hint="eastAsia"/>
              </w:rPr>
              <w:t xml:space="preserve"> 輸入條件「提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Pr="0015671E">
              <w:rPr>
                <w:rFonts w:ascii="標楷體" w:eastAsia="標楷體" w:hAnsi="標楷體" w:hint="eastAsia"/>
              </w:rPr>
              <w:t>兌日」</w:t>
            </w:r>
          </w:p>
          <w:p w14:paraId="1DC6312A" w14:textId="4FEC3A63" w:rsidR="0015671E" w:rsidRDefault="0015671E" w:rsidP="0015671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(2)</w:t>
            </w:r>
            <w:r>
              <w:rPr>
                <w:rFonts w:ascii="標楷體" w:eastAsia="標楷體" w:hAnsi="標楷體" w:hint="eastAsia"/>
              </w:rPr>
              <w:t>若選項=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1</w:t>
            </w:r>
            <w:r w:rsidRPr="0015671E">
              <w:rPr>
                <w:rFonts w:ascii="標楷體" w:eastAsia="標楷體" w:hAnsi="標楷體" w:hint="eastAsia"/>
              </w:rPr>
              <w:t>債權銀行</w:t>
            </w:r>
            <w:r>
              <w:rPr>
                <w:rFonts w:ascii="標楷體" w:eastAsia="標楷體" w:hAnsi="標楷體" w:hint="eastAsia"/>
              </w:rPr>
              <w:t>]</w:t>
            </w:r>
            <w:r w:rsidRPr="00E60412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則依[</w:t>
            </w:r>
            <w:r w:rsidRPr="0015671E">
              <w:rPr>
                <w:rFonts w:ascii="標楷體" w:eastAsia="標楷體" w:hAnsi="標楷體" w:hint="eastAsia"/>
              </w:rPr>
              <w:t>債權機構代號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(</w:t>
            </w:r>
            <w:r w:rsidRPr="0015671E">
              <w:rPr>
                <w:rFonts w:ascii="標楷體" w:eastAsia="標楷體" w:hAnsi="標楷體" w:hint="eastAsia"/>
              </w:rPr>
              <w:t>NegAppr01.</w:t>
            </w:r>
            <w:r w:rsidRPr="0015671E">
              <w:rPr>
                <w:rFonts w:ascii="標楷體" w:eastAsia="標楷體" w:hAnsi="標楷體"/>
              </w:rPr>
              <w:t>FinCode</w:t>
            </w:r>
            <w:r>
              <w:rPr>
                <w:rFonts w:ascii="標楷體" w:eastAsia="標楷體" w:hAnsi="標楷體" w:hint="eastAsia"/>
              </w:rPr>
              <w:t>)]</w:t>
            </w:r>
            <w:r w:rsidR="005F2A6F">
              <w:rPr>
                <w:rFonts w:ascii="標楷體" w:eastAsia="標楷體" w:hAnsi="標楷體" w:hint="eastAsia"/>
              </w:rPr>
              <w:t>分別</w:t>
            </w:r>
            <w:r>
              <w:rPr>
                <w:rFonts w:ascii="標楷體" w:eastAsia="標楷體" w:hAnsi="標楷體" w:hint="eastAsia"/>
              </w:rPr>
              <w:t>加總金額與筆數</w:t>
            </w:r>
            <w:r w:rsidRPr="00E60412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依[</w:t>
            </w:r>
            <w:r w:rsidRPr="0015671E">
              <w:rPr>
                <w:rFonts w:ascii="標楷體" w:eastAsia="標楷體" w:hAnsi="標楷體" w:hint="eastAsia"/>
              </w:rPr>
              <w:t>債</w:t>
            </w:r>
            <w:r w:rsidR="005F2A6F">
              <w:rPr>
                <w:rFonts w:ascii="標楷體" w:eastAsia="標楷體" w:hAnsi="標楷體"/>
              </w:rPr>
              <w:br/>
            </w:r>
            <w:r w:rsidR="005F2A6F">
              <w:rPr>
                <w:rFonts w:ascii="標楷體" w:eastAsia="標楷體" w:hAnsi="標楷體" w:hint="eastAsia"/>
              </w:rPr>
              <w:t xml:space="preserve">     </w:t>
            </w:r>
            <w:r w:rsidRPr="0015671E">
              <w:rPr>
                <w:rFonts w:ascii="標楷體" w:eastAsia="標楷體" w:hAnsi="標楷體" w:hint="eastAsia"/>
              </w:rPr>
              <w:t>權機構代號</w:t>
            </w:r>
            <w:r>
              <w:rPr>
                <w:rFonts w:ascii="標楷體" w:eastAsia="標楷體" w:hAnsi="標楷體" w:hint="eastAsia"/>
              </w:rPr>
              <w:t>(</w:t>
            </w:r>
            <w:r w:rsidRPr="0015671E">
              <w:rPr>
                <w:rFonts w:ascii="標楷體" w:eastAsia="標楷體" w:hAnsi="標楷體" w:hint="eastAsia"/>
              </w:rPr>
              <w:t>NegAppr01.</w:t>
            </w:r>
            <w:r w:rsidRPr="0015671E">
              <w:rPr>
                <w:rFonts w:ascii="標楷體" w:eastAsia="標楷體" w:hAnsi="標楷體"/>
              </w:rPr>
              <w:t>FinCode</w:t>
            </w:r>
            <w:r>
              <w:rPr>
                <w:rFonts w:ascii="標楷體" w:eastAsia="標楷體" w:hAnsi="標楷體" w:hint="eastAsia"/>
              </w:rPr>
              <w:t>)]由小到大排序;</w:t>
            </w:r>
          </w:p>
          <w:p w14:paraId="3B837382" w14:textId="073BAADD" w:rsidR="0015671E" w:rsidRPr="005F2A6F" w:rsidRDefault="005F2A6F" w:rsidP="005F2A6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若選項=[2</w:t>
            </w:r>
            <w:r w:rsidRPr="005F2A6F">
              <w:rPr>
                <w:rFonts w:ascii="標楷體" w:eastAsia="標楷體" w:hAnsi="標楷體" w:hint="eastAsia"/>
              </w:rPr>
              <w:t>資料傳送單位</w:t>
            </w:r>
            <w:r>
              <w:rPr>
                <w:rFonts w:ascii="標楷體" w:eastAsia="標楷體" w:hAnsi="標楷體" w:hint="eastAsia"/>
              </w:rPr>
              <w:t>]</w:t>
            </w:r>
            <w:r w:rsidRPr="00E60412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則依[</w:t>
            </w:r>
            <w:r w:rsidRPr="005F2A6F">
              <w:rPr>
                <w:rFonts w:ascii="標楷體" w:eastAsia="標楷體" w:hAnsi="標楷體" w:hint="eastAsia"/>
              </w:rPr>
              <w:t>資料傳送單位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(</w:t>
            </w:r>
            <w:r w:rsidRPr="0015671E">
              <w:rPr>
                <w:rFonts w:ascii="標楷體" w:eastAsia="標楷體" w:hAnsi="標楷體" w:hint="eastAsia"/>
              </w:rPr>
              <w:t>NegAppr01.</w:t>
            </w:r>
            <w:r w:rsidRPr="005F2A6F">
              <w:rPr>
                <w:rFonts w:ascii="標楷體" w:eastAsia="標楷體" w:hAnsi="標楷體"/>
              </w:rPr>
              <w:t>DataSendUnit</w:t>
            </w:r>
            <w:r>
              <w:rPr>
                <w:rFonts w:ascii="標楷體" w:eastAsia="標楷體" w:hAnsi="標楷體" w:hint="eastAsia"/>
              </w:rPr>
              <w:t>)]分別加總金額與筆數</w:t>
            </w:r>
            <w:r w:rsidRPr="00E60412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依[</w:t>
            </w:r>
            <w:r w:rsidRPr="005F2A6F">
              <w:rPr>
                <w:rFonts w:ascii="標楷體" w:eastAsia="標楷體" w:hAnsi="標楷體" w:hint="eastAsia"/>
              </w:rPr>
              <w:t>資料傳送單位</w:t>
            </w:r>
            <w:r>
              <w:rPr>
                <w:rFonts w:ascii="標楷體" w:eastAsia="標楷體" w:hAnsi="標楷體" w:hint="eastAsia"/>
              </w:rPr>
              <w:t>(</w:t>
            </w:r>
            <w:r w:rsidRPr="0015671E">
              <w:rPr>
                <w:rFonts w:ascii="標楷體" w:eastAsia="標楷體" w:hAnsi="標楷體" w:hint="eastAsia"/>
              </w:rPr>
              <w:t>NegAppr01.</w:t>
            </w:r>
            <w:r w:rsidRPr="005F2A6F">
              <w:rPr>
                <w:rFonts w:ascii="標楷體" w:eastAsia="標楷體" w:hAnsi="標楷體"/>
              </w:rPr>
              <w:t>DataSendUnit</w:t>
            </w:r>
            <w:r>
              <w:rPr>
                <w:rFonts w:ascii="標楷體" w:eastAsia="標楷體" w:hAnsi="標楷體" w:hint="eastAsia"/>
              </w:rPr>
              <w:t>)]由小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到大排序</w:t>
            </w:r>
          </w:p>
        </w:tc>
      </w:tr>
      <w:tr w:rsidR="0015671E" w:rsidRPr="009A5A20" w14:paraId="24FE8CA7" w14:textId="77777777" w:rsidTr="00865DED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46059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412A3E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</w:tr>
      <w:tr w:rsidR="0015671E" w:rsidRPr="009A5A20" w14:paraId="7BA5CECF" w14:textId="77777777" w:rsidTr="00865DED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66AD85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BB2C5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</w:tr>
      <w:tr w:rsidR="0015671E" w:rsidRPr="009A5A20" w14:paraId="08D5043D" w14:textId="77777777" w:rsidTr="00865DE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FBD197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A4581C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</w:tr>
      <w:tr w:rsidR="0015671E" w:rsidRPr="009A5A20" w14:paraId="69D69844" w14:textId="77777777" w:rsidTr="00865DED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10585F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B27E6" w14:textId="39C34326" w:rsidR="0015671E" w:rsidRPr="0057443A" w:rsidRDefault="0015671E" w:rsidP="00865DED">
            <w:pPr>
              <w:rPr>
                <w:rFonts w:ascii="標楷體" w:eastAsia="標楷體" w:hAnsi="標楷體"/>
              </w:rPr>
            </w:pPr>
          </w:p>
        </w:tc>
      </w:tr>
      <w:tr w:rsidR="0015671E" w:rsidRPr="009A5A20" w14:paraId="06B01D01" w14:textId="77777777" w:rsidTr="00865DED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9C5040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FBFA880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</w:tr>
    </w:tbl>
    <w:p w14:paraId="2D55756C" w14:textId="77777777" w:rsidR="0015671E" w:rsidRPr="009A5A20" w:rsidRDefault="0015671E" w:rsidP="0015671E">
      <w:pPr>
        <w:widowControl/>
        <w:rPr>
          <w:rFonts w:ascii="標楷體" w:eastAsia="標楷體" w:hAnsi="標楷體"/>
          <w:sz w:val="26"/>
        </w:rPr>
      </w:pPr>
    </w:p>
    <w:p w14:paraId="428683B4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5671E" w:rsidRPr="009A5A20" w14:paraId="72312AD8" w14:textId="77777777" w:rsidTr="00865DED">
        <w:tc>
          <w:tcPr>
            <w:tcW w:w="851" w:type="dxa"/>
            <w:shd w:val="clear" w:color="auto" w:fill="D9D9D9" w:themeFill="background1" w:themeFillShade="D9"/>
          </w:tcPr>
          <w:p w14:paraId="3D777791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B32D416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57FF24BC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5671E" w:rsidRPr="009A5A20" w14:paraId="6E30BF72" w14:textId="77777777" w:rsidTr="00865DED">
        <w:tc>
          <w:tcPr>
            <w:tcW w:w="851" w:type="dxa"/>
          </w:tcPr>
          <w:p w14:paraId="6345858C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7D21270B" w14:textId="77777777" w:rsidR="0015671E" w:rsidRPr="009A5A20" w:rsidRDefault="0015671E" w:rsidP="00865DED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Pr="009A5A20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</w:p>
        </w:tc>
        <w:tc>
          <w:tcPr>
            <w:tcW w:w="3828" w:type="dxa"/>
          </w:tcPr>
          <w:p w14:paraId="7BE3D35E" w14:textId="77777777" w:rsidR="0015671E" w:rsidRPr="009A5A20" w:rsidRDefault="0015671E" w:rsidP="00865DED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</w:p>
        </w:tc>
      </w:tr>
      <w:tr w:rsidR="00C52406" w:rsidRPr="009A5A20" w14:paraId="288F5487" w14:textId="77777777" w:rsidTr="00865DED">
        <w:tc>
          <w:tcPr>
            <w:tcW w:w="851" w:type="dxa"/>
          </w:tcPr>
          <w:p w14:paraId="50D2CBA5" w14:textId="35E4AAF9" w:rsidR="00C52406" w:rsidRPr="009A5A20" w:rsidRDefault="00C52406" w:rsidP="00C524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41DB4764" w14:textId="55A60552" w:rsidR="00C52406" w:rsidRPr="009A5A20" w:rsidRDefault="00C52406" w:rsidP="00C524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proofErr w:type="spellEnd"/>
          </w:p>
        </w:tc>
        <w:tc>
          <w:tcPr>
            <w:tcW w:w="3828" w:type="dxa"/>
          </w:tcPr>
          <w:p w14:paraId="144EA7FD" w14:textId="5D26F740" w:rsidR="00C52406" w:rsidRPr="009A5A20" w:rsidRDefault="00C52406" w:rsidP="00C5240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4E7E73">
              <w:rPr>
                <w:rFonts w:ascii="標楷體" w:eastAsia="標楷體" w:hAnsi="標楷體" w:hint="eastAsia"/>
              </w:rPr>
              <w:t>行庫資料檔</w:t>
            </w:r>
          </w:p>
        </w:tc>
      </w:tr>
    </w:tbl>
    <w:p w14:paraId="2DD79205" w14:textId="77777777" w:rsidR="0015671E" w:rsidRPr="009A5A20" w:rsidRDefault="0015671E" w:rsidP="0015671E">
      <w:pPr>
        <w:widowControl/>
        <w:rPr>
          <w:rFonts w:ascii="標楷體" w:eastAsia="標楷體" w:hAnsi="標楷體"/>
          <w:sz w:val="26"/>
        </w:rPr>
      </w:pPr>
    </w:p>
    <w:p w14:paraId="4209986B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0529091B" w14:textId="3F9D26B6" w:rsidR="0015671E" w:rsidRPr="009A5A20" w:rsidRDefault="00424E72" w:rsidP="0015671E">
      <w:pPr>
        <w:pStyle w:val="17"/>
      </w:pPr>
      <w:r w:rsidRPr="00424E72">
        <w:rPr>
          <w:noProof/>
        </w:rPr>
        <w:drawing>
          <wp:inline distT="0" distB="0" distL="0" distR="0" wp14:anchorId="0AE2F8F9" wp14:editId="50D1D1F6">
            <wp:extent cx="6479540" cy="151003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082F" w14:textId="77777777" w:rsidR="0015671E" w:rsidRPr="009A5A20" w:rsidRDefault="0015671E" w:rsidP="0015671E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7CF9AF77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7"/>
        <w:gridCol w:w="2111"/>
        <w:gridCol w:w="6986"/>
      </w:tblGrid>
      <w:tr w:rsidR="0015671E" w:rsidRPr="009A5A20" w14:paraId="6D52899C" w14:textId="77777777" w:rsidTr="00865DED">
        <w:tc>
          <w:tcPr>
            <w:tcW w:w="847" w:type="dxa"/>
            <w:shd w:val="clear" w:color="auto" w:fill="D9D9D9" w:themeFill="background1" w:themeFillShade="D9"/>
          </w:tcPr>
          <w:p w14:paraId="11CD5182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0CBCA3A6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6" w:type="dxa"/>
            <w:shd w:val="clear" w:color="auto" w:fill="D9D9D9" w:themeFill="background1" w:themeFillShade="D9"/>
          </w:tcPr>
          <w:p w14:paraId="3BDECC5B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5671E" w:rsidRPr="009A5A20" w14:paraId="6E175E9F" w14:textId="77777777" w:rsidTr="00865DED">
        <w:tc>
          <w:tcPr>
            <w:tcW w:w="847" w:type="dxa"/>
          </w:tcPr>
          <w:p w14:paraId="12761B9D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580E05EA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6" w:type="dxa"/>
          </w:tcPr>
          <w:p w14:paraId="2D05BE79" w14:textId="77777777" w:rsidR="0015671E" w:rsidRPr="009A5557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068E0FA" w14:textId="77777777" w:rsidR="0015671E" w:rsidRDefault="0015671E" w:rsidP="00865DED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 w:rsidRPr="009A5A20"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</w:t>
            </w:r>
            <w:r w:rsidRPr="00D8575E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顯</w:t>
            </w:r>
            <w:r w:rsidRPr="001B40E8">
              <w:rPr>
                <w:rFonts w:ascii="標楷體" w:eastAsia="標楷體" w:hAnsi="標楷體" w:hint="eastAsia"/>
              </w:rPr>
              <w:t>示</w:t>
            </w:r>
          </w:p>
          <w:p w14:paraId="628BB96D" w14:textId="77777777" w:rsidR="0015671E" w:rsidRDefault="0015671E" w:rsidP="00865DED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錯誤訊息:"E0001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最大債權撥付資料檔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255565F0" w14:textId="77777777" w:rsidR="0015671E" w:rsidRPr="00651325" w:rsidRDefault="0015671E" w:rsidP="00865DED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8346BC6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15671E" w:rsidRPr="009A5A20" w14:paraId="3E93DA46" w14:textId="77777777" w:rsidTr="00865DED">
        <w:tc>
          <w:tcPr>
            <w:tcW w:w="847" w:type="dxa"/>
          </w:tcPr>
          <w:p w14:paraId="1195F5D9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41053184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6" w:type="dxa"/>
          </w:tcPr>
          <w:p w14:paraId="7F496AD1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15671E" w:rsidRPr="009A5A20" w14:paraId="00CF111B" w14:textId="77777777" w:rsidTr="00865DED">
        <w:tc>
          <w:tcPr>
            <w:tcW w:w="847" w:type="dxa"/>
          </w:tcPr>
          <w:p w14:paraId="49297D21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1" w:type="dxa"/>
          </w:tcPr>
          <w:p w14:paraId="57B242B0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6" w:type="dxa"/>
          </w:tcPr>
          <w:p w14:paraId="6CB542C3" w14:textId="77777777" w:rsidR="0015671E" w:rsidRPr="009A5A20" w:rsidRDefault="0015671E" w:rsidP="00865DED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22CFD968" w14:textId="77777777" w:rsidR="0015671E" w:rsidRPr="009A5A20" w:rsidRDefault="0015671E" w:rsidP="0015671E">
      <w:pPr>
        <w:pStyle w:val="17"/>
      </w:pPr>
    </w:p>
    <w:p w14:paraId="1AD41EC9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993"/>
        <w:gridCol w:w="708"/>
        <w:gridCol w:w="709"/>
        <w:gridCol w:w="2409"/>
        <w:gridCol w:w="850"/>
        <w:gridCol w:w="569"/>
        <w:gridCol w:w="3401"/>
      </w:tblGrid>
      <w:tr w:rsidR="0015671E" w:rsidRPr="009A5A20" w14:paraId="09EA32A7" w14:textId="77777777" w:rsidTr="00865DED">
        <w:trPr>
          <w:trHeight w:val="388"/>
          <w:tblHeader/>
          <w:jc w:val="center"/>
        </w:trPr>
        <w:tc>
          <w:tcPr>
            <w:tcW w:w="562" w:type="dxa"/>
            <w:vMerge w:val="restart"/>
            <w:shd w:val="clear" w:color="auto" w:fill="D9D9D9" w:themeFill="background1" w:themeFillShade="D9"/>
          </w:tcPr>
          <w:p w14:paraId="56ADC63E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3" w:type="dxa"/>
            <w:vMerge w:val="restart"/>
            <w:shd w:val="clear" w:color="auto" w:fill="D9D9D9" w:themeFill="background1" w:themeFillShade="D9"/>
          </w:tcPr>
          <w:p w14:paraId="639B2A13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5" w:type="dxa"/>
            <w:gridSpan w:val="5"/>
            <w:shd w:val="clear" w:color="auto" w:fill="D9D9D9" w:themeFill="background1" w:themeFillShade="D9"/>
          </w:tcPr>
          <w:p w14:paraId="52AA127D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01" w:type="dxa"/>
            <w:vMerge w:val="restart"/>
            <w:shd w:val="clear" w:color="auto" w:fill="D9D9D9" w:themeFill="background1" w:themeFillShade="D9"/>
          </w:tcPr>
          <w:p w14:paraId="61941B5A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15671E" w:rsidRPr="009A5A20" w14:paraId="539FC7EB" w14:textId="77777777" w:rsidTr="00865DED">
        <w:trPr>
          <w:trHeight w:val="244"/>
          <w:tblHeader/>
          <w:jc w:val="center"/>
        </w:trPr>
        <w:tc>
          <w:tcPr>
            <w:tcW w:w="562" w:type="dxa"/>
            <w:vMerge/>
            <w:shd w:val="clear" w:color="auto" w:fill="D9D9D9" w:themeFill="background1" w:themeFillShade="D9"/>
          </w:tcPr>
          <w:p w14:paraId="78A5D3CE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  <w:tc>
          <w:tcPr>
            <w:tcW w:w="993" w:type="dxa"/>
            <w:vMerge/>
            <w:shd w:val="clear" w:color="auto" w:fill="D9D9D9" w:themeFill="background1" w:themeFillShade="D9"/>
          </w:tcPr>
          <w:p w14:paraId="0CBB8D4F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14:paraId="1228D2C3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32A4C1F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48B70D77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318C5DA8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69" w:type="dxa"/>
            <w:shd w:val="clear" w:color="auto" w:fill="D9D9D9" w:themeFill="background1" w:themeFillShade="D9"/>
          </w:tcPr>
          <w:p w14:paraId="70F1BE2F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01" w:type="dxa"/>
            <w:vMerge/>
            <w:shd w:val="clear" w:color="auto" w:fill="D9D9D9" w:themeFill="background1" w:themeFillShade="D9"/>
          </w:tcPr>
          <w:p w14:paraId="051A0E35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</w:tr>
      <w:tr w:rsidR="0015671E" w:rsidRPr="009A5A20" w14:paraId="3CF9BE23" w14:textId="77777777" w:rsidTr="00865DED">
        <w:trPr>
          <w:trHeight w:val="244"/>
          <w:jc w:val="center"/>
        </w:trPr>
        <w:tc>
          <w:tcPr>
            <w:tcW w:w="562" w:type="dxa"/>
          </w:tcPr>
          <w:p w14:paraId="33C552D8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93" w:type="dxa"/>
          </w:tcPr>
          <w:p w14:paraId="34080575" w14:textId="43827041" w:rsidR="0015671E" w:rsidRPr="009A5A20" w:rsidRDefault="005F2A6F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08" w:type="dxa"/>
          </w:tcPr>
          <w:p w14:paraId="32C61CF1" w14:textId="3CC108D2" w:rsidR="0015671E" w:rsidRPr="009A5A20" w:rsidRDefault="005F2A6F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9" w:type="dxa"/>
          </w:tcPr>
          <w:p w14:paraId="75510F4E" w14:textId="621C8EFE" w:rsidR="0015671E" w:rsidRPr="009A5A20" w:rsidRDefault="005F2A6F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09" w:type="dxa"/>
          </w:tcPr>
          <w:p w14:paraId="41C527A9" w14:textId="77777777" w:rsidR="0015671E" w:rsidRPr="009A5A20" w:rsidRDefault="0015671E" w:rsidP="00865DED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</w:tcPr>
          <w:p w14:paraId="438F4FD7" w14:textId="69C28EEA" w:rsidR="0015671E" w:rsidRPr="009A5A20" w:rsidRDefault="005F2A6F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9" w:type="dxa"/>
          </w:tcPr>
          <w:p w14:paraId="6BF6D5F3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1" w:type="dxa"/>
          </w:tcPr>
          <w:p w14:paraId="39852828" w14:textId="77777777" w:rsidR="005F2A6F" w:rsidRDefault="005F2A6F" w:rsidP="005F2A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777ACC3A" w14:textId="199A55FE" w:rsidR="0015671E" w:rsidRPr="00D8575E" w:rsidRDefault="005F2A6F" w:rsidP="005F2A6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>
              <w:t xml:space="preserve"> </w:t>
            </w:r>
            <w:r w:rsidRPr="00EA7CB4">
              <w:rPr>
                <w:rFonts w:ascii="標楷體" w:eastAsia="標楷體" w:hAnsi="標楷體"/>
              </w:rPr>
              <w:t>A(DATE,0)</w:t>
            </w:r>
          </w:p>
        </w:tc>
      </w:tr>
      <w:tr w:rsidR="005F2A6F" w:rsidRPr="009A5A20" w14:paraId="59373023" w14:textId="77777777" w:rsidTr="00865DED">
        <w:trPr>
          <w:trHeight w:val="244"/>
          <w:jc w:val="center"/>
        </w:trPr>
        <w:tc>
          <w:tcPr>
            <w:tcW w:w="562" w:type="dxa"/>
          </w:tcPr>
          <w:p w14:paraId="5400224D" w14:textId="4E53D76A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3" w:type="dxa"/>
          </w:tcPr>
          <w:p w14:paraId="2430B8CB" w14:textId="588C9EEE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708" w:type="dxa"/>
          </w:tcPr>
          <w:p w14:paraId="7C2E0EE5" w14:textId="7176F6A0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0DFE6E84" w14:textId="77777777" w:rsidR="005F2A6F" w:rsidRPr="009A5A20" w:rsidRDefault="005F2A6F" w:rsidP="005F2A6F">
            <w:pPr>
              <w:rPr>
                <w:rFonts w:ascii="標楷體" w:eastAsia="標楷體" w:hAnsi="標楷體"/>
              </w:rPr>
            </w:pPr>
          </w:p>
        </w:tc>
        <w:tc>
          <w:tcPr>
            <w:tcW w:w="2409" w:type="dxa"/>
          </w:tcPr>
          <w:p w14:paraId="68E89D6A" w14:textId="1EE125B8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1:</w:t>
            </w:r>
            <w:r w:rsidRPr="0015671E">
              <w:rPr>
                <w:rFonts w:ascii="標楷體" w:eastAsia="標楷體" w:hAnsi="標楷體" w:hint="eastAsia"/>
              </w:rPr>
              <w:t>債權銀行</w:t>
            </w:r>
          </w:p>
          <w:p w14:paraId="74E27339" w14:textId="4B7995D9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2:</w:t>
            </w:r>
            <w:r w:rsidRPr="005F2A6F">
              <w:rPr>
                <w:rFonts w:ascii="標楷體" w:eastAsia="標楷體" w:hAnsi="標楷體" w:hint="eastAsia"/>
              </w:rPr>
              <w:t>資料傳送單位</w:t>
            </w:r>
          </w:p>
        </w:tc>
        <w:tc>
          <w:tcPr>
            <w:tcW w:w="850" w:type="dxa"/>
          </w:tcPr>
          <w:p w14:paraId="2E6B5788" w14:textId="7AA4C376" w:rsidR="005F2A6F" w:rsidRPr="009A5A20" w:rsidRDefault="005F2A6F" w:rsidP="005F2A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V</w:t>
            </w:r>
          </w:p>
        </w:tc>
        <w:tc>
          <w:tcPr>
            <w:tcW w:w="569" w:type="dxa"/>
          </w:tcPr>
          <w:p w14:paraId="6709BFC4" w14:textId="1DEB737D" w:rsidR="005F2A6F" w:rsidRPr="009A5A20" w:rsidRDefault="005F2A6F" w:rsidP="005F2A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W</w:t>
            </w:r>
          </w:p>
        </w:tc>
        <w:tc>
          <w:tcPr>
            <w:tcW w:w="3401" w:type="dxa"/>
          </w:tcPr>
          <w:p w14:paraId="6CBA525B" w14:textId="77777777" w:rsidR="005F2A6F" w:rsidRDefault="005F2A6F" w:rsidP="005F2A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502E3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輸入代碼，檢核條件:</w:t>
            </w:r>
          </w:p>
          <w:p w14:paraId="7C0EA75A" w14:textId="1541A2AE" w:rsidR="005F2A6F" w:rsidRPr="009A5A20" w:rsidRDefault="005F2A6F" w:rsidP="005F2A6F">
            <w:pPr>
              <w:ind w:left="240" w:hangingChars="100" w:hanging="240"/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  <w:r w:rsidRPr="009A5A20">
              <w:t xml:space="preserve"> </w:t>
            </w:r>
          </w:p>
        </w:tc>
      </w:tr>
    </w:tbl>
    <w:p w14:paraId="31F3594D" w14:textId="77777777" w:rsidR="0015671E" w:rsidRDefault="0015671E" w:rsidP="0015671E">
      <w:pPr>
        <w:pStyle w:val="17"/>
        <w:rPr>
          <w:rFonts w:cs="標楷體"/>
          <w:kern w:val="0"/>
          <w:szCs w:val="28"/>
        </w:rPr>
      </w:pPr>
    </w:p>
    <w:p w14:paraId="5FB5BCB5" w14:textId="77777777" w:rsidR="0015671E" w:rsidRDefault="0015671E" w:rsidP="0015671E">
      <w:pPr>
        <w:pStyle w:val="17"/>
        <w:numPr>
          <w:ilvl w:val="0"/>
          <w:numId w:val="6"/>
        </w:numPr>
        <w:ind w:left="1418"/>
        <w:rPr>
          <w:rFonts w:cs="標楷體"/>
          <w:kern w:val="0"/>
          <w:szCs w:val="28"/>
        </w:rPr>
      </w:pPr>
      <w:r w:rsidRPr="00901147">
        <w:rPr>
          <w:rFonts w:hint="eastAsia"/>
        </w:rPr>
        <w:t>輸出畫面</w:t>
      </w:r>
      <w:r w:rsidRPr="009A5A20">
        <w:rPr>
          <w:rFonts w:cs="標楷體" w:hint="eastAsia"/>
          <w:kern w:val="0"/>
          <w:szCs w:val="28"/>
        </w:rPr>
        <w:t>：</w:t>
      </w:r>
    </w:p>
    <w:p w14:paraId="5A154E82" w14:textId="4319879A" w:rsidR="0015671E" w:rsidRDefault="00856129" w:rsidP="0015671E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856129">
        <w:rPr>
          <w:rFonts w:ascii="標楷體" w:eastAsia="標楷體" w:hAnsi="標楷體" w:cs="標楷體"/>
          <w:noProof/>
          <w:kern w:val="0"/>
          <w:szCs w:val="28"/>
        </w:rPr>
        <w:lastRenderedPageBreak/>
        <w:drawing>
          <wp:inline distT="0" distB="0" distL="0" distR="0" wp14:anchorId="4573E6E0" wp14:editId="0A6D079B">
            <wp:extent cx="6192114" cy="6811326"/>
            <wp:effectExtent l="0" t="0" r="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BA7F" w14:textId="77777777" w:rsidR="0015671E" w:rsidRDefault="0015671E" w:rsidP="0015671E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6C0CA234" w14:textId="77777777" w:rsidR="0015671E" w:rsidRPr="009A5A20" w:rsidRDefault="0015671E" w:rsidP="0015671E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15671E" w:rsidRPr="009A5A20" w14:paraId="31EB8E58" w14:textId="77777777" w:rsidTr="00865DED">
        <w:tc>
          <w:tcPr>
            <w:tcW w:w="616" w:type="dxa"/>
            <w:shd w:val="clear" w:color="auto" w:fill="D9D9D9" w:themeFill="background1" w:themeFillShade="D9"/>
          </w:tcPr>
          <w:p w14:paraId="3BB79FB3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0E7664C8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F04FC75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2D56105D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9BE7D00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7BCE5232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35344944" w14:textId="77777777" w:rsidR="0015671E" w:rsidRPr="009A5A20" w:rsidRDefault="0015671E" w:rsidP="00865DED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5671E" w:rsidRPr="009A5A20" w14:paraId="0B56C04A" w14:textId="77777777" w:rsidTr="00865DED">
        <w:tc>
          <w:tcPr>
            <w:tcW w:w="616" w:type="dxa"/>
            <w:shd w:val="clear" w:color="auto" w:fill="auto"/>
          </w:tcPr>
          <w:p w14:paraId="64981BA2" w14:textId="67F9C688" w:rsidR="0015671E" w:rsidRPr="009A5A20" w:rsidRDefault="00481786" w:rsidP="00865DE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3A690160" w14:textId="7C5970B0" w:rsidR="0015671E" w:rsidRPr="009A5A20" w:rsidRDefault="00481786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9668C73" w14:textId="2E8561A9" w:rsidR="0015671E" w:rsidRPr="009A5A20" w:rsidRDefault="00481786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3083" w:type="dxa"/>
            <w:shd w:val="clear" w:color="auto" w:fill="auto"/>
          </w:tcPr>
          <w:p w14:paraId="1E270A0C" w14:textId="29DA14DC" w:rsidR="00276240" w:rsidRPr="003D752B" w:rsidRDefault="00481786" w:rsidP="00865DED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畫面輸入</w:t>
            </w:r>
          </w:p>
        </w:tc>
        <w:tc>
          <w:tcPr>
            <w:tcW w:w="4353" w:type="dxa"/>
            <w:shd w:val="clear" w:color="auto" w:fill="auto"/>
          </w:tcPr>
          <w:p w14:paraId="5AB921E9" w14:textId="01312387" w:rsidR="0015671E" w:rsidRPr="009A5A20" w:rsidRDefault="00481786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481786" w:rsidRPr="009A5A20" w14:paraId="52F62C4F" w14:textId="77777777" w:rsidTr="00865DED">
        <w:tc>
          <w:tcPr>
            <w:tcW w:w="616" w:type="dxa"/>
            <w:shd w:val="clear" w:color="auto" w:fill="auto"/>
          </w:tcPr>
          <w:p w14:paraId="6D5E8F87" w14:textId="68719E53" w:rsidR="00481786" w:rsidRPr="009A5A20" w:rsidRDefault="00481786" w:rsidP="00865DED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5FB530B7" w14:textId="3AD64BC4" w:rsidR="00481786" w:rsidRPr="009A5A20" w:rsidRDefault="00481786" w:rsidP="00865DED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51AD44A" w14:textId="670D2B8B" w:rsidR="00481786" w:rsidRPr="009A5A20" w:rsidRDefault="00481786" w:rsidP="00865DE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</w:p>
        </w:tc>
        <w:tc>
          <w:tcPr>
            <w:tcW w:w="3083" w:type="dxa"/>
            <w:shd w:val="clear" w:color="auto" w:fill="auto"/>
          </w:tcPr>
          <w:p w14:paraId="314F05BB" w14:textId="7C33F9C2" w:rsidR="00481786" w:rsidRPr="003D752B" w:rsidRDefault="00481786" w:rsidP="00865DED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畫面輸入</w:t>
            </w:r>
          </w:p>
        </w:tc>
        <w:tc>
          <w:tcPr>
            <w:tcW w:w="4353" w:type="dxa"/>
            <w:shd w:val="clear" w:color="auto" w:fill="auto"/>
          </w:tcPr>
          <w:p w14:paraId="3F9BB186" w14:textId="77777777" w:rsidR="00481786" w:rsidRPr="009A5A20" w:rsidRDefault="00481786" w:rsidP="00865DE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81786" w:rsidRPr="009A5A20" w14:paraId="4E269722" w14:textId="77777777" w:rsidTr="00865DED">
        <w:tc>
          <w:tcPr>
            <w:tcW w:w="616" w:type="dxa"/>
            <w:shd w:val="clear" w:color="auto" w:fill="auto"/>
          </w:tcPr>
          <w:p w14:paraId="7591AFE3" w14:textId="43E4D14B" w:rsidR="00481786" w:rsidRDefault="00481786" w:rsidP="0048178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711598CA" w14:textId="5FEEC492" w:rsidR="00481786" w:rsidRPr="009A5A20" w:rsidRDefault="00481786" w:rsidP="0048178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4936B00" w14:textId="65F807E7" w:rsidR="00481786" w:rsidRPr="009A5A20" w:rsidRDefault="00481786" w:rsidP="0048178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機構</w:t>
            </w:r>
            <w:r>
              <w:rPr>
                <w:rFonts w:ascii="標楷體" w:eastAsia="標楷體" w:hAnsi="標楷體" w:hint="eastAsia"/>
              </w:rPr>
              <w:t>代碼</w:t>
            </w:r>
          </w:p>
        </w:tc>
        <w:tc>
          <w:tcPr>
            <w:tcW w:w="3083" w:type="dxa"/>
            <w:shd w:val="clear" w:color="auto" w:fill="auto"/>
          </w:tcPr>
          <w:p w14:paraId="77541436" w14:textId="77777777" w:rsidR="00481786" w:rsidRDefault="00481786" w:rsidP="0048178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  <w:r>
              <w:rPr>
                <w:rFonts w:ascii="標楷體" w:eastAsia="標楷體" w:hAnsi="標楷體" w:hint="eastAsia"/>
                <w:color w:val="000000"/>
                <w:kern w:val="0"/>
              </w:rPr>
              <w:t>1:N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3D752B">
              <w:rPr>
                <w:rFonts w:ascii="標楷體" w:eastAsia="標楷體" w:hAnsi="標楷體" w:hint="eastAsia"/>
                <w:color w:val="000000"/>
                <w:kern w:val="0"/>
              </w:rPr>
              <w:t>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FinCode</w:t>
            </w:r>
          </w:p>
          <w:p w14:paraId="067CD551" w14:textId="6F986003" w:rsidR="00481786" w:rsidRDefault="00481786" w:rsidP="00481786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  <w:r>
              <w:rPr>
                <w:rFonts w:ascii="標楷體" w:eastAsia="標楷體" w:hAnsi="標楷體" w:hint="eastAsia"/>
                <w:color w:val="000000"/>
                <w:kern w:val="0"/>
              </w:rPr>
              <w:t>2:</w:t>
            </w:r>
            <w:r w:rsidRPr="0015671E">
              <w:rPr>
                <w:rFonts w:ascii="標楷體" w:eastAsia="標楷體" w:hAnsi="標楷體" w:hint="eastAsia"/>
              </w:rPr>
              <w:t xml:space="preserve"> NegAppr01.</w:t>
            </w:r>
            <w:r w:rsidRPr="005F2A6F">
              <w:rPr>
                <w:rFonts w:ascii="標楷體" w:eastAsia="標楷體" w:hAnsi="標楷體"/>
              </w:rPr>
              <w:t>DataSendUnit</w:t>
            </w:r>
          </w:p>
        </w:tc>
        <w:tc>
          <w:tcPr>
            <w:tcW w:w="4353" w:type="dxa"/>
            <w:shd w:val="clear" w:color="auto" w:fill="auto"/>
          </w:tcPr>
          <w:p w14:paraId="7E1030A1" w14:textId="77777777" w:rsidR="00481786" w:rsidRPr="009A5A20" w:rsidRDefault="00481786" w:rsidP="0048178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81786" w:rsidRPr="009A5A20" w14:paraId="68A0AB08" w14:textId="77777777" w:rsidTr="00865DED">
        <w:tc>
          <w:tcPr>
            <w:tcW w:w="616" w:type="dxa"/>
            <w:shd w:val="clear" w:color="auto" w:fill="auto"/>
          </w:tcPr>
          <w:p w14:paraId="1A1B85CA" w14:textId="0516DD1C" w:rsidR="00481786" w:rsidRPr="009A5A20" w:rsidRDefault="00481786" w:rsidP="0048178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4</w:t>
            </w:r>
          </w:p>
        </w:tc>
        <w:tc>
          <w:tcPr>
            <w:tcW w:w="819" w:type="dxa"/>
            <w:shd w:val="clear" w:color="auto" w:fill="auto"/>
          </w:tcPr>
          <w:p w14:paraId="2CE864FC" w14:textId="77777777" w:rsidR="00481786" w:rsidRPr="009A5A20" w:rsidRDefault="00481786" w:rsidP="00481786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6A76DFC7" w14:textId="0863315A" w:rsidR="00481786" w:rsidRPr="009A5A20" w:rsidRDefault="00481786" w:rsidP="004817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債權</w:t>
            </w:r>
            <w:r w:rsidRPr="009A5A20">
              <w:rPr>
                <w:rFonts w:ascii="標楷體" w:eastAsia="標楷體" w:hAnsi="標楷體" w:hint="eastAsia"/>
              </w:rPr>
              <w:t>機構</w:t>
            </w:r>
          </w:p>
        </w:tc>
        <w:tc>
          <w:tcPr>
            <w:tcW w:w="3083" w:type="dxa"/>
            <w:shd w:val="clear" w:color="auto" w:fill="auto"/>
          </w:tcPr>
          <w:p w14:paraId="248EAEB1" w14:textId="21C4CF48" w:rsidR="00481786" w:rsidRDefault="00481786" w:rsidP="0048178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  <w:r>
              <w:rPr>
                <w:rFonts w:ascii="標楷體" w:eastAsia="標楷體" w:hAnsi="標楷體" w:hint="eastAsia"/>
                <w:color w:val="000000"/>
                <w:kern w:val="0"/>
              </w:rPr>
              <w:t>1:N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</w:t>
            </w:r>
            <w:r w:rsidRPr="003D752B">
              <w:rPr>
                <w:rFonts w:ascii="標楷體" w:eastAsia="標楷體" w:hAnsi="標楷體" w:hint="eastAsia"/>
                <w:color w:val="000000"/>
                <w:kern w:val="0"/>
              </w:rPr>
              <w:t>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FinCode</w:t>
            </w:r>
          </w:p>
          <w:p w14:paraId="6D73B307" w14:textId="55F83266" w:rsidR="00481786" w:rsidRPr="009A5A20" w:rsidRDefault="00481786" w:rsidP="00481786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選項</w:t>
            </w:r>
            <w:r>
              <w:rPr>
                <w:rFonts w:ascii="標楷體" w:eastAsia="標楷體" w:hAnsi="標楷體" w:hint="eastAsia"/>
                <w:color w:val="000000"/>
                <w:kern w:val="0"/>
              </w:rPr>
              <w:t>2:</w:t>
            </w:r>
            <w:r w:rsidRPr="0015671E">
              <w:rPr>
                <w:rFonts w:ascii="標楷體" w:eastAsia="標楷體" w:hAnsi="標楷體" w:hint="eastAsia"/>
              </w:rPr>
              <w:t xml:space="preserve"> NegAppr01.</w:t>
            </w:r>
            <w:r w:rsidRPr="005F2A6F">
              <w:rPr>
                <w:rFonts w:ascii="標楷體" w:eastAsia="標楷體" w:hAnsi="標楷體"/>
              </w:rPr>
              <w:t>DataSendUnit</w:t>
            </w:r>
          </w:p>
        </w:tc>
        <w:tc>
          <w:tcPr>
            <w:tcW w:w="4353" w:type="dxa"/>
            <w:shd w:val="clear" w:color="auto" w:fill="auto"/>
          </w:tcPr>
          <w:p w14:paraId="0AA7F64D" w14:textId="77777777" w:rsidR="00481786" w:rsidRPr="009A5A20" w:rsidRDefault="00481786" w:rsidP="004817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顯示相對應的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[</w:t>
            </w:r>
            <w:r w:rsidRPr="004F23CA">
              <w:rPr>
                <w:rFonts w:ascii="標楷體" w:eastAsia="標楷體" w:hAnsi="標楷體" w:hint="eastAsia"/>
                <w:lang w:eastAsia="zh-HK"/>
              </w:rPr>
              <w:t>債權機構名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 w:rsidRPr="004F23CA">
              <w:rPr>
                <w:rFonts w:ascii="標楷體" w:eastAsia="標楷體" w:hAnsi="標楷體" w:hint="eastAsia"/>
                <w:lang w:eastAsia="zh-HK"/>
              </w:rPr>
              <w:t>稱</w:t>
            </w:r>
            <w:r w:rsidRPr="00CC5E12">
              <w:rPr>
                <w:rFonts w:ascii="標楷體" w:eastAsia="標楷體" w:hAnsi="標楷體" w:hint="eastAsia"/>
                <w:lang w:eastAsia="zh-HK"/>
              </w:rPr>
              <w:t>(</w:t>
            </w: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  <w:r w:rsidRPr="00CC5E12">
              <w:rPr>
                <w:rFonts w:ascii="標楷體" w:eastAsia="標楷體" w:hAnsi="標楷體" w:hint="eastAsia"/>
                <w:lang w:eastAsia="zh-HK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</w:t>
            </w:r>
            <w:r w:rsidRPr="00AB342E">
              <w:rPr>
                <w:rFonts w:ascii="標楷體" w:eastAsia="標楷體" w:hAnsi="標楷體" w:hint="eastAsia"/>
              </w:rPr>
              <w:t>行庫名稱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AB342E">
              <w:rPr>
                <w:rFonts w:ascii="標楷體" w:eastAsia="標楷體" w:hAnsi="標楷體"/>
              </w:rPr>
              <w:t>CdBank</w:t>
            </w:r>
            <w:r>
              <w:rPr>
                <w:rFonts w:ascii="標楷體" w:eastAsia="標楷體" w:hAnsi="標楷體"/>
              </w:rPr>
              <w:t>.</w:t>
            </w:r>
            <w:r w:rsidRPr="00AB342E">
              <w:rPr>
                <w:rFonts w:ascii="標楷體" w:eastAsia="標楷體" w:hAnsi="標楷體"/>
              </w:rPr>
              <w:t>BankItem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 w:rsidRPr="00A427B1">
              <w:rPr>
                <w:rFonts w:ascii="標楷體" w:eastAsia="標楷體" w:hAnsi="標楷體" w:hint="eastAsia"/>
              </w:rPr>
              <w:t>，</w:t>
            </w:r>
            <w:r w:rsidRPr="007F5978">
              <w:rPr>
                <w:rFonts w:ascii="標楷體" w:eastAsia="標楷體" w:hAnsi="標楷體" w:hint="eastAsia"/>
              </w:rPr>
              <w:t>若無資料則</w:t>
            </w:r>
            <w:r>
              <w:rPr>
                <w:rFonts w:ascii="標楷體" w:eastAsia="標楷體" w:hAnsi="標楷體" w:hint="eastAsia"/>
              </w:rPr>
              <w:t>名稱顯示空白</w:t>
            </w:r>
          </w:p>
        </w:tc>
      </w:tr>
      <w:tr w:rsidR="00481786" w:rsidRPr="009A5A20" w14:paraId="4CB716E1" w14:textId="77777777" w:rsidTr="00865DED">
        <w:tc>
          <w:tcPr>
            <w:tcW w:w="616" w:type="dxa"/>
            <w:shd w:val="clear" w:color="auto" w:fill="auto"/>
          </w:tcPr>
          <w:p w14:paraId="76CE418C" w14:textId="01FC9BCC" w:rsidR="00481786" w:rsidRPr="009A5A20" w:rsidRDefault="00481786" w:rsidP="0048178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61B58A6C" w14:textId="64C1CC72" w:rsidR="00481786" w:rsidRPr="009A5A20" w:rsidRDefault="00481786" w:rsidP="0048178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0C8C471A" w14:textId="3439709D" w:rsidR="00481786" w:rsidRPr="009A5A20" w:rsidRDefault="00481786" w:rsidP="004817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總金額</w:t>
            </w:r>
          </w:p>
        </w:tc>
        <w:tc>
          <w:tcPr>
            <w:tcW w:w="3083" w:type="dxa"/>
            <w:shd w:val="clear" w:color="auto" w:fill="auto"/>
          </w:tcPr>
          <w:p w14:paraId="7C905934" w14:textId="4B616A11" w:rsidR="00481786" w:rsidRPr="003D752B" w:rsidRDefault="00481786" w:rsidP="0048178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4353" w:type="dxa"/>
            <w:shd w:val="clear" w:color="auto" w:fill="auto"/>
          </w:tcPr>
          <w:p w14:paraId="48BB18E6" w14:textId="1416AF62" w:rsidR="00481786" w:rsidRPr="009A5A20" w:rsidRDefault="00481786" w:rsidP="0048178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加總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撥付金額</w:t>
            </w:r>
            <w:r>
              <w:rPr>
                <w:rFonts w:ascii="標楷體" w:eastAsia="標楷體" w:hAnsi="標楷體" w:hint="eastAsia"/>
                <w:color w:val="000000"/>
                <w:kern w:val="0"/>
              </w:rPr>
              <w:t>N</w:t>
            </w:r>
            <w:r>
              <w:rPr>
                <w:rFonts w:ascii="標楷體" w:eastAsia="標楷體" w:hAnsi="標楷體"/>
                <w:color w:val="000000"/>
                <w:kern w:val="0"/>
              </w:rPr>
              <w:t>egAppr01.</w:t>
            </w:r>
            <w:r w:rsidRPr="003D752B">
              <w:rPr>
                <w:rFonts w:ascii="標楷體" w:eastAsia="標楷體" w:hAnsi="標楷體"/>
                <w:color w:val="000000"/>
                <w:kern w:val="0"/>
              </w:rPr>
              <w:t>ApprAmt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81786" w:rsidRPr="009A5A20" w14:paraId="49651EE9" w14:textId="77777777" w:rsidTr="00865DED">
        <w:tc>
          <w:tcPr>
            <w:tcW w:w="616" w:type="dxa"/>
            <w:shd w:val="clear" w:color="auto" w:fill="auto"/>
          </w:tcPr>
          <w:p w14:paraId="26F5A216" w14:textId="2E16290A" w:rsidR="00481786" w:rsidRPr="009A5A20" w:rsidRDefault="00481786" w:rsidP="00481786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19" w:type="dxa"/>
            <w:shd w:val="clear" w:color="auto" w:fill="auto"/>
          </w:tcPr>
          <w:p w14:paraId="3857F27F" w14:textId="7D193D9D" w:rsidR="00481786" w:rsidRPr="009A5A20" w:rsidRDefault="00481786" w:rsidP="0048178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0FEB713" w14:textId="327467F4" w:rsidR="00481786" w:rsidRPr="009A5A20" w:rsidRDefault="00481786" w:rsidP="004817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總筆數</w:t>
            </w:r>
          </w:p>
        </w:tc>
        <w:tc>
          <w:tcPr>
            <w:tcW w:w="3083" w:type="dxa"/>
            <w:shd w:val="clear" w:color="auto" w:fill="auto"/>
          </w:tcPr>
          <w:p w14:paraId="66C20B92" w14:textId="18D84AD5" w:rsidR="00481786" w:rsidRPr="003D752B" w:rsidRDefault="00481786" w:rsidP="00481786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4353" w:type="dxa"/>
            <w:shd w:val="clear" w:color="auto" w:fill="auto"/>
          </w:tcPr>
          <w:p w14:paraId="3D42DEAB" w14:textId="4BB7D0AF" w:rsidR="00481786" w:rsidRPr="009A5A20" w:rsidRDefault="00481786" w:rsidP="0048178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加總筆數</w:t>
            </w:r>
          </w:p>
        </w:tc>
      </w:tr>
    </w:tbl>
    <w:p w14:paraId="4883AB8D" w14:textId="77777777" w:rsidR="0015671E" w:rsidRPr="009A5A20" w:rsidRDefault="0015671E" w:rsidP="0015671E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</w:p>
    <w:p w14:paraId="4F35398D" w14:textId="6C21A87A" w:rsidR="00276240" w:rsidRDefault="0027624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2494CED" w14:textId="77777777" w:rsidR="003D7632" w:rsidRPr="009A5A20" w:rsidRDefault="003D7632" w:rsidP="00CA3046">
      <w:pPr>
        <w:rPr>
          <w:rFonts w:ascii="標楷體" w:eastAsia="標楷體" w:hAnsi="標楷體"/>
        </w:rPr>
      </w:pPr>
    </w:p>
    <w:p w14:paraId="47EDB8C1" w14:textId="59B15A58" w:rsidR="00752152" w:rsidRPr="009A5A20" w:rsidRDefault="00752152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97</w:t>
      </w:r>
      <w:r w:rsidR="006D731C" w:rsidRPr="009A5A20">
        <w:rPr>
          <w:rFonts w:ascii="標楷體" w:hAnsi="標楷體"/>
        </w:rPr>
        <w:t>A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整批處理</w:t>
      </w:r>
      <w:proofErr w:type="spellEnd"/>
    </w:p>
    <w:p w14:paraId="05D5987D" w14:textId="77777777" w:rsidR="00752152" w:rsidRPr="009A5A20" w:rsidRDefault="00752152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52152" w:rsidRPr="009A5A20" w14:paraId="34DEE9C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4794C0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ECD4BB9" w14:textId="46A95436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債務協商作業－整批處理</w:t>
            </w:r>
          </w:p>
        </w:tc>
      </w:tr>
      <w:tr w:rsidR="00752152" w:rsidRPr="009A5A20" w14:paraId="3804061D" w14:textId="77777777" w:rsidTr="002F0C6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BC1F08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1C5EB2" w14:textId="57BBEED1" w:rsidR="009D5FA3" w:rsidRDefault="00D540F1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5FA3">
              <w:rPr>
                <w:rFonts w:ascii="標楷體" w:eastAsia="標楷體" w:hAnsi="標楷體" w:hint="eastAsia"/>
              </w:rPr>
              <w:t>查詢或異動</w:t>
            </w:r>
            <w:r>
              <w:rPr>
                <w:rFonts w:ascii="標楷體" w:eastAsia="標楷體" w:hAnsi="標楷體" w:hint="eastAsia"/>
              </w:rPr>
              <w:t>債協交易檔</w:t>
            </w:r>
            <w:r w:rsidRPr="009A5A20">
              <w:rPr>
                <w:rFonts w:ascii="標楷體" w:eastAsia="標楷體" w:hAnsi="標楷體" w:hint="eastAsia"/>
              </w:rPr>
              <w:t>入帳明細</w:t>
            </w:r>
          </w:p>
          <w:p w14:paraId="59FF73A2" w14:textId="05D29595" w:rsidR="00752152" w:rsidRPr="009A5A20" w:rsidRDefault="00D540F1" w:rsidP="002F0C6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需由入口交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易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 w:rsidRPr="006E1606">
              <w:rPr>
                <w:rFonts w:ascii="標楷體" w:eastAsia="標楷體" w:hAnsi="標楷體"/>
              </w:rPr>
              <w:t>507</w:t>
            </w:r>
            <w:r>
              <w:rPr>
                <w:rFonts w:ascii="標楷體" w:eastAsia="標楷體" w:hAnsi="標楷體" w:hint="eastAsia"/>
              </w:rPr>
              <w:t>4</w:t>
            </w:r>
            <w:r w:rsidRPr="009A5A20">
              <w:rPr>
                <w:rFonts w:ascii="標楷體" w:eastAsia="標楷體" w:hAnsi="標楷體" w:hint="eastAsia"/>
              </w:rPr>
              <w:t>應處理清單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進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752152" w:rsidRPr="009A5A20" w14:paraId="792D3C61" w14:textId="77777777" w:rsidTr="002F0C6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6B4E78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824C32" w14:textId="7EB068F3" w:rsidR="009D5FA3" w:rsidRDefault="009D5FA3" w:rsidP="009D5F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9A5A20">
              <w:rPr>
                <w:rFonts w:ascii="標楷體" w:eastAsia="標楷體" w:hAnsi="標楷體" w:hint="eastAsia"/>
              </w:rPr>
              <w:t>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02B2082A" w14:textId="545C08F2" w:rsidR="009D5FA3" w:rsidRPr="009A5A20" w:rsidRDefault="009D5FA3" w:rsidP="0052137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9A5A20">
              <w:rPr>
                <w:rFonts w:ascii="標楷體" w:eastAsia="標楷體" w:hAnsi="標楷體" w:hint="eastAsia"/>
              </w:rPr>
              <w:t>查詢</w:t>
            </w:r>
            <w:r w:rsidR="00D540F1">
              <w:rPr>
                <w:rFonts w:ascii="標楷體" w:eastAsia="標楷體" w:hAnsi="標楷體" w:hint="eastAsia"/>
              </w:rPr>
              <w:t>[</w:t>
            </w:r>
            <w:r w:rsidR="00D540F1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D540F1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D540F1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D540F1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D540F1">
              <w:rPr>
                <w:rFonts w:ascii="標楷體" w:eastAsia="標楷體" w:hAnsi="標楷體" w:hint="eastAsia"/>
                <w:color w:val="000000"/>
              </w:rPr>
              <w:t>)</w:t>
            </w:r>
            <w:r w:rsidR="00D540F1">
              <w:rPr>
                <w:rFonts w:ascii="標楷體" w:eastAsia="標楷體" w:hAnsi="標楷體" w:hint="eastAsia"/>
              </w:rPr>
              <w:t>]</w:t>
            </w:r>
            <w:r w:rsidR="0052137B">
              <w:rPr>
                <w:rFonts w:ascii="標楷體" w:eastAsia="標楷體" w:hAnsi="標楷體" w:hint="eastAsia"/>
              </w:rPr>
              <w:t>、[</w:t>
            </w:r>
            <w:r w:rsidR="0052137B" w:rsidRPr="002D7822">
              <w:rPr>
                <w:rFonts w:ascii="標楷體" w:eastAsia="標楷體" w:hAnsi="標楷體" w:hint="eastAsia"/>
              </w:rPr>
              <w:t>最大債權撥付</w:t>
            </w:r>
            <w:r w:rsidR="0052137B" w:rsidRPr="00037244">
              <w:rPr>
                <w:rFonts w:ascii="標楷體" w:eastAsia="標楷體" w:hAnsi="標楷體" w:hint="eastAsia"/>
              </w:rPr>
              <w:t>資</w:t>
            </w:r>
            <w:r w:rsidR="0052137B">
              <w:rPr>
                <w:rFonts w:ascii="標楷體" w:eastAsia="標楷體" w:hAnsi="標楷體"/>
              </w:rPr>
              <w:br/>
            </w:r>
            <w:r w:rsidR="0052137B" w:rsidRPr="00037244">
              <w:rPr>
                <w:rFonts w:ascii="標楷體" w:eastAsia="標楷體" w:hAnsi="標楷體" w:hint="eastAsia"/>
              </w:rPr>
              <w:t>料檔</w:t>
            </w:r>
            <w:r w:rsidR="0052137B">
              <w:rPr>
                <w:rFonts w:ascii="標楷體" w:eastAsia="標楷體" w:hAnsi="標楷體" w:hint="eastAsia"/>
              </w:rPr>
              <w:t>(</w:t>
            </w:r>
            <w:r w:rsidR="0052137B" w:rsidRPr="007944C2">
              <w:rPr>
                <w:rFonts w:ascii="標楷體" w:eastAsia="標楷體" w:hAnsi="標楷體"/>
              </w:rPr>
              <w:t>NegAppr0</w:t>
            </w:r>
            <w:r w:rsidR="0052137B">
              <w:rPr>
                <w:rFonts w:ascii="標楷體" w:eastAsia="標楷體" w:hAnsi="標楷體" w:hint="eastAsia"/>
              </w:rPr>
              <w:t>1</w:t>
            </w:r>
            <w:r w:rsidR="0052137B">
              <w:rPr>
                <w:rFonts w:ascii="標楷體" w:eastAsia="標楷體" w:hAnsi="標楷體"/>
              </w:rPr>
              <w:t>)]</w:t>
            </w:r>
            <w:r w:rsidR="0052137B">
              <w:rPr>
                <w:rFonts w:ascii="標楷體" w:eastAsia="標楷體" w:hAnsi="標楷體" w:hint="eastAsia"/>
              </w:rPr>
              <w:t>、[</w:t>
            </w:r>
            <w:r w:rsidR="0052137B" w:rsidRPr="00037244">
              <w:rPr>
                <w:rFonts w:ascii="標楷體" w:eastAsia="標楷體" w:hAnsi="標楷體" w:hint="eastAsia"/>
              </w:rPr>
              <w:t>一般債權撥付資料檔</w:t>
            </w:r>
            <w:r w:rsidR="0052137B">
              <w:rPr>
                <w:rFonts w:ascii="標楷體" w:eastAsia="標楷體" w:hAnsi="標楷體" w:hint="eastAsia"/>
              </w:rPr>
              <w:t>(</w:t>
            </w:r>
            <w:r w:rsidR="0052137B" w:rsidRPr="007944C2">
              <w:rPr>
                <w:rFonts w:ascii="標楷體" w:eastAsia="標楷體" w:hAnsi="標楷體"/>
              </w:rPr>
              <w:t>NegAppr0</w:t>
            </w:r>
            <w:r w:rsidR="0052137B">
              <w:rPr>
                <w:rFonts w:ascii="標楷體" w:eastAsia="標楷體" w:hAnsi="標楷體" w:hint="eastAsia"/>
              </w:rPr>
              <w:t>2</w:t>
            </w:r>
            <w:r w:rsidR="0052137B">
              <w:rPr>
                <w:rFonts w:ascii="標楷體" w:eastAsia="標楷體" w:hAnsi="標楷體"/>
              </w:rPr>
              <w:t>)]</w:t>
            </w:r>
            <w:r w:rsidR="00F51D61">
              <w:rPr>
                <w:rFonts w:ascii="標楷體" w:eastAsia="標楷體" w:hAnsi="標楷體" w:hint="eastAsia"/>
              </w:rPr>
              <w:t>、[</w:t>
            </w:r>
            <w:r w:rsidR="00F51D61" w:rsidRPr="00855F0E">
              <w:rPr>
                <w:rFonts w:ascii="標楷體" w:eastAsia="標楷體" w:hAnsi="標楷體" w:hint="eastAsia"/>
              </w:rPr>
              <w:t>會計銷帳檔</w:t>
            </w:r>
            <w:r w:rsidR="00F51D61">
              <w:rPr>
                <w:rFonts w:ascii="標楷體" w:eastAsia="標楷體" w:hAnsi="標楷體" w:hint="eastAsia"/>
              </w:rPr>
              <w:t>(</w:t>
            </w:r>
            <w:proofErr w:type="spellStart"/>
            <w:r w:rsidR="00F51D61" w:rsidRPr="00855F0E">
              <w:rPr>
                <w:rFonts w:ascii="標楷體" w:eastAsia="標楷體" w:hAnsi="標楷體"/>
              </w:rPr>
              <w:t>AcReceivable</w:t>
            </w:r>
            <w:proofErr w:type="spellEnd"/>
            <w:r w:rsidR="00F51D61">
              <w:rPr>
                <w:rFonts w:ascii="標楷體" w:eastAsia="標楷體" w:hAnsi="標楷體" w:hint="eastAsia"/>
              </w:rPr>
              <w:t>)]</w:t>
            </w:r>
          </w:p>
          <w:p w14:paraId="02EFD940" w14:textId="77777777" w:rsidR="009D5FA3" w:rsidRPr="009A5A20" w:rsidRDefault="009D5FA3" w:rsidP="009D5F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9A5A20">
              <w:rPr>
                <w:rFonts w:ascii="標楷體" w:eastAsia="標楷體" w:hAnsi="標楷體" w:hint="eastAsia"/>
              </w:rPr>
              <w:t>.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4F96DC41" w14:textId="383FC07B" w:rsidR="00647E8E" w:rsidRDefault="000D449F" w:rsidP="00647E8E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I.</w:t>
            </w:r>
            <w:r w:rsidR="00647E8E">
              <w:rPr>
                <w:rFonts w:ascii="標楷體" w:eastAsia="標楷體" w:hAnsi="標楷體" w:hint="eastAsia"/>
              </w:rPr>
              <w:t>若</w:t>
            </w:r>
            <w:r w:rsidR="00647E8E"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="00647E8E">
              <w:rPr>
                <w:rFonts w:ascii="標楷體" w:eastAsia="標楷體" w:hAnsi="標楷體" w:hint="eastAsia"/>
              </w:rPr>
              <w:t>查詢選項</w:t>
            </w:r>
            <w:r w:rsidR="00647E8E"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 w:rsidR="00647E8E">
              <w:rPr>
                <w:rFonts w:ascii="標楷體" w:eastAsia="標楷體" w:hAnsi="標楷體" w:hint="eastAsia"/>
              </w:rPr>
              <w:t>=</w:t>
            </w:r>
            <w:r w:rsidR="00647E8E">
              <w:rPr>
                <w:rFonts w:ascii="標楷體" w:eastAsia="標楷體" w:hAnsi="標楷體"/>
              </w:rPr>
              <w:t>[</w:t>
            </w:r>
            <w:r w:rsidR="00647E8E">
              <w:rPr>
                <w:rFonts w:hint="eastAsia"/>
              </w:rPr>
              <w:t xml:space="preserve"> </w:t>
            </w:r>
            <w:r w:rsidR="00647E8E" w:rsidRPr="001C1109">
              <w:rPr>
                <w:rFonts w:ascii="標楷體" w:eastAsia="標楷體" w:hAnsi="標楷體" w:hint="eastAsia"/>
              </w:rPr>
              <w:t>11:累計未退還</w:t>
            </w:r>
            <w:r w:rsidR="00647E8E">
              <w:rPr>
                <w:rFonts w:ascii="標楷體" w:eastAsia="標楷體" w:hAnsi="標楷體"/>
              </w:rPr>
              <w:t>]</w:t>
            </w:r>
            <w:r w:rsidR="00647E8E">
              <w:rPr>
                <w:rFonts w:ascii="標楷體" w:eastAsia="標楷體" w:hAnsi="標楷體" w:hint="eastAsia"/>
              </w:rPr>
              <w:t>、</w:t>
            </w:r>
            <w:r w:rsidR="00647E8E">
              <w:rPr>
                <w:rFonts w:ascii="標楷體" w:eastAsia="標楷體" w:hAnsi="標楷體"/>
              </w:rPr>
              <w:t>[</w:t>
            </w:r>
            <w:r w:rsidR="00647E8E">
              <w:rPr>
                <w:rFonts w:hint="eastAsia"/>
              </w:rPr>
              <w:t xml:space="preserve"> </w:t>
            </w:r>
            <w:r w:rsidR="00647E8E" w:rsidRPr="001C1109">
              <w:rPr>
                <w:rFonts w:ascii="標楷體" w:eastAsia="標楷體" w:hAnsi="標楷體" w:hint="eastAsia"/>
              </w:rPr>
              <w:t>13:撥入筆數</w:t>
            </w:r>
            <w:r w:rsidR="00647E8E">
              <w:rPr>
                <w:rFonts w:ascii="標楷體" w:eastAsia="標楷體" w:hAnsi="標楷體"/>
              </w:rPr>
              <w:t>]</w:t>
            </w:r>
            <w:r w:rsidR="00647E8E">
              <w:rPr>
                <w:rFonts w:ascii="標楷體" w:eastAsia="標楷體" w:hAnsi="標楷體" w:hint="eastAsia"/>
              </w:rPr>
              <w:t>、</w:t>
            </w:r>
            <w:r w:rsidR="00647E8E">
              <w:rPr>
                <w:rFonts w:ascii="標楷體" w:eastAsia="標楷體" w:hAnsi="標楷體"/>
              </w:rPr>
              <w:t>[</w:t>
            </w:r>
            <w:r w:rsidR="00647E8E">
              <w:rPr>
                <w:rFonts w:hint="eastAsia"/>
              </w:rPr>
              <w:t xml:space="preserve"> </w:t>
            </w:r>
            <w:r w:rsidR="00647E8E" w:rsidRPr="001C1109">
              <w:rPr>
                <w:rFonts w:ascii="標楷體" w:eastAsia="標楷體" w:hAnsi="標楷體" w:hint="eastAsia"/>
              </w:rPr>
              <w:t>14:檢核成功</w:t>
            </w:r>
            <w:r w:rsidR="00647E8E">
              <w:rPr>
                <w:rFonts w:ascii="標楷體" w:eastAsia="標楷體" w:hAnsi="標楷體"/>
              </w:rPr>
              <w:t>]</w:t>
            </w:r>
            <w:r w:rsidR="00647E8E">
              <w:rPr>
                <w:rFonts w:ascii="標楷體" w:eastAsia="標楷體" w:hAnsi="標楷體" w:hint="eastAsia"/>
              </w:rPr>
              <w:t>、</w:t>
            </w:r>
            <w:r w:rsidR="00647E8E">
              <w:rPr>
                <w:rFonts w:ascii="標楷體" w:eastAsia="標楷體" w:hAnsi="標楷體"/>
              </w:rPr>
              <w:t>[</w:t>
            </w:r>
            <w:r w:rsidR="00647E8E">
              <w:rPr>
                <w:rFonts w:hint="eastAsia"/>
              </w:rPr>
              <w:t xml:space="preserve"> </w:t>
            </w:r>
            <w:r w:rsidR="00647E8E" w:rsidRPr="001C1109">
              <w:rPr>
                <w:rFonts w:ascii="標楷體" w:eastAsia="標楷體" w:hAnsi="標楷體" w:hint="eastAsia"/>
              </w:rPr>
              <w:t>15:檢核失敗</w:t>
            </w:r>
            <w:r w:rsidR="00647E8E">
              <w:rPr>
                <w:rFonts w:ascii="標楷體" w:eastAsia="標楷體" w:hAnsi="標楷體"/>
              </w:rPr>
              <w:t>]</w:t>
            </w:r>
            <w:r w:rsidR="00647E8E">
              <w:rPr>
                <w:rFonts w:ascii="標楷體" w:eastAsia="標楷體" w:hAnsi="標楷體" w:hint="eastAsia"/>
              </w:rPr>
              <w:t>:</w:t>
            </w:r>
          </w:p>
          <w:p w14:paraId="2B8F7907" w14:textId="332764AB" w:rsidR="00647E8E" w:rsidRDefault="00647E8E" w:rsidP="00647E8E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="00FE6341">
              <w:rPr>
                <w:rFonts w:ascii="標楷體" w:eastAsia="標楷體" w:hAnsi="標楷體" w:hint="eastAsia"/>
              </w:rPr>
              <w:t>(</w:t>
            </w:r>
            <w:r w:rsidR="00FE6341">
              <w:rPr>
                <w:rFonts w:ascii="標楷體" w:eastAsia="標楷體" w:hAnsi="標楷體"/>
              </w:rPr>
              <w:t>1</w:t>
            </w:r>
            <w:r w:rsidR="00FE6341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11:累計未退還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篩選條件: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[</w:t>
            </w:r>
            <w:r w:rsidRPr="00647E8E">
              <w:rPr>
                <w:rFonts w:ascii="標楷體" w:eastAsia="標楷體" w:hAnsi="標楷體" w:hint="eastAsia"/>
              </w:rPr>
              <w:t>銷帳記號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647E8E">
              <w:rPr>
                <w:rFonts w:ascii="標楷體" w:eastAsia="標楷體" w:hAnsi="標楷體"/>
              </w:rPr>
              <w:t>AcReceivable</w:t>
            </w:r>
            <w:r>
              <w:rPr>
                <w:rFonts w:ascii="標楷體" w:eastAsia="標楷體" w:hAnsi="標楷體" w:hint="eastAsia"/>
              </w:rPr>
              <w:t>.</w:t>
            </w:r>
            <w:r w:rsidRPr="00647E8E">
              <w:rPr>
                <w:rFonts w:ascii="標楷體" w:eastAsia="標楷體" w:hAnsi="標楷體"/>
              </w:rPr>
              <w:t>ClsFlag</w:t>
            </w:r>
            <w:proofErr w:type="spellEnd"/>
            <w:r>
              <w:rPr>
                <w:rFonts w:ascii="標楷體" w:eastAsia="標楷體" w:hAnsi="標楷體" w:hint="eastAsia"/>
              </w:rPr>
              <w:t>)]=[</w:t>
            </w:r>
            <w:r w:rsidRPr="00647E8E">
              <w:rPr>
                <w:rFonts w:ascii="標楷體" w:eastAsia="標楷體" w:hAnsi="標楷體" w:hint="eastAsia"/>
              </w:rPr>
              <w:t>0.未銷</w:t>
            </w:r>
            <w:r>
              <w:rPr>
                <w:rFonts w:ascii="標楷體" w:eastAsia="標楷體" w:hAnsi="標楷體" w:hint="eastAsia"/>
              </w:rPr>
              <w:t>]+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[</w:t>
            </w:r>
            <w:r w:rsidRPr="00647E8E">
              <w:rPr>
                <w:rFonts w:ascii="標楷體" w:eastAsia="標楷體" w:hAnsi="標楷體" w:hint="eastAsia"/>
              </w:rPr>
              <w:t>業務科目代號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647E8E">
              <w:rPr>
                <w:rFonts w:ascii="標楷體" w:eastAsia="標楷體" w:hAnsi="標楷體"/>
              </w:rPr>
              <w:t>AcReceivable</w:t>
            </w:r>
            <w:r>
              <w:rPr>
                <w:rFonts w:ascii="標楷體" w:eastAsia="標楷體" w:hAnsi="標楷體" w:hint="eastAsia"/>
              </w:rPr>
              <w:t>.</w:t>
            </w:r>
            <w:r w:rsidRPr="00647E8E">
              <w:rPr>
                <w:rFonts w:ascii="標楷體" w:eastAsia="標楷體" w:hAnsi="標楷體"/>
              </w:rPr>
              <w:t>AcctCode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[</w:t>
            </w:r>
            <w:r>
              <w:rPr>
                <w:rFonts w:ascii="標楷體" w:eastAsia="標楷體" w:hAnsi="標楷體"/>
              </w:rPr>
              <w:t>T21</w:t>
            </w:r>
            <w:r>
              <w:rPr>
                <w:rFonts w:ascii="標楷體" w:eastAsia="標楷體" w:hAnsi="標楷體" w:hint="eastAsia"/>
              </w:rPr>
              <w:t>或</w:t>
            </w:r>
            <w:r>
              <w:rPr>
                <w:rFonts w:ascii="標楷體" w:eastAsia="標楷體" w:hAnsi="標楷體"/>
              </w:rPr>
              <w:t>T22</w:t>
            </w:r>
            <w:r>
              <w:rPr>
                <w:rFonts w:ascii="標楷體" w:eastAsia="標楷體" w:hAnsi="標楷體" w:hint="eastAsia"/>
              </w:rPr>
              <w:t>或</w:t>
            </w:r>
            <w:r>
              <w:rPr>
                <w:rFonts w:ascii="標楷體" w:eastAsia="標楷體" w:hAnsi="標楷體"/>
              </w:rPr>
              <w:t>T23</w:t>
            </w:r>
            <w:r>
              <w:rPr>
                <w:rFonts w:ascii="標楷體" w:eastAsia="標楷體" w:hAnsi="標楷體" w:hint="eastAsia"/>
              </w:rPr>
              <w:t xml:space="preserve">] + 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[</w:t>
            </w:r>
            <w:r w:rsidRPr="00647E8E">
              <w:rPr>
                <w:rFonts w:ascii="標楷體" w:eastAsia="標楷體" w:hAnsi="標楷體" w:hint="eastAsia"/>
              </w:rPr>
              <w:t>未銷餘額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647E8E">
              <w:rPr>
                <w:rFonts w:ascii="標楷體" w:eastAsia="標楷體" w:hAnsi="標楷體"/>
              </w:rPr>
              <w:t>AcReceivable</w:t>
            </w:r>
            <w:r>
              <w:rPr>
                <w:rFonts w:ascii="標楷體" w:eastAsia="標楷體" w:hAnsi="標楷體" w:hint="eastAsia"/>
              </w:rPr>
              <w:t>.</w:t>
            </w:r>
            <w:r w:rsidRPr="00647E8E">
              <w:rPr>
                <w:rFonts w:ascii="標楷體" w:eastAsia="標楷體" w:hAnsi="標楷體"/>
              </w:rPr>
              <w:t>RvBal</w:t>
            </w:r>
            <w:proofErr w:type="spellEnd"/>
            <w:r>
              <w:rPr>
                <w:rFonts w:ascii="標楷體" w:eastAsia="標楷體" w:hAnsi="標楷體" w:hint="eastAsia"/>
              </w:rPr>
              <w:t>)]&gt;0</w:t>
            </w:r>
          </w:p>
          <w:p w14:paraId="08FA9645" w14:textId="5644503B" w:rsidR="00647E8E" w:rsidRDefault="00647E8E" w:rsidP="00647E8E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="00FE6341">
              <w:rPr>
                <w:rFonts w:ascii="標楷體" w:eastAsia="標楷體" w:hAnsi="標楷體"/>
              </w:rPr>
              <w:t>(2)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13:撥入筆數</w:t>
            </w:r>
            <w:r>
              <w:rPr>
                <w:rFonts w:ascii="標楷體" w:eastAsia="標楷體" w:hAnsi="標楷體"/>
              </w:rPr>
              <w:t>]</w:t>
            </w:r>
            <w:r w:rsidR="00FE6341" w:rsidRPr="009A5A20">
              <w:rPr>
                <w:rFonts w:ascii="標楷體" w:eastAsia="標楷體" w:hAnsi="標楷體" w:hint="eastAsia"/>
              </w:rPr>
              <w:t>，</w:t>
            </w:r>
            <w:r w:rsidR="00FE6341">
              <w:rPr>
                <w:rFonts w:ascii="標楷體" w:eastAsia="標楷體" w:hAnsi="標楷體" w:hint="eastAsia"/>
              </w:rPr>
              <w:t>篩選條件:</w:t>
            </w:r>
            <w:r w:rsidR="00FE6341">
              <w:rPr>
                <w:rFonts w:ascii="標楷體" w:eastAsia="標楷體" w:hAnsi="標楷體"/>
              </w:rPr>
              <w:br/>
              <w:t xml:space="preserve">    [</w:t>
            </w:r>
            <w:r w:rsidR="00FE6341" w:rsidRPr="00FE6341">
              <w:rPr>
                <w:rFonts w:ascii="標楷體" w:eastAsia="標楷體" w:hAnsi="標楷體" w:hint="eastAsia"/>
              </w:rPr>
              <w:t>會計日期</w:t>
            </w:r>
            <w:r w:rsidR="00FE6341">
              <w:rPr>
                <w:rFonts w:ascii="標楷體" w:eastAsia="標楷體" w:hAnsi="標楷體"/>
              </w:rPr>
              <w:t>(</w:t>
            </w:r>
            <w:r w:rsidR="00FE6341" w:rsidRPr="00FE6341">
              <w:rPr>
                <w:rFonts w:ascii="標楷體" w:eastAsia="標楷體" w:hAnsi="標楷體"/>
              </w:rPr>
              <w:t>NegAppr02</w:t>
            </w:r>
            <w:r w:rsidR="00FE6341">
              <w:rPr>
                <w:rFonts w:ascii="標楷體" w:eastAsia="標楷體" w:hAnsi="標楷體"/>
              </w:rPr>
              <w:t>.</w:t>
            </w:r>
            <w:r w:rsidR="00FE6341" w:rsidRPr="00FE6341">
              <w:rPr>
                <w:rFonts w:ascii="標楷體" w:eastAsia="標楷體" w:hAnsi="標楷體"/>
              </w:rPr>
              <w:t>AcDate</w:t>
            </w:r>
            <w:r w:rsidR="00FE6341">
              <w:rPr>
                <w:rFonts w:ascii="標楷體" w:eastAsia="標楷體" w:hAnsi="標楷體"/>
              </w:rPr>
              <w:t>)]=</w:t>
            </w:r>
            <w:r w:rsidR="00FE6341">
              <w:rPr>
                <w:rFonts w:ascii="標楷體" w:eastAsia="標楷體" w:hAnsi="標楷體" w:hint="eastAsia"/>
              </w:rPr>
              <w:t>會計日</w:t>
            </w:r>
          </w:p>
          <w:p w14:paraId="5997D6E9" w14:textId="0368BD29" w:rsidR="00647E8E" w:rsidRDefault="00647E8E" w:rsidP="00647E8E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="00FE6341">
              <w:rPr>
                <w:rFonts w:ascii="標楷體" w:eastAsia="標楷體" w:hAnsi="標楷體"/>
              </w:rPr>
              <w:t>(3)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14:檢核成功</w:t>
            </w:r>
            <w:r>
              <w:rPr>
                <w:rFonts w:ascii="標楷體" w:eastAsia="標楷體" w:hAnsi="標楷體"/>
              </w:rPr>
              <w:t>]</w:t>
            </w:r>
            <w:r w:rsidR="00FE6341" w:rsidRPr="009A5A20">
              <w:rPr>
                <w:rFonts w:ascii="標楷體" w:eastAsia="標楷體" w:hAnsi="標楷體" w:hint="eastAsia"/>
              </w:rPr>
              <w:t>，</w:t>
            </w:r>
            <w:r w:rsidR="00FE6341">
              <w:rPr>
                <w:rFonts w:ascii="標楷體" w:eastAsia="標楷體" w:hAnsi="標楷體" w:hint="eastAsia"/>
              </w:rPr>
              <w:t>篩選條件: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</w:t>
            </w:r>
            <w:r w:rsidR="00FE6341">
              <w:rPr>
                <w:rFonts w:ascii="標楷體" w:eastAsia="標楷體" w:hAnsi="標楷體"/>
              </w:rPr>
              <w:t>[</w:t>
            </w:r>
            <w:r w:rsidR="00FE6341" w:rsidRPr="00FE6341">
              <w:rPr>
                <w:rFonts w:ascii="標楷體" w:eastAsia="標楷體" w:hAnsi="標楷體" w:hint="eastAsia"/>
              </w:rPr>
              <w:t>會計日期</w:t>
            </w:r>
            <w:r w:rsidR="00FE6341">
              <w:rPr>
                <w:rFonts w:ascii="標楷體" w:eastAsia="標楷體" w:hAnsi="標楷體"/>
              </w:rPr>
              <w:t>(</w:t>
            </w:r>
            <w:r w:rsidR="00FE6341" w:rsidRPr="00FE6341">
              <w:rPr>
                <w:rFonts w:ascii="標楷體" w:eastAsia="標楷體" w:hAnsi="標楷體"/>
              </w:rPr>
              <w:t>NegAppr02</w:t>
            </w:r>
            <w:r w:rsidR="00FE6341">
              <w:rPr>
                <w:rFonts w:ascii="標楷體" w:eastAsia="標楷體" w:hAnsi="標楷體"/>
              </w:rPr>
              <w:t>.</w:t>
            </w:r>
            <w:r w:rsidR="00FE6341" w:rsidRPr="00FE6341">
              <w:rPr>
                <w:rFonts w:ascii="標楷體" w:eastAsia="標楷體" w:hAnsi="標楷體"/>
              </w:rPr>
              <w:t>AcDate</w:t>
            </w:r>
            <w:r w:rsidR="00FE6341">
              <w:rPr>
                <w:rFonts w:ascii="標楷體" w:eastAsia="標楷體" w:hAnsi="標楷體"/>
              </w:rPr>
              <w:t>)]=</w:t>
            </w:r>
            <w:r w:rsidR="00FE6341">
              <w:rPr>
                <w:rFonts w:ascii="標楷體" w:eastAsia="標楷體" w:hAnsi="標楷體" w:hint="eastAsia"/>
              </w:rPr>
              <w:t>會計日+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[</w:t>
            </w:r>
            <w:r w:rsidR="00FE6341" w:rsidRPr="00FE6341">
              <w:rPr>
                <w:rFonts w:ascii="標楷體" w:eastAsia="標楷體" w:hAnsi="標楷體" w:hint="eastAsia"/>
              </w:rPr>
              <w:t>還款狀況</w:t>
            </w:r>
            <w:r w:rsidR="00FE6341">
              <w:rPr>
                <w:rFonts w:ascii="標楷體" w:eastAsia="標楷體" w:hAnsi="標楷體" w:hint="eastAsia"/>
              </w:rPr>
              <w:t>(</w:t>
            </w:r>
            <w:r w:rsidR="00FE6341" w:rsidRPr="00FE6341">
              <w:rPr>
                <w:rFonts w:ascii="標楷體" w:eastAsia="標楷體" w:hAnsi="標楷體"/>
              </w:rPr>
              <w:t>NegAppr02</w:t>
            </w:r>
            <w:r w:rsidR="00FE6341">
              <w:rPr>
                <w:rFonts w:ascii="標楷體" w:eastAsia="標楷體" w:hAnsi="標楷體"/>
              </w:rPr>
              <w:t>.</w:t>
            </w:r>
            <w:r w:rsidR="00FE6341" w:rsidRPr="00FE6341">
              <w:rPr>
                <w:rFonts w:ascii="標楷體" w:eastAsia="標楷體" w:hAnsi="標楷體"/>
              </w:rPr>
              <w:t>StatusCode</w:t>
            </w:r>
            <w:r w:rsidR="00FE6341">
              <w:rPr>
                <w:rFonts w:ascii="標楷體" w:eastAsia="標楷體" w:hAnsi="標楷體" w:hint="eastAsia"/>
              </w:rPr>
              <w:t>)]=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[</w:t>
            </w:r>
            <w:r w:rsidR="00FE6341" w:rsidRPr="00FE6341">
              <w:rPr>
                <w:rFonts w:ascii="標楷體" w:eastAsia="標楷體" w:hAnsi="標楷體" w:hint="eastAsia"/>
              </w:rPr>
              <w:t>4001:入/扣帳成功</w:t>
            </w:r>
            <w:r w:rsidR="00FE6341">
              <w:rPr>
                <w:rFonts w:ascii="標楷體" w:eastAsia="標楷體" w:hAnsi="標楷體" w:hint="eastAsia"/>
              </w:rPr>
              <w:t>]</w:t>
            </w:r>
          </w:p>
          <w:p w14:paraId="177E1D08" w14:textId="1CEB3F90" w:rsidR="00AE0134" w:rsidRPr="00AE0134" w:rsidRDefault="00647E8E" w:rsidP="00311EEB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="00FE6341">
              <w:rPr>
                <w:rFonts w:ascii="標楷體" w:eastAsia="標楷體" w:hAnsi="標楷體"/>
              </w:rPr>
              <w:t>(4)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15:檢核失敗</w:t>
            </w:r>
            <w:r>
              <w:rPr>
                <w:rFonts w:ascii="標楷體" w:eastAsia="標楷體" w:hAnsi="標楷體"/>
              </w:rPr>
              <w:t>]</w:t>
            </w:r>
            <w:r w:rsidR="00FE6341" w:rsidRPr="009A5A20">
              <w:rPr>
                <w:rFonts w:ascii="標楷體" w:eastAsia="標楷體" w:hAnsi="標楷體" w:hint="eastAsia"/>
              </w:rPr>
              <w:t>，</w:t>
            </w:r>
            <w:r w:rsidR="00FE6341">
              <w:rPr>
                <w:rFonts w:ascii="標楷體" w:eastAsia="標楷體" w:hAnsi="標楷體" w:hint="eastAsia"/>
              </w:rPr>
              <w:t>篩選條件: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</w:t>
            </w:r>
            <w:r w:rsidR="00FE6341">
              <w:rPr>
                <w:rFonts w:ascii="標楷體" w:eastAsia="標楷體" w:hAnsi="標楷體"/>
              </w:rPr>
              <w:t>[</w:t>
            </w:r>
            <w:r w:rsidR="00FE6341" w:rsidRPr="00FE6341">
              <w:rPr>
                <w:rFonts w:ascii="標楷體" w:eastAsia="標楷體" w:hAnsi="標楷體" w:hint="eastAsia"/>
              </w:rPr>
              <w:t>會計日期</w:t>
            </w:r>
            <w:r w:rsidR="00FE6341">
              <w:rPr>
                <w:rFonts w:ascii="標楷體" w:eastAsia="標楷體" w:hAnsi="標楷體"/>
              </w:rPr>
              <w:t>(</w:t>
            </w:r>
            <w:r w:rsidR="00FE6341" w:rsidRPr="00FE6341">
              <w:rPr>
                <w:rFonts w:ascii="標楷體" w:eastAsia="標楷體" w:hAnsi="標楷體"/>
              </w:rPr>
              <w:t>NegAppr02</w:t>
            </w:r>
            <w:r w:rsidR="00FE6341">
              <w:rPr>
                <w:rFonts w:ascii="標楷體" w:eastAsia="標楷體" w:hAnsi="標楷體"/>
              </w:rPr>
              <w:t>.</w:t>
            </w:r>
            <w:r w:rsidR="00FE6341" w:rsidRPr="00FE6341">
              <w:rPr>
                <w:rFonts w:ascii="標楷體" w:eastAsia="標楷體" w:hAnsi="標楷體"/>
              </w:rPr>
              <w:t>AcDate</w:t>
            </w:r>
            <w:r w:rsidR="00FE6341">
              <w:rPr>
                <w:rFonts w:ascii="標楷體" w:eastAsia="標楷體" w:hAnsi="標楷體"/>
              </w:rPr>
              <w:t>)]=</w:t>
            </w:r>
            <w:r w:rsidR="00FE6341">
              <w:rPr>
                <w:rFonts w:ascii="標楷體" w:eastAsia="標楷體" w:hAnsi="標楷體" w:hint="eastAsia"/>
              </w:rPr>
              <w:t>會計日+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[</w:t>
            </w:r>
            <w:r w:rsidR="00FE6341" w:rsidRPr="00FE6341">
              <w:rPr>
                <w:rFonts w:ascii="標楷體" w:eastAsia="標楷體" w:hAnsi="標楷體" w:hint="eastAsia"/>
              </w:rPr>
              <w:t>還款狀況</w:t>
            </w:r>
            <w:r w:rsidR="00FE6341">
              <w:rPr>
                <w:rFonts w:ascii="標楷體" w:eastAsia="標楷體" w:hAnsi="標楷體" w:hint="eastAsia"/>
              </w:rPr>
              <w:t>(</w:t>
            </w:r>
            <w:r w:rsidR="00FE6341" w:rsidRPr="00FE6341">
              <w:rPr>
                <w:rFonts w:ascii="標楷體" w:eastAsia="標楷體" w:hAnsi="標楷體"/>
              </w:rPr>
              <w:t>NegAppr02</w:t>
            </w:r>
            <w:r w:rsidR="00FE6341">
              <w:rPr>
                <w:rFonts w:ascii="標楷體" w:eastAsia="標楷體" w:hAnsi="標楷體"/>
              </w:rPr>
              <w:t>.</w:t>
            </w:r>
            <w:r w:rsidR="00FE6341" w:rsidRPr="00FE6341">
              <w:rPr>
                <w:rFonts w:ascii="標楷體" w:eastAsia="標楷體" w:hAnsi="標楷體"/>
              </w:rPr>
              <w:t>StatusCode</w:t>
            </w:r>
            <w:r w:rsidR="00FE6341">
              <w:rPr>
                <w:rFonts w:ascii="標楷體" w:eastAsia="標楷體" w:hAnsi="標楷體" w:hint="eastAsia"/>
              </w:rPr>
              <w:t>)]≠</w:t>
            </w:r>
            <w:r w:rsidR="00FE6341">
              <w:rPr>
                <w:rFonts w:ascii="標楷體" w:eastAsia="標楷體" w:hAnsi="標楷體"/>
              </w:rPr>
              <w:br/>
            </w:r>
            <w:r w:rsidR="00FE6341">
              <w:rPr>
                <w:rFonts w:ascii="標楷體" w:eastAsia="標楷體" w:hAnsi="標楷體" w:hint="eastAsia"/>
              </w:rPr>
              <w:t xml:space="preserve">    [</w:t>
            </w:r>
            <w:r w:rsidR="00FE6341" w:rsidRPr="00FE6341">
              <w:rPr>
                <w:rFonts w:ascii="標楷體" w:eastAsia="標楷體" w:hAnsi="標楷體" w:hint="eastAsia"/>
              </w:rPr>
              <w:t>4001:入/扣帳成功</w:t>
            </w:r>
            <w:r w:rsidR="00FE6341">
              <w:rPr>
                <w:rFonts w:ascii="標楷體" w:eastAsia="標楷體" w:hAnsi="標楷體" w:hint="eastAsia"/>
              </w:rPr>
              <w:t>]</w:t>
            </w:r>
          </w:p>
          <w:p w14:paraId="12C67EB4" w14:textId="1F7A7EB4" w:rsidR="00647E8E" w:rsidRDefault="000D449F" w:rsidP="00DB4CC1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II.</w:t>
            </w:r>
            <w:r w:rsidR="00647E8E">
              <w:rPr>
                <w:rFonts w:ascii="標楷體" w:eastAsia="標楷體" w:hAnsi="標楷體" w:hint="eastAsia"/>
              </w:rPr>
              <w:t>若</w:t>
            </w:r>
            <w:r w:rsidR="00647E8E"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="00647E8E">
              <w:rPr>
                <w:rFonts w:ascii="標楷體" w:eastAsia="標楷體" w:hAnsi="標楷體" w:hint="eastAsia"/>
              </w:rPr>
              <w:t>查詢選項</w:t>
            </w:r>
            <w:r w:rsidR="00647E8E"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 w:rsidR="00647E8E">
              <w:rPr>
                <w:rFonts w:ascii="標楷體" w:eastAsia="標楷體" w:hAnsi="標楷體" w:hint="eastAsia"/>
                <w:lang w:eastAsia="zh-HK"/>
              </w:rPr>
              <w:t>非上述所列</w:t>
            </w:r>
            <w:r w:rsidR="00647E8E">
              <w:rPr>
                <w:rFonts w:ascii="標楷體" w:eastAsia="標楷體" w:hAnsi="標楷體" w:hint="eastAsia"/>
              </w:rPr>
              <w:t>:</w:t>
            </w:r>
          </w:p>
          <w:p w14:paraId="695D0C19" w14:textId="5AA087F1" w:rsidR="00FE6341" w:rsidRDefault="00FE6341" w:rsidP="00DB4CC1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</w:t>
            </w:r>
            <w:r w:rsidRPr="00432588">
              <w:rPr>
                <w:rFonts w:ascii="標楷體" w:eastAsia="標楷體" w:hAnsi="標楷體"/>
              </w:rPr>
              <w:t xml:space="preserve"> [</w:t>
            </w:r>
            <w:r w:rsidRPr="00432588">
              <w:rPr>
                <w:rFonts w:ascii="標楷體" w:eastAsia="標楷體" w:hAnsi="標楷體" w:hint="eastAsia"/>
              </w:rPr>
              <w:t>是否最大債權(</w:t>
            </w:r>
            <w:proofErr w:type="spellStart"/>
            <w:r w:rsidRPr="00432588">
              <w:rPr>
                <w:rFonts w:ascii="標楷體" w:eastAsia="標楷體" w:hAnsi="標楷體" w:hint="eastAsia"/>
              </w:rPr>
              <w:t>Ne</w:t>
            </w:r>
            <w:r w:rsidRPr="00432588">
              <w:rPr>
                <w:rFonts w:ascii="標楷體" w:eastAsia="標楷體" w:hAnsi="標楷體"/>
              </w:rPr>
              <w:t>gMain</w:t>
            </w:r>
            <w:r w:rsidRPr="00432588">
              <w:rPr>
                <w:rFonts w:ascii="標楷體" w:eastAsia="標楷體" w:hAnsi="標楷體" w:hint="eastAsia"/>
              </w:rPr>
              <w:t>.Is</w:t>
            </w:r>
            <w:r w:rsidRPr="00432588">
              <w:rPr>
                <w:rFonts w:ascii="標楷體" w:eastAsia="標楷體" w:hAnsi="標楷體"/>
              </w:rPr>
              <w:t>MainFin</w:t>
            </w:r>
            <w:proofErr w:type="spellEnd"/>
            <w:r w:rsidRPr="00432588">
              <w:rPr>
                <w:rFonts w:ascii="標楷體" w:eastAsia="標楷體" w:hAnsi="標楷體" w:hint="eastAsia"/>
              </w:rPr>
              <w:t>)</w:t>
            </w:r>
            <w:r w:rsidRPr="00432588">
              <w:rPr>
                <w:rFonts w:ascii="標楷體" w:eastAsia="標楷體" w:hAnsi="標楷體"/>
              </w:rPr>
              <w:t>]=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</w:t>
            </w:r>
            <w:r>
              <w:rPr>
                <w:rFonts w:ascii="標楷體" w:eastAsia="標楷體" w:hAnsi="標楷體"/>
              </w:rPr>
              <w:t xml:space="preserve">  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32588">
              <w:rPr>
                <w:rFonts w:ascii="標楷體" w:eastAsia="標楷體" w:hAnsi="標楷體" w:hint="eastAsia"/>
              </w:rPr>
              <w:t>債權</w:t>
            </w:r>
            <w:r>
              <w:rPr>
                <w:rFonts w:ascii="標楷體" w:eastAsia="標楷體" w:hAnsi="標楷體" w:hint="eastAsia"/>
              </w:rPr>
              <w:t>區分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5C39AC12" w14:textId="0E985559" w:rsidR="00FE6341" w:rsidRDefault="00FE6341" w:rsidP="00FE6341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(</w:t>
            </w:r>
            <w:r>
              <w:rPr>
                <w:rFonts w:ascii="標楷體" w:eastAsia="標楷體" w:hAnsi="標楷體"/>
              </w:rPr>
              <w:t>2)</w:t>
            </w:r>
            <w:r w:rsidRPr="00432588">
              <w:rPr>
                <w:rFonts w:ascii="標楷體" w:eastAsia="標楷體" w:hAnsi="標楷體"/>
              </w:rPr>
              <w:t xml:space="preserve"> [</w:t>
            </w:r>
            <w:r w:rsidRPr="001C1109">
              <w:rPr>
                <w:rFonts w:ascii="標楷體" w:eastAsia="標楷體" w:hAnsi="標楷體" w:hint="eastAsia"/>
              </w:rPr>
              <w:t>案件種類</w:t>
            </w:r>
            <w:r w:rsidRPr="0043258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432588">
              <w:rPr>
                <w:rFonts w:ascii="標楷體" w:eastAsia="標楷體" w:hAnsi="標楷體" w:hint="eastAsia"/>
              </w:rPr>
              <w:t>Ne</w:t>
            </w:r>
            <w:r w:rsidRPr="00432588">
              <w:rPr>
                <w:rFonts w:ascii="標楷體" w:eastAsia="標楷體" w:hAnsi="標楷體"/>
              </w:rPr>
              <w:t>gMain</w:t>
            </w:r>
            <w:proofErr w:type="spellEnd"/>
            <w:r w:rsidRPr="00432588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proofErr w:type="spellStart"/>
            <w:r w:rsidRPr="001C1109">
              <w:rPr>
                <w:rFonts w:ascii="標楷體" w:eastAsia="標楷體" w:hAnsi="標楷體"/>
              </w:rPr>
              <w:t>CaseKindCode</w:t>
            </w:r>
            <w:proofErr w:type="spellEnd"/>
            <w:r w:rsidRPr="00432588">
              <w:rPr>
                <w:rFonts w:ascii="標楷體" w:eastAsia="標楷體" w:hAnsi="標楷體" w:hint="eastAsia"/>
              </w:rPr>
              <w:t>)</w:t>
            </w:r>
            <w:r w:rsidRPr="00432588">
              <w:rPr>
                <w:rFonts w:ascii="標楷體" w:eastAsia="標楷體" w:hAnsi="標楷體"/>
              </w:rPr>
              <w:t>]=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32588">
              <w:rPr>
                <w:rFonts w:ascii="標楷體" w:eastAsia="標楷體" w:hAnsi="標楷體" w:hint="eastAsia"/>
              </w:rPr>
              <w:t>查詢細項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7F41A7B6" w14:textId="430C57AD" w:rsidR="0045193C" w:rsidRDefault="00FE6341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(3)</w:t>
            </w:r>
            <w:r w:rsidR="0045193C">
              <w:rPr>
                <w:rFonts w:ascii="標楷體" w:eastAsia="標楷體" w:hAnsi="標楷體"/>
              </w:rPr>
              <w:t xml:space="preserve"> A.</w:t>
            </w:r>
            <w:r w:rsidR="0045193C"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="0045193C" w:rsidRPr="00432588">
              <w:rPr>
                <w:rFonts w:ascii="標楷體" w:eastAsia="標楷體" w:hAnsi="標楷體" w:hint="eastAsia"/>
              </w:rPr>
              <w:t>是否製檔</w:t>
            </w:r>
            <w:r w:rsidR="0045193C"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 w:rsidR="0045193C">
              <w:rPr>
                <w:rFonts w:ascii="標楷體" w:eastAsia="標楷體" w:hAnsi="標楷體" w:hint="eastAsia"/>
              </w:rPr>
              <w:t>=[</w:t>
            </w:r>
            <w:r w:rsidR="0045193C" w:rsidRPr="00DB4CC1">
              <w:rPr>
                <w:rFonts w:ascii="標楷體" w:eastAsia="標楷體" w:hAnsi="標楷體" w:hint="eastAsia"/>
              </w:rPr>
              <w:t>0:無</w:t>
            </w:r>
            <w:r w:rsidR="0045193C">
              <w:rPr>
                <w:rFonts w:ascii="標楷體" w:eastAsia="標楷體" w:hAnsi="標楷體" w:hint="eastAsia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不加篩選條件</w:t>
            </w:r>
          </w:p>
          <w:p w14:paraId="14CBF7EB" w14:textId="62399087" w:rsidR="0045193C" w:rsidRDefault="0045193C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B.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32588">
              <w:rPr>
                <w:rFonts w:ascii="標楷體" w:eastAsia="標楷體" w:hAnsi="標楷體" w:hint="eastAsia"/>
              </w:rPr>
              <w:t>是否製檔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 w:rsidRPr="00DB4CC1">
              <w:rPr>
                <w:rFonts w:ascii="標楷體" w:eastAsia="標楷體" w:hAnsi="標楷體" w:hint="eastAsia"/>
              </w:rPr>
              <w:t>1:已製檔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篩選條件:</w:t>
            </w:r>
            <w:r w:rsidRPr="00432588">
              <w:rPr>
                <w:rFonts w:ascii="標楷體" w:eastAsia="標楷體" w:hAnsi="標楷體"/>
              </w:rPr>
              <w:t>[</w:t>
            </w:r>
            <w:r w:rsidRPr="001C1109">
              <w:rPr>
                <w:rFonts w:ascii="標楷體" w:eastAsia="標楷體" w:hAnsi="標楷體" w:hint="eastAsia"/>
              </w:rPr>
              <w:t>撥付製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</w:t>
            </w:r>
            <w:r w:rsidRPr="001C1109">
              <w:rPr>
                <w:rFonts w:ascii="標楷體" w:eastAsia="標楷體" w:hAnsi="標楷體" w:hint="eastAsia"/>
              </w:rPr>
              <w:t>檔日</w:t>
            </w:r>
            <w:r w:rsidRPr="0043258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1C1109">
              <w:rPr>
                <w:rFonts w:ascii="標楷體" w:eastAsia="標楷體" w:hAnsi="標楷體"/>
              </w:rPr>
              <w:t>ExportDate</w:t>
            </w:r>
            <w:proofErr w:type="spellEnd"/>
            <w:r w:rsidRPr="00432588">
              <w:rPr>
                <w:rFonts w:ascii="標楷體" w:eastAsia="標楷體" w:hAnsi="標楷體" w:hint="eastAsia"/>
              </w:rPr>
              <w:t>)</w:t>
            </w:r>
            <w:r w:rsidRPr="00432588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≠0</w:t>
            </w:r>
          </w:p>
          <w:p w14:paraId="050EE664" w14:textId="3A1CD4BB" w:rsidR="00FE6341" w:rsidRDefault="0045193C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C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32588">
              <w:rPr>
                <w:rFonts w:ascii="標楷體" w:eastAsia="標楷體" w:hAnsi="標楷體" w:hint="eastAsia"/>
              </w:rPr>
              <w:t>是否製檔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 w:rsidRPr="00DB4CC1">
              <w:rPr>
                <w:rFonts w:ascii="標楷體" w:eastAsia="標楷體" w:hAnsi="標楷體" w:hint="eastAsia"/>
              </w:rPr>
              <w:t>2:未製檔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篩選條件: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</w:t>
            </w:r>
            <w:r w:rsidR="00EA546E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432588">
              <w:rPr>
                <w:rFonts w:ascii="標楷體" w:eastAsia="標楷體" w:hAnsi="標楷體"/>
              </w:rPr>
              <w:t>[</w:t>
            </w:r>
            <w:r w:rsidRPr="001C1109">
              <w:rPr>
                <w:rFonts w:ascii="標楷體" w:eastAsia="標楷體" w:hAnsi="標楷體" w:hint="eastAsia"/>
              </w:rPr>
              <w:t>撥付製檔日</w:t>
            </w:r>
            <w:r w:rsidRPr="00432588"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1C1109">
              <w:rPr>
                <w:rFonts w:ascii="標楷體" w:eastAsia="標楷體" w:hAnsi="標楷體"/>
              </w:rPr>
              <w:t>ExportDate</w:t>
            </w:r>
            <w:proofErr w:type="spellEnd"/>
            <w:r w:rsidRPr="00432588">
              <w:rPr>
                <w:rFonts w:ascii="標楷體" w:eastAsia="標楷體" w:hAnsi="標楷體" w:hint="eastAsia"/>
              </w:rPr>
              <w:t>)</w:t>
            </w:r>
            <w:r w:rsidRPr="00432588"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=0</w:t>
            </w:r>
          </w:p>
          <w:p w14:paraId="6138E4FE" w14:textId="03E1B65B" w:rsidR="0045193C" w:rsidRDefault="0045193C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(4) A</w:t>
            </w:r>
            <w:r>
              <w:rPr>
                <w:rFonts w:ascii="標楷體" w:eastAsia="標楷體" w:hAnsi="標楷體"/>
              </w:rPr>
              <w:t>.</w:t>
            </w:r>
            <w:r w:rsidR="00DB4CC1"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="00DB4CC1">
              <w:rPr>
                <w:rFonts w:ascii="標楷體" w:eastAsia="標楷體" w:hAnsi="標楷體" w:hint="eastAsia"/>
              </w:rPr>
              <w:t>查詢選項</w:t>
            </w:r>
            <w:r w:rsidR="00DB4CC1"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 w:rsidR="00DB4CC1">
              <w:rPr>
                <w:rFonts w:ascii="標楷體" w:eastAsia="標楷體" w:hAnsi="標楷體" w:hint="eastAsia"/>
              </w:rPr>
              <w:t>=</w:t>
            </w:r>
            <w:r w:rsidR="00DB4CC1">
              <w:rPr>
                <w:rFonts w:ascii="標楷體" w:eastAsia="標楷體" w:hAnsi="標楷體"/>
              </w:rPr>
              <w:t>[</w:t>
            </w:r>
            <w:r w:rsidR="00DB4CC1">
              <w:rPr>
                <w:rFonts w:hint="eastAsia"/>
              </w:rPr>
              <w:t xml:space="preserve"> </w:t>
            </w:r>
            <w:r w:rsidR="00DB4CC1" w:rsidRPr="001C1109">
              <w:rPr>
                <w:rFonts w:ascii="標楷體" w:eastAsia="標楷體" w:hAnsi="標楷體" w:hint="eastAsia"/>
              </w:rPr>
              <w:t>02:未入帳</w:t>
            </w:r>
            <w:r w:rsidR="00DB4CC1"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篩選條件: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[</w:t>
            </w:r>
            <w:r w:rsidRPr="0045193C">
              <w:rPr>
                <w:rFonts w:ascii="標楷體" w:eastAsia="標楷體" w:hAnsi="標楷體" w:hint="eastAsia"/>
              </w:rPr>
              <w:t>交易狀態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45193C">
              <w:rPr>
                <w:rFonts w:ascii="標楷體" w:eastAsia="標楷體" w:hAnsi="標楷體"/>
              </w:rPr>
              <w:t>TxStatus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 w:rsidR="00C50293">
              <w:rPr>
                <w:rFonts w:ascii="標楷體" w:eastAsia="標楷體" w:hAnsi="標楷體"/>
              </w:rPr>
              <w:br/>
            </w:r>
            <w:r w:rsidR="00C50293">
              <w:rPr>
                <w:rFonts w:ascii="標楷體" w:eastAsia="標楷體" w:hAnsi="標楷體" w:hint="eastAsia"/>
              </w:rPr>
              <w:t xml:space="preserve">          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hint="eastAsia"/>
              </w:rPr>
              <w:t xml:space="preserve"> </w:t>
            </w:r>
            <w:r w:rsidRPr="0045193C">
              <w:rPr>
                <w:rFonts w:ascii="標楷體" w:eastAsia="標楷體" w:hAnsi="標楷體" w:hint="eastAsia"/>
              </w:rPr>
              <w:t>0:未入帳</w:t>
            </w:r>
            <w:r>
              <w:rPr>
                <w:rFonts w:ascii="標楷體" w:eastAsia="標楷體" w:hAnsi="標楷體" w:hint="eastAsia"/>
              </w:rPr>
              <w:t>]</w:t>
            </w:r>
            <w:r w:rsidR="00C50293" w:rsidRPr="009A5A20">
              <w:rPr>
                <w:rFonts w:ascii="標楷體" w:eastAsia="標楷體" w:hAnsi="標楷體" w:hint="eastAsia"/>
              </w:rPr>
              <w:t>，</w:t>
            </w:r>
            <w:r w:rsidR="00C50293">
              <w:rPr>
                <w:rFonts w:ascii="標楷體" w:eastAsia="標楷體" w:hAnsi="標楷體" w:hint="eastAsia"/>
              </w:rPr>
              <w:t>若</w:t>
            </w:r>
            <w:r w:rsidR="00C50293" w:rsidRPr="00432588">
              <w:rPr>
                <w:rFonts w:ascii="標楷體" w:eastAsia="標楷體" w:hAnsi="標楷體"/>
              </w:rPr>
              <w:t>[</w:t>
            </w:r>
            <w:r w:rsidR="00C50293" w:rsidRPr="00432588">
              <w:rPr>
                <w:rFonts w:ascii="標楷體" w:eastAsia="標楷體" w:hAnsi="標楷體" w:hint="eastAsia"/>
              </w:rPr>
              <w:t>是否最大債權</w:t>
            </w:r>
            <w:r w:rsidR="00EA546E">
              <w:rPr>
                <w:rFonts w:ascii="標楷體" w:eastAsia="標楷體" w:hAnsi="標楷體"/>
              </w:rPr>
              <w:br/>
            </w:r>
            <w:r w:rsidR="00EA546E">
              <w:rPr>
                <w:rFonts w:ascii="標楷體" w:eastAsia="標楷體" w:hAnsi="標楷體" w:hint="eastAsia"/>
              </w:rPr>
              <w:t xml:space="preserve">          </w:t>
            </w:r>
            <w:r w:rsidR="00C50293" w:rsidRPr="00432588">
              <w:rPr>
                <w:rFonts w:ascii="標楷體" w:eastAsia="標楷體" w:hAnsi="標楷體" w:hint="eastAsia"/>
              </w:rPr>
              <w:t>(</w:t>
            </w:r>
            <w:proofErr w:type="spellStart"/>
            <w:r w:rsidR="00C50293" w:rsidRPr="00432588">
              <w:rPr>
                <w:rFonts w:ascii="標楷體" w:eastAsia="標楷體" w:hAnsi="標楷體" w:hint="eastAsia"/>
              </w:rPr>
              <w:t>Ne</w:t>
            </w:r>
            <w:r w:rsidR="00C50293" w:rsidRPr="00432588">
              <w:rPr>
                <w:rFonts w:ascii="標楷體" w:eastAsia="標楷體" w:hAnsi="標楷體"/>
              </w:rPr>
              <w:t>gMain</w:t>
            </w:r>
            <w:r w:rsidR="00C50293" w:rsidRPr="00432588">
              <w:rPr>
                <w:rFonts w:ascii="標楷體" w:eastAsia="標楷體" w:hAnsi="標楷體" w:hint="eastAsia"/>
              </w:rPr>
              <w:t>.Is</w:t>
            </w:r>
            <w:r w:rsidR="00C50293" w:rsidRPr="00432588">
              <w:rPr>
                <w:rFonts w:ascii="標楷體" w:eastAsia="標楷體" w:hAnsi="標楷體"/>
              </w:rPr>
              <w:t>MainFin</w:t>
            </w:r>
            <w:proofErr w:type="spellEnd"/>
            <w:r w:rsidR="00C50293" w:rsidRPr="00432588">
              <w:rPr>
                <w:rFonts w:ascii="標楷體" w:eastAsia="標楷體" w:hAnsi="標楷體" w:hint="eastAsia"/>
              </w:rPr>
              <w:t>)</w:t>
            </w:r>
            <w:r w:rsidR="00C50293">
              <w:rPr>
                <w:rFonts w:ascii="標楷體" w:eastAsia="標楷體" w:hAnsi="標楷體" w:hint="eastAsia"/>
              </w:rPr>
              <w:t>]=[Y]</w:t>
            </w:r>
            <w:r w:rsidR="00C50293" w:rsidRPr="009A5A20">
              <w:rPr>
                <w:rFonts w:ascii="標楷體" w:eastAsia="標楷體" w:hAnsi="標楷體" w:hint="eastAsia"/>
              </w:rPr>
              <w:t>，</w:t>
            </w:r>
            <w:r w:rsidR="00C50293">
              <w:rPr>
                <w:rFonts w:ascii="標楷體" w:eastAsia="標楷體" w:hAnsi="標楷體" w:hint="eastAsia"/>
              </w:rPr>
              <w:t>則增加[</w:t>
            </w:r>
            <w:r w:rsidR="00C50293" w:rsidRPr="0045193C">
              <w:rPr>
                <w:rFonts w:ascii="標楷體" w:eastAsia="標楷體" w:hAnsi="標楷體" w:hint="eastAsia"/>
              </w:rPr>
              <w:t>會計日</w:t>
            </w:r>
            <w:r w:rsidR="00EA546E">
              <w:rPr>
                <w:rFonts w:ascii="標楷體" w:eastAsia="標楷體" w:hAnsi="標楷體"/>
              </w:rPr>
              <w:br/>
            </w:r>
            <w:r w:rsidR="00EA546E">
              <w:rPr>
                <w:rFonts w:ascii="標楷體" w:eastAsia="標楷體" w:hAnsi="標楷體" w:hint="eastAsia"/>
              </w:rPr>
              <w:t xml:space="preserve">          </w:t>
            </w:r>
            <w:r w:rsidR="00C50293" w:rsidRPr="0045193C">
              <w:rPr>
                <w:rFonts w:ascii="標楷體" w:eastAsia="標楷體" w:hAnsi="標楷體" w:hint="eastAsia"/>
              </w:rPr>
              <w:t>期</w:t>
            </w:r>
            <w:r w:rsidR="00C50293">
              <w:rPr>
                <w:rFonts w:ascii="標楷體" w:eastAsia="標楷體" w:hAnsi="標楷體" w:hint="eastAsia"/>
              </w:rPr>
              <w:t>(</w:t>
            </w:r>
            <w:proofErr w:type="spellStart"/>
            <w:r w:rsidR="00C50293" w:rsidRPr="00765765">
              <w:rPr>
                <w:rFonts w:ascii="標楷體" w:eastAsia="標楷體" w:hAnsi="標楷體"/>
              </w:rPr>
              <w:t>NegTrans</w:t>
            </w:r>
            <w:r w:rsidR="00C50293" w:rsidRPr="00432588">
              <w:rPr>
                <w:rFonts w:ascii="標楷體" w:eastAsia="標楷體" w:hAnsi="標楷體" w:hint="eastAsia"/>
              </w:rPr>
              <w:t>.</w:t>
            </w:r>
            <w:r w:rsidR="00C50293" w:rsidRPr="0045193C">
              <w:rPr>
                <w:rFonts w:ascii="標楷體" w:eastAsia="標楷體" w:hAnsi="標楷體"/>
              </w:rPr>
              <w:t>AcDate</w:t>
            </w:r>
            <w:proofErr w:type="spellEnd"/>
            <w:r w:rsidR="00C50293">
              <w:rPr>
                <w:rFonts w:ascii="標楷體" w:eastAsia="標楷體" w:hAnsi="標楷體" w:hint="eastAsia"/>
              </w:rPr>
              <w:t>)]&lt; 會計日</w:t>
            </w:r>
            <w:r w:rsidR="00C50293" w:rsidRPr="009A5A20">
              <w:rPr>
                <w:rFonts w:ascii="標楷體" w:eastAsia="標楷體" w:hAnsi="標楷體" w:hint="eastAsia"/>
              </w:rPr>
              <w:t>，</w:t>
            </w:r>
            <w:r w:rsidR="00C50293">
              <w:rPr>
                <w:rFonts w:ascii="標楷體" w:eastAsia="標楷體" w:hAnsi="標楷體" w:hint="eastAsia"/>
              </w:rPr>
              <w:t>用以</w:t>
            </w:r>
            <w:r w:rsidR="00F51D61">
              <w:rPr>
                <w:rFonts w:ascii="標楷體" w:eastAsia="標楷體" w:hAnsi="標楷體" w:hint="eastAsia"/>
              </w:rPr>
              <w:t>查詢最</w:t>
            </w:r>
            <w:r w:rsidR="00F51D61">
              <w:rPr>
                <w:rFonts w:ascii="標楷體" w:eastAsia="標楷體" w:hAnsi="標楷體"/>
              </w:rPr>
              <w:br/>
            </w:r>
            <w:r w:rsidR="00F51D61">
              <w:rPr>
                <w:rFonts w:ascii="標楷體" w:eastAsia="標楷體" w:hAnsi="標楷體" w:hint="eastAsia"/>
              </w:rPr>
              <w:t xml:space="preserve">          大債權</w:t>
            </w:r>
            <w:r w:rsidR="00C50293">
              <w:rPr>
                <w:rFonts w:ascii="標楷體" w:eastAsia="標楷體" w:hAnsi="標楷體" w:hint="eastAsia"/>
              </w:rPr>
              <w:t>前日</w:t>
            </w:r>
            <w:r w:rsidR="00F51D61">
              <w:rPr>
                <w:rFonts w:ascii="標楷體" w:eastAsia="標楷體" w:hAnsi="標楷體" w:hint="eastAsia"/>
              </w:rPr>
              <w:t>匯入未入帳資料</w:t>
            </w:r>
          </w:p>
          <w:p w14:paraId="59D3CF48" w14:textId="4807DB9F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B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03:待處理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  <w:r w:rsidR="0045193C">
              <w:rPr>
                <w:rFonts w:ascii="標楷體" w:eastAsia="標楷體" w:hAnsi="標楷體"/>
              </w:rPr>
              <w:br/>
            </w:r>
            <w:r w:rsidR="0045193C">
              <w:rPr>
                <w:rFonts w:ascii="標楷體" w:eastAsia="標楷體" w:hAnsi="標楷體" w:hint="eastAsia"/>
              </w:rPr>
              <w:t xml:space="preserve">          [</w:t>
            </w:r>
            <w:r w:rsidR="0045193C" w:rsidRPr="0045193C">
              <w:rPr>
                <w:rFonts w:ascii="標楷體" w:eastAsia="標楷體" w:hAnsi="標楷體" w:hint="eastAsia"/>
              </w:rPr>
              <w:t>交易狀態</w:t>
            </w:r>
            <w:r w:rsidR="0045193C">
              <w:rPr>
                <w:rFonts w:ascii="標楷體" w:eastAsia="標楷體" w:hAnsi="標楷體" w:hint="eastAsia"/>
              </w:rPr>
              <w:t>(</w:t>
            </w:r>
            <w:proofErr w:type="spellStart"/>
            <w:r w:rsidR="0045193C" w:rsidRPr="00765765">
              <w:rPr>
                <w:rFonts w:ascii="標楷體" w:eastAsia="標楷體" w:hAnsi="標楷體"/>
              </w:rPr>
              <w:t>NegTrans</w:t>
            </w:r>
            <w:r w:rsidR="0045193C" w:rsidRPr="00432588">
              <w:rPr>
                <w:rFonts w:ascii="標楷體" w:eastAsia="標楷體" w:hAnsi="標楷體" w:hint="eastAsia"/>
              </w:rPr>
              <w:t>.</w:t>
            </w:r>
            <w:r w:rsidR="0045193C" w:rsidRPr="0045193C">
              <w:rPr>
                <w:rFonts w:ascii="標楷體" w:eastAsia="標楷體" w:hAnsi="標楷體"/>
              </w:rPr>
              <w:t>TxStatus</w:t>
            </w:r>
            <w:proofErr w:type="spellEnd"/>
            <w:r w:rsidR="0045193C">
              <w:rPr>
                <w:rFonts w:ascii="標楷體" w:eastAsia="標楷體" w:hAnsi="標楷體" w:hint="eastAsia"/>
              </w:rPr>
              <w:t>)]=[</w:t>
            </w:r>
            <w:r w:rsidR="0045193C">
              <w:rPr>
                <w:rFonts w:hint="eastAsia"/>
              </w:rPr>
              <w:t xml:space="preserve"> </w:t>
            </w:r>
            <w:r w:rsidR="0045193C" w:rsidRPr="0045193C">
              <w:rPr>
                <w:rFonts w:ascii="標楷體" w:eastAsia="標楷體" w:hAnsi="標楷體" w:hint="eastAsia"/>
              </w:rPr>
              <w:t>1:待處理</w:t>
            </w:r>
            <w:r w:rsidR="0045193C">
              <w:rPr>
                <w:rFonts w:ascii="標楷體" w:eastAsia="標楷體" w:hAnsi="標楷體" w:hint="eastAsia"/>
              </w:rPr>
              <w:t>]</w:t>
            </w:r>
          </w:p>
          <w:p w14:paraId="25E4521E" w14:textId="362FF505" w:rsidR="003A5676" w:rsidRDefault="00DB4CC1" w:rsidP="003A56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</w:t>
            </w:r>
            <w:r w:rsidR="0053373D">
              <w:rPr>
                <w:rFonts w:ascii="標楷體" w:eastAsia="標楷體" w:hAnsi="標楷體" w:hint="eastAsia"/>
              </w:rPr>
              <w:t xml:space="preserve">  </w:t>
            </w:r>
            <w:r w:rsidR="0045193C">
              <w:rPr>
                <w:rFonts w:ascii="標楷體" w:eastAsia="標楷體" w:hAnsi="標楷體" w:hint="eastAsia"/>
              </w:rPr>
              <w:t xml:space="preserve"> </w:t>
            </w:r>
            <w:r w:rsidR="0052137B"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04:</w:t>
            </w:r>
            <w:r w:rsidR="003A5676">
              <w:rPr>
                <w:rFonts w:ascii="標楷體" w:eastAsia="標楷體" w:hAnsi="標楷體" w:hint="eastAsia"/>
              </w:rPr>
              <w:t>已</w:t>
            </w:r>
            <w:r w:rsidR="000D449F" w:rsidRPr="000D449F">
              <w:rPr>
                <w:rFonts w:ascii="標楷體" w:eastAsia="標楷體" w:hAnsi="標楷體" w:hint="eastAsia"/>
              </w:rPr>
              <w:t>入帳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  <w:r w:rsidR="00C50293">
              <w:rPr>
                <w:rFonts w:ascii="標楷體" w:eastAsia="標楷體" w:hAnsi="標楷體"/>
              </w:rPr>
              <w:br/>
            </w:r>
            <w:r w:rsidR="00C50293">
              <w:rPr>
                <w:rFonts w:ascii="標楷體" w:eastAsia="標楷體" w:hAnsi="標楷體" w:hint="eastAsia"/>
              </w:rPr>
              <w:t xml:space="preserve">          </w:t>
            </w:r>
            <w:r w:rsidR="0004207D">
              <w:rPr>
                <w:rFonts w:ascii="標楷體" w:eastAsia="標楷體" w:hAnsi="標楷體" w:hint="eastAsia"/>
              </w:rPr>
              <w:t>[</w:t>
            </w:r>
            <w:r w:rsidR="0004207D" w:rsidRPr="0045193C">
              <w:rPr>
                <w:rFonts w:ascii="標楷體" w:eastAsia="標楷體" w:hAnsi="標楷體" w:hint="eastAsia"/>
              </w:rPr>
              <w:t>交易</w:t>
            </w:r>
            <w:r w:rsidR="0004207D" w:rsidRPr="009F6D4F">
              <w:rPr>
                <w:rFonts w:ascii="標楷體" w:eastAsia="標楷體" w:hAnsi="標楷體" w:hint="eastAsia"/>
              </w:rPr>
              <w:t>狀態(</w:t>
            </w:r>
            <w:proofErr w:type="spellStart"/>
            <w:r w:rsidR="0004207D" w:rsidRPr="009F6D4F">
              <w:rPr>
                <w:rFonts w:ascii="標楷體" w:eastAsia="標楷體" w:hAnsi="標楷體"/>
              </w:rPr>
              <w:t>NegTrans</w:t>
            </w:r>
            <w:r w:rsidR="0004207D" w:rsidRPr="009F6D4F">
              <w:rPr>
                <w:rFonts w:ascii="標楷體" w:eastAsia="標楷體" w:hAnsi="標楷體" w:hint="eastAsia"/>
              </w:rPr>
              <w:t>.</w:t>
            </w:r>
            <w:r w:rsidR="0004207D" w:rsidRPr="009F6D4F">
              <w:rPr>
                <w:rFonts w:ascii="標楷體" w:eastAsia="標楷體" w:hAnsi="標楷體"/>
              </w:rPr>
              <w:t>TxStatus</w:t>
            </w:r>
            <w:proofErr w:type="spellEnd"/>
            <w:r w:rsidR="0004207D" w:rsidRPr="009F6D4F">
              <w:rPr>
                <w:rFonts w:ascii="標楷體" w:eastAsia="標楷體" w:hAnsi="標楷體" w:hint="eastAsia"/>
              </w:rPr>
              <w:t>)]=[</w:t>
            </w:r>
            <w:r w:rsidR="0004207D" w:rsidRPr="009F6D4F">
              <w:rPr>
                <w:rFonts w:hint="eastAsia"/>
              </w:rPr>
              <w:t xml:space="preserve"> </w:t>
            </w:r>
            <w:r w:rsidR="0004207D" w:rsidRPr="009F6D4F">
              <w:rPr>
                <w:rFonts w:ascii="標楷體" w:eastAsia="標楷體" w:hAnsi="標楷體" w:hint="eastAsia"/>
              </w:rPr>
              <w:t>2:已入</w:t>
            </w:r>
            <w:r w:rsidR="0004207D" w:rsidRPr="009F6D4F">
              <w:rPr>
                <w:rFonts w:ascii="標楷體" w:eastAsia="標楷體" w:hAnsi="標楷體"/>
              </w:rPr>
              <w:br/>
            </w:r>
            <w:r w:rsidR="0004207D" w:rsidRPr="009F6D4F">
              <w:rPr>
                <w:rFonts w:ascii="標楷體" w:eastAsia="標楷體" w:hAnsi="標楷體" w:hint="eastAsia"/>
              </w:rPr>
              <w:t xml:space="preserve">          帳]</w:t>
            </w:r>
            <w:r w:rsidR="003A5676">
              <w:rPr>
                <w:rFonts w:ascii="標楷體" w:eastAsia="標楷體" w:hAnsi="標楷體"/>
              </w:rPr>
              <w:t>;</w:t>
            </w:r>
            <w:r w:rsidR="003A5676">
              <w:rPr>
                <w:rFonts w:ascii="標楷體" w:eastAsia="標楷體" w:hAnsi="標楷體" w:hint="eastAsia"/>
              </w:rPr>
              <w:t>若</w:t>
            </w:r>
            <w:r w:rsidR="005C35E4">
              <w:rPr>
                <w:rFonts w:ascii="標楷體" w:eastAsia="標楷體" w:hAnsi="標楷體" w:hint="eastAsia"/>
                <w:lang w:eastAsia="zh-HK"/>
              </w:rPr>
              <w:t>為最大債權且細項</w:t>
            </w:r>
            <w:r w:rsidR="009C0ADE">
              <w:rPr>
                <w:rFonts w:ascii="標楷體" w:eastAsia="標楷體" w:hAnsi="標楷體" w:hint="eastAsia"/>
                <w:lang w:eastAsia="zh-HK"/>
              </w:rPr>
              <w:t>為</w:t>
            </w:r>
            <w:r w:rsidR="009C0ADE">
              <w:rPr>
                <w:rFonts w:ascii="標楷體" w:eastAsia="標楷體" w:hAnsi="標楷體" w:hint="eastAsia"/>
              </w:rPr>
              <w:t>0且</w:t>
            </w:r>
            <w:r w:rsidR="009C0ADE">
              <w:rPr>
                <w:rFonts w:ascii="標楷體" w:eastAsia="標楷體" w:hAnsi="標楷體" w:hint="eastAsia"/>
                <w:lang w:eastAsia="zh-HK"/>
              </w:rPr>
              <w:t>是否製檔為</w:t>
            </w:r>
            <w:r w:rsidR="009C0ADE">
              <w:rPr>
                <w:rFonts w:ascii="標楷體" w:eastAsia="標楷體" w:hAnsi="標楷體" w:hint="eastAsia"/>
              </w:rPr>
              <w:t>0</w:t>
            </w:r>
            <w:r w:rsidR="009C0ADE">
              <w:rPr>
                <w:rFonts w:ascii="標楷體" w:eastAsia="標楷體" w:hAnsi="標楷體"/>
              </w:rPr>
              <w:br/>
            </w:r>
            <w:r w:rsidR="009C0ADE">
              <w:rPr>
                <w:rFonts w:ascii="標楷體" w:eastAsia="標楷體" w:hAnsi="標楷體" w:hint="eastAsia"/>
              </w:rPr>
              <w:t xml:space="preserve">          </w:t>
            </w:r>
            <w:r w:rsidR="003A5676">
              <w:rPr>
                <w:rFonts w:ascii="標楷體" w:eastAsia="標楷體" w:hAnsi="標楷體" w:hint="eastAsia"/>
                <w:lang w:eastAsia="zh-HK"/>
              </w:rPr>
              <w:t>則增加</w:t>
            </w:r>
            <w:r w:rsidR="00C50293" w:rsidRPr="009F6D4F">
              <w:rPr>
                <w:rFonts w:ascii="標楷體" w:eastAsia="標楷體" w:hAnsi="標楷體" w:hint="eastAsia"/>
              </w:rPr>
              <w:t>[入帳還款日期</w:t>
            </w:r>
            <w:r w:rsidR="009C0ADE">
              <w:rPr>
                <w:rFonts w:ascii="標楷體" w:eastAsia="標楷體" w:hAnsi="標楷體"/>
              </w:rPr>
              <w:br/>
            </w:r>
            <w:r w:rsidR="008A0A14">
              <w:rPr>
                <w:rFonts w:ascii="標楷體" w:eastAsia="標楷體" w:hAnsi="標楷體" w:hint="eastAsia"/>
              </w:rPr>
              <w:t xml:space="preserve">          </w:t>
            </w:r>
            <w:r w:rsidR="00C50293" w:rsidRPr="009F6D4F">
              <w:rPr>
                <w:rFonts w:ascii="標楷體" w:eastAsia="標楷體" w:hAnsi="標楷體" w:hint="eastAsia"/>
              </w:rPr>
              <w:t>(</w:t>
            </w:r>
            <w:proofErr w:type="spellStart"/>
            <w:r w:rsidR="00C50293" w:rsidRPr="009F6D4F">
              <w:rPr>
                <w:rFonts w:ascii="標楷體" w:eastAsia="標楷體" w:hAnsi="標楷體"/>
              </w:rPr>
              <w:t>NegTrans</w:t>
            </w:r>
            <w:r w:rsidR="00C50293" w:rsidRPr="009F6D4F">
              <w:rPr>
                <w:rFonts w:ascii="標楷體" w:eastAsia="標楷體" w:hAnsi="標楷體" w:hint="eastAsia"/>
              </w:rPr>
              <w:t>.</w:t>
            </w:r>
            <w:r w:rsidR="00C50293" w:rsidRPr="009F6D4F">
              <w:rPr>
                <w:rFonts w:ascii="標楷體" w:eastAsia="標楷體" w:hAnsi="標楷體"/>
              </w:rPr>
              <w:t>RepayDate</w:t>
            </w:r>
            <w:proofErr w:type="spellEnd"/>
            <w:r w:rsidR="00C50293" w:rsidRPr="009F6D4F">
              <w:rPr>
                <w:rFonts w:ascii="標楷體" w:eastAsia="標楷體" w:hAnsi="標楷體" w:hint="eastAsia"/>
              </w:rPr>
              <w:t>)]=會計日</w:t>
            </w:r>
            <w:r w:rsidR="003A5676" w:rsidRPr="009A5A20">
              <w:rPr>
                <w:rFonts w:ascii="標楷體" w:eastAsia="標楷體" w:hAnsi="標楷體" w:hint="eastAsia"/>
              </w:rPr>
              <w:t>，</w:t>
            </w:r>
            <w:r w:rsidR="003A5676">
              <w:rPr>
                <w:rFonts w:ascii="標楷體" w:eastAsia="標楷體" w:hAnsi="標楷體" w:hint="eastAsia"/>
              </w:rPr>
              <w:t>代表本日入</w:t>
            </w:r>
            <w:r w:rsidR="003A5676">
              <w:rPr>
                <w:rFonts w:ascii="標楷體" w:eastAsia="標楷體" w:hAnsi="標楷體"/>
              </w:rPr>
              <w:br/>
            </w:r>
            <w:r w:rsidR="003A5676">
              <w:rPr>
                <w:rFonts w:ascii="標楷體" w:eastAsia="標楷體" w:hAnsi="標楷體" w:hint="eastAsia"/>
              </w:rPr>
              <w:t xml:space="preserve">          帳;若</w:t>
            </w:r>
            <w:r w:rsidR="003A5676"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 w:rsidR="003A5676" w:rsidRPr="00432588">
              <w:rPr>
                <w:rFonts w:ascii="標楷體" w:eastAsia="標楷體" w:hAnsi="標楷體" w:hint="eastAsia"/>
              </w:rPr>
              <w:t>是否製檔</w:t>
            </w:r>
            <w:r w:rsidR="003A5676"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 w:rsidR="003A5676">
              <w:rPr>
                <w:rFonts w:ascii="標楷體" w:eastAsia="標楷體" w:hAnsi="標楷體" w:hint="eastAsia"/>
              </w:rPr>
              <w:t>=</w:t>
            </w:r>
            <w:r w:rsidR="003A5676">
              <w:rPr>
                <w:rFonts w:ascii="標楷體" w:eastAsia="標楷體" w:hAnsi="標楷體"/>
              </w:rPr>
              <w:t>[</w:t>
            </w:r>
            <w:r w:rsidR="003A5676" w:rsidRPr="00DB4CC1">
              <w:rPr>
                <w:rFonts w:ascii="標楷體" w:eastAsia="標楷體" w:hAnsi="標楷體" w:hint="eastAsia"/>
              </w:rPr>
              <w:t>1:已製檔</w:t>
            </w:r>
            <w:r w:rsidR="003A5676">
              <w:rPr>
                <w:rFonts w:ascii="標楷體" w:eastAsia="標楷體" w:hAnsi="標楷體"/>
              </w:rPr>
              <w:t>]</w:t>
            </w:r>
            <w:r w:rsidR="003A5676">
              <w:rPr>
                <w:rFonts w:ascii="標楷體" w:eastAsia="標楷體" w:hAnsi="標楷體" w:hint="eastAsia"/>
              </w:rPr>
              <w:t>則增加</w:t>
            </w:r>
            <w:r w:rsidR="003A5676" w:rsidRPr="00AE0134">
              <w:rPr>
                <w:rFonts w:ascii="標楷體" w:eastAsia="標楷體" w:hAnsi="標楷體" w:hint="eastAsia"/>
              </w:rPr>
              <w:t>[撥付</w:t>
            </w:r>
            <w:r w:rsidR="003A5676">
              <w:rPr>
                <w:rFonts w:ascii="標楷體" w:eastAsia="標楷體" w:hAnsi="標楷體"/>
              </w:rPr>
              <w:br/>
            </w:r>
            <w:r w:rsidR="003A5676">
              <w:rPr>
                <w:rFonts w:ascii="標楷體" w:eastAsia="標楷體" w:hAnsi="標楷體" w:hint="eastAsia"/>
              </w:rPr>
              <w:t xml:space="preserve">          </w:t>
            </w:r>
            <w:r w:rsidR="003A5676" w:rsidRPr="00AE0134">
              <w:rPr>
                <w:rFonts w:ascii="標楷體" w:eastAsia="標楷體" w:hAnsi="標楷體" w:hint="eastAsia"/>
              </w:rPr>
              <w:t>製檔日(</w:t>
            </w:r>
            <w:proofErr w:type="spellStart"/>
            <w:r w:rsidR="003A5676" w:rsidRPr="00AE0134">
              <w:rPr>
                <w:rFonts w:ascii="標楷體" w:eastAsia="標楷體" w:hAnsi="標楷體"/>
              </w:rPr>
              <w:t>NegTrans</w:t>
            </w:r>
            <w:r w:rsidR="003A5676" w:rsidRPr="00AE0134">
              <w:rPr>
                <w:rFonts w:ascii="標楷體" w:eastAsia="標楷體" w:hAnsi="標楷體" w:hint="eastAsia"/>
              </w:rPr>
              <w:t>.</w:t>
            </w:r>
            <w:r w:rsidR="003A5676" w:rsidRPr="00AE0134">
              <w:rPr>
                <w:rFonts w:ascii="標楷體" w:eastAsia="標楷體" w:hAnsi="標楷體"/>
              </w:rPr>
              <w:t>ExportDate</w:t>
            </w:r>
            <w:proofErr w:type="spellEnd"/>
            <w:r w:rsidR="003A5676" w:rsidRPr="00AE0134">
              <w:rPr>
                <w:rFonts w:ascii="標楷體" w:eastAsia="標楷體" w:hAnsi="標楷體" w:hint="eastAsia"/>
              </w:rPr>
              <w:t>)]=([製檔日</w:t>
            </w:r>
          </w:p>
          <w:p w14:paraId="2DC3DE57" w14:textId="7971E340" w:rsidR="00DB4CC1" w:rsidRDefault="003A5676" w:rsidP="003A567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</w:t>
            </w:r>
            <w:r w:rsidRPr="00AE0134">
              <w:rPr>
                <w:rFonts w:ascii="標楷體" w:eastAsia="標楷體" w:hAnsi="標楷體" w:hint="eastAsia"/>
              </w:rPr>
              <w:t>記號(</w:t>
            </w:r>
            <w:proofErr w:type="spellStart"/>
            <w:r w:rsidRPr="00AE0134">
              <w:rPr>
                <w:rFonts w:ascii="標楷體" w:eastAsia="標楷體" w:hAnsi="標楷體"/>
                <w:color w:val="000000"/>
              </w:rPr>
              <w:t>NegAppr</w:t>
            </w:r>
            <w:r w:rsidRPr="00AE0134">
              <w:rPr>
                <w:rFonts w:ascii="標楷體" w:eastAsia="標楷體" w:hAnsi="標楷體"/>
              </w:rPr>
              <w:t>.ExportMark</w:t>
            </w:r>
            <w:proofErr w:type="spellEnd"/>
            <w:r w:rsidRPr="00AE0134">
              <w:rPr>
                <w:rFonts w:ascii="標楷體" w:eastAsia="標楷體" w:hAnsi="標楷體" w:hint="eastAsia"/>
              </w:rPr>
              <w:t>)]=[1:已處理]且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</w:t>
            </w:r>
            <w:r w:rsidRPr="00AE0134">
              <w:rPr>
                <w:rFonts w:ascii="標楷體" w:eastAsia="標楷體" w:hAnsi="標楷體" w:hint="eastAsia"/>
              </w:rPr>
              <w:t>[類別(</w:t>
            </w:r>
            <w:proofErr w:type="spellStart"/>
            <w:r w:rsidRPr="00AE0134">
              <w:rPr>
                <w:rFonts w:ascii="標楷體" w:eastAsia="標楷體" w:hAnsi="標楷體"/>
              </w:rPr>
              <w:t>NegAppr</w:t>
            </w:r>
            <w:r w:rsidRPr="00AE0134">
              <w:rPr>
                <w:rFonts w:ascii="標楷體" w:eastAsia="標楷體" w:hAnsi="標楷體" w:hint="eastAsia"/>
              </w:rPr>
              <w:t>.</w:t>
            </w:r>
            <w:r w:rsidRPr="00AE0134">
              <w:rPr>
                <w:rFonts w:ascii="標楷體" w:eastAsia="標楷體" w:hAnsi="標楷體"/>
              </w:rPr>
              <w:t>KindCode</w:t>
            </w:r>
            <w:proofErr w:type="spellEnd"/>
            <w:r w:rsidRPr="00AE0134">
              <w:rPr>
                <w:rFonts w:ascii="標楷體" w:eastAsia="標楷體" w:hAnsi="標楷體" w:hint="eastAsia"/>
              </w:rPr>
              <w:t>)]=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Pr="00AE0134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AE0134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</w:t>
            </w:r>
            <w:r w:rsidRPr="00AE0134">
              <w:rPr>
                <w:rFonts w:ascii="標楷體" w:eastAsia="標楷體" w:hAnsi="標楷體" w:hint="eastAsia"/>
              </w:rPr>
              <w:t>細項</w:t>
            </w:r>
            <w:r w:rsidRPr="00AE0134">
              <w:rPr>
                <w:rFonts w:ascii="標楷體" w:eastAsia="標楷體" w:hAnsi="標楷體" w:hint="eastAsia"/>
                <w:lang w:eastAsia="zh-HK"/>
              </w:rPr>
              <w:t>」</w:t>
            </w:r>
            <w:r w:rsidR="0053373D"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找該類別</w:t>
            </w:r>
            <w:r w:rsidRPr="00AE0134">
              <w:rPr>
                <w:rFonts w:ascii="標楷體" w:eastAsia="標楷體" w:hAnsi="標楷體" w:hint="eastAsia"/>
              </w:rPr>
              <w:t>[製檔日</w:t>
            </w:r>
            <w:r w:rsidR="0053373D">
              <w:rPr>
                <w:rFonts w:ascii="標楷體" w:eastAsia="標楷體" w:hAnsi="標楷體"/>
              </w:rPr>
              <w:br/>
            </w:r>
            <w:r w:rsidR="0053373D">
              <w:rPr>
                <w:rFonts w:ascii="標楷體" w:eastAsia="標楷體" w:hAnsi="標楷體" w:hint="eastAsia"/>
              </w:rPr>
              <w:t xml:space="preserve">          </w:t>
            </w:r>
            <w:r w:rsidRPr="00AE0134">
              <w:rPr>
                <w:rFonts w:ascii="標楷體" w:eastAsia="標楷體" w:hAnsi="標楷體" w:hint="eastAsia"/>
              </w:rPr>
              <w:t>(</w:t>
            </w:r>
            <w:proofErr w:type="spellStart"/>
            <w:r w:rsidRPr="00AE0134">
              <w:rPr>
                <w:rFonts w:ascii="標楷體" w:eastAsia="標楷體" w:hAnsi="標楷體"/>
              </w:rPr>
              <w:t>NegAppr</w:t>
            </w:r>
            <w:r w:rsidRPr="00AE0134">
              <w:rPr>
                <w:rFonts w:ascii="標楷體" w:eastAsia="標楷體" w:hAnsi="標楷體" w:hint="eastAsia"/>
              </w:rPr>
              <w:t>.</w:t>
            </w:r>
            <w:r w:rsidRPr="00AE0134">
              <w:rPr>
                <w:rFonts w:ascii="標楷體" w:eastAsia="標楷體" w:hAnsi="標楷體"/>
              </w:rPr>
              <w:t>ExportDate</w:t>
            </w:r>
            <w:proofErr w:type="spellEnd"/>
            <w:r w:rsidRPr="00AE0134">
              <w:rPr>
                <w:rFonts w:ascii="標楷體" w:eastAsia="標楷體" w:hAnsi="標楷體" w:hint="eastAsia"/>
              </w:rPr>
              <w:t>)]日期最大者)</w:t>
            </w:r>
            <w:r w:rsidR="00823A2E" w:rsidRPr="009A5A20">
              <w:rPr>
                <w:rFonts w:ascii="標楷體" w:eastAsia="標楷體" w:hAnsi="標楷體" w:hint="eastAsia"/>
              </w:rPr>
              <w:t>，</w:t>
            </w:r>
            <w:r w:rsidR="00823A2E">
              <w:rPr>
                <w:rFonts w:ascii="標楷體" w:eastAsia="標楷體" w:hAnsi="標楷體" w:hint="eastAsia"/>
              </w:rPr>
              <w:t>代表最</w:t>
            </w:r>
            <w:r w:rsidR="00823A2E">
              <w:rPr>
                <w:rFonts w:ascii="標楷體" w:eastAsia="標楷體" w:hAnsi="標楷體"/>
              </w:rPr>
              <w:br/>
            </w:r>
            <w:r w:rsidR="00823A2E">
              <w:rPr>
                <w:rFonts w:ascii="標楷體" w:eastAsia="標楷體" w:hAnsi="標楷體" w:hint="eastAsia"/>
              </w:rPr>
              <w:t xml:space="preserve">          近的一批已製檔資料</w:t>
            </w:r>
          </w:p>
          <w:p w14:paraId="4E3579A2" w14:textId="0BC8D9EA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05:本月入帳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1F6C7F6A" w14:textId="079D9565" w:rsidR="00C50293" w:rsidRDefault="00EA546E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)]=會計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日當月</w:t>
            </w:r>
          </w:p>
          <w:p w14:paraId="7488275F" w14:textId="0A2651E2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E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06:放款攤分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020287B1" w14:textId="0D64774A" w:rsidR="00EA546E" w:rsidRDefault="00EA546E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會計日+</w:t>
            </w:r>
            <w:r w:rsidR="0002598E" w:rsidRPr="0002598E">
              <w:rPr>
                <w:rFonts w:ascii="標楷體" w:eastAsia="標楷體" w:hAnsi="標楷體" w:hint="eastAsia"/>
              </w:rPr>
              <w:t>[客戶別(</w:t>
            </w:r>
            <w:proofErr w:type="spellStart"/>
            <w:r w:rsidR="0002598E" w:rsidRPr="0002598E">
              <w:rPr>
                <w:rFonts w:ascii="標楷體" w:eastAsia="標楷體" w:hAnsi="標楷體" w:hint="eastAsia"/>
              </w:rPr>
              <w:t>CustMain.CustTypeCode</w:t>
            </w:r>
            <w:proofErr w:type="spellEnd"/>
            <w:r w:rsidR="0002598E" w:rsidRPr="0002598E">
              <w:rPr>
                <w:rFonts w:ascii="標楷體" w:eastAsia="標楷體" w:hAnsi="標楷體" w:hint="eastAsia"/>
              </w:rPr>
              <w:t>)]</w:t>
            </w:r>
            <w:r w:rsidR="0002598E">
              <w:rPr>
                <w:rFonts w:ascii="標楷體" w:eastAsia="標楷體" w:hAnsi="標楷體" w:hint="eastAsia"/>
              </w:rPr>
              <w:t xml:space="preserve"> </w:t>
            </w:r>
            <w:r w:rsidR="0002598E">
              <w:rPr>
                <w:rFonts w:ascii="標楷體" w:eastAsia="標楷體" w:hAnsi="標楷體"/>
              </w:rPr>
              <w:br/>
            </w:r>
            <w:r w:rsidR="0002598E">
              <w:rPr>
                <w:rFonts w:ascii="標楷體" w:eastAsia="標楷體" w:hAnsi="標楷體" w:hint="eastAsia"/>
              </w:rPr>
              <w:t xml:space="preserve">          ≠[</w:t>
            </w:r>
            <w:r w:rsidR="0002598E">
              <w:rPr>
                <w:rFonts w:hint="eastAsia"/>
              </w:rPr>
              <w:t xml:space="preserve"> </w:t>
            </w:r>
            <w:r w:rsidR="0002598E" w:rsidRPr="0002598E">
              <w:rPr>
                <w:rFonts w:ascii="標楷體" w:eastAsia="標楷體" w:hAnsi="標楷體" w:hint="eastAsia"/>
              </w:rPr>
              <w:t>05保戶</w:t>
            </w:r>
            <w:r w:rsidR="0002598E">
              <w:rPr>
                <w:rFonts w:ascii="標楷體" w:eastAsia="標楷體" w:hAnsi="標楷體" w:hint="eastAsia"/>
              </w:rPr>
              <w:t>]</w:t>
            </w:r>
          </w:p>
          <w:p w14:paraId="265B5A74" w14:textId="245D0942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F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07:保單攤分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18FFD76C" w14:textId="5FCEF5D7" w:rsidR="00EA546E" w:rsidRDefault="0002598E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會計日+</w:t>
            </w:r>
            <w:r w:rsidRPr="0002598E">
              <w:rPr>
                <w:rFonts w:ascii="標楷體" w:eastAsia="標楷體" w:hAnsi="標楷體" w:hint="eastAsia"/>
              </w:rPr>
              <w:t>[客戶別(</w:t>
            </w:r>
            <w:proofErr w:type="spellStart"/>
            <w:r w:rsidRPr="0002598E">
              <w:rPr>
                <w:rFonts w:ascii="標楷體" w:eastAsia="標楷體" w:hAnsi="標楷體" w:hint="eastAsia"/>
              </w:rPr>
              <w:t>CustMain.CustTypeCode</w:t>
            </w:r>
            <w:proofErr w:type="spellEnd"/>
            <w:r w:rsidRPr="0002598E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=[</w:t>
            </w:r>
            <w:r>
              <w:rPr>
                <w:rFonts w:hint="eastAsia"/>
              </w:rPr>
              <w:t xml:space="preserve"> </w:t>
            </w:r>
            <w:r w:rsidRPr="0002598E">
              <w:rPr>
                <w:rFonts w:ascii="標楷體" w:eastAsia="標楷體" w:hAnsi="標楷體" w:hint="eastAsia"/>
              </w:rPr>
              <w:t>05保戶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9A9E032" w14:textId="1839BB50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</w:t>
            </w:r>
            <w:r w:rsidR="0052137B">
              <w:rPr>
                <w:rFonts w:ascii="標楷體" w:eastAsia="標楷體" w:hAnsi="標楷體"/>
              </w:rPr>
              <w:t>G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08:結清退還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2BD16FF6" w14:textId="1CEB432C" w:rsidR="00EA546E" w:rsidRDefault="0002598E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會計日+[</w:t>
            </w:r>
            <w:r w:rsidRPr="0045193C">
              <w:rPr>
                <w:rFonts w:ascii="標楷體" w:eastAsia="標楷體" w:hAnsi="標楷體" w:hint="eastAsia"/>
              </w:rPr>
              <w:t>交易狀態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45193C">
              <w:rPr>
                <w:rFonts w:ascii="標楷體" w:eastAsia="標楷體" w:hAnsi="標楷體"/>
              </w:rPr>
              <w:t>TxStatus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[</w:t>
            </w:r>
            <w:r>
              <w:rPr>
                <w:rFonts w:hint="eastAsia"/>
              </w:rPr>
              <w:t xml:space="preserve"> </w:t>
            </w:r>
            <w:r w:rsidRPr="00C50293">
              <w:rPr>
                <w:rFonts w:ascii="標楷體" w:eastAsia="標楷體" w:hAnsi="標楷體" w:hint="eastAsia"/>
              </w:rPr>
              <w:t>2:已入帳</w:t>
            </w:r>
            <w:r>
              <w:rPr>
                <w:rFonts w:ascii="標楷體" w:eastAsia="標楷體" w:hAnsi="標楷體" w:hint="eastAsia"/>
              </w:rPr>
              <w:t>]+[</w:t>
            </w:r>
            <w:r w:rsidRPr="0002598E">
              <w:rPr>
                <w:rFonts w:ascii="標楷體" w:eastAsia="標楷體" w:hAnsi="標楷體" w:hint="eastAsia"/>
              </w:rPr>
              <w:t>交易別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02598E">
              <w:rPr>
                <w:rFonts w:ascii="標楷體" w:eastAsia="標楷體" w:hAnsi="標楷體"/>
              </w:rPr>
              <w:t>NegTran.TxKind</w:t>
            </w:r>
            <w:proofErr w:type="spellEnd"/>
            <w:r>
              <w:rPr>
                <w:rFonts w:ascii="標楷體" w:eastAsia="標楷體" w:hAnsi="標楷體" w:hint="eastAsia"/>
              </w:rPr>
              <w:t>)]=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[</w:t>
            </w:r>
            <w:r>
              <w:rPr>
                <w:rFonts w:hint="eastAsia"/>
              </w:rPr>
              <w:t xml:space="preserve"> </w:t>
            </w:r>
            <w:r w:rsidRPr="0002598E">
              <w:rPr>
                <w:rFonts w:ascii="標楷體" w:eastAsia="標楷體" w:hAnsi="標楷體" w:hint="eastAsia"/>
              </w:rPr>
              <w:t>4:結清</w:t>
            </w:r>
            <w:r>
              <w:rPr>
                <w:rFonts w:ascii="標楷體" w:eastAsia="標楷體" w:hAnsi="標楷體" w:hint="eastAsia"/>
              </w:rPr>
              <w:t>]或[</w:t>
            </w:r>
            <w:r w:rsidRPr="0002598E">
              <w:rPr>
                <w:rFonts w:ascii="標楷體" w:eastAsia="標楷體" w:hAnsi="標楷體" w:hint="eastAsia"/>
              </w:rPr>
              <w:t>5:提前清償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50A9FA7" w14:textId="72D361F1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H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09:本月放款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5C72CFCB" w14:textId="670B9094" w:rsidR="00EA546E" w:rsidRDefault="0002598E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)]=會計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日當月+</w:t>
            </w:r>
            <w:r w:rsidRPr="0002598E">
              <w:rPr>
                <w:rFonts w:ascii="標楷體" w:eastAsia="標楷體" w:hAnsi="標楷體" w:hint="eastAsia"/>
              </w:rPr>
              <w:t>[客戶別(</w:t>
            </w:r>
            <w:proofErr w:type="spellStart"/>
            <w:r w:rsidRPr="0002598E">
              <w:rPr>
                <w:rFonts w:ascii="標楷體" w:eastAsia="標楷體" w:hAnsi="標楷體" w:hint="eastAsia"/>
              </w:rPr>
              <w:t>CustMain.CustTypeCode</w:t>
            </w:r>
            <w:proofErr w:type="spellEnd"/>
            <w:r w:rsidRPr="0002598E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lastRenderedPageBreak/>
              <w:t xml:space="preserve">          ≠[</w:t>
            </w:r>
            <w:r>
              <w:rPr>
                <w:rFonts w:hint="eastAsia"/>
              </w:rPr>
              <w:t xml:space="preserve"> </w:t>
            </w:r>
            <w:r w:rsidRPr="0002598E">
              <w:rPr>
                <w:rFonts w:ascii="標楷體" w:eastAsia="標楷體" w:hAnsi="標楷體" w:hint="eastAsia"/>
              </w:rPr>
              <w:t>05保戶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3725432" w14:textId="6374EEF9" w:rsidR="00DB4CC1" w:rsidRDefault="00DB4CC1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 w:rsidR="0052137B">
              <w:rPr>
                <w:rFonts w:ascii="標楷體" w:eastAsia="標楷體" w:hAnsi="標楷體"/>
              </w:rPr>
              <w:t>I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10:本月保單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739DA472" w14:textId="4F2A8A0C" w:rsidR="00EA546E" w:rsidRDefault="0002598E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[</w:t>
            </w:r>
            <w:r w:rsidRPr="00C50293">
              <w:rPr>
                <w:rFonts w:ascii="標楷體" w:eastAsia="標楷體" w:hAnsi="標楷體" w:hint="eastAsia"/>
              </w:rPr>
              <w:t>入帳還款日期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765765">
              <w:rPr>
                <w:rFonts w:ascii="標楷體" w:eastAsia="標楷體" w:hAnsi="標楷體"/>
              </w:rPr>
              <w:t>NegTrans</w:t>
            </w:r>
            <w:r w:rsidRPr="00432588">
              <w:rPr>
                <w:rFonts w:ascii="標楷體" w:eastAsia="標楷體" w:hAnsi="標楷體" w:hint="eastAsia"/>
              </w:rPr>
              <w:t>.</w:t>
            </w:r>
            <w:r w:rsidRPr="00C50293">
              <w:rPr>
                <w:rFonts w:ascii="標楷體" w:eastAsia="標楷體" w:hAnsi="標楷體"/>
              </w:rPr>
              <w:t>RepayDate</w:t>
            </w:r>
            <w:proofErr w:type="spellEnd"/>
            <w:r>
              <w:rPr>
                <w:rFonts w:ascii="標楷體" w:eastAsia="標楷體" w:hAnsi="標楷體" w:hint="eastAsia"/>
              </w:rPr>
              <w:t>)]=會計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日當月+</w:t>
            </w:r>
            <w:r w:rsidRPr="0002598E">
              <w:rPr>
                <w:rFonts w:ascii="標楷體" w:eastAsia="標楷體" w:hAnsi="標楷體" w:hint="eastAsia"/>
              </w:rPr>
              <w:t>[客戶別(</w:t>
            </w:r>
            <w:proofErr w:type="spellStart"/>
            <w:r w:rsidRPr="0002598E">
              <w:rPr>
                <w:rFonts w:ascii="標楷體" w:eastAsia="標楷體" w:hAnsi="標楷體" w:hint="eastAsia"/>
              </w:rPr>
              <w:t>CustMain.CustTypeCode</w:t>
            </w:r>
            <w:proofErr w:type="spellEnd"/>
            <w:r w:rsidRPr="0002598E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   =[</w:t>
            </w:r>
            <w:r>
              <w:rPr>
                <w:rFonts w:hint="eastAsia"/>
              </w:rPr>
              <w:t xml:space="preserve"> </w:t>
            </w:r>
            <w:r w:rsidRPr="0002598E">
              <w:rPr>
                <w:rFonts w:ascii="標楷體" w:eastAsia="標楷體" w:hAnsi="標楷體" w:hint="eastAsia"/>
              </w:rPr>
              <w:t>05保戶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6B004568" w14:textId="77777777" w:rsidR="000D449F" w:rsidRDefault="00DB4CC1" w:rsidP="0045193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</w:t>
            </w:r>
            <w:r w:rsidR="0052137B">
              <w:rPr>
                <w:rFonts w:ascii="標楷體" w:eastAsia="標楷體" w:hAnsi="標楷體"/>
              </w:rPr>
              <w:t>J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12:本日匯入</w:t>
            </w:r>
            <w:r w:rsidR="000D449F" w:rsidRPr="000D449F">
              <w:rPr>
                <w:rFonts w:ascii="標楷體" w:eastAsia="標楷體" w:hAnsi="標楷體" w:hint="eastAsia"/>
              </w:rPr>
              <w:t>未入帳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</w:t>
            </w:r>
          </w:p>
          <w:p w14:paraId="4F64C599" w14:textId="3716B84C" w:rsidR="00EA546E" w:rsidRDefault="0045193C" w:rsidP="000D449F">
            <w:pPr>
              <w:ind w:firstLineChars="500" w:firstLine="120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件:</w:t>
            </w:r>
            <w:r w:rsidR="00524C71">
              <w:rPr>
                <w:rFonts w:ascii="標楷體" w:eastAsia="標楷體" w:hAnsi="標楷體" w:hint="eastAsia"/>
              </w:rPr>
              <w:t>[</w:t>
            </w:r>
            <w:r w:rsidR="00C757CD" w:rsidRPr="00C757CD">
              <w:rPr>
                <w:rFonts w:ascii="標楷體" w:eastAsia="標楷體" w:hAnsi="標楷體" w:hint="eastAsia"/>
              </w:rPr>
              <w:t>會計日期</w:t>
            </w:r>
            <w:r w:rsidR="00524C71">
              <w:rPr>
                <w:rFonts w:ascii="標楷體" w:eastAsia="標楷體" w:hAnsi="標楷體" w:hint="eastAsia"/>
              </w:rPr>
              <w:t>(</w:t>
            </w:r>
            <w:proofErr w:type="spellStart"/>
            <w:r w:rsidR="00C757CD" w:rsidRPr="00C757CD">
              <w:rPr>
                <w:rFonts w:ascii="標楷體" w:eastAsia="標楷體" w:hAnsi="標楷體"/>
              </w:rPr>
              <w:t>NegTran.AcDate</w:t>
            </w:r>
            <w:proofErr w:type="spellEnd"/>
            <w:r w:rsidR="00524C71">
              <w:rPr>
                <w:rFonts w:ascii="標楷體" w:eastAsia="標楷體" w:hAnsi="標楷體" w:hint="eastAsia"/>
              </w:rPr>
              <w:t>)]=會計日</w:t>
            </w:r>
            <w:r w:rsidR="00C757CD">
              <w:rPr>
                <w:rFonts w:ascii="標楷體" w:eastAsia="標楷體" w:hAnsi="標楷體" w:hint="eastAsia"/>
              </w:rPr>
              <w:t>+</w:t>
            </w:r>
            <w:r w:rsidR="00C757CD">
              <w:rPr>
                <w:rFonts w:ascii="標楷體" w:eastAsia="標楷體" w:hAnsi="標楷體"/>
              </w:rPr>
              <w:br/>
            </w:r>
            <w:r w:rsidR="00C757CD">
              <w:rPr>
                <w:rFonts w:ascii="標楷體" w:eastAsia="標楷體" w:hAnsi="標楷體" w:hint="eastAsia"/>
              </w:rPr>
              <w:t xml:space="preserve">          [</w:t>
            </w:r>
            <w:r w:rsidR="00C757CD" w:rsidRPr="0045193C">
              <w:rPr>
                <w:rFonts w:ascii="標楷體" w:eastAsia="標楷體" w:hAnsi="標楷體" w:hint="eastAsia"/>
              </w:rPr>
              <w:t>交易狀態</w:t>
            </w:r>
            <w:r w:rsidR="00C757CD">
              <w:rPr>
                <w:rFonts w:ascii="標楷體" w:eastAsia="標楷體" w:hAnsi="標楷體" w:hint="eastAsia"/>
              </w:rPr>
              <w:t>(</w:t>
            </w:r>
            <w:proofErr w:type="spellStart"/>
            <w:r w:rsidR="00C757CD" w:rsidRPr="00765765">
              <w:rPr>
                <w:rFonts w:ascii="標楷體" w:eastAsia="標楷體" w:hAnsi="標楷體"/>
              </w:rPr>
              <w:t>NegTrans</w:t>
            </w:r>
            <w:r w:rsidR="00C757CD" w:rsidRPr="00432588">
              <w:rPr>
                <w:rFonts w:ascii="標楷體" w:eastAsia="標楷體" w:hAnsi="標楷體" w:hint="eastAsia"/>
              </w:rPr>
              <w:t>.</w:t>
            </w:r>
            <w:r w:rsidR="00C757CD" w:rsidRPr="0045193C">
              <w:rPr>
                <w:rFonts w:ascii="標楷體" w:eastAsia="標楷體" w:hAnsi="標楷體"/>
              </w:rPr>
              <w:t>TxStatus</w:t>
            </w:r>
            <w:proofErr w:type="spellEnd"/>
            <w:r w:rsidR="00C757CD">
              <w:rPr>
                <w:rFonts w:ascii="標楷體" w:eastAsia="標楷體" w:hAnsi="標楷體" w:hint="eastAsia"/>
              </w:rPr>
              <w:t>)]=</w:t>
            </w:r>
            <w:r w:rsidR="00C757CD">
              <w:rPr>
                <w:rFonts w:ascii="標楷體" w:eastAsia="標楷體" w:hAnsi="標楷體"/>
              </w:rPr>
              <w:br/>
            </w:r>
            <w:r w:rsidR="00C757CD">
              <w:rPr>
                <w:rFonts w:ascii="標楷體" w:eastAsia="標楷體" w:hAnsi="標楷體" w:hint="eastAsia"/>
              </w:rPr>
              <w:t xml:space="preserve">          [</w:t>
            </w:r>
            <w:r w:rsidR="00C757CD">
              <w:rPr>
                <w:rFonts w:hint="eastAsia"/>
              </w:rPr>
              <w:t xml:space="preserve"> </w:t>
            </w:r>
            <w:r w:rsidR="00C757CD" w:rsidRPr="0045193C">
              <w:rPr>
                <w:rFonts w:ascii="標楷體" w:eastAsia="標楷體" w:hAnsi="標楷體" w:hint="eastAsia"/>
              </w:rPr>
              <w:t>0:未入帳</w:t>
            </w:r>
            <w:r w:rsidR="00C757CD">
              <w:rPr>
                <w:rFonts w:ascii="標楷體" w:eastAsia="標楷體" w:hAnsi="標楷體" w:hint="eastAsia"/>
              </w:rPr>
              <w:t>]</w:t>
            </w:r>
          </w:p>
          <w:p w14:paraId="6DBFE068" w14:textId="1998A9D1" w:rsidR="00DB4CC1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</w:t>
            </w:r>
            <w:r w:rsidR="0052137B">
              <w:rPr>
                <w:rFonts w:ascii="標楷體" w:eastAsia="標楷體" w:hAnsi="標楷體"/>
              </w:rPr>
              <w:t>K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16:放款暫收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  <w:r w:rsidR="00C757CD">
              <w:rPr>
                <w:rFonts w:ascii="標楷體" w:eastAsia="標楷體" w:hAnsi="標楷體"/>
              </w:rPr>
              <w:br/>
            </w:r>
            <w:r w:rsidR="00C757CD">
              <w:rPr>
                <w:rFonts w:ascii="標楷體" w:eastAsia="標楷體" w:hAnsi="標楷體" w:hint="eastAsia"/>
              </w:rPr>
              <w:t xml:space="preserve">          [</w:t>
            </w:r>
            <w:r w:rsidR="00C757CD" w:rsidRPr="00C50293">
              <w:rPr>
                <w:rFonts w:ascii="標楷體" w:eastAsia="標楷體" w:hAnsi="標楷體" w:hint="eastAsia"/>
              </w:rPr>
              <w:t>入帳還款日期</w:t>
            </w:r>
            <w:r w:rsidR="00C757CD">
              <w:rPr>
                <w:rFonts w:ascii="標楷體" w:eastAsia="標楷體" w:hAnsi="標楷體" w:hint="eastAsia"/>
              </w:rPr>
              <w:t>(</w:t>
            </w:r>
            <w:proofErr w:type="spellStart"/>
            <w:r w:rsidR="00C757CD" w:rsidRPr="00765765">
              <w:rPr>
                <w:rFonts w:ascii="標楷體" w:eastAsia="標楷體" w:hAnsi="標楷體"/>
              </w:rPr>
              <w:t>NegTrans</w:t>
            </w:r>
            <w:r w:rsidR="00C757CD" w:rsidRPr="00432588">
              <w:rPr>
                <w:rFonts w:ascii="標楷體" w:eastAsia="標楷體" w:hAnsi="標楷體" w:hint="eastAsia"/>
              </w:rPr>
              <w:t>.</w:t>
            </w:r>
            <w:r w:rsidR="00C757CD" w:rsidRPr="00C50293">
              <w:rPr>
                <w:rFonts w:ascii="標楷體" w:eastAsia="標楷體" w:hAnsi="標楷體"/>
              </w:rPr>
              <w:t>RepayDate</w:t>
            </w:r>
            <w:proofErr w:type="spellEnd"/>
            <w:r w:rsidR="00C757CD">
              <w:rPr>
                <w:rFonts w:ascii="標楷體" w:eastAsia="標楷體" w:hAnsi="標楷體" w:hint="eastAsia"/>
              </w:rPr>
              <w:t xml:space="preserve">)]=會計          </w:t>
            </w:r>
            <w:r w:rsidR="00C757CD">
              <w:rPr>
                <w:rFonts w:ascii="標楷體" w:eastAsia="標楷體" w:hAnsi="標楷體"/>
              </w:rPr>
              <w:br/>
            </w:r>
            <w:r w:rsidR="00C757CD">
              <w:rPr>
                <w:rFonts w:ascii="標楷體" w:eastAsia="標楷體" w:hAnsi="標楷體" w:hint="eastAsia"/>
              </w:rPr>
              <w:t xml:space="preserve">         </w:t>
            </w:r>
            <w:r w:rsidR="00926684">
              <w:rPr>
                <w:rFonts w:ascii="標楷體" w:eastAsia="標楷體" w:hAnsi="標楷體" w:hint="eastAsia"/>
              </w:rPr>
              <w:t xml:space="preserve"> </w:t>
            </w:r>
            <w:r w:rsidR="00C757CD">
              <w:rPr>
                <w:rFonts w:ascii="標楷體" w:eastAsia="標楷體" w:hAnsi="標楷體" w:hint="eastAsia"/>
              </w:rPr>
              <w:t>日+[</w:t>
            </w:r>
            <w:r w:rsidR="00C757CD" w:rsidRPr="0045193C">
              <w:rPr>
                <w:rFonts w:ascii="標楷體" w:eastAsia="標楷體" w:hAnsi="標楷體" w:hint="eastAsia"/>
              </w:rPr>
              <w:t>交易狀態</w:t>
            </w:r>
            <w:r w:rsidR="00C757CD">
              <w:rPr>
                <w:rFonts w:ascii="標楷體" w:eastAsia="標楷體" w:hAnsi="標楷體" w:hint="eastAsia"/>
              </w:rPr>
              <w:t>(</w:t>
            </w:r>
            <w:proofErr w:type="spellStart"/>
            <w:r w:rsidR="00C757CD" w:rsidRPr="00765765">
              <w:rPr>
                <w:rFonts w:ascii="標楷體" w:eastAsia="標楷體" w:hAnsi="標楷體"/>
              </w:rPr>
              <w:t>NegTrans</w:t>
            </w:r>
            <w:r w:rsidR="00C757CD" w:rsidRPr="00432588">
              <w:rPr>
                <w:rFonts w:ascii="標楷體" w:eastAsia="標楷體" w:hAnsi="標楷體" w:hint="eastAsia"/>
              </w:rPr>
              <w:t>.</w:t>
            </w:r>
            <w:r w:rsidR="00C757CD" w:rsidRPr="0045193C">
              <w:rPr>
                <w:rFonts w:ascii="標楷體" w:eastAsia="標楷體" w:hAnsi="標楷體"/>
              </w:rPr>
              <w:t>TxStatus</w:t>
            </w:r>
            <w:proofErr w:type="spellEnd"/>
            <w:r w:rsidR="00C757CD">
              <w:rPr>
                <w:rFonts w:ascii="標楷體" w:eastAsia="標楷體" w:hAnsi="標楷體" w:hint="eastAsia"/>
              </w:rPr>
              <w:t>)]=</w:t>
            </w:r>
            <w:r w:rsidR="00926684">
              <w:rPr>
                <w:rFonts w:ascii="標楷體" w:eastAsia="標楷體" w:hAnsi="標楷體"/>
              </w:rPr>
              <w:br/>
            </w:r>
            <w:r w:rsidR="00926684">
              <w:rPr>
                <w:rFonts w:ascii="標楷體" w:eastAsia="標楷體" w:hAnsi="標楷體" w:hint="eastAsia"/>
              </w:rPr>
              <w:t xml:space="preserve">          </w:t>
            </w:r>
            <w:r w:rsidR="00C757CD">
              <w:rPr>
                <w:rFonts w:ascii="標楷體" w:eastAsia="標楷體" w:hAnsi="標楷體" w:hint="eastAsia"/>
              </w:rPr>
              <w:t>[</w:t>
            </w:r>
            <w:r w:rsidR="00C757CD">
              <w:rPr>
                <w:rFonts w:hint="eastAsia"/>
              </w:rPr>
              <w:t xml:space="preserve"> </w:t>
            </w:r>
            <w:r w:rsidR="00C757CD" w:rsidRPr="00C50293">
              <w:rPr>
                <w:rFonts w:ascii="標楷體" w:eastAsia="標楷體" w:hAnsi="標楷體" w:hint="eastAsia"/>
              </w:rPr>
              <w:t>2:已入帳</w:t>
            </w:r>
            <w:r w:rsidR="00C757CD">
              <w:rPr>
                <w:rFonts w:ascii="標楷體" w:eastAsia="標楷體" w:hAnsi="標楷體" w:hint="eastAsia"/>
              </w:rPr>
              <w:t>]</w:t>
            </w:r>
          </w:p>
          <w:p w14:paraId="7510F8E7" w14:textId="1362E1E8" w:rsidR="00DB4CC1" w:rsidRPr="001C1109" w:rsidRDefault="00DB4CC1" w:rsidP="00DB4CC1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 w:rsidR="0045193C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</w:t>
            </w:r>
            <w:r w:rsidR="0052137B">
              <w:rPr>
                <w:rFonts w:ascii="標楷體" w:eastAsia="標楷體" w:hAnsi="標楷體"/>
              </w:rPr>
              <w:t>L</w:t>
            </w:r>
            <w:r>
              <w:rPr>
                <w:rFonts w:ascii="標楷體" w:eastAsia="標楷體" w:hAnsi="標楷體"/>
              </w:rPr>
              <w:t>.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「</w:t>
            </w:r>
            <w:r>
              <w:rPr>
                <w:rFonts w:ascii="標楷體" w:eastAsia="標楷體" w:hAnsi="標楷體" w:hint="eastAsia"/>
              </w:rPr>
              <w:t>查詢選項</w:t>
            </w:r>
            <w:r w:rsidRPr="00432588">
              <w:rPr>
                <w:rFonts w:ascii="標楷體" w:eastAsia="標楷體" w:hAnsi="標楷體" w:hint="eastAsia"/>
                <w:lang w:eastAsia="zh-HK"/>
              </w:rPr>
              <w:t>」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hint="eastAsia"/>
              </w:rPr>
              <w:t xml:space="preserve"> </w:t>
            </w:r>
            <w:r w:rsidRPr="001C1109">
              <w:rPr>
                <w:rFonts w:ascii="標楷體" w:eastAsia="標楷體" w:hAnsi="標楷體" w:hint="eastAsia"/>
              </w:rPr>
              <w:t>17:本月放款</w:t>
            </w:r>
            <w:r>
              <w:rPr>
                <w:rFonts w:ascii="標楷體" w:eastAsia="標楷體" w:hAnsi="標楷體"/>
              </w:rPr>
              <w:t>]</w:t>
            </w:r>
            <w:r w:rsidR="0045193C" w:rsidRPr="009A5A20">
              <w:rPr>
                <w:rFonts w:ascii="標楷體" w:eastAsia="標楷體" w:hAnsi="標楷體" w:hint="eastAsia"/>
              </w:rPr>
              <w:t>，</w:t>
            </w:r>
            <w:r w:rsidR="0045193C">
              <w:rPr>
                <w:rFonts w:ascii="標楷體" w:eastAsia="標楷體" w:hAnsi="標楷體" w:hint="eastAsia"/>
              </w:rPr>
              <w:t>篩選條件:</w:t>
            </w:r>
          </w:p>
          <w:p w14:paraId="1E4C8BA4" w14:textId="77777777" w:rsidR="00AE55EC" w:rsidRDefault="00432588" w:rsidP="003A56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 w:rsidR="00926684">
              <w:rPr>
                <w:rFonts w:ascii="標楷體" w:eastAsia="標楷體" w:hAnsi="標楷體" w:hint="eastAsia"/>
              </w:rPr>
              <w:t xml:space="preserve">        [</w:t>
            </w:r>
            <w:r w:rsidR="00926684" w:rsidRPr="00C50293">
              <w:rPr>
                <w:rFonts w:ascii="標楷體" w:eastAsia="標楷體" w:hAnsi="標楷體" w:hint="eastAsia"/>
              </w:rPr>
              <w:t>入帳還款日期</w:t>
            </w:r>
            <w:r w:rsidR="00926684">
              <w:rPr>
                <w:rFonts w:ascii="標楷體" w:eastAsia="標楷體" w:hAnsi="標楷體" w:hint="eastAsia"/>
              </w:rPr>
              <w:t>(</w:t>
            </w:r>
            <w:proofErr w:type="spellStart"/>
            <w:r w:rsidR="00926684" w:rsidRPr="00765765">
              <w:rPr>
                <w:rFonts w:ascii="標楷體" w:eastAsia="標楷體" w:hAnsi="標楷體"/>
              </w:rPr>
              <w:t>NegTrans</w:t>
            </w:r>
            <w:r w:rsidR="00926684" w:rsidRPr="00432588">
              <w:rPr>
                <w:rFonts w:ascii="標楷體" w:eastAsia="標楷體" w:hAnsi="標楷體" w:hint="eastAsia"/>
              </w:rPr>
              <w:t>.</w:t>
            </w:r>
            <w:r w:rsidR="00926684" w:rsidRPr="00C50293">
              <w:rPr>
                <w:rFonts w:ascii="標楷體" w:eastAsia="標楷體" w:hAnsi="標楷體"/>
              </w:rPr>
              <w:t>RepayDate</w:t>
            </w:r>
            <w:proofErr w:type="spellEnd"/>
            <w:r w:rsidR="00926684">
              <w:rPr>
                <w:rFonts w:ascii="標楷體" w:eastAsia="標楷體" w:hAnsi="標楷體" w:hint="eastAsia"/>
              </w:rPr>
              <w:t>)]=會計</w:t>
            </w:r>
            <w:r w:rsidR="00926684">
              <w:rPr>
                <w:rFonts w:ascii="標楷體" w:eastAsia="標楷體" w:hAnsi="標楷體"/>
              </w:rPr>
              <w:br/>
            </w:r>
            <w:r w:rsidR="00926684">
              <w:rPr>
                <w:rFonts w:ascii="標楷體" w:eastAsia="標楷體" w:hAnsi="標楷體" w:hint="eastAsia"/>
              </w:rPr>
              <w:t xml:space="preserve">          日當月+[</w:t>
            </w:r>
            <w:r w:rsidR="00926684" w:rsidRPr="0045193C">
              <w:rPr>
                <w:rFonts w:ascii="標楷體" w:eastAsia="標楷體" w:hAnsi="標楷體" w:hint="eastAsia"/>
              </w:rPr>
              <w:t>交易狀態</w:t>
            </w:r>
            <w:r w:rsidR="00926684">
              <w:rPr>
                <w:rFonts w:ascii="標楷體" w:eastAsia="標楷體" w:hAnsi="標楷體" w:hint="eastAsia"/>
              </w:rPr>
              <w:t>(</w:t>
            </w:r>
            <w:proofErr w:type="spellStart"/>
            <w:r w:rsidR="00926684" w:rsidRPr="00765765">
              <w:rPr>
                <w:rFonts w:ascii="標楷體" w:eastAsia="標楷體" w:hAnsi="標楷體"/>
              </w:rPr>
              <w:t>NegTrans</w:t>
            </w:r>
            <w:r w:rsidR="00926684" w:rsidRPr="00432588">
              <w:rPr>
                <w:rFonts w:ascii="標楷體" w:eastAsia="標楷體" w:hAnsi="標楷體" w:hint="eastAsia"/>
              </w:rPr>
              <w:t>.</w:t>
            </w:r>
            <w:r w:rsidR="00926684" w:rsidRPr="0045193C">
              <w:rPr>
                <w:rFonts w:ascii="標楷體" w:eastAsia="標楷體" w:hAnsi="標楷體"/>
              </w:rPr>
              <w:t>TxStatus</w:t>
            </w:r>
            <w:proofErr w:type="spellEnd"/>
            <w:r w:rsidR="00926684">
              <w:rPr>
                <w:rFonts w:ascii="標楷體" w:eastAsia="標楷體" w:hAnsi="標楷體" w:hint="eastAsia"/>
              </w:rPr>
              <w:t>)]=</w:t>
            </w:r>
            <w:r w:rsidR="00926684">
              <w:rPr>
                <w:rFonts w:ascii="標楷體" w:eastAsia="標楷體" w:hAnsi="標楷體"/>
              </w:rPr>
              <w:br/>
            </w:r>
            <w:r w:rsidR="00926684">
              <w:rPr>
                <w:rFonts w:ascii="標楷體" w:eastAsia="標楷體" w:hAnsi="標楷體" w:hint="eastAsia"/>
              </w:rPr>
              <w:t xml:space="preserve">          [</w:t>
            </w:r>
            <w:r w:rsidR="00926684">
              <w:rPr>
                <w:rFonts w:hint="eastAsia"/>
              </w:rPr>
              <w:t xml:space="preserve"> </w:t>
            </w:r>
            <w:r w:rsidR="00926684" w:rsidRPr="00C50293">
              <w:rPr>
                <w:rFonts w:ascii="標楷體" w:eastAsia="標楷體" w:hAnsi="標楷體" w:hint="eastAsia"/>
              </w:rPr>
              <w:t>2:已入帳</w:t>
            </w:r>
            <w:r w:rsidR="00926684">
              <w:rPr>
                <w:rFonts w:ascii="標楷體" w:eastAsia="標楷體" w:hAnsi="標楷體" w:hint="eastAsia"/>
              </w:rPr>
              <w:t>]</w:t>
            </w:r>
            <w:r w:rsidR="00311EEB">
              <w:rPr>
                <w:rFonts w:ascii="標楷體" w:eastAsia="標楷體" w:hAnsi="標楷體" w:hint="eastAsia"/>
              </w:rPr>
              <w:t xml:space="preserve"> </w:t>
            </w:r>
          </w:p>
          <w:p w14:paraId="3B970DD9" w14:textId="26B319B4" w:rsidR="00715011" w:rsidRDefault="00715011" w:rsidP="008E07B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未確定之客戶還款</w:t>
            </w:r>
            <w:r>
              <w:rPr>
                <w:rFonts w:ascii="標楷體" w:eastAsia="標楷體" w:hAnsi="標楷體" w:hint="eastAsia"/>
              </w:rPr>
              <w:t>則需於勾選欲變更之資料後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點選左</w:t>
            </w:r>
            <w:r w:rsidR="008E07BA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下角之按鈕[待處理]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用以變</w:t>
            </w:r>
            <w:r w:rsidRPr="009A5A20">
              <w:rPr>
                <w:rFonts w:ascii="標楷體" w:eastAsia="標楷體" w:hAnsi="標楷體" w:hint="eastAsia"/>
              </w:rPr>
              <w:t>更[交易</w:t>
            </w:r>
            <w:r w:rsidR="008E07BA">
              <w:rPr>
                <w:rFonts w:ascii="標楷體" w:eastAsia="標楷體" w:hAnsi="標楷體" w:hint="eastAsia"/>
              </w:rPr>
              <w:t>狀態</w:t>
            </w:r>
            <w:r w:rsidRPr="009A5A20">
              <w:rPr>
                <w:rFonts w:ascii="標楷體" w:eastAsia="標楷體" w:hAnsi="標楷體" w:hint="eastAsia"/>
              </w:rPr>
              <w:t>]</w:t>
            </w:r>
            <w:r w:rsidR="008E07BA" w:rsidRPr="009A5A20">
              <w:rPr>
                <w:rFonts w:ascii="標楷體" w:eastAsia="標楷體" w:hAnsi="標楷體" w:hint="eastAsia"/>
              </w:rPr>
              <w:t>，</w:t>
            </w:r>
            <w:r w:rsidR="008E07BA">
              <w:rPr>
                <w:rFonts w:ascii="標楷體" w:eastAsia="標楷體" w:hAnsi="標楷體" w:hint="eastAsia"/>
              </w:rPr>
              <w:t>若原</w:t>
            </w:r>
            <w:r w:rsidR="008E07BA" w:rsidRPr="009A5A20">
              <w:rPr>
                <w:rFonts w:ascii="標楷體" w:eastAsia="標楷體" w:hAnsi="標楷體" w:hint="eastAsia"/>
              </w:rPr>
              <w:t>[交易</w:t>
            </w:r>
            <w:r w:rsidR="008E07BA">
              <w:rPr>
                <w:rFonts w:ascii="標楷體" w:eastAsia="標楷體" w:hAnsi="標楷體" w:hint="eastAsia"/>
              </w:rPr>
              <w:t>狀態</w:t>
            </w:r>
            <w:r w:rsidR="008E07BA" w:rsidRPr="009A5A20">
              <w:rPr>
                <w:rFonts w:ascii="標楷體" w:eastAsia="標楷體" w:hAnsi="標楷體" w:hint="eastAsia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="008E07BA">
              <w:rPr>
                <w:rFonts w:ascii="標楷體" w:eastAsia="標楷體" w:hAnsi="標楷體" w:hint="eastAsia"/>
              </w:rPr>
              <w:t>0</w:t>
            </w:r>
            <w:r w:rsidRPr="009A5A20">
              <w:rPr>
                <w:rFonts w:ascii="標楷體" w:eastAsia="標楷體" w:hAnsi="標楷體" w:hint="eastAsia"/>
              </w:rPr>
              <w:t>.</w:t>
            </w:r>
            <w:r w:rsidR="008E07BA">
              <w:rPr>
                <w:rFonts w:ascii="標楷體" w:eastAsia="標楷體" w:hAnsi="標楷體" w:hint="eastAsia"/>
              </w:rPr>
              <w:t>未入帳</w:t>
            </w:r>
            <w:r>
              <w:rPr>
                <w:rFonts w:ascii="標楷體" w:eastAsia="標楷體" w:hAnsi="標楷體" w:hint="eastAsia"/>
              </w:rPr>
              <w:t>]</w:t>
            </w:r>
            <w:r w:rsidR="008E07BA">
              <w:rPr>
                <w:rFonts w:ascii="標楷體" w:eastAsia="標楷體" w:hAnsi="標楷體" w:hint="eastAsia"/>
              </w:rPr>
              <w:t>則會變更為</w:t>
            </w:r>
            <w:r w:rsidR="008E07BA">
              <w:rPr>
                <w:rFonts w:ascii="標楷體" w:eastAsia="標楷體" w:hAnsi="標楷體" w:hint="eastAsia"/>
              </w:rPr>
              <w:t>[1</w:t>
            </w:r>
            <w:r w:rsidR="008E07BA" w:rsidRPr="009A5A20">
              <w:rPr>
                <w:rFonts w:ascii="標楷體" w:eastAsia="標楷體" w:hAnsi="標楷體" w:hint="eastAsia"/>
              </w:rPr>
              <w:t>.待處理</w:t>
            </w:r>
            <w:r w:rsidR="008E07BA">
              <w:rPr>
                <w:rFonts w:ascii="標楷體" w:eastAsia="標楷體" w:hAnsi="標楷體" w:hint="eastAsia"/>
              </w:rPr>
              <w:t>]</w:t>
            </w:r>
            <w:r w:rsidR="008E07BA" w:rsidRPr="009A5A20">
              <w:rPr>
                <w:rFonts w:ascii="標楷體" w:eastAsia="標楷體" w:hAnsi="標楷體" w:hint="eastAsia"/>
              </w:rPr>
              <w:t>，</w:t>
            </w:r>
            <w:r w:rsidR="008E07BA">
              <w:rPr>
                <w:rFonts w:ascii="標楷體" w:eastAsia="標楷體" w:hAnsi="標楷體" w:hint="eastAsia"/>
              </w:rPr>
              <w:t>若原</w:t>
            </w:r>
            <w:r w:rsidR="008E07BA" w:rsidRPr="009A5A20">
              <w:rPr>
                <w:rFonts w:ascii="標楷體" w:eastAsia="標楷體" w:hAnsi="標楷體" w:hint="eastAsia"/>
              </w:rPr>
              <w:t>[交易</w:t>
            </w:r>
            <w:r w:rsidR="008E07BA">
              <w:rPr>
                <w:rFonts w:ascii="標楷體" w:eastAsia="標楷體" w:hAnsi="標楷體" w:hint="eastAsia"/>
              </w:rPr>
              <w:t>狀態</w:t>
            </w:r>
            <w:r w:rsidR="008E07BA" w:rsidRPr="009A5A20">
              <w:rPr>
                <w:rFonts w:ascii="標楷體" w:eastAsia="標楷體" w:hAnsi="標楷體" w:hint="eastAsia"/>
              </w:rPr>
              <w:t>]</w:t>
            </w:r>
            <w:r w:rsidR="004D4B4B">
              <w:rPr>
                <w:rFonts w:ascii="標楷體" w:eastAsia="標楷體" w:hAnsi="標楷體" w:hint="eastAsia"/>
              </w:rPr>
              <w:t>不</w:t>
            </w:r>
            <w:r w:rsidR="008E07BA">
              <w:rPr>
                <w:rFonts w:ascii="標楷體" w:eastAsia="標楷體" w:hAnsi="標楷體" w:hint="eastAsia"/>
              </w:rPr>
              <w:t>為</w:t>
            </w:r>
            <w:r w:rsidR="008E07BA">
              <w:rPr>
                <w:rFonts w:ascii="標楷體" w:eastAsia="標楷體" w:hAnsi="標楷體" w:hint="eastAsia"/>
              </w:rPr>
              <w:t>[</w:t>
            </w:r>
            <w:r w:rsidR="008E07BA">
              <w:rPr>
                <w:rFonts w:ascii="標楷體" w:eastAsia="標楷體" w:hAnsi="標楷體" w:hint="eastAsia"/>
              </w:rPr>
              <w:t>1</w:t>
            </w:r>
            <w:r w:rsidR="008E07BA" w:rsidRPr="009A5A20">
              <w:rPr>
                <w:rFonts w:ascii="標楷體" w:eastAsia="標楷體" w:hAnsi="標楷體" w:hint="eastAsia"/>
              </w:rPr>
              <w:t>.待處理</w:t>
            </w:r>
            <w:r w:rsidR="008E07BA">
              <w:rPr>
                <w:rFonts w:ascii="標楷體" w:eastAsia="標楷體" w:hAnsi="標楷體" w:hint="eastAsia"/>
              </w:rPr>
              <w:t>]</w:t>
            </w:r>
            <w:r w:rsidR="008E07BA">
              <w:rPr>
                <w:rFonts w:ascii="標楷體" w:eastAsia="標楷體" w:hAnsi="標楷體" w:hint="eastAsia"/>
              </w:rPr>
              <w:t>則會回復為</w:t>
            </w:r>
            <w:r w:rsidR="008E07BA">
              <w:rPr>
                <w:rFonts w:ascii="標楷體" w:eastAsia="標楷體" w:hAnsi="標楷體" w:hint="eastAsia"/>
              </w:rPr>
              <w:t>[0</w:t>
            </w:r>
            <w:r w:rsidR="008E07BA" w:rsidRPr="009A5A20">
              <w:rPr>
                <w:rFonts w:ascii="標楷體" w:eastAsia="標楷體" w:hAnsi="標楷體" w:hint="eastAsia"/>
              </w:rPr>
              <w:t>.</w:t>
            </w:r>
            <w:r w:rsidR="008E07BA">
              <w:rPr>
                <w:rFonts w:ascii="標楷體" w:eastAsia="標楷體" w:hAnsi="標楷體" w:hint="eastAsia"/>
              </w:rPr>
              <w:t>未入帳]</w:t>
            </w:r>
            <w:r w:rsidR="004D4B4B" w:rsidRPr="009A5A20">
              <w:rPr>
                <w:rFonts w:ascii="標楷體" w:eastAsia="標楷體" w:hAnsi="標楷體" w:hint="eastAsia"/>
              </w:rPr>
              <w:t>，</w:t>
            </w:r>
            <w:r w:rsidR="004D4B4B">
              <w:rPr>
                <w:rFonts w:ascii="標楷體" w:eastAsia="標楷體" w:hAnsi="標楷體" w:hint="eastAsia"/>
              </w:rPr>
              <w:t>已入帳資料會產生會計帳務</w:t>
            </w:r>
            <w:r w:rsidR="004D4B4B" w:rsidRPr="009A5A20">
              <w:rPr>
                <w:rFonts w:ascii="標楷體" w:eastAsia="標楷體" w:hAnsi="標楷體" w:hint="eastAsia"/>
              </w:rPr>
              <w:t>，</w:t>
            </w:r>
            <w:r w:rsidR="004D4B4B">
              <w:rPr>
                <w:rFonts w:ascii="標楷體" w:eastAsia="標楷體" w:hAnsi="標楷體" w:hint="eastAsia"/>
              </w:rPr>
              <w:t>則需做訂正</w:t>
            </w:r>
          </w:p>
          <w:p w14:paraId="68AE1374" w14:textId="186FDFFA" w:rsidR="00281AC6" w:rsidRPr="009A5A20" w:rsidRDefault="00715011" w:rsidP="00AE55E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  <w:r w:rsidR="00AE55EC" w:rsidRPr="009A5A20">
              <w:rPr>
                <w:rFonts w:ascii="標楷體" w:eastAsia="標楷體" w:hAnsi="標楷體" w:hint="eastAsia"/>
              </w:rPr>
              <w:t>.</w:t>
            </w:r>
            <w:r w:rsidR="00AE55EC">
              <w:rPr>
                <w:rFonts w:ascii="標楷體" w:eastAsia="標楷體" w:hAnsi="標楷體" w:hint="eastAsia"/>
              </w:rPr>
              <w:t>資料</w:t>
            </w:r>
            <w:r w:rsidR="00AE55EC" w:rsidRPr="009A5A20">
              <w:rPr>
                <w:rFonts w:ascii="標楷體" w:eastAsia="標楷體" w:hAnsi="標楷體" w:hint="eastAsia"/>
              </w:rPr>
              <w:t>排序:</w:t>
            </w:r>
            <w:r w:rsidR="00AE55EC">
              <w:rPr>
                <w:rFonts w:ascii="標楷體" w:eastAsia="標楷體" w:hAnsi="標楷體" w:hint="eastAsia"/>
              </w:rPr>
              <w:t>依[</w:t>
            </w:r>
            <w:r w:rsidR="00AE55EC" w:rsidRPr="009414EA">
              <w:rPr>
                <w:rFonts w:ascii="標楷體" w:eastAsia="標楷體" w:hAnsi="標楷體" w:hint="eastAsia"/>
              </w:rPr>
              <w:t>身</w:t>
            </w:r>
            <w:r w:rsidR="00AE55EC">
              <w:rPr>
                <w:rFonts w:ascii="標楷體" w:eastAsia="標楷體" w:hAnsi="標楷體" w:hint="eastAsia"/>
              </w:rPr>
              <w:t>分</w:t>
            </w:r>
            <w:r w:rsidR="00AE55EC" w:rsidRPr="009414EA">
              <w:rPr>
                <w:rFonts w:ascii="標楷體" w:eastAsia="標楷體" w:hAnsi="標楷體" w:hint="eastAsia"/>
              </w:rPr>
              <w:t>證字號/統一編號</w:t>
            </w:r>
            <w:r w:rsidR="00AE55EC">
              <w:rPr>
                <w:rFonts w:ascii="標楷體" w:eastAsia="標楷體" w:hAnsi="標楷體"/>
              </w:rPr>
              <w:br/>
            </w:r>
            <w:r w:rsidR="00AE55EC">
              <w:rPr>
                <w:rFonts w:ascii="標楷體" w:eastAsia="標楷體" w:hAnsi="標楷體" w:hint="eastAsia"/>
              </w:rPr>
              <w:t xml:space="preserve">           (</w:t>
            </w:r>
            <w:proofErr w:type="spellStart"/>
            <w:r w:rsidR="00AE55EC" w:rsidRPr="005F0073">
              <w:rPr>
                <w:rFonts w:ascii="標楷體" w:eastAsia="標楷體" w:hAnsi="標楷體" w:hint="eastAsia"/>
              </w:rPr>
              <w:t>CustMain</w:t>
            </w:r>
            <w:r w:rsidR="00AE55EC">
              <w:rPr>
                <w:rFonts w:ascii="標楷體" w:eastAsia="標楷體" w:hAnsi="標楷體"/>
              </w:rPr>
              <w:t>.</w:t>
            </w:r>
            <w:r w:rsidR="00AE55EC" w:rsidRPr="009414EA">
              <w:rPr>
                <w:rFonts w:ascii="標楷體" w:eastAsia="標楷體" w:hAnsi="標楷體"/>
              </w:rPr>
              <w:t>CustId</w:t>
            </w:r>
            <w:proofErr w:type="spellEnd"/>
            <w:r w:rsidR="00AE55EC">
              <w:rPr>
                <w:rFonts w:ascii="標楷體" w:eastAsia="標楷體" w:hAnsi="標楷體" w:hint="eastAsia"/>
              </w:rPr>
              <w:t>)]由小到大排序</w:t>
            </w:r>
            <w:r w:rsidR="00311EE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752152" w:rsidRPr="009A5A20" w14:paraId="6E55171C" w14:textId="77777777" w:rsidTr="002F0C6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723D03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9B8BF5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9A5A20" w14:paraId="612C8E5B" w14:textId="77777777" w:rsidTr="002F0C6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47698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2694F1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</w:p>
        </w:tc>
      </w:tr>
      <w:tr w:rsidR="00752152" w:rsidRPr="009A5A20" w14:paraId="13B6BAB2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5E2ABB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99EA1B" w14:textId="3B4FC176" w:rsidR="00752152" w:rsidRPr="009A5A20" w:rsidRDefault="00926684" w:rsidP="002F0C66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752152" w:rsidRPr="009A5A20" w14:paraId="18AF782F" w14:textId="77777777" w:rsidTr="002F0C6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24EA92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47CDCF" w14:textId="6A2CB883" w:rsidR="00752152" w:rsidRPr="009A5A20" w:rsidRDefault="0046789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</w:t>
            </w:r>
            <w:r w:rsidRPr="00F22A8C">
              <w:rPr>
                <w:rFonts w:ascii="標楷體" w:eastAsia="標楷體" w:hAnsi="標楷體" w:hint="eastAsia"/>
              </w:rPr>
              <w:t>修改時</w:t>
            </w:r>
            <w:r w:rsidRPr="00843938">
              <w:rPr>
                <w:rFonts w:ascii="標楷體" w:eastAsia="標楷體" w:hAnsi="標楷體" w:hint="eastAsia"/>
              </w:rPr>
              <w:t>,異動原因及內容會記錄於「資料變更紀錄檔(</w:t>
            </w:r>
            <w:proofErr w:type="spellStart"/>
            <w:r w:rsidRPr="00843938">
              <w:rPr>
                <w:rFonts w:ascii="標楷體" w:eastAsia="標楷體" w:hAnsi="標楷體" w:hint="eastAsia"/>
              </w:rPr>
              <w:t>TxDataLog</w:t>
            </w:r>
            <w:proofErr w:type="spellEnd"/>
            <w:r w:rsidRPr="00843938">
              <w:rPr>
                <w:rFonts w:ascii="標楷體" w:eastAsia="標楷體" w:hAnsi="標楷體" w:hint="eastAsia"/>
              </w:rPr>
              <w:t>)」,可至「L6932 資料變更交易查詢」查詢異動內容記錄</w:t>
            </w:r>
          </w:p>
        </w:tc>
      </w:tr>
      <w:tr w:rsidR="00752152" w:rsidRPr="009A5A20" w14:paraId="5D822AC8" w14:textId="77777777" w:rsidTr="002F0C6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271D4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F581D2" w14:textId="77777777" w:rsidR="00752152" w:rsidRPr="009A5A20" w:rsidRDefault="00752152" w:rsidP="002F0C66">
            <w:pPr>
              <w:rPr>
                <w:rFonts w:ascii="標楷體" w:eastAsia="標楷體" w:hAnsi="標楷體"/>
              </w:rPr>
            </w:pPr>
          </w:p>
        </w:tc>
      </w:tr>
    </w:tbl>
    <w:p w14:paraId="65B01E29" w14:textId="0549224A" w:rsidR="00752152" w:rsidRDefault="00752152" w:rsidP="00752152">
      <w:pPr>
        <w:rPr>
          <w:rFonts w:ascii="標楷體" w:eastAsia="標楷體" w:hAnsi="標楷體"/>
        </w:rPr>
      </w:pPr>
    </w:p>
    <w:p w14:paraId="380E767B" w14:textId="77777777" w:rsidR="00432588" w:rsidRPr="009A5A20" w:rsidRDefault="00432588" w:rsidP="00432588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432588" w:rsidRPr="009A5A20" w14:paraId="40295D9A" w14:textId="77777777" w:rsidTr="00FC3C10">
        <w:tc>
          <w:tcPr>
            <w:tcW w:w="851" w:type="dxa"/>
            <w:shd w:val="clear" w:color="auto" w:fill="D9D9D9" w:themeFill="background1" w:themeFillShade="D9"/>
          </w:tcPr>
          <w:p w14:paraId="1DE41B36" w14:textId="77777777" w:rsidR="00432588" w:rsidRPr="009A5A20" w:rsidRDefault="00432588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52F4A7E1" w14:textId="77777777" w:rsidR="00432588" w:rsidRPr="009A5A20" w:rsidRDefault="00432588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0ED94499" w14:textId="77777777" w:rsidR="00432588" w:rsidRPr="009A5A20" w:rsidRDefault="00432588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432588" w:rsidRPr="009A5A20" w14:paraId="284BB103" w14:textId="77777777" w:rsidTr="00FC3C10">
        <w:tc>
          <w:tcPr>
            <w:tcW w:w="851" w:type="dxa"/>
          </w:tcPr>
          <w:p w14:paraId="0DF8A362" w14:textId="77777777" w:rsidR="00432588" w:rsidRPr="009A5A20" w:rsidRDefault="00432588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6A09031" w14:textId="77777777" w:rsidR="00432588" w:rsidRPr="009A5A20" w:rsidRDefault="00432588" w:rsidP="00FC3C10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proofErr w:type="spellEnd"/>
          </w:p>
        </w:tc>
        <w:tc>
          <w:tcPr>
            <w:tcW w:w="3828" w:type="dxa"/>
          </w:tcPr>
          <w:p w14:paraId="28C85403" w14:textId="77777777" w:rsidR="00432588" w:rsidRPr="009A5A20" w:rsidRDefault="00432588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432588" w:rsidRPr="009A5A20" w14:paraId="64661FC1" w14:textId="77777777" w:rsidTr="00FC3C10">
        <w:tc>
          <w:tcPr>
            <w:tcW w:w="851" w:type="dxa"/>
          </w:tcPr>
          <w:p w14:paraId="7AD28339" w14:textId="77777777" w:rsidR="00432588" w:rsidRPr="009A5A20" w:rsidRDefault="00432588" w:rsidP="00FC3C1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9011851" w14:textId="77777777" w:rsidR="00432588" w:rsidRPr="009A5A20" w:rsidRDefault="00432588" w:rsidP="00FC3C10">
            <w:pPr>
              <w:rPr>
                <w:rFonts w:ascii="標楷體" w:eastAsia="標楷體" w:hAnsi="標楷體"/>
              </w:rPr>
            </w:pPr>
            <w:proofErr w:type="spellStart"/>
            <w:r>
              <w:rPr>
                <w:rFonts w:ascii="標楷體" w:eastAsia="標楷體" w:hAnsi="標楷體" w:hint="eastAsia"/>
              </w:rPr>
              <w:t>Ne</w:t>
            </w:r>
            <w:r>
              <w:rPr>
                <w:rFonts w:ascii="標楷體" w:eastAsia="標楷體" w:hAnsi="標楷體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3A0EC9F2" w14:textId="77777777" w:rsidR="00432588" w:rsidRPr="009A5A20" w:rsidRDefault="00432588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432588" w:rsidRPr="009A5A20" w14:paraId="7730AE80" w14:textId="77777777" w:rsidTr="00FC3C10">
        <w:tc>
          <w:tcPr>
            <w:tcW w:w="851" w:type="dxa"/>
          </w:tcPr>
          <w:p w14:paraId="3CDD1CF5" w14:textId="77777777" w:rsidR="00432588" w:rsidRDefault="00432588" w:rsidP="00FC3C1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3118" w:type="dxa"/>
          </w:tcPr>
          <w:p w14:paraId="09ACC7C9" w14:textId="77777777" w:rsidR="00432588" w:rsidRDefault="00432588" w:rsidP="00FC3C10">
            <w:pPr>
              <w:rPr>
                <w:rFonts w:ascii="標楷體" w:eastAsia="標楷體" w:hAnsi="標楷體"/>
              </w:rPr>
            </w:pPr>
            <w:proofErr w:type="spellStart"/>
            <w:r w:rsidRPr="00BF7AC8">
              <w:rPr>
                <w:rFonts w:ascii="標楷體" w:eastAsia="標楷體" w:hAnsi="標楷體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44792942" w14:textId="77777777" w:rsidR="00432588" w:rsidRPr="009A5A20" w:rsidRDefault="00432588" w:rsidP="00FC3C10">
            <w:pPr>
              <w:rPr>
                <w:rFonts w:ascii="標楷體" w:eastAsia="標楷體" w:hAnsi="標楷體"/>
                <w:color w:val="000000"/>
              </w:rPr>
            </w:pPr>
            <w:r w:rsidRPr="00BF7AC8">
              <w:rPr>
                <w:rFonts w:ascii="標楷體" w:eastAsia="標楷體" w:hAnsi="標楷體" w:hint="eastAsia"/>
              </w:rPr>
              <w:t>撥付日期設定</w:t>
            </w:r>
          </w:p>
        </w:tc>
      </w:tr>
      <w:tr w:rsidR="00432588" w:rsidRPr="009A5A20" w14:paraId="41BB63AC" w14:textId="77777777" w:rsidTr="00FC3C10">
        <w:tc>
          <w:tcPr>
            <w:tcW w:w="851" w:type="dxa"/>
          </w:tcPr>
          <w:p w14:paraId="21A3696D" w14:textId="77777777" w:rsidR="00432588" w:rsidRDefault="00432588" w:rsidP="00FC3C1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15103711" w14:textId="77777777" w:rsidR="00432588" w:rsidRDefault="00432588" w:rsidP="00FC3C10">
            <w:pPr>
              <w:rPr>
                <w:rFonts w:ascii="標楷體" w:eastAsia="標楷體" w:hAnsi="標楷體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2A1D510F" w14:textId="77777777" w:rsidR="00432588" w:rsidRPr="009A5A20" w:rsidRDefault="00432588" w:rsidP="00FC3C10">
            <w:pPr>
              <w:rPr>
                <w:rFonts w:ascii="標楷體" w:eastAsia="標楷體" w:hAnsi="標楷體"/>
                <w:color w:val="000000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432588" w:rsidRPr="009A5A20" w14:paraId="25700AA3" w14:textId="77777777" w:rsidTr="00FC3C10">
        <w:tc>
          <w:tcPr>
            <w:tcW w:w="851" w:type="dxa"/>
          </w:tcPr>
          <w:p w14:paraId="4CEB924E" w14:textId="77777777" w:rsidR="00432588" w:rsidRDefault="00432588" w:rsidP="00FC3C1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0458857E" w14:textId="77777777" w:rsidR="00432588" w:rsidRDefault="00432588" w:rsidP="00FC3C10">
            <w:pPr>
              <w:rPr>
                <w:rFonts w:ascii="標楷體" w:eastAsia="標楷體" w:hAnsi="標楷體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828" w:type="dxa"/>
          </w:tcPr>
          <w:p w14:paraId="5305ED5E" w14:textId="77777777" w:rsidR="00432588" w:rsidRPr="009A5A20" w:rsidRDefault="00432588" w:rsidP="00FC3C10">
            <w:pPr>
              <w:rPr>
                <w:rFonts w:ascii="標楷體" w:eastAsia="標楷體" w:hAnsi="標楷體"/>
                <w:color w:val="000000"/>
              </w:rPr>
            </w:pPr>
            <w:r w:rsidRPr="00037244">
              <w:rPr>
                <w:rFonts w:ascii="標楷體" w:eastAsia="標楷體" w:hAnsi="標楷體" w:hint="eastAsia"/>
              </w:rPr>
              <w:t>一般債權撥付資料檔</w:t>
            </w:r>
          </w:p>
        </w:tc>
      </w:tr>
      <w:tr w:rsidR="00432588" w:rsidRPr="009A5A20" w14:paraId="2C5BF25E" w14:textId="77777777" w:rsidTr="00FC3C10">
        <w:tc>
          <w:tcPr>
            <w:tcW w:w="851" w:type="dxa"/>
          </w:tcPr>
          <w:p w14:paraId="5654E0BC" w14:textId="77777777" w:rsidR="00432588" w:rsidRDefault="00432588" w:rsidP="00FC3C1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113E7E1E" w14:textId="77777777" w:rsidR="00432588" w:rsidRPr="007944C2" w:rsidRDefault="00432588" w:rsidP="00FC3C10">
            <w:pPr>
              <w:rPr>
                <w:rFonts w:ascii="標楷體" w:eastAsia="標楷體" w:hAnsi="標楷體"/>
              </w:rPr>
            </w:pPr>
            <w:proofErr w:type="spellStart"/>
            <w:r w:rsidRPr="00855F0E">
              <w:rPr>
                <w:rFonts w:ascii="標楷體" w:eastAsia="標楷體" w:hAnsi="標楷體"/>
              </w:rPr>
              <w:t>AcReceivable</w:t>
            </w:r>
            <w:proofErr w:type="spellEnd"/>
          </w:p>
        </w:tc>
        <w:tc>
          <w:tcPr>
            <w:tcW w:w="3828" w:type="dxa"/>
          </w:tcPr>
          <w:p w14:paraId="2578F501" w14:textId="77777777" w:rsidR="00432588" w:rsidRPr="00037244" w:rsidRDefault="00432588" w:rsidP="00FC3C10">
            <w:pPr>
              <w:rPr>
                <w:rFonts w:ascii="標楷體" w:eastAsia="標楷體" w:hAnsi="標楷體"/>
              </w:rPr>
            </w:pPr>
            <w:r w:rsidRPr="00855F0E">
              <w:rPr>
                <w:rFonts w:ascii="標楷體" w:eastAsia="標楷體" w:hAnsi="標楷體" w:hint="eastAsia"/>
              </w:rPr>
              <w:t>會計銷帳檔</w:t>
            </w:r>
          </w:p>
        </w:tc>
      </w:tr>
    </w:tbl>
    <w:p w14:paraId="61B52495" w14:textId="77777777" w:rsidR="00432588" w:rsidRPr="009A5A20" w:rsidRDefault="00432588" w:rsidP="00752152">
      <w:pPr>
        <w:rPr>
          <w:rFonts w:ascii="標楷體" w:eastAsia="標楷體" w:hAnsi="標楷體"/>
        </w:rPr>
      </w:pPr>
    </w:p>
    <w:p w14:paraId="3081ED20" w14:textId="77777777" w:rsidR="00752152" w:rsidRPr="009A5A20" w:rsidRDefault="00752152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0372C37D" w14:textId="4D1DBA18" w:rsidR="00752152" w:rsidRDefault="00752152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087900AA" w14:textId="4EA8ADC1" w:rsidR="0029772C" w:rsidRDefault="00855F0E" w:rsidP="0029772C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855F0E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381EA266" wp14:editId="2CAEF2E0">
            <wp:extent cx="6479540" cy="2049780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BBC3" w14:textId="33B99747" w:rsidR="0029772C" w:rsidRDefault="0029772C" w:rsidP="0029772C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2B07A0E8" w14:textId="77777777" w:rsidR="00926684" w:rsidRPr="009A5A20" w:rsidRDefault="00926684" w:rsidP="00926684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926684" w:rsidRPr="009A5A20" w14:paraId="7E23EA26" w14:textId="77777777" w:rsidTr="00FC3C10">
        <w:tc>
          <w:tcPr>
            <w:tcW w:w="848" w:type="dxa"/>
            <w:shd w:val="clear" w:color="auto" w:fill="D9D9D9" w:themeFill="background1" w:themeFillShade="D9"/>
          </w:tcPr>
          <w:p w14:paraId="5EB4AC5C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54453B95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F0BAE1F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26684" w:rsidRPr="009A5A20" w14:paraId="2E4873A9" w14:textId="77777777" w:rsidTr="00FC3C10">
        <w:tc>
          <w:tcPr>
            <w:tcW w:w="848" w:type="dxa"/>
          </w:tcPr>
          <w:p w14:paraId="3795BA0E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060F7D96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827123"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1B519672" w14:textId="77777777" w:rsidR="00926684" w:rsidRPr="009A5557" w:rsidRDefault="00926684" w:rsidP="00FC3C1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4055AAC" w14:textId="72028F8A" w:rsidR="00926684" w:rsidRPr="00926684" w:rsidRDefault="00926684" w:rsidP="00FC3C1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查詢結果無資料時,顯示錯誤訊息:"E</w:t>
            </w:r>
            <w:r>
              <w:rPr>
                <w:rFonts w:ascii="標楷體" w:eastAsia="標楷體" w:hAnsi="標楷體" w:hint="eastAsia"/>
              </w:rPr>
              <w:t>2003</w:t>
            </w:r>
            <w:r>
              <w:rPr>
                <w:rFonts w:ascii="標楷體" w:eastAsia="標楷體" w:hAnsi="標楷體"/>
              </w:rPr>
              <w:t>:</w:t>
            </w:r>
            <w:r w:rsidRPr="00926684">
              <w:rPr>
                <w:rFonts w:ascii="標楷體" w:eastAsia="標楷體" w:hAnsi="標楷體" w:hint="eastAsia"/>
              </w:rPr>
              <w:t>查無資料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C74485B" w14:textId="77777777" w:rsidR="00926684" w:rsidRPr="00651325" w:rsidRDefault="00926684" w:rsidP="00FC3C1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408BD07" w14:textId="77777777" w:rsidR="00926684" w:rsidRPr="006A4CAF" w:rsidRDefault="00926684" w:rsidP="00FC3C1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26684" w:rsidRPr="009A5A20" w14:paraId="0DAC584B" w14:textId="77777777" w:rsidTr="00FC3C10">
        <w:tc>
          <w:tcPr>
            <w:tcW w:w="848" w:type="dxa"/>
          </w:tcPr>
          <w:p w14:paraId="26678FB8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6E0145AE" w14:textId="77777777" w:rsidR="00926684" w:rsidRPr="009A5A20" w:rsidRDefault="00926684" w:rsidP="00FC3C1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41DB1B1F" w14:textId="77777777" w:rsidR="00926684" w:rsidRPr="009A5A20" w:rsidRDefault="00926684" w:rsidP="00FC3C1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26684" w:rsidRPr="009A5A20" w14:paraId="631EF21B" w14:textId="77777777" w:rsidTr="00FC3C10">
        <w:tc>
          <w:tcPr>
            <w:tcW w:w="848" w:type="dxa"/>
          </w:tcPr>
          <w:p w14:paraId="27C3FB88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2495526C" w14:textId="77777777" w:rsidR="00926684" w:rsidRPr="009A5A20" w:rsidRDefault="00926684" w:rsidP="00FC3C1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0F87ADB0" w14:textId="77777777" w:rsidR="00926684" w:rsidRPr="009A5A20" w:rsidRDefault="00926684" w:rsidP="00FC3C1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6F028806" w14:textId="77777777" w:rsidR="00926684" w:rsidRPr="009A5A20" w:rsidRDefault="00926684" w:rsidP="00926684">
      <w:pPr>
        <w:rPr>
          <w:rFonts w:ascii="標楷體" w:eastAsia="標楷體" w:hAnsi="標楷體"/>
          <w:sz w:val="26"/>
        </w:rPr>
      </w:pPr>
    </w:p>
    <w:p w14:paraId="4F294A56" w14:textId="77777777" w:rsidR="00926684" w:rsidRPr="009A5A20" w:rsidRDefault="00926684" w:rsidP="00926684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  <w:r w:rsidRPr="009A5A20">
        <w:rPr>
          <w:rFonts w:ascii="標楷體" w:eastAsia="標楷體" w:hAnsi="標楷體" w:hint="eastAsia"/>
          <w:sz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CB3613" w:rsidRPr="009A5A20" w14:paraId="65D43827" w14:textId="77777777" w:rsidTr="00FC3C10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7E159E54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1E67FB99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162BD275" w14:textId="77777777" w:rsidR="00926684" w:rsidRPr="009A5A20" w:rsidRDefault="00926684" w:rsidP="00FC3C1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2A359CFC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82869" w:rsidRPr="009A5A20" w14:paraId="791978DB" w14:textId="77777777" w:rsidTr="00FC3C10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197B0A62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204A1FC1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6B0F3E5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5D898EA7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01327D2E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08F8FF64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536A6337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336D09B0" w14:textId="77777777" w:rsidR="00926684" w:rsidRPr="009A5A20" w:rsidRDefault="00926684" w:rsidP="00FC3C10">
            <w:pPr>
              <w:rPr>
                <w:rFonts w:ascii="標楷體" w:eastAsia="標楷體" w:hAnsi="標楷體"/>
              </w:rPr>
            </w:pPr>
          </w:p>
        </w:tc>
      </w:tr>
      <w:tr w:rsidR="00282869" w:rsidRPr="009A5A20" w14:paraId="1F6B69E1" w14:textId="77777777" w:rsidTr="00FC3C1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761FE648" w14:textId="170026D4" w:rsidR="00B928D8" w:rsidRPr="009A5A20" w:rsidRDefault="00700876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40D25F8D" w14:textId="1CCD1174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債權區分</w:t>
            </w:r>
          </w:p>
        </w:tc>
        <w:tc>
          <w:tcPr>
            <w:tcW w:w="759" w:type="dxa"/>
            <w:shd w:val="clear" w:color="auto" w:fill="auto"/>
          </w:tcPr>
          <w:p w14:paraId="61A886C0" w14:textId="13658D94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19466E7C" w14:textId="77777777" w:rsidR="00B928D8" w:rsidRPr="009A5A20" w:rsidRDefault="00B928D8" w:rsidP="00B928D8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A4CABCD" w14:textId="77777777" w:rsid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0:一般債權</w:t>
            </w:r>
          </w:p>
          <w:p w14:paraId="3E0952C1" w14:textId="2B8B805C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1:最大債權</w:t>
            </w:r>
          </w:p>
        </w:tc>
        <w:tc>
          <w:tcPr>
            <w:tcW w:w="780" w:type="dxa"/>
            <w:shd w:val="clear" w:color="auto" w:fill="auto"/>
          </w:tcPr>
          <w:p w14:paraId="06B88970" w14:textId="08638148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07D4090" w14:textId="1128AB19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7F8E3556" w14:textId="1E878126" w:rsidR="00B928D8" w:rsidRDefault="00B928D8" w:rsidP="00B928D8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限輸入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1022BAF8" w14:textId="3E58F84E" w:rsidR="00B928D8" w:rsidRDefault="00B928D8" w:rsidP="00E921C0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</w:tc>
      </w:tr>
      <w:tr w:rsidR="00282869" w:rsidRPr="009A5A20" w14:paraId="753835F6" w14:textId="77777777" w:rsidTr="00FC3C1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6DF0B5DF" w14:textId="2D83723D" w:rsidR="00B928D8" w:rsidRPr="009A5A20" w:rsidRDefault="00700876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467E23F9" w14:textId="022358B9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查詢選項</w:t>
            </w:r>
          </w:p>
        </w:tc>
        <w:tc>
          <w:tcPr>
            <w:tcW w:w="759" w:type="dxa"/>
            <w:shd w:val="clear" w:color="auto" w:fill="auto"/>
          </w:tcPr>
          <w:p w14:paraId="7036D9F3" w14:textId="75FFA77B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686" w:type="dxa"/>
            <w:shd w:val="clear" w:color="auto" w:fill="auto"/>
          </w:tcPr>
          <w:p w14:paraId="03543EF6" w14:textId="77777777" w:rsidR="00B928D8" w:rsidRPr="009A5A20" w:rsidRDefault="00B928D8" w:rsidP="00B928D8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72BB07FA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02:未入帳;</w:t>
            </w:r>
          </w:p>
          <w:p w14:paraId="0C2DEDCC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03:待處理;</w:t>
            </w:r>
          </w:p>
          <w:p w14:paraId="590854D8" w14:textId="45BB319D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04:</w:t>
            </w:r>
            <w:r w:rsidR="00B009FA">
              <w:rPr>
                <w:rFonts w:ascii="標楷體" w:eastAsia="標楷體" w:hAnsi="標楷體" w:hint="eastAsia"/>
              </w:rPr>
              <w:t>已</w:t>
            </w:r>
            <w:r w:rsidR="00B009FA" w:rsidRPr="000D449F">
              <w:rPr>
                <w:rFonts w:ascii="標楷體" w:eastAsia="標楷體" w:hAnsi="標楷體" w:hint="eastAsia"/>
              </w:rPr>
              <w:t>入帳</w:t>
            </w:r>
            <w:r w:rsidRPr="00B928D8">
              <w:rPr>
                <w:rFonts w:ascii="標楷體" w:eastAsia="標楷體" w:hAnsi="標楷體" w:hint="eastAsia"/>
              </w:rPr>
              <w:t>;</w:t>
            </w:r>
          </w:p>
          <w:p w14:paraId="2FABC2FA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05:本月入帳;</w:t>
            </w:r>
          </w:p>
          <w:p w14:paraId="6B63C8DC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06:放款攤分;</w:t>
            </w:r>
          </w:p>
          <w:p w14:paraId="6E1D8A2B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lastRenderedPageBreak/>
              <w:t>07:保單攤分;</w:t>
            </w:r>
          </w:p>
          <w:p w14:paraId="7E4A8356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08:結清退還;</w:t>
            </w:r>
          </w:p>
          <w:p w14:paraId="0B9D73DB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09:本月放款;</w:t>
            </w:r>
          </w:p>
          <w:p w14:paraId="3272448B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10:本月保單;</w:t>
            </w:r>
          </w:p>
          <w:p w14:paraId="64BC53DF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11:累計未退還;</w:t>
            </w:r>
          </w:p>
          <w:p w14:paraId="27EA87E0" w14:textId="76F7330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12:本日匯入</w:t>
            </w:r>
            <w:r w:rsidR="00B16DC3">
              <w:rPr>
                <w:rFonts w:ascii="標楷體" w:eastAsia="標楷體" w:hAnsi="標楷體" w:hint="eastAsia"/>
              </w:rPr>
              <w:t>未入帳</w:t>
            </w:r>
            <w:r w:rsidRPr="00B928D8">
              <w:rPr>
                <w:rFonts w:ascii="標楷體" w:eastAsia="標楷體" w:hAnsi="標楷體" w:hint="eastAsia"/>
              </w:rPr>
              <w:t>;</w:t>
            </w:r>
          </w:p>
          <w:p w14:paraId="6B6B6B7F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13:撥入筆數;</w:t>
            </w:r>
          </w:p>
          <w:p w14:paraId="1307E026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14:檢核成功;</w:t>
            </w:r>
          </w:p>
          <w:p w14:paraId="302ED2C5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15:檢核失敗;</w:t>
            </w:r>
          </w:p>
          <w:p w14:paraId="0F58958D" w14:textId="77777777" w:rsidR="00B928D8" w:rsidRPr="00B928D8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16:放款暫收;</w:t>
            </w:r>
          </w:p>
          <w:p w14:paraId="52000443" w14:textId="14778B2B" w:rsidR="00CB3613" w:rsidRPr="009A5A20" w:rsidRDefault="00B928D8" w:rsidP="00B928D8">
            <w:pPr>
              <w:rPr>
                <w:rFonts w:ascii="標楷體" w:eastAsia="標楷體" w:hAnsi="標楷體"/>
              </w:rPr>
            </w:pPr>
            <w:r w:rsidRPr="00B928D8">
              <w:rPr>
                <w:rFonts w:ascii="標楷體" w:eastAsia="標楷體" w:hAnsi="標楷體" w:hint="eastAsia"/>
              </w:rPr>
              <w:t>17:本月放款</w:t>
            </w:r>
          </w:p>
        </w:tc>
        <w:tc>
          <w:tcPr>
            <w:tcW w:w="780" w:type="dxa"/>
            <w:shd w:val="clear" w:color="auto" w:fill="auto"/>
          </w:tcPr>
          <w:p w14:paraId="65B04E37" w14:textId="739BB687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shd w:val="clear" w:color="auto" w:fill="auto"/>
          </w:tcPr>
          <w:p w14:paraId="37B57696" w14:textId="3E40DB7A" w:rsidR="00B928D8" w:rsidRPr="009A5A20" w:rsidRDefault="00B928D8" w:rsidP="00B928D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45B2A84F" w14:textId="1079D26D" w:rsidR="00B928D8" w:rsidRDefault="00B928D8" w:rsidP="00B928D8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限輸入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71EFA641" w14:textId="5C14B743" w:rsidR="00B928D8" w:rsidRPr="005F0073" w:rsidRDefault="00B928D8" w:rsidP="00B928D8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  <w:p w14:paraId="61C53175" w14:textId="77777777" w:rsidR="00CB3613" w:rsidRDefault="009B708B" w:rsidP="00B928D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CB3613">
              <w:rPr>
                <w:rFonts w:ascii="標楷體" w:eastAsia="標楷體" w:hAnsi="標楷體" w:hint="eastAsia"/>
              </w:rPr>
              <w:t>最大債權限輸入:</w:t>
            </w:r>
          </w:p>
          <w:p w14:paraId="3EA2F60F" w14:textId="1AF98C1F" w:rsidR="00CB3613" w:rsidRDefault="00CB3613" w:rsidP="004E4AD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02~12</w:t>
            </w:r>
            <w:r>
              <w:rPr>
                <w:rFonts w:ascii="標楷體" w:eastAsia="標楷體" w:hAnsi="標楷體"/>
              </w:rPr>
              <w:t>/V(3</w:t>
            </w:r>
            <w:r w:rsidR="004E4ADC">
              <w:rPr>
                <w:rFonts w:ascii="標楷體" w:eastAsia="標楷體" w:hAnsi="標楷體"/>
              </w:rPr>
              <w:t>,02,03,04</w:t>
            </w:r>
            <w:r w:rsidR="004E4ADC">
              <w:rPr>
                <w:rFonts w:ascii="標楷體" w:eastAsia="標楷體" w:hAnsi="標楷體"/>
              </w:rPr>
              <w:br/>
              <w:t>05,06,07,08,09,10,11,12</w:t>
            </w:r>
            <w:r>
              <w:rPr>
                <w:rFonts w:ascii="標楷體" w:eastAsia="標楷體" w:hAnsi="標楷體"/>
              </w:rPr>
              <w:t>)</w:t>
            </w:r>
          </w:p>
          <w:p w14:paraId="79765B43" w14:textId="77777777" w:rsidR="004E4ADC" w:rsidRDefault="00CB3613" w:rsidP="00B928D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9B708B">
              <w:rPr>
                <w:rFonts w:ascii="標楷體" w:eastAsia="標楷體" w:hAnsi="標楷體" w:hint="eastAsia"/>
              </w:rPr>
              <w:t>一般債權</w:t>
            </w:r>
            <w:r>
              <w:rPr>
                <w:rFonts w:ascii="標楷體" w:eastAsia="標楷體" w:hAnsi="標楷體" w:hint="eastAsia"/>
              </w:rPr>
              <w:t>限</w:t>
            </w:r>
            <w:r w:rsidR="009B708B"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479333D4" w14:textId="337C23A1" w:rsidR="00CB3613" w:rsidRDefault="00CB3613" w:rsidP="004E4ADC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02</w:t>
            </w:r>
            <w:r w:rsidR="00282869">
              <w:rPr>
                <w:rFonts w:ascii="標楷體" w:eastAsia="標楷體" w:hAnsi="標楷體"/>
              </w:rPr>
              <w:t>~05</w:t>
            </w:r>
            <w:r>
              <w:rPr>
                <w:rFonts w:ascii="標楷體" w:eastAsia="標楷體" w:hAnsi="標楷體"/>
              </w:rPr>
              <w:t>,13~17/V(3</w:t>
            </w:r>
            <w:r w:rsidR="004E4ADC">
              <w:rPr>
                <w:rFonts w:ascii="標楷體" w:eastAsia="標楷體" w:hAnsi="標楷體"/>
              </w:rPr>
              <w:t>,02,</w:t>
            </w:r>
            <w:r w:rsidR="00282869">
              <w:rPr>
                <w:rFonts w:ascii="標楷體" w:eastAsia="標楷體" w:hAnsi="標楷體"/>
              </w:rPr>
              <w:t>03,</w:t>
            </w:r>
            <w:r w:rsidR="00282869">
              <w:rPr>
                <w:rFonts w:ascii="標楷體" w:eastAsia="標楷體" w:hAnsi="標楷體"/>
              </w:rPr>
              <w:br/>
              <w:t>04,05,</w:t>
            </w:r>
            <w:r w:rsidR="004E4ADC">
              <w:rPr>
                <w:rFonts w:ascii="標楷體" w:eastAsia="標楷體" w:hAnsi="標楷體"/>
              </w:rPr>
              <w:t>13,14,15</w:t>
            </w:r>
            <w:r w:rsidR="00282869">
              <w:rPr>
                <w:rFonts w:ascii="標楷體" w:eastAsia="標楷體" w:hAnsi="標楷體"/>
              </w:rPr>
              <w:t>,</w:t>
            </w:r>
            <w:r w:rsidR="004E4ADC">
              <w:rPr>
                <w:rFonts w:ascii="標楷體" w:eastAsia="標楷體" w:hAnsi="標楷體"/>
              </w:rPr>
              <w:t>16,17</w:t>
            </w:r>
            <w:r>
              <w:rPr>
                <w:rFonts w:ascii="標楷體" w:eastAsia="標楷體" w:hAnsi="標楷體"/>
              </w:rPr>
              <w:t>)</w:t>
            </w:r>
          </w:p>
        </w:tc>
      </w:tr>
      <w:tr w:rsidR="00282869" w:rsidRPr="009A5A20" w14:paraId="0CB0FD57" w14:textId="77777777" w:rsidTr="00FC3C1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3849BF54" w14:textId="1BCE40FF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992" w:type="dxa"/>
            <w:shd w:val="clear" w:color="auto" w:fill="auto"/>
          </w:tcPr>
          <w:p w14:paraId="003DDD8D" w14:textId="006DCD91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查詢細項</w:t>
            </w:r>
          </w:p>
        </w:tc>
        <w:tc>
          <w:tcPr>
            <w:tcW w:w="759" w:type="dxa"/>
            <w:shd w:val="clear" w:color="auto" w:fill="auto"/>
          </w:tcPr>
          <w:p w14:paraId="60690A24" w14:textId="77777777" w:rsidR="00700876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686" w:type="dxa"/>
            <w:shd w:val="clear" w:color="auto" w:fill="auto"/>
          </w:tcPr>
          <w:p w14:paraId="38B6EF75" w14:textId="77777777" w:rsidR="00700876" w:rsidRPr="009A5A20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0D7A7AFA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0:無;</w:t>
            </w:r>
          </w:p>
          <w:p w14:paraId="2ECC6F1C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1:債協;</w:t>
            </w:r>
          </w:p>
          <w:p w14:paraId="73CF580A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2:調解;</w:t>
            </w:r>
          </w:p>
          <w:p w14:paraId="747173C9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3:更生;</w:t>
            </w:r>
          </w:p>
          <w:p w14:paraId="5D0D1E57" w14:textId="3F73E579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4:清算</w:t>
            </w:r>
          </w:p>
        </w:tc>
        <w:tc>
          <w:tcPr>
            <w:tcW w:w="780" w:type="dxa"/>
            <w:shd w:val="clear" w:color="auto" w:fill="auto"/>
          </w:tcPr>
          <w:p w14:paraId="5B51CA58" w14:textId="6BC20918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6BCC6A88" w14:textId="0DE3DADA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680CC55F" w14:textId="5730658C" w:rsidR="00700876" w:rsidRDefault="00700876" w:rsidP="00700876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限輸入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1C1FD812" w14:textId="0303DDCB" w:rsidR="00700876" w:rsidRDefault="00700876" w:rsidP="00565E4A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</w:p>
        </w:tc>
      </w:tr>
      <w:tr w:rsidR="00282869" w:rsidRPr="009A5A20" w14:paraId="0930FFEC" w14:textId="77777777" w:rsidTr="00FC3C1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B2FD436" w14:textId="0919BFBC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14:paraId="14ECDB3C" w14:textId="30580201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是否製檔</w:t>
            </w:r>
          </w:p>
        </w:tc>
        <w:tc>
          <w:tcPr>
            <w:tcW w:w="759" w:type="dxa"/>
            <w:shd w:val="clear" w:color="auto" w:fill="auto"/>
          </w:tcPr>
          <w:p w14:paraId="5DA34870" w14:textId="77777777" w:rsidR="00700876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686" w:type="dxa"/>
            <w:shd w:val="clear" w:color="auto" w:fill="auto"/>
          </w:tcPr>
          <w:p w14:paraId="5C1EE101" w14:textId="77777777" w:rsidR="00700876" w:rsidRPr="009A5A20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04AC18D2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0:無;</w:t>
            </w:r>
          </w:p>
          <w:p w14:paraId="5940D1A2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1:已製檔;</w:t>
            </w:r>
          </w:p>
          <w:p w14:paraId="27AAC7EB" w14:textId="26B7072C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2:未製檔</w:t>
            </w:r>
          </w:p>
        </w:tc>
        <w:tc>
          <w:tcPr>
            <w:tcW w:w="780" w:type="dxa"/>
            <w:shd w:val="clear" w:color="auto" w:fill="auto"/>
          </w:tcPr>
          <w:p w14:paraId="5DC45311" w14:textId="6C681A1A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4FB3A511" w14:textId="70BE369A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4C41A629" w14:textId="61B8B40A" w:rsidR="00700876" w:rsidRDefault="00700876" w:rsidP="00700876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限輸入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39D05A9D" w14:textId="35C7AD71" w:rsidR="00700876" w:rsidRDefault="00700876" w:rsidP="00565E4A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</w:p>
        </w:tc>
      </w:tr>
      <w:tr w:rsidR="00282869" w:rsidRPr="009A5A20" w14:paraId="3D2555E4" w14:textId="77777777" w:rsidTr="00FC3C1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20E3187D" w14:textId="3E4E5A89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14:paraId="432F3100" w14:textId="48782FC5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 w:hint="eastAsia"/>
              </w:rPr>
              <w:t>是否為按鈕</w:t>
            </w:r>
          </w:p>
        </w:tc>
        <w:tc>
          <w:tcPr>
            <w:tcW w:w="759" w:type="dxa"/>
            <w:shd w:val="clear" w:color="auto" w:fill="auto"/>
          </w:tcPr>
          <w:p w14:paraId="0477B2AF" w14:textId="77777777" w:rsidR="00700876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686" w:type="dxa"/>
            <w:shd w:val="clear" w:color="auto" w:fill="auto"/>
          </w:tcPr>
          <w:p w14:paraId="7F0E8357" w14:textId="77777777" w:rsidR="00700876" w:rsidRPr="009A5A20" w:rsidRDefault="00700876" w:rsidP="00700876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7712DCF2" w14:textId="77777777" w:rsidR="00700876" w:rsidRPr="00700876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/>
              </w:rPr>
              <w:t>1:Y;</w:t>
            </w:r>
          </w:p>
          <w:p w14:paraId="6AD1A168" w14:textId="29B32EC5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 w:rsidRPr="00700876">
              <w:rPr>
                <w:rFonts w:ascii="標楷體" w:eastAsia="標楷體" w:hAnsi="標楷體"/>
              </w:rPr>
              <w:t>0:N</w:t>
            </w:r>
          </w:p>
        </w:tc>
        <w:tc>
          <w:tcPr>
            <w:tcW w:w="780" w:type="dxa"/>
            <w:shd w:val="clear" w:color="auto" w:fill="auto"/>
          </w:tcPr>
          <w:p w14:paraId="0729F5EA" w14:textId="442636FC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6FCBD178" w14:textId="091847C1" w:rsidR="00700876" w:rsidRPr="009A5A20" w:rsidRDefault="00700876" w:rsidP="007008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385614D" w14:textId="0ABA59B0" w:rsidR="00700876" w:rsidRDefault="00700876" w:rsidP="00700876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限輸入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 w:rsidRPr="009A5A20">
              <w:rPr>
                <w:rFonts w:ascii="標楷體" w:eastAsia="標楷體" w:hAnsi="標楷體" w:hint="eastAsia"/>
              </w:rPr>
              <w:t>，檢核條件:</w:t>
            </w:r>
          </w:p>
          <w:p w14:paraId="2EF28491" w14:textId="77777777" w:rsidR="00700876" w:rsidRPr="005F0073" w:rsidRDefault="00700876" w:rsidP="00700876">
            <w:pPr>
              <w:ind w:left="341" w:hangingChars="142" w:hanging="34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/>
              </w:rPr>
              <w:t>依選單/V(H)</w:t>
            </w:r>
          </w:p>
          <w:p w14:paraId="792FE306" w14:textId="77777777" w:rsidR="00700876" w:rsidRDefault="00700876" w:rsidP="0070087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</w:tbl>
    <w:p w14:paraId="6EE0E97C" w14:textId="77777777" w:rsidR="00926684" w:rsidRDefault="00926684" w:rsidP="0029772C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1CE12DCF" w14:textId="6FDB1EFA" w:rsidR="0029772C" w:rsidRPr="009A5A20" w:rsidRDefault="0029772C" w:rsidP="0029772C">
      <w:pPr>
        <w:pStyle w:val="17"/>
        <w:numPr>
          <w:ilvl w:val="0"/>
          <w:numId w:val="6"/>
        </w:numPr>
        <w:ind w:left="1418"/>
      </w:pPr>
      <w:r w:rsidRPr="009A5A20">
        <w:rPr>
          <w:rFonts w:cs="標楷體" w:hint="eastAsia"/>
          <w:kern w:val="0"/>
          <w:szCs w:val="28"/>
        </w:rPr>
        <w:t>輸出畫面：</w:t>
      </w:r>
    </w:p>
    <w:p w14:paraId="713679DD" w14:textId="70A2A451" w:rsidR="00752152" w:rsidRPr="009A5A20" w:rsidRDefault="00205647" w:rsidP="0029772C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205647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2A86BD53" wp14:editId="63DE4062">
            <wp:extent cx="6479540" cy="198374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A43" w14:textId="76257031" w:rsidR="00752152" w:rsidRDefault="00752152" w:rsidP="00752152">
      <w:pPr>
        <w:snapToGrid w:val="0"/>
        <w:spacing w:before="120"/>
        <w:rPr>
          <w:rFonts w:ascii="標楷體" w:eastAsia="標楷體" w:hAnsi="標楷體"/>
          <w:sz w:val="26"/>
        </w:rPr>
      </w:pPr>
    </w:p>
    <w:p w14:paraId="46F91826" w14:textId="77777777" w:rsidR="00700876" w:rsidRPr="009A5A20" w:rsidRDefault="00700876" w:rsidP="00700876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56"/>
        <w:gridCol w:w="726"/>
        <w:gridCol w:w="1241"/>
        <w:gridCol w:w="5016"/>
        <w:gridCol w:w="2555"/>
      </w:tblGrid>
      <w:tr w:rsidR="00983492" w:rsidRPr="009A5A20" w14:paraId="2AE5C58E" w14:textId="77777777" w:rsidTr="00983492">
        <w:tc>
          <w:tcPr>
            <w:tcW w:w="562" w:type="dxa"/>
            <w:shd w:val="clear" w:color="auto" w:fill="D9D9D9" w:themeFill="background1" w:themeFillShade="D9"/>
          </w:tcPr>
          <w:p w14:paraId="5D203C39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737" w:type="dxa"/>
            <w:shd w:val="clear" w:color="auto" w:fill="D9D9D9" w:themeFill="background1" w:themeFillShade="D9"/>
          </w:tcPr>
          <w:p w14:paraId="38B34F6B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1FA8740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273" w:type="dxa"/>
            <w:shd w:val="clear" w:color="auto" w:fill="D9D9D9" w:themeFill="background1" w:themeFillShade="D9"/>
          </w:tcPr>
          <w:p w14:paraId="132371C1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51CFA1E0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5016" w:type="dxa"/>
            <w:shd w:val="clear" w:color="auto" w:fill="D9D9D9" w:themeFill="background1" w:themeFillShade="D9"/>
          </w:tcPr>
          <w:p w14:paraId="2581E106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2606" w:type="dxa"/>
            <w:shd w:val="clear" w:color="auto" w:fill="D9D9D9" w:themeFill="background1" w:themeFillShade="D9"/>
          </w:tcPr>
          <w:p w14:paraId="02A26412" w14:textId="77777777" w:rsidR="00700876" w:rsidRPr="009A5A20" w:rsidRDefault="00700876" w:rsidP="00C85C34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83492" w:rsidRPr="009A5A20" w14:paraId="54D750C7" w14:textId="77777777" w:rsidTr="00983492">
        <w:tc>
          <w:tcPr>
            <w:tcW w:w="562" w:type="dxa"/>
            <w:shd w:val="clear" w:color="auto" w:fill="auto"/>
          </w:tcPr>
          <w:p w14:paraId="4BD8A936" w14:textId="77777777" w:rsidR="00983492" w:rsidRPr="009A5A20" w:rsidRDefault="00983492" w:rsidP="0098349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37" w:type="dxa"/>
            <w:shd w:val="clear" w:color="auto" w:fill="auto"/>
          </w:tcPr>
          <w:p w14:paraId="51E0582E" w14:textId="5A5FDA3C" w:rsidR="00983492" w:rsidRPr="009A5A20" w:rsidRDefault="00983492" w:rsidP="0098349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勾選鈕</w:t>
            </w:r>
          </w:p>
        </w:tc>
        <w:tc>
          <w:tcPr>
            <w:tcW w:w="1273" w:type="dxa"/>
            <w:shd w:val="clear" w:color="auto" w:fill="auto"/>
          </w:tcPr>
          <w:p w14:paraId="26A3B534" w14:textId="2A441494" w:rsidR="00983492" w:rsidRPr="009A5A20" w:rsidRDefault="00983492" w:rsidP="0098349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5016" w:type="dxa"/>
            <w:shd w:val="clear" w:color="auto" w:fill="auto"/>
          </w:tcPr>
          <w:p w14:paraId="716B5338" w14:textId="77777777" w:rsidR="00983492" w:rsidRPr="009A5A20" w:rsidRDefault="00983492" w:rsidP="00983492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2606" w:type="dxa"/>
            <w:shd w:val="clear" w:color="auto" w:fill="auto"/>
          </w:tcPr>
          <w:p w14:paraId="3D64888D" w14:textId="093E0795" w:rsidR="00983492" w:rsidRPr="009A5A20" w:rsidRDefault="00983492" w:rsidP="009834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有勾選時</w:t>
            </w:r>
            <w:r w:rsidR="00595EF1"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於按下</w:t>
            </w:r>
            <w:r w:rsidR="00205647">
              <w:rPr>
                <w:rFonts w:ascii="標楷體" w:eastAsia="標楷體" w:hAnsi="標楷體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待處理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按鈕時</w:t>
            </w:r>
            <w:r w:rsidR="00595EF1"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lastRenderedPageBreak/>
              <w:t>逐一更新交易檔的交易別狀態</w:t>
            </w:r>
            <w:r w:rsidR="00C27D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為待處理</w:t>
            </w:r>
          </w:p>
        </w:tc>
      </w:tr>
      <w:tr w:rsidR="00983492" w:rsidRPr="009A5A20" w14:paraId="5CE18F1E" w14:textId="77777777" w:rsidTr="00983492">
        <w:tc>
          <w:tcPr>
            <w:tcW w:w="562" w:type="dxa"/>
            <w:shd w:val="clear" w:color="auto" w:fill="auto"/>
          </w:tcPr>
          <w:p w14:paraId="6342CE0A" w14:textId="77777777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737" w:type="dxa"/>
            <w:shd w:val="clear" w:color="auto" w:fill="auto"/>
          </w:tcPr>
          <w:p w14:paraId="14E7371E" w14:textId="4AAF00E6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center"/>
          </w:tcPr>
          <w:p w14:paraId="053A3971" w14:textId="571B487A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證字號</w:t>
            </w:r>
          </w:p>
        </w:tc>
        <w:tc>
          <w:tcPr>
            <w:tcW w:w="5016" w:type="dxa"/>
            <w:shd w:val="clear" w:color="auto" w:fill="auto"/>
          </w:tcPr>
          <w:p w14:paraId="6766BC51" w14:textId="77777777" w:rsidR="006F40D9" w:rsidRDefault="006F40D9" w:rsidP="003A6D2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]=[13</w:t>
            </w:r>
            <w:r>
              <w:rPr>
                <w:rFonts w:ascii="標楷體" w:eastAsia="標楷體" w:hAnsi="標楷體"/>
                <w:color w:val="000000"/>
              </w:rPr>
              <w:t>,14,15</w:t>
            </w:r>
            <w:r>
              <w:rPr>
                <w:rFonts w:ascii="標楷體" w:eastAsia="標楷體" w:hAnsi="標楷體" w:hint="eastAsia"/>
                <w:color w:val="000000"/>
              </w:rPr>
              <w:t>]時為</w:t>
            </w:r>
            <w:proofErr w:type="spellStart"/>
            <w:r w:rsidR="003A6D28" w:rsidRPr="009A5A20">
              <w:rPr>
                <w:rFonts w:ascii="標楷體" w:eastAsia="標楷體" w:hAnsi="標楷體" w:hint="eastAsia"/>
                <w:color w:val="000000"/>
              </w:rPr>
              <w:t>C</w:t>
            </w:r>
            <w:r w:rsidR="003A6D28" w:rsidRPr="009A5A20">
              <w:rPr>
                <w:rFonts w:ascii="標楷體" w:eastAsia="標楷體" w:hAnsi="標楷體"/>
                <w:color w:val="000000"/>
              </w:rPr>
              <w:t>ustMain.CustId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25BA58BA" w14:textId="156539CA" w:rsidR="003A6D28" w:rsidRPr="009A5A20" w:rsidRDefault="006F40D9" w:rsidP="003A6D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CustMain.CustId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78EAA5A4" w14:textId="2B3764C0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0E18B83A" w14:textId="77777777" w:rsidTr="00983492">
        <w:tc>
          <w:tcPr>
            <w:tcW w:w="562" w:type="dxa"/>
            <w:shd w:val="clear" w:color="auto" w:fill="auto"/>
          </w:tcPr>
          <w:p w14:paraId="4BD06EAD" w14:textId="239C9097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737" w:type="dxa"/>
            <w:shd w:val="clear" w:color="auto" w:fill="auto"/>
            <w:vAlign w:val="bottom"/>
          </w:tcPr>
          <w:p w14:paraId="1632B559" w14:textId="286F4EFA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center"/>
          </w:tcPr>
          <w:p w14:paraId="3263CA49" w14:textId="0F11580F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戶號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1A878FB2" w14:textId="73E519A6" w:rsidR="006F40D9" w:rsidRDefault="006F40D9" w:rsidP="003A6D2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CustMain.CustNo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3715FD4D" w14:textId="1F440614" w:rsidR="006F40D9" w:rsidRDefault="006F40D9" w:rsidP="003A6D2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]=[13</w:t>
            </w:r>
            <w:r>
              <w:rPr>
                <w:rFonts w:ascii="標楷體" w:eastAsia="標楷體" w:hAnsi="標楷體"/>
                <w:color w:val="000000"/>
              </w:rPr>
              <w:t>,14,15</w:t>
            </w:r>
            <w:r>
              <w:rPr>
                <w:rFonts w:ascii="標楷體" w:eastAsia="標楷體" w:hAnsi="標楷體" w:hint="eastAsia"/>
                <w:color w:val="000000"/>
              </w:rPr>
              <w:t>]時為</w:t>
            </w:r>
            <w:r w:rsidRPr="006F40D9">
              <w:rPr>
                <w:rFonts w:ascii="標楷體" w:eastAsia="標楷體" w:hAnsi="標楷體"/>
                <w:color w:val="000000"/>
              </w:rPr>
              <w:t>NegAp02.CustNo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395419C7" w14:textId="6E3A243F" w:rsidR="003A6D28" w:rsidRPr="009A5A20" w:rsidRDefault="006F40D9" w:rsidP="003A6D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NegTran.CustNo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6A6DB72A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56D38140" w14:textId="77777777" w:rsidTr="00983492">
        <w:tc>
          <w:tcPr>
            <w:tcW w:w="562" w:type="dxa"/>
            <w:shd w:val="clear" w:color="auto" w:fill="auto"/>
          </w:tcPr>
          <w:p w14:paraId="0F511B40" w14:textId="0CF92C93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737" w:type="dxa"/>
            <w:shd w:val="clear" w:color="auto" w:fill="auto"/>
            <w:vAlign w:val="bottom"/>
          </w:tcPr>
          <w:p w14:paraId="358F1FD5" w14:textId="1208F32B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center"/>
          </w:tcPr>
          <w:p w14:paraId="4EC50BB4" w14:textId="4AED721F" w:rsidR="003A6D28" w:rsidRPr="009A5A20" w:rsidRDefault="003A6D28" w:rsidP="003A6D2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案件序號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76A1AC7B" w14:textId="6D54FAC7" w:rsidR="006F40D9" w:rsidRDefault="006F40D9" w:rsidP="006F40D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AcReceivable.FacmNo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785EC7F6" w14:textId="3DE57018" w:rsidR="003A6D28" w:rsidRPr="009A5A20" w:rsidRDefault="006F40D9" w:rsidP="006F40D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NegTran.CaseSeq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672A24D2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64BD2371" w14:textId="77777777" w:rsidTr="00983492">
        <w:tc>
          <w:tcPr>
            <w:tcW w:w="562" w:type="dxa"/>
            <w:shd w:val="clear" w:color="auto" w:fill="auto"/>
          </w:tcPr>
          <w:p w14:paraId="3BE200C9" w14:textId="0AAA17CF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737" w:type="dxa"/>
            <w:shd w:val="clear" w:color="auto" w:fill="auto"/>
          </w:tcPr>
          <w:p w14:paraId="684503A5" w14:textId="6B316D9F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3AA9CEF9" w14:textId="2E6ACC29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5016" w:type="dxa"/>
            <w:shd w:val="clear" w:color="auto" w:fill="auto"/>
          </w:tcPr>
          <w:p w14:paraId="1F75EDDE" w14:textId="42351E00" w:rsidR="003A6D28" w:rsidRPr="009A5A20" w:rsidRDefault="006F40D9" w:rsidP="006F40D9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6F40D9">
              <w:rPr>
                <w:rFonts w:ascii="標楷體" w:eastAsia="標楷體" w:hAnsi="標楷體"/>
                <w:color w:val="000000"/>
              </w:rPr>
              <w:t>CustMain.CustName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0A331519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5D5EE18B" w14:textId="77777777" w:rsidTr="00983492">
        <w:tc>
          <w:tcPr>
            <w:tcW w:w="562" w:type="dxa"/>
            <w:shd w:val="clear" w:color="auto" w:fill="auto"/>
          </w:tcPr>
          <w:p w14:paraId="10E22FA5" w14:textId="086AEF6C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737" w:type="dxa"/>
            <w:shd w:val="clear" w:color="auto" w:fill="auto"/>
          </w:tcPr>
          <w:p w14:paraId="504A7BD9" w14:textId="1EB937DA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547E026E" w14:textId="43AEA7FD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交易別</w:t>
            </w:r>
          </w:p>
        </w:tc>
        <w:tc>
          <w:tcPr>
            <w:tcW w:w="5016" w:type="dxa"/>
            <w:shd w:val="clear" w:color="auto" w:fill="auto"/>
          </w:tcPr>
          <w:p w14:paraId="546DD889" w14:textId="789B7E34" w:rsidR="006F40D9" w:rsidRDefault="006F40D9" w:rsidP="006F40D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5A34A1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0130248F" w14:textId="7BD6E55E" w:rsidR="003A6D28" w:rsidRPr="009A5A20" w:rsidRDefault="006F40D9" w:rsidP="006F40D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5A34A1" w:rsidRPr="005A34A1">
              <w:rPr>
                <w:rFonts w:ascii="標楷體" w:eastAsia="標楷體" w:hAnsi="標楷體"/>
                <w:color w:val="000000"/>
              </w:rPr>
              <w:t>NegTran.TxKind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2EF73953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0FBD947C" w14:textId="77777777" w:rsidTr="00983492">
        <w:tc>
          <w:tcPr>
            <w:tcW w:w="562" w:type="dxa"/>
            <w:shd w:val="clear" w:color="auto" w:fill="auto"/>
          </w:tcPr>
          <w:p w14:paraId="0D999458" w14:textId="30598963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737" w:type="dxa"/>
            <w:shd w:val="clear" w:color="auto" w:fill="auto"/>
          </w:tcPr>
          <w:p w14:paraId="57DCB90D" w14:textId="5DE9D0CF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49B413B2" w14:textId="29BADCD0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1C6463B1" w14:textId="6E164FCD" w:rsidR="003A6D28" w:rsidRPr="009A5A20" w:rsidRDefault="005A34A1" w:rsidP="003A6D2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</w:p>
        </w:tc>
        <w:tc>
          <w:tcPr>
            <w:tcW w:w="2606" w:type="dxa"/>
            <w:shd w:val="clear" w:color="auto" w:fill="auto"/>
          </w:tcPr>
          <w:p w14:paraId="5251307A" w14:textId="1A9C90E1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7F47C44C" w14:textId="77777777" w:rsidTr="00983492">
        <w:tc>
          <w:tcPr>
            <w:tcW w:w="562" w:type="dxa"/>
            <w:shd w:val="clear" w:color="auto" w:fill="auto"/>
          </w:tcPr>
          <w:p w14:paraId="055B05E4" w14:textId="6C0D5C1F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737" w:type="dxa"/>
            <w:shd w:val="clear" w:color="auto" w:fill="auto"/>
          </w:tcPr>
          <w:p w14:paraId="0FFDC1BD" w14:textId="24EB92E1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273" w:type="dxa"/>
            <w:shd w:val="clear" w:color="auto" w:fill="auto"/>
          </w:tcPr>
          <w:p w14:paraId="14FE3532" w14:textId="7599DA9F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入帳還款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774B8837" w14:textId="0D8A6895" w:rsidR="003A6D28" w:rsidRPr="009A5A20" w:rsidRDefault="003A6D28" w:rsidP="006F40D9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2606" w:type="dxa"/>
            <w:shd w:val="clear" w:color="auto" w:fill="auto"/>
          </w:tcPr>
          <w:p w14:paraId="27B5AA02" w14:textId="67F9EB40" w:rsidR="003A6D28" w:rsidRPr="009A5A20" w:rsidRDefault="00595EF1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供執行入帳作業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="005A34A1" w:rsidRPr="009A5A20">
              <w:rPr>
                <w:rFonts w:ascii="標楷體" w:eastAsia="標楷體" w:hAnsi="標楷體" w:hint="eastAsia"/>
              </w:rPr>
              <w:t>連結至【</w:t>
            </w:r>
            <w:r w:rsidR="005A34A1" w:rsidRPr="009A5A20">
              <w:rPr>
                <w:rFonts w:ascii="標楷體" w:eastAsia="標楷體" w:hAnsi="標楷體"/>
              </w:rPr>
              <w:t>L</w:t>
            </w:r>
            <w:r w:rsidR="00B538C8">
              <w:rPr>
                <w:rFonts w:ascii="標楷體" w:eastAsia="標楷體" w:hAnsi="標楷體" w:hint="eastAsia"/>
              </w:rPr>
              <w:t>5702</w:t>
            </w:r>
            <w:r w:rsidR="00B538C8" w:rsidRPr="00B538C8">
              <w:rPr>
                <w:rFonts w:ascii="標楷體" w:eastAsia="標楷體" w:hAnsi="標楷體" w:hint="eastAsia"/>
              </w:rPr>
              <w:t>暫收入帳</w:t>
            </w:r>
            <w:r w:rsidR="005A34A1" w:rsidRPr="009A5A20">
              <w:rPr>
                <w:rFonts w:ascii="標楷體" w:eastAsia="標楷體" w:hAnsi="標楷體" w:hint="eastAsia"/>
              </w:rPr>
              <w:t>】</w:t>
            </w:r>
          </w:p>
        </w:tc>
      </w:tr>
      <w:tr w:rsidR="00983492" w:rsidRPr="009A5A20" w14:paraId="3107DD5B" w14:textId="77777777" w:rsidTr="00983492">
        <w:tc>
          <w:tcPr>
            <w:tcW w:w="562" w:type="dxa"/>
            <w:shd w:val="clear" w:color="auto" w:fill="auto"/>
          </w:tcPr>
          <w:p w14:paraId="61FC7E9A" w14:textId="3B72B511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737" w:type="dxa"/>
            <w:shd w:val="clear" w:color="auto" w:fill="auto"/>
          </w:tcPr>
          <w:p w14:paraId="2E91C5C5" w14:textId="32E8EE64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295CD8A8" w14:textId="64FADECC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74976B01" w14:textId="77777777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69F06072" w14:textId="7B5F00AF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1D49D5">
              <w:rPr>
                <w:rFonts w:ascii="標楷體" w:eastAsia="標楷體" w:hAnsi="標楷體"/>
                <w:color w:val="000000"/>
              </w:rPr>
              <w:t>NegTran.AcDate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45B0F731" w14:textId="527D213E" w:rsidR="003A6D28" w:rsidRPr="009A5A20" w:rsidRDefault="00EF120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1F0B9B" w:rsidRPr="009A5A20" w14:paraId="60DCE740" w14:textId="77777777" w:rsidTr="00983492">
        <w:tc>
          <w:tcPr>
            <w:tcW w:w="562" w:type="dxa"/>
            <w:shd w:val="clear" w:color="auto" w:fill="auto"/>
          </w:tcPr>
          <w:p w14:paraId="5E306965" w14:textId="3BFE7845" w:rsidR="001F0B9B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</w:t>
            </w:r>
          </w:p>
        </w:tc>
        <w:tc>
          <w:tcPr>
            <w:tcW w:w="737" w:type="dxa"/>
            <w:shd w:val="clear" w:color="auto" w:fill="auto"/>
          </w:tcPr>
          <w:p w14:paraId="02482368" w14:textId="0B044716" w:rsidR="001F0B9B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24830CD9" w14:textId="37239869" w:rsidR="001F0B9B" w:rsidRDefault="001F0B9B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入帳日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2532ADA2" w14:textId="77777777" w:rsidR="001F0B9B" w:rsidRDefault="001F0B9B" w:rsidP="001F0B9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proofErr w:type="spellStart"/>
            <w:r w:rsidRPr="001D49D5">
              <w:rPr>
                <w:rFonts w:ascii="標楷體" w:eastAsia="標楷體" w:hAnsi="標楷體"/>
                <w:color w:val="000000"/>
              </w:rPr>
              <w:t>AcReceivable.OpenAcDate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52909FEC" w14:textId="243BD640" w:rsidR="001F0B9B" w:rsidRDefault="001F0B9B" w:rsidP="001F0B9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1D49D5">
              <w:rPr>
                <w:rFonts w:ascii="標楷體" w:eastAsia="標楷體" w:hAnsi="標楷體"/>
                <w:color w:val="000000"/>
              </w:rPr>
              <w:t>NegTran.EntryDate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11540F55" w14:textId="6620065F" w:rsidR="001F0B9B" w:rsidRPr="009A5A20" w:rsidRDefault="00EF120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983492" w:rsidRPr="009A5A20" w14:paraId="5ED6F8EF" w14:textId="77777777" w:rsidTr="00983492">
        <w:tc>
          <w:tcPr>
            <w:tcW w:w="562" w:type="dxa"/>
            <w:shd w:val="clear" w:color="auto" w:fill="auto"/>
          </w:tcPr>
          <w:p w14:paraId="04270126" w14:textId="1179C44B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1</w:t>
            </w:r>
          </w:p>
        </w:tc>
        <w:tc>
          <w:tcPr>
            <w:tcW w:w="737" w:type="dxa"/>
            <w:shd w:val="clear" w:color="auto" w:fill="auto"/>
          </w:tcPr>
          <w:p w14:paraId="6763D0D0" w14:textId="217648F6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7B4EBCBC" w14:textId="3AAC03D4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入帳還款日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42621E2C" w14:textId="6BC00657" w:rsidR="001F0B9B" w:rsidRDefault="001F0B9B" w:rsidP="001F0B9B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16AB7E32" w14:textId="72231592" w:rsidR="003A6D28" w:rsidRPr="009A5A20" w:rsidRDefault="001F0B9B" w:rsidP="001F0B9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Pr="001F0B9B">
              <w:rPr>
                <w:rFonts w:ascii="標楷體" w:eastAsia="標楷體" w:hAnsi="標楷體"/>
                <w:color w:val="000000"/>
              </w:rPr>
              <w:t>NegTran.RepayDate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4C150E6B" w14:textId="42DA2703" w:rsidR="003A6D28" w:rsidRPr="009A5A20" w:rsidRDefault="00EF120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983492" w:rsidRPr="009A5A20" w14:paraId="7689E959" w14:textId="77777777" w:rsidTr="00983492">
        <w:tc>
          <w:tcPr>
            <w:tcW w:w="562" w:type="dxa"/>
            <w:shd w:val="clear" w:color="auto" w:fill="auto"/>
          </w:tcPr>
          <w:p w14:paraId="2CEDE3AB" w14:textId="22CCA275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737" w:type="dxa"/>
            <w:shd w:val="clear" w:color="auto" w:fill="auto"/>
          </w:tcPr>
          <w:p w14:paraId="3D43F4C8" w14:textId="0B63B978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73127871" w14:textId="10B46661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暫收金額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1DB9582F" w14:textId="5D9603D0" w:rsidR="006F40D9" w:rsidRDefault="006F40D9" w:rsidP="006F40D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26A37473" w14:textId="74B928B7" w:rsidR="003A6D28" w:rsidRPr="009A5A20" w:rsidRDefault="006F40D9" w:rsidP="006F40D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NegTran.TxAmt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67B71ABE" w14:textId="30762C8D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5B891D3A" w14:textId="77777777" w:rsidTr="00983492">
        <w:tc>
          <w:tcPr>
            <w:tcW w:w="562" w:type="dxa"/>
            <w:shd w:val="clear" w:color="auto" w:fill="auto"/>
          </w:tcPr>
          <w:p w14:paraId="2A26894A" w14:textId="6F354E16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737" w:type="dxa"/>
            <w:shd w:val="clear" w:color="auto" w:fill="auto"/>
          </w:tcPr>
          <w:p w14:paraId="236DAADC" w14:textId="09C8BD4D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41407EA2" w14:textId="13AEC8E2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溢繳款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77E25A14" w14:textId="5C6A6A57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6246D5FB" w14:textId="5EA4CE46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NegTran.OrgAccuOverAmt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528BE2D0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3068046A" w14:textId="77777777" w:rsidTr="00983492">
        <w:tc>
          <w:tcPr>
            <w:tcW w:w="562" w:type="dxa"/>
            <w:shd w:val="clear" w:color="auto" w:fill="auto"/>
          </w:tcPr>
          <w:p w14:paraId="10F0D066" w14:textId="772265BD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4</w:t>
            </w:r>
          </w:p>
        </w:tc>
        <w:tc>
          <w:tcPr>
            <w:tcW w:w="737" w:type="dxa"/>
            <w:shd w:val="clear" w:color="auto" w:fill="auto"/>
          </w:tcPr>
          <w:p w14:paraId="0177972D" w14:textId="397EBAE5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63EF3CB6" w14:textId="31EF5169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繳期數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2A864DDB" w14:textId="45DC68D8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6BF90821" w14:textId="37CC601F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NegTran.RepayPeriod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4BB9C283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48F990C5" w14:textId="77777777" w:rsidTr="00983492">
        <w:tc>
          <w:tcPr>
            <w:tcW w:w="562" w:type="dxa"/>
            <w:shd w:val="clear" w:color="auto" w:fill="auto"/>
          </w:tcPr>
          <w:p w14:paraId="0B147EDB" w14:textId="693638E4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5</w:t>
            </w:r>
          </w:p>
        </w:tc>
        <w:tc>
          <w:tcPr>
            <w:tcW w:w="737" w:type="dxa"/>
            <w:shd w:val="clear" w:color="auto" w:fill="auto"/>
          </w:tcPr>
          <w:p w14:paraId="2C533BC0" w14:textId="7B3EAB2C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10280454" w14:textId="6C1DAB65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還款金額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5AB5763F" w14:textId="63831ED4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7E86293F" w14:textId="15606523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]=[13</w:t>
            </w:r>
            <w:r>
              <w:rPr>
                <w:rFonts w:ascii="標楷體" w:eastAsia="標楷體" w:hAnsi="標楷體"/>
                <w:color w:val="000000"/>
              </w:rPr>
              <w:t>,14,15</w:t>
            </w:r>
            <w:r>
              <w:rPr>
                <w:rFonts w:ascii="標楷體" w:eastAsia="標楷體" w:hAnsi="標楷體" w:hint="eastAsia"/>
                <w:color w:val="000000"/>
              </w:rPr>
              <w:t>]時為</w:t>
            </w:r>
            <w:r w:rsidR="001F0B9B" w:rsidRPr="001F0B9B">
              <w:rPr>
                <w:rFonts w:ascii="標楷體" w:eastAsia="標楷體" w:hAnsi="標楷體"/>
                <w:color w:val="000000"/>
              </w:rPr>
              <w:t>NegAp02.TxAmt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6A3ABA3E" w14:textId="5E0B26CD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NegTran.PrincipalAmt+NegTran.InterestAmt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6A07D169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4AE64143" w14:textId="77777777" w:rsidTr="00983492">
        <w:tc>
          <w:tcPr>
            <w:tcW w:w="562" w:type="dxa"/>
            <w:shd w:val="clear" w:color="auto" w:fill="auto"/>
          </w:tcPr>
          <w:p w14:paraId="7F3A01D1" w14:textId="5455D183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6</w:t>
            </w:r>
          </w:p>
        </w:tc>
        <w:tc>
          <w:tcPr>
            <w:tcW w:w="737" w:type="dxa"/>
            <w:shd w:val="clear" w:color="auto" w:fill="auto"/>
          </w:tcPr>
          <w:p w14:paraId="6F64A888" w14:textId="2E7C8D92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03A2621F" w14:textId="10AF6A8B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應還期數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4B5D5CD3" w14:textId="037E2429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079AE45B" w14:textId="0CAFCDAA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NegTran.ShouldPayPeriod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5C372729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4D68E61A" w14:textId="77777777" w:rsidTr="00983492">
        <w:tc>
          <w:tcPr>
            <w:tcW w:w="562" w:type="dxa"/>
            <w:shd w:val="clear" w:color="auto" w:fill="auto"/>
          </w:tcPr>
          <w:p w14:paraId="6E199BC0" w14:textId="5D1E38AE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7</w:t>
            </w:r>
          </w:p>
        </w:tc>
        <w:tc>
          <w:tcPr>
            <w:tcW w:w="737" w:type="dxa"/>
            <w:shd w:val="clear" w:color="auto" w:fill="auto"/>
          </w:tcPr>
          <w:p w14:paraId="677914F3" w14:textId="2B8DCB51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2B25A664" w14:textId="5E53E932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應還金額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229A2B68" w14:textId="0B6AB7EA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5E6D0452" w14:textId="4680DD86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NegTran.DueAmt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174BAE42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12E90033" w14:textId="77777777" w:rsidTr="00983492">
        <w:tc>
          <w:tcPr>
            <w:tcW w:w="562" w:type="dxa"/>
            <w:shd w:val="clear" w:color="auto" w:fill="auto"/>
          </w:tcPr>
          <w:p w14:paraId="21A51D60" w14:textId="7CCDD84E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lastRenderedPageBreak/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8</w:t>
            </w:r>
          </w:p>
        </w:tc>
        <w:tc>
          <w:tcPr>
            <w:tcW w:w="737" w:type="dxa"/>
            <w:shd w:val="clear" w:color="auto" w:fill="auto"/>
          </w:tcPr>
          <w:p w14:paraId="5664BA8C" w14:textId="0374EA3B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  <w:vAlign w:val="bottom"/>
          </w:tcPr>
          <w:p w14:paraId="7155826B" w14:textId="4CB9CEFE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累溢短收</w:t>
            </w:r>
          </w:p>
        </w:tc>
        <w:tc>
          <w:tcPr>
            <w:tcW w:w="5016" w:type="dxa"/>
            <w:shd w:val="clear" w:color="auto" w:fill="auto"/>
            <w:vAlign w:val="center"/>
          </w:tcPr>
          <w:p w14:paraId="065C1EFE" w14:textId="3792D944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787942D8" w14:textId="781AC512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NegTran.AccuOverAmt</w:t>
            </w:r>
            <w:proofErr w:type="spellEnd"/>
          </w:p>
        </w:tc>
        <w:tc>
          <w:tcPr>
            <w:tcW w:w="2606" w:type="dxa"/>
            <w:shd w:val="clear" w:color="auto" w:fill="auto"/>
            <w:vAlign w:val="center"/>
          </w:tcPr>
          <w:p w14:paraId="5F0661F6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708E4143" w14:textId="77777777" w:rsidTr="00983492">
        <w:tc>
          <w:tcPr>
            <w:tcW w:w="562" w:type="dxa"/>
            <w:shd w:val="clear" w:color="auto" w:fill="auto"/>
          </w:tcPr>
          <w:p w14:paraId="3EC67737" w14:textId="2E2748A2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9</w:t>
            </w:r>
          </w:p>
        </w:tc>
        <w:tc>
          <w:tcPr>
            <w:tcW w:w="737" w:type="dxa"/>
            <w:shd w:val="clear" w:color="auto" w:fill="auto"/>
          </w:tcPr>
          <w:p w14:paraId="5ED84E2C" w14:textId="54BB44D9" w:rsidR="003A6D28" w:rsidRPr="009A5A20" w:rsidRDefault="003A6D28" w:rsidP="003A6D2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2B3BDBFB" w14:textId="364AC1E8" w:rsidR="003A6D28" w:rsidRPr="009A5A20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新壽攤分</w:t>
            </w:r>
          </w:p>
        </w:tc>
        <w:tc>
          <w:tcPr>
            <w:tcW w:w="5016" w:type="dxa"/>
            <w:shd w:val="clear" w:color="auto" w:fill="auto"/>
          </w:tcPr>
          <w:p w14:paraId="2B45A7F6" w14:textId="4F267A29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AcReceivable</w:t>
            </w:r>
            <w:r w:rsidR="001F0B9B">
              <w:rPr>
                <w:rFonts w:ascii="標楷體" w:eastAsia="標楷體" w:hAnsi="標楷體" w:hint="eastAsia"/>
                <w:color w:val="000000"/>
              </w:rPr>
              <w:t>.</w:t>
            </w:r>
            <w:r w:rsidR="001F0B9B" w:rsidRPr="001F0B9B">
              <w:rPr>
                <w:rFonts w:ascii="標楷體" w:eastAsia="標楷體" w:hAnsi="標楷體"/>
                <w:color w:val="000000"/>
              </w:rPr>
              <w:t>RvAmt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3272F889" w14:textId="7DDDC43C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NegTran.SklShareAmt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7FB57D20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5A4E3BB2" w14:textId="77777777" w:rsidTr="00983492">
        <w:tc>
          <w:tcPr>
            <w:tcW w:w="562" w:type="dxa"/>
            <w:shd w:val="clear" w:color="auto" w:fill="auto"/>
          </w:tcPr>
          <w:p w14:paraId="4F4EA21C" w14:textId="278D164A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021</w:t>
            </w:r>
          </w:p>
        </w:tc>
        <w:tc>
          <w:tcPr>
            <w:tcW w:w="737" w:type="dxa"/>
            <w:shd w:val="clear" w:color="auto" w:fill="auto"/>
          </w:tcPr>
          <w:p w14:paraId="16ADE244" w14:textId="2484D4F2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27CE193B" w14:textId="54C32464" w:rsidR="003A6D28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撥付金額</w:t>
            </w:r>
          </w:p>
        </w:tc>
        <w:tc>
          <w:tcPr>
            <w:tcW w:w="5016" w:type="dxa"/>
            <w:shd w:val="clear" w:color="auto" w:fill="auto"/>
          </w:tcPr>
          <w:p w14:paraId="60694723" w14:textId="7A424A63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28AAADB3" w14:textId="289EFC39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NegTran.ApprAmt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36D66785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4C144DDC" w14:textId="77777777" w:rsidTr="00983492">
        <w:tc>
          <w:tcPr>
            <w:tcW w:w="562" w:type="dxa"/>
            <w:shd w:val="clear" w:color="auto" w:fill="auto"/>
          </w:tcPr>
          <w:p w14:paraId="612B6E18" w14:textId="5F8AC96C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2</w:t>
            </w:r>
          </w:p>
        </w:tc>
        <w:tc>
          <w:tcPr>
            <w:tcW w:w="737" w:type="dxa"/>
            <w:shd w:val="clear" w:color="auto" w:fill="auto"/>
          </w:tcPr>
          <w:p w14:paraId="5A2B7C56" w14:textId="76C2491B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514DE57A" w14:textId="7B7A735E" w:rsidR="003A6D28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退還金額</w:t>
            </w:r>
          </w:p>
        </w:tc>
        <w:tc>
          <w:tcPr>
            <w:tcW w:w="5016" w:type="dxa"/>
            <w:shd w:val="clear" w:color="auto" w:fill="auto"/>
          </w:tcPr>
          <w:p w14:paraId="27055EDD" w14:textId="2C1878D6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r w:rsidR="001F0B9B">
              <w:rPr>
                <w:rFonts w:ascii="標楷體" w:eastAsia="標楷體" w:hAnsi="標楷體" w:hint="eastAsia"/>
                <w:color w:val="000000"/>
              </w:rPr>
              <w:t>0</w:t>
            </w:r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34696B4A" w14:textId="74C45FAE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NegTran.ReturnAmt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4B45B3EC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  <w:tr w:rsidR="00983492" w:rsidRPr="009A5A20" w14:paraId="422450D4" w14:textId="77777777" w:rsidTr="00983492">
        <w:tc>
          <w:tcPr>
            <w:tcW w:w="562" w:type="dxa"/>
            <w:shd w:val="clear" w:color="auto" w:fill="auto"/>
          </w:tcPr>
          <w:p w14:paraId="6208E76E" w14:textId="0B4B5C76" w:rsidR="003A6D28" w:rsidRPr="009A5A20" w:rsidRDefault="001F0B9B" w:rsidP="003A6D28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  <w:r>
              <w:rPr>
                <w:rFonts w:ascii="標楷體" w:eastAsia="標楷體" w:hAnsi="標楷體"/>
                <w:color w:val="000000"/>
                <w:sz w:val="22"/>
                <w:szCs w:val="22"/>
              </w:rPr>
              <w:t>3</w:t>
            </w:r>
          </w:p>
        </w:tc>
        <w:tc>
          <w:tcPr>
            <w:tcW w:w="737" w:type="dxa"/>
            <w:shd w:val="clear" w:color="auto" w:fill="auto"/>
          </w:tcPr>
          <w:p w14:paraId="0AA35988" w14:textId="2790CD5D" w:rsidR="003A6D28" w:rsidRPr="009A5A20" w:rsidRDefault="003A6D28" w:rsidP="003A6D28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273" w:type="dxa"/>
            <w:shd w:val="clear" w:color="auto" w:fill="auto"/>
          </w:tcPr>
          <w:p w14:paraId="37AE5F78" w14:textId="291299F7" w:rsidR="003A6D28" w:rsidRDefault="003A6D28" w:rsidP="003A6D2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5016" w:type="dxa"/>
            <w:shd w:val="clear" w:color="auto" w:fill="auto"/>
          </w:tcPr>
          <w:p w14:paraId="27459D29" w14:textId="028C7CE5" w:rsidR="001D49D5" w:rsidRDefault="001D49D5" w:rsidP="001D49D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查詢選項</w:t>
            </w:r>
            <w:r>
              <w:rPr>
                <w:rFonts w:ascii="標楷體" w:eastAsia="標楷體" w:hAnsi="標楷體" w:hint="eastAsia"/>
                <w:color w:val="000000"/>
              </w:rPr>
              <w:t>]=[11]時為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AcReceivable.TitaTxtNo</w:t>
            </w:r>
            <w:proofErr w:type="spellEnd"/>
            <w:r>
              <w:rPr>
                <w:rFonts w:ascii="標楷體" w:eastAsia="標楷體" w:hAnsi="標楷體"/>
                <w:color w:val="000000"/>
              </w:rPr>
              <w:t>;</w:t>
            </w:r>
          </w:p>
          <w:p w14:paraId="379146C0" w14:textId="2471ECD8" w:rsidR="003A6D28" w:rsidRPr="009A5A20" w:rsidRDefault="001D49D5" w:rsidP="001D49D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其餘則為</w:t>
            </w:r>
            <w:proofErr w:type="spellStart"/>
            <w:r w:rsidR="001F0B9B" w:rsidRPr="001F0B9B">
              <w:rPr>
                <w:rFonts w:ascii="標楷體" w:eastAsia="標楷體" w:hAnsi="標楷體"/>
                <w:color w:val="000000"/>
              </w:rPr>
              <w:t>NegTran.TitaTxtNo</w:t>
            </w:r>
            <w:proofErr w:type="spellEnd"/>
          </w:p>
        </w:tc>
        <w:tc>
          <w:tcPr>
            <w:tcW w:w="2606" w:type="dxa"/>
            <w:shd w:val="clear" w:color="auto" w:fill="auto"/>
          </w:tcPr>
          <w:p w14:paraId="5B540A84" w14:textId="77777777" w:rsidR="003A6D28" w:rsidRPr="009A5A20" w:rsidRDefault="003A6D28" w:rsidP="003A6D28">
            <w:pPr>
              <w:rPr>
                <w:rFonts w:ascii="標楷體" w:eastAsia="標楷體" w:hAnsi="標楷體"/>
              </w:rPr>
            </w:pPr>
          </w:p>
        </w:tc>
      </w:tr>
    </w:tbl>
    <w:p w14:paraId="7B515485" w14:textId="77777777" w:rsidR="00752152" w:rsidRPr="009A5A20" w:rsidRDefault="00752152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476AF35A" w14:textId="7549E8AC" w:rsidR="00841DDF" w:rsidRDefault="00841DD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F7004F3" w14:textId="77777777" w:rsidR="003A3C80" w:rsidRPr="009A5A20" w:rsidRDefault="003A3C80" w:rsidP="00752152">
      <w:pPr>
        <w:tabs>
          <w:tab w:val="left" w:pos="788"/>
        </w:tabs>
        <w:rPr>
          <w:rFonts w:ascii="標楷體" w:eastAsia="標楷體" w:hAnsi="標楷體"/>
        </w:rPr>
      </w:pPr>
    </w:p>
    <w:p w14:paraId="5B7ED86A" w14:textId="187FAA6E" w:rsidR="00841DDF" w:rsidRPr="009A5A20" w:rsidRDefault="00841DDF" w:rsidP="00841DDF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9</w:t>
      </w:r>
      <w:r>
        <w:rPr>
          <w:rFonts w:ascii="標楷體" w:hAnsi="標楷體" w:hint="eastAsia"/>
          <w:lang w:eastAsia="zh-TW"/>
        </w:rPr>
        <w:t>81</w:t>
      </w:r>
      <w:r w:rsidRPr="009A5A20">
        <w:rPr>
          <w:rFonts w:ascii="標楷體" w:hAnsi="標楷體" w:hint="eastAsia"/>
        </w:rPr>
        <w:t>債務協商作業－</w:t>
      </w:r>
      <w:r w:rsidRPr="00841DDF">
        <w:rPr>
          <w:rFonts w:ascii="標楷體" w:hAnsi="標楷體" w:hint="eastAsia"/>
          <w:lang w:eastAsia="zh-TW"/>
        </w:rPr>
        <w:t>債權異動歷程查詢</w:t>
      </w:r>
      <w:r>
        <w:rPr>
          <w:rFonts w:ascii="標楷體" w:hAnsi="標楷體" w:hint="eastAsia"/>
          <w:lang w:eastAsia="zh-TW"/>
        </w:rPr>
        <w:t xml:space="preserve"> </w:t>
      </w:r>
    </w:p>
    <w:p w14:paraId="2C414FD9" w14:textId="77777777" w:rsidR="00841DDF" w:rsidRPr="009A5A20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41DDF" w:rsidRPr="009A5A20" w14:paraId="301AC3C1" w14:textId="77777777" w:rsidTr="00D81D2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A0FC8A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529A1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債務協商入帳明細資料查詢</w:t>
            </w:r>
          </w:p>
        </w:tc>
      </w:tr>
      <w:tr w:rsidR="00841DDF" w:rsidRPr="009A5A20" w14:paraId="2369D67D" w14:textId="77777777" w:rsidTr="00D81D23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D49AC8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42B210" w14:textId="1CF6AC67" w:rsidR="00841DDF" w:rsidRPr="00E278D9" w:rsidRDefault="00841DDF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E278D9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債權分攤檔異動歷史</w:t>
            </w:r>
            <w:r w:rsidRPr="00E278D9">
              <w:rPr>
                <w:rFonts w:ascii="標楷體" w:eastAsia="標楷體" w:hAnsi="標楷體" w:hint="eastAsia"/>
              </w:rPr>
              <w:t>資料</w:t>
            </w:r>
          </w:p>
          <w:p w14:paraId="09B5EDA0" w14:textId="29ED0881" w:rsidR="00841DDF" w:rsidRPr="00E278D9" w:rsidRDefault="00841DDF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需由入口交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易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507</w:t>
            </w:r>
            <w:r>
              <w:rPr>
                <w:rFonts w:ascii="標楷體" w:eastAsia="標楷體" w:hAnsi="標楷體" w:hint="eastAsia"/>
              </w:rPr>
              <w:t>1債權案件明細查詢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點[查詢]連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動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 w:rsidRPr="006E1606"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701</w:t>
            </w:r>
            <w:r w:rsidRPr="009A5A20">
              <w:rPr>
                <w:rFonts w:ascii="標楷體" w:eastAsia="標楷體" w:hAnsi="標楷體" w:hint="eastAsia"/>
              </w:rPr>
              <w:t>債權維護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後點[債權異動歷程查詢]</w:t>
            </w:r>
            <w:r w:rsidRPr="006E1606">
              <w:rPr>
                <w:rFonts w:ascii="標楷體" w:eastAsia="標楷體" w:hAnsi="標楷體" w:hint="eastAsia"/>
                <w:lang w:eastAsia="zh-HK"/>
              </w:rPr>
              <w:t>進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>入</w:t>
            </w:r>
          </w:p>
        </w:tc>
      </w:tr>
      <w:tr w:rsidR="00841DDF" w:rsidRPr="009A5A20" w14:paraId="427FA34E" w14:textId="77777777" w:rsidTr="00D81D23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563834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B6DE9C" w14:textId="77777777" w:rsidR="00841DDF" w:rsidRPr="009A5A20" w:rsidRDefault="00841DDF" w:rsidP="00D81D23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CB2223">
              <w:rPr>
                <w:rFonts w:ascii="標楷體" w:eastAsia="標楷體" w:hAnsi="標楷體" w:hint="eastAsia"/>
              </w:rPr>
              <w:t>作業流程.</w:t>
            </w:r>
            <w:r w:rsidRPr="00CB2223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4E86D798" w14:textId="262867F3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2.查詢</w:t>
            </w:r>
            <w:r>
              <w:rPr>
                <w:rFonts w:ascii="標楷體" w:eastAsia="標楷體" w:hAnsi="標楷體" w:hint="eastAsia"/>
              </w:rPr>
              <w:t xml:space="preserve"> [</w:t>
            </w:r>
            <w:r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609C2A7" w14:textId="77777777" w:rsidR="00841DDF" w:rsidRPr="00720BEA" w:rsidRDefault="00841DDF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506AAB">
              <w:rPr>
                <w:rFonts w:ascii="標楷體" w:eastAsia="標楷體" w:hAnsi="標楷體" w:hint="eastAsia"/>
              </w:rPr>
              <w:t>依據輸入查詢條件，輸出查詢資料</w:t>
            </w:r>
          </w:p>
          <w:p w14:paraId="5F7D51BD" w14:textId="1744AFDA" w:rsidR="00841DDF" w:rsidRDefault="00E57E65" w:rsidP="00E57E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</w:t>
            </w:r>
            <w:r w:rsidR="00841DDF" w:rsidRPr="00E57E65">
              <w:rPr>
                <w:rFonts w:ascii="標楷體" w:eastAsia="標楷體" w:hAnsi="標楷體"/>
              </w:rPr>
              <w:t>[</w:t>
            </w:r>
            <w:r w:rsidRPr="00E57E65">
              <w:rPr>
                <w:rFonts w:ascii="標楷體" w:eastAsia="標楷體" w:hAnsi="標楷體" w:hint="eastAsia"/>
              </w:rPr>
              <w:t>債務人戶號</w:t>
            </w:r>
            <w:r w:rsidR="00841DDF" w:rsidRPr="00E57E6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r w:rsidRPr="009A5A20">
              <w:rPr>
                <w:rFonts w:ascii="標楷體" w:eastAsia="標楷體" w:hAnsi="標楷體"/>
              </w:rPr>
              <w:t>.</w:t>
            </w:r>
            <w:r w:rsidRPr="00E57E65">
              <w:rPr>
                <w:rFonts w:ascii="標楷體" w:eastAsia="標楷體" w:hAnsi="標楷體"/>
              </w:rPr>
              <w:t>CustNo</w:t>
            </w:r>
            <w:proofErr w:type="spellEnd"/>
            <w:r w:rsidR="00841DDF" w:rsidRPr="00E57E65">
              <w:rPr>
                <w:rFonts w:ascii="標楷體" w:eastAsia="標楷體" w:hAnsi="標楷體" w:hint="eastAsia"/>
              </w:rPr>
              <w:t>)</w:t>
            </w:r>
            <w:r w:rsidR="00841DDF" w:rsidRPr="00E57E65">
              <w:rPr>
                <w:rFonts w:ascii="標楷體" w:eastAsia="標楷體" w:hAnsi="標楷體"/>
              </w:rPr>
              <w:t>]=</w:t>
            </w:r>
            <w:r w:rsidR="00841DDF" w:rsidRPr="00E57E65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[</w:t>
            </w:r>
            <w:r w:rsidR="00334B07"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</w:p>
          <w:p w14:paraId="76CFCFF1" w14:textId="10CA001E" w:rsidR="00E57E65" w:rsidRPr="00E57E65" w:rsidRDefault="00E57E65" w:rsidP="00E57E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(2)[</w:t>
            </w:r>
            <w:r w:rsidRPr="00E57E65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r w:rsidRPr="009A5A20">
              <w:rPr>
                <w:rFonts w:ascii="標楷體" w:eastAsia="標楷體" w:hAnsi="標楷體"/>
              </w:rPr>
              <w:t>.</w:t>
            </w:r>
            <w:r w:rsidRPr="00E57E65">
              <w:rPr>
                <w:rFonts w:ascii="標楷體" w:eastAsia="標楷體" w:hAnsi="標楷體"/>
              </w:rPr>
              <w:t>CaseSeq</w:t>
            </w:r>
            <w:proofErr w:type="spellEnd"/>
            <w:r>
              <w:rPr>
                <w:rFonts w:ascii="標楷體" w:eastAsia="標楷體" w:hAnsi="標楷體" w:hint="eastAsia"/>
              </w:rPr>
              <w:t>)]</w:t>
            </w:r>
            <w:r w:rsidRPr="00E57E65">
              <w:rPr>
                <w:rFonts w:ascii="標楷體" w:eastAsia="標楷體" w:hAnsi="標楷體"/>
              </w:rPr>
              <w:t xml:space="preserve"> =</w:t>
            </w:r>
            <w:r w:rsidRPr="00E57E65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[</w:t>
            </w:r>
            <w:r w:rsidR="00334B07" w:rsidRPr="00E57E65">
              <w:rPr>
                <w:rFonts w:ascii="標楷體" w:eastAsia="標楷體" w:hAnsi="標楷體" w:hint="eastAsia"/>
              </w:rPr>
              <w:t>案件序號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ED312A9" w14:textId="57816561" w:rsidR="00841DDF" w:rsidRPr="00720BEA" w:rsidRDefault="00841DDF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資料</w:t>
            </w:r>
            <w:r w:rsidRPr="009A5A20">
              <w:rPr>
                <w:rFonts w:ascii="標楷體" w:eastAsia="標楷體" w:hAnsi="標楷體" w:hint="eastAsia"/>
              </w:rPr>
              <w:t>排序:</w:t>
            </w:r>
            <w:r>
              <w:rPr>
                <w:rFonts w:ascii="標楷體" w:eastAsia="標楷體" w:hAnsi="標楷體" w:hint="eastAsia"/>
              </w:rPr>
              <w:t>依[</w:t>
            </w:r>
            <w:r w:rsidR="00E57E65" w:rsidRPr="00E57E65">
              <w:rPr>
                <w:rFonts w:ascii="標楷體" w:eastAsia="標楷體" w:hAnsi="標楷體" w:hint="eastAsia"/>
              </w:rPr>
              <w:t>最後更新日期時間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E57E65" w:rsidRPr="00F24D38">
              <w:rPr>
                <w:rFonts w:ascii="標楷體" w:eastAsia="標楷體" w:hAnsi="標楷體" w:hint="eastAsia"/>
              </w:rPr>
              <w:t>NegFinShare</w:t>
            </w:r>
            <w:r w:rsidR="00E57E65">
              <w:rPr>
                <w:rFonts w:ascii="標楷體" w:eastAsia="標楷體" w:hAnsi="標楷體"/>
              </w:rPr>
              <w:t>LOG</w:t>
            </w:r>
            <w:proofErr w:type="spellEnd"/>
            <w:r w:rsidRPr="009A5A20">
              <w:rPr>
                <w:rFonts w:ascii="標楷體" w:eastAsia="標楷體" w:hAnsi="標楷體"/>
              </w:rPr>
              <w:t>.</w:t>
            </w:r>
            <w:r w:rsidR="00E57E65">
              <w:t xml:space="preserve"> </w:t>
            </w:r>
            <w:r w:rsidR="00E57E65">
              <w:br/>
            </w:r>
            <w:r w:rsidR="00E57E65">
              <w:rPr>
                <w:rFonts w:hint="eastAsia"/>
              </w:rPr>
              <w:t xml:space="preserve">           </w:t>
            </w:r>
            <w:proofErr w:type="spellStart"/>
            <w:r w:rsidR="00E57E65" w:rsidRPr="00E57E65">
              <w:rPr>
                <w:rFonts w:ascii="標楷體" w:eastAsia="標楷體" w:hAnsi="標楷體"/>
              </w:rPr>
              <w:t>LastUpdate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]由大到小排序</w:t>
            </w:r>
          </w:p>
        </w:tc>
      </w:tr>
      <w:tr w:rsidR="00841DDF" w:rsidRPr="009A5A20" w14:paraId="52FB59D6" w14:textId="77777777" w:rsidTr="00D81D23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A8ACDF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FCB012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</w:tr>
      <w:tr w:rsidR="00841DDF" w:rsidRPr="009A5A20" w14:paraId="0DC90406" w14:textId="77777777" w:rsidTr="00D81D23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B24288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F2270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</w:tr>
      <w:tr w:rsidR="00841DDF" w:rsidRPr="009A5A20" w14:paraId="6177F696" w14:textId="77777777" w:rsidTr="00D81D2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AC0BC8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4CDAF0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1677D0">
              <w:rPr>
                <w:rFonts w:ascii="標楷體" w:eastAsia="標楷體" w:hAnsi="標楷體" w:hint="eastAsia"/>
                <w:lang w:eastAsia="zh-HK"/>
              </w:rPr>
              <w:t>提供資料查詢輸出</w:t>
            </w:r>
          </w:p>
        </w:tc>
      </w:tr>
      <w:tr w:rsidR="00841DDF" w:rsidRPr="009A5A20" w14:paraId="2F2BC114" w14:textId="77777777" w:rsidTr="00D81D23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BCAAF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DB6E85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</w:tr>
      <w:tr w:rsidR="00841DDF" w:rsidRPr="009A5A20" w14:paraId="0A2F6A4B" w14:textId="77777777" w:rsidTr="00D81D23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C9AF129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228405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</w:tr>
    </w:tbl>
    <w:p w14:paraId="580D74BE" w14:textId="77777777" w:rsidR="00841DDF" w:rsidRPr="009A5A20" w:rsidRDefault="00841DDF" w:rsidP="00841DDF">
      <w:pPr>
        <w:widowControl/>
        <w:rPr>
          <w:rFonts w:ascii="標楷體" w:eastAsia="標楷體" w:hAnsi="標楷體"/>
          <w:sz w:val="26"/>
        </w:rPr>
      </w:pPr>
    </w:p>
    <w:p w14:paraId="17449164" w14:textId="77777777" w:rsidR="00841DDF" w:rsidRPr="009A5A20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841DDF" w:rsidRPr="009A5A20" w14:paraId="579614BF" w14:textId="77777777" w:rsidTr="00D81D23">
        <w:tc>
          <w:tcPr>
            <w:tcW w:w="851" w:type="dxa"/>
            <w:shd w:val="clear" w:color="auto" w:fill="D9D9D9" w:themeFill="background1" w:themeFillShade="D9"/>
          </w:tcPr>
          <w:p w14:paraId="3C8A602D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39876B1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2B0E1DB3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841DDF" w:rsidRPr="009A5A20" w14:paraId="1AAEC1D9" w14:textId="77777777" w:rsidTr="00D81D23">
        <w:tc>
          <w:tcPr>
            <w:tcW w:w="851" w:type="dxa"/>
          </w:tcPr>
          <w:p w14:paraId="33A6D07C" w14:textId="77777777" w:rsidR="00841DDF" w:rsidRPr="009A5A20" w:rsidRDefault="00841DDF" w:rsidP="00841D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2198EA82" w14:textId="7D633120" w:rsidR="00841DDF" w:rsidRPr="009A5A20" w:rsidRDefault="00841DDF" w:rsidP="00841DDF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proofErr w:type="spellEnd"/>
          </w:p>
        </w:tc>
        <w:tc>
          <w:tcPr>
            <w:tcW w:w="3828" w:type="dxa"/>
          </w:tcPr>
          <w:p w14:paraId="02693F51" w14:textId="269DDB29" w:rsidR="00841DDF" w:rsidRPr="009A5A20" w:rsidRDefault="00841DDF" w:rsidP="00841DDF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</w:p>
        </w:tc>
      </w:tr>
    </w:tbl>
    <w:p w14:paraId="52819631" w14:textId="77777777" w:rsidR="00841DDF" w:rsidRPr="009A5A20" w:rsidRDefault="00841DDF" w:rsidP="00841DDF">
      <w:pPr>
        <w:pStyle w:val="17"/>
        <w:ind w:left="622" w:hanging="480"/>
      </w:pPr>
    </w:p>
    <w:p w14:paraId="506BB675" w14:textId="77777777" w:rsidR="00841DDF" w:rsidRPr="009A5A20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4F438C7B" w14:textId="59534C4E" w:rsidR="00841DDF" w:rsidRDefault="00D24868" w:rsidP="00841DDF">
      <w:pPr>
        <w:pStyle w:val="42"/>
        <w:spacing w:after="72"/>
        <w:ind w:leftChars="0" w:left="0"/>
        <w:rPr>
          <w:rFonts w:ascii="標楷體" w:hAnsi="標楷體"/>
        </w:rPr>
      </w:pPr>
      <w:r w:rsidRPr="00D24868">
        <w:rPr>
          <w:rFonts w:ascii="標楷體" w:hAnsi="標楷體"/>
          <w:noProof/>
        </w:rPr>
        <w:drawing>
          <wp:inline distT="0" distB="0" distL="0" distR="0" wp14:anchorId="6BA33C5A" wp14:editId="3F8B4D50">
            <wp:extent cx="6479540" cy="1552575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BE02" w14:textId="77777777" w:rsidR="00E57E65" w:rsidRPr="009A5A20" w:rsidRDefault="00E57E65" w:rsidP="00841DDF">
      <w:pPr>
        <w:pStyle w:val="42"/>
        <w:spacing w:after="72"/>
        <w:ind w:leftChars="0" w:left="0"/>
        <w:rPr>
          <w:rFonts w:ascii="標楷體" w:hAnsi="標楷體"/>
        </w:rPr>
      </w:pPr>
    </w:p>
    <w:p w14:paraId="6D712CB0" w14:textId="77777777" w:rsidR="00841DDF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841DDF" w:rsidRPr="009A5A20" w14:paraId="23E72736" w14:textId="77777777" w:rsidTr="00D81D23">
        <w:tc>
          <w:tcPr>
            <w:tcW w:w="848" w:type="dxa"/>
            <w:shd w:val="clear" w:color="auto" w:fill="D9D9D9" w:themeFill="background1" w:themeFillShade="D9"/>
          </w:tcPr>
          <w:p w14:paraId="29CC4C42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1D963E3F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27DEA831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41DDF" w:rsidRPr="009A5A20" w14:paraId="20CDE85E" w14:textId="77777777" w:rsidTr="00D81D23">
        <w:tc>
          <w:tcPr>
            <w:tcW w:w="848" w:type="dxa"/>
          </w:tcPr>
          <w:p w14:paraId="75D7FA10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79A12188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4" w:type="dxa"/>
          </w:tcPr>
          <w:p w14:paraId="35906A00" w14:textId="77777777" w:rsidR="00841DDF" w:rsidRPr="009A5557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5A12FD5C" w14:textId="12B85C44" w:rsidR="00841DDF" w:rsidRDefault="00841DDF" w:rsidP="00E57E6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E57E65" w:rsidRPr="00F24D38">
              <w:rPr>
                <w:rFonts w:ascii="標楷體" w:eastAsia="標楷體" w:hAnsi="標楷體" w:hint="eastAsia"/>
                <w:color w:val="000000"/>
              </w:rPr>
              <w:t>債務協商債權分攤</w:t>
            </w:r>
            <w:r w:rsidR="00E57E65">
              <w:rPr>
                <w:rFonts w:ascii="標楷體" w:eastAsia="標楷體" w:hAnsi="標楷體" w:hint="eastAsia"/>
                <w:color w:val="000000"/>
              </w:rPr>
              <w:t>紀錄</w:t>
            </w:r>
            <w:r w:rsidR="00E57E65" w:rsidRPr="00F24D38">
              <w:rPr>
                <w:rFonts w:ascii="標楷體" w:eastAsia="標楷體" w:hAnsi="標楷體" w:hint="eastAsia"/>
                <w:color w:val="000000"/>
              </w:rPr>
              <w:t>檔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E57E65" w:rsidRPr="00F24D38">
              <w:rPr>
                <w:rFonts w:ascii="標楷體" w:eastAsia="標楷體" w:hAnsi="標楷體" w:hint="eastAsia"/>
              </w:rPr>
              <w:t>NegFinShare</w:t>
            </w:r>
            <w:r w:rsidR="00E57E65">
              <w:rPr>
                <w:rFonts w:ascii="標楷體" w:eastAsia="標楷體" w:hAnsi="標楷體"/>
              </w:rPr>
              <w:t>LOG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</w:t>
            </w:r>
            <w:r w:rsidR="00E57E65">
              <w:rPr>
                <w:rFonts w:ascii="標楷體" w:eastAsia="標楷體" w:hAnsi="標楷體"/>
              </w:rPr>
              <w:br/>
            </w:r>
            <w:r w:rsidRPr="001B40E8">
              <w:rPr>
                <w:rFonts w:ascii="標楷體" w:eastAsia="標楷體" w:hAnsi="標楷體" w:hint="eastAsia"/>
              </w:rPr>
              <w:t>時,顯示錯誤訊息:"E0001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="00E57E65" w:rsidRPr="00F24D38">
              <w:rPr>
                <w:rFonts w:ascii="標楷體" w:eastAsia="標楷體" w:hAnsi="標楷體" w:hint="eastAsia"/>
                <w:color w:val="000000"/>
              </w:rPr>
              <w:t>債務協商債權分攤</w:t>
            </w:r>
            <w:r w:rsidR="00E57E65">
              <w:rPr>
                <w:rFonts w:ascii="標楷體" w:eastAsia="標楷體" w:hAnsi="標楷體" w:hint="eastAsia"/>
                <w:color w:val="000000"/>
              </w:rPr>
              <w:t>紀錄</w:t>
            </w:r>
            <w:r w:rsidR="00E57E65" w:rsidRPr="00F24D38">
              <w:rPr>
                <w:rFonts w:ascii="標楷體" w:eastAsia="標楷體" w:hAnsi="標楷體" w:hint="eastAsia"/>
                <w:color w:val="000000"/>
              </w:rPr>
              <w:t>檔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258E8EB7" w14:textId="77777777" w:rsidR="00841DDF" w:rsidRPr="00651325" w:rsidRDefault="00841DDF" w:rsidP="00D81D2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905DBCB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841DDF" w:rsidRPr="009A5A20" w14:paraId="7C855092" w14:textId="77777777" w:rsidTr="00D81D23">
        <w:tc>
          <w:tcPr>
            <w:tcW w:w="848" w:type="dxa"/>
          </w:tcPr>
          <w:p w14:paraId="16582E06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4FEA67C8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6E9C480F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841DDF" w:rsidRPr="009A5A20" w14:paraId="5E61BB7B" w14:textId="77777777" w:rsidTr="00D81D23">
        <w:tc>
          <w:tcPr>
            <w:tcW w:w="848" w:type="dxa"/>
          </w:tcPr>
          <w:p w14:paraId="2170EB40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2" w:type="dxa"/>
          </w:tcPr>
          <w:p w14:paraId="03FDB39F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4" w:type="dxa"/>
          </w:tcPr>
          <w:p w14:paraId="36E0852C" w14:textId="77777777" w:rsidR="00841DDF" w:rsidRPr="009A5A20" w:rsidRDefault="00841DDF" w:rsidP="00D81D2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666236FF" w14:textId="77777777" w:rsidR="00841DDF" w:rsidRPr="009A5A20" w:rsidRDefault="00841DDF" w:rsidP="00841DDF">
      <w:pPr>
        <w:rPr>
          <w:rFonts w:ascii="標楷體" w:eastAsia="標楷體" w:hAnsi="標楷體"/>
          <w:sz w:val="26"/>
        </w:rPr>
      </w:pPr>
    </w:p>
    <w:p w14:paraId="60E4C241" w14:textId="77777777" w:rsidR="00841DDF" w:rsidRDefault="00841DDF" w:rsidP="00841DDF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841DDF" w:rsidRPr="009A5A20" w14:paraId="3B941340" w14:textId="77777777" w:rsidTr="00D81D23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42FD2DDA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05D4CFCD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5034A983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0F57EFB8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841DDF" w:rsidRPr="009A5A20" w14:paraId="31F1AF5C" w14:textId="77777777" w:rsidTr="00D81D23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3AB35AF0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0DB4771E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F4A69C7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44C8D3C1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6770727F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5FE554BE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7BF0D85C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61A92B5E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</w:tr>
      <w:tr w:rsidR="00841DDF" w:rsidRPr="009A5A20" w14:paraId="0B4F4A43" w14:textId="77777777" w:rsidTr="00D81D2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FE119B7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9A44B4A" w14:textId="3A9A8A81" w:rsidR="00841DDF" w:rsidRPr="009A5A20" w:rsidRDefault="00E57E65" w:rsidP="00D81D23">
            <w:pPr>
              <w:rPr>
                <w:rFonts w:ascii="標楷體" w:eastAsia="標楷體" w:hAnsi="標楷體"/>
              </w:rPr>
            </w:pPr>
            <w:r w:rsidRPr="00E57E65">
              <w:rPr>
                <w:rFonts w:ascii="標楷體" w:eastAsia="標楷體" w:hAnsi="標楷體" w:hint="eastAsia"/>
              </w:rPr>
              <w:t>債務人戶號</w:t>
            </w:r>
          </w:p>
        </w:tc>
        <w:tc>
          <w:tcPr>
            <w:tcW w:w="759" w:type="dxa"/>
            <w:shd w:val="clear" w:color="auto" w:fill="auto"/>
          </w:tcPr>
          <w:p w14:paraId="4EE90623" w14:textId="12455366" w:rsidR="00841DDF" w:rsidRPr="009A5A20" w:rsidRDefault="00E57E65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5C9D45A7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188608D0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690CD1AD" w14:textId="364CA1F8" w:rsidR="00841DDF" w:rsidRPr="009A5A20" w:rsidRDefault="00E57E65" w:rsidP="00D81D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2BD4C9F1" w14:textId="77777777" w:rsidR="00841DDF" w:rsidRPr="009A5A20" w:rsidRDefault="00841DDF" w:rsidP="00D81D2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387F6B97" w14:textId="67A90FEC" w:rsidR="00841DDF" w:rsidRPr="009A5A20" w:rsidRDefault="00841DDF" w:rsidP="00E57E6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  <w:r w:rsidR="00E57E65">
              <w:rPr>
                <w:rFonts w:ascii="標楷體" w:eastAsia="標楷體" w:hAnsi="標楷體" w:hint="eastAsia"/>
              </w:rPr>
              <w:t>，檢核條件:</w:t>
            </w:r>
            <w:r w:rsidR="00E57E65"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 w:rsidR="00E57E65" w:rsidRPr="00F27153">
              <w:rPr>
                <w:rFonts w:ascii="標楷體" w:eastAsia="標楷體" w:hAnsi="標楷體" w:hint="eastAsia"/>
              </w:rPr>
              <w:t>不可輸入</w:t>
            </w:r>
            <w:r w:rsidR="00E57E65">
              <w:rPr>
                <w:rFonts w:ascii="標楷體" w:eastAsia="標楷體" w:hAnsi="標楷體" w:hint="eastAsia"/>
              </w:rPr>
              <w:t>0/</w:t>
            </w:r>
            <w:r w:rsidR="00E57E65" w:rsidRPr="00ED0ADD">
              <w:rPr>
                <w:rFonts w:ascii="標楷體" w:eastAsia="標楷體" w:hAnsi="標楷體" w:hint="eastAsia"/>
              </w:rPr>
              <w:t>V</w:t>
            </w:r>
            <w:r w:rsidR="00E57E65" w:rsidRPr="00ED0ADD">
              <w:rPr>
                <w:rFonts w:ascii="標楷體" w:eastAsia="標楷體" w:hAnsi="標楷體"/>
              </w:rPr>
              <w:t>(2,0)</w:t>
            </w:r>
          </w:p>
        </w:tc>
      </w:tr>
      <w:tr w:rsidR="00E57E65" w:rsidRPr="009A5A20" w14:paraId="709D0797" w14:textId="77777777" w:rsidTr="00D81D23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7BE0ADF9" w14:textId="4627FD63" w:rsidR="00E57E65" w:rsidRPr="009A5A20" w:rsidRDefault="00E57E65" w:rsidP="00E57E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757F2E27" w14:textId="1B65F2D5" w:rsidR="00E57E65" w:rsidRPr="009A5A20" w:rsidRDefault="00E57E65" w:rsidP="00E57E65">
            <w:pPr>
              <w:rPr>
                <w:rFonts w:ascii="標楷體" w:eastAsia="標楷體" w:hAnsi="標楷體"/>
              </w:rPr>
            </w:pPr>
            <w:r w:rsidRPr="00E57E65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759" w:type="dxa"/>
            <w:shd w:val="clear" w:color="auto" w:fill="auto"/>
          </w:tcPr>
          <w:p w14:paraId="2B1A8262" w14:textId="77777777" w:rsidR="00E57E65" w:rsidRPr="009A5A20" w:rsidRDefault="00E57E65" w:rsidP="00E57E65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686" w:type="dxa"/>
            <w:shd w:val="clear" w:color="auto" w:fill="auto"/>
          </w:tcPr>
          <w:p w14:paraId="3308B8F4" w14:textId="77777777" w:rsidR="00E57E65" w:rsidRPr="009A5A20" w:rsidRDefault="00E57E65" w:rsidP="00E57E65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4270787F" w14:textId="4D8ABD79" w:rsidR="00E57E65" w:rsidRPr="009A5A20" w:rsidRDefault="00E57E65" w:rsidP="00E57E65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6FCB6D29" w14:textId="729B52E3" w:rsidR="00E57E65" w:rsidRDefault="00E57E65" w:rsidP="00E57E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6A27B39B" w14:textId="4BC7B950" w:rsidR="00E57E65" w:rsidRPr="009A5A20" w:rsidRDefault="00E57E65" w:rsidP="00E57E65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9893AAF" w14:textId="481D0CCD" w:rsidR="00E57E65" w:rsidRPr="00296713" w:rsidRDefault="00E57E65" w:rsidP="00E57E6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/>
              </w:rPr>
              <w:br/>
            </w:r>
            <w:r w:rsidRPr="00F27153">
              <w:rPr>
                <w:rFonts w:ascii="標楷體" w:eastAsia="標楷體" w:hAnsi="標楷體" w:hint="eastAsia"/>
              </w:rPr>
              <w:t>不可輸入</w:t>
            </w:r>
            <w:r>
              <w:rPr>
                <w:rFonts w:ascii="標楷體" w:eastAsia="標楷體" w:hAnsi="標楷體" w:hint="eastAsia"/>
              </w:rPr>
              <w:t>0/</w:t>
            </w:r>
            <w:r w:rsidRPr="00ED0ADD">
              <w:rPr>
                <w:rFonts w:ascii="標楷體" w:eastAsia="標楷體" w:hAnsi="標楷體" w:hint="eastAsia"/>
              </w:rPr>
              <w:t>V</w:t>
            </w:r>
            <w:r w:rsidRPr="00ED0ADD">
              <w:rPr>
                <w:rFonts w:ascii="標楷體" w:eastAsia="標楷體" w:hAnsi="標楷體"/>
              </w:rPr>
              <w:t>(2,0)</w:t>
            </w:r>
          </w:p>
        </w:tc>
      </w:tr>
    </w:tbl>
    <w:p w14:paraId="771B6A58" w14:textId="77777777" w:rsidR="00841DDF" w:rsidRPr="009A5A20" w:rsidRDefault="00841DDF" w:rsidP="00841DDF">
      <w:pPr>
        <w:rPr>
          <w:rFonts w:ascii="標楷體" w:eastAsia="標楷體" w:hAnsi="標楷體"/>
          <w:sz w:val="26"/>
        </w:rPr>
      </w:pPr>
    </w:p>
    <w:p w14:paraId="71CBAF65" w14:textId="77777777" w:rsidR="00841DDF" w:rsidRPr="009A5A20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輸出畫面：</w:t>
      </w:r>
    </w:p>
    <w:p w14:paraId="2E14B898" w14:textId="1A88B05C" w:rsidR="00841DDF" w:rsidRPr="009A5A20" w:rsidRDefault="00D24868" w:rsidP="00841DDF">
      <w:pPr>
        <w:pStyle w:val="42"/>
        <w:spacing w:after="72"/>
        <w:ind w:leftChars="0" w:left="0"/>
        <w:rPr>
          <w:rFonts w:ascii="標楷體" w:hAnsi="標楷體"/>
        </w:rPr>
      </w:pPr>
      <w:r w:rsidRPr="00D24868">
        <w:rPr>
          <w:rFonts w:ascii="標楷體" w:hAnsi="標楷體"/>
          <w:noProof/>
        </w:rPr>
        <w:drawing>
          <wp:inline distT="0" distB="0" distL="0" distR="0" wp14:anchorId="08E2778B" wp14:editId="47FA16BD">
            <wp:extent cx="6479540" cy="1439545"/>
            <wp:effectExtent l="0" t="0" r="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5F48" w14:textId="77777777" w:rsidR="00841DDF" w:rsidRDefault="00841DDF" w:rsidP="00841DDF">
      <w:pPr>
        <w:pStyle w:val="17"/>
      </w:pPr>
    </w:p>
    <w:p w14:paraId="7F26329B" w14:textId="77777777" w:rsidR="00841DDF" w:rsidRPr="009A5A20" w:rsidRDefault="00841DDF" w:rsidP="00841DDF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6"/>
        <w:gridCol w:w="819"/>
        <w:gridCol w:w="1323"/>
        <w:gridCol w:w="3083"/>
        <w:gridCol w:w="4353"/>
      </w:tblGrid>
      <w:tr w:rsidR="00841DDF" w:rsidRPr="009A5A20" w14:paraId="1F70F25E" w14:textId="77777777" w:rsidTr="00D81D23">
        <w:tc>
          <w:tcPr>
            <w:tcW w:w="616" w:type="dxa"/>
            <w:shd w:val="clear" w:color="auto" w:fill="D9D9D9" w:themeFill="background1" w:themeFillShade="D9"/>
          </w:tcPr>
          <w:p w14:paraId="77706269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19" w:type="dxa"/>
            <w:shd w:val="clear" w:color="auto" w:fill="D9D9D9" w:themeFill="background1" w:themeFillShade="D9"/>
          </w:tcPr>
          <w:p w14:paraId="2D7C4AF6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145479BD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23" w:type="dxa"/>
            <w:shd w:val="clear" w:color="auto" w:fill="D9D9D9" w:themeFill="background1" w:themeFillShade="D9"/>
          </w:tcPr>
          <w:p w14:paraId="07CF0E3F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2D623E69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83" w:type="dxa"/>
            <w:shd w:val="clear" w:color="auto" w:fill="D9D9D9" w:themeFill="background1" w:themeFillShade="D9"/>
          </w:tcPr>
          <w:p w14:paraId="2D010C7A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53" w:type="dxa"/>
            <w:shd w:val="clear" w:color="auto" w:fill="D9D9D9" w:themeFill="background1" w:themeFillShade="D9"/>
          </w:tcPr>
          <w:p w14:paraId="1C485EFE" w14:textId="77777777" w:rsidR="00841DDF" w:rsidRPr="009A5A20" w:rsidRDefault="00841DDF" w:rsidP="00D81D2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5E4A" w:rsidRPr="009A5A20" w14:paraId="36D82DC2" w14:textId="77777777" w:rsidTr="00D81D23">
        <w:tc>
          <w:tcPr>
            <w:tcW w:w="616" w:type="dxa"/>
            <w:shd w:val="clear" w:color="auto" w:fill="auto"/>
          </w:tcPr>
          <w:p w14:paraId="4B0ECD8D" w14:textId="77777777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19" w:type="dxa"/>
            <w:shd w:val="clear" w:color="auto" w:fill="auto"/>
          </w:tcPr>
          <w:p w14:paraId="11F0660E" w14:textId="5538F322" w:rsidR="00565E4A" w:rsidRPr="009A5A20" w:rsidRDefault="00334B07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E87D3AB" w14:textId="365FB881" w:rsidR="00565E4A" w:rsidRPr="009A5A20" w:rsidRDefault="00D24868" w:rsidP="00565E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="00565E4A">
              <w:rPr>
                <w:rFonts w:ascii="標楷體" w:eastAsia="標楷體" w:hAnsi="標楷體" w:hint="eastAsia"/>
                <w:lang w:eastAsia="zh-HK"/>
              </w:rPr>
              <w:t>日期</w:t>
            </w:r>
          </w:p>
        </w:tc>
        <w:tc>
          <w:tcPr>
            <w:tcW w:w="3083" w:type="dxa"/>
            <w:shd w:val="clear" w:color="auto" w:fill="auto"/>
          </w:tcPr>
          <w:p w14:paraId="4BD023E2" w14:textId="2BA72E20" w:rsidR="00565E4A" w:rsidRPr="009A5A20" w:rsidRDefault="00334B07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Pr="009A5A20"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proofErr w:type="spellStart"/>
            <w:r w:rsidRPr="00334B07">
              <w:rPr>
                <w:rFonts w:ascii="標楷體" w:eastAsia="標楷體" w:hAnsi="標楷體"/>
              </w:rPr>
              <w:t>CreateDate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0AFD6A00" w14:textId="1C47B86E" w:rsidR="00565E4A" w:rsidRPr="009A5A20" w:rsidRDefault="00565E4A" w:rsidP="00565E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334B07" w:rsidRPr="009A5A20" w14:paraId="7C3C0FD7" w14:textId="77777777" w:rsidTr="00D81D23">
        <w:tc>
          <w:tcPr>
            <w:tcW w:w="616" w:type="dxa"/>
            <w:shd w:val="clear" w:color="auto" w:fill="auto"/>
          </w:tcPr>
          <w:p w14:paraId="56DC692F" w14:textId="2D5346B6" w:rsidR="00334B07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60BC1E71" w14:textId="2A774D47" w:rsidR="00334B07" w:rsidRPr="009A5A20" w:rsidRDefault="00334B07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2BE8C43F" w14:textId="4195D1E4" w:rsidR="00334B07" w:rsidRDefault="00334B07" w:rsidP="00565E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083" w:type="dxa"/>
            <w:shd w:val="clear" w:color="auto" w:fill="auto"/>
          </w:tcPr>
          <w:p w14:paraId="1BBD6DA5" w14:textId="7B83327E" w:rsidR="00334B07" w:rsidRPr="009A5A20" w:rsidRDefault="00334B07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r w:rsidRPr="009A5A20">
              <w:rPr>
                <w:rFonts w:ascii="標楷體" w:eastAsia="標楷體" w:hAnsi="標楷體"/>
              </w:rPr>
              <w:t>.</w:t>
            </w:r>
            <w:r w:rsidRPr="00E57E65">
              <w:rPr>
                <w:rFonts w:ascii="標楷體" w:eastAsia="標楷體" w:hAnsi="標楷體"/>
              </w:rPr>
              <w:t>CustNo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D2414BA" w14:textId="77777777" w:rsidR="00334B07" w:rsidRDefault="00334B07" w:rsidP="00565E4A">
            <w:pPr>
              <w:rPr>
                <w:rFonts w:ascii="標楷體" w:eastAsia="標楷體" w:hAnsi="標楷體"/>
              </w:rPr>
            </w:pPr>
          </w:p>
        </w:tc>
      </w:tr>
      <w:tr w:rsidR="00334B07" w:rsidRPr="009A5A20" w14:paraId="5C682B5A" w14:textId="77777777" w:rsidTr="00D81D23">
        <w:tc>
          <w:tcPr>
            <w:tcW w:w="616" w:type="dxa"/>
            <w:shd w:val="clear" w:color="auto" w:fill="auto"/>
          </w:tcPr>
          <w:p w14:paraId="654C07D4" w14:textId="7FABD3BF" w:rsidR="00334B07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19" w:type="dxa"/>
            <w:shd w:val="clear" w:color="auto" w:fill="auto"/>
          </w:tcPr>
          <w:p w14:paraId="30D53984" w14:textId="66B8BCD2" w:rsidR="00334B07" w:rsidRPr="009A5A20" w:rsidRDefault="00334B07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F0C4D33" w14:textId="7B6F978E" w:rsidR="00334B07" w:rsidRDefault="00334B07" w:rsidP="00565E4A">
            <w:pPr>
              <w:rPr>
                <w:rFonts w:ascii="標楷體" w:eastAsia="標楷體" w:hAnsi="標楷體"/>
                <w:lang w:eastAsia="zh-HK"/>
              </w:rPr>
            </w:pPr>
            <w:r w:rsidRPr="00E57E65">
              <w:rPr>
                <w:rFonts w:ascii="標楷體" w:eastAsia="標楷體" w:hAnsi="標楷體" w:hint="eastAsia"/>
              </w:rPr>
              <w:t>案件序號</w:t>
            </w:r>
          </w:p>
        </w:tc>
        <w:tc>
          <w:tcPr>
            <w:tcW w:w="3083" w:type="dxa"/>
            <w:shd w:val="clear" w:color="auto" w:fill="auto"/>
          </w:tcPr>
          <w:p w14:paraId="15FA8BF9" w14:textId="0382F9BE" w:rsidR="00334B07" w:rsidRPr="009A5A20" w:rsidRDefault="00334B07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r w:rsidRPr="009A5A20">
              <w:rPr>
                <w:rFonts w:ascii="標楷體" w:eastAsia="標楷體" w:hAnsi="標楷體"/>
              </w:rPr>
              <w:t>.</w:t>
            </w:r>
            <w:r w:rsidRPr="00E57E65">
              <w:rPr>
                <w:rFonts w:ascii="標楷體" w:eastAsia="標楷體" w:hAnsi="標楷體"/>
              </w:rPr>
              <w:t>CaseSeq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7D89F68" w14:textId="77777777" w:rsidR="00334B07" w:rsidRDefault="00334B07" w:rsidP="00565E4A">
            <w:pPr>
              <w:rPr>
                <w:rFonts w:ascii="標楷體" w:eastAsia="標楷體" w:hAnsi="標楷體"/>
              </w:rPr>
            </w:pPr>
          </w:p>
        </w:tc>
      </w:tr>
      <w:tr w:rsidR="00D24868" w:rsidRPr="009A5A20" w14:paraId="071B4217" w14:textId="77777777" w:rsidTr="00D81D23">
        <w:tc>
          <w:tcPr>
            <w:tcW w:w="616" w:type="dxa"/>
            <w:shd w:val="clear" w:color="auto" w:fill="auto"/>
          </w:tcPr>
          <w:p w14:paraId="26BC116D" w14:textId="2D6F6E00" w:rsidR="00D24868" w:rsidRDefault="00D24868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17F53AB9" w14:textId="1E596559" w:rsidR="00D24868" w:rsidRPr="009A5A20" w:rsidRDefault="00D24868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35DA808F" w14:textId="1CC07B54" w:rsidR="00D24868" w:rsidRPr="00E57E65" w:rsidRDefault="00505887" w:rsidP="00565E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歷程序號</w:t>
            </w:r>
          </w:p>
        </w:tc>
        <w:tc>
          <w:tcPr>
            <w:tcW w:w="3083" w:type="dxa"/>
            <w:shd w:val="clear" w:color="auto" w:fill="auto"/>
          </w:tcPr>
          <w:p w14:paraId="1A82AE04" w14:textId="4635445F" w:rsidR="00D24868" w:rsidRPr="00F24D38" w:rsidRDefault="00505887" w:rsidP="00565E4A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F24D38">
              <w:rPr>
                <w:rFonts w:ascii="標楷體" w:eastAsia="標楷體" w:hAnsi="標楷體" w:hint="eastAsia"/>
              </w:rPr>
              <w:t>NegFinShare</w:t>
            </w:r>
            <w:r>
              <w:rPr>
                <w:rFonts w:ascii="標楷體" w:eastAsia="標楷體" w:hAnsi="標楷體"/>
              </w:rPr>
              <w:t>LOG</w:t>
            </w:r>
            <w:r w:rsidRPr="009A5A20">
              <w:rPr>
                <w:rFonts w:ascii="標楷體" w:eastAsia="標楷體" w:hAnsi="標楷體"/>
              </w:rPr>
              <w:t>.</w:t>
            </w:r>
            <w:r w:rsidRPr="00E57E65">
              <w:rPr>
                <w:rFonts w:ascii="標楷體" w:eastAsia="標楷體" w:hAnsi="標楷體"/>
              </w:rPr>
              <w:t>Seq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25A8E8B" w14:textId="77777777" w:rsidR="00D24868" w:rsidRDefault="00D24868" w:rsidP="00565E4A">
            <w:pPr>
              <w:rPr>
                <w:rFonts w:ascii="標楷體" w:eastAsia="標楷體" w:hAnsi="標楷體"/>
              </w:rPr>
            </w:pPr>
          </w:p>
        </w:tc>
      </w:tr>
      <w:tr w:rsidR="00565E4A" w:rsidRPr="009A5A20" w14:paraId="2CD91993" w14:textId="77777777" w:rsidTr="00D81D23">
        <w:tc>
          <w:tcPr>
            <w:tcW w:w="616" w:type="dxa"/>
            <w:shd w:val="clear" w:color="auto" w:fill="auto"/>
          </w:tcPr>
          <w:p w14:paraId="40D58E2C" w14:textId="0D0A474B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19" w:type="dxa"/>
            <w:shd w:val="clear" w:color="auto" w:fill="auto"/>
          </w:tcPr>
          <w:p w14:paraId="5BBC12E9" w14:textId="36106F99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92E682F" w14:textId="2F960F55" w:rsidR="00565E4A" w:rsidRPr="009A5A20" w:rsidRDefault="00565E4A" w:rsidP="00565E4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債權機構</w:t>
            </w:r>
          </w:p>
        </w:tc>
        <w:tc>
          <w:tcPr>
            <w:tcW w:w="3083" w:type="dxa"/>
            <w:shd w:val="clear" w:color="auto" w:fill="auto"/>
          </w:tcPr>
          <w:p w14:paraId="645FB05C" w14:textId="2AD7060C" w:rsidR="00565E4A" w:rsidRPr="009A5A20" w:rsidRDefault="00565E4A" w:rsidP="00565E4A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NegFinShare.FinCode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45FD98BB" w14:textId="77777777" w:rsidR="00565E4A" w:rsidRPr="009A5A20" w:rsidRDefault="00565E4A" w:rsidP="00565E4A">
            <w:pPr>
              <w:rPr>
                <w:rFonts w:ascii="標楷體" w:eastAsia="標楷體" w:hAnsi="標楷體"/>
              </w:rPr>
            </w:pPr>
          </w:p>
        </w:tc>
      </w:tr>
      <w:tr w:rsidR="00565E4A" w:rsidRPr="009A5A20" w14:paraId="1BB27B25" w14:textId="77777777" w:rsidTr="00D81D23">
        <w:tc>
          <w:tcPr>
            <w:tcW w:w="616" w:type="dxa"/>
            <w:shd w:val="clear" w:color="auto" w:fill="auto"/>
          </w:tcPr>
          <w:p w14:paraId="1E604851" w14:textId="234B02D5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19" w:type="dxa"/>
            <w:shd w:val="clear" w:color="auto" w:fill="auto"/>
          </w:tcPr>
          <w:p w14:paraId="6EC300EC" w14:textId="77777777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A075219" w14:textId="62C4C59F" w:rsidR="00565E4A" w:rsidRPr="009A5A20" w:rsidRDefault="00505887" w:rsidP="00565E4A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債權</w:t>
            </w:r>
            <w:r w:rsidR="00565E4A" w:rsidRPr="009A5A20">
              <w:rPr>
                <w:rFonts w:ascii="標楷體" w:eastAsia="標楷體" w:hAnsi="標楷體" w:hint="eastAsia"/>
              </w:rPr>
              <w:t>機構</w:t>
            </w:r>
            <w:r w:rsidR="00565E4A" w:rsidRPr="009A5A20">
              <w:rPr>
                <w:rFonts w:ascii="標楷體" w:eastAsia="標楷體" w:hAnsi="標楷體" w:hint="eastAsia"/>
              </w:rPr>
              <w:lastRenderedPageBreak/>
              <w:t>名稱</w:t>
            </w:r>
          </w:p>
        </w:tc>
        <w:tc>
          <w:tcPr>
            <w:tcW w:w="3083" w:type="dxa"/>
            <w:shd w:val="clear" w:color="auto" w:fill="auto"/>
          </w:tcPr>
          <w:p w14:paraId="15E5665F" w14:textId="3F1ADDCF" w:rsidR="00565E4A" w:rsidRPr="009A5A20" w:rsidRDefault="00565E4A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4F23CA">
              <w:rPr>
                <w:rFonts w:ascii="標楷體" w:eastAsia="標楷體" w:hAnsi="標楷體"/>
                <w:lang w:eastAsia="zh-HK"/>
              </w:rPr>
              <w:lastRenderedPageBreak/>
              <w:t>NegFinAcct</w:t>
            </w:r>
            <w:r>
              <w:rPr>
                <w:rFonts w:ascii="標楷體" w:eastAsia="標楷體" w:hAnsi="標楷體" w:hint="eastAsia"/>
              </w:rPr>
              <w:t>.</w:t>
            </w:r>
            <w:r w:rsidRPr="004F23CA">
              <w:rPr>
                <w:rFonts w:ascii="標楷體" w:eastAsia="標楷體" w:hAnsi="標楷體"/>
                <w:lang w:eastAsia="zh-HK"/>
              </w:rPr>
              <w:t>FinItem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1C950376" w14:textId="77777777" w:rsidR="00565E4A" w:rsidRPr="009A5A20" w:rsidRDefault="00565E4A" w:rsidP="00565E4A">
            <w:pPr>
              <w:rPr>
                <w:rFonts w:ascii="標楷體" w:eastAsia="標楷體" w:hAnsi="標楷體"/>
              </w:rPr>
            </w:pPr>
          </w:p>
        </w:tc>
      </w:tr>
      <w:tr w:rsidR="00565E4A" w:rsidRPr="009A5A20" w14:paraId="1782658D" w14:textId="77777777" w:rsidTr="00D81D23">
        <w:tc>
          <w:tcPr>
            <w:tcW w:w="616" w:type="dxa"/>
            <w:shd w:val="clear" w:color="auto" w:fill="auto"/>
          </w:tcPr>
          <w:p w14:paraId="292AF38A" w14:textId="2354AC83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19" w:type="dxa"/>
            <w:shd w:val="clear" w:color="auto" w:fill="auto"/>
          </w:tcPr>
          <w:p w14:paraId="6FCDB857" w14:textId="77777777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4225DF2F" w14:textId="37725F73" w:rsidR="00565E4A" w:rsidRPr="009A5A20" w:rsidRDefault="00565E4A" w:rsidP="00565E4A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簽約金額</w:t>
            </w:r>
          </w:p>
        </w:tc>
        <w:tc>
          <w:tcPr>
            <w:tcW w:w="3083" w:type="dxa"/>
            <w:shd w:val="clear" w:color="auto" w:fill="auto"/>
          </w:tcPr>
          <w:p w14:paraId="41EFF866" w14:textId="181C4826" w:rsidR="00565E4A" w:rsidRPr="009A5A20" w:rsidRDefault="00565E4A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NegFinShare.ContractAmt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E19313B" w14:textId="77777777" w:rsidR="00565E4A" w:rsidRPr="009A5A20" w:rsidRDefault="00565E4A" w:rsidP="00565E4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565E4A" w:rsidRPr="009A5A20" w14:paraId="57027843" w14:textId="77777777" w:rsidTr="00D81D23">
        <w:tc>
          <w:tcPr>
            <w:tcW w:w="616" w:type="dxa"/>
            <w:shd w:val="clear" w:color="auto" w:fill="auto"/>
          </w:tcPr>
          <w:p w14:paraId="007E7FC9" w14:textId="5B88D99C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19" w:type="dxa"/>
            <w:shd w:val="clear" w:color="auto" w:fill="auto"/>
          </w:tcPr>
          <w:p w14:paraId="0FF8DFEB" w14:textId="77777777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59B3000E" w14:textId="39C48ECD" w:rsidR="00565E4A" w:rsidRPr="009A5A20" w:rsidRDefault="00565E4A" w:rsidP="00565E4A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債權比例%</w:t>
            </w:r>
          </w:p>
        </w:tc>
        <w:tc>
          <w:tcPr>
            <w:tcW w:w="3083" w:type="dxa"/>
            <w:shd w:val="clear" w:color="auto" w:fill="auto"/>
          </w:tcPr>
          <w:p w14:paraId="4315FB94" w14:textId="3CABCBD8" w:rsidR="00565E4A" w:rsidRPr="009A5A20" w:rsidRDefault="00565E4A" w:rsidP="00565E4A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NegFinShare.AmtRatio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3D6140DF" w14:textId="13CF2FC0" w:rsidR="00565E4A" w:rsidRPr="009A5A20" w:rsidRDefault="00565E4A" w:rsidP="00565E4A">
            <w:pPr>
              <w:rPr>
                <w:rFonts w:ascii="標楷體" w:eastAsia="標楷體" w:hAnsi="標楷體"/>
              </w:rPr>
            </w:pPr>
          </w:p>
        </w:tc>
      </w:tr>
      <w:tr w:rsidR="00565E4A" w:rsidRPr="009A5A20" w14:paraId="59CC124A" w14:textId="77777777" w:rsidTr="00D81D23">
        <w:tc>
          <w:tcPr>
            <w:tcW w:w="616" w:type="dxa"/>
            <w:shd w:val="clear" w:color="auto" w:fill="auto"/>
          </w:tcPr>
          <w:p w14:paraId="1A38A5FB" w14:textId="0A538CBE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19" w:type="dxa"/>
            <w:shd w:val="clear" w:color="auto" w:fill="auto"/>
          </w:tcPr>
          <w:p w14:paraId="0A445478" w14:textId="4A0893EE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A69419A" w14:textId="44A72803" w:rsidR="00565E4A" w:rsidRPr="009A5A20" w:rsidRDefault="00565E4A" w:rsidP="00565E4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期款</w:t>
            </w:r>
          </w:p>
        </w:tc>
        <w:tc>
          <w:tcPr>
            <w:tcW w:w="3083" w:type="dxa"/>
            <w:shd w:val="clear" w:color="auto" w:fill="auto"/>
          </w:tcPr>
          <w:p w14:paraId="3306B21F" w14:textId="7DA3C66C" w:rsidR="00565E4A" w:rsidRPr="009A5A20" w:rsidRDefault="00565E4A" w:rsidP="00565E4A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NegFinShare.DueAmt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2EC2ECC" w14:textId="42E23F82" w:rsidR="00565E4A" w:rsidRDefault="00565E4A" w:rsidP="00565E4A">
            <w:pPr>
              <w:rPr>
                <w:rFonts w:ascii="標楷體" w:eastAsia="標楷體" w:hAnsi="標楷體"/>
              </w:rPr>
            </w:pPr>
          </w:p>
        </w:tc>
      </w:tr>
      <w:tr w:rsidR="00565E4A" w:rsidRPr="009A5A20" w14:paraId="447CDF47" w14:textId="77777777" w:rsidTr="00D81D23">
        <w:tc>
          <w:tcPr>
            <w:tcW w:w="616" w:type="dxa"/>
            <w:shd w:val="clear" w:color="auto" w:fill="auto"/>
          </w:tcPr>
          <w:p w14:paraId="4C57C807" w14:textId="6EA6EF3F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9</w:t>
            </w:r>
          </w:p>
        </w:tc>
        <w:tc>
          <w:tcPr>
            <w:tcW w:w="819" w:type="dxa"/>
            <w:shd w:val="clear" w:color="auto" w:fill="auto"/>
          </w:tcPr>
          <w:p w14:paraId="5EA1A1C9" w14:textId="0072BAB0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79C895C6" w14:textId="44589E1F" w:rsidR="00565E4A" w:rsidRPr="009A5A20" w:rsidRDefault="00565E4A" w:rsidP="00565E4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註銷日期</w:t>
            </w:r>
          </w:p>
        </w:tc>
        <w:tc>
          <w:tcPr>
            <w:tcW w:w="3083" w:type="dxa"/>
            <w:shd w:val="clear" w:color="auto" w:fill="auto"/>
          </w:tcPr>
          <w:p w14:paraId="1F26D381" w14:textId="5CC0D162" w:rsidR="00565E4A" w:rsidRPr="009A5A20" w:rsidRDefault="00565E4A" w:rsidP="00565E4A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NegFinShare.CancelDate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2F8CB808" w14:textId="61548A2C" w:rsidR="00565E4A" w:rsidRDefault="00565E4A" w:rsidP="00565E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YY/MM/DD</w:t>
            </w:r>
          </w:p>
        </w:tc>
      </w:tr>
      <w:tr w:rsidR="00565E4A" w:rsidRPr="009A5A20" w14:paraId="3BC1D8FC" w14:textId="77777777" w:rsidTr="00D81D23">
        <w:tc>
          <w:tcPr>
            <w:tcW w:w="616" w:type="dxa"/>
            <w:shd w:val="clear" w:color="auto" w:fill="auto"/>
          </w:tcPr>
          <w:p w14:paraId="217720E7" w14:textId="1999FC0A" w:rsidR="00565E4A" w:rsidRPr="009A5A20" w:rsidRDefault="00334B07" w:rsidP="00565E4A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19" w:type="dxa"/>
            <w:shd w:val="clear" w:color="auto" w:fill="auto"/>
          </w:tcPr>
          <w:p w14:paraId="7235F6DC" w14:textId="4C70A51D" w:rsidR="00565E4A" w:rsidRPr="009A5A20" w:rsidRDefault="00565E4A" w:rsidP="00565E4A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23" w:type="dxa"/>
            <w:shd w:val="clear" w:color="auto" w:fill="auto"/>
          </w:tcPr>
          <w:p w14:paraId="1B4C57ED" w14:textId="16B6D7EB" w:rsidR="00565E4A" w:rsidRPr="009A5A20" w:rsidRDefault="00565E4A" w:rsidP="00565E4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註銷本金</w:t>
            </w:r>
          </w:p>
        </w:tc>
        <w:tc>
          <w:tcPr>
            <w:tcW w:w="3083" w:type="dxa"/>
            <w:shd w:val="clear" w:color="auto" w:fill="auto"/>
          </w:tcPr>
          <w:p w14:paraId="5AD5D844" w14:textId="544A9772" w:rsidR="00565E4A" w:rsidRPr="009A5A20" w:rsidRDefault="00565E4A" w:rsidP="00565E4A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NegFinShare.CancelAmt</w:t>
            </w:r>
            <w:proofErr w:type="spellEnd"/>
          </w:p>
        </w:tc>
        <w:tc>
          <w:tcPr>
            <w:tcW w:w="4353" w:type="dxa"/>
            <w:shd w:val="clear" w:color="auto" w:fill="auto"/>
          </w:tcPr>
          <w:p w14:paraId="58D6993F" w14:textId="4D14928F" w:rsidR="00565E4A" w:rsidRDefault="00565E4A" w:rsidP="00565E4A">
            <w:pPr>
              <w:rPr>
                <w:rFonts w:ascii="標楷體" w:eastAsia="標楷體" w:hAnsi="標楷體"/>
              </w:rPr>
            </w:pPr>
          </w:p>
        </w:tc>
      </w:tr>
    </w:tbl>
    <w:p w14:paraId="6D06A8C5" w14:textId="77777777" w:rsidR="00752152" w:rsidRPr="009A5A20" w:rsidRDefault="003A3C80" w:rsidP="003A3C80">
      <w:pPr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33858F0B" w14:textId="1F7F37AC" w:rsidR="00505C6E" w:rsidRPr="009A5A20" w:rsidRDefault="00505C6E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="00FE753F" w:rsidRPr="009A5A20">
        <w:rPr>
          <w:rFonts w:ascii="標楷體" w:hAnsi="標楷體"/>
        </w:rPr>
        <w:t>7</w:t>
      </w:r>
      <w:r w:rsidRPr="009A5A20">
        <w:rPr>
          <w:rFonts w:ascii="標楷體" w:hAnsi="標楷體" w:hint="eastAsia"/>
        </w:rPr>
        <w:t>05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債權比例分攤資料維護</w:t>
      </w:r>
      <w:proofErr w:type="spellEnd"/>
      <w:r w:rsidRPr="009A5A20">
        <w:rPr>
          <w:rFonts w:ascii="標楷體" w:hAnsi="標楷體" w:hint="eastAsia"/>
        </w:rPr>
        <w:t>(</w:t>
      </w:r>
      <w:proofErr w:type="spellStart"/>
      <w:r w:rsidRPr="009A5A20">
        <w:rPr>
          <w:rFonts w:ascii="標楷體" w:hAnsi="標楷體" w:hint="eastAsia"/>
        </w:rPr>
        <w:t>產出</w:t>
      </w:r>
      <w:proofErr w:type="spellEnd"/>
      <w:r w:rsidR="005A29F2" w:rsidRPr="009A5A20">
        <w:rPr>
          <w:rFonts w:ascii="標楷體" w:hAnsi="標楷體" w:hint="eastAsia"/>
        </w:rPr>
        <w:t xml:space="preserve">) </w:t>
      </w:r>
    </w:p>
    <w:p w14:paraId="25CD6E0B" w14:textId="77777777" w:rsidR="00505C6E" w:rsidRPr="009A5A20" w:rsidRDefault="00505C6E" w:rsidP="00534800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9A5A20" w14:paraId="70359CCD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0355B1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FB3BE4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債權比例分攤資料維護(產出)</w:t>
            </w:r>
          </w:p>
        </w:tc>
      </w:tr>
      <w:tr w:rsidR="00505C6E" w:rsidRPr="009A5A20" w14:paraId="3631F52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CD51CB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C7B330" w14:textId="57E1F674" w:rsidR="00505C6E" w:rsidRPr="009A5A20" w:rsidRDefault="004324A4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需產生請求聯徵報送媒體檔時</w:t>
            </w:r>
          </w:p>
        </w:tc>
      </w:tr>
      <w:tr w:rsidR="00505C6E" w:rsidRPr="009A5A20" w14:paraId="64FE301C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95D1C6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E5529F" w14:textId="020AC84B" w:rsidR="00505C6E" w:rsidRPr="00454425" w:rsidRDefault="00454425" w:rsidP="004544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57C0A" w:rsidRPr="00454425">
              <w:rPr>
                <w:rFonts w:ascii="標楷體" w:eastAsia="標楷體" w:hAnsi="標楷體" w:hint="eastAsia"/>
              </w:rPr>
              <w:t>參考</w:t>
            </w:r>
            <w:r w:rsidR="00457C32" w:rsidRPr="00454425">
              <w:rPr>
                <w:rFonts w:ascii="標楷體" w:eastAsia="標楷體" w:hAnsi="標楷體" w:hint="eastAsia"/>
                <w:lang w:eastAsia="zh-HK"/>
              </w:rPr>
              <w:t>「</w:t>
            </w:r>
            <w:r w:rsidR="00457C32" w:rsidRPr="00454425">
              <w:rPr>
                <w:rFonts w:ascii="標楷體" w:eastAsia="標楷體" w:hAnsi="標楷體" w:hint="eastAsia"/>
              </w:rPr>
              <w:t>作業流程.</w:t>
            </w:r>
            <w:r w:rsidR="00457C32" w:rsidRPr="00454425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="00457C32" w:rsidRPr="00454425">
              <w:rPr>
                <w:rFonts w:ascii="標楷體" w:eastAsia="標楷體" w:hAnsi="標楷體"/>
              </w:rPr>
              <w:t>.</w:t>
            </w:r>
            <w:r w:rsidR="00457C32" w:rsidRPr="00454425">
              <w:rPr>
                <w:rFonts w:ascii="標楷體" w:eastAsia="標楷體" w:hAnsi="標楷體" w:hint="eastAsia"/>
              </w:rPr>
              <w:t>債權維護</w:t>
            </w:r>
            <w:r w:rsidR="00457C32" w:rsidRPr="00454425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41475452" w14:textId="45BA64E6" w:rsidR="00D57C0A" w:rsidRDefault="001C5C95" w:rsidP="004544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454425">
              <w:rPr>
                <w:rFonts w:ascii="標楷體" w:eastAsia="標楷體" w:hAnsi="標楷體" w:hint="eastAsia"/>
              </w:rPr>
              <w:t>.維護</w:t>
            </w:r>
            <w:r w:rsidR="002E48D2" w:rsidRPr="00454425">
              <w:rPr>
                <w:rFonts w:ascii="標楷體" w:eastAsia="標楷體" w:hAnsi="標楷體" w:hint="eastAsia"/>
              </w:rPr>
              <w:t>[</w:t>
            </w:r>
            <w:r w:rsidR="00D57C0A" w:rsidRPr="00454425">
              <w:rPr>
                <w:rFonts w:ascii="標楷體" w:eastAsia="標楷體" w:hAnsi="標楷體" w:hint="eastAsia"/>
              </w:rPr>
              <w:t>債協客戶請求資料(</w:t>
            </w:r>
            <w:proofErr w:type="spellStart"/>
            <w:r w:rsidR="00D57C0A" w:rsidRPr="00454425">
              <w:rPr>
                <w:rFonts w:ascii="標楷體" w:eastAsia="標楷體" w:hAnsi="標楷體"/>
              </w:rPr>
              <w:t>NegQueryCust</w:t>
            </w:r>
            <w:proofErr w:type="spellEnd"/>
            <w:r w:rsidR="00D57C0A" w:rsidRPr="00454425">
              <w:rPr>
                <w:rFonts w:ascii="標楷體" w:eastAsia="標楷體" w:hAnsi="標楷體" w:hint="eastAsia"/>
              </w:rPr>
              <w:t>)</w:t>
            </w:r>
            <w:r w:rsidR="002E48D2" w:rsidRPr="00454425">
              <w:rPr>
                <w:rFonts w:ascii="標楷體" w:eastAsia="標楷體" w:hAnsi="標楷體" w:hint="eastAsia"/>
              </w:rPr>
              <w:t>]</w:t>
            </w:r>
          </w:p>
          <w:p w14:paraId="70D5AC4E" w14:textId="577ABECC" w:rsidR="001C5C95" w:rsidRPr="00454425" w:rsidRDefault="001C5C95" w:rsidP="001C5C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Pr="00454425">
              <w:rPr>
                <w:rFonts w:ascii="標楷體" w:eastAsia="標楷體" w:hAnsi="標楷體"/>
              </w:rPr>
              <w:t>依照JCICZ048相關債務人資料</w:t>
            </w:r>
            <w:r w:rsidRPr="00454425">
              <w:rPr>
                <w:rFonts w:ascii="標楷體" w:eastAsia="標楷體" w:hAnsi="標楷體" w:hint="eastAsia"/>
              </w:rPr>
              <w:t>，</w:t>
            </w:r>
            <w:r w:rsidRPr="00454425">
              <w:rPr>
                <w:rFonts w:ascii="標楷體" w:eastAsia="標楷體" w:hAnsi="標楷體"/>
              </w:rPr>
              <w:t>產生媒體檔.</w:t>
            </w:r>
          </w:p>
          <w:p w14:paraId="4DB6C3BE" w14:textId="3B3495F0" w:rsidR="00454425" w:rsidRPr="009A5A20" w:rsidRDefault="00513372" w:rsidP="004544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54425" w:rsidRPr="00454425">
              <w:rPr>
                <w:rFonts w:ascii="標楷體" w:eastAsia="標楷體" w:hAnsi="標楷體" w:hint="eastAsia"/>
              </w:rPr>
              <w:t>依據功能選項處理</w:t>
            </w:r>
            <w:r w:rsidR="00CF0688">
              <w:rPr>
                <w:rFonts w:ascii="標楷體" w:eastAsia="標楷體" w:hAnsi="標楷體" w:hint="eastAsia"/>
              </w:rPr>
              <w:t>:</w:t>
            </w:r>
          </w:p>
          <w:p w14:paraId="77801EEB" w14:textId="60ECCD09" w:rsidR="00454425" w:rsidRDefault="00CF0688" w:rsidP="00454425">
            <w:pPr>
              <w:pStyle w:val="af9"/>
              <w:numPr>
                <w:ilvl w:val="1"/>
                <w:numId w:val="33"/>
              </w:numPr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0:</w:t>
            </w:r>
            <w:r w:rsidR="00454425" w:rsidRPr="009A5A20">
              <w:rPr>
                <w:rFonts w:ascii="標楷體" w:eastAsia="標楷體" w:hAnsi="標楷體"/>
              </w:rPr>
              <w:t>選擇身</w:t>
            </w:r>
            <w:r w:rsidR="00454425">
              <w:rPr>
                <w:rFonts w:ascii="標楷體" w:eastAsia="標楷體" w:hAnsi="標楷體" w:hint="eastAsia"/>
              </w:rPr>
              <w:t>分</w:t>
            </w:r>
            <w:r w:rsidR="00454425" w:rsidRPr="009A5A20">
              <w:rPr>
                <w:rFonts w:ascii="標楷體" w:eastAsia="標楷體" w:hAnsi="標楷體"/>
              </w:rPr>
              <w:t>證字號</w:t>
            </w:r>
            <w:r w:rsidR="00454425">
              <w:rPr>
                <w:rFonts w:ascii="標楷體" w:eastAsia="標楷體" w:hAnsi="標楷體"/>
              </w:rPr>
              <w:br/>
            </w:r>
            <w:r w:rsidR="00B2233E" w:rsidRPr="009A5A20">
              <w:rPr>
                <w:rFonts w:ascii="標楷體" w:eastAsia="標楷體" w:hAnsi="標楷體" w:hint="eastAsia"/>
              </w:rPr>
              <w:t>依據輸入查詢條件，輸出查詢資料</w:t>
            </w:r>
            <w:r w:rsidR="00B2233E">
              <w:rPr>
                <w:rFonts w:ascii="標楷體" w:eastAsia="標楷體" w:hAnsi="標楷體"/>
              </w:rPr>
              <w:br/>
              <w:t>A.</w:t>
            </w:r>
            <w:r w:rsidR="00B2233E" w:rsidRPr="009A5A20">
              <w:rPr>
                <w:rFonts w:ascii="標楷體" w:eastAsia="標楷體" w:hAnsi="標楷體" w:hint="eastAsia"/>
              </w:rPr>
              <w:t>[身</w:t>
            </w:r>
            <w:r w:rsidR="00B2233E">
              <w:rPr>
                <w:rFonts w:ascii="標楷體" w:eastAsia="標楷體" w:hAnsi="標楷體" w:hint="eastAsia"/>
              </w:rPr>
              <w:t>分</w:t>
            </w:r>
            <w:r w:rsidR="00B2233E" w:rsidRPr="009A5A20">
              <w:rPr>
                <w:rFonts w:ascii="標楷體" w:eastAsia="標楷體" w:hAnsi="標楷體" w:hint="eastAsia"/>
              </w:rPr>
              <w:t>證字號(</w:t>
            </w:r>
            <w:r w:rsidR="00B2233E" w:rsidRPr="009A5A20">
              <w:rPr>
                <w:rFonts w:ascii="標楷體" w:eastAsia="標楷體" w:hAnsi="標楷體"/>
              </w:rPr>
              <w:t>JcicZ048</w:t>
            </w:r>
            <w:r w:rsidR="00B2233E" w:rsidRPr="009A5A20">
              <w:rPr>
                <w:rFonts w:ascii="標楷體" w:eastAsia="標楷體" w:hAnsi="標楷體" w:hint="eastAsia"/>
              </w:rPr>
              <w:t>.CustId)]</w:t>
            </w:r>
            <w:r w:rsidR="00B2233E" w:rsidRPr="005F0073">
              <w:rPr>
                <w:rFonts w:ascii="標楷體" w:eastAsia="標楷體" w:hAnsi="標楷體"/>
              </w:rPr>
              <w:t xml:space="preserve"> =</w:t>
            </w:r>
            <w:r w:rsidR="00B2233E"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 w:rsidR="00B2233E">
              <w:rPr>
                <w:rFonts w:ascii="標楷體" w:eastAsia="標楷體" w:hAnsi="標楷體"/>
                <w:lang w:eastAsia="zh-HK"/>
              </w:rPr>
              <w:br/>
              <w:t xml:space="preserve">  </w:t>
            </w:r>
            <w:r w:rsidR="00B2233E" w:rsidRPr="009A5A20">
              <w:rPr>
                <w:rFonts w:ascii="標楷體" w:eastAsia="標楷體" w:hAnsi="標楷體" w:hint="eastAsia"/>
              </w:rPr>
              <w:t>「身</w:t>
            </w:r>
            <w:r w:rsidR="00B2233E">
              <w:rPr>
                <w:rFonts w:ascii="標楷體" w:eastAsia="標楷體" w:hAnsi="標楷體" w:hint="eastAsia"/>
              </w:rPr>
              <w:t>分</w:t>
            </w:r>
            <w:r w:rsidR="00B2233E" w:rsidRPr="009A5A20">
              <w:rPr>
                <w:rFonts w:ascii="標楷體" w:eastAsia="標楷體" w:hAnsi="標楷體" w:hint="eastAsia"/>
              </w:rPr>
              <w:t>證字號」</w:t>
            </w:r>
          </w:p>
          <w:p w14:paraId="578E55B1" w14:textId="6FC3BC40" w:rsidR="00B2233E" w:rsidRPr="009A5A20" w:rsidRDefault="00B2233E" w:rsidP="00B2233E">
            <w:pPr>
              <w:pStyle w:val="af9"/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.</w:t>
            </w:r>
            <w:r w:rsidRPr="009A5A20">
              <w:rPr>
                <w:rFonts w:ascii="標楷體" w:eastAsia="標楷體" w:hAnsi="標楷體" w:hint="eastAsia"/>
              </w:rPr>
              <w:t>[協商申請日(Jc</w:t>
            </w:r>
            <w:r w:rsidRPr="009A5A20">
              <w:rPr>
                <w:rFonts w:ascii="標楷體" w:eastAsia="標楷體" w:hAnsi="標楷體"/>
              </w:rPr>
              <w:t>icZ048.RcDate</w:t>
            </w:r>
            <w:r w:rsidRPr="009A5A20">
              <w:rPr>
                <w:rFonts w:ascii="標楷體" w:eastAsia="標楷體" w:hAnsi="標楷體" w:hint="eastAsia"/>
              </w:rPr>
              <w:t>)]</w:t>
            </w:r>
            <w:r w:rsidRPr="005F0073">
              <w:rPr>
                <w:rFonts w:ascii="標楷體" w:eastAsia="標楷體" w:hAnsi="標楷體"/>
              </w:rPr>
              <w:t xml:space="preserve"> =</w:t>
            </w:r>
            <w:r w:rsidRPr="001677D0">
              <w:rPr>
                <w:rFonts w:ascii="標楷體" w:eastAsia="標楷體" w:hAnsi="標楷體" w:hint="eastAsia"/>
                <w:lang w:eastAsia="zh-HK"/>
              </w:rPr>
              <w:t xml:space="preserve"> 輸入條件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9A5A20">
              <w:rPr>
                <w:rFonts w:ascii="標楷體" w:eastAsia="標楷體" w:hAnsi="標楷體" w:hint="eastAsia"/>
              </w:rPr>
              <w:t>「協商申請日」</w:t>
            </w:r>
            <w:r>
              <w:rPr>
                <w:rFonts w:ascii="標楷體" w:eastAsia="標楷體" w:hAnsi="標楷體" w:hint="eastAsia"/>
              </w:rPr>
              <w:t>起訖區間</w:t>
            </w:r>
          </w:p>
          <w:p w14:paraId="4F9D6A27" w14:textId="03F94058" w:rsidR="008471E2" w:rsidRPr="00B2233E" w:rsidRDefault="00CF0688" w:rsidP="00B2233E">
            <w:pPr>
              <w:pStyle w:val="af9"/>
              <w:numPr>
                <w:ilvl w:val="1"/>
                <w:numId w:val="33"/>
              </w:numPr>
              <w:ind w:leftChars="0" w:left="104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</w:t>
            </w:r>
            <w:r w:rsidR="00B2233E" w:rsidRPr="009A5A20">
              <w:rPr>
                <w:rFonts w:ascii="標楷體" w:eastAsia="標楷體" w:hAnsi="標楷體"/>
              </w:rPr>
              <w:t>產生媒體檔</w:t>
            </w:r>
          </w:p>
        </w:tc>
      </w:tr>
      <w:tr w:rsidR="00505C6E" w:rsidRPr="009A5A20" w14:paraId="31EB8519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88921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015A21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2FBAB469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5DD325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79FBB9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540F60E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A7EF92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9E7C32" w14:textId="3DD7690D" w:rsidR="00505C6E" w:rsidRPr="009A5A20" w:rsidRDefault="007278FB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將媒體檔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Pr="009A5A20">
              <w:rPr>
                <w:rFonts w:ascii="標楷體" w:eastAsia="標楷體" w:hAnsi="標楷體"/>
              </w:rPr>
              <w:t>傳給</w:t>
            </w:r>
            <w:r w:rsidRPr="009A5A20">
              <w:rPr>
                <w:rFonts w:ascii="標楷體" w:eastAsia="標楷體" w:hAnsi="標楷體" w:hint="eastAsia"/>
              </w:rPr>
              <w:t>聯徵</w:t>
            </w:r>
            <w:r w:rsidRPr="009A5A20">
              <w:rPr>
                <w:rFonts w:ascii="標楷體" w:eastAsia="標楷體" w:hAnsi="標楷體"/>
              </w:rPr>
              <w:t>系統</w:t>
            </w:r>
            <w:r w:rsidRPr="009A5A20">
              <w:rPr>
                <w:rFonts w:ascii="標楷體" w:eastAsia="標楷體" w:hAnsi="標楷體" w:hint="eastAsia"/>
              </w:rPr>
              <w:t>。</w:t>
            </w:r>
          </w:p>
        </w:tc>
      </w:tr>
      <w:tr w:rsidR="00505C6E" w:rsidRPr="009A5A20" w14:paraId="72351F4E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067156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36D925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6CCC95D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EDC62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598EEB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2F88C41E" w14:textId="369E1FFC" w:rsidR="00313496" w:rsidRPr="009A5A20" w:rsidRDefault="00313496">
      <w:pPr>
        <w:widowControl/>
        <w:rPr>
          <w:rFonts w:ascii="標楷體" w:eastAsia="標楷體" w:hAnsi="標楷體"/>
          <w:sz w:val="26"/>
        </w:rPr>
      </w:pPr>
    </w:p>
    <w:p w14:paraId="64C907BE" w14:textId="59E45E0E" w:rsidR="00B543DC" w:rsidRPr="009A5A20" w:rsidRDefault="00B543DC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543DC" w:rsidRPr="009A5A20" w14:paraId="6E79C1DB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0F3AE715" w14:textId="77777777" w:rsidR="00B543DC" w:rsidRPr="009A5A20" w:rsidRDefault="00B543D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1BFC90C" w14:textId="77777777" w:rsidR="00B543DC" w:rsidRPr="009A5A20" w:rsidRDefault="00B543D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590C8F3" w14:textId="77777777" w:rsidR="00B543DC" w:rsidRPr="009A5A20" w:rsidRDefault="00B543DC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543DC" w:rsidRPr="009A5A20" w14:paraId="04D07CDD" w14:textId="77777777" w:rsidTr="00707D13">
        <w:tc>
          <w:tcPr>
            <w:tcW w:w="851" w:type="dxa"/>
          </w:tcPr>
          <w:p w14:paraId="500ED582" w14:textId="77777777" w:rsidR="00B543DC" w:rsidRPr="009A5A20" w:rsidRDefault="00B543DC" w:rsidP="00B543D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421CC3E" w14:textId="1675060F" w:rsidR="00B543DC" w:rsidRPr="009A5A20" w:rsidRDefault="002B72B7" w:rsidP="00B543DC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NegQueryCust</w:t>
            </w:r>
            <w:proofErr w:type="spellEnd"/>
          </w:p>
        </w:tc>
        <w:tc>
          <w:tcPr>
            <w:tcW w:w="3828" w:type="dxa"/>
          </w:tcPr>
          <w:p w14:paraId="7FA55590" w14:textId="4BC7CC9A" w:rsidR="00B543DC" w:rsidRPr="009A5A20" w:rsidRDefault="008B7DF1" w:rsidP="00B543D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債協客戶請求資料</w:t>
            </w:r>
          </w:p>
        </w:tc>
      </w:tr>
      <w:tr w:rsidR="00B543DC" w:rsidRPr="009A5A20" w14:paraId="4D2B1DE7" w14:textId="77777777" w:rsidTr="00707D13">
        <w:tc>
          <w:tcPr>
            <w:tcW w:w="851" w:type="dxa"/>
          </w:tcPr>
          <w:p w14:paraId="4D52CE07" w14:textId="77777777" w:rsidR="00B543DC" w:rsidRPr="009A5A20" w:rsidRDefault="00B543DC" w:rsidP="00B543DC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7CB6AEAB" w14:textId="5F8E9EA0" w:rsidR="00B543DC" w:rsidRPr="009A5A20" w:rsidRDefault="002B72B7" w:rsidP="00B543D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JcicZ048</w:t>
            </w:r>
          </w:p>
        </w:tc>
        <w:tc>
          <w:tcPr>
            <w:tcW w:w="3828" w:type="dxa"/>
          </w:tcPr>
          <w:p w14:paraId="0757C4F2" w14:textId="4FB3D962" w:rsidR="00B543DC" w:rsidRPr="009A5A20" w:rsidRDefault="002B72B7" w:rsidP="00B543D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債務人基本資料</w:t>
            </w:r>
          </w:p>
        </w:tc>
      </w:tr>
    </w:tbl>
    <w:p w14:paraId="6EA937D4" w14:textId="007AFF14" w:rsidR="00092A89" w:rsidRPr="009A5A20" w:rsidRDefault="00092A89">
      <w:pPr>
        <w:widowControl/>
        <w:rPr>
          <w:rFonts w:ascii="標楷體" w:eastAsia="標楷體" w:hAnsi="標楷體"/>
        </w:rPr>
      </w:pPr>
    </w:p>
    <w:p w14:paraId="577CCF38" w14:textId="7F9B6569" w:rsidR="000732AC" w:rsidRPr="009A5A20" w:rsidRDefault="00505C6E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="00003409" w:rsidRPr="009A5A20">
        <w:rPr>
          <w:rFonts w:hint="eastAsia"/>
        </w:rPr>
        <w:t>-使用功能0:選擇身分證號</w:t>
      </w:r>
    </w:p>
    <w:p w14:paraId="078E7C1D" w14:textId="1714D86C" w:rsidR="00003409" w:rsidRPr="009A5A20" w:rsidRDefault="00F27624" w:rsidP="00003409">
      <w:pPr>
        <w:pStyle w:val="17"/>
      </w:pPr>
      <w:r w:rsidRPr="00F27624">
        <w:rPr>
          <w:noProof/>
        </w:rPr>
        <w:drawing>
          <wp:inline distT="0" distB="0" distL="0" distR="0" wp14:anchorId="15BF69B3" wp14:editId="4E77B8F4">
            <wp:extent cx="6479540" cy="17799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9075" w14:textId="46ADE276" w:rsidR="00003409" w:rsidRDefault="00003409" w:rsidP="00B2233E">
      <w:pPr>
        <w:pStyle w:val="17"/>
      </w:pPr>
    </w:p>
    <w:p w14:paraId="6E29A21D" w14:textId="1D6B57ED" w:rsidR="00B2233E" w:rsidRPr="009A5A20" w:rsidRDefault="00B2233E" w:rsidP="00003409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-使用功能0:選擇身分證號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003409" w:rsidRPr="009A5A20" w14:paraId="42666C5F" w14:textId="77777777" w:rsidTr="00707D13">
        <w:tc>
          <w:tcPr>
            <w:tcW w:w="848" w:type="dxa"/>
            <w:shd w:val="clear" w:color="auto" w:fill="D9D9D9" w:themeFill="background1" w:themeFillShade="D9"/>
          </w:tcPr>
          <w:p w14:paraId="2DACC48D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3" w:type="dxa"/>
            <w:shd w:val="clear" w:color="auto" w:fill="D9D9D9" w:themeFill="background1" w:themeFillShade="D9"/>
          </w:tcPr>
          <w:p w14:paraId="57FD2C5D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3" w:type="dxa"/>
            <w:shd w:val="clear" w:color="auto" w:fill="D9D9D9" w:themeFill="background1" w:themeFillShade="D9"/>
          </w:tcPr>
          <w:p w14:paraId="269BCF24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2233E" w:rsidRPr="009A5A20" w14:paraId="605C9866" w14:textId="77777777" w:rsidTr="00F27624">
        <w:tc>
          <w:tcPr>
            <w:tcW w:w="848" w:type="dxa"/>
          </w:tcPr>
          <w:p w14:paraId="0DB63201" w14:textId="77777777" w:rsidR="00B2233E" w:rsidRPr="009A5A20" w:rsidRDefault="00B2233E" w:rsidP="007D3F5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3" w:type="dxa"/>
          </w:tcPr>
          <w:p w14:paraId="21A906C3" w14:textId="77777777" w:rsidR="00B2233E" w:rsidRPr="009A5A20" w:rsidRDefault="00B2233E" w:rsidP="007D3F56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6983" w:type="dxa"/>
          </w:tcPr>
          <w:p w14:paraId="6C753BBB" w14:textId="77777777" w:rsidR="00B2233E" w:rsidRPr="009A5557" w:rsidRDefault="00B2233E" w:rsidP="007D3F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2952BE5" w14:textId="713E1884" w:rsidR="001C5C95" w:rsidRPr="001C5C95" w:rsidRDefault="00B2233E" w:rsidP="007D3F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 w:rsidRPr="009A5A20">
              <w:rPr>
                <w:rFonts w:ascii="標楷體" w:eastAsia="標楷體" w:hAnsi="標楷體" w:hint="eastAsia"/>
              </w:rPr>
              <w:t>[債務人基本資料(JCICZ048)</w:t>
            </w:r>
            <w:r w:rsidRPr="009A5A20">
              <w:rPr>
                <w:rFonts w:ascii="標楷體" w:eastAsia="標楷體" w:hAnsi="標楷體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</w:t>
            </w:r>
            <w:r w:rsidR="001F73C2">
              <w:rPr>
                <w:rFonts w:ascii="標楷體" w:eastAsia="標楷體" w:hAnsi="標楷體" w:hint="eastAsia"/>
              </w:rPr>
              <w:t>，則</w:t>
            </w:r>
            <w:r w:rsidRPr="001B40E8">
              <w:rPr>
                <w:rFonts w:ascii="標楷體" w:eastAsia="標楷體" w:hAnsi="標楷體" w:hint="eastAsia"/>
              </w:rPr>
              <w:t>顯示錯誤</w:t>
            </w:r>
            <w:r w:rsidR="001F73C2">
              <w:rPr>
                <w:rFonts w:ascii="標楷體" w:eastAsia="標楷體" w:hAnsi="標楷體"/>
              </w:rPr>
              <w:br/>
            </w:r>
            <w:r w:rsidR="001F73C2"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訊息:"E</w:t>
            </w:r>
            <w:r w:rsidR="001F73C2">
              <w:rPr>
                <w:rFonts w:ascii="標楷體" w:eastAsia="標楷體" w:hAnsi="標楷體" w:hint="eastAsia"/>
              </w:rPr>
              <w:t>2003</w:t>
            </w:r>
            <w:r>
              <w:rPr>
                <w:rFonts w:ascii="標楷體" w:eastAsia="標楷體" w:hAnsi="標楷體"/>
              </w:rPr>
              <w:t>:</w:t>
            </w:r>
            <w:r w:rsidR="001F73C2" w:rsidRPr="001F73C2">
              <w:rPr>
                <w:rFonts w:ascii="標楷體" w:eastAsia="標楷體" w:hAnsi="標楷體" w:hint="eastAsia"/>
              </w:rPr>
              <w:t>查無資料</w:t>
            </w:r>
            <w:r>
              <w:rPr>
                <w:rFonts w:ascii="標楷體" w:eastAsia="標楷體" w:hAnsi="標楷體" w:hint="eastAsia"/>
              </w:rPr>
              <w:t>(</w:t>
            </w:r>
            <w:r w:rsidRPr="009A5A20">
              <w:rPr>
                <w:rFonts w:ascii="標楷體" w:eastAsia="標楷體" w:hAnsi="標楷體" w:hint="eastAsia"/>
              </w:rPr>
              <w:t>債務人基本資料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484F7EB5" w14:textId="77777777" w:rsidR="00B2233E" w:rsidRPr="00651325" w:rsidRDefault="00B2233E" w:rsidP="007D3F56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CBCC19E" w14:textId="0F6E6F09" w:rsidR="00B2233E" w:rsidRPr="009A5A20" w:rsidRDefault="00415B11" w:rsidP="007D3F5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B2233E">
              <w:rPr>
                <w:rFonts w:ascii="標楷體" w:eastAsia="標楷體" w:hAnsi="標楷體" w:hint="eastAsia"/>
              </w:rPr>
              <w:t>.依查詢條件顯示查詢結果</w:t>
            </w:r>
            <w:r w:rsidR="00F27624" w:rsidRPr="009A5A20">
              <w:rPr>
                <w:rFonts w:ascii="標楷體" w:eastAsia="標楷體" w:hAnsi="標楷體" w:hint="eastAsia"/>
              </w:rPr>
              <w:t>，並可勾選後按下[</w:t>
            </w:r>
            <w:r w:rsidR="00F27624" w:rsidRPr="009A5A2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加入請求檔</w:t>
            </w:r>
            <w:r w:rsidR="00F27624" w:rsidRPr="009A5A20">
              <w:rPr>
                <w:rFonts w:ascii="標楷體" w:eastAsia="標楷體" w:hAnsi="標楷體" w:hint="eastAsia"/>
              </w:rPr>
              <w:t>]，寫</w:t>
            </w:r>
            <w:r w:rsidR="00F27624">
              <w:rPr>
                <w:rFonts w:ascii="標楷體" w:eastAsia="標楷體" w:hAnsi="標楷體"/>
              </w:rPr>
              <w:br/>
            </w:r>
            <w:r w:rsidR="00F27624">
              <w:rPr>
                <w:rFonts w:ascii="標楷體" w:eastAsia="標楷體" w:hAnsi="標楷體" w:hint="eastAsia"/>
              </w:rPr>
              <w:t xml:space="preserve">  </w:t>
            </w:r>
            <w:r w:rsidR="00F27624" w:rsidRPr="009A5A20">
              <w:rPr>
                <w:rFonts w:ascii="標楷體" w:eastAsia="標楷體" w:hAnsi="標楷體" w:hint="eastAsia"/>
              </w:rPr>
              <w:t>入[債協客戶請求資料(</w:t>
            </w:r>
            <w:proofErr w:type="spellStart"/>
            <w:r w:rsidR="00F27624" w:rsidRPr="009A5A20">
              <w:rPr>
                <w:rFonts w:ascii="標楷體" w:eastAsia="標楷體" w:hAnsi="標楷體"/>
              </w:rPr>
              <w:t>NegQueryCust</w:t>
            </w:r>
            <w:proofErr w:type="spellEnd"/>
            <w:r w:rsidR="00F27624" w:rsidRPr="009A5A20">
              <w:rPr>
                <w:rFonts w:ascii="標楷體" w:eastAsia="標楷體" w:hAnsi="標楷體" w:hint="eastAsia"/>
              </w:rPr>
              <w:t>)]。可重複執行本功能，</w:t>
            </w:r>
            <w:r w:rsidR="00F27624">
              <w:rPr>
                <w:rFonts w:ascii="標楷體" w:eastAsia="標楷體" w:hAnsi="標楷體"/>
              </w:rPr>
              <w:br/>
            </w:r>
            <w:r w:rsidR="00F27624">
              <w:rPr>
                <w:rFonts w:ascii="標楷體" w:eastAsia="標楷體" w:hAnsi="標楷體" w:hint="eastAsia"/>
              </w:rPr>
              <w:t xml:space="preserve">  </w:t>
            </w:r>
            <w:r w:rsidR="00F27624" w:rsidRPr="009A5A20">
              <w:rPr>
                <w:rFonts w:ascii="標楷體" w:eastAsia="標楷體" w:hAnsi="標楷體" w:hint="eastAsia"/>
              </w:rPr>
              <w:t>直到欲請求聯徵資料的債務人都列入[債協客戶請求資料</w:t>
            </w:r>
            <w:r w:rsidR="00F27624">
              <w:rPr>
                <w:rFonts w:ascii="標楷體" w:eastAsia="標楷體" w:hAnsi="標楷體"/>
              </w:rPr>
              <w:br/>
            </w:r>
            <w:r w:rsidR="00F27624">
              <w:rPr>
                <w:rFonts w:ascii="標楷體" w:eastAsia="標楷體" w:hAnsi="標楷體" w:hint="eastAsia"/>
              </w:rPr>
              <w:t xml:space="preserve">  </w:t>
            </w:r>
            <w:r w:rsidR="00F27624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F27624" w:rsidRPr="009A5A20">
              <w:rPr>
                <w:rFonts w:ascii="標楷體" w:eastAsia="標楷體" w:hAnsi="標楷體"/>
              </w:rPr>
              <w:t>NegQueryCust</w:t>
            </w:r>
            <w:proofErr w:type="spellEnd"/>
            <w:r w:rsidR="00F27624" w:rsidRPr="009A5A20">
              <w:rPr>
                <w:rFonts w:ascii="標楷體" w:eastAsia="標楷體" w:hAnsi="標楷體" w:hint="eastAsia"/>
              </w:rPr>
              <w:t>)]</w:t>
            </w:r>
          </w:p>
        </w:tc>
      </w:tr>
      <w:tr w:rsidR="00003409" w:rsidRPr="009A5A20" w14:paraId="6DD58715" w14:textId="77777777" w:rsidTr="00707D13">
        <w:tc>
          <w:tcPr>
            <w:tcW w:w="848" w:type="dxa"/>
          </w:tcPr>
          <w:p w14:paraId="2B4D1261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3" w:type="dxa"/>
          </w:tcPr>
          <w:p w14:paraId="46C6DCF8" w14:textId="77777777" w:rsidR="00003409" w:rsidRPr="009A5A20" w:rsidRDefault="0000340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3" w:type="dxa"/>
          </w:tcPr>
          <w:p w14:paraId="5617E5BE" w14:textId="77777777" w:rsidR="00003409" w:rsidRPr="009A5A20" w:rsidRDefault="00003409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0236CA5A" w14:textId="77777777" w:rsidR="00F27624" w:rsidRDefault="00F27624" w:rsidP="00F27624">
      <w:pPr>
        <w:pStyle w:val="17"/>
      </w:pPr>
    </w:p>
    <w:p w14:paraId="08CA377E" w14:textId="6493257C" w:rsidR="00F27624" w:rsidRPr="009A5A20" w:rsidRDefault="00F27624" w:rsidP="00003409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  <w:r w:rsidRPr="009A5A20">
        <w:rPr>
          <w:rFonts w:hint="eastAsia"/>
        </w:rPr>
        <w:t>-使用功能0:選擇身分證號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3"/>
        <w:gridCol w:w="992"/>
        <w:gridCol w:w="850"/>
        <w:gridCol w:w="515"/>
        <w:gridCol w:w="2462"/>
        <w:gridCol w:w="690"/>
        <w:gridCol w:w="727"/>
        <w:gridCol w:w="3395"/>
      </w:tblGrid>
      <w:tr w:rsidR="00003409" w:rsidRPr="009A5A20" w14:paraId="3E616217" w14:textId="77777777" w:rsidTr="00F27624">
        <w:trPr>
          <w:trHeight w:val="388"/>
          <w:jc w:val="center"/>
        </w:trPr>
        <w:tc>
          <w:tcPr>
            <w:tcW w:w="563" w:type="dxa"/>
            <w:vMerge w:val="restart"/>
            <w:shd w:val="clear" w:color="auto" w:fill="D9D9D9" w:themeFill="background1" w:themeFillShade="D9"/>
          </w:tcPr>
          <w:p w14:paraId="5C3AB9C2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53F5243D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44" w:type="dxa"/>
            <w:gridSpan w:val="5"/>
            <w:shd w:val="clear" w:color="auto" w:fill="D9D9D9" w:themeFill="background1" w:themeFillShade="D9"/>
          </w:tcPr>
          <w:p w14:paraId="7E7C0D0D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5" w:type="dxa"/>
            <w:vMerge w:val="restart"/>
            <w:shd w:val="clear" w:color="auto" w:fill="D9D9D9" w:themeFill="background1" w:themeFillShade="D9"/>
          </w:tcPr>
          <w:p w14:paraId="780DA434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F27624" w:rsidRPr="009A5A20" w14:paraId="6A2EEC27" w14:textId="77777777" w:rsidTr="00D0415E">
        <w:trPr>
          <w:trHeight w:val="244"/>
          <w:jc w:val="center"/>
        </w:trPr>
        <w:tc>
          <w:tcPr>
            <w:tcW w:w="563" w:type="dxa"/>
            <w:vMerge/>
            <w:shd w:val="clear" w:color="auto" w:fill="D9D9D9" w:themeFill="background1" w:themeFillShade="D9"/>
          </w:tcPr>
          <w:p w14:paraId="38FCE84B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59685A37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shd w:val="clear" w:color="auto" w:fill="D9D9D9" w:themeFill="background1" w:themeFillShade="D9"/>
          </w:tcPr>
          <w:p w14:paraId="1359C913" w14:textId="2836C68B" w:rsidR="00003409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15" w:type="dxa"/>
            <w:shd w:val="clear" w:color="auto" w:fill="D9D9D9" w:themeFill="background1" w:themeFillShade="D9"/>
          </w:tcPr>
          <w:p w14:paraId="76839040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62" w:type="dxa"/>
            <w:shd w:val="clear" w:color="auto" w:fill="D9D9D9" w:themeFill="background1" w:themeFillShade="D9"/>
          </w:tcPr>
          <w:p w14:paraId="3041E9DA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0" w:type="dxa"/>
            <w:shd w:val="clear" w:color="auto" w:fill="D9D9D9" w:themeFill="background1" w:themeFillShade="D9"/>
          </w:tcPr>
          <w:p w14:paraId="6BB51ABF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27" w:type="dxa"/>
            <w:shd w:val="clear" w:color="auto" w:fill="D9D9D9" w:themeFill="background1" w:themeFillShade="D9"/>
          </w:tcPr>
          <w:p w14:paraId="1DD00754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5" w:type="dxa"/>
            <w:vMerge/>
            <w:shd w:val="clear" w:color="auto" w:fill="D9D9D9" w:themeFill="background1" w:themeFillShade="D9"/>
          </w:tcPr>
          <w:p w14:paraId="50B5D165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</w:tr>
      <w:tr w:rsidR="00D0415E" w:rsidRPr="009A5A20" w14:paraId="3F9410B9" w14:textId="77777777" w:rsidTr="00D0415E">
        <w:trPr>
          <w:trHeight w:val="244"/>
          <w:jc w:val="center"/>
        </w:trPr>
        <w:tc>
          <w:tcPr>
            <w:tcW w:w="563" w:type="dxa"/>
          </w:tcPr>
          <w:p w14:paraId="2526738E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992" w:type="dxa"/>
          </w:tcPr>
          <w:p w14:paraId="4F2BCAD4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使用功能</w:t>
            </w:r>
          </w:p>
        </w:tc>
        <w:tc>
          <w:tcPr>
            <w:tcW w:w="850" w:type="dxa"/>
          </w:tcPr>
          <w:p w14:paraId="5E11025A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15" w:type="dxa"/>
          </w:tcPr>
          <w:p w14:paraId="4D9420A5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62" w:type="dxa"/>
          </w:tcPr>
          <w:p w14:paraId="46B52DA3" w14:textId="702EECBF" w:rsidR="00003409" w:rsidRPr="009A5A20" w:rsidRDefault="00F2762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0:選擇身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/>
              </w:rPr>
              <w:t>證字號</w:t>
            </w:r>
            <w:r w:rsidRPr="009A5A20">
              <w:rPr>
                <w:rFonts w:ascii="標楷體" w:eastAsia="標楷體" w:hAnsi="標楷體"/>
              </w:rPr>
              <w:br/>
              <w:t>1:產生媒體檔</w:t>
            </w:r>
          </w:p>
        </w:tc>
        <w:tc>
          <w:tcPr>
            <w:tcW w:w="690" w:type="dxa"/>
          </w:tcPr>
          <w:p w14:paraId="2FA49BEF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27" w:type="dxa"/>
          </w:tcPr>
          <w:p w14:paraId="58FEF1DF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5" w:type="dxa"/>
          </w:tcPr>
          <w:p w14:paraId="5C23AABD" w14:textId="7F79FA28" w:rsidR="00BD5E9E" w:rsidRDefault="00BD5E9E" w:rsidP="00BD5E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06208B">
              <w:rPr>
                <w:rFonts w:ascii="標楷體" w:eastAsia="標楷體" w:hAnsi="標楷體" w:hint="eastAsia"/>
              </w:rPr>
              <w:t>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791CDE1" w14:textId="2CD2ACFE" w:rsidR="00003409" w:rsidRPr="009A5A20" w:rsidRDefault="00BD5E9E" w:rsidP="00BD5E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757B8C" w:rsidRPr="009A5A20">
              <w:rPr>
                <w:rFonts w:ascii="標楷體" w:eastAsia="標楷體" w:hAnsi="標楷體"/>
              </w:rPr>
              <w:t>依選單/V(H)</w:t>
            </w:r>
          </w:p>
        </w:tc>
      </w:tr>
      <w:tr w:rsidR="00D0415E" w:rsidRPr="009A5A20" w14:paraId="78F562E9" w14:textId="77777777" w:rsidTr="00D0415E">
        <w:trPr>
          <w:trHeight w:val="244"/>
          <w:jc w:val="center"/>
        </w:trPr>
        <w:tc>
          <w:tcPr>
            <w:tcW w:w="563" w:type="dxa"/>
          </w:tcPr>
          <w:p w14:paraId="2E5256D6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</w:tcPr>
          <w:p w14:paraId="27DA0A1D" w14:textId="544D3D8C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</w:p>
        </w:tc>
        <w:tc>
          <w:tcPr>
            <w:tcW w:w="850" w:type="dxa"/>
          </w:tcPr>
          <w:p w14:paraId="72C2C11D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515" w:type="dxa"/>
          </w:tcPr>
          <w:p w14:paraId="347779C9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62" w:type="dxa"/>
          </w:tcPr>
          <w:p w14:paraId="6687DE6C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690" w:type="dxa"/>
          </w:tcPr>
          <w:p w14:paraId="056CBD3D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27" w:type="dxa"/>
          </w:tcPr>
          <w:p w14:paraId="37A48522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5" w:type="dxa"/>
          </w:tcPr>
          <w:p w14:paraId="756535B1" w14:textId="77706788" w:rsidR="00F27624" w:rsidRPr="007C0C38" w:rsidRDefault="00F27624" w:rsidP="00F2762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</w:t>
            </w:r>
            <w:r w:rsidR="00757B8C">
              <w:rPr>
                <w:rFonts w:ascii="標楷體" w:eastAsia="標楷體" w:hAnsi="標楷體" w:hint="eastAsia"/>
              </w:rPr>
              <w:t>輸入文數字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692956">
              <w:rPr>
                <w:rFonts w:ascii="標楷體" w:eastAsia="標楷體" w:hAnsi="標楷體" w:hint="eastAsia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>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hint="eastAsia"/>
              </w:rPr>
              <w:t>證字號</w:t>
            </w:r>
            <w:r w:rsidRPr="008E1E45">
              <w:rPr>
                <w:rFonts w:ascii="標楷體" w:eastAsia="標楷體" w:hAnsi="標楷體" w:hint="eastAsia"/>
              </w:rPr>
              <w:t>格式</w:t>
            </w:r>
            <w:r w:rsidRPr="007C0C38">
              <w:rPr>
                <w:rFonts w:ascii="標楷體" w:eastAsia="標楷體" w:hAnsi="標楷體" w:hint="eastAsia"/>
              </w:rPr>
              <w:t>/</w:t>
            </w:r>
            <w:r w:rsidRPr="007C0C38">
              <w:rPr>
                <w:rFonts w:ascii="標楷體" w:eastAsia="標楷體" w:hAnsi="標楷體"/>
              </w:rPr>
              <w:t>A</w:t>
            </w:r>
            <w:r w:rsidRPr="007C0C38">
              <w:rPr>
                <w:rFonts w:ascii="標楷體" w:eastAsia="標楷體" w:hAnsi="標楷體" w:hint="eastAsia"/>
              </w:rPr>
              <w:t>(</w:t>
            </w:r>
            <w:r w:rsidRPr="007C0C38">
              <w:rPr>
                <w:rFonts w:ascii="標楷體" w:eastAsia="標楷體" w:hAnsi="標楷體"/>
              </w:rPr>
              <w:t>ID_UNINO</w:t>
            </w:r>
            <w:r w:rsidRPr="007C0C38">
              <w:rPr>
                <w:rFonts w:ascii="標楷體" w:eastAsia="標楷體" w:hAnsi="標楷體" w:hint="eastAsia"/>
              </w:rPr>
              <w:t>,</w:t>
            </w:r>
            <w:r w:rsidRPr="007C0C38">
              <w:rPr>
                <w:rFonts w:ascii="標楷體" w:eastAsia="標楷體" w:hAnsi="標楷體"/>
              </w:rPr>
              <w:t>0)</w:t>
            </w:r>
          </w:p>
          <w:p w14:paraId="611EE2F3" w14:textId="7ED5BC4C" w:rsidR="00D0415E" w:rsidRPr="00F27624" w:rsidRDefault="00F27624" w:rsidP="00D0415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</w:t>
            </w:r>
            <w:r w:rsidR="00003409" w:rsidRPr="00F27624">
              <w:rPr>
                <w:rFonts w:ascii="標楷體" w:eastAsia="標楷體" w:hAnsi="標楷體" w:hint="eastAsia"/>
              </w:rPr>
              <w:t>使用功能</w:t>
            </w:r>
            <w:r>
              <w:rPr>
                <w:rFonts w:ascii="標楷體" w:eastAsia="標楷體" w:hAnsi="標楷體" w:hint="eastAsia"/>
              </w:rPr>
              <w:t>]</w:t>
            </w:r>
            <w:r w:rsidR="00003409" w:rsidRPr="00F27624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[</w:t>
            </w:r>
            <w:r w:rsidR="00003409" w:rsidRPr="00F27624">
              <w:rPr>
                <w:rFonts w:ascii="標楷體" w:eastAsia="標楷體" w:hAnsi="標楷體" w:hint="eastAsia"/>
              </w:rPr>
              <w:t>0:選擇身分</w:t>
            </w:r>
            <w:r w:rsidR="00D0415E">
              <w:rPr>
                <w:rFonts w:ascii="標楷體" w:eastAsia="標楷體" w:hAnsi="標楷體"/>
              </w:rPr>
              <w:br/>
            </w:r>
            <w:r w:rsidR="00003409" w:rsidRPr="00F27624">
              <w:rPr>
                <w:rFonts w:ascii="標楷體" w:eastAsia="標楷體" w:hAnsi="標楷體" w:hint="eastAsia"/>
              </w:rPr>
              <w:t>證字號</w:t>
            </w:r>
            <w:r>
              <w:rPr>
                <w:rFonts w:ascii="標楷體" w:eastAsia="標楷體" w:hAnsi="標楷體" w:hint="eastAsia"/>
              </w:rPr>
              <w:t>]時</w:t>
            </w:r>
            <w:r w:rsidR="001157A7" w:rsidRPr="00F27624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;</w:t>
            </w:r>
            <w:r w:rsidR="001157A7" w:rsidRPr="00F27624">
              <w:rPr>
                <w:rFonts w:ascii="標楷體" w:eastAsia="標楷體" w:hAnsi="標楷體" w:hint="eastAsia"/>
              </w:rPr>
              <w:t>其餘隱藏</w:t>
            </w:r>
          </w:p>
        </w:tc>
      </w:tr>
      <w:tr w:rsidR="00D0415E" w:rsidRPr="009A5A20" w14:paraId="5AACEAF1" w14:textId="77777777" w:rsidTr="00D0415E">
        <w:trPr>
          <w:trHeight w:val="244"/>
          <w:jc w:val="center"/>
        </w:trPr>
        <w:tc>
          <w:tcPr>
            <w:tcW w:w="563" w:type="dxa"/>
          </w:tcPr>
          <w:p w14:paraId="78E06E4A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</w:tcPr>
          <w:p w14:paraId="54F41194" w14:textId="2249C8BC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</w:t>
            </w:r>
            <w:r w:rsidR="00D0415E">
              <w:rPr>
                <w:rFonts w:ascii="標楷體" w:eastAsia="標楷體" w:hAnsi="標楷體" w:hint="eastAsia"/>
              </w:rPr>
              <w:t>申請</w:t>
            </w:r>
            <w:r w:rsidRPr="009A5A20">
              <w:rPr>
                <w:rFonts w:ascii="標楷體" w:eastAsia="標楷體" w:hAnsi="標楷體" w:hint="eastAsia"/>
              </w:rPr>
              <w:t>日-起</w:t>
            </w:r>
          </w:p>
        </w:tc>
        <w:tc>
          <w:tcPr>
            <w:tcW w:w="850" w:type="dxa"/>
          </w:tcPr>
          <w:p w14:paraId="32534EFB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515" w:type="dxa"/>
          </w:tcPr>
          <w:p w14:paraId="4109C275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62" w:type="dxa"/>
          </w:tcPr>
          <w:p w14:paraId="2E75E316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690" w:type="dxa"/>
          </w:tcPr>
          <w:p w14:paraId="7B95A1FF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27" w:type="dxa"/>
          </w:tcPr>
          <w:p w14:paraId="3674C021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5" w:type="dxa"/>
          </w:tcPr>
          <w:p w14:paraId="047EF1CE" w14:textId="68284296" w:rsidR="00D0415E" w:rsidRDefault="00D0415E" w:rsidP="00D041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>
              <w:rPr>
                <w:rFonts w:ascii="標楷體" w:eastAsia="標楷體" w:hAnsi="標楷體" w:hint="eastAsia"/>
              </w:rPr>
              <w:t>，</w:t>
            </w:r>
            <w:r w:rsidRPr="00D0415E">
              <w:rPr>
                <w:rFonts w:ascii="標楷體" w:eastAsia="標楷體" w:hAnsi="標楷體" w:hint="eastAsia"/>
              </w:rPr>
              <w:t>若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[</w:t>
            </w:r>
            <w:r w:rsidRPr="00D0415E">
              <w:rPr>
                <w:rFonts w:ascii="標楷體" w:eastAsia="標楷體" w:hAnsi="標楷體" w:hint="eastAsia"/>
              </w:rPr>
              <w:t>身分證字號</w:t>
            </w:r>
            <w:r>
              <w:rPr>
                <w:rFonts w:ascii="標楷體" w:eastAsia="標楷體" w:hAnsi="標楷體" w:hint="eastAsia"/>
              </w:rPr>
              <w:t>]</w:t>
            </w:r>
            <w:r w:rsidRPr="00D0415E">
              <w:rPr>
                <w:rFonts w:ascii="標楷體" w:eastAsia="標楷體" w:hAnsi="標楷體" w:hint="eastAsia"/>
              </w:rPr>
              <w:t>未輸入，</w:t>
            </w:r>
            <w:r w:rsidR="006E666E">
              <w:rPr>
                <w:rFonts w:ascii="標楷體" w:eastAsia="標楷體" w:hAnsi="標楷體" w:hint="eastAsia"/>
              </w:rPr>
              <w:t>則</w:t>
            </w:r>
            <w:r w:rsidRPr="00D0415E">
              <w:rPr>
                <w:rFonts w:ascii="標楷體" w:eastAsia="標楷體" w:hAnsi="標楷體" w:hint="eastAsia"/>
              </w:rPr>
              <w:t>檢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Pr="00D0415E">
              <w:rPr>
                <w:rFonts w:ascii="標楷體" w:eastAsia="標楷體" w:hAnsi="標楷體" w:hint="eastAsia"/>
              </w:rPr>
              <w:t>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(1</w:t>
            </w:r>
            <w:r>
              <w:rPr>
                <w:rFonts w:ascii="標楷體" w:eastAsia="標楷體" w:hAnsi="標楷體"/>
              </w:rPr>
              <w:t>)</w:t>
            </w:r>
            <w:r w:rsidR="00EE2A9D">
              <w:rPr>
                <w:rFonts w:ascii="標楷體" w:eastAsia="標楷體" w:hAnsi="標楷體" w:hint="eastAsia"/>
              </w:rPr>
              <w:t>不可空白</w:t>
            </w:r>
            <w:r w:rsidR="00EE2A9D">
              <w:rPr>
                <w:rFonts w:ascii="標楷體" w:eastAsia="標楷體" w:hAnsi="標楷體"/>
              </w:rPr>
              <w:t>V(7)</w:t>
            </w:r>
            <w:r>
              <w:rPr>
                <w:rFonts w:ascii="標楷體" w:eastAsia="標楷體" w:hAnsi="標楷體"/>
              </w:rPr>
              <w:br/>
              <w:t xml:space="preserve">  (2)</w:t>
            </w:r>
            <w:r>
              <w:rPr>
                <w:rFonts w:ascii="標楷體" w:eastAsia="標楷體" w:hAnsi="標楷體" w:hint="eastAsia"/>
              </w:rPr>
              <w:t>)</w:t>
            </w:r>
            <w:r w:rsidRPr="00D0415E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D0415E">
              <w:rPr>
                <w:rFonts w:ascii="標楷體" w:eastAsia="標楷體" w:hAnsi="標楷體" w:hint="eastAsia"/>
              </w:rPr>
              <w:t>A(DATE,0)</w:t>
            </w:r>
          </w:p>
          <w:p w14:paraId="6C5381F1" w14:textId="4C686BAE" w:rsidR="00003409" w:rsidRPr="00D0415E" w:rsidRDefault="00D0415E" w:rsidP="00D041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</w:t>
            </w:r>
            <w:r w:rsidR="00003409" w:rsidRPr="00D0415E">
              <w:rPr>
                <w:rFonts w:ascii="標楷體" w:eastAsia="標楷體" w:hAnsi="標楷體" w:hint="eastAsia"/>
              </w:rPr>
              <w:t>使用功能</w:t>
            </w:r>
            <w:r w:rsidR="009D1198" w:rsidRPr="00D0415E">
              <w:rPr>
                <w:rFonts w:ascii="標楷體" w:eastAsia="標楷體" w:hAnsi="標楷體" w:hint="eastAsia"/>
              </w:rPr>
              <w:t>]為</w:t>
            </w:r>
            <w:r>
              <w:rPr>
                <w:rFonts w:ascii="標楷體" w:eastAsia="標楷體" w:hAnsi="標楷體" w:hint="eastAsia"/>
              </w:rPr>
              <w:t>[</w:t>
            </w:r>
            <w:r w:rsidR="00003409" w:rsidRPr="00D0415E">
              <w:rPr>
                <w:rFonts w:ascii="標楷體" w:eastAsia="標楷體" w:hAnsi="標楷體"/>
              </w:rPr>
              <w:t>1:產生媒體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003409" w:rsidRPr="00D0415E">
              <w:rPr>
                <w:rFonts w:ascii="標楷體" w:eastAsia="標楷體" w:hAnsi="標楷體"/>
              </w:rPr>
              <w:t>檔</w:t>
            </w:r>
            <w:r w:rsidR="00003409" w:rsidRPr="00D0415E">
              <w:rPr>
                <w:rFonts w:ascii="標楷體" w:eastAsia="標楷體" w:hAnsi="標楷體" w:hint="eastAsia"/>
              </w:rPr>
              <w:t>時</w:t>
            </w:r>
            <w:r>
              <w:rPr>
                <w:rFonts w:ascii="標楷體" w:eastAsia="標楷體" w:hAnsi="標楷體" w:hint="eastAsia"/>
              </w:rPr>
              <w:t>]</w:t>
            </w:r>
            <w:r w:rsidR="00003409" w:rsidRPr="00D0415E">
              <w:rPr>
                <w:rFonts w:ascii="標楷體" w:eastAsia="標楷體" w:hAnsi="標楷體" w:hint="eastAsia"/>
              </w:rPr>
              <w:t>，隱藏本欄位</w:t>
            </w:r>
          </w:p>
        </w:tc>
      </w:tr>
      <w:tr w:rsidR="00D0415E" w:rsidRPr="009A5A20" w14:paraId="7EABC16B" w14:textId="77777777" w:rsidTr="00D0415E">
        <w:trPr>
          <w:trHeight w:val="244"/>
          <w:jc w:val="center"/>
        </w:trPr>
        <w:tc>
          <w:tcPr>
            <w:tcW w:w="563" w:type="dxa"/>
          </w:tcPr>
          <w:p w14:paraId="36BE0B13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92" w:type="dxa"/>
          </w:tcPr>
          <w:p w14:paraId="33BBA47B" w14:textId="62DE131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協商</w:t>
            </w:r>
            <w:r w:rsidR="00D0415E">
              <w:rPr>
                <w:rFonts w:ascii="標楷體" w:eastAsia="標楷體" w:hAnsi="標楷體" w:hint="eastAsia"/>
              </w:rPr>
              <w:t>申請</w:t>
            </w:r>
            <w:r w:rsidRPr="009A5A20">
              <w:rPr>
                <w:rFonts w:ascii="標楷體" w:eastAsia="標楷體" w:hAnsi="標楷體" w:hint="eastAsia"/>
              </w:rPr>
              <w:t>日-訖</w:t>
            </w:r>
          </w:p>
        </w:tc>
        <w:tc>
          <w:tcPr>
            <w:tcW w:w="850" w:type="dxa"/>
          </w:tcPr>
          <w:p w14:paraId="40A1CE96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515" w:type="dxa"/>
          </w:tcPr>
          <w:p w14:paraId="1A7F2A69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462" w:type="dxa"/>
          </w:tcPr>
          <w:p w14:paraId="1B8AB06D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690" w:type="dxa"/>
          </w:tcPr>
          <w:p w14:paraId="329EF481" w14:textId="77777777" w:rsidR="00003409" w:rsidRPr="009A5A20" w:rsidRDefault="0000340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727" w:type="dxa"/>
          </w:tcPr>
          <w:p w14:paraId="1716C777" w14:textId="77777777" w:rsidR="00003409" w:rsidRPr="009A5A20" w:rsidRDefault="0000340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5" w:type="dxa"/>
          </w:tcPr>
          <w:p w14:paraId="1F153729" w14:textId="26A051D1" w:rsidR="00D0415E" w:rsidRDefault="00D0415E" w:rsidP="00D041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E2A9D">
              <w:rPr>
                <w:rFonts w:ascii="標楷體" w:eastAsia="標楷體" w:hAnsi="標楷體" w:hint="eastAsia"/>
              </w:rPr>
              <w:t>限輸入空白或日期</w:t>
            </w:r>
            <w:r>
              <w:rPr>
                <w:rFonts w:ascii="標楷體" w:eastAsia="標楷體" w:hAnsi="標楷體" w:hint="eastAsia"/>
              </w:rPr>
              <w:t>，</w:t>
            </w:r>
            <w:r w:rsidRPr="00D0415E">
              <w:rPr>
                <w:rFonts w:ascii="標楷體" w:eastAsia="標楷體" w:hAnsi="標楷體" w:hint="eastAsia"/>
              </w:rPr>
              <w:t>若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[</w:t>
            </w:r>
            <w:r w:rsidRPr="00D0415E">
              <w:rPr>
                <w:rFonts w:ascii="標楷體" w:eastAsia="標楷體" w:hAnsi="標楷體" w:hint="eastAsia"/>
              </w:rPr>
              <w:t>身分證字號</w:t>
            </w:r>
            <w:r>
              <w:rPr>
                <w:rFonts w:ascii="標楷體" w:eastAsia="標楷體" w:hAnsi="標楷體" w:hint="eastAsia"/>
              </w:rPr>
              <w:t>]</w:t>
            </w:r>
            <w:r w:rsidRPr="00D0415E">
              <w:rPr>
                <w:rFonts w:ascii="標楷體" w:eastAsia="標楷體" w:hAnsi="標楷體" w:hint="eastAsia"/>
              </w:rPr>
              <w:t>未輸入，</w:t>
            </w:r>
            <w:r w:rsidR="006E666E">
              <w:rPr>
                <w:rFonts w:ascii="標楷體" w:eastAsia="標楷體" w:hAnsi="標楷體" w:hint="eastAsia"/>
              </w:rPr>
              <w:t>則</w:t>
            </w:r>
            <w:r w:rsidRPr="00D0415E">
              <w:rPr>
                <w:rFonts w:ascii="標楷體" w:eastAsia="標楷體" w:hAnsi="標楷體" w:hint="eastAsia"/>
              </w:rPr>
              <w:t>檢</w:t>
            </w:r>
            <w:r w:rsidR="006E666E">
              <w:rPr>
                <w:rFonts w:ascii="標楷體" w:eastAsia="標楷體" w:hAnsi="標楷體"/>
              </w:rPr>
              <w:br/>
            </w:r>
            <w:r w:rsidR="006E666E">
              <w:rPr>
                <w:rFonts w:ascii="標楷體" w:eastAsia="標楷體" w:hAnsi="標楷體" w:hint="eastAsia"/>
              </w:rPr>
              <w:t xml:space="preserve">  </w:t>
            </w:r>
            <w:r w:rsidRPr="00D0415E">
              <w:rPr>
                <w:rFonts w:ascii="標楷體" w:eastAsia="標楷體" w:hAnsi="標楷體" w:hint="eastAsia"/>
              </w:rPr>
              <w:t>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(1</w:t>
            </w:r>
            <w:r>
              <w:rPr>
                <w:rFonts w:ascii="標楷體" w:eastAsia="標楷體" w:hAnsi="標楷體"/>
              </w:rPr>
              <w:t>)</w:t>
            </w:r>
            <w:r w:rsidR="00EE2A9D">
              <w:rPr>
                <w:rFonts w:ascii="標楷體" w:eastAsia="標楷體" w:hAnsi="標楷體" w:hint="eastAsia"/>
              </w:rPr>
              <w:t>不可空白</w:t>
            </w:r>
            <w:r>
              <w:rPr>
                <w:rFonts w:ascii="標楷體" w:eastAsia="標楷體" w:hAnsi="標楷體"/>
              </w:rPr>
              <w:t>V(7)</w:t>
            </w:r>
            <w:r>
              <w:rPr>
                <w:rFonts w:ascii="標楷體" w:eastAsia="標楷體" w:hAnsi="標楷體"/>
              </w:rPr>
              <w:br/>
              <w:t xml:space="preserve">  (2)</w:t>
            </w:r>
            <w:r>
              <w:rPr>
                <w:rFonts w:ascii="標楷體" w:eastAsia="標楷體" w:hAnsi="標楷體" w:hint="eastAsia"/>
              </w:rPr>
              <w:t>)</w:t>
            </w:r>
            <w:r w:rsidRPr="00D0415E">
              <w:rPr>
                <w:rFonts w:ascii="標楷體" w:eastAsia="標楷體" w:hAnsi="標楷體" w:hint="eastAsia"/>
                <w:lang w:eastAsia="zh-HK"/>
              </w:rPr>
              <w:t>日期格式/</w:t>
            </w:r>
            <w:r w:rsidRPr="00D0415E">
              <w:rPr>
                <w:rFonts w:ascii="標楷體" w:eastAsia="標楷體" w:hAnsi="標楷體" w:hint="eastAsia"/>
              </w:rPr>
              <w:t>A(DATE,0)</w:t>
            </w:r>
          </w:p>
          <w:p w14:paraId="6FEEFACF" w14:textId="77777777" w:rsidR="00D0415E" w:rsidRDefault="00D0415E" w:rsidP="00D0415E">
            <w:pPr>
              <w:rPr>
                <w:rFonts w:ascii="標楷體" w:eastAsia="標楷體" w:hAnsi="標楷體"/>
              </w:rPr>
            </w:pPr>
            <w:r w:rsidRPr="00D0415E">
              <w:rPr>
                <w:rFonts w:ascii="標楷體" w:eastAsia="標楷體" w:hAnsi="標楷體" w:hint="eastAsia"/>
              </w:rPr>
              <w:t>2.[使用功能]為[</w:t>
            </w:r>
            <w:r w:rsidRPr="00D0415E">
              <w:rPr>
                <w:rFonts w:ascii="標楷體" w:eastAsia="標楷體" w:hAnsi="標楷體"/>
              </w:rPr>
              <w:t>1:產生媒體</w:t>
            </w:r>
            <w:r w:rsidRPr="00D0415E">
              <w:rPr>
                <w:rFonts w:ascii="標楷體" w:eastAsia="標楷體" w:hAnsi="標楷體"/>
              </w:rPr>
              <w:br/>
            </w:r>
            <w:r w:rsidRPr="00D0415E">
              <w:rPr>
                <w:rFonts w:ascii="標楷體" w:eastAsia="標楷體" w:hAnsi="標楷體" w:hint="eastAsia"/>
              </w:rPr>
              <w:t xml:space="preserve">  </w:t>
            </w:r>
            <w:r w:rsidRPr="00D0415E">
              <w:rPr>
                <w:rFonts w:ascii="標楷體" w:eastAsia="標楷體" w:hAnsi="標楷體"/>
              </w:rPr>
              <w:t>檔</w:t>
            </w:r>
            <w:r w:rsidRPr="00D0415E">
              <w:rPr>
                <w:rFonts w:ascii="標楷體" w:eastAsia="標楷體" w:hAnsi="標楷體" w:hint="eastAsia"/>
              </w:rPr>
              <w:t>時]，隱藏本欄位</w:t>
            </w:r>
          </w:p>
          <w:p w14:paraId="56FE8E73" w14:textId="0769293D" w:rsidR="00003409" w:rsidRPr="00D0415E" w:rsidRDefault="00D0415E" w:rsidP="00D041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>
              <w:rPr>
                <w:rFonts w:ascii="標楷體" w:eastAsia="標楷體" w:hAnsi="標楷體" w:hint="eastAsia"/>
              </w:rPr>
              <w:t>若[</w:t>
            </w:r>
            <w:r w:rsidRPr="009A5A20">
              <w:rPr>
                <w:rFonts w:ascii="標楷體" w:eastAsia="標楷體" w:hAnsi="標楷體" w:hint="eastAsia"/>
              </w:rPr>
              <w:t>協商</w:t>
            </w:r>
            <w:r>
              <w:rPr>
                <w:rFonts w:ascii="標楷體" w:eastAsia="標楷體" w:hAnsi="標楷體" w:hint="eastAsia"/>
              </w:rPr>
              <w:t>申請</w:t>
            </w:r>
            <w:r w:rsidRPr="009A5A20">
              <w:rPr>
                <w:rFonts w:ascii="標楷體" w:eastAsia="標楷體" w:hAnsi="標楷體" w:hint="eastAsia"/>
              </w:rPr>
              <w:t>日-起</w:t>
            </w:r>
            <w:r>
              <w:rPr>
                <w:rFonts w:ascii="標楷體" w:eastAsia="標楷體" w:hAnsi="標楷體" w:hint="eastAsia"/>
              </w:rPr>
              <w:t>]有值</w:t>
            </w:r>
            <w:r w:rsidRPr="00BE0A90">
              <w:rPr>
                <w:rFonts w:ascii="標楷體" w:eastAsia="標楷體" w:hAnsi="標楷體" w:hint="eastAsia"/>
              </w:rPr>
              <w:t>，</w:t>
            </w:r>
            <w:r w:rsidR="00047A1F">
              <w:rPr>
                <w:rFonts w:ascii="標楷體" w:eastAsia="標楷體" w:hAnsi="標楷體"/>
              </w:rPr>
              <w:br/>
            </w:r>
            <w:r w:rsidR="00047A1F"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Pr="00BE0A90">
              <w:rPr>
                <w:rFonts w:ascii="標楷體" w:eastAsia="標楷體" w:hAnsi="標楷體" w:hint="eastAsia"/>
              </w:rPr>
              <w:t>則本欄</w:t>
            </w:r>
            <w:r w:rsidRPr="00ED0ADD">
              <w:rPr>
                <w:rFonts w:ascii="標楷體" w:eastAsia="標楷體" w:hAnsi="標楷體" w:hint="eastAsia"/>
              </w:rPr>
              <w:t>必須</w:t>
            </w:r>
            <w:r w:rsidRPr="00BE0A90">
              <w:rPr>
                <w:rFonts w:ascii="標楷體" w:eastAsia="標楷體" w:hAnsi="標楷體" w:hint="eastAsia"/>
              </w:rPr>
              <w:t>輸入，且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協商</w:t>
            </w:r>
            <w:r w:rsidR="00047A1F">
              <w:rPr>
                <w:rFonts w:ascii="標楷體" w:eastAsia="標楷體" w:hAnsi="標楷體"/>
              </w:rPr>
              <w:br/>
            </w:r>
            <w:r w:rsidR="00047A1F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申請</w:t>
            </w:r>
            <w:r w:rsidRPr="009A5A20">
              <w:rPr>
                <w:rFonts w:ascii="標楷體" w:eastAsia="標楷體" w:hAnsi="標楷體" w:hint="eastAsia"/>
              </w:rPr>
              <w:t>日-</w:t>
            </w:r>
            <w:r w:rsidR="00932FE6" w:rsidRPr="009A5A20">
              <w:rPr>
                <w:rFonts w:ascii="標楷體" w:eastAsia="標楷體" w:hAnsi="標楷體" w:hint="eastAsia"/>
              </w:rPr>
              <w:t>訖</w:t>
            </w:r>
            <w:r>
              <w:rPr>
                <w:rFonts w:ascii="標楷體" w:eastAsia="標楷體" w:hAnsi="標楷體"/>
              </w:rPr>
              <w:t>]</w:t>
            </w:r>
            <w:r w:rsidRPr="009A5A20">
              <w:rPr>
                <w:rFonts w:ascii="標楷體" w:eastAsia="標楷體" w:hAnsi="標楷體" w:hint="eastAsia"/>
              </w:rPr>
              <w:t>不得</w:t>
            </w:r>
            <w:r w:rsidR="00932FE6">
              <w:rPr>
                <w:rFonts w:ascii="標楷體" w:eastAsia="標楷體" w:hAnsi="標楷體" w:hint="eastAsia"/>
              </w:rPr>
              <w:t>小</w:t>
            </w:r>
            <w:r w:rsidRPr="009A5A20">
              <w:rPr>
                <w:rFonts w:ascii="標楷體" w:eastAsia="標楷體" w:hAnsi="標楷體" w:hint="eastAsia"/>
              </w:rPr>
              <w:t>於</w:t>
            </w:r>
            <w:r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協商</w:t>
            </w:r>
            <w:r w:rsidR="00047A1F">
              <w:rPr>
                <w:rFonts w:ascii="標楷體" w:eastAsia="標楷體" w:hAnsi="標楷體"/>
              </w:rPr>
              <w:br/>
            </w:r>
            <w:r w:rsidR="00047A1F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申請</w:t>
            </w:r>
            <w:r w:rsidRPr="009A5A20">
              <w:rPr>
                <w:rFonts w:ascii="標楷體" w:eastAsia="標楷體" w:hAnsi="標楷體" w:hint="eastAsia"/>
              </w:rPr>
              <w:t>日-</w:t>
            </w:r>
            <w:r w:rsidR="00932FE6" w:rsidRPr="009A5A20">
              <w:rPr>
                <w:rFonts w:ascii="標楷體" w:eastAsia="標楷體" w:hAnsi="標楷體" w:hint="eastAsia"/>
              </w:rPr>
              <w:t>起</w:t>
            </w:r>
            <w:r>
              <w:rPr>
                <w:rFonts w:ascii="標楷體" w:eastAsia="標楷體" w:hAnsi="標楷體"/>
              </w:rPr>
              <w:t>]/</w:t>
            </w:r>
            <w:r w:rsidRPr="00D64393">
              <w:rPr>
                <w:rFonts w:ascii="標楷體" w:eastAsia="標楷體" w:hAnsi="標楷體" w:hint="eastAsia"/>
              </w:rPr>
              <w:t>V</w:t>
            </w:r>
            <w:r w:rsidRPr="00D64393">
              <w:rPr>
                <w:rFonts w:ascii="標楷體" w:eastAsia="標楷體" w:hAnsi="標楷體"/>
              </w:rPr>
              <w:t>(5)</w:t>
            </w:r>
          </w:p>
        </w:tc>
      </w:tr>
    </w:tbl>
    <w:p w14:paraId="0436EDE0" w14:textId="0520250D" w:rsidR="00003409" w:rsidRPr="009A5A20" w:rsidRDefault="00003409">
      <w:pPr>
        <w:widowControl/>
        <w:rPr>
          <w:rFonts w:ascii="標楷體" w:eastAsia="標楷體" w:hAnsi="標楷體"/>
          <w:sz w:val="26"/>
        </w:rPr>
      </w:pPr>
    </w:p>
    <w:p w14:paraId="3582A257" w14:textId="5A83F821" w:rsidR="00003409" w:rsidRPr="009A5A20" w:rsidRDefault="00003409" w:rsidP="00003409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輸出畫面-使用功能0:</w:t>
      </w:r>
      <w:r w:rsidRPr="009A5A20">
        <w:t>選擇身</w:t>
      </w:r>
      <w:r w:rsidR="00D54D14">
        <w:rPr>
          <w:rFonts w:hint="eastAsia"/>
        </w:rPr>
        <w:t>分</w:t>
      </w:r>
      <w:r w:rsidRPr="009A5A20">
        <w:t>證字號</w:t>
      </w:r>
    </w:p>
    <w:p w14:paraId="61C2A226" w14:textId="2359A584" w:rsidR="00003409" w:rsidRPr="009A5A20" w:rsidRDefault="00BC427E" w:rsidP="00003409">
      <w:pPr>
        <w:pStyle w:val="17"/>
      </w:pPr>
      <w:r w:rsidRPr="00BC427E">
        <w:rPr>
          <w:noProof/>
        </w:rPr>
        <w:drawing>
          <wp:inline distT="0" distB="0" distL="0" distR="0" wp14:anchorId="412F866E" wp14:editId="7D70038A">
            <wp:extent cx="6479540" cy="421894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687A" w14:textId="0D6A6B4F" w:rsidR="00313496" w:rsidRDefault="00313496" w:rsidP="00047A1F">
      <w:pPr>
        <w:pStyle w:val="17"/>
      </w:pPr>
    </w:p>
    <w:p w14:paraId="30826CDC" w14:textId="7BEA8D18" w:rsidR="00047A1F" w:rsidRPr="009A5A20" w:rsidRDefault="00047A1F" w:rsidP="00313496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24"/>
        <w:gridCol w:w="839"/>
        <w:gridCol w:w="1397"/>
        <w:gridCol w:w="3034"/>
        <w:gridCol w:w="4300"/>
      </w:tblGrid>
      <w:tr w:rsidR="00313496" w:rsidRPr="009A5A20" w14:paraId="4F333964" w14:textId="77777777" w:rsidTr="00707D13">
        <w:tc>
          <w:tcPr>
            <w:tcW w:w="624" w:type="dxa"/>
            <w:shd w:val="clear" w:color="auto" w:fill="D9D9D9" w:themeFill="background1" w:themeFillShade="D9"/>
          </w:tcPr>
          <w:p w14:paraId="11F6F926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39" w:type="dxa"/>
            <w:shd w:val="clear" w:color="auto" w:fill="D9D9D9" w:themeFill="background1" w:themeFillShade="D9"/>
          </w:tcPr>
          <w:p w14:paraId="4AC0DEB3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642C6632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97" w:type="dxa"/>
            <w:shd w:val="clear" w:color="auto" w:fill="D9D9D9" w:themeFill="background1" w:themeFillShade="D9"/>
          </w:tcPr>
          <w:p w14:paraId="16597EF5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2683AF9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34" w:type="dxa"/>
            <w:shd w:val="clear" w:color="auto" w:fill="D9D9D9" w:themeFill="background1" w:themeFillShade="D9"/>
          </w:tcPr>
          <w:p w14:paraId="73AB1E3F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00" w:type="dxa"/>
            <w:shd w:val="clear" w:color="auto" w:fill="D9D9D9" w:themeFill="background1" w:themeFillShade="D9"/>
          </w:tcPr>
          <w:p w14:paraId="06B45526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13496" w:rsidRPr="009A5A20" w14:paraId="6FEDD1E8" w14:textId="77777777" w:rsidTr="00707D13">
        <w:tc>
          <w:tcPr>
            <w:tcW w:w="624" w:type="dxa"/>
            <w:shd w:val="clear" w:color="auto" w:fill="auto"/>
          </w:tcPr>
          <w:p w14:paraId="7B2DA012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39" w:type="dxa"/>
            <w:shd w:val="clear" w:color="auto" w:fill="auto"/>
          </w:tcPr>
          <w:p w14:paraId="2062BE37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97" w:type="dxa"/>
            <w:shd w:val="clear" w:color="auto" w:fill="auto"/>
          </w:tcPr>
          <w:p w14:paraId="0727F836" w14:textId="77777777" w:rsidR="00313496" w:rsidRPr="009A5A20" w:rsidRDefault="00313496" w:rsidP="00707D13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</w:rPr>
              <w:t>Ch</w:t>
            </w:r>
            <w:r w:rsidRPr="009A5A20">
              <w:rPr>
                <w:rFonts w:ascii="標楷體" w:eastAsia="標楷體" w:hAnsi="標楷體"/>
              </w:rPr>
              <w:t>eckBox</w:t>
            </w:r>
            <w:proofErr w:type="spellEnd"/>
          </w:p>
        </w:tc>
        <w:tc>
          <w:tcPr>
            <w:tcW w:w="3034" w:type="dxa"/>
            <w:shd w:val="clear" w:color="auto" w:fill="auto"/>
          </w:tcPr>
          <w:p w14:paraId="2369D3E2" w14:textId="2CB4C08C" w:rsidR="00313496" w:rsidRPr="009A5A20" w:rsidRDefault="00313496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4300" w:type="dxa"/>
            <w:shd w:val="clear" w:color="auto" w:fill="auto"/>
          </w:tcPr>
          <w:p w14:paraId="2DF25BA5" w14:textId="7283BD12" w:rsidR="00313496" w:rsidRPr="00047A1F" w:rsidRDefault="00047A1F" w:rsidP="00047A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13496" w:rsidRPr="00047A1F">
              <w:rPr>
                <w:rFonts w:ascii="標楷體" w:eastAsia="標楷體" w:hAnsi="標楷體" w:hint="eastAsia"/>
                <w:lang w:eastAsia="zh-HK"/>
              </w:rPr>
              <w:t>勾選後表示該身分證字號要寫入</w:t>
            </w:r>
            <w:r w:rsidR="00313496" w:rsidRPr="00047A1F">
              <w:rPr>
                <w:rFonts w:ascii="標楷體" w:eastAsia="標楷體" w:hAnsi="標楷體" w:hint="eastAsia"/>
              </w:rPr>
              <w:t>[債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13496" w:rsidRPr="00047A1F">
              <w:rPr>
                <w:rFonts w:ascii="標楷體" w:eastAsia="標楷體" w:hAnsi="標楷體" w:hint="eastAsia"/>
              </w:rPr>
              <w:t>協客戶請求資料(</w:t>
            </w:r>
            <w:proofErr w:type="spellStart"/>
            <w:r w:rsidR="00313496" w:rsidRPr="00047A1F">
              <w:rPr>
                <w:rFonts w:ascii="標楷體" w:eastAsia="標楷體" w:hAnsi="標楷體"/>
              </w:rPr>
              <w:t>NegQueryCust</w:t>
            </w:r>
            <w:proofErr w:type="spellEnd"/>
            <w:r w:rsidR="00313496" w:rsidRPr="00047A1F">
              <w:rPr>
                <w:rFonts w:ascii="標楷體" w:eastAsia="標楷體" w:hAnsi="標楷體" w:hint="eastAsia"/>
              </w:rPr>
              <w:t>)]</w:t>
            </w:r>
          </w:p>
          <w:p w14:paraId="45B29AEA" w14:textId="615C4507" w:rsidR="00313496" w:rsidRPr="00047A1F" w:rsidRDefault="00047A1F" w:rsidP="00047A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</w:t>
            </w:r>
            <w:r w:rsidR="00313496" w:rsidRPr="00047A1F">
              <w:rPr>
                <w:rFonts w:ascii="標楷體" w:eastAsia="標楷體" w:hAnsi="標楷體" w:hint="eastAsia"/>
              </w:rPr>
              <w:t>使用功能</w:t>
            </w:r>
            <w:r w:rsidR="009D1198" w:rsidRPr="00047A1F">
              <w:rPr>
                <w:rFonts w:ascii="標楷體" w:eastAsia="標楷體" w:hAnsi="標楷體" w:hint="eastAsia"/>
              </w:rPr>
              <w:t>]為(</w:t>
            </w:r>
            <w:r w:rsidR="00313496" w:rsidRPr="00047A1F">
              <w:rPr>
                <w:rFonts w:ascii="標楷體" w:eastAsia="標楷體" w:hAnsi="標楷體" w:hint="eastAsia"/>
              </w:rPr>
              <w:t>0:選擇身</w:t>
            </w:r>
            <w:r w:rsidR="00D54D14" w:rsidRPr="00047A1F">
              <w:rPr>
                <w:rFonts w:ascii="標楷體" w:eastAsia="標楷體" w:hAnsi="標楷體" w:hint="eastAsia"/>
              </w:rPr>
              <w:t>分</w:t>
            </w:r>
            <w:r w:rsidR="00313496" w:rsidRPr="00047A1F">
              <w:rPr>
                <w:rFonts w:ascii="標楷體" w:eastAsia="標楷體" w:hAnsi="標楷體" w:hint="eastAsia"/>
              </w:rPr>
              <w:t>證字號</w:t>
            </w:r>
            <w:r w:rsidR="009D1198" w:rsidRPr="00047A1F">
              <w:rPr>
                <w:rFonts w:ascii="標楷體" w:eastAsia="標楷體" w:hAnsi="標楷體" w:hint="eastAsia"/>
              </w:rPr>
              <w:t>)</w:t>
            </w:r>
            <w:r w:rsidR="00313496" w:rsidRPr="00047A1F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13496" w:rsidRPr="00047A1F">
              <w:rPr>
                <w:rFonts w:ascii="標楷體" w:eastAsia="標楷體" w:hAnsi="標楷體" w:hint="eastAsia"/>
              </w:rPr>
              <w:t>才會顯示</w:t>
            </w:r>
          </w:p>
        </w:tc>
      </w:tr>
      <w:tr w:rsidR="00313496" w:rsidRPr="009A5A20" w14:paraId="30F226AB" w14:textId="77777777" w:rsidTr="00707D13">
        <w:tc>
          <w:tcPr>
            <w:tcW w:w="624" w:type="dxa"/>
            <w:shd w:val="clear" w:color="auto" w:fill="auto"/>
          </w:tcPr>
          <w:p w14:paraId="119A9563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39" w:type="dxa"/>
            <w:shd w:val="clear" w:color="auto" w:fill="auto"/>
          </w:tcPr>
          <w:p w14:paraId="7261C437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97" w:type="dxa"/>
            <w:shd w:val="clear" w:color="auto" w:fill="auto"/>
          </w:tcPr>
          <w:p w14:paraId="2BB1563C" w14:textId="77777777" w:rsidR="00313496" w:rsidRPr="009A5A20" w:rsidRDefault="00313496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身分證字號</w:t>
            </w:r>
          </w:p>
        </w:tc>
        <w:tc>
          <w:tcPr>
            <w:tcW w:w="3034" w:type="dxa"/>
            <w:shd w:val="clear" w:color="auto" w:fill="auto"/>
          </w:tcPr>
          <w:p w14:paraId="4D461722" w14:textId="77777777" w:rsidR="00313496" w:rsidRPr="009A5A20" w:rsidRDefault="0031349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Jc</w:t>
            </w:r>
            <w:r w:rsidRPr="009A5A20">
              <w:rPr>
                <w:rFonts w:ascii="標楷體" w:eastAsia="標楷體" w:hAnsi="標楷體"/>
              </w:rPr>
              <w:t>icZ048.</w:t>
            </w:r>
            <w:r w:rsidRPr="009A5A20">
              <w:rPr>
                <w:rFonts w:ascii="標楷體" w:eastAsia="標楷體" w:hAnsi="標楷體" w:hint="eastAsia"/>
              </w:rPr>
              <w:t>Cu</w:t>
            </w:r>
            <w:r w:rsidRPr="009A5A20">
              <w:rPr>
                <w:rFonts w:ascii="標楷體" w:eastAsia="標楷體" w:hAnsi="標楷體"/>
              </w:rPr>
              <w:t>stId</w:t>
            </w:r>
          </w:p>
        </w:tc>
        <w:tc>
          <w:tcPr>
            <w:tcW w:w="4300" w:type="dxa"/>
            <w:shd w:val="clear" w:color="auto" w:fill="auto"/>
          </w:tcPr>
          <w:p w14:paraId="14F25D4E" w14:textId="63F283F8" w:rsidR="00313496" w:rsidRPr="00047A1F" w:rsidRDefault="00047A1F" w:rsidP="00047A1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13496" w:rsidRPr="00047A1F">
              <w:rPr>
                <w:rFonts w:ascii="標楷體" w:eastAsia="標楷體" w:hAnsi="標楷體" w:hint="eastAsia"/>
              </w:rPr>
              <w:t>使用</w:t>
            </w:r>
            <w:r w:rsidR="009D1198" w:rsidRPr="00047A1F">
              <w:rPr>
                <w:rFonts w:ascii="標楷體" w:eastAsia="標楷體" w:hAnsi="標楷體" w:hint="eastAsia"/>
              </w:rPr>
              <w:t>[功能]為(0:選擇身</w:t>
            </w:r>
            <w:r w:rsidR="00D54D14" w:rsidRPr="00047A1F">
              <w:rPr>
                <w:rFonts w:ascii="標楷體" w:eastAsia="標楷體" w:hAnsi="標楷體" w:hint="eastAsia"/>
              </w:rPr>
              <w:t>分</w:t>
            </w:r>
            <w:r w:rsidR="009D1198" w:rsidRPr="00047A1F">
              <w:rPr>
                <w:rFonts w:ascii="標楷體" w:eastAsia="標楷體" w:hAnsi="標楷體" w:hint="eastAsia"/>
              </w:rPr>
              <w:t>證字號)</w:t>
            </w:r>
            <w:r w:rsidR="00313496" w:rsidRPr="00047A1F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13496" w:rsidRPr="00047A1F">
              <w:rPr>
                <w:rFonts w:ascii="標楷體" w:eastAsia="標楷體" w:hAnsi="標楷體" w:hint="eastAsia"/>
              </w:rPr>
              <w:t>才會顯示</w:t>
            </w:r>
          </w:p>
        </w:tc>
      </w:tr>
      <w:tr w:rsidR="00313496" w:rsidRPr="009A5A20" w14:paraId="469CA6C6" w14:textId="77777777" w:rsidTr="00707D13">
        <w:tc>
          <w:tcPr>
            <w:tcW w:w="624" w:type="dxa"/>
            <w:shd w:val="clear" w:color="auto" w:fill="auto"/>
          </w:tcPr>
          <w:p w14:paraId="54C243D7" w14:textId="77777777" w:rsidR="00313496" w:rsidRPr="009A5A20" w:rsidRDefault="0031349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39" w:type="dxa"/>
            <w:shd w:val="clear" w:color="auto" w:fill="auto"/>
          </w:tcPr>
          <w:p w14:paraId="3BB16127" w14:textId="77777777" w:rsidR="00313496" w:rsidRPr="009A5A20" w:rsidRDefault="0031349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397" w:type="dxa"/>
            <w:shd w:val="clear" w:color="auto" w:fill="auto"/>
          </w:tcPr>
          <w:p w14:paraId="1EE8EB0A" w14:textId="77777777" w:rsidR="00313496" w:rsidRPr="009A5A20" w:rsidRDefault="00313496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加入請求檔</w:t>
            </w:r>
          </w:p>
        </w:tc>
        <w:tc>
          <w:tcPr>
            <w:tcW w:w="3034" w:type="dxa"/>
            <w:shd w:val="clear" w:color="auto" w:fill="auto"/>
          </w:tcPr>
          <w:p w14:paraId="688D9840" w14:textId="0A9B42F8" w:rsidR="00313496" w:rsidRPr="009A5A20" w:rsidRDefault="00313496" w:rsidP="00707D1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00" w:type="dxa"/>
            <w:shd w:val="clear" w:color="auto" w:fill="auto"/>
          </w:tcPr>
          <w:p w14:paraId="1B16C33E" w14:textId="1DC24DAD" w:rsidR="00313496" w:rsidRPr="00047A1F" w:rsidRDefault="00047A1F" w:rsidP="00047A1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 w:rsidR="00313496" w:rsidRPr="00047A1F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依勾選的資料寫入</w:t>
            </w:r>
            <w:r w:rsidR="00313496" w:rsidRPr="00047A1F">
              <w:rPr>
                <w:rFonts w:ascii="標楷體" w:eastAsia="標楷體" w:hAnsi="標楷體" w:hint="eastAsia"/>
              </w:rPr>
              <w:t>[債協客戶請求資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13496" w:rsidRPr="00047A1F">
              <w:rPr>
                <w:rFonts w:ascii="標楷體" w:eastAsia="標楷體" w:hAnsi="標楷體" w:hint="eastAsia"/>
              </w:rPr>
              <w:t>料(</w:t>
            </w:r>
            <w:proofErr w:type="spellStart"/>
            <w:r w:rsidR="00313496" w:rsidRPr="00047A1F">
              <w:rPr>
                <w:rFonts w:ascii="標楷體" w:eastAsia="標楷體" w:hAnsi="標楷體"/>
              </w:rPr>
              <w:t>NegQueryCust</w:t>
            </w:r>
            <w:proofErr w:type="spellEnd"/>
            <w:r w:rsidR="00313496" w:rsidRPr="00047A1F">
              <w:rPr>
                <w:rFonts w:ascii="標楷體" w:eastAsia="標楷體" w:hAnsi="標楷體" w:hint="eastAsia"/>
              </w:rPr>
              <w:t>)]</w:t>
            </w:r>
          </w:p>
          <w:p w14:paraId="534CDBE4" w14:textId="436B9F82" w:rsidR="00313496" w:rsidRPr="00047A1F" w:rsidRDefault="00047A1F" w:rsidP="00047A1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2.[</w:t>
            </w:r>
            <w:r w:rsidR="00313496" w:rsidRPr="00047A1F">
              <w:rPr>
                <w:rFonts w:ascii="標楷體" w:eastAsia="標楷體" w:hAnsi="標楷體" w:hint="eastAsia"/>
              </w:rPr>
              <w:t>使用</w:t>
            </w:r>
            <w:r w:rsidR="009D1198" w:rsidRPr="00047A1F">
              <w:rPr>
                <w:rFonts w:ascii="標楷體" w:eastAsia="標楷體" w:hAnsi="標楷體" w:hint="eastAsia"/>
              </w:rPr>
              <w:t>功能]為(0:選擇身</w:t>
            </w:r>
            <w:r w:rsidR="00D54D14" w:rsidRPr="00047A1F">
              <w:rPr>
                <w:rFonts w:ascii="標楷體" w:eastAsia="標楷體" w:hAnsi="標楷體" w:hint="eastAsia"/>
              </w:rPr>
              <w:t>分</w:t>
            </w:r>
            <w:r w:rsidR="009D1198" w:rsidRPr="00047A1F">
              <w:rPr>
                <w:rFonts w:ascii="標楷體" w:eastAsia="標楷體" w:hAnsi="標楷體" w:hint="eastAsia"/>
              </w:rPr>
              <w:t>證字號)</w:t>
            </w:r>
            <w:r w:rsidR="00313496" w:rsidRPr="00047A1F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13496" w:rsidRPr="00047A1F">
              <w:rPr>
                <w:rFonts w:ascii="標楷體" w:eastAsia="標楷體" w:hAnsi="標楷體" w:hint="eastAsia"/>
              </w:rPr>
              <w:t>才會顯示</w:t>
            </w:r>
          </w:p>
        </w:tc>
      </w:tr>
    </w:tbl>
    <w:p w14:paraId="475E3903" w14:textId="42994EA4" w:rsidR="00C37490" w:rsidRPr="009A5A20" w:rsidRDefault="00C37490">
      <w:pPr>
        <w:widowControl/>
        <w:rPr>
          <w:rFonts w:ascii="標楷體" w:eastAsia="標楷體" w:hAnsi="標楷體"/>
          <w:sz w:val="26"/>
        </w:rPr>
      </w:pPr>
    </w:p>
    <w:p w14:paraId="4FA3270D" w14:textId="77777777" w:rsidR="00C37490" w:rsidRPr="009A5A20" w:rsidRDefault="00313496" w:rsidP="00003409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lastRenderedPageBreak/>
        <w:t>加入請求檔說明</w:t>
      </w:r>
    </w:p>
    <w:p w14:paraId="1C9B7EB9" w14:textId="4B7481C4" w:rsidR="00313496" w:rsidRPr="009A5A20" w:rsidRDefault="00C37490" w:rsidP="00C37490">
      <w:pPr>
        <w:pStyle w:val="17"/>
        <w:ind w:left="1418"/>
      </w:pPr>
      <w:r w:rsidRPr="009A5A20">
        <w:rPr>
          <w:rFonts w:hint="eastAsia"/>
        </w:rPr>
        <w:t>依勾選的身分證字號加入請求檔</w:t>
      </w:r>
    </w:p>
    <w:tbl>
      <w:tblPr>
        <w:tblpPr w:leftFromText="180" w:rightFromText="180" w:vertAnchor="text" w:horzAnchor="margin" w:tblpXSpec="center" w:tblpY="20"/>
        <w:tblOverlap w:val="never"/>
        <w:tblW w:w="6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0"/>
        <w:gridCol w:w="1600"/>
        <w:gridCol w:w="885"/>
        <w:gridCol w:w="1418"/>
        <w:gridCol w:w="2126"/>
      </w:tblGrid>
      <w:tr w:rsidR="00DE61F5" w:rsidRPr="009A5A20" w14:paraId="775D7208" w14:textId="77777777" w:rsidTr="00DE61F5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152B8729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9A5A20">
              <w:rPr>
                <w:rFonts w:ascii="標楷體" w:eastAsia="標楷體" w:hAnsi="標楷體" w:hint="eastAsia"/>
                <w:b/>
                <w:bCs/>
                <w:kern w:val="0"/>
              </w:rPr>
              <w:t>序</w:t>
            </w:r>
            <w:r w:rsidRPr="009A5A20">
              <w:rPr>
                <w:rFonts w:ascii="標楷體" w:eastAsia="標楷體" w:hAnsi="標楷體"/>
                <w:b/>
                <w:bCs/>
                <w:kern w:val="0"/>
              </w:rPr>
              <w:br/>
            </w:r>
            <w:r w:rsidRPr="009A5A20">
              <w:rPr>
                <w:rFonts w:ascii="標楷體" w:eastAsia="標楷體" w:hAnsi="標楷體" w:hint="eastAsia"/>
                <w:b/>
                <w:bCs/>
                <w:kern w:val="0"/>
              </w:rPr>
              <w:t>號</w:t>
            </w:r>
          </w:p>
        </w:tc>
        <w:tc>
          <w:tcPr>
            <w:tcW w:w="1600" w:type="dxa"/>
            <w:shd w:val="clear" w:color="auto" w:fill="auto"/>
            <w:vAlign w:val="center"/>
            <w:hideMark/>
          </w:tcPr>
          <w:p w14:paraId="41ECEF82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9A5A20">
              <w:rPr>
                <w:rFonts w:ascii="標楷體" w:eastAsia="標楷體" w:hAnsi="標楷體" w:hint="eastAsia"/>
                <w:b/>
                <w:bCs/>
                <w:kern w:val="0"/>
              </w:rPr>
              <w:t>欄位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39AD303C" w14:textId="70911098" w:rsidR="00DE61F5" w:rsidRPr="009A5A20" w:rsidRDefault="00156432" w:rsidP="00DE61F5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442037C0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9A5A20">
              <w:rPr>
                <w:rFonts w:ascii="標楷體" w:eastAsia="標楷體" w:hAnsi="標楷體" w:hint="eastAsia"/>
                <w:b/>
                <w:bCs/>
                <w:kern w:val="0"/>
              </w:rPr>
              <w:t>格式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307A54E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b/>
                <w:bCs/>
                <w:kern w:val="0"/>
              </w:rPr>
            </w:pPr>
            <w:r w:rsidRPr="009A5A20">
              <w:rPr>
                <w:rFonts w:ascii="標楷體" w:eastAsia="標楷體" w:hAnsi="標楷體" w:hint="eastAsia"/>
                <w:b/>
                <w:bCs/>
                <w:kern w:val="0"/>
              </w:rPr>
              <w:t>說明</w:t>
            </w:r>
          </w:p>
        </w:tc>
      </w:tr>
      <w:tr w:rsidR="00DE61F5" w:rsidRPr="009A5A20" w14:paraId="7A860CCB" w14:textId="77777777" w:rsidTr="00DE61F5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56EC8ECC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/>
                <w:color w:val="000000"/>
                <w:kern w:val="0"/>
              </w:rPr>
              <w:t>1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C2F058B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會計日期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42F492BE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8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AE566B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Y</w:t>
            </w:r>
            <w:r w:rsidRPr="009A5A20">
              <w:rPr>
                <w:rFonts w:ascii="標楷體" w:eastAsia="標楷體" w:hAnsi="標楷體"/>
                <w:color w:val="000000"/>
                <w:kern w:val="0"/>
              </w:rPr>
              <w:t>YYYmm</w:t>
            </w: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d</w:t>
            </w:r>
            <w:r w:rsidRPr="009A5A20">
              <w:rPr>
                <w:rFonts w:ascii="標楷體" w:eastAsia="標楷體" w:hAnsi="標楷體"/>
                <w:color w:val="000000"/>
                <w:kern w:val="0"/>
              </w:rPr>
              <w:t>d</w:t>
            </w:r>
            <w:proofErr w:type="spellEnd"/>
          </w:p>
        </w:tc>
        <w:tc>
          <w:tcPr>
            <w:tcW w:w="2126" w:type="dxa"/>
            <w:shd w:val="clear" w:color="auto" w:fill="auto"/>
            <w:vAlign w:val="center"/>
          </w:tcPr>
          <w:p w14:paraId="2A362715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DE61F5" w:rsidRPr="009A5A20" w14:paraId="7EEF1F89" w14:textId="77777777" w:rsidTr="00DE61F5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03A5C27C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/>
                <w:color w:val="000000"/>
                <w:kern w:val="0"/>
              </w:rPr>
              <w:t>2</w:t>
            </w:r>
          </w:p>
        </w:tc>
        <w:tc>
          <w:tcPr>
            <w:tcW w:w="1600" w:type="dxa"/>
            <w:shd w:val="clear" w:color="auto" w:fill="auto"/>
            <w:vAlign w:val="bottom"/>
            <w:hideMark/>
          </w:tcPr>
          <w:p w14:paraId="0922B08B" w14:textId="60A7F4A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cs="新細明體" w:hint="eastAsia"/>
                <w:color w:val="000000"/>
                <w:kern w:val="0"/>
              </w:rPr>
              <w:t>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 w:cs="新細明體" w:hint="eastAsia"/>
                <w:color w:val="000000"/>
                <w:kern w:val="0"/>
              </w:rPr>
              <w:t>證字號/統一編號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12DB7F65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10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B2F054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0BA878E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DE61F5" w:rsidRPr="009A5A20" w14:paraId="31388310" w14:textId="77777777" w:rsidTr="00DE61F5">
        <w:trPr>
          <w:trHeight w:val="330"/>
        </w:trPr>
        <w:tc>
          <w:tcPr>
            <w:tcW w:w="520" w:type="dxa"/>
            <w:shd w:val="clear" w:color="auto" w:fill="auto"/>
            <w:vAlign w:val="center"/>
            <w:hideMark/>
          </w:tcPr>
          <w:p w14:paraId="3699B984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/>
                <w:color w:val="000000"/>
                <w:kern w:val="0"/>
              </w:rPr>
              <w:t>3</w:t>
            </w:r>
          </w:p>
        </w:tc>
        <w:tc>
          <w:tcPr>
            <w:tcW w:w="1600" w:type="dxa"/>
            <w:shd w:val="clear" w:color="auto" w:fill="auto"/>
            <w:vAlign w:val="bottom"/>
            <w:hideMark/>
          </w:tcPr>
          <w:p w14:paraId="426EC269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cs="新細明體" w:hint="eastAsia"/>
                <w:color w:val="000000"/>
                <w:kern w:val="0"/>
              </w:rPr>
              <w:t>是否已製檔</w:t>
            </w:r>
          </w:p>
        </w:tc>
        <w:tc>
          <w:tcPr>
            <w:tcW w:w="885" w:type="dxa"/>
            <w:shd w:val="clear" w:color="auto" w:fill="auto"/>
            <w:vAlign w:val="center"/>
            <w:hideMark/>
          </w:tcPr>
          <w:p w14:paraId="2E251E99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138F00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Y/N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661CE6A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DE61F5" w:rsidRPr="009A5A20" w14:paraId="75BFD964" w14:textId="77777777" w:rsidTr="00DE61F5">
        <w:trPr>
          <w:trHeight w:val="330"/>
        </w:trPr>
        <w:tc>
          <w:tcPr>
            <w:tcW w:w="520" w:type="dxa"/>
            <w:shd w:val="clear" w:color="auto" w:fill="auto"/>
            <w:vAlign w:val="center"/>
          </w:tcPr>
          <w:p w14:paraId="6008CC62" w14:textId="77777777" w:rsidR="00DE61F5" w:rsidRPr="009A5A20" w:rsidRDefault="00DE61F5" w:rsidP="00DE61F5">
            <w:pPr>
              <w:widowControl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4</w:t>
            </w:r>
          </w:p>
        </w:tc>
        <w:tc>
          <w:tcPr>
            <w:tcW w:w="1600" w:type="dxa"/>
            <w:shd w:val="clear" w:color="auto" w:fill="auto"/>
            <w:vAlign w:val="bottom"/>
          </w:tcPr>
          <w:p w14:paraId="4C95C80F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cs="新細明體" w:hint="eastAsia"/>
                <w:color w:val="000000"/>
                <w:kern w:val="0"/>
              </w:rPr>
              <w:t>批號</w:t>
            </w:r>
          </w:p>
        </w:tc>
        <w:tc>
          <w:tcPr>
            <w:tcW w:w="885" w:type="dxa"/>
            <w:shd w:val="clear" w:color="auto" w:fill="auto"/>
            <w:vAlign w:val="center"/>
          </w:tcPr>
          <w:p w14:paraId="2928B5FA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D9F916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5A357C7C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預設為1</w:t>
            </w:r>
          </w:p>
          <w:p w14:paraId="50F5836D" w14:textId="77777777" w:rsidR="00DE61F5" w:rsidRPr="009A5A20" w:rsidRDefault="00DE61F5" w:rsidP="00DE61F5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  <w:kern w:val="0"/>
              </w:rPr>
              <w:t>若已製檔，又重新請求加入製檔則+1。</w:t>
            </w:r>
          </w:p>
        </w:tc>
      </w:tr>
    </w:tbl>
    <w:p w14:paraId="60CCEF73" w14:textId="7020ED2B" w:rsidR="00C37490" w:rsidRPr="009A5A20" w:rsidRDefault="00C37490" w:rsidP="00003409">
      <w:pPr>
        <w:pStyle w:val="17"/>
      </w:pPr>
    </w:p>
    <w:p w14:paraId="3A377432" w14:textId="55A284EF" w:rsidR="00C37490" w:rsidRPr="009A5A20" w:rsidRDefault="00C37490" w:rsidP="00003409">
      <w:pPr>
        <w:pStyle w:val="17"/>
      </w:pPr>
    </w:p>
    <w:p w14:paraId="56D2990B" w14:textId="21C8BE4A" w:rsidR="00C37490" w:rsidRPr="009A5A20" w:rsidRDefault="00C37490" w:rsidP="00003409">
      <w:pPr>
        <w:pStyle w:val="17"/>
      </w:pPr>
    </w:p>
    <w:p w14:paraId="2D38F0F4" w14:textId="3289FC96" w:rsidR="00C37490" w:rsidRPr="009A5A20" w:rsidRDefault="00C37490" w:rsidP="00003409">
      <w:pPr>
        <w:pStyle w:val="17"/>
      </w:pPr>
    </w:p>
    <w:p w14:paraId="72ABC428" w14:textId="7FDD13A0" w:rsidR="00C37490" w:rsidRPr="009A5A20" w:rsidRDefault="00C37490" w:rsidP="00003409">
      <w:pPr>
        <w:pStyle w:val="17"/>
      </w:pPr>
    </w:p>
    <w:p w14:paraId="5F46D0EB" w14:textId="5FE46DB1" w:rsidR="00C37490" w:rsidRPr="009A5A20" w:rsidRDefault="00C37490" w:rsidP="00003409">
      <w:pPr>
        <w:pStyle w:val="17"/>
      </w:pPr>
    </w:p>
    <w:p w14:paraId="59510102" w14:textId="6CBF2701" w:rsidR="00C37490" w:rsidRPr="009A5A20" w:rsidRDefault="00C37490">
      <w:pPr>
        <w:widowControl/>
        <w:rPr>
          <w:rFonts w:ascii="標楷體" w:eastAsia="標楷體" w:hAnsi="標楷體"/>
          <w:sz w:val="26"/>
        </w:rPr>
      </w:pPr>
    </w:p>
    <w:p w14:paraId="3AC2D902" w14:textId="55F54281" w:rsidR="00C37490" w:rsidRPr="009A5A20" w:rsidRDefault="00C37490" w:rsidP="000732AC">
      <w:pPr>
        <w:pStyle w:val="17"/>
      </w:pPr>
    </w:p>
    <w:p w14:paraId="3D053E48" w14:textId="046A9A58" w:rsidR="00DE61F5" w:rsidRPr="009A5A20" w:rsidRDefault="00DE61F5" w:rsidP="000732AC">
      <w:pPr>
        <w:pStyle w:val="17"/>
      </w:pPr>
    </w:p>
    <w:p w14:paraId="08AFC5B7" w14:textId="2A2C34FA" w:rsidR="00DE61F5" w:rsidRPr="009A5A20" w:rsidRDefault="00DE61F5" w:rsidP="000732AC">
      <w:pPr>
        <w:pStyle w:val="17"/>
      </w:pPr>
    </w:p>
    <w:p w14:paraId="5840FA04" w14:textId="1923C83D" w:rsidR="00BC427E" w:rsidRDefault="00BC427E">
      <w:pPr>
        <w:widowControl/>
        <w:rPr>
          <w:rFonts w:ascii="標楷體" w:eastAsia="標楷體" w:hAnsi="標楷體"/>
          <w:sz w:val="26"/>
        </w:rPr>
      </w:pPr>
    </w:p>
    <w:p w14:paraId="43F679E4" w14:textId="77777777" w:rsidR="00DE61F5" w:rsidRPr="009A5A20" w:rsidRDefault="00DE61F5" w:rsidP="000732AC">
      <w:pPr>
        <w:pStyle w:val="17"/>
      </w:pPr>
    </w:p>
    <w:p w14:paraId="158FF021" w14:textId="46241398" w:rsidR="00092A89" w:rsidRPr="009A5A20" w:rsidRDefault="00DE61F5" w:rsidP="00707D13">
      <w:pPr>
        <w:pStyle w:val="17"/>
        <w:numPr>
          <w:ilvl w:val="0"/>
          <w:numId w:val="6"/>
        </w:numPr>
        <w:ind w:left="1418"/>
      </w:pPr>
      <w:r w:rsidRPr="009A5A20">
        <w:t>UI畫面</w:t>
      </w:r>
      <w:r w:rsidRPr="009A5A20">
        <w:rPr>
          <w:rFonts w:hint="eastAsia"/>
        </w:rPr>
        <w:t>-使用功能1:產生媒體檔</w:t>
      </w:r>
    </w:p>
    <w:p w14:paraId="38CE024E" w14:textId="1E16946E" w:rsidR="00092A89" w:rsidRPr="009A5A20" w:rsidRDefault="00092A89" w:rsidP="000732AC">
      <w:pPr>
        <w:pStyle w:val="17"/>
      </w:pPr>
      <w:r w:rsidRPr="009A5A20">
        <w:rPr>
          <w:noProof/>
        </w:rPr>
        <w:drawing>
          <wp:inline distT="0" distB="0" distL="0" distR="0" wp14:anchorId="63490FE8" wp14:editId="0594CD5C">
            <wp:extent cx="6479540" cy="135572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AD87" w14:textId="6BCD49A4" w:rsidR="002B72B7" w:rsidRDefault="002B72B7" w:rsidP="00047A1F">
      <w:pPr>
        <w:pStyle w:val="17"/>
      </w:pPr>
    </w:p>
    <w:p w14:paraId="007602C8" w14:textId="30F2CA79" w:rsidR="00047A1F" w:rsidRPr="009A5A20" w:rsidRDefault="00047A1F" w:rsidP="00534800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3"/>
        <w:gridCol w:w="6983"/>
      </w:tblGrid>
      <w:tr w:rsidR="002B72B7" w:rsidRPr="009A5A20" w14:paraId="1EEA2E8C" w14:textId="77777777" w:rsidTr="00EC2120">
        <w:tc>
          <w:tcPr>
            <w:tcW w:w="848" w:type="dxa"/>
            <w:shd w:val="clear" w:color="auto" w:fill="D9D9D9" w:themeFill="background1" w:themeFillShade="D9"/>
          </w:tcPr>
          <w:p w14:paraId="32DBE125" w14:textId="77777777" w:rsidR="002B72B7" w:rsidRPr="009A5A20" w:rsidRDefault="002B72B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3" w:type="dxa"/>
            <w:shd w:val="clear" w:color="auto" w:fill="D9D9D9" w:themeFill="background1" w:themeFillShade="D9"/>
          </w:tcPr>
          <w:p w14:paraId="38591EC2" w14:textId="77777777" w:rsidR="002B72B7" w:rsidRPr="009A5A20" w:rsidRDefault="002B72B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3" w:type="dxa"/>
            <w:shd w:val="clear" w:color="auto" w:fill="D9D9D9" w:themeFill="background1" w:themeFillShade="D9"/>
          </w:tcPr>
          <w:p w14:paraId="4DFDDBE8" w14:textId="77777777" w:rsidR="002B72B7" w:rsidRPr="009A5A20" w:rsidRDefault="002B72B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DE61F5" w:rsidRPr="009A5A20" w14:paraId="2EFA9A18" w14:textId="77777777" w:rsidTr="00EC2120">
        <w:tc>
          <w:tcPr>
            <w:tcW w:w="848" w:type="dxa"/>
          </w:tcPr>
          <w:p w14:paraId="19086D7B" w14:textId="77777777" w:rsidR="00DE61F5" w:rsidRPr="009A5A20" w:rsidRDefault="00DE61F5" w:rsidP="00DE61F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3" w:type="dxa"/>
          </w:tcPr>
          <w:p w14:paraId="735CB922" w14:textId="593A954E" w:rsidR="00DE61F5" w:rsidRPr="009A5A20" w:rsidRDefault="00DE61F5" w:rsidP="00DE61F5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產生媒體檔</w:t>
            </w:r>
          </w:p>
        </w:tc>
        <w:tc>
          <w:tcPr>
            <w:tcW w:w="6983" w:type="dxa"/>
          </w:tcPr>
          <w:p w14:paraId="0EB33126" w14:textId="77777777" w:rsidR="00BD5E9E" w:rsidRPr="009A5557" w:rsidRDefault="00BD5E9E" w:rsidP="00BD5E9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1E086B0" w14:textId="3A527DA7" w:rsidR="00BD5E9E" w:rsidRDefault="00BD5E9E" w:rsidP="00BD5E9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2FE6">
              <w:rPr>
                <w:rFonts w:ascii="標楷體" w:eastAsia="標楷體" w:hAnsi="標楷體" w:hint="eastAsia"/>
              </w:rPr>
              <w:t>檢核</w:t>
            </w:r>
            <w:r w:rsidRPr="009A5A20">
              <w:rPr>
                <w:rFonts w:ascii="標楷體" w:eastAsia="標楷體" w:hAnsi="標楷體" w:hint="eastAsia"/>
              </w:rPr>
              <w:t>[債協客戶請求資料(</w:t>
            </w:r>
            <w:proofErr w:type="spellStart"/>
            <w:r w:rsidRPr="009A5A20">
              <w:rPr>
                <w:rFonts w:ascii="標楷體" w:eastAsia="標楷體" w:hAnsi="標楷體"/>
              </w:rPr>
              <w:t>NegQueryCust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</w:t>
            </w:r>
            <w:r w:rsidR="004D0473" w:rsidRPr="009A5A20">
              <w:rPr>
                <w:rFonts w:ascii="標楷體" w:eastAsia="標楷體" w:hAnsi="標楷體" w:hint="eastAsia"/>
              </w:rPr>
              <w:t>，</w:t>
            </w:r>
            <w:r w:rsidR="007E07C2">
              <w:rPr>
                <w:rFonts w:ascii="標楷體" w:eastAsia="標楷體" w:hAnsi="標楷體" w:hint="eastAsia"/>
              </w:rPr>
              <w:t>[</w:t>
            </w:r>
            <w:r w:rsidR="007E07C2" w:rsidRPr="007E07C2">
              <w:rPr>
                <w:rFonts w:ascii="標楷體" w:eastAsia="標楷體" w:hAnsi="標楷體" w:hint="eastAsia"/>
              </w:rPr>
              <w:t>會計日期</w:t>
            </w:r>
            <w:r w:rsidR="007E07C2">
              <w:rPr>
                <w:rFonts w:ascii="標楷體" w:eastAsia="標楷體" w:hAnsi="標楷體" w:hint="eastAsia"/>
              </w:rPr>
              <w:t>(</w:t>
            </w:r>
            <w:proofErr w:type="spellStart"/>
            <w:r w:rsidR="007E07C2" w:rsidRPr="004D0473">
              <w:rPr>
                <w:rFonts w:ascii="標楷體" w:eastAsia="標楷體" w:hAnsi="標楷體"/>
              </w:rPr>
              <w:t>NegQueryCust</w:t>
            </w:r>
            <w:r w:rsidR="007E07C2">
              <w:rPr>
                <w:rFonts w:ascii="標楷體" w:eastAsia="標楷體" w:hAnsi="標楷體" w:hint="eastAsia"/>
              </w:rPr>
              <w:t>.</w:t>
            </w:r>
            <w:r w:rsidR="007E07C2" w:rsidRPr="007E07C2">
              <w:rPr>
                <w:rFonts w:ascii="標楷體" w:eastAsia="標楷體" w:hAnsi="標楷體"/>
              </w:rPr>
              <w:t>AcDate</w:t>
            </w:r>
            <w:proofErr w:type="spellEnd"/>
            <w:r w:rsidR="007E07C2">
              <w:rPr>
                <w:rFonts w:ascii="標楷體" w:eastAsia="標楷體" w:hAnsi="標楷體" w:hint="eastAsia"/>
              </w:rPr>
              <w:t>)]=會計日+</w:t>
            </w:r>
            <w:r w:rsidR="004D0473" w:rsidRPr="009A5A20">
              <w:rPr>
                <w:rFonts w:ascii="標楷體" w:eastAsia="標楷體" w:hAnsi="標楷體" w:hint="eastAsia"/>
              </w:rPr>
              <w:t>[是否已製檔(</w:t>
            </w:r>
            <w:proofErr w:type="spellStart"/>
            <w:r w:rsidR="004D0473" w:rsidRPr="004D0473">
              <w:rPr>
                <w:rFonts w:ascii="標楷體" w:eastAsia="標楷體" w:hAnsi="標楷體"/>
              </w:rPr>
              <w:t>NegQueryCust</w:t>
            </w:r>
            <w:r w:rsidR="004D0473">
              <w:rPr>
                <w:rFonts w:ascii="標楷體" w:eastAsia="標楷體" w:hAnsi="標楷體" w:hint="eastAsia"/>
              </w:rPr>
              <w:t>.</w:t>
            </w:r>
            <w:r w:rsidR="004D0473" w:rsidRPr="009A5A20">
              <w:rPr>
                <w:rFonts w:ascii="標楷體" w:eastAsia="標楷體" w:hAnsi="標楷體" w:hint="eastAsia"/>
              </w:rPr>
              <w:t>Fi</w:t>
            </w:r>
            <w:r w:rsidR="004D0473" w:rsidRPr="009A5A20">
              <w:rPr>
                <w:rFonts w:ascii="標楷體" w:eastAsia="標楷體" w:hAnsi="標楷體"/>
              </w:rPr>
              <w:t>leYN</w:t>
            </w:r>
            <w:proofErr w:type="spellEnd"/>
            <w:r w:rsidR="004D0473" w:rsidRPr="009A5A20">
              <w:rPr>
                <w:rFonts w:ascii="標楷體" w:eastAsia="標楷體" w:hAnsi="標楷體" w:hint="eastAsia"/>
              </w:rPr>
              <w:t>)]</w:t>
            </w:r>
            <w:r w:rsidR="004D0473" w:rsidRPr="009A5A20">
              <w:rPr>
                <w:rFonts w:ascii="標楷體" w:eastAsia="標楷體" w:hAnsi="標楷體"/>
              </w:rPr>
              <w:t>=</w:t>
            </w:r>
            <w:r w:rsidR="004D0473">
              <w:rPr>
                <w:rFonts w:ascii="標楷體" w:eastAsia="標楷體" w:hAnsi="標楷體" w:hint="eastAsia"/>
              </w:rPr>
              <w:t>[</w:t>
            </w:r>
            <w:r w:rsidR="004D0473" w:rsidRPr="009A5A20">
              <w:rPr>
                <w:rFonts w:ascii="標楷體" w:eastAsia="標楷體" w:hAnsi="標楷體"/>
              </w:rPr>
              <w:t>N</w:t>
            </w:r>
            <w:r w:rsidR="004D0473">
              <w:rPr>
                <w:rFonts w:ascii="標楷體" w:eastAsia="標楷體" w:hAnsi="標楷體" w:hint="eastAsia"/>
              </w:rPr>
              <w:t>]</w:t>
            </w:r>
            <w:r w:rsidR="00932FE6">
              <w:rPr>
                <w:rFonts w:ascii="標楷體" w:eastAsia="標楷體" w:hAnsi="標楷體" w:hint="eastAsia"/>
              </w:rPr>
              <w:t>是否存在</w:t>
            </w:r>
            <w:r w:rsidR="00932FE6" w:rsidRPr="009A5A20">
              <w:rPr>
                <w:rFonts w:ascii="標楷體" w:eastAsia="標楷體" w:hAnsi="標楷體" w:hint="eastAsia"/>
              </w:rPr>
              <w:t>，</w:t>
            </w:r>
            <w:r w:rsidR="00932FE6">
              <w:rPr>
                <w:rFonts w:ascii="標楷體" w:eastAsia="標楷體" w:hAnsi="標楷體" w:hint="eastAsia"/>
              </w:rPr>
              <w:t>若不存在時</w:t>
            </w:r>
            <w:r w:rsidR="00932FE6" w:rsidRPr="009A5A20">
              <w:rPr>
                <w:rFonts w:ascii="標楷體" w:eastAsia="標楷體" w:hAnsi="標楷體" w:hint="eastAsia"/>
              </w:rPr>
              <w:t>，</w:t>
            </w:r>
            <w:r w:rsidR="00932FE6">
              <w:rPr>
                <w:rFonts w:ascii="標楷體" w:eastAsia="標楷體" w:hAnsi="標楷體" w:hint="eastAsia"/>
              </w:rPr>
              <w:t>則</w:t>
            </w:r>
            <w:r w:rsidRPr="001B40E8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/>
              </w:rPr>
              <w:br/>
            </w:r>
            <w:r w:rsidRPr="001B40E8">
              <w:rPr>
                <w:rFonts w:ascii="標楷體" w:eastAsia="標楷體" w:hAnsi="標楷體" w:hint="eastAsia"/>
              </w:rPr>
              <w:t>錯誤訊息:"E</w:t>
            </w:r>
            <w:r w:rsidR="001F73C2">
              <w:rPr>
                <w:rFonts w:ascii="標楷體" w:eastAsia="標楷體" w:hAnsi="標楷體" w:hint="eastAsia"/>
              </w:rPr>
              <w:t>2003</w:t>
            </w:r>
            <w:r>
              <w:rPr>
                <w:rFonts w:ascii="標楷體" w:eastAsia="標楷體" w:hAnsi="標楷體"/>
              </w:rPr>
              <w:t>:</w:t>
            </w:r>
            <w:r w:rsidR="001F73C2" w:rsidRPr="001F73C2">
              <w:rPr>
                <w:rFonts w:ascii="標楷體" w:eastAsia="標楷體" w:hAnsi="標楷體" w:hint="eastAsia"/>
              </w:rPr>
              <w:t>查無資料</w:t>
            </w:r>
            <w:r>
              <w:rPr>
                <w:rFonts w:ascii="標楷體" w:eastAsia="標楷體" w:hAnsi="標楷體" w:hint="eastAsia"/>
              </w:rPr>
              <w:t>(</w:t>
            </w:r>
            <w:r w:rsidRPr="009A5A20">
              <w:rPr>
                <w:rFonts w:ascii="標楷體" w:eastAsia="標楷體" w:hAnsi="標楷體" w:hint="eastAsia"/>
              </w:rPr>
              <w:t>債協客戶請求資料</w:t>
            </w:r>
            <w:r>
              <w:rPr>
                <w:rFonts w:ascii="標楷體" w:eastAsia="標楷體" w:hAnsi="標楷體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572893C" w14:textId="4E1F48A7" w:rsidR="00BD5E9E" w:rsidRPr="004D0473" w:rsidRDefault="00BD5E9E" w:rsidP="00DE61F5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37490F" w14:textId="65D89A6B" w:rsidR="00DE61F5" w:rsidRPr="009A5A20" w:rsidRDefault="00A77894" w:rsidP="00A778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Pr="009A5A20">
              <w:rPr>
                <w:rFonts w:ascii="標楷體" w:eastAsia="標楷體" w:hAnsi="標楷體" w:hint="eastAsia"/>
              </w:rPr>
              <w:t>[債協客戶請求資料(</w:t>
            </w:r>
            <w:proofErr w:type="spellStart"/>
            <w:r w:rsidRPr="009A5A20">
              <w:rPr>
                <w:rFonts w:ascii="標楷體" w:eastAsia="標楷體" w:hAnsi="標楷體"/>
              </w:rPr>
              <w:t>NegQueryCust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)]，</w:t>
            </w:r>
            <w:r w:rsidR="00DE61F5" w:rsidRPr="009A5A20">
              <w:rPr>
                <w:rFonts w:ascii="標楷體" w:eastAsia="標楷體" w:hAnsi="標楷體" w:hint="eastAsia"/>
              </w:rPr>
              <w:t>產生媒體檔[檔案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DE61F5" w:rsidRPr="009A5A20">
              <w:rPr>
                <w:rFonts w:ascii="標楷體" w:eastAsia="標楷體" w:hAnsi="標楷體" w:hint="eastAsia"/>
              </w:rPr>
              <w:t>一]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 w:rsidR="008471E2" w:rsidRPr="009A5A20">
              <w:rPr>
                <w:rFonts w:ascii="標楷體" w:eastAsia="標楷體" w:hAnsi="標楷體" w:hint="eastAsia"/>
              </w:rPr>
              <w:t>不可重複產檔，重新使用功能[</w:t>
            </w:r>
            <w:r w:rsidR="008471E2" w:rsidRPr="009A5A20">
              <w:rPr>
                <w:rFonts w:ascii="標楷體" w:eastAsia="標楷體" w:hAnsi="標楷體"/>
              </w:rPr>
              <w:t>選擇身</w:t>
            </w:r>
            <w:r w:rsidR="00D54D14">
              <w:rPr>
                <w:rFonts w:ascii="標楷體" w:eastAsia="標楷體" w:hAnsi="標楷體" w:hint="eastAsia"/>
              </w:rPr>
              <w:t>分</w:t>
            </w:r>
            <w:r w:rsidR="008471E2" w:rsidRPr="009A5A20">
              <w:rPr>
                <w:rFonts w:ascii="標楷體" w:eastAsia="標楷體" w:hAnsi="標楷體"/>
              </w:rPr>
              <w:t>證字號</w:t>
            </w:r>
            <w:r w:rsidR="008471E2" w:rsidRPr="009A5A20">
              <w:rPr>
                <w:rFonts w:ascii="標楷體" w:eastAsia="標楷體" w:hAnsi="標楷體" w:hint="eastAsia"/>
              </w:rPr>
              <w:t>]者，不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8471E2" w:rsidRPr="009A5A20">
              <w:rPr>
                <w:rFonts w:ascii="標楷體" w:eastAsia="標楷體" w:hAnsi="標楷體" w:hint="eastAsia"/>
              </w:rPr>
              <w:t>受此限。</w:t>
            </w:r>
          </w:p>
        </w:tc>
      </w:tr>
      <w:tr w:rsidR="002B72B7" w:rsidRPr="009A5A20" w14:paraId="3BB03273" w14:textId="77777777" w:rsidTr="00EC2120">
        <w:tc>
          <w:tcPr>
            <w:tcW w:w="848" w:type="dxa"/>
          </w:tcPr>
          <w:p w14:paraId="5EF655CC" w14:textId="77777777" w:rsidR="002B72B7" w:rsidRPr="009A5A20" w:rsidRDefault="002B72B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3" w:type="dxa"/>
          </w:tcPr>
          <w:p w14:paraId="2B464D1A" w14:textId="77777777" w:rsidR="002B72B7" w:rsidRPr="009A5A20" w:rsidRDefault="002B72B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3" w:type="dxa"/>
          </w:tcPr>
          <w:p w14:paraId="430897B1" w14:textId="77777777" w:rsidR="002B72B7" w:rsidRPr="009A5A20" w:rsidRDefault="002B72B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2B72B7" w:rsidRPr="009A5A20" w14:paraId="18A15C29" w14:textId="77777777" w:rsidTr="00EC2120">
        <w:tc>
          <w:tcPr>
            <w:tcW w:w="848" w:type="dxa"/>
          </w:tcPr>
          <w:p w14:paraId="718C34C0" w14:textId="77777777" w:rsidR="002B72B7" w:rsidRPr="009A5A20" w:rsidRDefault="002B72B7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13" w:type="dxa"/>
          </w:tcPr>
          <w:p w14:paraId="2AD094D3" w14:textId="77777777" w:rsidR="002B72B7" w:rsidRPr="009A5A20" w:rsidRDefault="002B72B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9A5A20">
              <w:rPr>
                <w:rFonts w:ascii="標楷體" w:eastAsia="標楷體" w:hAnsi="標楷體" w:hint="eastAsia"/>
              </w:rPr>
              <w:t>藏/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6983" w:type="dxa"/>
          </w:tcPr>
          <w:p w14:paraId="1EEA2BDC" w14:textId="77777777" w:rsidR="002B72B7" w:rsidRPr="009A5A20" w:rsidRDefault="002B72B7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9A5A20">
              <w:rPr>
                <w:rFonts w:ascii="標楷體" w:eastAsia="標楷體" w:hAnsi="標楷體" w:hint="eastAsia"/>
              </w:rPr>
              <w:t>藏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A0876" w:rsidRPr="009A5A20" w14:paraId="4E932F6D" w14:textId="77777777" w:rsidTr="00EC2120">
        <w:tc>
          <w:tcPr>
            <w:tcW w:w="848" w:type="dxa"/>
          </w:tcPr>
          <w:p w14:paraId="1488948F" w14:textId="457FC8D2" w:rsidR="005A0876" w:rsidRPr="009A5A20" w:rsidRDefault="005A0876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113" w:type="dxa"/>
          </w:tcPr>
          <w:p w14:paraId="56B7E8DF" w14:textId="3487D27F" w:rsidR="005A0876" w:rsidRPr="009A5A20" w:rsidRDefault="005A0876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重新執行</w:t>
            </w:r>
          </w:p>
        </w:tc>
        <w:tc>
          <w:tcPr>
            <w:tcW w:w="6983" w:type="dxa"/>
          </w:tcPr>
          <w:p w14:paraId="686D9252" w14:textId="6C4130B7" w:rsidR="005A0876" w:rsidRPr="009A5A20" w:rsidRDefault="005A0876" w:rsidP="00707D13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重新執行本交易</w:t>
            </w:r>
          </w:p>
        </w:tc>
      </w:tr>
    </w:tbl>
    <w:p w14:paraId="580C0154" w14:textId="2441C024" w:rsidR="008471E2" w:rsidRPr="009A5A20" w:rsidRDefault="008471E2">
      <w:pPr>
        <w:widowControl/>
        <w:rPr>
          <w:rFonts w:ascii="標楷體" w:eastAsia="標楷體" w:hAnsi="標楷體"/>
          <w:sz w:val="26"/>
        </w:rPr>
      </w:pPr>
    </w:p>
    <w:p w14:paraId="5FD0E72F" w14:textId="77777777" w:rsidR="00092A89" w:rsidRPr="009A5A20" w:rsidRDefault="00092A89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846"/>
        <w:gridCol w:w="850"/>
        <w:gridCol w:w="709"/>
        <w:gridCol w:w="2552"/>
        <w:gridCol w:w="567"/>
        <w:gridCol w:w="576"/>
        <w:gridCol w:w="3405"/>
      </w:tblGrid>
      <w:tr w:rsidR="00092A89" w:rsidRPr="009A5A20" w14:paraId="27F85FCE" w14:textId="77777777" w:rsidTr="00BD5E9E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6C41D262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</w:t>
            </w:r>
            <w:r w:rsidRPr="009A5A20">
              <w:rPr>
                <w:rFonts w:ascii="標楷體" w:eastAsia="標楷體" w:hAnsi="標楷體"/>
              </w:rPr>
              <w:lastRenderedPageBreak/>
              <w:t>號</w:t>
            </w:r>
          </w:p>
        </w:tc>
        <w:tc>
          <w:tcPr>
            <w:tcW w:w="846" w:type="dxa"/>
            <w:vMerge w:val="restart"/>
            <w:shd w:val="clear" w:color="auto" w:fill="D9D9D9" w:themeFill="background1" w:themeFillShade="D9"/>
          </w:tcPr>
          <w:p w14:paraId="3430F16A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欄位</w:t>
            </w:r>
          </w:p>
        </w:tc>
        <w:tc>
          <w:tcPr>
            <w:tcW w:w="5254" w:type="dxa"/>
            <w:gridSpan w:val="5"/>
            <w:shd w:val="clear" w:color="auto" w:fill="D9D9D9" w:themeFill="background1" w:themeFillShade="D9"/>
          </w:tcPr>
          <w:p w14:paraId="54AA3411" w14:textId="77777777" w:rsidR="00092A89" w:rsidRPr="009A5A20" w:rsidRDefault="00092A89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05" w:type="dxa"/>
            <w:vMerge w:val="restart"/>
            <w:shd w:val="clear" w:color="auto" w:fill="D9D9D9" w:themeFill="background1" w:themeFillShade="D9"/>
          </w:tcPr>
          <w:p w14:paraId="209C51BC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2B24AA" w:rsidRPr="009A5A20" w14:paraId="0FEB84C9" w14:textId="77777777" w:rsidTr="00BD5E9E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7E8038C0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46" w:type="dxa"/>
            <w:vMerge/>
            <w:shd w:val="clear" w:color="auto" w:fill="D9D9D9" w:themeFill="background1" w:themeFillShade="D9"/>
          </w:tcPr>
          <w:p w14:paraId="180E1291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shd w:val="clear" w:color="auto" w:fill="D9D9D9" w:themeFill="background1" w:themeFillShade="D9"/>
          </w:tcPr>
          <w:p w14:paraId="6EEAFF0B" w14:textId="673018F5" w:rsidR="00092A89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84735F1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14:paraId="6EED3C95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E3A1EC3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36BAD16B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05" w:type="dxa"/>
            <w:vMerge/>
            <w:shd w:val="clear" w:color="auto" w:fill="D9D9D9" w:themeFill="background1" w:themeFillShade="D9"/>
          </w:tcPr>
          <w:p w14:paraId="3800C0A6" w14:textId="77777777" w:rsidR="00092A89" w:rsidRPr="009A5A20" w:rsidRDefault="00092A89" w:rsidP="00707D13">
            <w:pPr>
              <w:rPr>
                <w:rFonts w:ascii="標楷體" w:eastAsia="標楷體" w:hAnsi="標楷體"/>
              </w:rPr>
            </w:pPr>
          </w:p>
        </w:tc>
      </w:tr>
      <w:tr w:rsidR="00092A89" w:rsidRPr="009A5A20" w14:paraId="209FC1C2" w14:textId="77777777" w:rsidTr="00BD5E9E">
        <w:trPr>
          <w:trHeight w:val="244"/>
          <w:jc w:val="center"/>
        </w:trPr>
        <w:tc>
          <w:tcPr>
            <w:tcW w:w="567" w:type="dxa"/>
          </w:tcPr>
          <w:p w14:paraId="5951DCBF" w14:textId="00D01BE0" w:rsidR="00092A89" w:rsidRPr="009A5A20" w:rsidRDefault="00092A89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6" w:type="dxa"/>
          </w:tcPr>
          <w:p w14:paraId="348E8166" w14:textId="647E3A4B" w:rsidR="00092A89" w:rsidRPr="009A5A20" w:rsidRDefault="002B24AA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使用功能</w:t>
            </w:r>
          </w:p>
        </w:tc>
        <w:tc>
          <w:tcPr>
            <w:tcW w:w="850" w:type="dxa"/>
          </w:tcPr>
          <w:p w14:paraId="5A07031D" w14:textId="65B40BED" w:rsidR="00092A89" w:rsidRPr="009A5A20" w:rsidRDefault="002B24AA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9" w:type="dxa"/>
          </w:tcPr>
          <w:p w14:paraId="5A0F604D" w14:textId="5E7B46F1" w:rsidR="00092A89" w:rsidRPr="009A5A20" w:rsidRDefault="00092A89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</w:tcPr>
          <w:p w14:paraId="1AEE51FA" w14:textId="6E8F33D7" w:rsidR="00092A89" w:rsidRPr="009A5A20" w:rsidRDefault="00047A1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0:選擇身</w:t>
            </w:r>
            <w:r>
              <w:rPr>
                <w:rFonts w:ascii="標楷體" w:eastAsia="標楷體" w:hAnsi="標楷體" w:hint="eastAsia"/>
              </w:rPr>
              <w:t>分</w:t>
            </w:r>
            <w:r w:rsidRPr="009A5A20">
              <w:rPr>
                <w:rFonts w:ascii="標楷體" w:eastAsia="標楷體" w:hAnsi="標楷體"/>
              </w:rPr>
              <w:t>證字號</w:t>
            </w:r>
            <w:r w:rsidRPr="009A5A20">
              <w:rPr>
                <w:rFonts w:ascii="標楷體" w:eastAsia="標楷體" w:hAnsi="標楷體"/>
              </w:rPr>
              <w:br/>
              <w:t>1:產生媒體檔</w:t>
            </w:r>
          </w:p>
        </w:tc>
        <w:tc>
          <w:tcPr>
            <w:tcW w:w="567" w:type="dxa"/>
          </w:tcPr>
          <w:p w14:paraId="43CB9BCB" w14:textId="0A045A8C" w:rsidR="00092A89" w:rsidRPr="009A5A20" w:rsidRDefault="002B24AA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</w:tcPr>
          <w:p w14:paraId="75248885" w14:textId="4A19146C" w:rsidR="00092A89" w:rsidRPr="009A5A20" w:rsidRDefault="002B24AA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5" w:type="dxa"/>
          </w:tcPr>
          <w:p w14:paraId="63BA2AC2" w14:textId="584998B4" w:rsidR="00BD5E9E" w:rsidRDefault="00BD5E9E" w:rsidP="00BD5E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6F5" w:rsidRPr="00502E38">
              <w:rPr>
                <w:rFonts w:ascii="標楷體" w:eastAsia="標楷體" w:hAnsi="標楷體" w:hint="eastAsia"/>
              </w:rPr>
              <w:t>限</w:t>
            </w:r>
            <w:r w:rsidRPr="0006208B">
              <w:rPr>
                <w:rFonts w:ascii="標楷體" w:eastAsia="標楷體" w:hAnsi="標楷體" w:hint="eastAsia"/>
              </w:rPr>
              <w:t>輸入</w:t>
            </w:r>
            <w:r w:rsidR="00692956">
              <w:rPr>
                <w:rFonts w:ascii="標楷體" w:eastAsia="標楷體" w:hAnsi="標楷體" w:hint="eastAsia"/>
              </w:rPr>
              <w:t>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E15C53" w14:textId="76822D61" w:rsidR="002B24AA" w:rsidRPr="009A5A20" w:rsidRDefault="00BD5E9E" w:rsidP="00BD5E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B30B4" w:rsidRPr="009A5A20">
              <w:rPr>
                <w:rFonts w:ascii="標楷體" w:eastAsia="標楷體" w:hAnsi="標楷體"/>
              </w:rPr>
              <w:t>依選單/V(H)</w:t>
            </w:r>
          </w:p>
        </w:tc>
      </w:tr>
    </w:tbl>
    <w:p w14:paraId="241A58BE" w14:textId="35C309EA" w:rsidR="008471E2" w:rsidRPr="009A5A20" w:rsidRDefault="008471E2">
      <w:pPr>
        <w:widowControl/>
        <w:rPr>
          <w:rFonts w:ascii="標楷體" w:eastAsia="標楷體" w:hAnsi="標楷體"/>
          <w:sz w:val="26"/>
        </w:rPr>
      </w:pPr>
    </w:p>
    <w:p w14:paraId="103AC68D" w14:textId="41AB83E8" w:rsidR="00407595" w:rsidRPr="009A5A20" w:rsidRDefault="007278FB" w:rsidP="00707D13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</w:t>
      </w:r>
      <w:r w:rsidR="008471E2" w:rsidRPr="009A5A20">
        <w:rPr>
          <w:rFonts w:hint="eastAsia"/>
        </w:rPr>
        <w:t>-</w:t>
      </w:r>
      <w:r w:rsidR="00407595" w:rsidRPr="009A5A20">
        <w:rPr>
          <w:rFonts w:hint="eastAsia"/>
        </w:rPr>
        <w:t>使用功能1:產生媒體檔</w:t>
      </w:r>
    </w:p>
    <w:p w14:paraId="3D863010" w14:textId="3019CD64" w:rsidR="00EC2120" w:rsidRPr="009A5A20" w:rsidRDefault="00407595" w:rsidP="008471E2">
      <w:pPr>
        <w:pStyle w:val="17"/>
      </w:pPr>
      <w:r w:rsidRPr="009A5A20">
        <w:rPr>
          <w:noProof/>
        </w:rPr>
        <w:drawing>
          <wp:inline distT="0" distB="0" distL="0" distR="0" wp14:anchorId="12C2343D" wp14:editId="41583D07">
            <wp:extent cx="6479540" cy="19685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D82C" w14:textId="77777777" w:rsidR="008471E2" w:rsidRPr="009A5A20" w:rsidRDefault="008471E2" w:rsidP="008471E2">
      <w:pPr>
        <w:pStyle w:val="17"/>
      </w:pPr>
    </w:p>
    <w:p w14:paraId="73793528" w14:textId="79FB33C4" w:rsidR="00EC2120" w:rsidRPr="009A5A20" w:rsidRDefault="00EC2120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產生媒體檔</w:t>
      </w:r>
    </w:p>
    <w:p w14:paraId="0BF92D14" w14:textId="77777777" w:rsidR="00EC2120" w:rsidRPr="00B85608" w:rsidRDefault="00EC2120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檔案一</w:t>
      </w:r>
      <w:r w:rsidRPr="00B85608">
        <w:rPr>
          <w:rFonts w:ascii="標楷體" w:eastAsia="標楷體" w:hAnsi="標楷體"/>
        </w:rPr>
        <w:t>:</w:t>
      </w:r>
    </w:p>
    <w:p w14:paraId="68632BC9" w14:textId="76A72B25" w:rsidR="002A477B" w:rsidRPr="00B85608" w:rsidRDefault="002A477B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檔名格式:458</w:t>
      </w:r>
      <w:r w:rsidRPr="00B85608">
        <w:rPr>
          <w:rFonts w:ascii="標楷體" w:eastAsia="標楷體" w:hAnsi="標楷體"/>
        </w:rPr>
        <w:t>+</w:t>
      </w:r>
      <w:r w:rsidRPr="00B85608">
        <w:rPr>
          <w:rFonts w:ascii="標楷體" w:eastAsia="標楷體" w:hAnsi="標楷體" w:hint="eastAsia"/>
        </w:rPr>
        <w:t>月(</w:t>
      </w:r>
      <w:r w:rsidRPr="00B85608">
        <w:rPr>
          <w:rFonts w:ascii="標楷體" w:eastAsia="標楷體" w:hAnsi="標楷體"/>
        </w:rPr>
        <w:t>m</w:t>
      </w:r>
      <w:r w:rsidRPr="00B85608">
        <w:rPr>
          <w:rFonts w:ascii="標楷體" w:eastAsia="標楷體" w:hAnsi="標楷體" w:hint="eastAsia"/>
        </w:rPr>
        <w:t>m)</w:t>
      </w:r>
      <w:r w:rsidRPr="00B85608">
        <w:rPr>
          <w:rFonts w:ascii="標楷體" w:eastAsia="標楷體" w:hAnsi="標楷體"/>
        </w:rPr>
        <w:t>+</w:t>
      </w:r>
      <w:r w:rsidRPr="00B85608">
        <w:rPr>
          <w:rFonts w:ascii="標楷體" w:eastAsia="標楷體" w:hAnsi="標楷體" w:hint="eastAsia"/>
        </w:rPr>
        <w:t>日(</w:t>
      </w:r>
      <w:r w:rsidRPr="00B85608">
        <w:rPr>
          <w:rFonts w:ascii="標楷體" w:eastAsia="標楷體" w:hAnsi="標楷體"/>
        </w:rPr>
        <w:t>dd)+1(</w:t>
      </w:r>
      <w:r w:rsidRPr="00B85608">
        <w:rPr>
          <w:rFonts w:ascii="標楷體" w:eastAsia="標楷體" w:hAnsi="標楷體" w:hint="eastAsia"/>
        </w:rPr>
        <w:t>不管第幾次產檔都是1</w:t>
      </w:r>
      <w:r w:rsidRPr="00B85608">
        <w:rPr>
          <w:rFonts w:ascii="標楷體" w:eastAsia="標楷體" w:hAnsi="標楷體"/>
        </w:rPr>
        <w:t>)</w:t>
      </w:r>
      <w:r w:rsidRPr="00B85608">
        <w:rPr>
          <w:rFonts w:ascii="標楷體" w:eastAsia="標楷體" w:hAnsi="標楷體" w:hint="eastAsia"/>
        </w:rPr>
        <w:t>.</w:t>
      </w:r>
      <w:proofErr w:type="spellStart"/>
      <w:r w:rsidRPr="00B85608">
        <w:rPr>
          <w:rFonts w:ascii="標楷體" w:eastAsia="標楷體" w:hAnsi="標楷體" w:hint="eastAsia"/>
        </w:rPr>
        <w:t>s</w:t>
      </w:r>
      <w:r w:rsidRPr="00B85608">
        <w:rPr>
          <w:rFonts w:ascii="標楷體" w:eastAsia="標楷體" w:hAnsi="標楷體"/>
        </w:rPr>
        <w:t>ta</w:t>
      </w:r>
      <w:proofErr w:type="spellEnd"/>
    </w:p>
    <w:p w14:paraId="37622473" w14:textId="77777777" w:rsidR="00EC2120" w:rsidRPr="00B85608" w:rsidRDefault="00EC2120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格式</w:t>
      </w:r>
      <w:r w:rsidRPr="00B85608">
        <w:rPr>
          <w:rFonts w:ascii="標楷體" w:eastAsia="標楷體" w:hAnsi="標楷體"/>
        </w:rPr>
        <w:t>:txt</w:t>
      </w:r>
    </w:p>
    <w:p w14:paraId="4B1D2BB7" w14:textId="77777777" w:rsidR="00EC2120" w:rsidRPr="00B85608" w:rsidRDefault="00EC2120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資料格式</w:t>
      </w:r>
      <w:r w:rsidRPr="00B85608">
        <w:rPr>
          <w:rFonts w:ascii="標楷體" w:eastAsia="標楷體" w:hAnsi="標楷體"/>
        </w:rPr>
        <w:t>:Big5</w:t>
      </w:r>
    </w:p>
    <w:p w14:paraId="3922E073" w14:textId="638FA3FE" w:rsidR="00EC2120" w:rsidRPr="00B85608" w:rsidRDefault="00EC2120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用處</w:t>
      </w:r>
      <w:r w:rsidRPr="00B85608">
        <w:rPr>
          <w:rFonts w:ascii="標楷體" w:eastAsia="標楷體" w:hAnsi="標楷體"/>
        </w:rPr>
        <w:t>:</w:t>
      </w:r>
      <w:r w:rsidR="002A477B" w:rsidRPr="00B85608">
        <w:rPr>
          <w:rFonts w:ascii="標楷體" w:eastAsia="標楷體" w:hAnsi="標楷體" w:hint="eastAsia"/>
        </w:rPr>
        <w:t>請求聯徵債</w:t>
      </w:r>
      <w:r w:rsidR="00761D77" w:rsidRPr="00B85608">
        <w:rPr>
          <w:rFonts w:ascii="標楷體" w:eastAsia="標楷體" w:hAnsi="標楷體" w:hint="eastAsia"/>
        </w:rPr>
        <w:t>務</w:t>
      </w:r>
      <w:r w:rsidR="002A477B" w:rsidRPr="00B85608">
        <w:rPr>
          <w:rFonts w:ascii="標楷體" w:eastAsia="標楷體" w:hAnsi="標楷體" w:hint="eastAsia"/>
        </w:rPr>
        <w:t>人資料</w:t>
      </w:r>
    </w:p>
    <w:p w14:paraId="0A0974DF" w14:textId="726CF4DA" w:rsidR="00EC2120" w:rsidRPr="00B85608" w:rsidRDefault="00EC2120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規格</w:t>
      </w:r>
      <w:r w:rsidRPr="00B85608">
        <w:rPr>
          <w:rFonts w:ascii="標楷體" w:eastAsia="標楷體" w:hAnsi="標楷體"/>
        </w:rPr>
        <w:t>:</w:t>
      </w:r>
    </w:p>
    <w:p w14:paraId="3A34A83E" w14:textId="77777777" w:rsidR="00753735" w:rsidRDefault="00753735" w:rsidP="00B85608">
      <w:pPr>
        <w:rPr>
          <w:rFonts w:ascii="標楷體" w:eastAsia="標楷體" w:hAnsi="標楷體"/>
        </w:rPr>
      </w:pPr>
    </w:p>
    <w:p w14:paraId="31FF4557" w14:textId="71A5E06D" w:rsidR="00B85608" w:rsidRDefault="00B85608" w:rsidP="00B85608">
      <w:pPr>
        <w:rPr>
          <w:rFonts w:ascii="標楷體" w:eastAsia="標楷體" w:hAnsi="標楷體"/>
        </w:rPr>
      </w:pPr>
      <w:r w:rsidRPr="00B85608">
        <w:rPr>
          <w:rFonts w:ascii="標楷體" w:eastAsia="標楷體" w:hAnsi="標楷體" w:hint="eastAsia"/>
        </w:rPr>
        <w:t>表頭: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38"/>
        <w:gridCol w:w="2039"/>
        <w:gridCol w:w="2039"/>
        <w:gridCol w:w="2039"/>
        <w:gridCol w:w="2039"/>
      </w:tblGrid>
      <w:tr w:rsidR="00753735" w:rsidRPr="00753735" w14:paraId="7994D86F" w14:textId="77777777" w:rsidTr="00116D76">
        <w:tc>
          <w:tcPr>
            <w:tcW w:w="2038" w:type="dxa"/>
            <w:vAlign w:val="center"/>
          </w:tcPr>
          <w:p w14:paraId="3BF83A08" w14:textId="24A9EF5D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序號</w:t>
            </w:r>
          </w:p>
        </w:tc>
        <w:tc>
          <w:tcPr>
            <w:tcW w:w="2039" w:type="dxa"/>
            <w:vAlign w:val="center"/>
          </w:tcPr>
          <w:p w14:paraId="3CD72770" w14:textId="14DF9ABA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欄位</w:t>
            </w:r>
          </w:p>
        </w:tc>
        <w:tc>
          <w:tcPr>
            <w:tcW w:w="2039" w:type="dxa"/>
            <w:vAlign w:val="center"/>
          </w:tcPr>
          <w:p w14:paraId="2510C80F" w14:textId="613FA03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2039" w:type="dxa"/>
            <w:vAlign w:val="center"/>
          </w:tcPr>
          <w:p w14:paraId="0FD7AF29" w14:textId="60F36016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格式</w:t>
            </w:r>
          </w:p>
        </w:tc>
        <w:tc>
          <w:tcPr>
            <w:tcW w:w="2039" w:type="dxa"/>
            <w:vAlign w:val="center"/>
          </w:tcPr>
          <w:p w14:paraId="606764DA" w14:textId="73BA059B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說明</w:t>
            </w:r>
          </w:p>
        </w:tc>
      </w:tr>
      <w:tr w:rsidR="00753735" w:rsidRPr="00753735" w14:paraId="1DFC37A1" w14:textId="77777777" w:rsidTr="00250FBB">
        <w:tc>
          <w:tcPr>
            <w:tcW w:w="2038" w:type="dxa"/>
            <w:vAlign w:val="center"/>
          </w:tcPr>
          <w:p w14:paraId="5E4000F9" w14:textId="1D1C3B7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1</w:t>
            </w:r>
          </w:p>
        </w:tc>
        <w:tc>
          <w:tcPr>
            <w:tcW w:w="2039" w:type="dxa"/>
            <w:vAlign w:val="center"/>
          </w:tcPr>
          <w:p w14:paraId="58724AF7" w14:textId="5F21298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固定字樣</w:t>
            </w:r>
          </w:p>
        </w:tc>
        <w:tc>
          <w:tcPr>
            <w:tcW w:w="2039" w:type="dxa"/>
            <w:vAlign w:val="center"/>
          </w:tcPr>
          <w:p w14:paraId="33B2BEE5" w14:textId="16421055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25</w:t>
            </w:r>
          </w:p>
        </w:tc>
        <w:tc>
          <w:tcPr>
            <w:tcW w:w="2039" w:type="dxa"/>
            <w:vAlign w:val="center"/>
          </w:tcPr>
          <w:p w14:paraId="6B5236DF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4C10077E" w14:textId="7F7957E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JCIC-INQ-BARE-V01-4580001</w:t>
            </w:r>
          </w:p>
        </w:tc>
      </w:tr>
      <w:tr w:rsidR="00753735" w:rsidRPr="00753735" w14:paraId="397CAEE4" w14:textId="77777777" w:rsidTr="00250FBB">
        <w:tc>
          <w:tcPr>
            <w:tcW w:w="2038" w:type="dxa"/>
            <w:vAlign w:val="center"/>
          </w:tcPr>
          <w:p w14:paraId="6FEEE092" w14:textId="6D2D4C1F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3A2A2D03" w14:textId="7DCE24FD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民國年</w:t>
            </w:r>
          </w:p>
        </w:tc>
        <w:tc>
          <w:tcPr>
            <w:tcW w:w="2039" w:type="dxa"/>
            <w:vAlign w:val="center"/>
          </w:tcPr>
          <w:p w14:paraId="7F0D9C2F" w14:textId="686DF51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482DBDF2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1DDCC4F5" w14:textId="5D617FCD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1CB03E20" w14:textId="77777777" w:rsidTr="00250FBB">
        <w:tc>
          <w:tcPr>
            <w:tcW w:w="2038" w:type="dxa"/>
            <w:vAlign w:val="center"/>
          </w:tcPr>
          <w:p w14:paraId="7F4E2A08" w14:textId="0070B7A3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74AF6080" w14:textId="7F41ABB9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月</w:t>
            </w:r>
          </w:p>
        </w:tc>
        <w:tc>
          <w:tcPr>
            <w:tcW w:w="2039" w:type="dxa"/>
            <w:vAlign w:val="center"/>
          </w:tcPr>
          <w:p w14:paraId="0716086A" w14:textId="1565CB4D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734D6BFF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7C351D41" w14:textId="7D3507FC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7A6E5D88" w14:textId="77777777" w:rsidTr="00D541AE">
        <w:tc>
          <w:tcPr>
            <w:tcW w:w="2038" w:type="dxa"/>
            <w:vAlign w:val="center"/>
          </w:tcPr>
          <w:p w14:paraId="304C20AD" w14:textId="783FC538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4</w:t>
            </w:r>
          </w:p>
        </w:tc>
        <w:tc>
          <w:tcPr>
            <w:tcW w:w="2039" w:type="dxa"/>
            <w:vAlign w:val="center"/>
          </w:tcPr>
          <w:p w14:paraId="738E5886" w14:textId="417DEFA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日</w:t>
            </w:r>
          </w:p>
        </w:tc>
        <w:tc>
          <w:tcPr>
            <w:tcW w:w="2039" w:type="dxa"/>
            <w:vAlign w:val="center"/>
          </w:tcPr>
          <w:p w14:paraId="36E6F80E" w14:textId="175EB7C0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55C6EFCD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4BEA6696" w14:textId="27BC066F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6E06A799" w14:textId="77777777" w:rsidTr="00D541AE">
        <w:tc>
          <w:tcPr>
            <w:tcW w:w="2038" w:type="dxa"/>
            <w:vAlign w:val="center"/>
          </w:tcPr>
          <w:p w14:paraId="770730D3" w14:textId="734FA750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5</w:t>
            </w:r>
          </w:p>
        </w:tc>
        <w:tc>
          <w:tcPr>
            <w:tcW w:w="2039" w:type="dxa"/>
            <w:vAlign w:val="center"/>
          </w:tcPr>
          <w:p w14:paraId="69E909C2" w14:textId="51D2A3D8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批號</w:t>
            </w:r>
          </w:p>
        </w:tc>
        <w:tc>
          <w:tcPr>
            <w:tcW w:w="2039" w:type="dxa"/>
            <w:vAlign w:val="center"/>
          </w:tcPr>
          <w:p w14:paraId="2C28421A" w14:textId="18E4720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1F7CA522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0BD7B9FC" w14:textId="0EF676B8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右靠左補零,固定放</w:t>
            </w:r>
            <w:r w:rsidRPr="00753735">
              <w:rPr>
                <w:rFonts w:ascii="標楷體" w:eastAsia="標楷體" w:hAnsi="標楷體"/>
                <w:color w:val="000000"/>
                <w:kern w:val="0"/>
              </w:rPr>
              <w:t>’</w:t>
            </w: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01</w:t>
            </w:r>
            <w:r w:rsidRPr="00753735">
              <w:rPr>
                <w:rFonts w:ascii="標楷體" w:eastAsia="標楷體" w:hAnsi="標楷體"/>
                <w:color w:val="000000"/>
                <w:kern w:val="0"/>
              </w:rPr>
              <w:t>’</w:t>
            </w:r>
          </w:p>
        </w:tc>
      </w:tr>
    </w:tbl>
    <w:p w14:paraId="01125332" w14:textId="77777777" w:rsidR="00B85608" w:rsidRPr="00753735" w:rsidRDefault="00B85608" w:rsidP="00B85608">
      <w:pPr>
        <w:rPr>
          <w:rFonts w:ascii="標楷體" w:eastAsia="標楷體" w:hAnsi="標楷體"/>
        </w:rPr>
      </w:pPr>
    </w:p>
    <w:p w14:paraId="4E9D0F5C" w14:textId="76FE40DC" w:rsidR="00B85608" w:rsidRPr="00753735" w:rsidRDefault="00753735" w:rsidP="00B85608">
      <w:pPr>
        <w:rPr>
          <w:rFonts w:ascii="標楷體" w:eastAsia="標楷體" w:hAnsi="標楷體"/>
        </w:rPr>
      </w:pPr>
      <w:r w:rsidRPr="00753735">
        <w:rPr>
          <w:rFonts w:ascii="標楷體" w:eastAsia="標楷體" w:hAnsi="標楷體" w:hint="eastAsia"/>
        </w:rPr>
        <w:t>表身: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38"/>
        <w:gridCol w:w="2039"/>
        <w:gridCol w:w="2039"/>
        <w:gridCol w:w="2039"/>
        <w:gridCol w:w="2039"/>
      </w:tblGrid>
      <w:tr w:rsidR="00753735" w:rsidRPr="00753735" w14:paraId="766778E5" w14:textId="77777777" w:rsidTr="00AD4755">
        <w:tc>
          <w:tcPr>
            <w:tcW w:w="2038" w:type="dxa"/>
            <w:vAlign w:val="center"/>
          </w:tcPr>
          <w:p w14:paraId="75939066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序號</w:t>
            </w:r>
          </w:p>
        </w:tc>
        <w:tc>
          <w:tcPr>
            <w:tcW w:w="2039" w:type="dxa"/>
            <w:vAlign w:val="center"/>
          </w:tcPr>
          <w:p w14:paraId="3917A133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欄位</w:t>
            </w:r>
          </w:p>
        </w:tc>
        <w:tc>
          <w:tcPr>
            <w:tcW w:w="2039" w:type="dxa"/>
            <w:vAlign w:val="center"/>
          </w:tcPr>
          <w:p w14:paraId="5A8FFD03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2039" w:type="dxa"/>
            <w:vAlign w:val="center"/>
          </w:tcPr>
          <w:p w14:paraId="60EA53F9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格式</w:t>
            </w:r>
          </w:p>
        </w:tc>
        <w:tc>
          <w:tcPr>
            <w:tcW w:w="2039" w:type="dxa"/>
            <w:vAlign w:val="center"/>
          </w:tcPr>
          <w:p w14:paraId="18A46947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說明</w:t>
            </w:r>
          </w:p>
        </w:tc>
      </w:tr>
      <w:tr w:rsidR="00753735" w:rsidRPr="00753735" w14:paraId="44069B9B" w14:textId="77777777" w:rsidTr="00AD4755">
        <w:tc>
          <w:tcPr>
            <w:tcW w:w="2038" w:type="dxa"/>
            <w:vAlign w:val="center"/>
          </w:tcPr>
          <w:p w14:paraId="7A95DA8E" w14:textId="07E14D27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1</w:t>
            </w:r>
          </w:p>
        </w:tc>
        <w:tc>
          <w:tcPr>
            <w:tcW w:w="2039" w:type="dxa"/>
            <w:vAlign w:val="center"/>
          </w:tcPr>
          <w:p w14:paraId="61EE730B" w14:textId="69597E6C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固定字樣</w:t>
            </w:r>
          </w:p>
        </w:tc>
        <w:tc>
          <w:tcPr>
            <w:tcW w:w="2039" w:type="dxa"/>
            <w:vAlign w:val="center"/>
          </w:tcPr>
          <w:p w14:paraId="13C057C6" w14:textId="3C29B9DE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54F3F42F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2DEBA430" w14:textId="2953EA59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FB1</w:t>
            </w:r>
          </w:p>
        </w:tc>
      </w:tr>
      <w:tr w:rsidR="00753735" w:rsidRPr="00753735" w14:paraId="150F5DD5" w14:textId="77777777" w:rsidTr="00AD4755">
        <w:tc>
          <w:tcPr>
            <w:tcW w:w="2038" w:type="dxa"/>
            <w:vAlign w:val="center"/>
          </w:tcPr>
          <w:p w14:paraId="2CF39602" w14:textId="13522E8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17CEA2EC" w14:textId="52CEB9F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身</w:t>
            </w:r>
            <w:r w:rsidRPr="00753735">
              <w:rPr>
                <w:rFonts w:ascii="標楷體" w:eastAsia="標楷體" w:hAnsi="標楷體" w:hint="eastAsia"/>
              </w:rPr>
              <w:t>分</w:t>
            </w: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證字號</w:t>
            </w:r>
          </w:p>
        </w:tc>
        <w:tc>
          <w:tcPr>
            <w:tcW w:w="2039" w:type="dxa"/>
            <w:vAlign w:val="center"/>
          </w:tcPr>
          <w:p w14:paraId="6D4CE331" w14:textId="5FC228C7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10</w:t>
            </w:r>
          </w:p>
        </w:tc>
        <w:tc>
          <w:tcPr>
            <w:tcW w:w="2039" w:type="dxa"/>
            <w:vAlign w:val="center"/>
          </w:tcPr>
          <w:p w14:paraId="39B4B621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64BBD60B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</w:tr>
      <w:tr w:rsidR="00753735" w:rsidRPr="00753735" w14:paraId="1587C6C6" w14:textId="77777777" w:rsidTr="00AD4755">
        <w:tc>
          <w:tcPr>
            <w:tcW w:w="2038" w:type="dxa"/>
            <w:vAlign w:val="center"/>
          </w:tcPr>
          <w:p w14:paraId="746BFA70" w14:textId="36A33C86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6D73938B" w14:textId="2F55BF8A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空白</w:t>
            </w:r>
          </w:p>
        </w:tc>
        <w:tc>
          <w:tcPr>
            <w:tcW w:w="2039" w:type="dxa"/>
            <w:vAlign w:val="center"/>
          </w:tcPr>
          <w:p w14:paraId="05F03B41" w14:textId="07A1E954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20</w:t>
            </w:r>
          </w:p>
        </w:tc>
        <w:tc>
          <w:tcPr>
            <w:tcW w:w="2039" w:type="dxa"/>
            <w:vAlign w:val="center"/>
          </w:tcPr>
          <w:p w14:paraId="6C1DD48C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4F6FF7F1" w14:textId="6980E6F9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20個空白</w:t>
            </w:r>
          </w:p>
        </w:tc>
      </w:tr>
      <w:tr w:rsidR="00753735" w:rsidRPr="00753735" w14:paraId="39CFD547" w14:textId="77777777" w:rsidTr="00AD4755">
        <w:tc>
          <w:tcPr>
            <w:tcW w:w="2038" w:type="dxa"/>
            <w:vAlign w:val="center"/>
          </w:tcPr>
          <w:p w14:paraId="34F5B909" w14:textId="1129C5C9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lastRenderedPageBreak/>
              <w:t>4</w:t>
            </w:r>
          </w:p>
        </w:tc>
        <w:tc>
          <w:tcPr>
            <w:tcW w:w="2039" w:type="dxa"/>
            <w:vAlign w:val="center"/>
          </w:tcPr>
          <w:p w14:paraId="51C84B2F" w14:textId="0A95760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固定字樣</w:t>
            </w:r>
          </w:p>
        </w:tc>
        <w:tc>
          <w:tcPr>
            <w:tcW w:w="2039" w:type="dxa"/>
            <w:vAlign w:val="center"/>
          </w:tcPr>
          <w:p w14:paraId="0BF93DC4" w14:textId="22DCD0D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73C34D0F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267035E2" w14:textId="0C459996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Z98</w:t>
            </w:r>
          </w:p>
        </w:tc>
      </w:tr>
    </w:tbl>
    <w:p w14:paraId="32C99249" w14:textId="4E788FD9" w:rsidR="002A477B" w:rsidRPr="00753735" w:rsidRDefault="002A477B" w:rsidP="00B85608">
      <w:pPr>
        <w:rPr>
          <w:rFonts w:ascii="標楷體" w:eastAsia="標楷體" w:hAnsi="標楷體"/>
        </w:rPr>
      </w:pPr>
    </w:p>
    <w:p w14:paraId="7E30BAF0" w14:textId="2E1DF4AA" w:rsidR="008D2C2C" w:rsidRPr="00753735" w:rsidRDefault="00753735" w:rsidP="00B85608">
      <w:pPr>
        <w:rPr>
          <w:rFonts w:ascii="標楷體" w:eastAsia="標楷體" w:hAnsi="標楷體"/>
        </w:rPr>
      </w:pPr>
      <w:r w:rsidRPr="00753735">
        <w:rPr>
          <w:rFonts w:ascii="標楷體" w:eastAsia="標楷體" w:hAnsi="標楷體" w:hint="eastAsia"/>
        </w:rPr>
        <w:t>表尾: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38"/>
        <w:gridCol w:w="2039"/>
        <w:gridCol w:w="2039"/>
        <w:gridCol w:w="2039"/>
        <w:gridCol w:w="2039"/>
      </w:tblGrid>
      <w:tr w:rsidR="00753735" w:rsidRPr="00753735" w14:paraId="77AC6B34" w14:textId="77777777" w:rsidTr="00AD4755">
        <w:tc>
          <w:tcPr>
            <w:tcW w:w="2038" w:type="dxa"/>
            <w:vAlign w:val="center"/>
          </w:tcPr>
          <w:p w14:paraId="0D537862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序號</w:t>
            </w:r>
          </w:p>
        </w:tc>
        <w:tc>
          <w:tcPr>
            <w:tcW w:w="2039" w:type="dxa"/>
            <w:vAlign w:val="center"/>
          </w:tcPr>
          <w:p w14:paraId="563E0B8F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欄位</w:t>
            </w:r>
          </w:p>
        </w:tc>
        <w:tc>
          <w:tcPr>
            <w:tcW w:w="2039" w:type="dxa"/>
            <w:vAlign w:val="center"/>
          </w:tcPr>
          <w:p w14:paraId="254E637D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2039" w:type="dxa"/>
            <w:vAlign w:val="center"/>
          </w:tcPr>
          <w:p w14:paraId="4B4B7386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格式</w:t>
            </w:r>
          </w:p>
        </w:tc>
        <w:tc>
          <w:tcPr>
            <w:tcW w:w="2039" w:type="dxa"/>
            <w:vAlign w:val="center"/>
          </w:tcPr>
          <w:p w14:paraId="289BAF9A" w14:textId="77777777" w:rsidR="00753735" w:rsidRPr="00753735" w:rsidRDefault="00753735" w:rsidP="00AD475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b/>
                <w:bCs/>
                <w:kern w:val="0"/>
              </w:rPr>
              <w:t>說明</w:t>
            </w:r>
          </w:p>
        </w:tc>
      </w:tr>
      <w:tr w:rsidR="00753735" w:rsidRPr="00753735" w14:paraId="2C8E0357" w14:textId="77777777" w:rsidTr="00AD4755">
        <w:tc>
          <w:tcPr>
            <w:tcW w:w="2038" w:type="dxa"/>
            <w:vAlign w:val="center"/>
          </w:tcPr>
          <w:p w14:paraId="303A095B" w14:textId="6CFBCAA5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1</w:t>
            </w:r>
          </w:p>
        </w:tc>
        <w:tc>
          <w:tcPr>
            <w:tcW w:w="2039" w:type="dxa"/>
            <w:vAlign w:val="center"/>
          </w:tcPr>
          <w:p w14:paraId="3D85A2CE" w14:textId="1299FEDA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固定字樣</w:t>
            </w:r>
          </w:p>
        </w:tc>
        <w:tc>
          <w:tcPr>
            <w:tcW w:w="2039" w:type="dxa"/>
            <w:vAlign w:val="center"/>
          </w:tcPr>
          <w:p w14:paraId="4AC37BE5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4874EFD6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4921B0F2" w14:textId="38D29BA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</w:rPr>
              <w:t>TRLR0000002</w:t>
            </w:r>
          </w:p>
        </w:tc>
      </w:tr>
      <w:tr w:rsidR="00753735" w:rsidRPr="00753735" w14:paraId="24287542" w14:textId="77777777" w:rsidTr="00AD4755">
        <w:tc>
          <w:tcPr>
            <w:tcW w:w="2038" w:type="dxa"/>
            <w:vAlign w:val="center"/>
          </w:tcPr>
          <w:p w14:paraId="0440BC2D" w14:textId="02AB3BAE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427FADA4" w14:textId="7E1D310A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民國年</w:t>
            </w:r>
          </w:p>
        </w:tc>
        <w:tc>
          <w:tcPr>
            <w:tcW w:w="2039" w:type="dxa"/>
            <w:vAlign w:val="center"/>
          </w:tcPr>
          <w:p w14:paraId="37353542" w14:textId="40EF3AA1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0F490629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7F7E1CEC" w14:textId="34A915EB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6A964A40" w14:textId="77777777" w:rsidTr="00AD4755">
        <w:tc>
          <w:tcPr>
            <w:tcW w:w="2038" w:type="dxa"/>
            <w:vAlign w:val="center"/>
          </w:tcPr>
          <w:p w14:paraId="0EC02D30" w14:textId="55BAB3A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3</w:t>
            </w:r>
          </w:p>
        </w:tc>
        <w:tc>
          <w:tcPr>
            <w:tcW w:w="2039" w:type="dxa"/>
            <w:vAlign w:val="center"/>
          </w:tcPr>
          <w:p w14:paraId="7D923930" w14:textId="768A30D4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月</w:t>
            </w:r>
          </w:p>
        </w:tc>
        <w:tc>
          <w:tcPr>
            <w:tcW w:w="2039" w:type="dxa"/>
            <w:vAlign w:val="center"/>
          </w:tcPr>
          <w:p w14:paraId="6DA8F3D3" w14:textId="2E80333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059EDC91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3A806458" w14:textId="0738DA83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6EAF92F1" w14:textId="77777777" w:rsidTr="00AD4755">
        <w:tc>
          <w:tcPr>
            <w:tcW w:w="2038" w:type="dxa"/>
            <w:vAlign w:val="center"/>
          </w:tcPr>
          <w:p w14:paraId="1739955E" w14:textId="2B2382CC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/>
                <w:color w:val="000000"/>
                <w:kern w:val="0"/>
              </w:rPr>
              <w:t>4</w:t>
            </w:r>
          </w:p>
        </w:tc>
        <w:tc>
          <w:tcPr>
            <w:tcW w:w="2039" w:type="dxa"/>
            <w:vAlign w:val="center"/>
          </w:tcPr>
          <w:p w14:paraId="1723F8B7" w14:textId="0C5D9039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日</w:t>
            </w:r>
          </w:p>
        </w:tc>
        <w:tc>
          <w:tcPr>
            <w:tcW w:w="2039" w:type="dxa"/>
            <w:vAlign w:val="center"/>
          </w:tcPr>
          <w:p w14:paraId="5A094C7C" w14:textId="7C729273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31C8203E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6589B347" w14:textId="52694B60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3598B341" w14:textId="77777777" w:rsidTr="00AD4755">
        <w:tc>
          <w:tcPr>
            <w:tcW w:w="2038" w:type="dxa"/>
            <w:vAlign w:val="center"/>
          </w:tcPr>
          <w:p w14:paraId="5BC5C978" w14:textId="2C7D769F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5</w:t>
            </w:r>
          </w:p>
        </w:tc>
        <w:tc>
          <w:tcPr>
            <w:tcW w:w="2039" w:type="dxa"/>
            <w:vAlign w:val="center"/>
          </w:tcPr>
          <w:p w14:paraId="4DCEF435" w14:textId="643C75F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時</w:t>
            </w:r>
          </w:p>
        </w:tc>
        <w:tc>
          <w:tcPr>
            <w:tcW w:w="2039" w:type="dxa"/>
            <w:vAlign w:val="center"/>
          </w:tcPr>
          <w:p w14:paraId="177B7983" w14:textId="7E85A9FD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76F14B69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21E6FD86" w14:textId="68D75062" w:rsidR="00753735" w:rsidRPr="00753735" w:rsidRDefault="00753735" w:rsidP="00753735">
            <w:pPr>
              <w:rPr>
                <w:rFonts w:ascii="標楷體" w:eastAsia="標楷體" w:hAnsi="標楷體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  <w:tr w:rsidR="00753735" w:rsidRPr="00753735" w14:paraId="366E5A36" w14:textId="77777777" w:rsidTr="00AD4755">
        <w:tc>
          <w:tcPr>
            <w:tcW w:w="2038" w:type="dxa"/>
            <w:vAlign w:val="center"/>
          </w:tcPr>
          <w:p w14:paraId="3B9314C7" w14:textId="4287A4E1" w:rsidR="00753735" w:rsidRPr="00753735" w:rsidRDefault="00753735" w:rsidP="00753735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6</w:t>
            </w:r>
          </w:p>
        </w:tc>
        <w:tc>
          <w:tcPr>
            <w:tcW w:w="2039" w:type="dxa"/>
            <w:vAlign w:val="center"/>
          </w:tcPr>
          <w:p w14:paraId="1490F96D" w14:textId="68CD2EB7" w:rsidR="00753735" w:rsidRPr="00753735" w:rsidRDefault="00753735" w:rsidP="00753735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分</w:t>
            </w:r>
          </w:p>
        </w:tc>
        <w:tc>
          <w:tcPr>
            <w:tcW w:w="2039" w:type="dxa"/>
            <w:vAlign w:val="center"/>
          </w:tcPr>
          <w:p w14:paraId="18BD89FD" w14:textId="228620A9" w:rsidR="00753735" w:rsidRPr="00753735" w:rsidRDefault="00753735" w:rsidP="00753735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2</w:t>
            </w:r>
          </w:p>
        </w:tc>
        <w:tc>
          <w:tcPr>
            <w:tcW w:w="2039" w:type="dxa"/>
            <w:vAlign w:val="center"/>
          </w:tcPr>
          <w:p w14:paraId="3A637C03" w14:textId="77777777" w:rsidR="00753735" w:rsidRPr="00753735" w:rsidRDefault="00753735" w:rsidP="00753735">
            <w:pPr>
              <w:rPr>
                <w:rFonts w:ascii="標楷體" w:eastAsia="標楷體" w:hAnsi="標楷體"/>
              </w:rPr>
            </w:pPr>
          </w:p>
        </w:tc>
        <w:tc>
          <w:tcPr>
            <w:tcW w:w="2039" w:type="dxa"/>
            <w:vAlign w:val="center"/>
          </w:tcPr>
          <w:p w14:paraId="15995569" w14:textId="0E9FC8BE" w:rsidR="00753735" w:rsidRPr="00753735" w:rsidRDefault="00753735" w:rsidP="00753735">
            <w:pPr>
              <w:rPr>
                <w:rFonts w:ascii="標楷體" w:eastAsia="標楷體" w:hAnsi="標楷體"/>
                <w:color w:val="000000"/>
                <w:kern w:val="0"/>
              </w:rPr>
            </w:pPr>
            <w:r w:rsidRPr="00753735">
              <w:rPr>
                <w:rFonts w:ascii="標楷體" w:eastAsia="標楷體" w:hAnsi="標楷體" w:hint="eastAsia"/>
                <w:color w:val="000000"/>
                <w:kern w:val="0"/>
              </w:rPr>
              <w:t>右靠左補零</w:t>
            </w:r>
          </w:p>
        </w:tc>
      </w:tr>
    </w:tbl>
    <w:p w14:paraId="2BB891F2" w14:textId="77777777" w:rsidR="00B85608" w:rsidRPr="009A5A20" w:rsidRDefault="00B85608" w:rsidP="008D2C2C">
      <w:pPr>
        <w:pStyle w:val="17"/>
      </w:pPr>
    </w:p>
    <w:p w14:paraId="5D71F177" w14:textId="77777777" w:rsidR="00F73DD1" w:rsidRPr="009A5A20" w:rsidRDefault="00F73DD1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1B1898D8" w14:textId="77777777" w:rsidR="00505C6E" w:rsidRPr="009A5A20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19AC6958" w14:textId="46FF07CA" w:rsidR="00505C6E" w:rsidRPr="009A5A20" w:rsidRDefault="00505C6E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="00FE753F" w:rsidRPr="009A5A20">
        <w:rPr>
          <w:rFonts w:ascii="標楷體" w:hAnsi="標楷體"/>
        </w:rPr>
        <w:t>7</w:t>
      </w:r>
      <w:r w:rsidRPr="009A5A20">
        <w:rPr>
          <w:rFonts w:ascii="標楷體" w:hAnsi="標楷體" w:hint="eastAsia"/>
        </w:rPr>
        <w:t>06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債權比例分攤資料維護</w:t>
      </w:r>
      <w:proofErr w:type="spellEnd"/>
      <w:r w:rsidRPr="009A5A20">
        <w:rPr>
          <w:rFonts w:ascii="標楷體" w:hAnsi="標楷體" w:hint="eastAsia"/>
        </w:rPr>
        <w:t>(</w:t>
      </w:r>
      <w:proofErr w:type="spellStart"/>
      <w:r w:rsidRPr="009A5A20">
        <w:rPr>
          <w:rFonts w:ascii="標楷體" w:hAnsi="標楷體" w:hint="eastAsia"/>
        </w:rPr>
        <w:t>匯入</w:t>
      </w:r>
      <w:proofErr w:type="spellEnd"/>
      <w:r w:rsidR="005A29F2" w:rsidRPr="009A5A20">
        <w:rPr>
          <w:rFonts w:ascii="標楷體" w:hAnsi="標楷體" w:hint="eastAsia"/>
        </w:rPr>
        <w:t>)</w:t>
      </w:r>
      <w:r w:rsidR="00AB6B84" w:rsidRPr="009A5A20">
        <w:rPr>
          <w:rFonts w:ascii="標楷體" w:hAnsi="標楷體"/>
        </w:rPr>
        <w:t xml:space="preserve"> </w:t>
      </w:r>
    </w:p>
    <w:p w14:paraId="06520467" w14:textId="77777777" w:rsidR="00505C6E" w:rsidRPr="009A5A20" w:rsidRDefault="00505C6E" w:rsidP="00534800">
      <w:pPr>
        <w:pStyle w:val="17"/>
        <w:numPr>
          <w:ilvl w:val="0"/>
          <w:numId w:val="6"/>
        </w:numPr>
        <w:ind w:left="1418"/>
      </w:pPr>
      <w:r w:rsidRPr="009A5A20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9A5A20" w14:paraId="283D8AE1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7F9613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AD024A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債權比例分攤資料維護(匯入)</w:t>
            </w:r>
          </w:p>
        </w:tc>
      </w:tr>
      <w:tr w:rsidR="00505C6E" w:rsidRPr="009A5A20" w14:paraId="358BF30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05A3D7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6B6198" w14:textId="7458A18E" w:rsidR="00AA4F42" w:rsidRPr="005E0265" w:rsidRDefault="009E7ED9" w:rsidP="002606FF">
            <w:pPr>
              <w:rPr>
                <w:rFonts w:ascii="標楷體" w:eastAsia="標楷體" w:hAnsi="標楷體"/>
              </w:rPr>
            </w:pPr>
            <w:r w:rsidRPr="005E0265">
              <w:rPr>
                <w:rFonts w:ascii="標楷體" w:eastAsia="標楷體" w:hAnsi="標楷體" w:hint="eastAsia"/>
              </w:rPr>
              <w:t>得到聯徵資料檔案後，</w:t>
            </w:r>
            <w:r w:rsidR="002606FF">
              <w:rPr>
                <w:rFonts w:ascii="標楷體" w:eastAsia="標楷體" w:hAnsi="標楷體" w:hint="eastAsia"/>
              </w:rPr>
              <w:t>匯入檔案維護資料庫</w:t>
            </w:r>
          </w:p>
        </w:tc>
      </w:tr>
      <w:tr w:rsidR="00505C6E" w:rsidRPr="009A5A20" w14:paraId="7D3902AA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F792E9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8AC04C" w14:textId="1F2524F6" w:rsidR="005E0265" w:rsidRDefault="005E0265" w:rsidP="005E02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54425">
              <w:rPr>
                <w:rFonts w:ascii="標楷體" w:eastAsia="標楷體" w:hAnsi="標楷體" w:hint="eastAsia"/>
              </w:rPr>
              <w:t>參考</w:t>
            </w:r>
            <w:r w:rsidRPr="00454425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454425">
              <w:rPr>
                <w:rFonts w:ascii="標楷體" w:eastAsia="標楷體" w:hAnsi="標楷體" w:hint="eastAsia"/>
              </w:rPr>
              <w:t>作業流程.</w:t>
            </w:r>
            <w:r w:rsidRPr="00454425">
              <w:rPr>
                <w:rFonts w:ascii="標楷體" w:eastAsia="標楷體" w:hAnsi="標楷體" w:hint="eastAsia"/>
                <w:lang w:eastAsia="zh-HK"/>
              </w:rPr>
              <w:t>債務協商作業</w:t>
            </w:r>
            <w:r w:rsidRPr="00454425">
              <w:rPr>
                <w:rFonts w:ascii="標楷體" w:eastAsia="標楷體" w:hAnsi="標楷體"/>
              </w:rPr>
              <w:t>.</w:t>
            </w:r>
            <w:r w:rsidRPr="00454425">
              <w:rPr>
                <w:rFonts w:ascii="標楷體" w:eastAsia="標楷體" w:hAnsi="標楷體" w:hint="eastAsia"/>
              </w:rPr>
              <w:t>債權維護</w:t>
            </w:r>
            <w:r w:rsidRPr="00454425">
              <w:rPr>
                <w:rFonts w:ascii="標楷體" w:eastAsia="標楷體" w:hAnsi="標楷體" w:hint="eastAsia"/>
                <w:lang w:eastAsia="zh-HK"/>
              </w:rPr>
              <w:t>」</w:t>
            </w:r>
          </w:p>
          <w:p w14:paraId="50998802" w14:textId="65F9D424" w:rsidR="005E0265" w:rsidRDefault="00E47B62" w:rsidP="005E026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F24D38">
              <w:rPr>
                <w:rFonts w:ascii="標楷體" w:eastAsia="標楷體" w:hAnsi="標楷體" w:hint="eastAsia"/>
              </w:rPr>
              <w:t>維護</w:t>
            </w:r>
            <w:r w:rsidR="00987644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987644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987644" w:rsidRPr="00F24D38">
              <w:rPr>
                <w:rFonts w:ascii="標楷體" w:eastAsia="標楷體" w:hAnsi="標楷體" w:hint="eastAsia"/>
              </w:rPr>
              <w:t>)]</w:t>
            </w:r>
            <w:r w:rsidR="002606FF">
              <w:rPr>
                <w:rFonts w:ascii="標楷體" w:eastAsia="標楷體" w:hAnsi="標楷體" w:hint="eastAsia"/>
              </w:rPr>
              <w:t>、</w:t>
            </w:r>
            <w:r w:rsidR="00987644">
              <w:rPr>
                <w:rFonts w:ascii="標楷體" w:eastAsia="標楷體" w:hAnsi="標楷體" w:hint="eastAsia"/>
              </w:rPr>
              <w:t>[</w:t>
            </w:r>
            <w:r w:rsidR="00987644" w:rsidRPr="009A5A20">
              <w:rPr>
                <w:rFonts w:ascii="標楷體" w:eastAsia="標楷體" w:hAnsi="標楷體" w:hint="eastAsia"/>
              </w:rPr>
              <w:t>債務協商債權分</w:t>
            </w:r>
            <w:r w:rsidR="00987644">
              <w:rPr>
                <w:rFonts w:ascii="標楷體" w:eastAsia="標楷體" w:hAnsi="標楷體"/>
              </w:rPr>
              <w:br/>
            </w:r>
            <w:r w:rsidR="00987644">
              <w:rPr>
                <w:rFonts w:ascii="標楷體" w:eastAsia="標楷體" w:hAnsi="標楷體" w:hint="eastAsia"/>
              </w:rPr>
              <w:t xml:space="preserve">  </w:t>
            </w:r>
            <w:r w:rsidR="00987644" w:rsidRPr="009A5A20">
              <w:rPr>
                <w:rFonts w:ascii="標楷體" w:eastAsia="標楷體" w:hAnsi="標楷體" w:hint="eastAsia"/>
              </w:rPr>
              <w:t>攤檔(</w:t>
            </w:r>
            <w:proofErr w:type="spellStart"/>
            <w:r w:rsidR="00987644"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="00987644" w:rsidRPr="009A5A20">
              <w:rPr>
                <w:rFonts w:ascii="標楷體" w:eastAsia="標楷體" w:hAnsi="標楷體" w:hint="eastAsia"/>
              </w:rPr>
              <w:t>)</w:t>
            </w:r>
            <w:r w:rsidR="00987644">
              <w:rPr>
                <w:rFonts w:ascii="標楷體" w:eastAsia="標楷體" w:hAnsi="標楷體" w:hint="eastAsia"/>
              </w:rPr>
              <w:t>]</w:t>
            </w:r>
            <w:r w:rsidR="002606FF">
              <w:rPr>
                <w:rFonts w:ascii="標楷體" w:eastAsia="標楷體" w:hAnsi="標楷體" w:hint="eastAsia"/>
              </w:rPr>
              <w:t>、</w:t>
            </w:r>
            <w:r w:rsidR="00987644" w:rsidRPr="00F24D38">
              <w:rPr>
                <w:rFonts w:ascii="標楷體" w:eastAsia="標楷體" w:hAnsi="標楷體" w:hint="eastAsia"/>
              </w:rPr>
              <w:t>[</w:t>
            </w:r>
            <w:r w:rsidR="00987644"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987644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 w:rsidR="00987644">
              <w:rPr>
                <w:rFonts w:ascii="標楷體" w:eastAsia="標楷體" w:hAnsi="標楷體"/>
                <w:color w:val="000000"/>
              </w:rPr>
              <w:br/>
            </w:r>
            <w:r w:rsidR="00987644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987644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987644" w:rsidRPr="00F24D38">
              <w:rPr>
                <w:rFonts w:ascii="標楷體" w:eastAsia="標楷體" w:hAnsi="標楷體" w:hint="eastAsia"/>
              </w:rPr>
              <w:t>NegFinShare</w:t>
            </w:r>
            <w:r w:rsidR="00987644">
              <w:rPr>
                <w:rFonts w:ascii="標楷體" w:eastAsia="標楷體" w:hAnsi="標楷體"/>
              </w:rPr>
              <w:t>LOG</w:t>
            </w:r>
            <w:proofErr w:type="spellEnd"/>
            <w:r w:rsidR="00987644" w:rsidRPr="00F24D38">
              <w:rPr>
                <w:rFonts w:ascii="標楷體" w:eastAsia="標楷體" w:hAnsi="標楷體" w:hint="eastAsia"/>
              </w:rPr>
              <w:t>)]</w:t>
            </w:r>
            <w:r w:rsidR="002606FF">
              <w:rPr>
                <w:rFonts w:ascii="標楷體" w:eastAsia="標楷體" w:hAnsi="標楷體" w:hint="eastAsia"/>
              </w:rPr>
              <w:t>、</w:t>
            </w:r>
            <w:r w:rsidR="00987644">
              <w:rPr>
                <w:rFonts w:ascii="標楷體" w:eastAsia="標楷體" w:hAnsi="標楷體" w:hint="eastAsia"/>
              </w:rPr>
              <w:t>[</w:t>
            </w:r>
            <w:r w:rsidR="00987644" w:rsidRPr="000E4F69">
              <w:rPr>
                <w:rFonts w:ascii="標楷體" w:eastAsia="標楷體" w:hAnsi="標楷體" w:hint="eastAsia"/>
              </w:rPr>
              <w:t>債務人基本資料</w:t>
            </w:r>
            <w:r w:rsidR="00987644">
              <w:rPr>
                <w:rFonts w:ascii="標楷體" w:eastAsia="標楷體" w:hAnsi="標楷體" w:hint="eastAsia"/>
              </w:rPr>
              <w:t>(</w:t>
            </w:r>
            <w:r w:rsidR="00987644" w:rsidRPr="000E4F69">
              <w:rPr>
                <w:rFonts w:ascii="標楷體" w:eastAsia="標楷體" w:hAnsi="標楷體"/>
              </w:rPr>
              <w:t>JcicZ048</w:t>
            </w:r>
            <w:r w:rsidR="00987644">
              <w:rPr>
                <w:rFonts w:ascii="標楷體" w:eastAsia="標楷體" w:hAnsi="標楷體" w:hint="eastAsia"/>
              </w:rPr>
              <w:t>)]</w:t>
            </w:r>
            <w:r w:rsidR="002606FF">
              <w:rPr>
                <w:rFonts w:ascii="標楷體" w:eastAsia="標楷體" w:hAnsi="標楷體" w:hint="eastAsia"/>
              </w:rPr>
              <w:t>、</w:t>
            </w:r>
            <w:r w:rsidR="002606FF">
              <w:rPr>
                <w:rFonts w:ascii="標楷體" w:eastAsia="標楷體" w:hAnsi="標楷體"/>
              </w:rPr>
              <w:br/>
              <w:t xml:space="preserve">  </w:t>
            </w:r>
            <w:r w:rsidR="002606FF">
              <w:rPr>
                <w:rFonts w:ascii="標楷體" w:eastAsia="標楷體" w:hAnsi="標楷體" w:hint="eastAsia"/>
              </w:rPr>
              <w:t>[</w:t>
            </w:r>
            <w:r w:rsidR="002606FF" w:rsidRPr="002606FF">
              <w:rPr>
                <w:rFonts w:ascii="標楷體" w:eastAsia="標楷體" w:hAnsi="標楷體" w:hint="eastAsia"/>
              </w:rPr>
              <w:t>金融機構無擔保債務變更還款條件協議資料</w:t>
            </w:r>
            <w:r w:rsidR="002606FF">
              <w:rPr>
                <w:rFonts w:ascii="標楷體" w:eastAsia="標楷體" w:hAnsi="標楷體"/>
              </w:rPr>
              <w:br/>
              <w:t xml:space="preserve">  (</w:t>
            </w:r>
            <w:r w:rsidR="002606FF" w:rsidRPr="002606FF">
              <w:rPr>
                <w:rFonts w:ascii="標楷體" w:eastAsia="標楷體" w:hAnsi="標楷體"/>
              </w:rPr>
              <w:t>JcicZ062</w:t>
            </w:r>
            <w:r w:rsidR="002606FF">
              <w:rPr>
                <w:rFonts w:ascii="標楷體" w:eastAsia="標楷體" w:hAnsi="標楷體"/>
              </w:rPr>
              <w:t>)]</w:t>
            </w:r>
          </w:p>
          <w:p w14:paraId="7D722E9F" w14:textId="7C1B515A" w:rsidR="003A2158" w:rsidRDefault="003A2158" w:rsidP="003A2158">
            <w:pPr>
              <w:ind w:left="269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上傳檔案指定位置及檔名：</w:t>
            </w:r>
          </w:p>
          <w:p w14:paraId="20737270" w14:textId="77777777" w:rsidR="003A2158" w:rsidRDefault="003A2158" w:rsidP="003A2158">
            <w:pPr>
              <w:ind w:leftChars="84" w:left="471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(系統指定上傳資料匣)\日曆日(西元年月日)\上傳櫃員代號\FILENA</w:t>
            </w:r>
          </w:p>
          <w:p w14:paraId="3C4C654F" w14:textId="2E29EB0B" w:rsidR="003A2158" w:rsidRDefault="003A2158" w:rsidP="003A215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Ex: C:\upload\20210</w:t>
            </w:r>
            <w:r>
              <w:rPr>
                <w:rFonts w:ascii="標楷體" w:eastAsia="標楷體" w:hAnsi="標楷體"/>
              </w:rPr>
              <w:t>625</w:t>
            </w:r>
            <w:r>
              <w:rPr>
                <w:rFonts w:ascii="標楷體" w:eastAsia="標楷體" w:hAnsi="標楷體" w:hint="eastAsia"/>
              </w:rPr>
              <w:t>\0017</w:t>
            </w:r>
            <w:r>
              <w:rPr>
                <w:rFonts w:ascii="標楷體" w:eastAsia="標楷體" w:hAnsi="標楷體"/>
              </w:rPr>
              <w:t>22</w:t>
            </w:r>
            <w:r>
              <w:rPr>
                <w:rFonts w:ascii="標楷體" w:eastAsia="標楷體" w:hAnsi="標楷體" w:hint="eastAsia"/>
              </w:rPr>
              <w:t>\</w:t>
            </w:r>
            <w:r w:rsidRPr="003A2158">
              <w:rPr>
                <w:rFonts w:ascii="標楷體" w:eastAsia="標楷體" w:hAnsi="標楷體"/>
              </w:rPr>
              <w:t>4580</w:t>
            </w:r>
            <w:r w:rsidR="00424E72">
              <w:rPr>
                <w:rFonts w:ascii="標楷體" w:eastAsia="標楷體" w:hAnsi="標楷體" w:hint="eastAsia"/>
              </w:rPr>
              <w:t>625</w:t>
            </w:r>
            <w:r w:rsidRPr="003A2158">
              <w:rPr>
                <w:rFonts w:ascii="標楷體" w:eastAsia="標楷體" w:hAnsi="標楷體"/>
              </w:rPr>
              <w:t>1.sta.out</w:t>
            </w:r>
          </w:p>
          <w:p w14:paraId="33356C45" w14:textId="52B24630" w:rsidR="00987644" w:rsidRDefault="003A2158" w:rsidP="009876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 w:rsidR="00987644">
              <w:rPr>
                <w:rFonts w:ascii="標楷體" w:eastAsia="標楷體" w:hAnsi="標楷體" w:hint="eastAsia"/>
              </w:rPr>
              <w:t>.以</w:t>
            </w:r>
            <w:r w:rsidR="002E48D2" w:rsidRPr="009A5A20">
              <w:rPr>
                <w:rFonts w:ascii="標楷體" w:eastAsia="標楷體" w:hAnsi="標楷體" w:hint="eastAsia"/>
              </w:rPr>
              <w:t>[</w:t>
            </w:r>
            <w:r w:rsidR="002E48D2" w:rsidRPr="009A5A20">
              <w:rPr>
                <w:rFonts w:ascii="標楷體" w:eastAsia="標楷體" w:hAnsi="標楷體" w:hint="eastAsia"/>
                <w:color w:val="000000"/>
              </w:rPr>
              <w:t>債務匯入資料功能主檔(</w:t>
            </w:r>
            <w:proofErr w:type="spellStart"/>
            <w:r w:rsidR="00291AEE" w:rsidRPr="009A5A20">
              <w:rPr>
                <w:rFonts w:ascii="標楷體" w:eastAsia="標楷體" w:hAnsi="標楷體"/>
              </w:rPr>
              <w:t>JcicAtomMain</w:t>
            </w:r>
            <w:proofErr w:type="spellEnd"/>
            <w:r w:rsidR="002E48D2" w:rsidRPr="009A5A20">
              <w:rPr>
                <w:rFonts w:ascii="標楷體" w:eastAsia="標楷體" w:hAnsi="標楷體"/>
              </w:rPr>
              <w:t>)]</w:t>
            </w:r>
            <w:r w:rsidR="00291AEE" w:rsidRPr="009A5A20">
              <w:rPr>
                <w:rFonts w:ascii="標楷體" w:eastAsia="標楷體" w:hAnsi="標楷體" w:hint="eastAsia"/>
              </w:rPr>
              <w:t>與</w:t>
            </w:r>
            <w:r w:rsidR="002E48D2" w:rsidRPr="009A5A20">
              <w:rPr>
                <w:rFonts w:ascii="標楷體" w:eastAsia="標楷體" w:hAnsi="標楷體" w:hint="eastAsia"/>
              </w:rPr>
              <w:t>[</w:t>
            </w:r>
            <w:r w:rsidR="002E48D2" w:rsidRPr="009A5A20">
              <w:rPr>
                <w:rFonts w:ascii="標楷體" w:eastAsia="標楷體" w:hAnsi="標楷體" w:hint="eastAsia"/>
                <w:color w:val="000000"/>
              </w:rPr>
              <w:t>債務匯</w:t>
            </w:r>
            <w:r w:rsidR="00987644">
              <w:rPr>
                <w:rFonts w:ascii="標楷體" w:eastAsia="標楷體" w:hAnsi="標楷體"/>
                <w:color w:val="000000"/>
              </w:rPr>
              <w:br/>
            </w:r>
            <w:r w:rsidR="00987644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2E48D2" w:rsidRPr="009A5A20">
              <w:rPr>
                <w:rFonts w:ascii="標楷體" w:eastAsia="標楷體" w:hAnsi="標楷體" w:hint="eastAsia"/>
                <w:color w:val="000000"/>
              </w:rPr>
              <w:t>入資料功能明細檔</w:t>
            </w:r>
            <w:r w:rsidR="002E48D2" w:rsidRPr="009A5A20">
              <w:rPr>
                <w:rFonts w:ascii="標楷體" w:eastAsia="標楷體" w:hAnsi="標楷體"/>
              </w:rPr>
              <w:t>(</w:t>
            </w:r>
            <w:proofErr w:type="spellStart"/>
            <w:r w:rsidR="00291AEE" w:rsidRPr="009A5A20">
              <w:rPr>
                <w:rFonts w:ascii="標楷體" w:eastAsia="標楷體" w:hAnsi="標楷體"/>
              </w:rPr>
              <w:t>JcicAtomDetai</w:t>
            </w:r>
            <w:r w:rsidR="002E48D2" w:rsidRPr="009A5A20">
              <w:rPr>
                <w:rFonts w:ascii="標楷體" w:eastAsia="標楷體" w:hAnsi="標楷體"/>
              </w:rPr>
              <w:t>l</w:t>
            </w:r>
            <w:proofErr w:type="spellEnd"/>
            <w:r w:rsidR="002E48D2" w:rsidRPr="009A5A20">
              <w:rPr>
                <w:rFonts w:ascii="標楷體" w:eastAsia="標楷體" w:hAnsi="標楷體"/>
              </w:rPr>
              <w:t>)]</w:t>
            </w:r>
            <w:r w:rsidR="00291AEE" w:rsidRPr="009A5A20">
              <w:rPr>
                <w:rFonts w:ascii="標楷體" w:eastAsia="標楷體" w:hAnsi="標楷體" w:hint="eastAsia"/>
              </w:rPr>
              <w:t>切割檔案資料</w:t>
            </w:r>
            <w:r w:rsidR="004C04A0" w:rsidRPr="009A5A20">
              <w:rPr>
                <w:rFonts w:ascii="標楷體" w:eastAsia="標楷體" w:hAnsi="標楷體" w:hint="eastAsia"/>
              </w:rPr>
              <w:t>。</w:t>
            </w:r>
            <w:r w:rsidR="00987644">
              <w:rPr>
                <w:rFonts w:ascii="標楷體" w:eastAsia="標楷體" w:hAnsi="標楷體" w:hint="eastAsia"/>
              </w:rPr>
              <w:t xml:space="preserve"> </w:t>
            </w:r>
          </w:p>
          <w:p w14:paraId="79BC6F1F" w14:textId="1E6EE81B" w:rsidR="004C04A0" w:rsidRPr="009A5A20" w:rsidRDefault="00987644" w:rsidP="009876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4C04A0" w:rsidRPr="009A5A20">
              <w:rPr>
                <w:rFonts w:ascii="標楷體" w:eastAsia="標楷體" w:hAnsi="標楷體" w:hint="eastAsia"/>
              </w:rPr>
              <w:t>依據聯徵檔案格式a</w:t>
            </w:r>
            <w:r w:rsidR="004C04A0" w:rsidRPr="009A5A20">
              <w:rPr>
                <w:rFonts w:ascii="標楷體" w:eastAsia="標楷體" w:hAnsi="標楷體"/>
              </w:rPr>
              <w:t>ll_atom.txt</w:t>
            </w:r>
          </w:p>
          <w:p w14:paraId="40952797" w14:textId="3184E2E3" w:rsidR="00291AEE" w:rsidRPr="00987644" w:rsidRDefault="00987644" w:rsidP="009876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</w:t>
            </w:r>
            <w:r w:rsidR="00291AEE" w:rsidRPr="00987644">
              <w:rPr>
                <w:rFonts w:ascii="標楷體" w:eastAsia="標楷體" w:hAnsi="標楷體" w:hint="eastAsia"/>
              </w:rPr>
              <w:t>第一筆資料應含有[</w:t>
            </w:r>
            <w:r w:rsidR="00291AEE" w:rsidRPr="00987644">
              <w:rPr>
                <w:rFonts w:ascii="標楷體" w:eastAsia="標楷體" w:hAnsi="標楷體"/>
              </w:rPr>
              <w:t>JCIC-INQ-BARE-V01-458</w:t>
            </w:r>
            <w:r w:rsidR="00291AEE" w:rsidRPr="00987644">
              <w:rPr>
                <w:rFonts w:ascii="標楷體" w:eastAsia="標楷體" w:hAnsi="標楷體" w:hint="eastAsia"/>
              </w:rPr>
              <w:t>]</w:t>
            </w:r>
          </w:p>
          <w:p w14:paraId="3F952E32" w14:textId="5A6E2C4D" w:rsidR="00291AEE" w:rsidRP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2)</w:t>
            </w:r>
            <w:r w:rsidR="004C04A0" w:rsidRPr="00987644">
              <w:rPr>
                <w:rFonts w:ascii="標楷體" w:eastAsia="標楷體" w:hAnsi="標楷體" w:hint="eastAsia"/>
              </w:rPr>
              <w:t>明細資料應為[債協人身分證字號+31空白+Z98]共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="004C04A0" w:rsidRPr="00987644">
              <w:rPr>
                <w:rFonts w:ascii="標楷體" w:eastAsia="標楷體" w:hAnsi="標楷體" w:hint="eastAsia"/>
              </w:rPr>
              <w:t>33</w:t>
            </w:r>
            <w:r w:rsidR="004C04A0" w:rsidRPr="00987644">
              <w:rPr>
                <w:rFonts w:ascii="標楷體" w:eastAsia="標楷體" w:hAnsi="標楷體"/>
              </w:rPr>
              <w:t xml:space="preserve"> Byte</w:t>
            </w:r>
          </w:p>
          <w:p w14:paraId="48564143" w14:textId="77777777" w:rsidR="00AD2A47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3)</w:t>
            </w:r>
            <w:r w:rsidR="004C04A0" w:rsidRPr="00987644">
              <w:rPr>
                <w:rFonts w:ascii="標楷體" w:eastAsia="標楷體" w:hAnsi="標楷體" w:hint="eastAsia"/>
              </w:rPr>
              <w:t>第34~39</w:t>
            </w:r>
            <w:r w:rsidR="004C04A0" w:rsidRPr="00987644">
              <w:rPr>
                <w:rFonts w:ascii="標楷體" w:eastAsia="標楷體" w:hAnsi="標楷體"/>
              </w:rPr>
              <w:t xml:space="preserve"> Byte</w:t>
            </w:r>
            <w:r w:rsidR="004C04A0" w:rsidRPr="00987644">
              <w:rPr>
                <w:rFonts w:ascii="標楷體" w:eastAsia="標楷體" w:hAnsi="標楷體" w:hint="eastAsia"/>
              </w:rPr>
              <w:t>共6</w:t>
            </w:r>
            <w:r w:rsidR="004C04A0" w:rsidRPr="00987644">
              <w:rPr>
                <w:rFonts w:ascii="標楷體" w:eastAsia="標楷體" w:hAnsi="標楷體"/>
              </w:rPr>
              <w:t xml:space="preserve"> Byte</w:t>
            </w:r>
            <w:r w:rsidR="00C77132" w:rsidRPr="00987644">
              <w:rPr>
                <w:rFonts w:ascii="標楷體" w:eastAsia="標楷體" w:hAnsi="標楷體" w:hint="eastAsia"/>
              </w:rPr>
              <w:t>，</w:t>
            </w:r>
            <w:r w:rsidR="004C04A0" w:rsidRPr="00987644">
              <w:rPr>
                <w:rFonts w:ascii="標楷體" w:eastAsia="標楷體" w:hAnsi="標楷體" w:hint="eastAsia"/>
              </w:rPr>
              <w:t>為識別碼</w:t>
            </w:r>
            <w:r w:rsidRPr="00987644">
              <w:rPr>
                <w:rFonts w:ascii="標楷體" w:eastAsia="標楷體" w:hAnsi="標楷體" w:hint="eastAsia"/>
              </w:rPr>
              <w:t>，</w:t>
            </w:r>
            <w:r w:rsidR="00C77132" w:rsidRPr="00987644">
              <w:rPr>
                <w:rFonts w:ascii="標楷體" w:eastAsia="標楷體" w:hAnsi="標楷體" w:hint="eastAsia"/>
              </w:rPr>
              <w:t>依此識別碼</w:t>
            </w:r>
            <w:r w:rsidR="004C04A0" w:rsidRPr="00987644">
              <w:rPr>
                <w:rFonts w:ascii="標楷體" w:eastAsia="標楷體" w:hAnsi="標楷體" w:hint="eastAsia"/>
              </w:rPr>
              <w:t>找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="004C04A0" w:rsidRPr="00987644">
              <w:rPr>
                <w:rFonts w:ascii="標楷體" w:eastAsia="標楷體" w:hAnsi="標楷體" w:hint="eastAsia"/>
              </w:rPr>
              <w:t>尋</w:t>
            </w:r>
            <w:r>
              <w:rPr>
                <w:rFonts w:ascii="標楷體" w:eastAsia="標楷體" w:hAnsi="標楷體" w:hint="eastAsia"/>
              </w:rPr>
              <w:t>[</w:t>
            </w:r>
            <w:r w:rsidR="004C04A0" w:rsidRPr="00987644">
              <w:rPr>
                <w:rFonts w:ascii="標楷體" w:eastAsia="標楷體" w:hAnsi="標楷體" w:hint="eastAsia"/>
                <w:color w:val="000000"/>
              </w:rPr>
              <w:t>債務匯入資料功能主檔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4C04A0" w:rsidRPr="00987644">
              <w:rPr>
                <w:rFonts w:ascii="標楷體" w:eastAsia="標楷體" w:hAnsi="標楷體"/>
              </w:rPr>
              <w:t>JcicAtomMain</w:t>
            </w:r>
            <w:proofErr w:type="spellEnd"/>
            <w:r>
              <w:rPr>
                <w:rFonts w:ascii="標楷體" w:eastAsia="標楷體" w:hAnsi="標楷體" w:hint="eastAsia"/>
              </w:rPr>
              <w:t>)</w:t>
            </w:r>
            <w:r w:rsidR="004C04A0" w:rsidRPr="00987644">
              <w:rPr>
                <w:rFonts w:ascii="標楷體" w:eastAsia="標楷體" w:hAnsi="標楷體" w:hint="eastAsia"/>
              </w:rPr>
              <w:t>]，再依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="004C04A0" w:rsidRPr="00987644">
              <w:rPr>
                <w:rFonts w:ascii="標楷體" w:eastAsia="標楷體" w:hAnsi="標楷體" w:hint="eastAsia"/>
              </w:rPr>
              <w:t>據[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債務匯入資料功能明細檔</w:t>
            </w:r>
            <w:r w:rsidRPr="009A5A20">
              <w:rPr>
                <w:rFonts w:ascii="標楷體" w:eastAsia="標楷體" w:hAnsi="標楷體"/>
              </w:rPr>
              <w:t>(</w:t>
            </w:r>
            <w:proofErr w:type="spellStart"/>
            <w:r w:rsidRPr="009A5A20">
              <w:rPr>
                <w:rFonts w:ascii="標楷體" w:eastAsia="標楷體" w:hAnsi="標楷體"/>
              </w:rPr>
              <w:t>JcicAtomDetail</w:t>
            </w:r>
            <w:proofErr w:type="spellEnd"/>
            <w:r w:rsidRPr="009A5A20">
              <w:rPr>
                <w:rFonts w:ascii="標楷體" w:eastAsia="標楷體" w:hAnsi="標楷體"/>
              </w:rPr>
              <w:t>)</w:t>
            </w:r>
            <w:r w:rsidR="004C04A0" w:rsidRPr="00987644">
              <w:rPr>
                <w:rFonts w:ascii="標楷體" w:eastAsia="標楷體" w:hAnsi="標楷體" w:hint="eastAsia"/>
              </w:rPr>
              <w:t>]內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</w:t>
            </w:r>
            <w:r w:rsidR="004C04A0" w:rsidRPr="00987644">
              <w:rPr>
                <w:rFonts w:ascii="標楷體" w:eastAsia="標楷體" w:hAnsi="標楷體" w:hint="eastAsia"/>
              </w:rPr>
              <w:t>的資料切割</w:t>
            </w:r>
            <w:r w:rsidR="00AD2A47" w:rsidRPr="009A5A20">
              <w:rPr>
                <w:rFonts w:ascii="標楷體" w:eastAsia="標楷體" w:hAnsi="標楷體" w:hint="eastAsia"/>
              </w:rPr>
              <w:t>檔案</w:t>
            </w:r>
            <w:r w:rsidR="00C77132" w:rsidRPr="00987644">
              <w:rPr>
                <w:rFonts w:ascii="標楷體" w:eastAsia="標楷體" w:hAnsi="標楷體" w:hint="eastAsia"/>
              </w:rPr>
              <w:t>。</w:t>
            </w:r>
          </w:p>
          <w:p w14:paraId="16D386DA" w14:textId="444C9B57" w:rsidR="00987644" w:rsidRDefault="00AD2A47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 w:rsidR="00987644">
              <w:rPr>
                <w:rFonts w:ascii="標楷體" w:eastAsia="標楷體" w:hAnsi="標楷體" w:hint="eastAsia"/>
              </w:rPr>
              <w:t>處理以下識別碼資料</w:t>
            </w:r>
            <w:r w:rsidR="00C77132" w:rsidRPr="00987644">
              <w:rPr>
                <w:rFonts w:ascii="標楷體" w:eastAsia="標楷體" w:hAnsi="標楷體" w:hint="eastAsia"/>
              </w:rPr>
              <w:t>並</w:t>
            </w:r>
            <w:r>
              <w:rPr>
                <w:rFonts w:ascii="標楷體" w:eastAsia="標楷體" w:hAnsi="標楷體" w:hint="eastAsia"/>
              </w:rPr>
              <w:t>維護</w:t>
            </w:r>
            <w:r w:rsidR="00C77132" w:rsidRPr="00987644">
              <w:rPr>
                <w:rFonts w:ascii="標楷體" w:eastAsia="標楷體" w:hAnsi="標楷體" w:hint="eastAsia"/>
              </w:rPr>
              <w:t>相關的資料庫</w:t>
            </w:r>
            <w:r w:rsidR="00891D53" w:rsidRPr="00987644">
              <w:rPr>
                <w:rFonts w:ascii="標楷體" w:eastAsia="標楷體" w:hAnsi="標楷體" w:hint="eastAsia"/>
              </w:rPr>
              <w:t>，</w:t>
            </w:r>
            <w:r w:rsidR="00891D53">
              <w:rPr>
                <w:rFonts w:ascii="標楷體" w:eastAsia="標楷體" w:hAnsi="標楷體" w:hint="eastAsia"/>
              </w:rPr>
              <w:t>詳細內</w:t>
            </w:r>
            <w:r w:rsidR="00891D53">
              <w:rPr>
                <w:rFonts w:ascii="標楷體" w:eastAsia="標楷體" w:hAnsi="標楷體"/>
              </w:rPr>
              <w:br/>
            </w:r>
            <w:r w:rsidR="00891D53">
              <w:rPr>
                <w:rFonts w:ascii="標楷體" w:eastAsia="標楷體" w:hAnsi="標楷體" w:hint="eastAsia"/>
              </w:rPr>
              <w:t xml:space="preserve">     容於</w:t>
            </w:r>
            <w:r w:rsidR="00891D53" w:rsidRPr="009A5A20">
              <w:rPr>
                <w:rFonts w:ascii="標楷體" w:eastAsia="標楷體" w:hAnsi="標楷體" w:hint="eastAsia"/>
              </w:rPr>
              <w:t>[輸出資料說明]的Excel文件內闡述</w:t>
            </w:r>
            <w:r w:rsidR="00987644">
              <w:rPr>
                <w:rFonts w:ascii="標楷體" w:eastAsia="標楷體" w:hAnsi="標楷體" w:hint="eastAsia"/>
              </w:rPr>
              <w:t>:</w:t>
            </w:r>
          </w:p>
          <w:p w14:paraId="45B6E043" w14:textId="64F43C1E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 xml:space="preserve"> A.</w:t>
            </w:r>
            <w:r w:rsidRPr="00987644">
              <w:rPr>
                <w:rFonts w:ascii="標楷體" w:eastAsia="標楷體" w:hAnsi="標楷體" w:hint="eastAsia"/>
              </w:rPr>
              <w:t>ZZS240 債務人基本資料 (單筆 Z96 Z98)</w:t>
            </w:r>
          </w:p>
          <w:p w14:paraId="4571E896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 B.</w:t>
            </w:r>
            <w:r w:rsidRPr="00987644">
              <w:rPr>
                <w:rFonts w:ascii="標楷體" w:eastAsia="標楷體" w:hAnsi="標楷體" w:hint="eastAsia"/>
              </w:rPr>
              <w:t xml:space="preserve">ZZS260 金融機構無擔保債務協議資料 (單筆 </w:t>
            </w:r>
          </w:p>
          <w:p w14:paraId="241CF363" w14:textId="7309879D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Z98)</w:t>
            </w:r>
          </w:p>
          <w:p w14:paraId="7AB7D926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C.</w:t>
            </w:r>
            <w:r w:rsidRPr="00987644">
              <w:rPr>
                <w:rFonts w:ascii="標楷體" w:eastAsia="標楷體" w:hAnsi="標楷體" w:hint="eastAsia"/>
              </w:rPr>
              <w:t>ZZM260 各債權金融機構無擔保債權暨還款分配資</w:t>
            </w:r>
          </w:p>
          <w:p w14:paraId="2FCEA434" w14:textId="19CE465D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料 (多筆 Z98)</w:t>
            </w:r>
          </w:p>
          <w:p w14:paraId="3B9EF34A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D.</w:t>
            </w:r>
            <w:r w:rsidRPr="00987644">
              <w:rPr>
                <w:rFonts w:ascii="標楷體" w:eastAsia="標楷體" w:hAnsi="標楷體" w:hint="eastAsia"/>
              </w:rPr>
              <w:t>ZZM263 金融機構無擔保債務變更還款條件協議資</w:t>
            </w:r>
          </w:p>
          <w:p w14:paraId="3A4AD7FB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料 (Z98 金融機構無擔保債務變更還款條件協議</w:t>
            </w:r>
          </w:p>
          <w:p w14:paraId="6DAF8721" w14:textId="1ACC21D8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資料)</w:t>
            </w:r>
          </w:p>
          <w:p w14:paraId="108154F9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E.</w:t>
            </w:r>
            <w:r w:rsidRPr="00987644">
              <w:rPr>
                <w:rFonts w:ascii="標楷體" w:eastAsia="標楷體" w:hAnsi="標楷體" w:hint="eastAsia"/>
              </w:rPr>
              <w:t>ZZM262 單獨受償後各機構無擔保債權暨還款分配</w:t>
            </w:r>
          </w:p>
          <w:p w14:paraId="38A15089" w14:textId="2B090AC0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資料 (多筆 Z98)</w:t>
            </w:r>
          </w:p>
          <w:p w14:paraId="4A3A328A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/>
              </w:rPr>
              <w:t>F.</w:t>
            </w:r>
            <w:r w:rsidRPr="00987644">
              <w:rPr>
                <w:rFonts w:ascii="標楷體" w:eastAsia="標楷體" w:hAnsi="標楷體" w:hint="eastAsia"/>
              </w:rPr>
              <w:t>ZZM264 債權金融機構剩餘無擔保債權暨還款分配</w:t>
            </w:r>
          </w:p>
          <w:p w14:paraId="0F12C97A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資料 (Z98 各債權金融機構剩餘無擔保債權暨還</w:t>
            </w:r>
          </w:p>
          <w:p w14:paraId="58E3BB2E" w14:textId="785F1881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款分配資料(變更還款後))</w:t>
            </w:r>
          </w:p>
          <w:p w14:paraId="50B4FED5" w14:textId="77777777" w:rsid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G</w:t>
            </w:r>
            <w:r>
              <w:rPr>
                <w:rFonts w:ascii="標楷體" w:eastAsia="標楷體" w:hAnsi="標楷體"/>
              </w:rPr>
              <w:t>.</w:t>
            </w:r>
            <w:r w:rsidRPr="00987644">
              <w:rPr>
                <w:rFonts w:ascii="標楷體" w:eastAsia="標楷體" w:hAnsi="標楷體" w:hint="eastAsia"/>
              </w:rPr>
              <w:t>ZZS263 債務人繳款資料(9904起) (單筆 Z98 債</w:t>
            </w:r>
          </w:p>
          <w:p w14:paraId="38CBCB0A" w14:textId="61EA96D1" w:rsidR="00987644" w:rsidRPr="00987644" w:rsidRDefault="00987644" w:rsidP="0098764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Pr="00987644">
              <w:rPr>
                <w:rFonts w:ascii="標楷體" w:eastAsia="標楷體" w:hAnsi="標楷體" w:hint="eastAsia"/>
              </w:rPr>
              <w:t>務人繳款資料)</w:t>
            </w:r>
          </w:p>
        </w:tc>
      </w:tr>
      <w:tr w:rsidR="00505C6E" w:rsidRPr="009A5A20" w14:paraId="7B67F2D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83144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6BAC6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0B33065C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DB91FF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CBB87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215135B5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87A282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7219B6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310CCE6A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3862B62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3B2526" w14:textId="033FF266" w:rsidR="00E560AC" w:rsidRPr="000E4F69" w:rsidRDefault="000E4F69" w:rsidP="000E4F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E560AC" w:rsidRPr="000E4F69">
              <w:rPr>
                <w:rFonts w:ascii="標楷體" w:eastAsia="標楷體" w:hAnsi="標楷體"/>
                <w:lang w:eastAsia="zh-HK"/>
              </w:rPr>
              <w:t>修改時</w:t>
            </w:r>
            <w:r w:rsidR="00E560AC" w:rsidRPr="000E4F69">
              <w:rPr>
                <w:rFonts w:ascii="標楷體" w:eastAsia="標楷體" w:hAnsi="標楷體" w:hint="eastAsia"/>
                <w:lang w:eastAsia="zh-HK"/>
              </w:rPr>
              <w:t>，</w:t>
            </w:r>
            <w:r w:rsidR="00E560AC" w:rsidRPr="000E4F69">
              <w:rPr>
                <w:rFonts w:ascii="標楷體" w:eastAsia="標楷體" w:hAnsi="標楷體"/>
                <w:lang w:eastAsia="zh-HK"/>
              </w:rPr>
              <w:t>異動原因及內容會記錄於「資料變更紀錄檔(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proofErr w:type="spellStart"/>
            <w:r w:rsidR="00E560AC" w:rsidRPr="000E4F69">
              <w:rPr>
                <w:rFonts w:ascii="標楷體" w:eastAsia="標楷體" w:hAnsi="標楷體"/>
                <w:lang w:eastAsia="zh-HK"/>
              </w:rPr>
              <w:t>TxDataLog</w:t>
            </w:r>
            <w:proofErr w:type="spellEnd"/>
            <w:r w:rsidR="00E560AC" w:rsidRPr="000E4F69">
              <w:rPr>
                <w:rFonts w:ascii="標楷體" w:eastAsia="標楷體" w:hAnsi="標楷體"/>
                <w:lang w:eastAsia="zh-HK"/>
              </w:rPr>
              <w:t>)」</w:t>
            </w:r>
            <w:r w:rsidR="00E560AC" w:rsidRPr="000E4F69">
              <w:rPr>
                <w:rFonts w:ascii="標楷體" w:eastAsia="標楷體" w:hAnsi="標楷體" w:hint="eastAsia"/>
                <w:lang w:eastAsia="zh-HK"/>
              </w:rPr>
              <w:t>，</w:t>
            </w:r>
            <w:r w:rsidR="00E560AC" w:rsidRPr="000E4F69">
              <w:rPr>
                <w:rFonts w:ascii="標楷體" w:eastAsia="標楷體" w:hAnsi="標楷體"/>
                <w:lang w:eastAsia="zh-HK"/>
              </w:rPr>
              <w:t>可至「L6932 資料變更交易查詢」查詢</w:t>
            </w:r>
            <w:r>
              <w:rPr>
                <w:rFonts w:ascii="標楷體" w:eastAsia="標楷體" w:hAnsi="標楷體"/>
                <w:lang w:eastAsia="zh-HK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E560AC" w:rsidRPr="000E4F69">
              <w:rPr>
                <w:rFonts w:ascii="標楷體" w:eastAsia="標楷體" w:hAnsi="標楷體"/>
                <w:lang w:eastAsia="zh-HK"/>
              </w:rPr>
              <w:t>異動內容記錄內容</w:t>
            </w:r>
          </w:p>
        </w:tc>
      </w:tr>
      <w:tr w:rsidR="00505C6E" w:rsidRPr="009A5A20" w14:paraId="75E0C5B7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578768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DEC3E2" w14:textId="0411CDDE" w:rsidR="00505C6E" w:rsidRPr="00520B01" w:rsidRDefault="00520B01" w:rsidP="00520B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E7ED9" w:rsidRPr="00520B01">
              <w:rPr>
                <w:rFonts w:ascii="標楷體" w:eastAsia="標楷體" w:hAnsi="標楷體" w:hint="eastAsia"/>
              </w:rPr>
              <w:t>聯徵檔案格式</w:t>
            </w:r>
          </w:p>
          <w:p w14:paraId="673964F3" w14:textId="1C46FBA9" w:rsidR="009E7ED9" w:rsidRPr="009A5A20" w:rsidRDefault="00405654" w:rsidP="009E7ED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object w:dxaOrig="1520" w:dyaOrig="1033" w14:anchorId="4C5716DF">
                <v:shape id="_x0000_i1028" type="#_x0000_t75" style="width:78pt;height:54pt" o:ole="">
                  <v:imagedata r:id="rId73" o:title=""/>
                </v:shape>
                <o:OLEObject Type="Embed" ProgID="Package" ShapeID="_x0000_i1028" DrawAspect="Icon" ObjectID="_1688559482" r:id="rId74"/>
              </w:object>
            </w:r>
          </w:p>
          <w:p w14:paraId="6F8AB030" w14:textId="59C01A5F" w:rsidR="009E7ED9" w:rsidRPr="00983DEF" w:rsidRDefault="00983DEF" w:rsidP="00983D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E7ED9" w:rsidRPr="00983DEF">
              <w:rPr>
                <w:rFonts w:ascii="標楷體" w:eastAsia="標楷體" w:hAnsi="標楷體" w:hint="eastAsia"/>
              </w:rPr>
              <w:t>參考匯入檔案</w:t>
            </w:r>
          </w:p>
          <w:p w14:paraId="5FF284E2" w14:textId="479B2123" w:rsidR="009E7ED9" w:rsidRPr="009A5A20" w:rsidRDefault="00591B77" w:rsidP="009E7ED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object w:dxaOrig="1520" w:dyaOrig="1033" w14:anchorId="2C89EA4B">
                <v:shape id="_x0000_i1029" type="#_x0000_t75" style="width:78pt;height:54pt" o:ole="">
                  <v:imagedata r:id="rId75" o:title=""/>
                </v:shape>
                <o:OLEObject Type="Embed" ProgID="Package" ShapeID="_x0000_i1029" DrawAspect="Icon" ObjectID="_1688559483" r:id="rId76"/>
              </w:object>
            </w:r>
            <w:r w:rsidR="00A958F6" w:rsidRPr="009A5A20">
              <w:rPr>
                <w:rFonts w:ascii="標楷體" w:eastAsia="標楷體" w:hAnsi="標楷體"/>
              </w:rPr>
              <w:object w:dxaOrig="1520" w:dyaOrig="1033" w14:anchorId="57CF1CF2">
                <v:shape id="_x0000_i1030" type="#_x0000_t75" style="width:78pt;height:54pt" o:ole="">
                  <v:imagedata r:id="rId77" o:title=""/>
                </v:shape>
                <o:OLEObject Type="Embed" ProgID="Package" ShapeID="_x0000_i1030" DrawAspect="Icon" ObjectID="_1688559484" r:id="rId78"/>
              </w:object>
            </w:r>
            <w:r w:rsidR="00A958F6" w:rsidRPr="009A5A20">
              <w:rPr>
                <w:rFonts w:ascii="標楷體" w:eastAsia="標楷體" w:hAnsi="標楷體"/>
              </w:rPr>
              <w:object w:dxaOrig="1520" w:dyaOrig="1033" w14:anchorId="11B35E41">
                <v:shape id="_x0000_i1031" type="#_x0000_t75" style="width:78pt;height:54pt" o:ole="">
                  <v:imagedata r:id="rId79" o:title=""/>
                </v:shape>
                <o:OLEObject Type="Embed" ProgID="Package" ShapeID="_x0000_i1031" DrawAspect="Icon" ObjectID="_1688559485" r:id="rId80"/>
              </w:object>
            </w:r>
          </w:p>
        </w:tc>
      </w:tr>
    </w:tbl>
    <w:p w14:paraId="543E79EB" w14:textId="77777777" w:rsidR="0097659B" w:rsidRPr="009A5A20" w:rsidRDefault="0097659B">
      <w:pPr>
        <w:widowControl/>
        <w:rPr>
          <w:rFonts w:ascii="標楷體" w:eastAsia="標楷體" w:hAnsi="標楷體"/>
          <w:sz w:val="26"/>
        </w:rPr>
      </w:pPr>
    </w:p>
    <w:p w14:paraId="341F509F" w14:textId="3EAF79C9" w:rsidR="002D34FF" w:rsidRPr="009A5A20" w:rsidRDefault="002D34FF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D34FF" w:rsidRPr="009A5A20" w14:paraId="5E651581" w14:textId="77777777" w:rsidTr="00707D13">
        <w:tc>
          <w:tcPr>
            <w:tcW w:w="851" w:type="dxa"/>
            <w:shd w:val="clear" w:color="auto" w:fill="D9D9D9" w:themeFill="background1" w:themeFillShade="D9"/>
          </w:tcPr>
          <w:p w14:paraId="3064C5B2" w14:textId="77777777" w:rsidR="002D34FF" w:rsidRPr="009A5A20" w:rsidRDefault="002D34F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50100A7" w14:textId="77777777" w:rsidR="002D34FF" w:rsidRPr="009A5A20" w:rsidRDefault="002D34F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282C8FB" w14:textId="77777777" w:rsidR="002D34FF" w:rsidRPr="009A5A20" w:rsidRDefault="002D34F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D34FF" w:rsidRPr="009A5A20" w14:paraId="0A5334BD" w14:textId="77777777" w:rsidTr="00707D13">
        <w:tc>
          <w:tcPr>
            <w:tcW w:w="851" w:type="dxa"/>
          </w:tcPr>
          <w:p w14:paraId="66F6EB46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29ACCE79" w14:textId="5E4E01B9" w:rsidR="002D34FF" w:rsidRPr="009A5A20" w:rsidRDefault="002D34FF" w:rsidP="002D34F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JcicAtomMain</w:t>
            </w:r>
            <w:proofErr w:type="spellEnd"/>
          </w:p>
        </w:tc>
        <w:tc>
          <w:tcPr>
            <w:tcW w:w="3828" w:type="dxa"/>
          </w:tcPr>
          <w:p w14:paraId="6579BCF7" w14:textId="3A8DDEF3" w:rsidR="002D34FF" w:rsidRPr="009A5A20" w:rsidRDefault="00291AEE" w:rsidP="00291AEE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債務匯入資料功能主檔</w:t>
            </w:r>
          </w:p>
        </w:tc>
      </w:tr>
      <w:tr w:rsidR="002D34FF" w:rsidRPr="009A5A20" w14:paraId="0AD056E1" w14:textId="77777777" w:rsidTr="00707D13">
        <w:tc>
          <w:tcPr>
            <w:tcW w:w="851" w:type="dxa"/>
          </w:tcPr>
          <w:p w14:paraId="351AE471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63BA9C37" w14:textId="71A4EF25" w:rsidR="002D34FF" w:rsidRPr="009A5A20" w:rsidRDefault="002D34FF" w:rsidP="002D34F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JcicAtomDetail</w:t>
            </w:r>
            <w:proofErr w:type="spellEnd"/>
          </w:p>
        </w:tc>
        <w:tc>
          <w:tcPr>
            <w:tcW w:w="3828" w:type="dxa"/>
          </w:tcPr>
          <w:p w14:paraId="0907C9AB" w14:textId="1128F83A" w:rsidR="002D34FF" w:rsidRPr="009A5A20" w:rsidRDefault="00291AEE" w:rsidP="00291AEE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債務匯入資料功能明細檔</w:t>
            </w:r>
          </w:p>
        </w:tc>
      </w:tr>
      <w:tr w:rsidR="002D34FF" w:rsidRPr="009A5A20" w14:paraId="674498DC" w14:textId="77777777" w:rsidTr="00707D13">
        <w:tc>
          <w:tcPr>
            <w:tcW w:w="851" w:type="dxa"/>
          </w:tcPr>
          <w:p w14:paraId="75A19A3A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53A68E84" w14:textId="6F90B181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NegMain</w:t>
            </w:r>
            <w:proofErr w:type="spellEnd"/>
          </w:p>
        </w:tc>
        <w:tc>
          <w:tcPr>
            <w:tcW w:w="3828" w:type="dxa"/>
          </w:tcPr>
          <w:p w14:paraId="37B64A13" w14:textId="0DA4A435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債務協商案件主檔</w:t>
            </w:r>
          </w:p>
        </w:tc>
      </w:tr>
      <w:tr w:rsidR="002D34FF" w:rsidRPr="009A5A20" w14:paraId="3A78752F" w14:textId="77777777" w:rsidTr="00707D13">
        <w:tc>
          <w:tcPr>
            <w:tcW w:w="851" w:type="dxa"/>
          </w:tcPr>
          <w:p w14:paraId="4DA92795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6D605C0A" w14:textId="6148AB62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NegFinShare</w:t>
            </w:r>
            <w:proofErr w:type="spellEnd"/>
          </w:p>
        </w:tc>
        <w:tc>
          <w:tcPr>
            <w:tcW w:w="3828" w:type="dxa"/>
          </w:tcPr>
          <w:p w14:paraId="24B7CE77" w14:textId="610F39EC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債務協商債權分攤檔</w:t>
            </w:r>
          </w:p>
        </w:tc>
      </w:tr>
      <w:tr w:rsidR="002D34FF" w:rsidRPr="009A5A20" w14:paraId="3850D62B" w14:textId="77777777" w:rsidTr="00707D13">
        <w:tc>
          <w:tcPr>
            <w:tcW w:w="851" w:type="dxa"/>
          </w:tcPr>
          <w:p w14:paraId="3A3470A1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08D1A131" w14:textId="2C454925" w:rsidR="002D34FF" w:rsidRPr="009A5A20" w:rsidRDefault="002D34FF" w:rsidP="002D34FF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6D2179F6" w14:textId="4CB7D419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客戶資料主檔</w:t>
            </w:r>
          </w:p>
        </w:tc>
      </w:tr>
      <w:tr w:rsidR="002D34FF" w:rsidRPr="009A5A20" w14:paraId="2BBDA7CF" w14:textId="77777777" w:rsidTr="00707D13">
        <w:tc>
          <w:tcPr>
            <w:tcW w:w="851" w:type="dxa"/>
          </w:tcPr>
          <w:p w14:paraId="1034F695" w14:textId="77777777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</w:tcPr>
          <w:p w14:paraId="5AE46621" w14:textId="7913D7FF" w:rsidR="002D34FF" w:rsidRPr="009A5A20" w:rsidRDefault="002D34FF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JcicZ048</w:t>
            </w:r>
          </w:p>
        </w:tc>
        <w:tc>
          <w:tcPr>
            <w:tcW w:w="3828" w:type="dxa"/>
          </w:tcPr>
          <w:p w14:paraId="072EDC14" w14:textId="54217B09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債務人基本資料</w:t>
            </w:r>
          </w:p>
        </w:tc>
      </w:tr>
      <w:tr w:rsidR="002D34FF" w:rsidRPr="009A5A20" w14:paraId="3F6D804A" w14:textId="77777777" w:rsidTr="00707D13">
        <w:tc>
          <w:tcPr>
            <w:tcW w:w="851" w:type="dxa"/>
          </w:tcPr>
          <w:p w14:paraId="6589FD67" w14:textId="54B8C535" w:rsidR="002D34FF" w:rsidRPr="009A5A20" w:rsidRDefault="002D34FF" w:rsidP="002D34F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</w:tcPr>
          <w:p w14:paraId="79CB4057" w14:textId="09523D63" w:rsidR="002D34FF" w:rsidRPr="009A5A20" w:rsidRDefault="002D34FF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JcicZ062</w:t>
            </w:r>
          </w:p>
        </w:tc>
        <w:tc>
          <w:tcPr>
            <w:tcW w:w="3828" w:type="dxa"/>
          </w:tcPr>
          <w:p w14:paraId="05704757" w14:textId="3D20D823" w:rsidR="002D34FF" w:rsidRPr="009A5A20" w:rsidRDefault="00291AEE" w:rsidP="002D34F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金融機構無擔保債務變更還款條件協議資料</w:t>
            </w:r>
          </w:p>
        </w:tc>
      </w:tr>
    </w:tbl>
    <w:p w14:paraId="4B0DE1BC" w14:textId="77777777" w:rsidR="00505C6E" w:rsidRPr="009A5A20" w:rsidRDefault="00505C6E" w:rsidP="00505C6E">
      <w:pPr>
        <w:rPr>
          <w:rFonts w:ascii="標楷體" w:eastAsia="標楷體" w:hAnsi="標楷體"/>
        </w:rPr>
      </w:pPr>
    </w:p>
    <w:p w14:paraId="6E99C4A2" w14:textId="186D5FC4" w:rsidR="00505C6E" w:rsidRDefault="00505C6E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36FFB1C7" w14:textId="43518B32" w:rsidR="000E4F69" w:rsidRPr="009A5A20" w:rsidRDefault="000E4F69" w:rsidP="000E4F69">
      <w:pPr>
        <w:pStyle w:val="a"/>
        <w:numPr>
          <w:ilvl w:val="0"/>
          <w:numId w:val="0"/>
        </w:numPr>
        <w:ind w:left="622" w:hanging="480"/>
      </w:pPr>
      <w:r w:rsidRPr="009A5A20">
        <w:rPr>
          <w:rFonts w:hint="eastAsia"/>
        </w:rPr>
        <w:t>輸入畫面</w:t>
      </w:r>
      <w:r>
        <w:rPr>
          <w:rFonts w:hint="eastAsia"/>
        </w:rPr>
        <w:t>:</w:t>
      </w:r>
    </w:p>
    <w:p w14:paraId="67B415FA" w14:textId="64ADB6BD" w:rsidR="002D34FF" w:rsidRDefault="00042012" w:rsidP="002D34FF">
      <w:pPr>
        <w:pStyle w:val="17"/>
      </w:pPr>
      <w:r w:rsidRPr="00042012">
        <w:rPr>
          <w:noProof/>
        </w:rPr>
        <w:lastRenderedPageBreak/>
        <w:drawing>
          <wp:inline distT="0" distB="0" distL="0" distR="0" wp14:anchorId="77485F07" wp14:editId="40792474">
            <wp:extent cx="6479540" cy="2221865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769" w14:textId="4CE31FC5" w:rsidR="000E4F69" w:rsidRDefault="000E4F69" w:rsidP="002D34FF">
      <w:pPr>
        <w:pStyle w:val="17"/>
      </w:pPr>
    </w:p>
    <w:p w14:paraId="27196FA5" w14:textId="77777777" w:rsidR="000E4F69" w:rsidRPr="009A5A20" w:rsidRDefault="000E4F69" w:rsidP="000E4F69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0E4F69" w:rsidRPr="009A5A20" w14:paraId="3F352ADA" w14:textId="77777777" w:rsidTr="003D3D98">
        <w:tc>
          <w:tcPr>
            <w:tcW w:w="848" w:type="dxa"/>
            <w:shd w:val="clear" w:color="auto" w:fill="D9D9D9" w:themeFill="background1" w:themeFillShade="D9"/>
          </w:tcPr>
          <w:p w14:paraId="15DCDFE4" w14:textId="77777777" w:rsidR="000E4F69" w:rsidRPr="009A5A20" w:rsidRDefault="000E4F69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5585E43A" w14:textId="77777777" w:rsidR="000E4F69" w:rsidRPr="009A5A20" w:rsidRDefault="000E4F69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0C9159F8" w14:textId="77777777" w:rsidR="000E4F69" w:rsidRPr="009A5A20" w:rsidRDefault="000E4F69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0E4F69" w:rsidRPr="009A5A20" w14:paraId="7C27CD3D" w14:textId="77777777" w:rsidTr="003D3D98">
        <w:tc>
          <w:tcPr>
            <w:tcW w:w="848" w:type="dxa"/>
          </w:tcPr>
          <w:p w14:paraId="75B9CA07" w14:textId="77777777" w:rsidR="000E4F69" w:rsidRPr="009A5A20" w:rsidRDefault="000E4F69" w:rsidP="003D3D98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738870C4" w14:textId="77777777" w:rsidR="000E4F69" w:rsidRPr="009A5A20" w:rsidRDefault="000E4F69" w:rsidP="003D3D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545B03B7" w14:textId="77777777" w:rsidR="000E4F69" w:rsidRPr="009A5557" w:rsidRDefault="000E4F69" w:rsidP="003D3D9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AA6EB4" w14:textId="76AAC71C" w:rsidR="000E4F69" w:rsidRDefault="000E4F69" w:rsidP="003A215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3A2158">
              <w:rPr>
                <w:rFonts w:ascii="標楷體" w:eastAsia="標楷體" w:hAnsi="標楷體" w:hint="eastAsia"/>
                <w:lang w:eastAsia="zh-HK"/>
              </w:rPr>
              <w:t>若上傳檔案不存在</w:t>
            </w:r>
            <w:r w:rsidR="003A2158">
              <w:rPr>
                <w:rFonts w:ascii="標楷體" w:eastAsia="標楷體" w:hAnsi="標楷體" w:hint="eastAsia"/>
              </w:rPr>
              <w:t>，則顯示錯誤訊息:</w:t>
            </w:r>
            <w:r w:rsidR="003A2158" w:rsidRPr="00554A02">
              <w:rPr>
                <w:rFonts w:ascii="標楷體" w:eastAsia="標楷體" w:hAnsi="標楷體" w:hint="eastAsia"/>
              </w:rPr>
              <w:t xml:space="preserve"> "</w:t>
            </w:r>
            <w:r w:rsidR="003A2158" w:rsidRPr="006B0DEA">
              <w:rPr>
                <w:rFonts w:ascii="標楷體" w:eastAsia="標楷體" w:hAnsi="標楷體" w:hint="eastAsia"/>
              </w:rPr>
              <w:t>E</w:t>
            </w:r>
            <w:r w:rsidR="003A2158">
              <w:rPr>
                <w:rFonts w:ascii="標楷體" w:eastAsia="標楷體" w:hAnsi="標楷體"/>
              </w:rPr>
              <w:t>0015</w:t>
            </w:r>
            <w:r w:rsidR="003A2158" w:rsidRPr="006B0DEA">
              <w:rPr>
                <w:rFonts w:ascii="標楷體" w:eastAsia="標楷體" w:hAnsi="標楷體"/>
              </w:rPr>
              <w:t>:</w:t>
            </w:r>
            <w:r w:rsidR="003A2158">
              <w:rPr>
                <w:rFonts w:ascii="標楷體" w:eastAsia="標楷體" w:hAnsi="標楷體" w:hint="eastAsia"/>
              </w:rPr>
              <w:t>檢查錯誤(</w:t>
            </w:r>
            <w:r w:rsidR="003A2158" w:rsidRPr="00422D98">
              <w:rPr>
                <w:rFonts w:ascii="標楷體" w:eastAsia="標楷體" w:hAnsi="標楷體" w:hint="eastAsia"/>
              </w:rPr>
              <w:t>檔案不存在,請查驗路徑</w:t>
            </w:r>
            <w:r w:rsidR="003A2158">
              <w:rPr>
                <w:rFonts w:ascii="標楷體" w:eastAsia="標楷體" w:hAnsi="標楷體" w:hint="eastAsia"/>
              </w:rPr>
              <w:t>)</w:t>
            </w:r>
            <w:r w:rsidR="003A2158" w:rsidRPr="00554A02">
              <w:rPr>
                <w:rFonts w:ascii="標楷體" w:eastAsia="標楷體" w:hAnsi="標楷體" w:hint="eastAsia"/>
              </w:rPr>
              <w:t>"</w:t>
            </w:r>
          </w:p>
          <w:p w14:paraId="1F65C676" w14:textId="77777777" w:rsidR="000E4F69" w:rsidRPr="00651325" w:rsidRDefault="000E4F69" w:rsidP="003D3D98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E7B52E5" w14:textId="47AE75EA" w:rsidR="000E4F69" w:rsidRPr="009A5A20" w:rsidRDefault="000E4F69" w:rsidP="003D3D9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3DEF" w:rsidRPr="00F24D38">
              <w:rPr>
                <w:rFonts w:ascii="標楷體" w:eastAsia="標楷體" w:hAnsi="標楷體" w:hint="eastAsia"/>
              </w:rPr>
              <w:t>維護[債務協商案件主檔(</w:t>
            </w:r>
            <w:proofErr w:type="spellStart"/>
            <w:r w:rsidR="00983DEF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983DEF" w:rsidRPr="00F24D38">
              <w:rPr>
                <w:rFonts w:ascii="標楷體" w:eastAsia="標楷體" w:hAnsi="標楷體" w:hint="eastAsia"/>
              </w:rPr>
              <w:t>)]</w:t>
            </w:r>
            <w:r w:rsidR="00983DEF">
              <w:rPr>
                <w:rFonts w:ascii="標楷體" w:eastAsia="標楷體" w:hAnsi="標楷體" w:hint="eastAsia"/>
              </w:rPr>
              <w:t>、[</w:t>
            </w:r>
            <w:r w:rsidR="00983DEF" w:rsidRPr="009A5A20">
              <w:rPr>
                <w:rFonts w:ascii="標楷體" w:eastAsia="標楷體" w:hAnsi="標楷體" w:hint="eastAsia"/>
              </w:rPr>
              <w:t>債務協商債權分攤檔(</w:t>
            </w:r>
            <w:proofErr w:type="spellStart"/>
            <w:r w:rsidR="00983DEF" w:rsidRPr="009A5A20">
              <w:rPr>
                <w:rFonts w:ascii="標楷體" w:eastAsia="標楷體" w:hAnsi="標楷體"/>
              </w:rPr>
              <w:t>NegFinShare</w:t>
            </w:r>
            <w:proofErr w:type="spellEnd"/>
            <w:r w:rsidR="00983DEF" w:rsidRPr="009A5A20">
              <w:rPr>
                <w:rFonts w:ascii="標楷體" w:eastAsia="標楷體" w:hAnsi="標楷體" w:hint="eastAsia"/>
              </w:rPr>
              <w:t>)</w:t>
            </w:r>
            <w:r w:rsidR="00983DEF">
              <w:rPr>
                <w:rFonts w:ascii="標楷體" w:eastAsia="標楷體" w:hAnsi="標楷體" w:hint="eastAsia"/>
              </w:rPr>
              <w:t>]、</w:t>
            </w:r>
            <w:r w:rsidR="00983DEF" w:rsidRPr="00F24D38">
              <w:rPr>
                <w:rFonts w:ascii="標楷體" w:eastAsia="標楷體" w:hAnsi="標楷體" w:hint="eastAsia"/>
              </w:rPr>
              <w:t>[</w:t>
            </w:r>
            <w:r w:rsidR="00983DEF" w:rsidRPr="00F24D38">
              <w:rPr>
                <w:rFonts w:ascii="標楷體" w:eastAsia="標楷體" w:hAnsi="標楷體" w:hint="eastAsia"/>
                <w:color w:val="000000"/>
              </w:rPr>
              <w:t>債務協商債權分攤檔</w:t>
            </w:r>
            <w:r w:rsidR="0071283F" w:rsidRPr="00CC5156">
              <w:rPr>
                <w:rFonts w:ascii="標楷體" w:eastAsia="標楷體" w:hAnsi="標楷體" w:hint="eastAsia"/>
                <w:color w:val="000000"/>
              </w:rPr>
              <w:t>歷程檔</w:t>
            </w:r>
            <w:r w:rsidR="00983DEF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983DEF" w:rsidRPr="00F24D38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983DEF" w:rsidRPr="00F24D38">
              <w:rPr>
                <w:rFonts w:ascii="標楷體" w:eastAsia="標楷體" w:hAnsi="標楷體" w:hint="eastAsia"/>
              </w:rPr>
              <w:t>NegFinShare</w:t>
            </w:r>
            <w:r w:rsidR="00983DEF">
              <w:rPr>
                <w:rFonts w:ascii="標楷體" w:eastAsia="標楷體" w:hAnsi="標楷體"/>
              </w:rPr>
              <w:t>LOG</w:t>
            </w:r>
            <w:proofErr w:type="spellEnd"/>
            <w:r w:rsidR="00983DEF" w:rsidRPr="00F24D38">
              <w:rPr>
                <w:rFonts w:ascii="標楷體" w:eastAsia="標楷體" w:hAnsi="標楷體" w:hint="eastAsia"/>
              </w:rPr>
              <w:t>)]</w:t>
            </w:r>
            <w:r w:rsidR="00983DEF">
              <w:rPr>
                <w:rFonts w:ascii="標楷體" w:eastAsia="標楷體" w:hAnsi="標楷體" w:hint="eastAsia"/>
              </w:rPr>
              <w:t>、[</w:t>
            </w:r>
            <w:r w:rsidR="00983DEF" w:rsidRPr="000E4F69">
              <w:rPr>
                <w:rFonts w:ascii="標楷體" w:eastAsia="標楷體" w:hAnsi="標楷體" w:hint="eastAsia"/>
              </w:rPr>
              <w:t>債務人基本資料</w:t>
            </w:r>
            <w:r w:rsidR="00983DEF">
              <w:rPr>
                <w:rFonts w:ascii="標楷體" w:eastAsia="標楷體" w:hAnsi="標楷體" w:hint="eastAsia"/>
              </w:rPr>
              <w:t>(</w:t>
            </w:r>
            <w:r w:rsidR="00983DEF" w:rsidRPr="000E4F69">
              <w:rPr>
                <w:rFonts w:ascii="標楷體" w:eastAsia="標楷體" w:hAnsi="標楷體"/>
              </w:rPr>
              <w:t>JcicZ048</w:t>
            </w:r>
            <w:r w:rsidR="00983DEF">
              <w:rPr>
                <w:rFonts w:ascii="標楷體" w:eastAsia="標楷體" w:hAnsi="標楷體" w:hint="eastAsia"/>
              </w:rPr>
              <w:t>)]、[</w:t>
            </w:r>
            <w:r w:rsidR="00983DEF" w:rsidRPr="002606FF">
              <w:rPr>
                <w:rFonts w:ascii="標楷體" w:eastAsia="標楷體" w:hAnsi="標楷體" w:hint="eastAsia"/>
              </w:rPr>
              <w:t>金融機構無擔保債務變更還款條件協議資料</w:t>
            </w:r>
            <w:r w:rsidR="00983DEF">
              <w:rPr>
                <w:rFonts w:ascii="標楷體" w:eastAsia="標楷體" w:hAnsi="標楷體"/>
              </w:rPr>
              <w:t>(</w:t>
            </w:r>
            <w:r w:rsidR="00983DEF" w:rsidRPr="002606FF">
              <w:rPr>
                <w:rFonts w:ascii="標楷體" w:eastAsia="標楷體" w:hAnsi="標楷體"/>
              </w:rPr>
              <w:t>JcicZ062</w:t>
            </w:r>
            <w:r w:rsidR="00983DEF">
              <w:rPr>
                <w:rFonts w:ascii="標楷體" w:eastAsia="標楷體" w:hAnsi="標楷體"/>
              </w:rPr>
              <w:t>)]</w:t>
            </w:r>
          </w:p>
        </w:tc>
      </w:tr>
      <w:tr w:rsidR="000E4F69" w:rsidRPr="009A5A20" w14:paraId="2431432F" w14:textId="77777777" w:rsidTr="003D3D98">
        <w:tc>
          <w:tcPr>
            <w:tcW w:w="848" w:type="dxa"/>
          </w:tcPr>
          <w:p w14:paraId="1DF9AA41" w14:textId="77777777" w:rsidR="000E4F69" w:rsidRPr="009A5A20" w:rsidRDefault="000E4F69" w:rsidP="003D3D98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0E05344B" w14:textId="77777777" w:rsidR="000E4F69" w:rsidRPr="009A5A20" w:rsidRDefault="000E4F69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78B3C8F4" w14:textId="77777777" w:rsidR="000E4F69" w:rsidRPr="009A5A20" w:rsidRDefault="000E4F69" w:rsidP="003D3D98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34595FD2" w14:textId="77777777" w:rsidR="000E4F69" w:rsidRDefault="000E4F69" w:rsidP="000E4F69">
      <w:pPr>
        <w:rPr>
          <w:rFonts w:ascii="標楷體" w:eastAsia="標楷體" w:hAnsi="標楷體"/>
          <w:sz w:val="26"/>
        </w:rPr>
      </w:pPr>
    </w:p>
    <w:p w14:paraId="2F738555" w14:textId="0FBBD7FB" w:rsidR="00AB6B84" w:rsidRPr="009A5A20" w:rsidRDefault="00AB6B84" w:rsidP="00534800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7"/>
        <w:gridCol w:w="1551"/>
        <w:gridCol w:w="816"/>
        <w:gridCol w:w="1187"/>
        <w:gridCol w:w="1083"/>
        <w:gridCol w:w="675"/>
        <w:gridCol w:w="696"/>
        <w:gridCol w:w="3529"/>
      </w:tblGrid>
      <w:tr w:rsidR="00AB6B84" w:rsidRPr="009A5A20" w14:paraId="436EACCB" w14:textId="77777777" w:rsidTr="00707D13">
        <w:trPr>
          <w:trHeight w:val="388"/>
          <w:jc w:val="center"/>
        </w:trPr>
        <w:tc>
          <w:tcPr>
            <w:tcW w:w="567" w:type="dxa"/>
            <w:vMerge w:val="restart"/>
            <w:shd w:val="clear" w:color="auto" w:fill="D9D9D9" w:themeFill="background1" w:themeFillShade="D9"/>
          </w:tcPr>
          <w:p w14:paraId="7DCEEC5C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551" w:type="dxa"/>
            <w:vMerge w:val="restart"/>
            <w:shd w:val="clear" w:color="auto" w:fill="D9D9D9" w:themeFill="background1" w:themeFillShade="D9"/>
          </w:tcPr>
          <w:p w14:paraId="064E8780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457" w:type="dxa"/>
            <w:gridSpan w:val="5"/>
            <w:shd w:val="clear" w:color="auto" w:fill="D9D9D9" w:themeFill="background1" w:themeFillShade="D9"/>
          </w:tcPr>
          <w:p w14:paraId="0DB0F991" w14:textId="77777777" w:rsidR="00AB6B84" w:rsidRPr="009A5A20" w:rsidRDefault="00AB6B84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29" w:type="dxa"/>
            <w:vMerge w:val="restart"/>
            <w:shd w:val="clear" w:color="auto" w:fill="D9D9D9" w:themeFill="background1" w:themeFillShade="D9"/>
          </w:tcPr>
          <w:p w14:paraId="5962EEC4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AB6B84" w:rsidRPr="009A5A20" w14:paraId="60151E86" w14:textId="77777777" w:rsidTr="00707D13">
        <w:trPr>
          <w:trHeight w:val="244"/>
          <w:jc w:val="center"/>
        </w:trPr>
        <w:tc>
          <w:tcPr>
            <w:tcW w:w="567" w:type="dxa"/>
            <w:vMerge/>
            <w:shd w:val="clear" w:color="auto" w:fill="D9D9D9" w:themeFill="background1" w:themeFillShade="D9"/>
          </w:tcPr>
          <w:p w14:paraId="07E7CE8D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1551" w:type="dxa"/>
            <w:vMerge/>
            <w:shd w:val="clear" w:color="auto" w:fill="D9D9D9" w:themeFill="background1" w:themeFillShade="D9"/>
          </w:tcPr>
          <w:p w14:paraId="62EBB2CA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</w:p>
        </w:tc>
        <w:tc>
          <w:tcPr>
            <w:tcW w:w="816" w:type="dxa"/>
            <w:shd w:val="clear" w:color="auto" w:fill="D9D9D9" w:themeFill="background1" w:themeFillShade="D9"/>
          </w:tcPr>
          <w:p w14:paraId="0736D8BC" w14:textId="448037C1" w:rsidR="00AB6B84" w:rsidRPr="009A5A20" w:rsidRDefault="00156432" w:rsidP="00707D1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1187" w:type="dxa"/>
            <w:shd w:val="clear" w:color="auto" w:fill="D9D9D9" w:themeFill="background1" w:themeFillShade="D9"/>
          </w:tcPr>
          <w:p w14:paraId="5E25669B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BDE3EFE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5" w:type="dxa"/>
            <w:shd w:val="clear" w:color="auto" w:fill="D9D9D9" w:themeFill="background1" w:themeFillShade="D9"/>
          </w:tcPr>
          <w:p w14:paraId="78238BAF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06B2AA9E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29" w:type="dxa"/>
            <w:vMerge/>
            <w:shd w:val="clear" w:color="auto" w:fill="D9D9D9" w:themeFill="background1" w:themeFillShade="D9"/>
          </w:tcPr>
          <w:p w14:paraId="0F483490" w14:textId="77777777" w:rsidR="00AB6B84" w:rsidRPr="009A5A20" w:rsidRDefault="00AB6B84" w:rsidP="00707D13">
            <w:pPr>
              <w:rPr>
                <w:rFonts w:ascii="標楷體" w:eastAsia="標楷體" w:hAnsi="標楷體"/>
              </w:rPr>
            </w:pPr>
          </w:p>
        </w:tc>
      </w:tr>
      <w:tr w:rsidR="000E4F69" w:rsidRPr="009A5A20" w14:paraId="12AA462A" w14:textId="77777777" w:rsidTr="00707D13">
        <w:trPr>
          <w:trHeight w:val="244"/>
          <w:jc w:val="center"/>
        </w:trPr>
        <w:tc>
          <w:tcPr>
            <w:tcW w:w="567" w:type="dxa"/>
            <w:shd w:val="clear" w:color="auto" w:fill="auto"/>
          </w:tcPr>
          <w:p w14:paraId="2540ECF3" w14:textId="77777777" w:rsidR="000E4F69" w:rsidRPr="009A5A20" w:rsidRDefault="000E4F69" w:rsidP="000E4F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1551" w:type="dxa"/>
            <w:shd w:val="clear" w:color="auto" w:fill="auto"/>
          </w:tcPr>
          <w:p w14:paraId="46CED9D4" w14:textId="208789B0" w:rsidR="000E4F69" w:rsidRPr="009A5A20" w:rsidRDefault="000E4F69" w:rsidP="000E4F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選擇</w:t>
            </w:r>
            <w:r w:rsidRPr="009A5A20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816" w:type="dxa"/>
            <w:shd w:val="clear" w:color="auto" w:fill="auto"/>
          </w:tcPr>
          <w:p w14:paraId="088772A9" w14:textId="338BB533" w:rsidR="000E4F69" w:rsidRPr="009A5A20" w:rsidRDefault="000E4F69" w:rsidP="000E4F69">
            <w:pPr>
              <w:rPr>
                <w:rFonts w:ascii="標楷體" w:eastAsia="標楷體" w:hAnsi="標楷體"/>
              </w:rPr>
            </w:pPr>
          </w:p>
        </w:tc>
        <w:tc>
          <w:tcPr>
            <w:tcW w:w="1187" w:type="dxa"/>
            <w:shd w:val="clear" w:color="auto" w:fill="auto"/>
          </w:tcPr>
          <w:p w14:paraId="4F466C4D" w14:textId="7CAC174E" w:rsidR="000E4F69" w:rsidRPr="009A5A20" w:rsidRDefault="000E4F69" w:rsidP="000E4F69">
            <w:pPr>
              <w:rPr>
                <w:rFonts w:ascii="標楷體" w:eastAsia="標楷體" w:hAnsi="標楷體"/>
              </w:rPr>
            </w:pPr>
          </w:p>
        </w:tc>
        <w:tc>
          <w:tcPr>
            <w:tcW w:w="1083" w:type="dxa"/>
            <w:shd w:val="clear" w:color="auto" w:fill="auto"/>
          </w:tcPr>
          <w:p w14:paraId="5BB59492" w14:textId="77777777" w:rsidR="000E4F69" w:rsidRPr="009A5A20" w:rsidRDefault="000E4F69" w:rsidP="000E4F69">
            <w:pPr>
              <w:rPr>
                <w:rFonts w:ascii="標楷體" w:eastAsia="標楷體" w:hAnsi="標楷體"/>
              </w:rPr>
            </w:pPr>
          </w:p>
        </w:tc>
        <w:tc>
          <w:tcPr>
            <w:tcW w:w="675" w:type="dxa"/>
            <w:shd w:val="clear" w:color="auto" w:fill="auto"/>
          </w:tcPr>
          <w:p w14:paraId="601193A2" w14:textId="1B2DF874" w:rsidR="000E4F69" w:rsidRPr="009A5A20" w:rsidRDefault="000E4F69" w:rsidP="000E4F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6" w:type="dxa"/>
            <w:shd w:val="clear" w:color="auto" w:fill="auto"/>
          </w:tcPr>
          <w:p w14:paraId="1D598B97" w14:textId="3B7C96C7" w:rsidR="000E4F69" w:rsidRPr="009A5A20" w:rsidRDefault="000E4F69" w:rsidP="000E4F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529" w:type="dxa"/>
            <w:shd w:val="clear" w:color="auto" w:fill="auto"/>
          </w:tcPr>
          <w:p w14:paraId="0F4CDC40" w14:textId="682BB1B6" w:rsidR="000E4F69" w:rsidRPr="000E4F69" w:rsidRDefault="000E4F69" w:rsidP="000E4F69">
            <w:pPr>
              <w:rPr>
                <w:rFonts w:ascii="標楷體" w:eastAsia="標楷體" w:hAnsi="標楷體"/>
              </w:rPr>
            </w:pPr>
            <w:r w:rsidRPr="000E4F69">
              <w:rPr>
                <w:rFonts w:ascii="標楷體" w:eastAsia="標楷體" w:hAnsi="標楷體" w:hint="eastAsia"/>
              </w:rPr>
              <w:t>自行選擇上傳之檔案</w:t>
            </w:r>
          </w:p>
        </w:tc>
      </w:tr>
    </w:tbl>
    <w:p w14:paraId="32D9A701" w14:textId="5D2D6E2E" w:rsidR="003A2A8F" w:rsidRPr="009A5A20" w:rsidRDefault="003A2A8F">
      <w:pPr>
        <w:widowControl/>
        <w:rPr>
          <w:rFonts w:ascii="標楷體" w:eastAsia="標楷體" w:hAnsi="標楷體"/>
        </w:rPr>
      </w:pPr>
    </w:p>
    <w:p w14:paraId="310574E9" w14:textId="7405FC15" w:rsidR="008033DD" w:rsidRPr="009A5A20" w:rsidRDefault="008033DD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輸出畫面：</w:t>
      </w:r>
    </w:p>
    <w:p w14:paraId="24A4AED6" w14:textId="7B6FC43E" w:rsidR="008033DD" w:rsidRPr="009A5A20" w:rsidRDefault="00ED06A2" w:rsidP="008033DD">
      <w:pPr>
        <w:pStyle w:val="17"/>
      </w:pPr>
      <w:r w:rsidRPr="00ED06A2">
        <w:rPr>
          <w:noProof/>
        </w:rPr>
        <w:lastRenderedPageBreak/>
        <w:drawing>
          <wp:inline distT="0" distB="0" distL="0" distR="0" wp14:anchorId="09C88B51" wp14:editId="4920007C">
            <wp:extent cx="6479540" cy="3364865"/>
            <wp:effectExtent l="0" t="0" r="0" b="698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DD16" w14:textId="77777777" w:rsidR="00A97F51" w:rsidRDefault="00A97F51" w:rsidP="000E4F69">
      <w:pPr>
        <w:pStyle w:val="17"/>
      </w:pPr>
    </w:p>
    <w:p w14:paraId="39A36AC0" w14:textId="28E3DCD9" w:rsidR="000E4F69" w:rsidRPr="009A5A20" w:rsidRDefault="000E4F69" w:rsidP="00534800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輸出畫面資料說明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15"/>
        <w:gridCol w:w="816"/>
        <w:gridCol w:w="1305"/>
        <w:gridCol w:w="3456"/>
        <w:gridCol w:w="4002"/>
      </w:tblGrid>
      <w:tr w:rsidR="003A2A8F" w:rsidRPr="009A5A20" w14:paraId="26344470" w14:textId="77777777" w:rsidTr="000E4F69">
        <w:tc>
          <w:tcPr>
            <w:tcW w:w="630" w:type="dxa"/>
            <w:shd w:val="clear" w:color="auto" w:fill="D9D9D9" w:themeFill="background1" w:themeFillShade="D9"/>
          </w:tcPr>
          <w:p w14:paraId="6B0AA682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12A2C071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08BD623B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型態</w:t>
            </w:r>
          </w:p>
        </w:tc>
        <w:tc>
          <w:tcPr>
            <w:tcW w:w="1384" w:type="dxa"/>
            <w:shd w:val="clear" w:color="auto" w:fill="D9D9D9" w:themeFill="background1" w:themeFillShade="D9"/>
          </w:tcPr>
          <w:p w14:paraId="646E273B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</w:t>
            </w:r>
          </w:p>
          <w:p w14:paraId="70E3EC4E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020" w:type="dxa"/>
            <w:shd w:val="clear" w:color="auto" w:fill="D9D9D9" w:themeFill="background1" w:themeFillShade="D9"/>
          </w:tcPr>
          <w:p w14:paraId="72ED5F6C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4310" w:type="dxa"/>
            <w:shd w:val="clear" w:color="auto" w:fill="D9D9D9" w:themeFill="background1" w:themeFillShade="D9"/>
          </w:tcPr>
          <w:p w14:paraId="1772B271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輸出</w:t>
            </w:r>
            <w:r w:rsidRPr="009A5A20">
              <w:rPr>
                <w:rFonts w:ascii="標楷體" w:eastAsia="標楷體" w:hAnsi="標楷體" w:hint="eastAsia"/>
              </w:rPr>
              <w:t>/</w:t>
            </w: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A2A8F" w:rsidRPr="009A5A20" w14:paraId="4E81009E" w14:textId="77777777" w:rsidTr="000E4F69">
        <w:tc>
          <w:tcPr>
            <w:tcW w:w="630" w:type="dxa"/>
            <w:shd w:val="clear" w:color="auto" w:fill="auto"/>
          </w:tcPr>
          <w:p w14:paraId="3E3236AF" w14:textId="77777777" w:rsidR="008033DD" w:rsidRPr="009A5A20" w:rsidRDefault="008033DD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14:paraId="2768A1AE" w14:textId="4851A85A" w:rsidR="008033DD" w:rsidRPr="009A5A20" w:rsidRDefault="003A2A8F" w:rsidP="00707D13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740F5C56" w14:textId="600DE7CD" w:rsidR="008033DD" w:rsidRPr="009A5A20" w:rsidRDefault="003A2A8F" w:rsidP="00707D13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行數</w:t>
            </w:r>
          </w:p>
        </w:tc>
        <w:tc>
          <w:tcPr>
            <w:tcW w:w="3020" w:type="dxa"/>
            <w:shd w:val="clear" w:color="auto" w:fill="auto"/>
          </w:tcPr>
          <w:p w14:paraId="0C563E11" w14:textId="77777777" w:rsidR="008033DD" w:rsidRPr="009A5A20" w:rsidRDefault="008033DD" w:rsidP="00707D1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4310" w:type="dxa"/>
            <w:shd w:val="clear" w:color="auto" w:fill="auto"/>
          </w:tcPr>
          <w:p w14:paraId="6397B82A" w14:textId="2A630FD0" w:rsidR="008033DD" w:rsidRPr="009A5A20" w:rsidRDefault="003A2A8F" w:rsidP="003A2A8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匯入</w:t>
            </w:r>
            <w:r w:rsidR="00BF2C4F">
              <w:rPr>
                <w:rFonts w:ascii="標楷體" w:eastAsia="標楷體" w:hAnsi="標楷體" w:hint="eastAsia"/>
              </w:rPr>
              <w:t>檔案</w:t>
            </w:r>
            <w:r w:rsidRPr="009A5A20">
              <w:rPr>
                <w:rFonts w:ascii="標楷體" w:eastAsia="標楷體" w:hAnsi="標楷體" w:hint="eastAsia"/>
              </w:rPr>
              <w:t>的第幾行</w:t>
            </w:r>
          </w:p>
        </w:tc>
      </w:tr>
      <w:tr w:rsidR="000E4F69" w:rsidRPr="009A5A20" w14:paraId="6E0066D7" w14:textId="77777777" w:rsidTr="000E4F69">
        <w:tc>
          <w:tcPr>
            <w:tcW w:w="630" w:type="dxa"/>
            <w:shd w:val="clear" w:color="auto" w:fill="auto"/>
          </w:tcPr>
          <w:p w14:paraId="460193AD" w14:textId="77777777" w:rsidR="000E4F69" w:rsidRPr="009A5A20" w:rsidRDefault="000E4F69" w:rsidP="000E4F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14:paraId="458B2B5D" w14:textId="047094AE" w:rsidR="000E4F69" w:rsidRPr="009A5A20" w:rsidRDefault="000E4F69" w:rsidP="000E4F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070B6E9F" w14:textId="29E5A0B1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功能代碼</w:t>
            </w:r>
          </w:p>
        </w:tc>
        <w:tc>
          <w:tcPr>
            <w:tcW w:w="3020" w:type="dxa"/>
            <w:shd w:val="clear" w:color="auto" w:fill="auto"/>
          </w:tcPr>
          <w:p w14:paraId="5C9F8973" w14:textId="79011488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JcicAtomMain</w:t>
            </w:r>
            <w:r w:rsidRPr="009A5A20">
              <w:rPr>
                <w:rFonts w:ascii="標楷體" w:eastAsia="標楷體" w:hAnsi="標楷體" w:hint="eastAsia"/>
              </w:rPr>
              <w:t>.Fu</w:t>
            </w:r>
            <w:r w:rsidRPr="009A5A20">
              <w:rPr>
                <w:rFonts w:ascii="標楷體" w:eastAsia="標楷體" w:hAnsi="標楷體"/>
              </w:rPr>
              <w:t>nctionCode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26DC56F3" w14:textId="792A7377" w:rsidR="000E4F69" w:rsidRPr="009A5A20" w:rsidRDefault="000E4F69" w:rsidP="000E4F69">
            <w:pPr>
              <w:rPr>
                <w:rFonts w:ascii="標楷體" w:eastAsia="標楷體" w:hAnsi="標楷體"/>
              </w:rPr>
            </w:pPr>
          </w:p>
        </w:tc>
      </w:tr>
      <w:tr w:rsidR="000E4F69" w:rsidRPr="009A5A20" w14:paraId="423D6213" w14:textId="77777777" w:rsidTr="000E4F69">
        <w:tc>
          <w:tcPr>
            <w:tcW w:w="630" w:type="dxa"/>
            <w:shd w:val="clear" w:color="auto" w:fill="auto"/>
          </w:tcPr>
          <w:p w14:paraId="207639A6" w14:textId="77777777" w:rsidR="000E4F69" w:rsidRPr="009A5A20" w:rsidRDefault="000E4F69" w:rsidP="000E4F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28E4C60" w14:textId="66006D1D" w:rsidR="000E4F69" w:rsidRPr="009A5A20" w:rsidRDefault="000E4F69" w:rsidP="000E4F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5814EC1F" w14:textId="32BA7408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功能類別</w:t>
            </w:r>
          </w:p>
        </w:tc>
        <w:tc>
          <w:tcPr>
            <w:tcW w:w="3020" w:type="dxa"/>
            <w:shd w:val="clear" w:color="auto" w:fill="auto"/>
          </w:tcPr>
          <w:p w14:paraId="35B334CF" w14:textId="397D8E75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JcicAtomMain.DataType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3D7B6779" w14:textId="6C9C904B" w:rsidR="000E4F69" w:rsidRPr="009A5A20" w:rsidRDefault="000E4F69" w:rsidP="000E4F69">
            <w:pPr>
              <w:rPr>
                <w:rFonts w:ascii="標楷體" w:eastAsia="標楷體" w:hAnsi="標楷體"/>
              </w:rPr>
            </w:pPr>
          </w:p>
        </w:tc>
      </w:tr>
      <w:tr w:rsidR="000E4F69" w:rsidRPr="009A5A20" w14:paraId="35388870" w14:textId="77777777" w:rsidTr="000E4F69">
        <w:tc>
          <w:tcPr>
            <w:tcW w:w="630" w:type="dxa"/>
            <w:shd w:val="clear" w:color="auto" w:fill="auto"/>
          </w:tcPr>
          <w:p w14:paraId="47E859EE" w14:textId="77777777" w:rsidR="000E4F69" w:rsidRPr="009A5A20" w:rsidRDefault="000E4F69" w:rsidP="000E4F69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37CECFEF" w14:textId="77777777" w:rsidR="000E4F69" w:rsidRPr="009A5A20" w:rsidRDefault="000E4F69" w:rsidP="000E4F69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140BE0D0" w14:textId="7D0BE561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功能名稱</w:t>
            </w:r>
          </w:p>
        </w:tc>
        <w:tc>
          <w:tcPr>
            <w:tcW w:w="3020" w:type="dxa"/>
            <w:shd w:val="clear" w:color="auto" w:fill="auto"/>
          </w:tcPr>
          <w:p w14:paraId="26BC4F00" w14:textId="20CEEB75" w:rsidR="000E4F69" w:rsidRPr="009A5A20" w:rsidRDefault="000E4F69" w:rsidP="000E4F69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</w:rPr>
              <w:t>JcicAtomMain</w:t>
            </w:r>
            <w:r w:rsidRPr="009A5A20">
              <w:rPr>
                <w:rFonts w:ascii="標楷體" w:eastAsia="標楷體" w:hAnsi="標楷體" w:hint="eastAsia"/>
              </w:rPr>
              <w:t>.Re</w:t>
            </w:r>
            <w:r w:rsidRPr="009A5A20">
              <w:rPr>
                <w:rFonts w:ascii="標楷體" w:eastAsia="標楷體" w:hAnsi="標楷體"/>
              </w:rPr>
              <w:t>mark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212F78C3" w14:textId="4D587505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E4F69" w:rsidRPr="009A5A20" w14:paraId="7C4975B1" w14:textId="77777777" w:rsidTr="000E4F69">
        <w:tc>
          <w:tcPr>
            <w:tcW w:w="630" w:type="dxa"/>
            <w:shd w:val="clear" w:color="auto" w:fill="auto"/>
          </w:tcPr>
          <w:p w14:paraId="7D5AF80E" w14:textId="42C63C70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25EB32CA" w14:textId="58A20FD3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4B08330B" w14:textId="05A55613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欄位代碼</w:t>
            </w:r>
          </w:p>
        </w:tc>
        <w:tc>
          <w:tcPr>
            <w:tcW w:w="3020" w:type="dxa"/>
            <w:shd w:val="clear" w:color="auto" w:fill="auto"/>
          </w:tcPr>
          <w:p w14:paraId="149B07AA" w14:textId="3D2BAFE3" w:rsidR="000E4F69" w:rsidRPr="009A5A20" w:rsidRDefault="000E4F69" w:rsidP="000E4F69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  <w:lang w:eastAsia="zh-HK"/>
              </w:rPr>
              <w:t>JcicAtomDetail.FunctionCode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1A81AFFE" w14:textId="558E30AF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E4F69" w:rsidRPr="009A5A20" w14:paraId="5CC2E5B7" w14:textId="77777777" w:rsidTr="000E4F69">
        <w:tc>
          <w:tcPr>
            <w:tcW w:w="630" w:type="dxa"/>
            <w:shd w:val="clear" w:color="auto" w:fill="auto"/>
          </w:tcPr>
          <w:p w14:paraId="0CF3AD2A" w14:textId="1489AC8C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6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7B46CCCB" w14:textId="557DA870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662B82D8" w14:textId="36CB33E2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欄位格式</w:t>
            </w:r>
          </w:p>
        </w:tc>
        <w:tc>
          <w:tcPr>
            <w:tcW w:w="3020" w:type="dxa"/>
            <w:shd w:val="clear" w:color="auto" w:fill="auto"/>
          </w:tcPr>
          <w:p w14:paraId="2E4773CF" w14:textId="50075CC6" w:rsidR="000E4F69" w:rsidRPr="009A5A20" w:rsidRDefault="000E4F69" w:rsidP="000E4F69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  <w:lang w:eastAsia="zh-HK"/>
              </w:rPr>
              <w:t>JcicAtomDetail.FiledType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06328FCA" w14:textId="4AEE8AAE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E4F69" w:rsidRPr="009A5A20" w14:paraId="2AAF642F" w14:textId="77777777" w:rsidTr="000E4F69">
        <w:tc>
          <w:tcPr>
            <w:tcW w:w="630" w:type="dxa"/>
            <w:shd w:val="clear" w:color="auto" w:fill="auto"/>
          </w:tcPr>
          <w:p w14:paraId="06AA89EC" w14:textId="676B75F4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7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5779CC8B" w14:textId="0628A6E7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76A8D7F8" w14:textId="7DC27EE2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欄位說明</w:t>
            </w:r>
          </w:p>
        </w:tc>
        <w:tc>
          <w:tcPr>
            <w:tcW w:w="3020" w:type="dxa"/>
            <w:shd w:val="clear" w:color="auto" w:fill="auto"/>
          </w:tcPr>
          <w:p w14:paraId="46723F60" w14:textId="457EF271" w:rsidR="000E4F69" w:rsidRPr="009A5A20" w:rsidRDefault="000E4F69" w:rsidP="000E4F69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9A5A20">
              <w:rPr>
                <w:rFonts w:ascii="標楷體" w:eastAsia="標楷體" w:hAnsi="標楷體"/>
                <w:lang w:eastAsia="zh-HK"/>
              </w:rPr>
              <w:t>JcicAtomDetail.Remark</w:t>
            </w:r>
            <w:proofErr w:type="spellEnd"/>
          </w:p>
        </w:tc>
        <w:tc>
          <w:tcPr>
            <w:tcW w:w="4310" w:type="dxa"/>
            <w:shd w:val="clear" w:color="auto" w:fill="auto"/>
          </w:tcPr>
          <w:p w14:paraId="27F63080" w14:textId="3C4B1EA3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0E4F69" w:rsidRPr="009A5A20" w14:paraId="676AD952" w14:textId="77777777" w:rsidTr="000E4F69">
        <w:tc>
          <w:tcPr>
            <w:tcW w:w="630" w:type="dxa"/>
            <w:shd w:val="clear" w:color="auto" w:fill="auto"/>
          </w:tcPr>
          <w:p w14:paraId="4EC2522D" w14:textId="28BBD0BF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  <w:sz w:val="22"/>
                <w:szCs w:val="22"/>
              </w:rPr>
            </w:pPr>
            <w:r w:rsidRPr="009A5A20">
              <w:rPr>
                <w:rFonts w:ascii="標楷體" w:eastAsia="標楷體" w:hAnsi="標楷體" w:hint="eastAsia"/>
                <w:color w:val="00000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0FD778D1" w14:textId="79AFA3E1" w:rsidR="000E4F69" w:rsidRPr="009A5A20" w:rsidRDefault="000E4F69" w:rsidP="000E4F69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資料</w:t>
            </w:r>
          </w:p>
        </w:tc>
        <w:tc>
          <w:tcPr>
            <w:tcW w:w="1384" w:type="dxa"/>
            <w:shd w:val="clear" w:color="auto" w:fill="auto"/>
          </w:tcPr>
          <w:p w14:paraId="5842B60D" w14:textId="07C03249" w:rsidR="000E4F69" w:rsidRPr="009A5A20" w:rsidRDefault="000E4F69" w:rsidP="000E4F69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欄位值</w:t>
            </w:r>
          </w:p>
        </w:tc>
        <w:tc>
          <w:tcPr>
            <w:tcW w:w="3020" w:type="dxa"/>
            <w:shd w:val="clear" w:color="auto" w:fill="auto"/>
          </w:tcPr>
          <w:p w14:paraId="124EFF8B" w14:textId="77777777" w:rsidR="000E4F69" w:rsidRPr="009A5A20" w:rsidRDefault="000E4F69" w:rsidP="000E4F69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310" w:type="dxa"/>
            <w:shd w:val="clear" w:color="auto" w:fill="auto"/>
          </w:tcPr>
          <w:p w14:paraId="7BAE43C5" w14:textId="778A5145" w:rsidR="000E4F69" w:rsidRPr="009A5A20" w:rsidRDefault="000E4F69" w:rsidP="000E4F69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依據行數，欄位切割的值</w:t>
            </w:r>
          </w:p>
        </w:tc>
      </w:tr>
    </w:tbl>
    <w:p w14:paraId="170B45CD" w14:textId="1BB7B458" w:rsidR="00704345" w:rsidRPr="009A5A20" w:rsidRDefault="00704345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4B721A5B" w14:textId="77777777" w:rsidR="00891D53" w:rsidRPr="009A5A20" w:rsidRDefault="00891D53" w:rsidP="00891D53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輸出資料說明</w:t>
      </w:r>
    </w:p>
    <w:p w14:paraId="7369E54E" w14:textId="11D7639E" w:rsidR="00891D53" w:rsidRPr="009A5A20" w:rsidRDefault="00891D53" w:rsidP="00891D53">
      <w:pPr>
        <w:pStyle w:val="17"/>
        <w:ind w:left="1418"/>
      </w:pPr>
      <w:r w:rsidRPr="009A5A20">
        <w:rPr>
          <w:rFonts w:hint="eastAsia"/>
        </w:rPr>
        <w:t>請參考</w:t>
      </w:r>
      <w:r w:rsidR="00D921B7">
        <w:rPr>
          <w:rFonts w:hint="eastAsia"/>
        </w:rPr>
        <w:t>附</w:t>
      </w:r>
      <w:r w:rsidRPr="009A5A20">
        <w:rPr>
          <w:rFonts w:hint="eastAsia"/>
        </w:rPr>
        <w:t>檔EXCEL</w:t>
      </w:r>
    </w:p>
    <w:bookmarkStart w:id="59" w:name="_MON_1683443532"/>
    <w:bookmarkEnd w:id="59"/>
    <w:p w14:paraId="408ECFC8" w14:textId="2B94C368" w:rsidR="00891D53" w:rsidRPr="009A5A20" w:rsidRDefault="00440ED6" w:rsidP="00891D53">
      <w:pPr>
        <w:pStyle w:val="17"/>
        <w:ind w:left="1418"/>
      </w:pPr>
      <w:r w:rsidRPr="009A5A20">
        <w:object w:dxaOrig="1520" w:dyaOrig="1033" w14:anchorId="1D7FD098">
          <v:shape id="_x0000_i1032" type="#_x0000_t75" style="width:78pt;height:54pt" o:ole="">
            <v:imagedata r:id="rId83" o:title=""/>
          </v:shape>
          <o:OLEObject Type="Embed" ProgID="Excel.Sheet.12" ShapeID="_x0000_i1032" DrawAspect="Icon" ObjectID="_1688559486" r:id="rId84"/>
        </w:object>
      </w:r>
    </w:p>
    <w:p w14:paraId="62F0B18D" w14:textId="5D461FA5" w:rsidR="00FC019D" w:rsidRPr="009A5A20" w:rsidRDefault="00FC019D" w:rsidP="003462C6">
      <w:pPr>
        <w:pStyle w:val="17"/>
      </w:pPr>
    </w:p>
    <w:p w14:paraId="6283198B" w14:textId="08175ABE" w:rsidR="00505C6E" w:rsidRPr="009A5A20" w:rsidRDefault="003A3C80" w:rsidP="00505C6E">
      <w:pPr>
        <w:tabs>
          <w:tab w:val="left" w:pos="788"/>
        </w:tabs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5A77D1A5" w14:textId="7069E340" w:rsidR="00505C6E" w:rsidRPr="009A5A20" w:rsidRDefault="00505C6E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="00FE753F" w:rsidRPr="009A5A20">
        <w:rPr>
          <w:rFonts w:ascii="標楷體" w:hAnsi="標楷體"/>
        </w:rPr>
        <w:t>70</w:t>
      </w:r>
      <w:r w:rsidR="00870775" w:rsidRPr="009A5A20">
        <w:rPr>
          <w:rFonts w:ascii="標楷體" w:hAnsi="標楷體"/>
        </w:rPr>
        <w:t>7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最大債權撥付</w:t>
      </w:r>
      <w:r w:rsidR="000C273C" w:rsidRPr="009A5A20">
        <w:rPr>
          <w:rFonts w:ascii="標楷體" w:hAnsi="標楷體" w:hint="eastAsia"/>
        </w:rPr>
        <w:t>產檔</w:t>
      </w:r>
      <w:proofErr w:type="spellEnd"/>
    </w:p>
    <w:p w14:paraId="41B29337" w14:textId="77777777" w:rsidR="00505C6E" w:rsidRPr="009A5A20" w:rsidRDefault="00505C6E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05C6E" w:rsidRPr="009A5A20" w14:paraId="43731176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C66A83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F11303" w14:textId="77777777" w:rsidR="00505C6E" w:rsidRPr="009A5A20" w:rsidRDefault="000C273C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最大債權撥付產檔</w:t>
            </w:r>
          </w:p>
        </w:tc>
      </w:tr>
      <w:tr w:rsidR="00505C6E" w:rsidRPr="009A5A20" w14:paraId="300911FA" w14:textId="77777777" w:rsidTr="0051678A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71BEA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AC30A" w14:textId="6A720C2F" w:rsidR="00505C6E" w:rsidRPr="009A5A20" w:rsidRDefault="0082060C" w:rsidP="005167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產製</w:t>
            </w:r>
            <w:r w:rsidR="00594CE7" w:rsidRPr="009A5A20">
              <w:rPr>
                <w:rFonts w:ascii="標楷體" w:eastAsia="標楷體" w:hAnsi="標楷體" w:hint="eastAsia"/>
              </w:rPr>
              <w:t>最大債權撥付檔</w:t>
            </w:r>
          </w:p>
        </w:tc>
      </w:tr>
      <w:tr w:rsidR="00505C6E" w:rsidRPr="009A5A20" w14:paraId="55A13370" w14:textId="77777777" w:rsidTr="0051678A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37843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3FA393" w14:textId="77777777" w:rsidR="0082060C" w:rsidRPr="009A5A20" w:rsidRDefault="0082060C" w:rsidP="0082060C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57FA484E" w14:textId="39FFB824" w:rsidR="00833DF9" w:rsidRDefault="0082060C" w:rsidP="0082060C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346BF8">
              <w:rPr>
                <w:rFonts w:ascii="標楷體" w:eastAsia="標楷體" w:hAnsi="標楷體" w:hint="eastAsia"/>
              </w:rPr>
              <w:t>維護</w:t>
            </w:r>
            <w:r w:rsidR="004E4DCA">
              <w:rPr>
                <w:rFonts w:ascii="標楷體" w:eastAsia="標楷體" w:hAnsi="標楷體" w:hint="eastAsia"/>
              </w:rPr>
              <w:t>[</w:t>
            </w:r>
            <w:r w:rsidR="004E4DCA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4E4DCA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4E4DCA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4E4DCA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4E4DCA">
              <w:rPr>
                <w:rFonts w:ascii="標楷體" w:eastAsia="標楷體" w:hAnsi="標楷體"/>
                <w:color w:val="000000"/>
              </w:rPr>
              <w:t>)</w:t>
            </w:r>
            <w:r w:rsidR="004E4DCA">
              <w:rPr>
                <w:rFonts w:ascii="標楷體" w:eastAsia="標楷體" w:hAnsi="標楷體"/>
              </w:rPr>
              <w:t>]</w:t>
            </w:r>
            <w:r w:rsidR="004E4DCA">
              <w:rPr>
                <w:rFonts w:ascii="標楷體" w:eastAsia="標楷體" w:hAnsi="標楷體" w:hint="eastAsia"/>
              </w:rPr>
              <w:t>與</w:t>
            </w:r>
            <w:r w:rsidR="00346BF8">
              <w:rPr>
                <w:rFonts w:ascii="標楷體" w:eastAsia="標楷體" w:hAnsi="標楷體" w:hint="eastAsia"/>
              </w:rPr>
              <w:t>[</w:t>
            </w:r>
            <w:r w:rsidR="00346BF8" w:rsidRPr="002D7822">
              <w:rPr>
                <w:rFonts w:ascii="標楷體" w:eastAsia="標楷體" w:hAnsi="標楷體" w:hint="eastAsia"/>
              </w:rPr>
              <w:t>最大債權撥付</w:t>
            </w:r>
            <w:r w:rsidR="00346BF8" w:rsidRPr="00037244">
              <w:rPr>
                <w:rFonts w:ascii="標楷體" w:eastAsia="標楷體" w:hAnsi="標楷體" w:hint="eastAsia"/>
              </w:rPr>
              <w:t>資</w:t>
            </w:r>
            <w:r w:rsidR="004E4DCA">
              <w:rPr>
                <w:rFonts w:ascii="標楷體" w:eastAsia="標楷體" w:hAnsi="標楷體"/>
              </w:rPr>
              <w:br/>
            </w:r>
            <w:r w:rsidR="004E4DCA">
              <w:rPr>
                <w:rFonts w:ascii="標楷體" w:eastAsia="標楷體" w:hAnsi="標楷體" w:hint="eastAsia"/>
              </w:rPr>
              <w:t xml:space="preserve">  </w:t>
            </w:r>
            <w:r w:rsidR="00346BF8" w:rsidRPr="00037244">
              <w:rPr>
                <w:rFonts w:ascii="標楷體" w:eastAsia="標楷體" w:hAnsi="標楷體" w:hint="eastAsia"/>
              </w:rPr>
              <w:t>料檔</w:t>
            </w:r>
            <w:r w:rsidR="00346BF8">
              <w:rPr>
                <w:rFonts w:ascii="標楷體" w:eastAsia="標楷體" w:hAnsi="標楷體" w:hint="eastAsia"/>
              </w:rPr>
              <w:t>(</w:t>
            </w:r>
            <w:r w:rsidR="00346BF8" w:rsidRPr="007944C2">
              <w:rPr>
                <w:rFonts w:ascii="標楷體" w:eastAsia="標楷體" w:hAnsi="標楷體"/>
              </w:rPr>
              <w:t>NegAppr0</w:t>
            </w:r>
            <w:r w:rsidR="00346BF8">
              <w:rPr>
                <w:rFonts w:ascii="標楷體" w:eastAsia="標楷體" w:hAnsi="標楷體" w:hint="eastAsia"/>
              </w:rPr>
              <w:t>1)]</w:t>
            </w:r>
            <w:r w:rsidR="00D154DF">
              <w:rPr>
                <w:rFonts w:ascii="標楷體" w:eastAsia="標楷體" w:hAnsi="標楷體" w:hint="eastAsia"/>
              </w:rPr>
              <w:t>與[</w:t>
            </w:r>
            <w:r w:rsidR="00D154DF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D154DF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D154DF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D154DF">
              <w:rPr>
                <w:rFonts w:ascii="標楷體" w:eastAsia="標楷體" w:hAnsi="標楷體"/>
                <w:color w:val="000000"/>
              </w:rPr>
              <w:t>)</w:t>
            </w:r>
            <w:r w:rsidR="00D154DF">
              <w:rPr>
                <w:rFonts w:ascii="標楷體" w:eastAsia="標楷體" w:hAnsi="標楷體" w:hint="eastAsia"/>
              </w:rPr>
              <w:t>]</w:t>
            </w:r>
          </w:p>
          <w:p w14:paraId="0B299762" w14:textId="51FE9735" w:rsidR="00505C6E" w:rsidRPr="009A5A20" w:rsidRDefault="00833DF9" w:rsidP="0082060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EE570F">
              <w:rPr>
                <w:rFonts w:ascii="標楷體" w:eastAsia="標楷體" w:hAnsi="標楷體" w:hint="eastAsia"/>
              </w:rPr>
              <w:t>找</w:t>
            </w:r>
            <w:r w:rsidR="00594CE7">
              <w:rPr>
                <w:rFonts w:ascii="標楷體" w:eastAsia="標楷體" w:hAnsi="標楷體" w:hint="eastAsia"/>
              </w:rPr>
              <w:t>最大債權</w:t>
            </w:r>
            <w:r w:rsidR="00A4632C">
              <w:rPr>
                <w:rFonts w:ascii="標楷體" w:eastAsia="標楷體" w:hAnsi="標楷體" w:hint="eastAsia"/>
              </w:rPr>
              <w:t>已</w:t>
            </w:r>
            <w:r w:rsidR="00594CE7">
              <w:rPr>
                <w:rFonts w:ascii="標楷體" w:eastAsia="標楷體" w:hAnsi="標楷體" w:hint="eastAsia"/>
              </w:rPr>
              <w:t>入帳但未製檔之資料</w:t>
            </w:r>
            <w:r w:rsidR="00594CE7" w:rsidRPr="009A5A20">
              <w:rPr>
                <w:rFonts w:ascii="標楷體" w:eastAsia="標楷體" w:hAnsi="標楷體" w:hint="eastAsia"/>
              </w:rPr>
              <w:t>，</w:t>
            </w:r>
            <w:r w:rsidR="0082060C">
              <w:rPr>
                <w:rFonts w:ascii="標楷體" w:eastAsia="標楷體" w:hAnsi="標楷體" w:hint="eastAsia"/>
              </w:rPr>
              <w:t>產製[</w:t>
            </w:r>
            <w:r w:rsidR="00594CE7" w:rsidRPr="009A5A20">
              <w:rPr>
                <w:rFonts w:ascii="標楷體" w:eastAsia="標楷體" w:hAnsi="標楷體" w:hint="eastAsia"/>
              </w:rPr>
              <w:t>最大債</w:t>
            </w:r>
            <w:r w:rsidR="00A4632C">
              <w:rPr>
                <w:rFonts w:ascii="標楷體" w:eastAsia="標楷體" w:hAnsi="標楷體"/>
              </w:rPr>
              <w:br/>
            </w:r>
            <w:r w:rsidR="00A4632C">
              <w:rPr>
                <w:rFonts w:ascii="標楷體" w:eastAsia="標楷體" w:hAnsi="標楷體" w:hint="eastAsia"/>
              </w:rPr>
              <w:t xml:space="preserve">  </w:t>
            </w:r>
            <w:r w:rsidR="00594CE7" w:rsidRPr="009A5A20">
              <w:rPr>
                <w:rFonts w:ascii="標楷體" w:eastAsia="標楷體" w:hAnsi="標楷體" w:hint="eastAsia"/>
              </w:rPr>
              <w:t>權撥付檔</w:t>
            </w:r>
            <w:r w:rsidR="0082060C" w:rsidRPr="00D17B48">
              <w:rPr>
                <w:rFonts w:ascii="標楷體" w:eastAsia="標楷體" w:hAnsi="標楷體" w:hint="eastAsia"/>
              </w:rPr>
              <w:t>(BATCHTX0</w:t>
            </w:r>
            <w:r w:rsidR="00594CE7">
              <w:rPr>
                <w:rFonts w:ascii="標楷體" w:eastAsia="標楷體" w:hAnsi="標楷體" w:hint="eastAsia"/>
              </w:rPr>
              <w:t>1</w:t>
            </w:r>
            <w:r w:rsidR="0082060C" w:rsidRPr="00D17B48">
              <w:rPr>
                <w:rFonts w:ascii="標楷體" w:eastAsia="標楷體" w:hAnsi="標楷體" w:hint="eastAsia"/>
              </w:rPr>
              <w:t>)</w:t>
            </w:r>
            <w:r w:rsidR="0082060C">
              <w:rPr>
                <w:rFonts w:ascii="標楷體" w:eastAsia="標楷體" w:hAnsi="標楷體" w:hint="eastAsia"/>
              </w:rPr>
              <w:t>]</w:t>
            </w:r>
            <w:r w:rsidR="00F17AD1">
              <w:rPr>
                <w:rFonts w:ascii="標楷體" w:eastAsia="標楷體" w:hAnsi="標楷體" w:hint="eastAsia"/>
              </w:rPr>
              <w:t>給財金公司</w:t>
            </w:r>
          </w:p>
        </w:tc>
      </w:tr>
      <w:tr w:rsidR="00505C6E" w:rsidRPr="009A5A20" w14:paraId="40FA9533" w14:textId="77777777" w:rsidTr="0051678A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3F294E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20521B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75E3C243" w14:textId="77777777" w:rsidTr="0051678A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3A92A0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00CF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04ABD8AE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A085F7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4037DC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01D547A9" w14:textId="77777777" w:rsidTr="0051678A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431F3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BEB291" w14:textId="4E2CA3AC" w:rsidR="00A52712" w:rsidRPr="009A5A20" w:rsidRDefault="00A52712" w:rsidP="00A52712">
            <w:pPr>
              <w:rPr>
                <w:rFonts w:ascii="標楷體" w:eastAsia="標楷體" w:hAnsi="標楷體"/>
              </w:rPr>
            </w:pPr>
          </w:p>
        </w:tc>
      </w:tr>
      <w:tr w:rsidR="00505C6E" w:rsidRPr="009A5A20" w14:paraId="2F9F4DE3" w14:textId="77777777" w:rsidTr="0051678A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2ACFEB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76D0C" w14:textId="77777777" w:rsidR="00505C6E" w:rsidRPr="009A5A20" w:rsidRDefault="00505C6E" w:rsidP="0051678A">
            <w:pPr>
              <w:rPr>
                <w:rFonts w:ascii="標楷體" w:eastAsia="標楷體" w:hAnsi="標楷體"/>
              </w:rPr>
            </w:pPr>
          </w:p>
        </w:tc>
      </w:tr>
    </w:tbl>
    <w:p w14:paraId="0D7BBFEE" w14:textId="304BDFF8" w:rsidR="00505C6E" w:rsidRDefault="00505C6E" w:rsidP="0082060C">
      <w:pPr>
        <w:pStyle w:val="17"/>
      </w:pPr>
    </w:p>
    <w:p w14:paraId="7E098603" w14:textId="77777777" w:rsidR="002F3FD2" w:rsidRPr="009A5A20" w:rsidRDefault="002F3FD2" w:rsidP="002F3FD2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2F3FD2" w:rsidRPr="009A5A20" w14:paraId="57376C11" w14:textId="77777777" w:rsidTr="00427170">
        <w:tc>
          <w:tcPr>
            <w:tcW w:w="851" w:type="dxa"/>
            <w:shd w:val="clear" w:color="auto" w:fill="D9D9D9" w:themeFill="background1" w:themeFillShade="D9"/>
          </w:tcPr>
          <w:p w14:paraId="4E67244A" w14:textId="77777777" w:rsidR="002F3FD2" w:rsidRPr="009A5A20" w:rsidRDefault="002F3FD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65E806D1" w14:textId="77777777" w:rsidR="002F3FD2" w:rsidRPr="009A5A20" w:rsidRDefault="002F3FD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15A7B43" w14:textId="77777777" w:rsidR="002F3FD2" w:rsidRPr="009A5A20" w:rsidRDefault="002F3FD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2F3FD2" w:rsidRPr="009A5A20" w14:paraId="79B3D2A2" w14:textId="77777777" w:rsidTr="00427170">
        <w:tc>
          <w:tcPr>
            <w:tcW w:w="851" w:type="dxa"/>
          </w:tcPr>
          <w:p w14:paraId="0439A0E5" w14:textId="77777777" w:rsidR="002F3FD2" w:rsidRPr="009A5A20" w:rsidRDefault="002F3FD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31DE2711" w14:textId="77777777" w:rsidR="002F3FD2" w:rsidRPr="00B06079" w:rsidRDefault="002F3FD2" w:rsidP="0042717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proofErr w:type="spellStart"/>
            <w:r w:rsidRPr="00B06079">
              <w:rPr>
                <w:rFonts w:ascii="標楷體" w:eastAsia="標楷體" w:hAnsi="標楷體" w:hint="eastAsia"/>
                <w:color w:val="000000"/>
              </w:rPr>
              <w:t>Ne</w:t>
            </w:r>
            <w:r w:rsidRPr="00B06079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328D81A8" w14:textId="77777777" w:rsidR="002F3FD2" w:rsidRPr="009A5A20" w:rsidRDefault="002F3FD2" w:rsidP="0042717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C27818" w:rsidRPr="009A5A20" w14:paraId="393A8856" w14:textId="77777777" w:rsidTr="00427170">
        <w:tc>
          <w:tcPr>
            <w:tcW w:w="851" w:type="dxa"/>
          </w:tcPr>
          <w:p w14:paraId="3DDF1164" w14:textId="26797077" w:rsidR="00C27818" w:rsidRPr="009A5A20" w:rsidRDefault="00C27818" w:rsidP="00C2781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31AAF232" w14:textId="371366F6" w:rsidR="00C27818" w:rsidRPr="00B06079" w:rsidRDefault="00C27818" w:rsidP="00C27818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B06079">
              <w:rPr>
                <w:rFonts w:ascii="標楷體" w:eastAsia="標楷體" w:hAnsi="標楷體" w:hint="eastAsia"/>
                <w:color w:val="000000"/>
              </w:rPr>
              <w:t>Ne</w:t>
            </w:r>
            <w:r w:rsidRPr="00B06079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061A47A0" w14:textId="7E61B086" w:rsidR="00C27818" w:rsidRPr="009A5A20" w:rsidRDefault="00C27818" w:rsidP="00C27818">
            <w:pPr>
              <w:widowControl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3F54D9" w:rsidRPr="009A5A20" w14:paraId="71D25AB4" w14:textId="77777777" w:rsidTr="00427170">
        <w:tc>
          <w:tcPr>
            <w:tcW w:w="851" w:type="dxa"/>
          </w:tcPr>
          <w:p w14:paraId="2EC728CD" w14:textId="426B8D0C" w:rsidR="003F54D9" w:rsidRDefault="00D154DF" w:rsidP="003F54D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297503AF" w14:textId="221A09E1" w:rsidR="003F54D9" w:rsidRPr="00B06079" w:rsidRDefault="003F54D9" w:rsidP="003F54D9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B06079">
              <w:rPr>
                <w:rFonts w:ascii="標楷體" w:eastAsia="標楷體" w:hAnsi="標楷體" w:hint="eastAsia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091B27CB" w14:textId="5BF9BFFC" w:rsidR="003F54D9" w:rsidRPr="009A5A20" w:rsidRDefault="003F54D9" w:rsidP="003F54D9">
            <w:pPr>
              <w:widowControl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3F54D9" w:rsidRPr="009A5A20" w14:paraId="3BBEA8F7" w14:textId="77777777" w:rsidTr="00427170">
        <w:tc>
          <w:tcPr>
            <w:tcW w:w="851" w:type="dxa"/>
          </w:tcPr>
          <w:p w14:paraId="02A4916F" w14:textId="3D6BE110" w:rsidR="003F54D9" w:rsidRPr="009A5A20" w:rsidRDefault="00D154DF" w:rsidP="003F54D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7E6BF71C" w14:textId="1AEF7677" w:rsidR="003F54D9" w:rsidRPr="00B06079" w:rsidRDefault="003F54D9" w:rsidP="003F54D9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B06079">
              <w:rPr>
                <w:rFonts w:ascii="標楷體" w:eastAsia="標楷體" w:hAnsi="標楷體"/>
              </w:rPr>
              <w:t>NegAppr0</w:t>
            </w:r>
            <w:r w:rsidRPr="00B0607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0EF3D853" w14:textId="6E15D409" w:rsidR="003F54D9" w:rsidRPr="009A5A20" w:rsidRDefault="003F54D9" w:rsidP="003F54D9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D154DF" w:rsidRPr="009A5A20" w14:paraId="12F7E6C2" w14:textId="77777777" w:rsidTr="00427170">
        <w:tc>
          <w:tcPr>
            <w:tcW w:w="851" w:type="dxa"/>
          </w:tcPr>
          <w:p w14:paraId="66603726" w14:textId="7E325A88" w:rsidR="00D154DF" w:rsidRDefault="00D154DF" w:rsidP="00D154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1430AC1C" w14:textId="39855A65" w:rsidR="00D154DF" w:rsidRPr="00B06079" w:rsidRDefault="00D154DF" w:rsidP="00D154DF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B06079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2A4778F4" w14:textId="4BE99FFE" w:rsidR="00D154DF" w:rsidRPr="002D7822" w:rsidRDefault="00D154DF" w:rsidP="00D154DF">
            <w:pPr>
              <w:widowControl/>
              <w:rPr>
                <w:rFonts w:ascii="標楷體" w:eastAsia="標楷體" w:hAnsi="標楷體"/>
              </w:rPr>
            </w:pPr>
            <w:r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</w:p>
        </w:tc>
      </w:tr>
    </w:tbl>
    <w:p w14:paraId="5E222E07" w14:textId="77777777" w:rsidR="002F3FD2" w:rsidRDefault="002F3FD2" w:rsidP="0082060C">
      <w:pPr>
        <w:pStyle w:val="17"/>
      </w:pPr>
    </w:p>
    <w:p w14:paraId="0B01F377" w14:textId="6ED97F39" w:rsidR="0082060C" w:rsidRPr="009A5A20" w:rsidRDefault="0082060C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5F7EC55B" w14:textId="5BECC123" w:rsidR="00505C6E" w:rsidRDefault="00505C6E" w:rsidP="0082060C">
      <w:pPr>
        <w:pStyle w:val="42"/>
        <w:spacing w:after="72"/>
        <w:ind w:leftChars="0" w:left="0"/>
        <w:rPr>
          <w:rFonts w:ascii="標楷體" w:hAnsi="標楷體"/>
        </w:rPr>
      </w:pPr>
      <w:r w:rsidRPr="009A5A20">
        <w:rPr>
          <w:rFonts w:ascii="標楷體" w:hAnsi="標楷體" w:hint="eastAsia"/>
        </w:rPr>
        <w:t>輸入畫面：</w:t>
      </w:r>
    </w:p>
    <w:p w14:paraId="24BA39FA" w14:textId="17A5DA96" w:rsidR="00E5756B" w:rsidRDefault="00833DF9" w:rsidP="00E5756B">
      <w:pPr>
        <w:pStyle w:val="42"/>
        <w:spacing w:after="72"/>
        <w:ind w:leftChars="0" w:left="0"/>
        <w:rPr>
          <w:rFonts w:ascii="標楷體" w:hAnsi="標楷體"/>
        </w:rPr>
      </w:pPr>
      <w:r w:rsidRPr="00833DF9">
        <w:rPr>
          <w:rFonts w:ascii="標楷體" w:hAnsi="標楷體"/>
          <w:noProof/>
        </w:rPr>
        <w:drawing>
          <wp:inline distT="0" distB="0" distL="0" distR="0" wp14:anchorId="50BF64C3" wp14:editId="6F6447C8">
            <wp:extent cx="6479540" cy="1294765"/>
            <wp:effectExtent l="0" t="0" r="0" b="63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E855" w14:textId="457A234A" w:rsidR="00E5756B" w:rsidRDefault="00E5756B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04B3B63D" w14:textId="77777777" w:rsidR="00833DF9" w:rsidRPr="009A5A20" w:rsidRDefault="00833DF9" w:rsidP="00833DF9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833DF9" w:rsidRPr="009A5A20" w14:paraId="10C3E5B9" w14:textId="77777777" w:rsidTr="00427170">
        <w:tc>
          <w:tcPr>
            <w:tcW w:w="848" w:type="dxa"/>
            <w:shd w:val="clear" w:color="auto" w:fill="D9D9D9" w:themeFill="background1" w:themeFillShade="D9"/>
          </w:tcPr>
          <w:p w14:paraId="7D62F1F6" w14:textId="77777777" w:rsidR="00833DF9" w:rsidRPr="009A5A20" w:rsidRDefault="00833DF9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57E96639" w14:textId="77777777" w:rsidR="00833DF9" w:rsidRPr="009A5A20" w:rsidRDefault="00833DF9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30037C4A" w14:textId="77777777" w:rsidR="00833DF9" w:rsidRPr="009A5A20" w:rsidRDefault="00833DF9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833DF9" w:rsidRPr="009A5A20" w14:paraId="2EB4A031" w14:textId="77777777" w:rsidTr="00427170">
        <w:tc>
          <w:tcPr>
            <w:tcW w:w="848" w:type="dxa"/>
          </w:tcPr>
          <w:p w14:paraId="46509E95" w14:textId="77777777" w:rsidR="00833DF9" w:rsidRPr="009A5A20" w:rsidRDefault="00833DF9" w:rsidP="0042717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1DE092B2" w14:textId="77777777" w:rsidR="00833DF9" w:rsidRPr="009A5A20" w:rsidRDefault="00833DF9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4B6884F7" w14:textId="77777777" w:rsidR="00833DF9" w:rsidRPr="009A5557" w:rsidRDefault="00833DF9" w:rsidP="0042717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812362C" w14:textId="3C9CD63E" w:rsidR="00103FC2" w:rsidRDefault="00833DF9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1.</w:t>
            </w:r>
            <w:r w:rsidR="00087A77">
              <w:rPr>
                <w:rFonts w:ascii="標楷體" w:eastAsia="標楷體" w:hAnsi="標楷體" w:hint="eastAsia"/>
              </w:rPr>
              <w:t>(1)</w:t>
            </w:r>
            <w:r w:rsidR="00F02B6D" w:rsidRPr="004E1F18">
              <w:rPr>
                <w:rFonts w:ascii="標楷體" w:eastAsia="標楷體" w:hAnsi="標楷體" w:hint="eastAsia"/>
              </w:rPr>
              <w:t>檢核</w:t>
            </w:r>
            <w:r w:rsidR="00F02B6D">
              <w:rPr>
                <w:rFonts w:ascii="標楷體" w:eastAsia="標楷體" w:hAnsi="標楷體" w:hint="eastAsia"/>
              </w:rPr>
              <w:t>[</w:t>
            </w:r>
            <w:r w:rsidR="00F02B6D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F02B6D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F02B6D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F02B6D">
              <w:rPr>
                <w:rFonts w:ascii="標楷體" w:eastAsia="標楷體" w:hAnsi="標楷體" w:hint="eastAsia"/>
                <w:color w:val="000000"/>
              </w:rPr>
              <w:t>)</w:t>
            </w:r>
            <w:r w:rsidR="00F02B6D">
              <w:rPr>
                <w:rFonts w:ascii="標楷體" w:eastAsia="標楷體" w:hAnsi="標楷體" w:hint="eastAsia"/>
              </w:rPr>
              <w:t>]</w:t>
            </w:r>
            <w:r w:rsidR="00F02B6D" w:rsidRPr="004E1F18">
              <w:rPr>
                <w:rFonts w:ascii="標楷體" w:eastAsia="標楷體" w:hAnsi="標楷體" w:hint="eastAsia"/>
              </w:rPr>
              <w:t>，</w:t>
            </w:r>
            <w:r w:rsidR="00F02B6D">
              <w:rPr>
                <w:rFonts w:ascii="標楷體" w:eastAsia="標楷體" w:hAnsi="標楷體" w:hint="eastAsia"/>
              </w:rPr>
              <w:t>該[</w:t>
            </w:r>
            <w:r w:rsidR="00F02B6D" w:rsidRPr="00F02B6D">
              <w:rPr>
                <w:rFonts w:ascii="標楷體" w:eastAsia="標楷體" w:hAnsi="標楷體" w:hint="eastAsia"/>
              </w:rPr>
              <w:t>提兌日</w:t>
            </w:r>
            <w:r w:rsidR="00F02B6D">
              <w:rPr>
                <w:rFonts w:ascii="標楷體" w:eastAsia="標楷體" w:hAnsi="標楷體" w:hint="eastAsia"/>
              </w:rPr>
              <w:t>(</w:t>
            </w:r>
            <w:proofErr w:type="spellStart"/>
            <w:r w:rsidR="00F02B6D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F02B6D">
              <w:rPr>
                <w:rFonts w:ascii="標楷體" w:eastAsia="標楷體" w:hAnsi="標楷體" w:hint="eastAsia"/>
                <w:color w:val="000000"/>
              </w:rPr>
              <w:t>.</w:t>
            </w:r>
            <w:r w:rsidR="00F02B6D">
              <w:t xml:space="preserve"> </w:t>
            </w:r>
            <w:r w:rsidR="002E53A1">
              <w:br/>
            </w:r>
            <w:r w:rsidR="002E53A1">
              <w:rPr>
                <w:rFonts w:hint="eastAsia"/>
                <w:color w:val="000000"/>
              </w:rPr>
              <w:t xml:space="preserve">  </w:t>
            </w:r>
            <w:r w:rsidR="00087A77">
              <w:rPr>
                <w:color w:val="000000"/>
              </w:rPr>
              <w:t xml:space="preserve">   </w:t>
            </w:r>
            <w:proofErr w:type="spellStart"/>
            <w:r w:rsidR="00F02B6D" w:rsidRPr="00F02B6D">
              <w:rPr>
                <w:rFonts w:ascii="標楷體" w:eastAsia="標楷體" w:hAnsi="標楷體"/>
                <w:color w:val="000000"/>
              </w:rPr>
              <w:t>BringUpDate</w:t>
            </w:r>
            <w:proofErr w:type="spellEnd"/>
            <w:r w:rsidR="00F02B6D">
              <w:rPr>
                <w:rFonts w:ascii="標楷體" w:eastAsia="標楷體" w:hAnsi="標楷體" w:hint="eastAsia"/>
              </w:rPr>
              <w:t>)]=</w:t>
            </w:r>
            <w:r w:rsidR="002E53A1">
              <w:rPr>
                <w:rFonts w:ascii="標楷體" w:eastAsia="標楷體" w:hAnsi="標楷體" w:hint="eastAsia"/>
              </w:rPr>
              <w:t>輸入條件[提兌日]</w:t>
            </w:r>
            <w:r w:rsidR="002E53A1" w:rsidRPr="004E1F18">
              <w:rPr>
                <w:rFonts w:ascii="標楷體" w:eastAsia="標楷體" w:hAnsi="標楷體" w:hint="eastAsia"/>
              </w:rPr>
              <w:t>是否存在，</w:t>
            </w:r>
            <w:r w:rsidR="002E53A1">
              <w:rPr>
                <w:rFonts w:ascii="標楷體" w:eastAsia="標楷體" w:hAnsi="標楷體" w:hint="eastAsia"/>
              </w:rPr>
              <w:t>不存在時，</w:t>
            </w:r>
            <w:r w:rsidR="00087A77">
              <w:rPr>
                <w:rFonts w:ascii="標楷體" w:eastAsia="標楷體" w:hAnsi="標楷體"/>
              </w:rPr>
              <w:br/>
              <w:t xml:space="preserve">     </w:t>
            </w:r>
            <w:r w:rsidR="002E53A1">
              <w:rPr>
                <w:rFonts w:ascii="標楷體" w:eastAsia="標楷體" w:hAnsi="標楷體" w:hint="eastAsia"/>
              </w:rPr>
              <w:t>則</w:t>
            </w:r>
            <w:r w:rsidR="002E53A1" w:rsidRPr="00554A02">
              <w:rPr>
                <w:rFonts w:ascii="標楷體" w:eastAsia="標楷體" w:hAnsi="標楷體" w:hint="eastAsia"/>
              </w:rPr>
              <w:t>顯示錯誤訊息:"</w:t>
            </w:r>
            <w:r w:rsidR="002E53A1" w:rsidRPr="006B0DEA">
              <w:rPr>
                <w:rFonts w:ascii="標楷體" w:eastAsia="標楷體" w:hAnsi="標楷體" w:hint="eastAsia"/>
              </w:rPr>
              <w:t>E</w:t>
            </w:r>
            <w:r w:rsidR="003E1C2E">
              <w:rPr>
                <w:rFonts w:ascii="標楷體" w:eastAsia="標楷體" w:hAnsi="標楷體" w:hint="eastAsia"/>
              </w:rPr>
              <w:t>0</w:t>
            </w:r>
            <w:r w:rsidR="002E53A1">
              <w:rPr>
                <w:rFonts w:ascii="標楷體" w:eastAsia="標楷體" w:hAnsi="標楷體"/>
              </w:rPr>
              <w:t>0</w:t>
            </w:r>
            <w:r w:rsidR="002E53A1">
              <w:rPr>
                <w:rFonts w:ascii="標楷體" w:eastAsia="標楷體" w:hAnsi="標楷體" w:hint="eastAsia"/>
              </w:rPr>
              <w:t>0</w:t>
            </w:r>
            <w:r w:rsidR="003E1C2E">
              <w:rPr>
                <w:rFonts w:ascii="標楷體" w:eastAsia="標楷體" w:hAnsi="標楷體" w:hint="eastAsia"/>
              </w:rPr>
              <w:t>1</w:t>
            </w:r>
            <w:r w:rsidR="002E53A1" w:rsidRPr="006B0DEA">
              <w:rPr>
                <w:rFonts w:ascii="標楷體" w:eastAsia="標楷體" w:hAnsi="標楷體"/>
              </w:rPr>
              <w:t>:</w:t>
            </w:r>
            <w:r w:rsidR="003E1C2E" w:rsidRPr="003E1C2E">
              <w:rPr>
                <w:rFonts w:ascii="標楷體" w:eastAsia="標楷體" w:hAnsi="標楷體" w:hint="eastAsia"/>
              </w:rPr>
              <w:t>查詢資料不存在</w:t>
            </w:r>
            <w:r w:rsidR="002E53A1">
              <w:rPr>
                <w:rFonts w:ascii="標楷體" w:eastAsia="標楷體" w:hAnsi="標楷體" w:hint="eastAsia"/>
              </w:rPr>
              <w:t>(</w:t>
            </w:r>
            <w:r w:rsidR="002477DE" w:rsidRPr="002477DE">
              <w:rPr>
                <w:rFonts w:ascii="標楷體" w:eastAsia="標楷體" w:hAnsi="標楷體" w:hint="eastAsia"/>
                <w:color w:val="000000"/>
              </w:rPr>
              <w:t>L5704撥付日期</w:t>
            </w:r>
            <w:r w:rsidR="003E1C2E">
              <w:rPr>
                <w:rFonts w:ascii="標楷體" w:eastAsia="標楷體" w:hAnsi="標楷體"/>
                <w:color w:val="000000"/>
              </w:rPr>
              <w:br/>
            </w:r>
            <w:r w:rsidR="003E1C2E">
              <w:rPr>
                <w:rFonts w:ascii="標楷體" w:eastAsia="標楷體" w:hAnsi="標楷體" w:hint="eastAsia"/>
                <w:color w:val="000000"/>
              </w:rPr>
              <w:t xml:space="preserve">     </w:t>
            </w:r>
            <w:r w:rsidR="002477DE" w:rsidRPr="002477DE">
              <w:rPr>
                <w:rFonts w:ascii="標楷體" w:eastAsia="標楷體" w:hAnsi="標楷體" w:hint="eastAsia"/>
                <w:color w:val="000000"/>
              </w:rPr>
              <w:t>設定查無資料</w:t>
            </w:r>
            <w:r w:rsidR="002E53A1">
              <w:rPr>
                <w:rFonts w:ascii="標楷體" w:eastAsia="標楷體" w:hAnsi="標楷體"/>
              </w:rPr>
              <w:t>)</w:t>
            </w:r>
            <w:r w:rsidR="002E53A1" w:rsidRPr="00554A02">
              <w:rPr>
                <w:rFonts w:ascii="標楷體" w:eastAsia="標楷體" w:hAnsi="標楷體" w:hint="eastAsia"/>
              </w:rPr>
              <w:t>"</w:t>
            </w:r>
            <w:r w:rsidR="00087A77">
              <w:rPr>
                <w:rFonts w:ascii="標楷體" w:eastAsia="標楷體" w:hAnsi="標楷體"/>
              </w:rPr>
              <w:t>;</w:t>
            </w:r>
          </w:p>
          <w:p w14:paraId="04B497E7" w14:textId="79CC3EEC" w:rsidR="00103FC2" w:rsidRDefault="00103FC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087A77">
              <w:rPr>
                <w:rFonts w:ascii="標楷體" w:eastAsia="標楷體" w:hAnsi="標楷體" w:hint="eastAsia"/>
              </w:rPr>
              <w:t>若存在，則檢查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32313725" w14:textId="4A9DE992" w:rsidR="00F02B6D" w:rsidRDefault="00103FC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A.</w:t>
            </w:r>
            <w:r>
              <w:rPr>
                <w:rFonts w:ascii="標楷體" w:eastAsia="標楷體" w:hAnsi="標楷體" w:hint="eastAsia"/>
              </w:rPr>
              <w:t>[</w:t>
            </w:r>
            <w:r w:rsidRPr="00103FC2">
              <w:rPr>
                <w:rFonts w:ascii="標楷體" w:eastAsia="標楷體" w:hAnsi="標楷體" w:hint="eastAsia"/>
              </w:rPr>
              <w:t>製檔日記號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103FC2">
              <w:rPr>
                <w:rFonts w:ascii="標楷體" w:eastAsia="標楷體" w:hAnsi="標楷體"/>
                <w:color w:val="000000"/>
              </w:rPr>
              <w:t>ExportMark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是否為0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103FC2">
              <w:rPr>
                <w:rFonts w:ascii="標楷體" w:eastAsia="標楷體" w:hAnsi="標楷體" w:hint="eastAsia"/>
              </w:rPr>
              <w:t>已執行過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</w:t>
            </w:r>
            <w:r w:rsidRPr="00103FC2">
              <w:rPr>
                <w:rFonts w:ascii="標楷體" w:eastAsia="標楷體" w:hAnsi="標楷體" w:hint="eastAsia"/>
              </w:rPr>
              <w:t>[L5707撥付製檔]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5C3059CE" w14:textId="08E30611" w:rsidR="00103FC2" w:rsidRDefault="00103FC2" w:rsidP="00103FC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B.[</w:t>
            </w:r>
            <w:r w:rsidR="007603A3" w:rsidRPr="007603A3">
              <w:rPr>
                <w:rFonts w:ascii="標楷體" w:eastAsia="標楷體" w:hAnsi="標楷體" w:hint="eastAsia"/>
              </w:rPr>
              <w:t>製檔日期</w:t>
            </w:r>
            <w:r>
              <w:rPr>
                <w:rFonts w:ascii="標楷體" w:eastAsia="標楷體" w:hAnsi="標楷體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="007603A3" w:rsidRPr="007603A3">
              <w:rPr>
                <w:rFonts w:ascii="標楷體" w:eastAsia="標楷體" w:hAnsi="標楷體"/>
                <w:color w:val="000000"/>
              </w:rPr>
              <w:t>ExportDate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是否=會計日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103FC2">
              <w:rPr>
                <w:rFonts w:ascii="標楷體" w:eastAsia="標楷體" w:hAnsi="標楷體" w:hint="eastAsia"/>
              </w:rPr>
              <w:t>L5704[製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</w:t>
            </w:r>
            <w:r w:rsidRPr="00103FC2">
              <w:rPr>
                <w:rFonts w:ascii="標楷體" w:eastAsia="標楷體" w:hAnsi="標楷體" w:hint="eastAsia"/>
              </w:rPr>
              <w:t>檔日期]不等於[會計日]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03C1CA75" w14:textId="656E205C" w:rsidR="00833DF9" w:rsidRDefault="00087A77" w:rsidP="00087A7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 w:rsidR="00F02B6D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</w:t>
            </w:r>
            <w:r w:rsidR="00F02B6D">
              <w:rPr>
                <w:rFonts w:ascii="標楷體" w:eastAsia="標楷體" w:hAnsi="標楷體" w:hint="eastAsia"/>
              </w:rPr>
              <w:t>.</w:t>
            </w:r>
            <w:r w:rsidR="00833DF9" w:rsidRPr="004E1F18">
              <w:rPr>
                <w:rFonts w:ascii="標楷體" w:eastAsia="標楷體" w:hAnsi="標楷體" w:hint="eastAsia"/>
              </w:rPr>
              <w:t>檢核</w:t>
            </w:r>
            <w:r w:rsidR="002F3FD2"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="002F3FD2"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="002F3FD2" w:rsidRPr="00F24D38">
              <w:rPr>
                <w:rFonts w:ascii="標楷體" w:eastAsia="標楷體" w:hAnsi="標楷體" w:hint="eastAsia"/>
              </w:rPr>
              <w:t>)]</w:t>
            </w:r>
            <w:r w:rsidR="002F3FD2">
              <w:rPr>
                <w:rFonts w:ascii="標楷體" w:eastAsia="標楷體" w:hAnsi="標楷體" w:hint="eastAsia"/>
              </w:rPr>
              <w:t>與</w:t>
            </w:r>
            <w:r w:rsidR="00833DF9" w:rsidRPr="004E1F18">
              <w:rPr>
                <w:rFonts w:ascii="標楷體" w:eastAsia="標楷體" w:hAnsi="標楷體" w:hint="eastAsia"/>
              </w:rPr>
              <w:t>[</w:t>
            </w:r>
            <w:r w:rsidR="00EE570F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2F3FD2">
              <w:rPr>
                <w:rFonts w:ascii="標楷體" w:eastAsia="標楷體" w:hAnsi="標楷體"/>
                <w:color w:val="000000"/>
              </w:rPr>
              <w:br/>
            </w:r>
            <w:r w:rsidR="002F3FD2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/>
                <w:color w:val="000000"/>
              </w:rPr>
              <w:t xml:space="preserve"> </w:t>
            </w:r>
            <w:r w:rsidR="00600E12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 xml:space="preserve">  </w:t>
            </w:r>
            <w:r w:rsidR="00EE570F"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="00EE570F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EE570F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EE570F" w:rsidRPr="009A5A20">
              <w:rPr>
                <w:rFonts w:ascii="標楷體" w:eastAsia="標楷體" w:hAnsi="標楷體" w:hint="eastAsia"/>
              </w:rPr>
              <w:t>)</w:t>
            </w:r>
            <w:r w:rsidR="00833DF9" w:rsidRPr="004E1F18">
              <w:rPr>
                <w:rFonts w:ascii="標楷體" w:eastAsia="標楷體" w:hAnsi="標楷體" w:hint="eastAsia"/>
              </w:rPr>
              <w:t>]，</w:t>
            </w:r>
            <w:r w:rsidR="00EE570F">
              <w:rPr>
                <w:rFonts w:ascii="標楷體" w:eastAsia="標楷體" w:hAnsi="標楷體" w:hint="eastAsia"/>
              </w:rPr>
              <w:t>[</w:t>
            </w:r>
            <w:r w:rsidR="00EE570F" w:rsidRPr="009A5A20">
              <w:rPr>
                <w:rFonts w:ascii="標楷體" w:eastAsia="標楷體" w:hAnsi="標楷體" w:hint="eastAsia"/>
              </w:rPr>
              <w:t>最大債權</w:t>
            </w:r>
            <w:r w:rsidR="00EE570F">
              <w:rPr>
                <w:rFonts w:ascii="標楷體" w:eastAsia="標楷體" w:hAnsi="標楷體" w:hint="eastAsia"/>
              </w:rPr>
              <w:t>(</w:t>
            </w:r>
            <w:proofErr w:type="spellStart"/>
            <w:r w:rsidR="00EE570F" w:rsidRPr="00CC0D2B">
              <w:rPr>
                <w:rFonts w:ascii="標楷體" w:eastAsia="標楷體" w:hAnsi="標楷體" w:hint="eastAsia"/>
              </w:rPr>
              <w:t>Ne</w:t>
            </w:r>
            <w:r w:rsidR="00EE570F" w:rsidRPr="00CC0D2B">
              <w:rPr>
                <w:rFonts w:ascii="標楷體" w:eastAsia="標楷體" w:hAnsi="標楷體"/>
              </w:rPr>
              <w:t>gMain.</w:t>
            </w:r>
            <w:r w:rsidR="00EE570F" w:rsidRPr="00CC0D2B">
              <w:rPr>
                <w:rFonts w:ascii="標楷體" w:eastAsia="標楷體" w:hAnsi="標楷體" w:hint="eastAsia"/>
              </w:rPr>
              <w:t>Is</w:t>
            </w:r>
            <w:r w:rsidR="00EE570F" w:rsidRPr="00CC0D2B">
              <w:rPr>
                <w:rFonts w:ascii="標楷體" w:eastAsia="標楷體" w:hAnsi="標楷體"/>
              </w:rPr>
              <w:t>MainFin</w:t>
            </w:r>
            <w:proofErr w:type="spellEnd"/>
            <w:r w:rsidR="00EE570F">
              <w:rPr>
                <w:rFonts w:ascii="標楷體" w:eastAsia="標楷體" w:hAnsi="標楷體"/>
              </w:rPr>
              <w:t>)</w:t>
            </w:r>
            <w:r w:rsidR="00EE570F">
              <w:rPr>
                <w:rFonts w:ascii="標楷體" w:eastAsia="標楷體" w:hAnsi="標楷體" w:hint="eastAsia"/>
              </w:rPr>
              <w:t>]=[</w:t>
            </w:r>
            <w:r w:rsidR="00EE570F">
              <w:rPr>
                <w:rFonts w:ascii="標楷體" w:eastAsia="標楷體" w:hAnsi="標楷體"/>
              </w:rPr>
              <w:t>Y</w:t>
            </w:r>
            <w:r w:rsidR="00EE570F">
              <w:rPr>
                <w:rFonts w:ascii="標楷體" w:eastAsia="標楷體" w:hAnsi="標楷體" w:hint="eastAsia"/>
              </w:rPr>
              <w:t>]</w:t>
            </w:r>
            <w:r w:rsidR="00EE570F">
              <w:rPr>
                <w:rFonts w:ascii="標楷體" w:eastAsia="標楷體" w:hAnsi="標楷體"/>
              </w:rPr>
              <w:t>+</w:t>
            </w:r>
            <w:r>
              <w:rPr>
                <w:rFonts w:ascii="標楷體" w:eastAsia="標楷體" w:hAnsi="標楷體"/>
              </w:rPr>
              <w:br/>
              <w:t xml:space="preserve">    </w:t>
            </w:r>
            <w:r w:rsidR="00600E12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 w:rsidR="00066720">
              <w:rPr>
                <w:rFonts w:ascii="標楷體" w:eastAsia="標楷體" w:hAnsi="標楷體" w:hint="eastAsia"/>
              </w:rPr>
              <w:t>[</w:t>
            </w:r>
            <w:r w:rsidR="00066720" w:rsidRPr="0045193C">
              <w:rPr>
                <w:rFonts w:ascii="標楷體" w:eastAsia="標楷體" w:hAnsi="標楷體" w:hint="eastAsia"/>
              </w:rPr>
              <w:t>交易狀態</w:t>
            </w:r>
            <w:r w:rsidR="00066720">
              <w:rPr>
                <w:rFonts w:ascii="標楷體" w:eastAsia="標楷體" w:hAnsi="標楷體" w:hint="eastAsia"/>
              </w:rPr>
              <w:t>(</w:t>
            </w:r>
            <w:proofErr w:type="spellStart"/>
            <w:r w:rsidR="00066720" w:rsidRPr="00765765">
              <w:rPr>
                <w:rFonts w:ascii="標楷體" w:eastAsia="標楷體" w:hAnsi="標楷體"/>
              </w:rPr>
              <w:t>NegTrans</w:t>
            </w:r>
            <w:r w:rsidR="00066720" w:rsidRPr="00432588">
              <w:rPr>
                <w:rFonts w:ascii="標楷體" w:eastAsia="標楷體" w:hAnsi="標楷體" w:hint="eastAsia"/>
              </w:rPr>
              <w:t>.</w:t>
            </w:r>
            <w:r w:rsidR="00066720" w:rsidRPr="0045193C">
              <w:rPr>
                <w:rFonts w:ascii="標楷體" w:eastAsia="標楷體" w:hAnsi="標楷體"/>
              </w:rPr>
              <w:t>TxStatus</w:t>
            </w:r>
            <w:proofErr w:type="spellEnd"/>
            <w:r w:rsidR="00066720">
              <w:rPr>
                <w:rFonts w:ascii="標楷體" w:eastAsia="標楷體" w:hAnsi="標楷體" w:hint="eastAsia"/>
              </w:rPr>
              <w:t>)]=[</w:t>
            </w:r>
            <w:r w:rsidR="00066720">
              <w:rPr>
                <w:rFonts w:hint="eastAsia"/>
              </w:rPr>
              <w:t xml:space="preserve"> </w:t>
            </w:r>
            <w:r w:rsidR="00066720" w:rsidRPr="00C50293">
              <w:rPr>
                <w:rFonts w:ascii="標楷體" w:eastAsia="標楷體" w:hAnsi="標楷體" w:hint="eastAsia"/>
              </w:rPr>
              <w:t>2:已入帳</w:t>
            </w:r>
            <w:r w:rsidR="00066720">
              <w:rPr>
                <w:rFonts w:ascii="標楷體" w:eastAsia="標楷體" w:hAnsi="標楷體" w:hint="eastAsia"/>
              </w:rPr>
              <w:t>]</w:t>
            </w:r>
            <w:r w:rsidR="00586B55">
              <w:rPr>
                <w:rFonts w:ascii="標楷體" w:eastAsia="標楷體" w:hAnsi="標楷體"/>
              </w:rPr>
              <w:t>+[</w:t>
            </w:r>
            <w:r w:rsidR="00586B55" w:rsidRPr="00586B55">
              <w:rPr>
                <w:rFonts w:ascii="標楷體" w:eastAsia="標楷體" w:hAnsi="標楷體" w:hint="eastAsia"/>
              </w:rPr>
              <w:t>撥付製</w:t>
            </w:r>
            <w:r w:rsidR="001426EE">
              <w:rPr>
                <w:rFonts w:ascii="標楷體" w:eastAsia="標楷體" w:hAnsi="標楷體"/>
              </w:rPr>
              <w:br/>
            </w:r>
            <w:r w:rsidR="001426EE">
              <w:rPr>
                <w:rFonts w:ascii="標楷體" w:eastAsia="標楷體" w:hAnsi="標楷體" w:hint="eastAsia"/>
              </w:rPr>
              <w:t xml:space="preserve">      </w:t>
            </w:r>
            <w:r w:rsidR="00586B55" w:rsidRPr="00586B55">
              <w:rPr>
                <w:rFonts w:ascii="標楷體" w:eastAsia="標楷體" w:hAnsi="標楷體" w:hint="eastAsia"/>
              </w:rPr>
              <w:t>檔日</w:t>
            </w:r>
            <w:r w:rsidR="00586B55">
              <w:rPr>
                <w:rFonts w:ascii="標楷體" w:eastAsia="標楷體" w:hAnsi="標楷體" w:hint="eastAsia"/>
              </w:rPr>
              <w:t>(</w:t>
            </w:r>
            <w:proofErr w:type="spellStart"/>
            <w:r w:rsidR="00586B55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586B55" w:rsidRPr="009A5A20">
              <w:rPr>
                <w:rFonts w:ascii="標楷體" w:eastAsia="標楷體" w:hAnsi="標楷體"/>
                <w:color w:val="000000"/>
              </w:rPr>
              <w:t>gTrans</w:t>
            </w:r>
            <w:r w:rsidR="00586B55">
              <w:rPr>
                <w:rFonts w:ascii="標楷體" w:eastAsia="標楷體" w:hAnsi="標楷體" w:hint="eastAsia"/>
                <w:color w:val="000000"/>
              </w:rPr>
              <w:t>.</w:t>
            </w:r>
            <w:r w:rsidR="00586B55" w:rsidRPr="00586B55">
              <w:rPr>
                <w:rFonts w:ascii="標楷體" w:eastAsia="標楷體" w:hAnsi="標楷體"/>
                <w:color w:val="000000"/>
              </w:rPr>
              <w:t>ExportDate</w:t>
            </w:r>
            <w:proofErr w:type="spellEnd"/>
            <w:r w:rsidR="00586B55">
              <w:rPr>
                <w:rFonts w:ascii="標楷體" w:eastAsia="標楷體" w:hAnsi="標楷體" w:hint="eastAsia"/>
                <w:color w:val="000000"/>
              </w:rPr>
              <w:t>)</w:t>
            </w:r>
            <w:r w:rsidR="00586B55">
              <w:rPr>
                <w:rFonts w:ascii="標楷體" w:eastAsia="標楷體" w:hAnsi="標楷體"/>
              </w:rPr>
              <w:t>]</w:t>
            </w:r>
            <w:r w:rsidR="00586B55">
              <w:rPr>
                <w:rFonts w:ascii="標楷體" w:eastAsia="標楷體" w:hAnsi="標楷體" w:hint="eastAsia"/>
              </w:rPr>
              <w:t>=[0]</w:t>
            </w:r>
            <w:r w:rsidR="00066720">
              <w:rPr>
                <w:rFonts w:ascii="標楷體" w:eastAsia="標楷體" w:hAnsi="標楷體" w:hint="eastAsia"/>
              </w:rPr>
              <w:t>+</w:t>
            </w:r>
            <w:r w:rsidR="001426EE">
              <w:rPr>
                <w:rFonts w:ascii="標楷體" w:eastAsia="標楷體" w:hAnsi="標楷體" w:hint="eastAsia"/>
              </w:rPr>
              <w:t>本日需製檔的[</w:t>
            </w:r>
            <w:r w:rsidR="001426EE" w:rsidRPr="001426EE">
              <w:rPr>
                <w:rFonts w:ascii="標楷體" w:eastAsia="標楷體" w:hAnsi="標楷體" w:hint="eastAsia"/>
              </w:rPr>
              <w:t>類別</w:t>
            </w:r>
            <w:r w:rsidR="001426EE">
              <w:rPr>
                <w:rFonts w:ascii="標楷體" w:eastAsia="標楷體" w:hAnsi="標楷體"/>
              </w:rPr>
              <w:br/>
            </w:r>
            <w:r w:rsidR="001426EE">
              <w:rPr>
                <w:rFonts w:ascii="標楷體" w:eastAsia="標楷體" w:hAnsi="標楷體" w:hint="eastAsia"/>
              </w:rPr>
              <w:t xml:space="preserve">      (</w:t>
            </w:r>
            <w:proofErr w:type="spellStart"/>
            <w:r w:rsidR="001426EE" w:rsidRPr="001426EE">
              <w:rPr>
                <w:rFonts w:ascii="標楷體" w:eastAsia="標楷體" w:hAnsi="標楷體"/>
              </w:rPr>
              <w:t>NegAppr</w:t>
            </w:r>
            <w:r w:rsidR="001426EE">
              <w:rPr>
                <w:rFonts w:ascii="標楷體" w:eastAsia="標楷體" w:hAnsi="標楷體" w:hint="eastAsia"/>
              </w:rPr>
              <w:t>.</w:t>
            </w:r>
            <w:r w:rsidR="001426EE" w:rsidRPr="001426EE">
              <w:rPr>
                <w:rFonts w:ascii="標楷體" w:eastAsia="標楷體" w:hAnsi="標楷體"/>
              </w:rPr>
              <w:t>KindCode</w:t>
            </w:r>
            <w:proofErr w:type="spellEnd"/>
            <w:r w:rsidR="001426EE">
              <w:rPr>
                <w:rFonts w:ascii="標楷體" w:eastAsia="標楷體" w:hAnsi="標楷體" w:hint="eastAsia"/>
              </w:rPr>
              <w:t>)]=[</w:t>
            </w:r>
            <w:r w:rsidR="001426EE" w:rsidRPr="001426EE">
              <w:rPr>
                <w:rFonts w:ascii="標楷體" w:eastAsia="標楷體" w:hAnsi="標楷體" w:hint="eastAsia"/>
              </w:rPr>
              <w:t>案件種類</w:t>
            </w:r>
            <w:r w:rsidR="001426EE">
              <w:rPr>
                <w:rFonts w:ascii="標楷體" w:eastAsia="標楷體" w:hAnsi="標楷體"/>
              </w:rPr>
              <w:br/>
            </w:r>
            <w:r w:rsidR="001426EE">
              <w:rPr>
                <w:rFonts w:ascii="標楷體" w:eastAsia="標楷體" w:hAnsi="標楷體" w:hint="eastAsia"/>
              </w:rPr>
              <w:t xml:space="preserve">      (</w:t>
            </w:r>
            <w:proofErr w:type="spellStart"/>
            <w:r w:rsidR="001426EE" w:rsidRPr="00F24D38">
              <w:rPr>
                <w:rFonts w:ascii="標楷體" w:eastAsia="標楷體" w:hAnsi="標楷體" w:hint="eastAsia"/>
              </w:rPr>
              <w:t>NegMain</w:t>
            </w:r>
            <w:r w:rsidR="001426EE">
              <w:rPr>
                <w:rFonts w:ascii="標楷體" w:eastAsia="標楷體" w:hAnsi="標楷體" w:hint="eastAsia"/>
              </w:rPr>
              <w:t>.</w:t>
            </w:r>
            <w:r w:rsidR="001426EE" w:rsidRPr="001426EE">
              <w:rPr>
                <w:rFonts w:ascii="標楷體" w:eastAsia="標楷體" w:hAnsi="標楷體"/>
              </w:rPr>
              <w:t>CaseKindCode</w:t>
            </w:r>
            <w:proofErr w:type="spellEnd"/>
            <w:r w:rsidR="001426EE">
              <w:rPr>
                <w:rFonts w:ascii="標楷體" w:eastAsia="標楷體" w:hAnsi="標楷體" w:hint="eastAsia"/>
              </w:rPr>
              <w:t>)]</w:t>
            </w:r>
            <w:r w:rsidR="00115ED6">
              <w:rPr>
                <w:rFonts w:ascii="標楷體" w:eastAsia="標楷體" w:hAnsi="標楷體" w:hint="eastAsia"/>
              </w:rPr>
              <w:t>資料</w:t>
            </w:r>
            <w:r w:rsidR="00833DF9" w:rsidRPr="004E1F18">
              <w:rPr>
                <w:rFonts w:ascii="標楷體" w:eastAsia="標楷體" w:hAnsi="標楷體" w:hint="eastAsia"/>
              </w:rPr>
              <w:t>是否存在，</w:t>
            </w:r>
            <w:r w:rsidR="00833DF9">
              <w:rPr>
                <w:rFonts w:ascii="標楷體" w:eastAsia="標楷體" w:hAnsi="標楷體" w:hint="eastAsia"/>
              </w:rPr>
              <w:t>不存在時，則</w:t>
            </w:r>
            <w:r w:rsidR="001426EE">
              <w:rPr>
                <w:rFonts w:ascii="標楷體" w:eastAsia="標楷體" w:hAnsi="標楷體"/>
              </w:rPr>
              <w:br/>
            </w:r>
            <w:r w:rsidR="001426EE">
              <w:rPr>
                <w:rFonts w:ascii="標楷體" w:eastAsia="標楷體" w:hAnsi="標楷體" w:hint="eastAsia"/>
              </w:rPr>
              <w:t xml:space="preserve">      </w:t>
            </w:r>
            <w:r w:rsidR="00833DF9" w:rsidRPr="00554A02">
              <w:rPr>
                <w:rFonts w:ascii="標楷體" w:eastAsia="標楷體" w:hAnsi="標楷體" w:hint="eastAsia"/>
              </w:rPr>
              <w:t>顯示錯誤訊息:"</w:t>
            </w:r>
            <w:r w:rsidR="00833DF9" w:rsidRPr="006B0DEA">
              <w:rPr>
                <w:rFonts w:ascii="標楷體" w:eastAsia="標楷體" w:hAnsi="標楷體" w:hint="eastAsia"/>
              </w:rPr>
              <w:t>E</w:t>
            </w:r>
            <w:r w:rsidR="00224C94">
              <w:rPr>
                <w:rFonts w:ascii="標楷體" w:eastAsia="標楷體" w:hAnsi="標楷體" w:hint="eastAsia"/>
              </w:rPr>
              <w:t>0001</w:t>
            </w:r>
            <w:r w:rsidR="00833DF9" w:rsidRPr="006B0DEA">
              <w:rPr>
                <w:rFonts w:ascii="標楷體" w:eastAsia="標楷體" w:hAnsi="標楷體"/>
              </w:rPr>
              <w:t>:</w:t>
            </w:r>
            <w:r w:rsidR="00224C94" w:rsidRPr="00224C94">
              <w:rPr>
                <w:rFonts w:ascii="標楷體" w:eastAsia="標楷體" w:hAnsi="標楷體" w:hint="eastAsia"/>
              </w:rPr>
              <w:t>查詢資料不存在</w:t>
            </w:r>
            <w:r w:rsidR="00833DF9" w:rsidRPr="00554A02">
              <w:rPr>
                <w:rFonts w:ascii="標楷體" w:eastAsia="標楷體" w:hAnsi="標楷體" w:hint="eastAsia"/>
              </w:rPr>
              <w:t>"</w:t>
            </w:r>
          </w:p>
          <w:p w14:paraId="5AFA29F0" w14:textId="28D678E5" w:rsidR="00F65A49" w:rsidRDefault="00087A77" w:rsidP="00087A77">
            <w:pPr>
              <w:ind w:leftChars="100" w:left="48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 w:rsidR="00F65A49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)</w:t>
            </w:r>
            <w:r w:rsidR="00F65A49">
              <w:rPr>
                <w:rFonts w:ascii="標楷體" w:eastAsia="標楷體" w:hAnsi="標楷體" w:hint="eastAsia"/>
              </w:rPr>
              <w:t>.</w:t>
            </w:r>
            <w:r w:rsidR="00F65A49" w:rsidRPr="004E1F18">
              <w:rPr>
                <w:rFonts w:ascii="標楷體" w:eastAsia="標楷體" w:hAnsi="標楷體" w:hint="eastAsia"/>
              </w:rPr>
              <w:t>檢核</w:t>
            </w:r>
            <w:r w:rsidR="00F65A49">
              <w:rPr>
                <w:rFonts w:ascii="標楷體" w:eastAsia="標楷體" w:hAnsi="標楷體" w:hint="eastAsia"/>
              </w:rPr>
              <w:t>[</w:t>
            </w:r>
            <w:r w:rsidR="00F65A49" w:rsidRPr="002D7822">
              <w:rPr>
                <w:rFonts w:ascii="標楷體" w:eastAsia="標楷體" w:hAnsi="標楷體" w:hint="eastAsia"/>
              </w:rPr>
              <w:t>最大債權撥付</w:t>
            </w:r>
            <w:r w:rsidR="00F65A49" w:rsidRPr="00037244">
              <w:rPr>
                <w:rFonts w:ascii="標楷體" w:eastAsia="標楷體" w:hAnsi="標楷體" w:hint="eastAsia"/>
              </w:rPr>
              <w:t>資料檔</w:t>
            </w:r>
            <w:r w:rsidR="00F65A49">
              <w:rPr>
                <w:rFonts w:ascii="標楷體" w:eastAsia="標楷體" w:hAnsi="標楷體" w:hint="eastAsia"/>
              </w:rPr>
              <w:t>(</w:t>
            </w:r>
            <w:r w:rsidR="00F65A49" w:rsidRPr="007944C2">
              <w:rPr>
                <w:rFonts w:ascii="標楷體" w:eastAsia="標楷體" w:hAnsi="標楷體"/>
              </w:rPr>
              <w:t>NegAppr0</w:t>
            </w:r>
            <w:r w:rsidR="00F65A49">
              <w:rPr>
                <w:rFonts w:ascii="標楷體" w:eastAsia="標楷體" w:hAnsi="標楷體" w:hint="eastAsia"/>
              </w:rPr>
              <w:t>1)]</w:t>
            </w:r>
            <w:r w:rsidR="00F65A49" w:rsidRPr="004E1F18">
              <w:rPr>
                <w:rFonts w:ascii="標楷體" w:eastAsia="標楷體" w:hAnsi="標楷體" w:hint="eastAsia"/>
              </w:rPr>
              <w:t>，</w:t>
            </w:r>
            <w:r w:rsidR="00D91BC0">
              <w:rPr>
                <w:rFonts w:ascii="標楷體" w:eastAsia="標楷體" w:hAnsi="標楷體" w:hint="eastAsia"/>
              </w:rPr>
              <w:t>[</w:t>
            </w:r>
            <w:r w:rsidR="00D91BC0" w:rsidRPr="00D91BC0">
              <w:rPr>
                <w:rFonts w:ascii="標楷體" w:eastAsia="標楷體" w:hAnsi="標楷體" w:hint="eastAsia"/>
              </w:rPr>
              <w:t>製檔日期</w:t>
            </w:r>
            <w:r w:rsidR="000040B9">
              <w:rPr>
                <w:rFonts w:ascii="標楷體" w:eastAsia="標楷體" w:hAnsi="標楷體"/>
              </w:rPr>
              <w:br/>
            </w:r>
            <w:r w:rsidR="000040B9">
              <w:rPr>
                <w:rFonts w:ascii="標楷體" w:eastAsia="標楷體" w:hAnsi="標楷體" w:hint="eastAsia"/>
              </w:rPr>
              <w:t xml:space="preserve">  </w:t>
            </w:r>
            <w:r w:rsidR="00D91BC0">
              <w:rPr>
                <w:rFonts w:ascii="標楷體" w:eastAsia="標楷體" w:hAnsi="標楷體" w:hint="eastAsia"/>
              </w:rPr>
              <w:t>(</w:t>
            </w:r>
            <w:r w:rsidR="00D91BC0" w:rsidRPr="00D91BC0">
              <w:rPr>
                <w:rFonts w:ascii="標楷體" w:eastAsia="標楷體" w:hAnsi="標楷體"/>
                <w:color w:val="000000"/>
              </w:rPr>
              <w:t>NegAppr01</w:t>
            </w:r>
            <w:r w:rsidR="00D91BC0">
              <w:rPr>
                <w:rFonts w:ascii="標楷體" w:eastAsia="標楷體" w:hAnsi="標楷體" w:hint="eastAsia"/>
                <w:color w:val="000000"/>
              </w:rPr>
              <w:t>.</w:t>
            </w:r>
            <w:r w:rsidR="00D91BC0" w:rsidRPr="00D91BC0">
              <w:rPr>
                <w:rFonts w:ascii="標楷體" w:eastAsia="標楷體" w:hAnsi="標楷體"/>
              </w:rPr>
              <w:t>ExportDate</w:t>
            </w:r>
            <w:r w:rsidR="00D91BC0">
              <w:rPr>
                <w:rFonts w:ascii="標楷體" w:eastAsia="標楷體" w:hAnsi="標楷體" w:hint="eastAsia"/>
              </w:rPr>
              <w:t>)]</w:t>
            </w:r>
            <w:r w:rsidR="00170D59">
              <w:rPr>
                <w:rFonts w:ascii="標楷體" w:eastAsia="標楷體" w:hAnsi="標楷體" w:hint="eastAsia"/>
              </w:rPr>
              <w:t>是否</w:t>
            </w:r>
            <w:r w:rsidR="00B709DC">
              <w:rPr>
                <w:rFonts w:ascii="標楷體" w:eastAsia="標楷體" w:hAnsi="標楷體" w:hint="eastAsia"/>
              </w:rPr>
              <w:t>&gt;0</w:t>
            </w:r>
            <w:r w:rsidR="00D91BC0" w:rsidRPr="004E1F18">
              <w:rPr>
                <w:rFonts w:ascii="標楷體" w:eastAsia="標楷體" w:hAnsi="標楷體" w:hint="eastAsia"/>
              </w:rPr>
              <w:t>，</w:t>
            </w:r>
            <w:r w:rsidR="00D91BC0">
              <w:rPr>
                <w:rFonts w:ascii="標楷體" w:eastAsia="標楷體" w:hAnsi="標楷體" w:hint="eastAsia"/>
              </w:rPr>
              <w:t>若</w:t>
            </w:r>
            <w:r w:rsidR="00170D59">
              <w:rPr>
                <w:rFonts w:ascii="標楷體" w:eastAsia="標楷體" w:hAnsi="標楷體" w:hint="eastAsia"/>
              </w:rPr>
              <w:t>是</w:t>
            </w:r>
            <w:r w:rsidR="00D91BC0">
              <w:rPr>
                <w:rFonts w:ascii="標楷體" w:eastAsia="標楷體" w:hAnsi="標楷體" w:hint="eastAsia"/>
              </w:rPr>
              <w:t>，則</w:t>
            </w:r>
            <w:r w:rsidR="00D91BC0" w:rsidRPr="00554A02">
              <w:rPr>
                <w:rFonts w:ascii="標楷體" w:eastAsia="標楷體" w:hAnsi="標楷體" w:hint="eastAsia"/>
              </w:rPr>
              <w:t>顯示錯</w:t>
            </w:r>
            <w:r w:rsidR="00A60D65">
              <w:rPr>
                <w:rFonts w:ascii="標楷體" w:eastAsia="標楷體" w:hAnsi="標楷體"/>
              </w:rPr>
              <w:br/>
            </w:r>
            <w:r w:rsidR="00A60D65">
              <w:rPr>
                <w:rFonts w:ascii="標楷體" w:eastAsia="標楷體" w:hAnsi="標楷體" w:hint="eastAsia"/>
              </w:rPr>
              <w:t xml:space="preserve">  </w:t>
            </w:r>
            <w:r w:rsidR="00D91BC0" w:rsidRPr="00554A02">
              <w:rPr>
                <w:rFonts w:ascii="標楷體" w:eastAsia="標楷體" w:hAnsi="標楷體" w:hint="eastAsia"/>
              </w:rPr>
              <w:t>誤訊息:"</w:t>
            </w:r>
            <w:r w:rsidR="00D91BC0" w:rsidRPr="006B0DEA">
              <w:rPr>
                <w:rFonts w:ascii="標楷體" w:eastAsia="標楷體" w:hAnsi="標楷體" w:hint="eastAsia"/>
              </w:rPr>
              <w:t>E</w:t>
            </w:r>
            <w:r w:rsidR="00D91BC0">
              <w:rPr>
                <w:rFonts w:ascii="標楷體" w:eastAsia="標楷體" w:hAnsi="標楷體" w:hint="eastAsia"/>
              </w:rPr>
              <w:t>5009</w:t>
            </w:r>
            <w:r w:rsidR="00D91BC0" w:rsidRPr="006B0DEA">
              <w:rPr>
                <w:rFonts w:ascii="標楷體" w:eastAsia="標楷體" w:hAnsi="標楷體"/>
              </w:rPr>
              <w:t>:</w:t>
            </w:r>
            <w:r w:rsidR="00D91BC0" w:rsidRPr="00D91BC0">
              <w:rPr>
                <w:rFonts w:ascii="標楷體" w:eastAsia="標楷體" w:hAnsi="標楷體" w:hint="eastAsia"/>
              </w:rPr>
              <w:t>資料檢核錯誤</w:t>
            </w:r>
            <w:r w:rsidR="00B709DC">
              <w:rPr>
                <w:rFonts w:ascii="標楷體" w:eastAsia="標楷體" w:hAnsi="標楷體" w:hint="eastAsia"/>
              </w:rPr>
              <w:t>(</w:t>
            </w:r>
            <w:r w:rsidR="00B709DC" w:rsidRPr="002D7822">
              <w:rPr>
                <w:rFonts w:ascii="標楷體" w:eastAsia="標楷體" w:hAnsi="標楷體" w:hint="eastAsia"/>
              </w:rPr>
              <w:t>最大債權撥付</w:t>
            </w:r>
            <w:r w:rsidR="00B709DC" w:rsidRPr="00037244">
              <w:rPr>
                <w:rFonts w:ascii="標楷體" w:eastAsia="標楷體" w:hAnsi="標楷體" w:hint="eastAsia"/>
              </w:rPr>
              <w:t>資料檔</w:t>
            </w:r>
            <w:r w:rsidR="00B709DC">
              <w:rPr>
                <w:rFonts w:ascii="標楷體" w:eastAsia="標楷體" w:hAnsi="標楷體" w:hint="eastAsia"/>
              </w:rPr>
              <w:t>已製</w:t>
            </w:r>
            <w:r w:rsidR="00B709DC">
              <w:rPr>
                <w:rFonts w:ascii="標楷體" w:eastAsia="標楷體" w:hAnsi="標楷體"/>
              </w:rPr>
              <w:br/>
            </w:r>
            <w:r w:rsidR="00B709DC">
              <w:rPr>
                <w:rFonts w:ascii="標楷體" w:eastAsia="標楷體" w:hAnsi="標楷體" w:hint="eastAsia"/>
              </w:rPr>
              <w:t xml:space="preserve">  檔</w:t>
            </w:r>
            <w:r w:rsidR="00D91BC0">
              <w:rPr>
                <w:rFonts w:ascii="標楷體" w:eastAsia="標楷體" w:hAnsi="標楷體" w:hint="eastAsia"/>
              </w:rPr>
              <w:t>)</w:t>
            </w:r>
            <w:r w:rsidR="00D91BC0" w:rsidRPr="00554A02">
              <w:rPr>
                <w:rFonts w:ascii="標楷體" w:eastAsia="標楷體" w:hAnsi="標楷體" w:hint="eastAsia"/>
              </w:rPr>
              <w:t>"</w:t>
            </w:r>
          </w:p>
          <w:p w14:paraId="3C808BFF" w14:textId="77777777" w:rsidR="00833DF9" w:rsidRPr="00651325" w:rsidRDefault="00833DF9" w:rsidP="0042717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A8796E5" w14:textId="3C3825A1" w:rsidR="00833DF9" w:rsidRPr="009A5A20" w:rsidRDefault="00833DF9" w:rsidP="00115E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  <w:r>
              <w:rPr>
                <w:rFonts w:ascii="標楷體" w:eastAsia="標楷體" w:hAnsi="標楷體" w:hint="eastAsia"/>
              </w:rPr>
              <w:t>(</w:t>
            </w: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115ED6">
              <w:rPr>
                <w:rFonts w:ascii="標楷體" w:eastAsia="標楷體" w:hAnsi="標楷體" w:hint="eastAsia"/>
              </w:rPr>
              <w:t>與[</w:t>
            </w:r>
            <w:r w:rsidR="00115ED6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115ED6">
              <w:rPr>
                <w:rFonts w:ascii="標楷體" w:eastAsia="標楷體" w:hAnsi="標楷體"/>
                <w:color w:val="000000"/>
              </w:rPr>
              <w:br/>
            </w:r>
            <w:r w:rsidR="00115ED6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115ED6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115ED6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115ED6">
              <w:rPr>
                <w:rFonts w:ascii="標楷體" w:eastAsia="標楷體" w:hAnsi="標楷體"/>
                <w:color w:val="000000"/>
              </w:rPr>
              <w:t>)</w:t>
            </w:r>
            <w:r w:rsidR="00115ED6">
              <w:rPr>
                <w:rFonts w:ascii="標楷體" w:eastAsia="標楷體" w:hAnsi="標楷體" w:hint="eastAsia"/>
                <w:color w:val="000000"/>
              </w:rPr>
              <w:t>]</w:t>
            </w:r>
            <w:r w:rsidR="000A0ED5">
              <w:rPr>
                <w:rFonts w:ascii="標楷體" w:eastAsia="標楷體" w:hAnsi="標楷體" w:hint="eastAsia"/>
              </w:rPr>
              <w:t>與[</w:t>
            </w:r>
            <w:r w:rsidR="000A0ED5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，產製</w:t>
            </w:r>
            <w:r w:rsidRPr="00037244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</w:rPr>
              <w:t>最大債權撥付檔</w:t>
            </w:r>
            <w:r w:rsidRPr="00037244">
              <w:rPr>
                <w:rFonts w:ascii="標楷體" w:eastAsia="標楷體" w:hAnsi="標楷體" w:hint="eastAsia"/>
              </w:rPr>
              <w:t>(BATCHTX0</w:t>
            </w:r>
            <w:r>
              <w:rPr>
                <w:rFonts w:ascii="標楷體" w:eastAsia="標楷體" w:hAnsi="標楷體" w:hint="eastAsia"/>
              </w:rPr>
              <w:t>1</w:t>
            </w:r>
            <w:r w:rsidRPr="00037244">
              <w:rPr>
                <w:rFonts w:ascii="標楷體" w:eastAsia="標楷體" w:hAnsi="標楷體" w:hint="eastAsia"/>
              </w:rPr>
              <w:t>)]</w:t>
            </w:r>
          </w:p>
        </w:tc>
      </w:tr>
      <w:tr w:rsidR="00833DF9" w:rsidRPr="009A5A20" w14:paraId="48B140B0" w14:textId="77777777" w:rsidTr="00427170">
        <w:tc>
          <w:tcPr>
            <w:tcW w:w="848" w:type="dxa"/>
          </w:tcPr>
          <w:p w14:paraId="627238D6" w14:textId="77777777" w:rsidR="00833DF9" w:rsidRPr="009A5A20" w:rsidRDefault="00833DF9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12" w:type="dxa"/>
          </w:tcPr>
          <w:p w14:paraId="52FB5D0E" w14:textId="77777777" w:rsidR="00833DF9" w:rsidRPr="009A5A20" w:rsidRDefault="00833DF9" w:rsidP="0042717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102DD0D5" w14:textId="77777777" w:rsidR="00833DF9" w:rsidRPr="009A5A20" w:rsidRDefault="00833DF9" w:rsidP="0042717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79A8ABEA" w14:textId="6801EDB2" w:rsidR="00833DF9" w:rsidRDefault="00833DF9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00E7933F" w14:textId="77777777" w:rsidR="00346BF8" w:rsidRPr="001264CF" w:rsidRDefault="00346BF8" w:rsidP="00346BF8">
      <w:pPr>
        <w:numPr>
          <w:ilvl w:val="0"/>
          <w:numId w:val="6"/>
        </w:numPr>
        <w:ind w:left="1418"/>
        <w:rPr>
          <w:rFonts w:ascii="標楷體" w:eastAsia="標楷體" w:hAnsi="標楷體"/>
          <w:sz w:val="26"/>
        </w:rPr>
      </w:pPr>
      <w:r w:rsidRPr="009A5A20">
        <w:rPr>
          <w:rFonts w:ascii="標楷體" w:eastAsia="標楷體" w:hAnsi="標楷體"/>
          <w:sz w:val="26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346BF8" w:rsidRPr="009A5A20" w14:paraId="58C9848B" w14:textId="77777777" w:rsidTr="00427170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2CA9644F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7979F3AD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568630E7" w14:textId="77777777" w:rsidR="00346BF8" w:rsidRPr="009A5A20" w:rsidRDefault="00346BF8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750EEDE6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346BF8" w:rsidRPr="009A5A20" w14:paraId="25CC0490" w14:textId="77777777" w:rsidTr="00427170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45EEA93A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6FDF0303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9838E56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26F86A03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2307B6BB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79F9DBE7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01762110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2BDF04E8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</w:p>
        </w:tc>
      </w:tr>
      <w:tr w:rsidR="00346BF8" w:rsidRPr="009A5A20" w14:paraId="447F734F" w14:textId="77777777" w:rsidTr="0042717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ED7C3D8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56810827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59" w:type="dxa"/>
            <w:shd w:val="clear" w:color="auto" w:fill="auto"/>
          </w:tcPr>
          <w:p w14:paraId="2F2297B9" w14:textId="4FF71AE3" w:rsidR="00346BF8" w:rsidRPr="009A5A20" w:rsidRDefault="00E27F66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5D236461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96" w:type="dxa"/>
            <w:shd w:val="clear" w:color="auto" w:fill="auto"/>
          </w:tcPr>
          <w:p w14:paraId="31CEC4B7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645D7466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04757AD" w14:textId="77777777" w:rsidR="00346BF8" w:rsidRPr="009A5A20" w:rsidRDefault="00346BF8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7BFB73E4" w14:textId="54CB557A" w:rsidR="00346BF8" w:rsidRDefault="00346BF8" w:rsidP="0042717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 w:rsidR="006E666E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7899EF54" w14:textId="77777777" w:rsidR="00346BF8" w:rsidRPr="009A5A20" w:rsidRDefault="00346BF8" w:rsidP="00427170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>
              <w:t xml:space="preserve"> </w:t>
            </w:r>
            <w:r w:rsidRPr="00EA7CB4">
              <w:rPr>
                <w:rFonts w:ascii="標楷體" w:eastAsia="標楷體" w:hAnsi="標楷體"/>
              </w:rPr>
              <w:t>A(DATE,0)</w:t>
            </w:r>
          </w:p>
        </w:tc>
      </w:tr>
    </w:tbl>
    <w:p w14:paraId="2D08C6C4" w14:textId="5FD95AC7" w:rsidR="00115ED6" w:rsidRDefault="00115ED6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307C5D62" w14:textId="0AD52A29" w:rsidR="0044471A" w:rsidRPr="0044471A" w:rsidRDefault="0044471A" w:rsidP="0044471A">
      <w:pPr>
        <w:numPr>
          <w:ilvl w:val="0"/>
          <w:numId w:val="6"/>
        </w:numPr>
        <w:ind w:left="1418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輸出</w:t>
      </w:r>
      <w:r w:rsidRPr="00B06662">
        <w:rPr>
          <w:rFonts w:ascii="標楷體" w:eastAsia="標楷體" w:hAnsi="標楷體" w:hint="eastAsia"/>
          <w:sz w:val="26"/>
        </w:rPr>
        <w:t>畫面</w:t>
      </w:r>
      <w:r w:rsidRPr="009A5A20">
        <w:rPr>
          <w:rFonts w:ascii="標楷體" w:eastAsia="標楷體" w:hAnsi="標楷體" w:cs="標楷體" w:hint="eastAsia"/>
          <w:kern w:val="0"/>
          <w:szCs w:val="28"/>
        </w:rPr>
        <w:t>：</w:t>
      </w:r>
    </w:p>
    <w:p w14:paraId="79E6BB4F" w14:textId="7497389C" w:rsidR="0044471A" w:rsidRDefault="00AB12A5" w:rsidP="00E5756B">
      <w:pPr>
        <w:pStyle w:val="42"/>
        <w:spacing w:after="72"/>
        <w:ind w:leftChars="0" w:left="0"/>
        <w:rPr>
          <w:rFonts w:ascii="標楷體" w:hAnsi="標楷體"/>
        </w:rPr>
      </w:pPr>
      <w:r w:rsidRPr="00AB12A5">
        <w:rPr>
          <w:rFonts w:ascii="標楷體" w:hAnsi="標楷體"/>
          <w:noProof/>
        </w:rPr>
        <w:lastRenderedPageBreak/>
        <w:drawing>
          <wp:inline distT="0" distB="0" distL="0" distR="0" wp14:anchorId="68639F3F" wp14:editId="2D8CF595">
            <wp:extent cx="6479540" cy="3446780"/>
            <wp:effectExtent l="0" t="0" r="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460B" w14:textId="02A4B666" w:rsidR="00833DF9" w:rsidRDefault="00AA6E6A" w:rsidP="00E5756B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下載檔案:</w:t>
      </w:r>
      <w:r>
        <w:rPr>
          <w:rFonts w:ascii="標楷體" w:hAnsi="標楷體"/>
        </w:rPr>
        <w:t>BATCHTX01</w:t>
      </w:r>
    </w:p>
    <w:p w14:paraId="1A5D918C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>103458902008     1090423029601</w:t>
      </w:r>
      <w:r w:rsidRPr="008A4602">
        <w:rPr>
          <w:rFonts w:ascii="標楷體" w:hAnsi="標楷體"/>
          <w:sz w:val="16"/>
          <w:szCs w:val="16"/>
        </w:rPr>
        <w:t>00</w:t>
      </w:r>
      <w:r w:rsidRPr="00AB12A5">
        <w:rPr>
          <w:rFonts w:ascii="標楷體" w:hAnsi="標楷體"/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</w:t>
      </w:r>
    </w:p>
    <w:p w14:paraId="12A56035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203458902008     1090423029600000000001+000000004720000345890299999999999008    0000136440950831T2223782392                                                                                             </w:t>
      </w:r>
    </w:p>
    <w:p w14:paraId="6D689B81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303458902008     109042302960+0000000000472000000000001+0000000000000000000000000+0000000000000000000000000                                                                                             </w:t>
      </w:r>
    </w:p>
    <w:p w14:paraId="6122A44A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103458902807     109042302960100                                                                                                                                                                        </w:t>
      </w:r>
    </w:p>
    <w:p w14:paraId="0905919D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203458902807     1090423029600000000002+000000002720000345890299999999999807    0004500100003465T2223782392                                                                                             </w:t>
      </w:r>
    </w:p>
    <w:p w14:paraId="35AFE8A3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303458902807     109042302960+0000000000272000000000001+0000000000000000000000000+0000000000000000000000000                                                                                             </w:t>
      </w:r>
    </w:p>
    <w:p w14:paraId="387C7C53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103458902809     109042302960100                                                                                                                                                                        </w:t>
      </w:r>
    </w:p>
    <w:p w14:paraId="1ABA3E18" w14:textId="77777777" w:rsidR="00AA6E6A" w:rsidRPr="00AB12A5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203458902809     1090423029600000000003+000000002770000345890299999999999809    0000026118080103T2223782392                                                                                             </w:t>
      </w:r>
    </w:p>
    <w:p w14:paraId="75ECCC32" w14:textId="77777777" w:rsidR="00AA6E6A" w:rsidRPr="0044471A" w:rsidRDefault="00AA6E6A" w:rsidP="00AA6E6A">
      <w:pPr>
        <w:pStyle w:val="42"/>
        <w:spacing w:after="72"/>
        <w:ind w:leftChars="0" w:left="0"/>
        <w:rPr>
          <w:rFonts w:ascii="標楷體" w:hAnsi="標楷體"/>
          <w:sz w:val="16"/>
          <w:szCs w:val="16"/>
        </w:rPr>
      </w:pPr>
      <w:r w:rsidRPr="00AB12A5">
        <w:rPr>
          <w:rFonts w:ascii="標楷體" w:hAnsi="標楷體"/>
          <w:sz w:val="16"/>
          <w:szCs w:val="16"/>
        </w:rPr>
        <w:t xml:space="preserve">303458902809     109042302960+0000000000277000000000001+0000000000000000000000000+0000000000000000000000000                                                                                             </w:t>
      </w:r>
    </w:p>
    <w:p w14:paraId="79C605B7" w14:textId="26E50415" w:rsidR="00AA6E6A" w:rsidRDefault="00AA6E6A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3ADA550C" w14:textId="77777777" w:rsidR="00AA6E6A" w:rsidRDefault="00AA6E6A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243608B0" w14:textId="7C708A56" w:rsidR="00346BF8" w:rsidRDefault="00346BF8" w:rsidP="00346BF8">
      <w:pPr>
        <w:pStyle w:val="17"/>
        <w:numPr>
          <w:ilvl w:val="0"/>
          <w:numId w:val="6"/>
        </w:numPr>
        <w:ind w:left="1418"/>
      </w:pPr>
      <w:r>
        <w:rPr>
          <w:rFonts w:hint="eastAsia"/>
        </w:rPr>
        <w:t>檔案格式-</w:t>
      </w:r>
      <w:r w:rsidRPr="00037244">
        <w:rPr>
          <w:rFonts w:hint="eastAsia"/>
        </w:rPr>
        <w:t>BATCHTX0</w:t>
      </w:r>
      <w:r>
        <w:rPr>
          <w:rFonts w:hint="eastAsia"/>
        </w:rPr>
        <w:t>1</w:t>
      </w:r>
    </w:p>
    <w:p w14:paraId="0477F7E3" w14:textId="7A2C504A" w:rsidR="00347F0F" w:rsidRDefault="00347F0F" w:rsidP="00347F0F">
      <w:pPr>
        <w:pStyle w:val="17"/>
      </w:pPr>
      <w:r>
        <w:rPr>
          <w:rFonts w:hint="eastAsia"/>
        </w:rPr>
        <w:t>M</w:t>
      </w:r>
      <w:r>
        <w:t>SG ID:BATCHTX01     From:</w:t>
      </w:r>
      <w:r>
        <w:rPr>
          <w:rFonts w:hint="eastAsia"/>
        </w:rPr>
        <w:t xml:space="preserve">代理/委託單位 </w:t>
      </w:r>
      <w:r>
        <w:t xml:space="preserve">    To:</w:t>
      </w:r>
      <w:r>
        <w:rPr>
          <w:rFonts w:hint="eastAsia"/>
        </w:rPr>
        <w:t>財金公司</w:t>
      </w:r>
    </w:p>
    <w:p w14:paraId="11111F98" w14:textId="594E6DDF" w:rsidR="00347F0F" w:rsidRDefault="00347F0F" w:rsidP="00347F0F">
      <w:pPr>
        <w:pStyle w:val="17"/>
      </w:pPr>
      <w:r>
        <w:rPr>
          <w:rFonts w:hint="eastAsia"/>
        </w:rPr>
        <w:t>D</w:t>
      </w:r>
      <w:r>
        <w:t>escription:</w:t>
      </w:r>
      <w:r>
        <w:rPr>
          <w:rFonts w:hint="eastAsia"/>
        </w:rPr>
        <w:t>代繳代發多批傳檔交易通知訊息</w:t>
      </w:r>
    </w:p>
    <w:p w14:paraId="0E75A164" w14:textId="06B31B74" w:rsidR="00347F0F" w:rsidRDefault="00347F0F" w:rsidP="00347F0F">
      <w:pPr>
        <w:pStyle w:val="17"/>
      </w:pPr>
      <w:r>
        <w:rPr>
          <w:rFonts w:hint="eastAsia"/>
        </w:rPr>
        <w:t>T</w:t>
      </w:r>
      <w:r>
        <w:t>otal length : 200 bytes(</w:t>
      </w:r>
      <w:r>
        <w:rPr>
          <w:rFonts w:hint="eastAsia"/>
        </w:rPr>
        <w:t>不含換行符號</w:t>
      </w:r>
      <w:r>
        <w:t>)</w:t>
      </w:r>
    </w:p>
    <w:p w14:paraId="2030D4CF" w14:textId="77777777" w:rsidR="002B56F0" w:rsidRDefault="002B56F0" w:rsidP="00347F0F">
      <w:pPr>
        <w:pStyle w:val="17"/>
      </w:pP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2254"/>
        <w:gridCol w:w="864"/>
        <w:gridCol w:w="851"/>
        <w:gridCol w:w="1275"/>
        <w:gridCol w:w="3544"/>
      </w:tblGrid>
      <w:tr w:rsidR="003967B6" w14:paraId="585BB1B0" w14:textId="77777777" w:rsidTr="0083271F">
        <w:trPr>
          <w:cantSplit/>
        </w:trPr>
        <w:tc>
          <w:tcPr>
            <w:tcW w:w="9776" w:type="dxa"/>
            <w:gridSpan w:val="6"/>
            <w:tcBorders>
              <w:bottom w:val="single" w:sz="4" w:space="0" w:color="auto"/>
            </w:tcBorders>
            <w:shd w:val="clear" w:color="auto" w:fill="auto"/>
          </w:tcPr>
          <w:p w14:paraId="0433F571" w14:textId="7B9F49F2" w:rsidR="003967B6" w:rsidRPr="00347F0F" w:rsidRDefault="003967B6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媒體檔BATCHTX01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347F0F">
              <w:rPr>
                <w:rFonts w:ascii="標楷體" w:eastAsia="標楷體" w:hAnsi="標楷體" w:hint="eastAsia"/>
              </w:rPr>
              <w:t>TEXT FILE</w:t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347F0F">
              <w:rPr>
                <w:rFonts w:ascii="標楷體" w:eastAsia="標楷體" w:hAnsi="標楷體" w:hint="eastAsia"/>
              </w:rPr>
              <w:t>200 bytes</w:t>
            </w:r>
          </w:p>
        </w:tc>
      </w:tr>
      <w:tr w:rsidR="00347F0F" w14:paraId="19AE2496" w14:textId="77777777" w:rsidTr="0083271F">
        <w:tc>
          <w:tcPr>
            <w:tcW w:w="988" w:type="dxa"/>
            <w:shd w:val="clear" w:color="auto" w:fill="C0C0C0"/>
          </w:tcPr>
          <w:p w14:paraId="07CC037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首錄</w:t>
            </w:r>
          </w:p>
        </w:tc>
        <w:tc>
          <w:tcPr>
            <w:tcW w:w="2254" w:type="dxa"/>
            <w:shd w:val="clear" w:color="auto" w:fill="C0C0C0"/>
          </w:tcPr>
          <w:p w14:paraId="38AE8E5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1B97F88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302600C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3CF797F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018D02B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</w:tr>
      <w:tr w:rsidR="00347F0F" w14:paraId="4893FABD" w14:textId="77777777" w:rsidTr="0083271F">
        <w:tc>
          <w:tcPr>
            <w:tcW w:w="988" w:type="dxa"/>
            <w:shd w:val="clear" w:color="auto" w:fill="C0C0C0"/>
          </w:tcPr>
          <w:p w14:paraId="48BE5CD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49FD95D7" w14:textId="2989F1F4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206A2B87" w14:textId="1D98A451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2414AC6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482643B5" w14:textId="5E5EBFCE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7F004640" w14:textId="7DC18D0F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347F0F" w14:paraId="45D05670" w14:textId="77777777" w:rsidTr="0083271F">
        <w:tc>
          <w:tcPr>
            <w:tcW w:w="988" w:type="dxa"/>
          </w:tcPr>
          <w:p w14:paraId="7006F74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564A529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7C4F2A0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040BE06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6ABA5B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1200DAA3" w14:textId="7E5D604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首筆為「1」</w:t>
            </w:r>
          </w:p>
        </w:tc>
      </w:tr>
      <w:tr w:rsidR="00347F0F" w14:paraId="30A9B94F" w14:textId="77777777" w:rsidTr="0083271F">
        <w:tc>
          <w:tcPr>
            <w:tcW w:w="988" w:type="dxa"/>
          </w:tcPr>
          <w:p w14:paraId="6490DB8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254" w:type="dxa"/>
          </w:tcPr>
          <w:p w14:paraId="2441D56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0CA3CB3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02B718A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539903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1127FDC4" w14:textId="77777777" w:rsidR="00347F0F" w:rsidRDefault="00347F0F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  <w:r>
              <w:rPr>
                <w:rFonts w:ascii="標楷體" w:eastAsia="標楷體" w:hAnsi="標楷體" w:hint="eastAsia"/>
              </w:rPr>
              <w:t>或</w:t>
            </w:r>
            <w:r w:rsidRPr="00347F0F">
              <w:rPr>
                <w:rFonts w:ascii="標楷體" w:eastAsia="標楷體" w:hAnsi="標楷體" w:hint="eastAsia"/>
              </w:rPr>
              <w:t>代理行總行代號</w:t>
            </w:r>
            <w:r>
              <w:rPr>
                <w:rFonts w:ascii="標楷體" w:eastAsia="標楷體" w:hAnsi="標楷體" w:hint="eastAsia"/>
              </w:rPr>
              <w:t>，</w:t>
            </w:r>
            <w:r w:rsidR="003967B6">
              <w:rPr>
                <w:rFonts w:ascii="標楷體" w:eastAsia="標楷體" w:hAnsi="標楷體" w:hint="eastAsia"/>
              </w:rPr>
              <w:t>左靠右補空白</w:t>
            </w:r>
          </w:p>
          <w:p w14:paraId="0FF477EF" w14:textId="748215AC" w:rsidR="00D06955" w:rsidRPr="00347F0F" w:rsidRDefault="00CE6E00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D06955">
              <w:rPr>
                <w:rFonts w:ascii="標楷體" w:eastAsia="標楷體" w:hAnsi="標楷體" w:hint="eastAsia"/>
              </w:rPr>
              <w:t>新壽統編</w:t>
            </w:r>
            <w:r w:rsidR="00D06955" w:rsidRPr="00347F0F">
              <w:rPr>
                <w:rFonts w:ascii="標楷體" w:eastAsia="標楷體" w:hAnsi="標楷體" w:hint="eastAsia"/>
              </w:rPr>
              <w:t>'</w:t>
            </w:r>
            <w:r w:rsidR="00D06955" w:rsidRPr="00D06955">
              <w:rPr>
                <w:rFonts w:ascii="標楷體" w:eastAsia="標楷體" w:hAnsi="標楷體"/>
              </w:rPr>
              <w:t>03458902</w:t>
            </w:r>
            <w:r w:rsidR="00D06955">
              <w:rPr>
                <w:rFonts w:ascii="標楷體" w:eastAsia="標楷體" w:hAnsi="標楷體"/>
              </w:rPr>
              <w:t>’</w:t>
            </w:r>
          </w:p>
        </w:tc>
      </w:tr>
      <w:tr w:rsidR="00347F0F" w14:paraId="47206F65" w14:textId="77777777" w:rsidTr="0083271F">
        <w:tc>
          <w:tcPr>
            <w:tcW w:w="988" w:type="dxa"/>
          </w:tcPr>
          <w:p w14:paraId="7A36C8F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22C9821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27900FF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5CC109E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4A61CA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6A1B0FD0" w14:textId="77777777" w:rsidR="00347F0F" w:rsidRDefault="003967B6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轉帳銀行總行代號，左靠右補空白</w:t>
            </w:r>
          </w:p>
          <w:p w14:paraId="23A68A9D" w14:textId="375F2087" w:rsidR="005607A3" w:rsidRPr="00347F0F" w:rsidRDefault="005607A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6E2C6B" w:rsidRPr="002D7822">
              <w:rPr>
                <w:rFonts w:ascii="標楷體" w:eastAsia="標楷體" w:hAnsi="標楷體" w:hint="eastAsia"/>
              </w:rPr>
              <w:t>最大債權撥付</w:t>
            </w:r>
            <w:r w:rsidR="006E2C6B" w:rsidRPr="00037244">
              <w:rPr>
                <w:rFonts w:ascii="標楷體" w:eastAsia="標楷體" w:hAnsi="標楷體" w:hint="eastAsia"/>
              </w:rPr>
              <w:t>資料檔</w:t>
            </w:r>
            <w:r w:rsidR="00983402">
              <w:rPr>
                <w:rFonts w:ascii="標楷體" w:eastAsia="標楷體" w:hAnsi="標楷體" w:hint="eastAsia"/>
              </w:rPr>
              <w:t>裡的</w:t>
            </w:r>
            <w:r w:rsidR="00D23088">
              <w:rPr>
                <w:rFonts w:ascii="標楷體" w:eastAsia="標楷體" w:hAnsi="標楷體" w:hint="eastAsia"/>
              </w:rPr>
              <w:t>債</w:t>
            </w:r>
            <w:r>
              <w:rPr>
                <w:rFonts w:ascii="標楷體" w:eastAsia="標楷體" w:hAnsi="標楷體" w:hint="eastAsia"/>
              </w:rPr>
              <w:t>權機構代</w:t>
            </w:r>
            <w:r w:rsidR="00D23088">
              <w:rPr>
                <w:rFonts w:ascii="標楷體" w:eastAsia="標楷體" w:hAnsi="標楷體" w:hint="eastAsia"/>
              </w:rPr>
              <w:t>號</w:t>
            </w:r>
          </w:p>
        </w:tc>
      </w:tr>
      <w:tr w:rsidR="00347F0F" w14:paraId="4C1269C6" w14:textId="77777777" w:rsidTr="0083271F">
        <w:tc>
          <w:tcPr>
            <w:tcW w:w="988" w:type="dxa"/>
          </w:tcPr>
          <w:p w14:paraId="425E3EA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3497232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252D554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572C8BA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2F5AAB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5D7C4CC7" w14:textId="1CC7F759" w:rsid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民國年</w:t>
            </w:r>
            <w:r w:rsidR="003967B6">
              <w:rPr>
                <w:rFonts w:ascii="標楷體" w:eastAsia="標楷體" w:hAnsi="標楷體" w:hint="eastAsia"/>
              </w:rPr>
              <w:t>月日</w:t>
            </w:r>
            <w:r w:rsidRPr="00347F0F">
              <w:rPr>
                <w:rFonts w:ascii="標楷體" w:eastAsia="標楷體" w:hAnsi="標楷體" w:hint="eastAsia"/>
              </w:rPr>
              <w:t>YYYMMDD</w:t>
            </w:r>
            <w:r w:rsidR="003967B6" w:rsidRPr="00347F0F">
              <w:rPr>
                <w:rFonts w:ascii="標楷體" w:eastAsia="標楷體" w:hAnsi="標楷體" w:hint="eastAsia"/>
              </w:rPr>
              <w:t>，</w:t>
            </w:r>
            <w:r w:rsidR="003967B6">
              <w:rPr>
                <w:rFonts w:ascii="標楷體" w:eastAsia="標楷體" w:hAnsi="標楷體" w:hint="eastAsia"/>
              </w:rPr>
              <w:t>同檔案一致。發件單位指定之入/扣帳日期。</w:t>
            </w:r>
          </w:p>
          <w:p w14:paraId="05A2A7F7" w14:textId="3E08C4C1" w:rsidR="003967B6" w:rsidRPr="00347F0F" w:rsidRDefault="00F64E1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本欄=畫面之</w:t>
            </w:r>
            <w:r w:rsidR="003967B6" w:rsidRPr="00347F0F">
              <w:rPr>
                <w:rFonts w:ascii="標楷體" w:eastAsia="標楷體" w:hAnsi="標楷體" w:hint="eastAsia"/>
              </w:rPr>
              <w:t>提兌日</w:t>
            </w:r>
          </w:p>
        </w:tc>
      </w:tr>
      <w:tr w:rsidR="00347F0F" w14:paraId="08FDCF02" w14:textId="77777777" w:rsidTr="0083271F">
        <w:tc>
          <w:tcPr>
            <w:tcW w:w="988" w:type="dxa"/>
          </w:tcPr>
          <w:p w14:paraId="7970AFD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7317907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A0D334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1774870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C6DE54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7B8170B1" w14:textId="084C2AD4" w:rsidR="003967B6" w:rsidRDefault="00A967CB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4F018951" w14:textId="22B62837" w:rsidR="00347F0F" w:rsidRPr="00347F0F" w:rsidRDefault="00F64E1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347F0F" w:rsidRPr="00347F0F">
              <w:rPr>
                <w:rFonts w:ascii="標楷體" w:eastAsia="標楷體" w:hAnsi="標楷體" w:hint="eastAsia"/>
              </w:rPr>
              <w:t>'02960'</w:t>
            </w:r>
          </w:p>
        </w:tc>
      </w:tr>
      <w:tr w:rsidR="00347F0F" w14:paraId="441CEDFD" w14:textId="77777777" w:rsidTr="0083271F">
        <w:tc>
          <w:tcPr>
            <w:tcW w:w="988" w:type="dxa"/>
          </w:tcPr>
          <w:p w14:paraId="0BFB266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3CFC99A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性質別</w:t>
            </w:r>
          </w:p>
        </w:tc>
        <w:tc>
          <w:tcPr>
            <w:tcW w:w="864" w:type="dxa"/>
          </w:tcPr>
          <w:p w14:paraId="41A0696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41F848F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D132C0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138DDB26" w14:textId="51BFBF61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通知為「1」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</w:tc>
      </w:tr>
      <w:tr w:rsidR="00347F0F" w14:paraId="5C360EE4" w14:textId="77777777" w:rsidTr="0083271F">
        <w:tc>
          <w:tcPr>
            <w:tcW w:w="988" w:type="dxa"/>
          </w:tcPr>
          <w:p w14:paraId="24E2CAB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2B86C29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批號</w:t>
            </w:r>
          </w:p>
        </w:tc>
        <w:tc>
          <w:tcPr>
            <w:tcW w:w="864" w:type="dxa"/>
          </w:tcPr>
          <w:p w14:paraId="6BE3EFF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1" w:type="dxa"/>
          </w:tcPr>
          <w:p w14:paraId="227A0A7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EF1079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031-032</w:t>
            </w:r>
          </w:p>
        </w:tc>
        <w:tc>
          <w:tcPr>
            <w:tcW w:w="3544" w:type="dxa"/>
          </w:tcPr>
          <w:p w14:paraId="13870CC5" w14:textId="77777777" w:rsidR="00347F0F" w:rsidRDefault="00A967CB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由發件單位編碼，右靠左補零。</w:t>
            </w:r>
          </w:p>
          <w:p w14:paraId="58D41BA9" w14:textId="66B6F052" w:rsidR="00CE6E00" w:rsidRPr="00347F0F" w:rsidRDefault="00CE6E00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344673"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00</w:t>
            </w:r>
            <w:r w:rsidR="00344673" w:rsidRPr="00347F0F">
              <w:rPr>
                <w:rFonts w:ascii="標楷體" w:eastAsia="標楷體" w:hAnsi="標楷體" w:hint="eastAsia"/>
              </w:rPr>
              <w:t>'</w:t>
            </w:r>
          </w:p>
        </w:tc>
      </w:tr>
      <w:tr w:rsidR="00347F0F" w14:paraId="4F739454" w14:textId="77777777" w:rsidTr="0083271F">
        <w:tc>
          <w:tcPr>
            <w:tcW w:w="988" w:type="dxa"/>
          </w:tcPr>
          <w:p w14:paraId="20E61B4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36B0E2C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3AF80B4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168</w:t>
            </w:r>
          </w:p>
        </w:tc>
        <w:tc>
          <w:tcPr>
            <w:tcW w:w="851" w:type="dxa"/>
          </w:tcPr>
          <w:p w14:paraId="58D4DA9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8D19C4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033-200</w:t>
            </w:r>
          </w:p>
        </w:tc>
        <w:tc>
          <w:tcPr>
            <w:tcW w:w="3544" w:type="dxa"/>
          </w:tcPr>
          <w:p w14:paraId="1C64509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347F0F" w14:paraId="1EF780D9" w14:textId="77777777" w:rsidTr="0083271F">
        <w:tc>
          <w:tcPr>
            <w:tcW w:w="988" w:type="dxa"/>
            <w:shd w:val="clear" w:color="auto" w:fill="C0C0C0"/>
          </w:tcPr>
          <w:p w14:paraId="200E499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明細錄</w:t>
            </w:r>
          </w:p>
        </w:tc>
        <w:tc>
          <w:tcPr>
            <w:tcW w:w="2254" w:type="dxa"/>
            <w:shd w:val="clear" w:color="auto" w:fill="C0C0C0"/>
          </w:tcPr>
          <w:p w14:paraId="5F28D42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3C5EE66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1FB902C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17ABBF6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32DB37C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</w:tr>
      <w:tr w:rsidR="00A967CB" w14:paraId="7F8D155B" w14:textId="77777777" w:rsidTr="0083271F">
        <w:tc>
          <w:tcPr>
            <w:tcW w:w="988" w:type="dxa"/>
            <w:shd w:val="clear" w:color="auto" w:fill="C0C0C0"/>
          </w:tcPr>
          <w:p w14:paraId="1816B71D" w14:textId="00797F0E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3A7B8271" w14:textId="73544B9B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2F47F7A7" w14:textId="140C1895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76F489E5" w14:textId="3BD99D98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1E5B1A4B" w14:textId="0B66AAB8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280C6BB7" w14:textId="0844A314" w:rsidR="00A967CB" w:rsidRPr="00347F0F" w:rsidRDefault="00A967CB" w:rsidP="00A967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347F0F" w14:paraId="6CAD372D" w14:textId="77777777" w:rsidTr="0083271F">
        <w:tc>
          <w:tcPr>
            <w:tcW w:w="988" w:type="dxa"/>
          </w:tcPr>
          <w:p w14:paraId="6279480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61CC499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75312AE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7A46FCE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10625F2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28E823AC" w14:textId="638BE6AD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明細為「</w:t>
            </w:r>
            <w:r w:rsidR="00344E45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347F0F" w14:paraId="1826452E" w14:textId="77777777" w:rsidTr="0083271F">
        <w:tc>
          <w:tcPr>
            <w:tcW w:w="988" w:type="dxa"/>
          </w:tcPr>
          <w:p w14:paraId="4C2AB44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1D53F10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3852411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46987F0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34EF22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18FF6083" w14:textId="15B23FE4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47A9D533" w14:textId="77777777" w:rsidTr="0083271F">
        <w:tc>
          <w:tcPr>
            <w:tcW w:w="988" w:type="dxa"/>
          </w:tcPr>
          <w:p w14:paraId="0F38A30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0AD3B2B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767BE88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0A9458E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823C2C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0EF427DC" w14:textId="0A4BB42B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7C0D6F00" w14:textId="77777777" w:rsidTr="0083271F">
        <w:tc>
          <w:tcPr>
            <w:tcW w:w="988" w:type="dxa"/>
          </w:tcPr>
          <w:p w14:paraId="5964DAC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0D2A92B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354B185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1CF1EC1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7FA2AE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234DD5BD" w14:textId="5F3F0865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6ECA4083" w14:textId="77777777" w:rsidTr="0083271F">
        <w:tc>
          <w:tcPr>
            <w:tcW w:w="988" w:type="dxa"/>
          </w:tcPr>
          <w:p w14:paraId="2A684DC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7E7DCCF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3B2C5C7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2FE3570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F8FA58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04CE0609" w14:textId="5E2FD455" w:rsidR="00347F0F" w:rsidRP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1937BD23" w14:textId="77777777" w:rsidTr="0083271F">
        <w:tc>
          <w:tcPr>
            <w:tcW w:w="988" w:type="dxa"/>
          </w:tcPr>
          <w:p w14:paraId="6019D91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5AAA897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864" w:type="dxa"/>
          </w:tcPr>
          <w:p w14:paraId="5B6998D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7D184EE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8990BD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030-039</w:t>
            </w:r>
          </w:p>
        </w:tc>
        <w:tc>
          <w:tcPr>
            <w:tcW w:w="3544" w:type="dxa"/>
          </w:tcPr>
          <w:p w14:paraId="7F562327" w14:textId="1278EC95" w:rsidR="00A967CB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發件單位自訂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同一發件單位、入/扣帳日、轉帳類別之序號不得重覆。</w:t>
            </w:r>
          </w:p>
          <w:p w14:paraId="1D6D8213" w14:textId="77777777" w:rsidR="00347F0F" w:rsidRDefault="00A967C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編碼原則:第一碼固定為「0」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第二碼及第三碼為批號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 w:rsidR="0083271F">
              <w:rPr>
                <w:rFonts w:ascii="標楷體" w:eastAsia="標楷體" w:hAnsi="標楷體" w:hint="eastAsia"/>
              </w:rPr>
              <w:t>應與首錄之批號欄位相同</w:t>
            </w:r>
            <w:r w:rsidR="0083271F" w:rsidRPr="00347F0F">
              <w:rPr>
                <w:rFonts w:ascii="標楷體" w:eastAsia="標楷體" w:hAnsi="標楷體" w:hint="eastAsia"/>
              </w:rPr>
              <w:t>，</w:t>
            </w:r>
            <w:r w:rsidR="0083271F">
              <w:rPr>
                <w:rFonts w:ascii="標楷體" w:eastAsia="標楷體" w:hAnsi="標楷體" w:hint="eastAsia"/>
              </w:rPr>
              <w:t>後七碼由發件單位自訂。</w:t>
            </w:r>
          </w:p>
          <w:p w14:paraId="2B453610" w14:textId="0AB1AE95" w:rsidR="00CE6E00" w:rsidRPr="00347F0F" w:rsidRDefault="00CE6E00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本欄=前三碼</w:t>
            </w:r>
            <w:r w:rsidR="00344673"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000</w:t>
            </w:r>
            <w:r w:rsidR="00344673"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</w:rPr>
              <w:t>後七碼由1起編,同一批明細序號+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347F0F" w14:paraId="7AD8BC7A" w14:textId="77777777" w:rsidTr="0083271F">
        <w:tc>
          <w:tcPr>
            <w:tcW w:w="988" w:type="dxa"/>
          </w:tcPr>
          <w:p w14:paraId="0A5F997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108F5B7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66B40FD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24D156E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DFF5F3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040-040</w:t>
            </w:r>
          </w:p>
        </w:tc>
        <w:tc>
          <w:tcPr>
            <w:tcW w:w="3544" w:type="dxa"/>
          </w:tcPr>
          <w:p w14:paraId="18F49A86" w14:textId="2B91ACF4" w:rsidR="00347F0F" w:rsidRPr="00347F0F" w:rsidRDefault="0083271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347F0F" w14:paraId="2A7BBDF4" w14:textId="77777777" w:rsidTr="0083271F">
        <w:tc>
          <w:tcPr>
            <w:tcW w:w="988" w:type="dxa"/>
          </w:tcPr>
          <w:p w14:paraId="67C37E3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51CD10F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864" w:type="dxa"/>
          </w:tcPr>
          <w:p w14:paraId="4310B48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851" w:type="dxa"/>
          </w:tcPr>
          <w:p w14:paraId="72EADFA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7941657" w14:textId="70BF86A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041-</w:t>
            </w:r>
            <w:r w:rsidR="0083271F"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3544" w:type="dxa"/>
          </w:tcPr>
          <w:p w14:paraId="4729D275" w14:textId="4AC34DA6" w:rsidR="00347F0F" w:rsidRPr="00347F0F" w:rsidRDefault="0083271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(11)V99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末兩位為小數點後兩位</w:t>
            </w:r>
          </w:p>
        </w:tc>
      </w:tr>
      <w:tr w:rsidR="00347F0F" w14:paraId="0835097D" w14:textId="77777777" w:rsidTr="0083271F">
        <w:tc>
          <w:tcPr>
            <w:tcW w:w="988" w:type="dxa"/>
          </w:tcPr>
          <w:p w14:paraId="6832FF3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07770A4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委託單位區別</w:t>
            </w:r>
          </w:p>
        </w:tc>
        <w:tc>
          <w:tcPr>
            <w:tcW w:w="864" w:type="dxa"/>
          </w:tcPr>
          <w:p w14:paraId="7CD1F8F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1E491E4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61A8DA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054-054</w:t>
            </w:r>
          </w:p>
        </w:tc>
        <w:tc>
          <w:tcPr>
            <w:tcW w:w="3544" w:type="dxa"/>
          </w:tcPr>
          <w:p w14:paraId="73B880E0" w14:textId="415E7994" w:rsidR="00347F0F" w:rsidRPr="00347F0F" w:rsidRDefault="0083271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347F0F" w14:paraId="34037FD7" w14:textId="77777777" w:rsidTr="0083271F">
        <w:tc>
          <w:tcPr>
            <w:tcW w:w="988" w:type="dxa"/>
          </w:tcPr>
          <w:p w14:paraId="75B9BA7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2254" w:type="dxa"/>
          </w:tcPr>
          <w:p w14:paraId="7133D1C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</w:p>
        </w:tc>
        <w:tc>
          <w:tcPr>
            <w:tcW w:w="864" w:type="dxa"/>
          </w:tcPr>
          <w:p w14:paraId="6C02C7A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41B168B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E0A3C3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055-062</w:t>
            </w:r>
          </w:p>
        </w:tc>
        <w:tc>
          <w:tcPr>
            <w:tcW w:w="3544" w:type="dxa"/>
          </w:tcPr>
          <w:p w14:paraId="747752B9" w14:textId="0BCCD3D2" w:rsidR="0083271F" w:rsidRDefault="0083271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委託轉帳之事業單位統編</w:t>
            </w:r>
          </w:p>
          <w:p w14:paraId="54D0B9A5" w14:textId="6FC4071C" w:rsidR="0083271F" w:rsidRPr="0083271F" w:rsidRDefault="0083271F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 w:rsidR="00CE3342">
              <w:rPr>
                <w:rFonts w:ascii="標楷體" w:eastAsia="標楷體" w:hAnsi="標楷體"/>
              </w:rPr>
              <w:br/>
            </w:r>
            <w:r w:rsidR="00CE3342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該欄位置入最大債權銀</w:t>
            </w:r>
            <w:r w:rsidR="00CE3342">
              <w:rPr>
                <w:rFonts w:ascii="標楷體" w:eastAsia="標楷體" w:hAnsi="標楷體"/>
              </w:rPr>
              <w:br/>
            </w:r>
            <w:r w:rsidR="00CE3342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行/發卡機構代號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</w:t>
            </w:r>
            <w:r w:rsidR="00CE3342">
              <w:rPr>
                <w:rFonts w:ascii="標楷體" w:eastAsia="標楷體" w:hAnsi="標楷體"/>
              </w:rPr>
              <w:br/>
            </w:r>
            <w:r w:rsidR="00CE3342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代號首位為「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」時請置</w:t>
            </w:r>
            <w:r w:rsidR="00CE3342">
              <w:rPr>
                <w:rFonts w:ascii="標楷體" w:eastAsia="標楷體" w:hAnsi="標楷體"/>
              </w:rPr>
              <w:br/>
            </w:r>
            <w:r w:rsidR="00CE3342"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入「1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」</w:t>
            </w:r>
          </w:p>
          <w:p w14:paraId="79B51C16" w14:textId="745249FA" w:rsidR="00347F0F" w:rsidRPr="00347F0F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</w:t>
            </w:r>
            <w:r w:rsidR="00F64E13">
              <w:rPr>
                <w:rFonts w:ascii="標楷體" w:eastAsia="標楷體" w:hAnsi="標楷體" w:hint="eastAsia"/>
              </w:rPr>
              <w:t>=</w:t>
            </w:r>
            <w:r w:rsidR="00CE6E00">
              <w:rPr>
                <w:rFonts w:ascii="標楷體" w:eastAsia="標楷體" w:hAnsi="標楷體" w:hint="eastAsia"/>
              </w:rPr>
              <w:t>新壽統編</w:t>
            </w:r>
            <w:r w:rsidR="00CE6E00" w:rsidRPr="00347F0F">
              <w:rPr>
                <w:rFonts w:ascii="標楷體" w:eastAsia="標楷體" w:hAnsi="標楷體" w:hint="eastAsia"/>
              </w:rPr>
              <w:t>'</w:t>
            </w:r>
            <w:r w:rsidR="00CE6E00" w:rsidRPr="00D06955">
              <w:rPr>
                <w:rFonts w:ascii="標楷體" w:eastAsia="標楷體" w:hAnsi="標楷體"/>
              </w:rPr>
              <w:t>03458902</w:t>
            </w:r>
            <w:r w:rsidR="00CE6E00">
              <w:rPr>
                <w:rFonts w:ascii="標楷體" w:eastAsia="標楷體" w:hAnsi="標楷體"/>
              </w:rPr>
              <w:t>’</w:t>
            </w:r>
          </w:p>
        </w:tc>
      </w:tr>
      <w:tr w:rsidR="00347F0F" w14:paraId="2EA6FDB1" w14:textId="77777777" w:rsidTr="0083271F">
        <w:tc>
          <w:tcPr>
            <w:tcW w:w="988" w:type="dxa"/>
          </w:tcPr>
          <w:p w14:paraId="054C1AB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53A9E6D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實際入/扣帳日期</w:t>
            </w:r>
          </w:p>
        </w:tc>
        <w:tc>
          <w:tcPr>
            <w:tcW w:w="864" w:type="dxa"/>
          </w:tcPr>
          <w:p w14:paraId="380A032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7327AD5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432731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063-069</w:t>
            </w:r>
          </w:p>
        </w:tc>
        <w:tc>
          <w:tcPr>
            <w:tcW w:w="3544" w:type="dxa"/>
          </w:tcPr>
          <w:p w14:paraId="2E7737DE" w14:textId="0352AB5C" w:rsidR="00347F0F" w:rsidRPr="00347F0F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</w:t>
            </w:r>
            <w:r w:rsidRPr="00347F0F">
              <w:rPr>
                <w:rFonts w:ascii="標楷體" w:eastAsia="標楷體" w:hAnsi="標楷體" w:hint="eastAsia"/>
              </w:rPr>
              <w:t>9999999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347F0F" w14:paraId="3D978D64" w14:textId="77777777" w:rsidTr="0083271F">
        <w:tc>
          <w:tcPr>
            <w:tcW w:w="988" w:type="dxa"/>
          </w:tcPr>
          <w:p w14:paraId="575F321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7A10639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回應代碼</w:t>
            </w:r>
          </w:p>
        </w:tc>
        <w:tc>
          <w:tcPr>
            <w:tcW w:w="864" w:type="dxa"/>
          </w:tcPr>
          <w:p w14:paraId="61C927D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51" w:type="dxa"/>
          </w:tcPr>
          <w:p w14:paraId="7D094AE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88C434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070-073</w:t>
            </w:r>
          </w:p>
        </w:tc>
        <w:tc>
          <w:tcPr>
            <w:tcW w:w="3544" w:type="dxa"/>
          </w:tcPr>
          <w:p w14:paraId="67FF060A" w14:textId="0627510F" w:rsidR="00347F0F" w:rsidRPr="00347F0F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</w:t>
            </w:r>
            <w:r w:rsidRPr="00347F0F">
              <w:rPr>
                <w:rFonts w:ascii="標楷體" w:eastAsia="標楷體" w:hAnsi="標楷體" w:hint="eastAsia"/>
              </w:rPr>
              <w:t>9999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347F0F" w14:paraId="2B9EBC98" w14:textId="77777777" w:rsidTr="0083271F">
        <w:tc>
          <w:tcPr>
            <w:tcW w:w="988" w:type="dxa"/>
          </w:tcPr>
          <w:p w14:paraId="7A18146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254" w:type="dxa"/>
          </w:tcPr>
          <w:p w14:paraId="08D3ED3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轉帳行代碼</w:t>
            </w:r>
          </w:p>
        </w:tc>
        <w:tc>
          <w:tcPr>
            <w:tcW w:w="864" w:type="dxa"/>
          </w:tcPr>
          <w:p w14:paraId="454128F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6FCE0DA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EEDE1A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074-080</w:t>
            </w:r>
          </w:p>
        </w:tc>
        <w:tc>
          <w:tcPr>
            <w:tcW w:w="3544" w:type="dxa"/>
          </w:tcPr>
          <w:p w14:paraId="2F1B03D0" w14:textId="77777777" w:rsidR="00347F0F" w:rsidRDefault="00CE3342" w:rsidP="00CE3342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</w:t>
            </w:r>
            <w:r>
              <w:rPr>
                <w:rFonts w:ascii="標楷體" w:eastAsia="標楷體" w:hAnsi="標楷體" w:hint="eastAsia"/>
              </w:rPr>
              <w:t>帳號所屬</w:t>
            </w:r>
            <w:r w:rsidRPr="00347F0F">
              <w:rPr>
                <w:rFonts w:ascii="標楷體" w:eastAsia="標楷體" w:hAnsi="標楷體" w:hint="eastAsia"/>
              </w:rPr>
              <w:t>銀行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三</w:t>
            </w:r>
            <w:r w:rsidRPr="00347F0F">
              <w:rPr>
                <w:rFonts w:ascii="標楷體" w:eastAsia="標楷體" w:hAnsi="標楷體" w:hint="eastAsia"/>
              </w:rPr>
              <w:t>碼總行代碼</w:t>
            </w:r>
            <w:r>
              <w:rPr>
                <w:rFonts w:ascii="標楷體" w:eastAsia="標楷體" w:hAnsi="標楷體" w:hint="eastAsia"/>
              </w:rPr>
              <w:t>及四</w:t>
            </w:r>
            <w:r w:rsidRPr="00347F0F">
              <w:rPr>
                <w:rFonts w:ascii="標楷體" w:eastAsia="標楷體" w:hAnsi="標楷體" w:hint="eastAsia"/>
              </w:rPr>
              <w:t>碼分行代碼，分行代碼可空白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7A76371" w14:textId="7E1DD2C1" w:rsidR="00D23088" w:rsidRPr="00347F0F" w:rsidRDefault="00D23088" w:rsidP="00CE33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6E2C6B" w:rsidRPr="002D7822">
              <w:rPr>
                <w:rFonts w:ascii="標楷體" w:eastAsia="標楷體" w:hAnsi="標楷體" w:hint="eastAsia"/>
              </w:rPr>
              <w:t>最大債權撥付</w:t>
            </w:r>
            <w:r w:rsidR="006E2C6B" w:rsidRPr="00037244">
              <w:rPr>
                <w:rFonts w:ascii="標楷體" w:eastAsia="標楷體" w:hAnsi="標楷體" w:hint="eastAsia"/>
              </w:rPr>
              <w:t>資料檔</w:t>
            </w:r>
            <w:r w:rsidR="00983402">
              <w:rPr>
                <w:rFonts w:ascii="標楷體" w:eastAsia="標楷體" w:hAnsi="標楷體" w:hint="eastAsia"/>
              </w:rPr>
              <w:t>裡</w:t>
            </w:r>
            <w:r w:rsidR="006E2C6B">
              <w:rPr>
                <w:rFonts w:ascii="標楷體" w:eastAsia="標楷體" w:hAnsi="標楷體" w:hint="eastAsia"/>
              </w:rPr>
              <w:t>權機構代號對應的</w:t>
            </w:r>
            <w:r w:rsidRPr="00D23088">
              <w:rPr>
                <w:rFonts w:ascii="標楷體" w:eastAsia="標楷體" w:hAnsi="標楷體" w:hint="eastAsia"/>
              </w:rPr>
              <w:t>匯款銀行</w:t>
            </w:r>
          </w:p>
        </w:tc>
      </w:tr>
      <w:tr w:rsidR="00347F0F" w14:paraId="68C1F862" w14:textId="77777777" w:rsidTr="0083271F">
        <w:tc>
          <w:tcPr>
            <w:tcW w:w="988" w:type="dxa"/>
          </w:tcPr>
          <w:p w14:paraId="03B5E53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254" w:type="dxa"/>
          </w:tcPr>
          <w:p w14:paraId="742657B3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轉帳帳號</w:t>
            </w:r>
          </w:p>
        </w:tc>
        <w:tc>
          <w:tcPr>
            <w:tcW w:w="864" w:type="dxa"/>
          </w:tcPr>
          <w:p w14:paraId="7DFF522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46FEAF9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3A38B4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081-096</w:t>
            </w:r>
          </w:p>
        </w:tc>
        <w:tc>
          <w:tcPr>
            <w:tcW w:w="3544" w:type="dxa"/>
          </w:tcPr>
          <w:p w14:paraId="723B3ECD" w14:textId="3CC9258C" w:rsidR="00CE3342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入扣帳帳號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  <w:p w14:paraId="2422DE96" w14:textId="22F07B58" w:rsidR="00347F0F" w:rsidRPr="00347F0F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本欄:</w:t>
            </w:r>
            <w:r w:rsidR="00983402" w:rsidRPr="002D7822">
              <w:rPr>
                <w:rFonts w:ascii="標楷體" w:eastAsia="標楷體" w:hAnsi="標楷體" w:hint="eastAsia"/>
              </w:rPr>
              <w:t>最大債權撥付</w:t>
            </w:r>
            <w:r w:rsidR="00983402" w:rsidRPr="00037244">
              <w:rPr>
                <w:rFonts w:ascii="標楷體" w:eastAsia="標楷體" w:hAnsi="標楷體" w:hint="eastAsia"/>
              </w:rPr>
              <w:t>資料檔</w:t>
            </w:r>
            <w:r w:rsidR="00983402">
              <w:rPr>
                <w:rFonts w:ascii="標楷體" w:eastAsia="標楷體" w:hAnsi="標楷體" w:hint="eastAsia"/>
              </w:rPr>
              <w:t>裡債權機構代號對應的</w:t>
            </w:r>
            <w:r w:rsidR="00347F0F" w:rsidRPr="00347F0F">
              <w:rPr>
                <w:rFonts w:ascii="標楷體" w:eastAsia="標楷體" w:hAnsi="標楷體" w:hint="eastAsia"/>
              </w:rPr>
              <w:t>轉帳帳號</w:t>
            </w:r>
          </w:p>
        </w:tc>
      </w:tr>
      <w:tr w:rsidR="00347F0F" w14:paraId="7CA6189D" w14:textId="77777777" w:rsidTr="0083271F">
        <w:tc>
          <w:tcPr>
            <w:tcW w:w="988" w:type="dxa"/>
          </w:tcPr>
          <w:p w14:paraId="7462A3E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254" w:type="dxa"/>
          </w:tcPr>
          <w:p w14:paraId="0737197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帳戶ID</w:t>
            </w:r>
          </w:p>
        </w:tc>
        <w:tc>
          <w:tcPr>
            <w:tcW w:w="864" w:type="dxa"/>
          </w:tcPr>
          <w:p w14:paraId="67D8621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7336E15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B70C00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097-106</w:t>
            </w:r>
          </w:p>
        </w:tc>
        <w:tc>
          <w:tcPr>
            <w:tcW w:w="3544" w:type="dxa"/>
          </w:tcPr>
          <w:p w14:paraId="182D3D9F" w14:textId="45A4F0FB" w:rsidR="00CE3342" w:rsidRDefault="00CE3342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1.帳戶客戶身分證號或統編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文數字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左靠右補空白(一般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為10位身分證號或8位統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若無則放空白)</w:t>
            </w:r>
          </w:p>
          <w:p w14:paraId="4F8356CF" w14:textId="2FEE0B1D" w:rsidR="00AA6E6A" w:rsidRPr="00347F0F" w:rsidRDefault="00CE3342" w:rsidP="00CE33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</w:t>
            </w:r>
            <w:r w:rsidR="00347F0F" w:rsidRPr="00347F0F">
              <w:rPr>
                <w:rFonts w:ascii="標楷體" w:eastAsia="標楷體" w:hAnsi="標楷體" w:hint="eastAsia"/>
              </w:rPr>
              <w:t>還款人身</w:t>
            </w:r>
            <w:r>
              <w:rPr>
                <w:rFonts w:ascii="標楷體" w:eastAsia="標楷體" w:hAnsi="標楷體" w:hint="eastAsia"/>
              </w:rPr>
              <w:t>分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347F0F" w:rsidRPr="00347F0F">
              <w:rPr>
                <w:rFonts w:ascii="標楷體" w:eastAsia="標楷體" w:hAnsi="標楷體" w:hint="eastAsia"/>
              </w:rPr>
              <w:t>證號</w:t>
            </w:r>
          </w:p>
        </w:tc>
      </w:tr>
      <w:tr w:rsidR="00347F0F" w14:paraId="272941CC" w14:textId="77777777" w:rsidTr="0083271F">
        <w:tc>
          <w:tcPr>
            <w:tcW w:w="988" w:type="dxa"/>
          </w:tcPr>
          <w:p w14:paraId="0B0B41F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2254" w:type="dxa"/>
          </w:tcPr>
          <w:p w14:paraId="49ED544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銷帳編號</w:t>
            </w:r>
          </w:p>
        </w:tc>
        <w:tc>
          <w:tcPr>
            <w:tcW w:w="864" w:type="dxa"/>
          </w:tcPr>
          <w:p w14:paraId="30C600B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3715D0F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AFF13F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107-122</w:t>
            </w:r>
          </w:p>
        </w:tc>
        <w:tc>
          <w:tcPr>
            <w:tcW w:w="3544" w:type="dxa"/>
          </w:tcPr>
          <w:p w14:paraId="54418F7B" w14:textId="4AEC01D7" w:rsidR="006032AD" w:rsidRDefault="006032AD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銷帳資料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</w:t>
            </w:r>
          </w:p>
          <w:p w14:paraId="06AE8C7B" w14:textId="7847AB26" w:rsidR="00347F0F" w:rsidRPr="00347F0F" w:rsidRDefault="006032AD" w:rsidP="006032A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銷帳類別為02960:還款狀況(1位)</w:t>
            </w:r>
          </w:p>
          <w:p w14:paraId="43E05CFA" w14:textId="77777777" w:rsidR="00344673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(0:正常</w:t>
            </w:r>
            <w:r w:rsidR="006032AD" w:rsidRPr="00347F0F">
              <w:rPr>
                <w:rFonts w:ascii="標楷體" w:eastAsia="標楷體" w:hAnsi="標楷體" w:hint="eastAsia"/>
              </w:rPr>
              <w:t>，</w:t>
            </w:r>
            <w:r w:rsidRPr="00347F0F">
              <w:rPr>
                <w:rFonts w:ascii="標楷體" w:eastAsia="標楷體" w:hAnsi="標楷體" w:hint="eastAsia"/>
              </w:rPr>
              <w:t>1:溢繳</w:t>
            </w:r>
            <w:r w:rsidR="006032AD" w:rsidRPr="00347F0F">
              <w:rPr>
                <w:rFonts w:ascii="標楷體" w:eastAsia="標楷體" w:hAnsi="標楷體" w:hint="eastAsia"/>
              </w:rPr>
              <w:t>，</w:t>
            </w:r>
            <w:r w:rsidRPr="00347F0F">
              <w:rPr>
                <w:rFonts w:ascii="標楷體" w:eastAsia="標楷體" w:hAnsi="標楷體" w:hint="eastAsia"/>
              </w:rPr>
              <w:t>2:短繳</w:t>
            </w:r>
            <w:r w:rsidR="006032AD" w:rsidRPr="00347F0F">
              <w:rPr>
                <w:rFonts w:ascii="標楷體" w:eastAsia="標楷體" w:hAnsi="標楷體" w:hint="eastAsia"/>
              </w:rPr>
              <w:t>，</w:t>
            </w:r>
            <w:r w:rsidRPr="00347F0F">
              <w:rPr>
                <w:rFonts w:ascii="標楷體" w:eastAsia="標楷體" w:hAnsi="標楷體" w:hint="eastAsia"/>
              </w:rPr>
              <w:t xml:space="preserve"> 3:大額還本</w:t>
            </w:r>
            <w:r w:rsidR="006032AD" w:rsidRPr="00347F0F">
              <w:rPr>
                <w:rFonts w:ascii="標楷體" w:eastAsia="標楷體" w:hAnsi="標楷體" w:hint="eastAsia"/>
              </w:rPr>
              <w:t>，</w:t>
            </w:r>
            <w:r w:rsidRPr="00347F0F">
              <w:rPr>
                <w:rFonts w:ascii="標楷體" w:eastAsia="標楷體" w:hAnsi="標楷體" w:hint="eastAsia"/>
              </w:rPr>
              <w:t>4:結清)</w:t>
            </w:r>
          </w:p>
          <w:p w14:paraId="71500DAB" w14:textId="3B3CED27" w:rsidR="00D23088" w:rsidRPr="00347F0F" w:rsidRDefault="00D2308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Pr="00D23088">
              <w:rPr>
                <w:rFonts w:ascii="標楷體" w:eastAsia="標楷體" w:hAnsi="標楷體" w:hint="eastAsia"/>
              </w:rPr>
              <w:t>債務協商交易檔</w:t>
            </w:r>
            <w:r>
              <w:rPr>
                <w:rFonts w:ascii="標楷體" w:eastAsia="標楷體" w:hAnsi="標楷體" w:hint="eastAsia"/>
              </w:rPr>
              <w:t>的交易別</w:t>
            </w:r>
          </w:p>
        </w:tc>
      </w:tr>
      <w:tr w:rsidR="00347F0F" w14:paraId="313FC484" w14:textId="77777777" w:rsidTr="0083271F">
        <w:tc>
          <w:tcPr>
            <w:tcW w:w="988" w:type="dxa"/>
          </w:tcPr>
          <w:p w14:paraId="74CDFF8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2254" w:type="dxa"/>
          </w:tcPr>
          <w:p w14:paraId="1DCFF43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費用代號</w:t>
            </w:r>
          </w:p>
        </w:tc>
        <w:tc>
          <w:tcPr>
            <w:tcW w:w="864" w:type="dxa"/>
          </w:tcPr>
          <w:p w14:paraId="4DD9DC7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51" w:type="dxa"/>
          </w:tcPr>
          <w:p w14:paraId="39EAC6C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ED9619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123-126</w:t>
            </w:r>
          </w:p>
        </w:tc>
        <w:tc>
          <w:tcPr>
            <w:tcW w:w="3544" w:type="dxa"/>
          </w:tcPr>
          <w:p w14:paraId="7481C3C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347F0F" w14:paraId="6C426FB6" w14:textId="77777777" w:rsidTr="0083271F">
        <w:tc>
          <w:tcPr>
            <w:tcW w:w="988" w:type="dxa"/>
          </w:tcPr>
          <w:p w14:paraId="7662CA1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2254" w:type="dxa"/>
          </w:tcPr>
          <w:p w14:paraId="46F0329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銀行專用區</w:t>
            </w:r>
          </w:p>
        </w:tc>
        <w:tc>
          <w:tcPr>
            <w:tcW w:w="864" w:type="dxa"/>
          </w:tcPr>
          <w:p w14:paraId="07D1C17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1" w:type="dxa"/>
          </w:tcPr>
          <w:p w14:paraId="14F7E0A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4731CA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127-146</w:t>
            </w:r>
          </w:p>
        </w:tc>
        <w:tc>
          <w:tcPr>
            <w:tcW w:w="3544" w:type="dxa"/>
          </w:tcPr>
          <w:p w14:paraId="4F1ED0F0" w14:textId="7854C3DF" w:rsidR="00347F0F" w:rsidRPr="00347F0F" w:rsidRDefault="006032AD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銀行內部自由運用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財金不予處理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無則</w:t>
            </w:r>
            <w:r w:rsidR="00347F0F" w:rsidRPr="00347F0F">
              <w:rPr>
                <w:rFonts w:ascii="標楷體" w:eastAsia="標楷體" w:hAnsi="標楷體" w:hint="eastAsia"/>
              </w:rPr>
              <w:t>空白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347F0F" w14:paraId="62A036B8" w14:textId="77777777" w:rsidTr="0083271F">
        <w:tc>
          <w:tcPr>
            <w:tcW w:w="988" w:type="dxa"/>
          </w:tcPr>
          <w:p w14:paraId="4BC481D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2254" w:type="dxa"/>
          </w:tcPr>
          <w:p w14:paraId="4CB6F91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事業單位專用資料區</w:t>
            </w:r>
          </w:p>
        </w:tc>
        <w:tc>
          <w:tcPr>
            <w:tcW w:w="864" w:type="dxa"/>
          </w:tcPr>
          <w:p w14:paraId="227EC03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851" w:type="dxa"/>
          </w:tcPr>
          <w:p w14:paraId="73A10E8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4B6C68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147-200</w:t>
            </w:r>
          </w:p>
        </w:tc>
        <w:tc>
          <w:tcPr>
            <w:tcW w:w="3544" w:type="dxa"/>
          </w:tcPr>
          <w:p w14:paraId="71B08BBF" w14:textId="72C725CA" w:rsidR="006032AD" w:rsidRDefault="006032AD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各營利事業單位依需要報請財金公司統一定義</w:t>
            </w:r>
          </w:p>
          <w:p w14:paraId="72EBFEF0" w14:textId="6FB54669" w:rsidR="00347F0F" w:rsidRPr="00347F0F" w:rsidRDefault="006032AD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本欄:</w:t>
            </w:r>
            <w:r w:rsidR="00347F0F"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347F0F" w14:paraId="69502EDA" w14:textId="77777777" w:rsidTr="0083271F">
        <w:tc>
          <w:tcPr>
            <w:tcW w:w="988" w:type="dxa"/>
            <w:shd w:val="clear" w:color="auto" w:fill="C0C0C0"/>
          </w:tcPr>
          <w:p w14:paraId="376022A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尾錄</w:t>
            </w:r>
          </w:p>
        </w:tc>
        <w:tc>
          <w:tcPr>
            <w:tcW w:w="2254" w:type="dxa"/>
            <w:shd w:val="clear" w:color="auto" w:fill="C0C0C0"/>
          </w:tcPr>
          <w:p w14:paraId="7E1E83D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73B5804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150769F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5879869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492D48D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</w:p>
        </w:tc>
      </w:tr>
      <w:tr w:rsidR="00406D59" w14:paraId="155C6362" w14:textId="77777777" w:rsidTr="0083271F">
        <w:tc>
          <w:tcPr>
            <w:tcW w:w="988" w:type="dxa"/>
            <w:shd w:val="clear" w:color="auto" w:fill="C0C0C0"/>
          </w:tcPr>
          <w:p w14:paraId="44225DBA" w14:textId="2A4DA710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75727E10" w14:textId="5353481F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445B0F51" w14:textId="29E86EB9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746778A7" w14:textId="0CA698D6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408CA3E4" w14:textId="72BEF47B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6E783A2B" w14:textId="3CF6EC1C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347F0F" w14:paraId="5C5B1F51" w14:textId="77777777" w:rsidTr="0083271F">
        <w:tc>
          <w:tcPr>
            <w:tcW w:w="988" w:type="dxa"/>
          </w:tcPr>
          <w:p w14:paraId="145D5F7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5D2479A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5B5AD2B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46522C9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985779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7049DAC8" w14:textId="388C850E" w:rsidR="00347F0F" w:rsidRPr="00347F0F" w:rsidRDefault="00406D5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尾筆為「3」</w:t>
            </w:r>
          </w:p>
        </w:tc>
      </w:tr>
      <w:tr w:rsidR="00406D59" w14:paraId="73EE756B" w14:textId="77777777" w:rsidTr="0083271F">
        <w:tc>
          <w:tcPr>
            <w:tcW w:w="988" w:type="dxa"/>
          </w:tcPr>
          <w:p w14:paraId="2ECD5F96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254" w:type="dxa"/>
          </w:tcPr>
          <w:p w14:paraId="17D8CC52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73231C8F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250B91B0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7E0CA9A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23CC6940" w14:textId="37C610E0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406D59" w14:paraId="716D99B4" w14:textId="77777777" w:rsidTr="0083271F">
        <w:tc>
          <w:tcPr>
            <w:tcW w:w="988" w:type="dxa"/>
          </w:tcPr>
          <w:p w14:paraId="1E1B7A6A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1F3407C1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2A1A4963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4D7E1F60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A86797E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13EFCBE4" w14:textId="5296C51E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406D59" w14:paraId="1E554050" w14:textId="77777777" w:rsidTr="0083271F">
        <w:tc>
          <w:tcPr>
            <w:tcW w:w="988" w:type="dxa"/>
          </w:tcPr>
          <w:p w14:paraId="14AE9138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0805CA85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6136F421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14408F73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BCBF31E" w14:textId="77777777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2A3A6C30" w14:textId="2868B18A" w:rsidR="00406D59" w:rsidRPr="00347F0F" w:rsidRDefault="00406D59" w:rsidP="00406D59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424BD109" w14:textId="77777777" w:rsidTr="0083271F">
        <w:tc>
          <w:tcPr>
            <w:tcW w:w="988" w:type="dxa"/>
          </w:tcPr>
          <w:p w14:paraId="4790EC7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1DCD76C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E52F52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7F92D358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EC2C79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516F9FA1" w14:textId="4739D983" w:rsidR="00347F0F" w:rsidRPr="00347F0F" w:rsidRDefault="00406D5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347F0F" w14:paraId="67FA9846" w14:textId="77777777" w:rsidTr="0083271F">
        <w:tc>
          <w:tcPr>
            <w:tcW w:w="988" w:type="dxa"/>
          </w:tcPr>
          <w:p w14:paraId="719F0F2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7E16011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2D33F39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3D13EE6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0AD880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5C4897F6" w14:textId="7B16781E" w:rsidR="00347F0F" w:rsidRPr="00347F0F" w:rsidRDefault="00406D5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347F0F" w14:paraId="0F5E8DBB" w14:textId="77777777" w:rsidTr="0083271F">
        <w:tc>
          <w:tcPr>
            <w:tcW w:w="988" w:type="dxa"/>
          </w:tcPr>
          <w:p w14:paraId="13B0A27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7A54FAA1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交易總金額</w:t>
            </w:r>
          </w:p>
        </w:tc>
        <w:tc>
          <w:tcPr>
            <w:tcW w:w="864" w:type="dxa"/>
          </w:tcPr>
          <w:p w14:paraId="291FDF1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46BD23E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118475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031-045</w:t>
            </w:r>
          </w:p>
        </w:tc>
        <w:tc>
          <w:tcPr>
            <w:tcW w:w="3544" w:type="dxa"/>
          </w:tcPr>
          <w:p w14:paraId="1152898F" w14:textId="7AC20237" w:rsidR="00406D59" w:rsidRDefault="00406D5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  <w:p w14:paraId="7B7695D2" w14:textId="533A64F4" w:rsidR="00347F0F" w:rsidRPr="00347F0F" w:rsidRDefault="00B22EB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末兩位為小數點後兩位</w:t>
            </w:r>
          </w:p>
        </w:tc>
      </w:tr>
      <w:tr w:rsidR="00347F0F" w14:paraId="289FF9FF" w14:textId="77777777" w:rsidTr="0083271F">
        <w:tc>
          <w:tcPr>
            <w:tcW w:w="988" w:type="dxa"/>
          </w:tcPr>
          <w:p w14:paraId="396FFCE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1845E5B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交易總筆數</w:t>
            </w:r>
          </w:p>
        </w:tc>
        <w:tc>
          <w:tcPr>
            <w:tcW w:w="864" w:type="dxa"/>
          </w:tcPr>
          <w:p w14:paraId="4C8A4F02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7105DC0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8D73D15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046-055</w:t>
            </w:r>
          </w:p>
        </w:tc>
        <w:tc>
          <w:tcPr>
            <w:tcW w:w="3544" w:type="dxa"/>
          </w:tcPr>
          <w:p w14:paraId="444F1330" w14:textId="1D2ED464" w:rsidR="00347F0F" w:rsidRPr="00347F0F" w:rsidRDefault="00B22EB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347F0F" w14:paraId="1D2E5D18" w14:textId="77777777" w:rsidTr="0083271F">
        <w:tc>
          <w:tcPr>
            <w:tcW w:w="988" w:type="dxa"/>
          </w:tcPr>
          <w:p w14:paraId="1C46722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5595CC5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6ECDB3D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647A52AB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3C2504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056-056</w:t>
            </w:r>
          </w:p>
        </w:tc>
        <w:tc>
          <w:tcPr>
            <w:tcW w:w="3544" w:type="dxa"/>
          </w:tcPr>
          <w:p w14:paraId="108D70D5" w14:textId="0252EABB" w:rsidR="00347F0F" w:rsidRPr="00347F0F" w:rsidRDefault="00B22EB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347F0F" w14:paraId="3F3491C3" w14:textId="77777777" w:rsidTr="0083271F">
        <w:tc>
          <w:tcPr>
            <w:tcW w:w="988" w:type="dxa"/>
          </w:tcPr>
          <w:p w14:paraId="16B620A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640FBD0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成交總金額</w:t>
            </w:r>
          </w:p>
        </w:tc>
        <w:tc>
          <w:tcPr>
            <w:tcW w:w="864" w:type="dxa"/>
          </w:tcPr>
          <w:p w14:paraId="4AD46467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511CA49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2E371F9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057-071</w:t>
            </w:r>
          </w:p>
        </w:tc>
        <w:tc>
          <w:tcPr>
            <w:tcW w:w="3544" w:type="dxa"/>
          </w:tcPr>
          <w:p w14:paraId="7A9848FA" w14:textId="7B1D91D8" w:rsidR="00347F0F" w:rsidRPr="00347F0F" w:rsidRDefault="00B22EB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通知放零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</w:tc>
      </w:tr>
      <w:tr w:rsidR="00347F0F" w14:paraId="4FA703D1" w14:textId="77777777" w:rsidTr="0083271F">
        <w:tc>
          <w:tcPr>
            <w:tcW w:w="988" w:type="dxa"/>
          </w:tcPr>
          <w:p w14:paraId="5EC8B1E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545D5FA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成交總筆數</w:t>
            </w:r>
          </w:p>
        </w:tc>
        <w:tc>
          <w:tcPr>
            <w:tcW w:w="864" w:type="dxa"/>
          </w:tcPr>
          <w:p w14:paraId="1D2C669D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4B6944B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207D01DC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072-081</w:t>
            </w:r>
          </w:p>
        </w:tc>
        <w:tc>
          <w:tcPr>
            <w:tcW w:w="3544" w:type="dxa"/>
          </w:tcPr>
          <w:p w14:paraId="76BD1A4D" w14:textId="278E67B6" w:rsidR="00347F0F" w:rsidRPr="00347F0F" w:rsidRDefault="00B22EBB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通知放零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B22EBB" w14:paraId="19486669" w14:textId="77777777" w:rsidTr="0083271F">
        <w:tc>
          <w:tcPr>
            <w:tcW w:w="988" w:type="dxa"/>
          </w:tcPr>
          <w:p w14:paraId="554A4EE7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1EC1D5ED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0D38AF0E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52A06A47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F19F67D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082-082</w:t>
            </w:r>
          </w:p>
        </w:tc>
        <w:tc>
          <w:tcPr>
            <w:tcW w:w="3544" w:type="dxa"/>
          </w:tcPr>
          <w:p w14:paraId="52120B4D" w14:textId="5D2822B0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B22EBB" w14:paraId="0E4EE4DB" w14:textId="77777777" w:rsidTr="0083271F">
        <w:tc>
          <w:tcPr>
            <w:tcW w:w="988" w:type="dxa"/>
          </w:tcPr>
          <w:p w14:paraId="098D9108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254" w:type="dxa"/>
          </w:tcPr>
          <w:p w14:paraId="17018CF1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未成交總金額</w:t>
            </w:r>
          </w:p>
        </w:tc>
        <w:tc>
          <w:tcPr>
            <w:tcW w:w="864" w:type="dxa"/>
          </w:tcPr>
          <w:p w14:paraId="3188B366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64570C38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A7CBB13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083-097</w:t>
            </w:r>
          </w:p>
        </w:tc>
        <w:tc>
          <w:tcPr>
            <w:tcW w:w="3544" w:type="dxa"/>
          </w:tcPr>
          <w:p w14:paraId="1E21B5F9" w14:textId="6F715FF8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通知放零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</w:tc>
      </w:tr>
      <w:tr w:rsidR="00B22EBB" w14:paraId="7BC1D753" w14:textId="77777777" w:rsidTr="0083271F">
        <w:tc>
          <w:tcPr>
            <w:tcW w:w="988" w:type="dxa"/>
          </w:tcPr>
          <w:p w14:paraId="03AE5F68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254" w:type="dxa"/>
          </w:tcPr>
          <w:p w14:paraId="538ED4F3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未成交總筆數</w:t>
            </w:r>
          </w:p>
        </w:tc>
        <w:tc>
          <w:tcPr>
            <w:tcW w:w="864" w:type="dxa"/>
          </w:tcPr>
          <w:p w14:paraId="298C42A6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04E5A204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8852068" w14:textId="77777777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098-107</w:t>
            </w:r>
          </w:p>
        </w:tc>
        <w:tc>
          <w:tcPr>
            <w:tcW w:w="3544" w:type="dxa"/>
          </w:tcPr>
          <w:p w14:paraId="26393563" w14:textId="01E237E0" w:rsidR="00B22EBB" w:rsidRPr="00347F0F" w:rsidRDefault="00B22EBB" w:rsidP="00B22EB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通知放零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347F0F" w14:paraId="1F235C44" w14:textId="77777777" w:rsidTr="0083271F">
        <w:tc>
          <w:tcPr>
            <w:tcW w:w="988" w:type="dxa"/>
          </w:tcPr>
          <w:p w14:paraId="566E8C7A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254" w:type="dxa"/>
          </w:tcPr>
          <w:p w14:paraId="6A1011F0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058D1A6E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93</w:t>
            </w:r>
          </w:p>
        </w:tc>
        <w:tc>
          <w:tcPr>
            <w:tcW w:w="851" w:type="dxa"/>
          </w:tcPr>
          <w:p w14:paraId="113B9334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58AEFEF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108-200</w:t>
            </w:r>
          </w:p>
        </w:tc>
        <w:tc>
          <w:tcPr>
            <w:tcW w:w="3544" w:type="dxa"/>
          </w:tcPr>
          <w:p w14:paraId="2E236696" w14:textId="77777777" w:rsidR="00347F0F" w:rsidRPr="00347F0F" w:rsidRDefault="00347F0F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</w:tbl>
    <w:p w14:paraId="6B5BF793" w14:textId="77777777" w:rsidR="00D007B8" w:rsidRDefault="00D007B8" w:rsidP="00505C6E">
      <w:pPr>
        <w:tabs>
          <w:tab w:val="left" w:pos="788"/>
        </w:tabs>
        <w:rPr>
          <w:rFonts w:ascii="標楷體" w:eastAsia="標楷體" w:hAnsi="標楷體"/>
        </w:rPr>
      </w:pPr>
    </w:p>
    <w:p w14:paraId="2DB2A8D8" w14:textId="2C039BC5" w:rsidR="00505C6E" w:rsidRPr="009A5A20" w:rsidRDefault="003A3C80" w:rsidP="00A52712">
      <w:pPr>
        <w:tabs>
          <w:tab w:val="left" w:pos="788"/>
        </w:tabs>
        <w:rPr>
          <w:rFonts w:ascii="標楷體" w:eastAsia="標楷體" w:hAnsi="標楷體"/>
        </w:rPr>
      </w:pPr>
      <w:r w:rsidRPr="009A5A20">
        <w:rPr>
          <w:rFonts w:ascii="標楷體" w:eastAsia="標楷體" w:hAnsi="標楷體"/>
        </w:rPr>
        <w:br w:type="page"/>
      </w:r>
    </w:p>
    <w:p w14:paraId="3A0423FC" w14:textId="7AE636B2" w:rsidR="00993C30" w:rsidRPr="009A5A20" w:rsidRDefault="00993C30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lastRenderedPageBreak/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7</w:t>
      </w:r>
      <w:r w:rsidRPr="009A5A20">
        <w:rPr>
          <w:rFonts w:ascii="標楷體" w:hAnsi="標楷體" w:hint="eastAsia"/>
        </w:rPr>
        <w:t>0</w:t>
      </w:r>
      <w:r w:rsidR="00870775" w:rsidRPr="009A5A20">
        <w:rPr>
          <w:rFonts w:ascii="標楷體" w:hAnsi="標楷體"/>
        </w:rPr>
        <w:t>8</w:t>
      </w:r>
      <w:r w:rsidR="00DB15DE" w:rsidRPr="009A5A20">
        <w:rPr>
          <w:rFonts w:ascii="標楷體" w:hAnsi="標楷體" w:hint="eastAsia"/>
          <w:lang w:eastAsia="zh-TW"/>
        </w:rPr>
        <w:t>債務協商作業－</w:t>
      </w:r>
      <w:proofErr w:type="spellStart"/>
      <w:r w:rsidRPr="009A5A20">
        <w:rPr>
          <w:rFonts w:ascii="標楷體" w:hAnsi="標楷體" w:hint="eastAsia"/>
        </w:rPr>
        <w:t>最大債權撥付出帳</w:t>
      </w:r>
      <w:proofErr w:type="spellEnd"/>
      <w:r w:rsidR="00481786">
        <w:rPr>
          <w:rFonts w:ascii="標楷體" w:hAnsi="標楷體" w:hint="eastAsia"/>
          <w:lang w:eastAsia="zh-TW"/>
        </w:rPr>
        <w:t xml:space="preserve"> </w:t>
      </w:r>
    </w:p>
    <w:p w14:paraId="4BE55941" w14:textId="77777777" w:rsidR="00993C30" w:rsidRPr="009A5A20" w:rsidRDefault="00993C30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93C30" w:rsidRPr="009A5A20" w14:paraId="038E96B8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9E033B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EEC880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最大債權撥付出帳</w:t>
            </w:r>
          </w:p>
        </w:tc>
      </w:tr>
      <w:tr w:rsidR="00993C30" w:rsidRPr="009A5A20" w14:paraId="657C7FF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38B783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005826" w14:textId="4DF971CD" w:rsidR="00993C30" w:rsidRDefault="00923347" w:rsidP="006732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B3157">
              <w:rPr>
                <w:rFonts w:ascii="標楷體" w:eastAsia="標楷體" w:hAnsi="標楷體" w:hint="eastAsia"/>
              </w:rPr>
              <w:t>執行</w:t>
            </w:r>
            <w:r w:rsidR="00D154DF" w:rsidRPr="009A5A20">
              <w:rPr>
                <w:rFonts w:ascii="標楷體" w:eastAsia="標楷體" w:hAnsi="標楷體" w:hint="eastAsia"/>
              </w:rPr>
              <w:t>撥付出帳</w:t>
            </w:r>
          </w:p>
          <w:p w14:paraId="6AE4C593" w14:textId="6CA4576E" w:rsidR="00923347" w:rsidRPr="009A5A20" w:rsidRDefault="00923347" w:rsidP="006732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154DF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可由入口交易</w:t>
            </w:r>
            <w:r w:rsidRPr="006E1606">
              <w:rPr>
                <w:rFonts w:ascii="標楷體" w:eastAsia="標楷體" w:hAnsi="標楷體" w:hint="eastAsia"/>
              </w:rPr>
              <w:t>【</w:t>
            </w:r>
            <w:r w:rsidRPr="006E1606">
              <w:rPr>
                <w:rFonts w:ascii="標楷體" w:eastAsia="標楷體" w:hAnsi="標楷體"/>
                <w:lang w:eastAsia="zh-HK"/>
              </w:rPr>
              <w:t>L</w:t>
            </w:r>
            <w:r w:rsidRPr="006E1606"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074</w:t>
            </w:r>
            <w:r w:rsidRPr="009A5A20">
              <w:rPr>
                <w:rFonts w:ascii="標楷體" w:eastAsia="標楷體" w:hAnsi="標楷體" w:hint="eastAsia"/>
              </w:rPr>
              <w:t>債務協商作業－應處理清單</w:t>
            </w:r>
            <w:r w:rsidRPr="006E160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993C30" w:rsidRPr="009A5A20" w14:paraId="54100FD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458EAD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93332C" w14:textId="77777777" w:rsidR="00D17B48" w:rsidRPr="009A5A20" w:rsidRDefault="00D17B48" w:rsidP="00D17B48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1C049108" w14:textId="5D45C9C7" w:rsidR="00993C30" w:rsidRDefault="00D17B48" w:rsidP="00D17B48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0A0ED5">
              <w:rPr>
                <w:rFonts w:ascii="標楷體" w:eastAsia="標楷體" w:hAnsi="標楷體" w:hint="eastAsia"/>
              </w:rPr>
              <w:t>維護[</w:t>
            </w:r>
            <w:r w:rsidR="000A0ED5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0A0ED5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/>
              </w:rPr>
              <w:t>]</w:t>
            </w:r>
            <w:r w:rsidR="000A0ED5">
              <w:rPr>
                <w:rFonts w:ascii="標楷體" w:eastAsia="標楷體" w:hAnsi="標楷體" w:hint="eastAsia"/>
              </w:rPr>
              <w:t>與[</w:t>
            </w:r>
            <w:r w:rsidR="000A0ED5" w:rsidRPr="002D7822">
              <w:rPr>
                <w:rFonts w:ascii="標楷體" w:eastAsia="標楷體" w:hAnsi="標楷體" w:hint="eastAsia"/>
              </w:rPr>
              <w:t>最大債權撥付</w:t>
            </w:r>
            <w:r w:rsidR="000A0ED5" w:rsidRPr="00037244">
              <w:rPr>
                <w:rFonts w:ascii="標楷體" w:eastAsia="標楷體" w:hAnsi="標楷體" w:hint="eastAsia"/>
              </w:rPr>
              <w:t>資</w:t>
            </w:r>
            <w:r w:rsidR="000A0ED5">
              <w:rPr>
                <w:rFonts w:ascii="標楷體" w:eastAsia="標楷體" w:hAnsi="標楷體"/>
              </w:rPr>
              <w:br/>
            </w:r>
            <w:r w:rsidR="000A0ED5">
              <w:rPr>
                <w:rFonts w:ascii="標楷體" w:eastAsia="標楷體" w:hAnsi="標楷體" w:hint="eastAsia"/>
              </w:rPr>
              <w:t xml:space="preserve">  </w:t>
            </w:r>
            <w:r w:rsidR="000A0ED5" w:rsidRPr="00037244">
              <w:rPr>
                <w:rFonts w:ascii="標楷體" w:eastAsia="標楷體" w:hAnsi="標楷體" w:hint="eastAsia"/>
              </w:rPr>
              <w:t>料檔</w:t>
            </w:r>
            <w:r w:rsidR="000A0ED5">
              <w:rPr>
                <w:rFonts w:ascii="標楷體" w:eastAsia="標楷體" w:hAnsi="標楷體" w:hint="eastAsia"/>
              </w:rPr>
              <w:t>(</w:t>
            </w:r>
            <w:r w:rsidR="000A0ED5" w:rsidRPr="007944C2">
              <w:rPr>
                <w:rFonts w:ascii="標楷體" w:eastAsia="標楷體" w:hAnsi="標楷體"/>
              </w:rPr>
              <w:t>NegAppr0</w:t>
            </w:r>
            <w:r w:rsidR="000A0ED5">
              <w:rPr>
                <w:rFonts w:ascii="標楷體" w:eastAsia="標楷體" w:hAnsi="標楷體" w:hint="eastAsia"/>
              </w:rPr>
              <w:t>1)]與[</w:t>
            </w:r>
            <w:r w:rsidR="000A0ED5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 w:hint="eastAsia"/>
              </w:rPr>
              <w:t>]與[</w:t>
            </w:r>
            <w:r w:rsidR="000A0ED5" w:rsidRPr="00CB2456">
              <w:rPr>
                <w:rFonts w:ascii="標楷體" w:eastAsia="標楷體" w:hAnsi="標楷體" w:hint="eastAsia"/>
                <w:color w:val="000000"/>
              </w:rPr>
              <w:t>會計</w:t>
            </w:r>
            <w:r w:rsidR="000A0ED5">
              <w:rPr>
                <w:rFonts w:ascii="標楷體" w:eastAsia="標楷體" w:hAnsi="標楷體"/>
                <w:color w:val="000000"/>
              </w:rPr>
              <w:br/>
              <w:t xml:space="preserve">  </w:t>
            </w:r>
            <w:r w:rsidR="000A0ED5" w:rsidRPr="00CB2456">
              <w:rPr>
                <w:rFonts w:ascii="標楷體" w:eastAsia="標楷體" w:hAnsi="標楷體" w:hint="eastAsia"/>
                <w:color w:val="000000"/>
              </w:rPr>
              <w:t>帳務明細檔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CB2456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/>
              </w:rPr>
              <w:t>]</w:t>
            </w:r>
          </w:p>
          <w:p w14:paraId="2B7F774A" w14:textId="403E9580" w:rsidR="000A0ED5" w:rsidRPr="009A5A20" w:rsidRDefault="000A0ED5" w:rsidP="00C66A5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找最大債權</w:t>
            </w:r>
            <w:r w:rsidR="00A4632C">
              <w:rPr>
                <w:rFonts w:ascii="標楷體" w:eastAsia="標楷體" w:hAnsi="標楷體" w:hint="eastAsia"/>
              </w:rPr>
              <w:t>已入帳</w:t>
            </w:r>
            <w:r>
              <w:rPr>
                <w:rFonts w:ascii="標楷體" w:eastAsia="標楷體" w:hAnsi="標楷體" w:hint="eastAsia"/>
              </w:rPr>
              <w:t>已製檔之資料</w:t>
            </w:r>
            <w:r w:rsidR="00A023D8" w:rsidRPr="004E1F18">
              <w:rPr>
                <w:rFonts w:ascii="標楷體" w:eastAsia="標楷體" w:hAnsi="標楷體" w:hint="eastAsia"/>
              </w:rPr>
              <w:t>，</w:t>
            </w:r>
            <w:r w:rsidR="00A023D8" w:rsidRPr="009A5A20">
              <w:rPr>
                <w:rFonts w:ascii="標楷體" w:eastAsia="標楷體" w:hAnsi="標楷體" w:hint="eastAsia"/>
              </w:rPr>
              <w:t>撥付</w:t>
            </w:r>
            <w:r w:rsidR="00910669">
              <w:rPr>
                <w:rFonts w:ascii="標楷體" w:eastAsia="標楷體" w:hAnsi="標楷體" w:hint="eastAsia"/>
              </w:rPr>
              <w:t>出帳</w:t>
            </w:r>
            <w:r w:rsidR="00D90783" w:rsidRPr="004E1F18">
              <w:rPr>
                <w:rFonts w:ascii="標楷體" w:eastAsia="標楷體" w:hAnsi="標楷體" w:hint="eastAsia"/>
              </w:rPr>
              <w:t>，</w:t>
            </w:r>
            <w:r w:rsidR="00D90783">
              <w:rPr>
                <w:rFonts w:ascii="標楷體" w:eastAsia="標楷體" w:hAnsi="標楷體" w:hint="eastAsia"/>
              </w:rPr>
              <w:t>會計分錄:</w:t>
            </w:r>
            <w:r w:rsidR="00D90783">
              <w:rPr>
                <w:rFonts w:ascii="標楷體" w:eastAsia="標楷體" w:hAnsi="標楷體"/>
              </w:rPr>
              <w:br/>
            </w:r>
            <w:r w:rsidR="00D51A41" w:rsidRPr="00D51A41">
              <w:rPr>
                <w:rFonts w:ascii="標楷體" w:eastAsia="標楷體" w:hAnsi="標楷體" w:hint="eastAsia"/>
              </w:rPr>
              <w:t>借：債協暫收款－抵繳款</w:t>
            </w:r>
            <w:r w:rsidR="00D51A41">
              <w:rPr>
                <w:rFonts w:ascii="標楷體" w:eastAsia="標楷體" w:hAnsi="標楷體" w:hint="eastAsia"/>
              </w:rPr>
              <w:t>、</w:t>
            </w:r>
            <w:r w:rsidR="00D51A41" w:rsidRPr="00D51A41">
              <w:rPr>
                <w:rFonts w:ascii="標楷體" w:eastAsia="標楷體" w:hAnsi="標楷體" w:hint="eastAsia"/>
              </w:rPr>
              <w:t>貸：應付代收款</w:t>
            </w:r>
            <w:r w:rsidR="00D51A41">
              <w:rPr>
                <w:rFonts w:ascii="標楷體" w:eastAsia="標楷體" w:hAnsi="標楷體" w:hint="eastAsia"/>
              </w:rPr>
              <w:t>、</w:t>
            </w:r>
            <w:r w:rsidR="00C66A53">
              <w:rPr>
                <w:rFonts w:ascii="標楷體" w:eastAsia="標楷體" w:hAnsi="標楷體"/>
              </w:rPr>
              <w:br/>
            </w:r>
            <w:r w:rsidR="00D51A41" w:rsidRPr="00D51A41">
              <w:rPr>
                <w:rFonts w:ascii="標楷體" w:eastAsia="標楷體" w:hAnsi="標楷體" w:hint="eastAsia"/>
              </w:rPr>
              <w:t>借：應付代收款</w:t>
            </w:r>
            <w:r w:rsidR="00D51A41">
              <w:rPr>
                <w:rFonts w:ascii="標楷體" w:eastAsia="標楷體" w:hAnsi="標楷體" w:hint="eastAsia"/>
              </w:rPr>
              <w:t>、</w:t>
            </w:r>
            <w:r w:rsidR="00D51A41" w:rsidRPr="00D51A41">
              <w:rPr>
                <w:rFonts w:ascii="標楷體" w:eastAsia="標楷體" w:hAnsi="標楷體" w:hint="eastAsia"/>
              </w:rPr>
              <w:t>貸：P03 銀行存款－新光</w:t>
            </w:r>
          </w:p>
        </w:tc>
      </w:tr>
      <w:tr w:rsidR="00993C30" w:rsidRPr="009A5A20" w14:paraId="073D12CA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3CD9FE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8396CD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9A5A20" w14:paraId="4DE363DA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067A77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951215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9A5A20" w14:paraId="15476528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A9330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6D6EFB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</w:p>
        </w:tc>
      </w:tr>
      <w:tr w:rsidR="00993C30" w:rsidRPr="009A5A20" w14:paraId="384964DB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007E6E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764276D" w14:textId="1314C0E0" w:rsidR="00993C30" w:rsidRPr="009A5A20" w:rsidRDefault="00993C30" w:rsidP="00B344C0">
            <w:pPr>
              <w:spacing w:line="276" w:lineRule="auto"/>
              <w:jc w:val="both"/>
              <w:rPr>
                <w:rFonts w:ascii="標楷體" w:eastAsia="標楷體" w:hAnsi="標楷體"/>
              </w:rPr>
            </w:pPr>
          </w:p>
        </w:tc>
      </w:tr>
      <w:tr w:rsidR="00993C30" w:rsidRPr="009A5A20" w14:paraId="3B185552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AEE5D8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B489D4" w14:textId="77777777" w:rsidR="00993C30" w:rsidRPr="009A5A20" w:rsidRDefault="00993C30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2F8DF352" w14:textId="45546DC4" w:rsidR="00993C30" w:rsidRDefault="00993C30" w:rsidP="00993C30">
      <w:pPr>
        <w:rPr>
          <w:rFonts w:ascii="標楷體" w:eastAsia="標楷體" w:hAnsi="標楷體"/>
        </w:rPr>
      </w:pPr>
    </w:p>
    <w:p w14:paraId="68FC6C97" w14:textId="77777777" w:rsidR="00923347" w:rsidRPr="009A5A20" w:rsidRDefault="00923347" w:rsidP="00923347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23347" w:rsidRPr="009A5A20" w14:paraId="694BF4B0" w14:textId="77777777" w:rsidTr="006464F2">
        <w:tc>
          <w:tcPr>
            <w:tcW w:w="851" w:type="dxa"/>
            <w:shd w:val="clear" w:color="auto" w:fill="D9D9D9" w:themeFill="background1" w:themeFillShade="D9"/>
          </w:tcPr>
          <w:p w14:paraId="36DEDCFC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1ED07A41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EEEC6C3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23347" w:rsidRPr="009A5A20" w14:paraId="43E043B7" w14:textId="77777777" w:rsidTr="006464F2">
        <w:tc>
          <w:tcPr>
            <w:tcW w:w="851" w:type="dxa"/>
          </w:tcPr>
          <w:p w14:paraId="21F6F994" w14:textId="77777777" w:rsidR="00923347" w:rsidRPr="009A5A20" w:rsidRDefault="00923347" w:rsidP="00923347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AD15CFD" w14:textId="0534B3D2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6CE90E8E" w14:textId="1389E19A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923347" w:rsidRPr="009A5A20" w14:paraId="41DC8252" w14:textId="77777777" w:rsidTr="006464F2">
        <w:tc>
          <w:tcPr>
            <w:tcW w:w="851" w:type="dxa"/>
          </w:tcPr>
          <w:p w14:paraId="5C0D7529" w14:textId="0AE95742" w:rsidR="00923347" w:rsidRPr="009A5A20" w:rsidRDefault="00923347" w:rsidP="0092334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0B547DF1" w14:textId="058ED535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43702F89" w14:textId="53960AF9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923347" w:rsidRPr="009A5A20" w14:paraId="1D1A4DD3" w14:textId="77777777" w:rsidTr="006464F2">
        <w:tc>
          <w:tcPr>
            <w:tcW w:w="851" w:type="dxa"/>
          </w:tcPr>
          <w:p w14:paraId="7C2F194E" w14:textId="7239738E" w:rsidR="00923347" w:rsidRPr="009A5A20" w:rsidRDefault="00923347" w:rsidP="0092334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5EABAAD" w14:textId="3E2FDF8E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</w:p>
        </w:tc>
        <w:tc>
          <w:tcPr>
            <w:tcW w:w="3828" w:type="dxa"/>
          </w:tcPr>
          <w:p w14:paraId="090843B6" w14:textId="4DA0100B" w:rsidR="00923347" w:rsidRPr="009A5A20" w:rsidRDefault="00923347" w:rsidP="0092334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</w:p>
        </w:tc>
      </w:tr>
      <w:tr w:rsidR="00087A77" w:rsidRPr="009A5A20" w14:paraId="36F8EEBB" w14:textId="77777777" w:rsidTr="006464F2">
        <w:tc>
          <w:tcPr>
            <w:tcW w:w="851" w:type="dxa"/>
          </w:tcPr>
          <w:p w14:paraId="7C4733B6" w14:textId="01CB56F6" w:rsidR="00087A77" w:rsidRDefault="00087A77" w:rsidP="006464F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</w:tcPr>
          <w:p w14:paraId="5297DA22" w14:textId="77777777" w:rsidR="00087A77" w:rsidRPr="00C27818" w:rsidRDefault="00087A77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26982CBC" w14:textId="77777777" w:rsidR="00087A77" w:rsidRPr="00C27818" w:rsidRDefault="00087A77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</w:p>
        </w:tc>
      </w:tr>
      <w:tr w:rsidR="00CB2456" w:rsidRPr="009A5A20" w14:paraId="7FDF9F3F" w14:textId="77777777" w:rsidTr="006464F2">
        <w:tc>
          <w:tcPr>
            <w:tcW w:w="851" w:type="dxa"/>
          </w:tcPr>
          <w:p w14:paraId="5E25B7C8" w14:textId="382BB061" w:rsidR="00CB2456" w:rsidRDefault="00CB2456" w:rsidP="006464F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</w:tcPr>
          <w:p w14:paraId="680856A2" w14:textId="7A06559D" w:rsidR="00CB2456" w:rsidRPr="00F02B6D" w:rsidRDefault="00CB2456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proofErr w:type="spellStart"/>
            <w:r w:rsidRPr="00CB2456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</w:p>
        </w:tc>
        <w:tc>
          <w:tcPr>
            <w:tcW w:w="3828" w:type="dxa"/>
          </w:tcPr>
          <w:p w14:paraId="22F08308" w14:textId="7B1234EC" w:rsidR="00CB2456" w:rsidRPr="00F02B6D" w:rsidRDefault="00CB2456" w:rsidP="006464F2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CB2456">
              <w:rPr>
                <w:rFonts w:ascii="標楷體" w:eastAsia="標楷體" w:hAnsi="標楷體" w:hint="eastAsia"/>
                <w:color w:val="000000"/>
              </w:rPr>
              <w:t>會計帳務明細檔</w:t>
            </w:r>
          </w:p>
        </w:tc>
      </w:tr>
    </w:tbl>
    <w:p w14:paraId="369A2152" w14:textId="77777777" w:rsidR="00923347" w:rsidRPr="009A5A20" w:rsidRDefault="00923347" w:rsidP="00993C30">
      <w:pPr>
        <w:rPr>
          <w:rFonts w:ascii="標楷體" w:eastAsia="標楷體" w:hAnsi="標楷體"/>
        </w:rPr>
      </w:pPr>
    </w:p>
    <w:p w14:paraId="73BC6408" w14:textId="77777777" w:rsidR="00993C30" w:rsidRPr="009A5A20" w:rsidRDefault="00993C30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1D567F8B" w14:textId="600ECADB" w:rsidR="00993C30" w:rsidRDefault="00993C30" w:rsidP="00DC7571">
      <w:pPr>
        <w:pStyle w:val="42"/>
        <w:spacing w:after="72"/>
        <w:ind w:left="1133"/>
        <w:rPr>
          <w:rFonts w:ascii="標楷體" w:hAnsi="標楷體"/>
        </w:rPr>
      </w:pPr>
      <w:r w:rsidRPr="009A5A20">
        <w:rPr>
          <w:rFonts w:ascii="標楷體" w:hAnsi="標楷體" w:hint="eastAsia"/>
        </w:rPr>
        <w:t>輸入畫面：</w:t>
      </w:r>
    </w:p>
    <w:p w14:paraId="32892899" w14:textId="7738B86D" w:rsidR="00E5756B" w:rsidRPr="009A5A20" w:rsidRDefault="00923347" w:rsidP="00E5756B">
      <w:pPr>
        <w:pStyle w:val="42"/>
        <w:spacing w:after="72"/>
        <w:ind w:leftChars="0" w:left="0"/>
        <w:rPr>
          <w:rFonts w:ascii="標楷體" w:hAnsi="標楷體"/>
        </w:rPr>
      </w:pPr>
      <w:r w:rsidRPr="00923347">
        <w:rPr>
          <w:rFonts w:ascii="標楷體" w:hAnsi="標楷體"/>
          <w:noProof/>
        </w:rPr>
        <w:drawing>
          <wp:inline distT="0" distB="0" distL="0" distR="0" wp14:anchorId="56082C60" wp14:editId="019F320E">
            <wp:extent cx="6479540" cy="1286510"/>
            <wp:effectExtent l="0" t="0" r="0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E31C" w14:textId="598FEC09" w:rsidR="00993C30" w:rsidRDefault="00993C30" w:rsidP="00923347">
      <w:pPr>
        <w:pStyle w:val="17"/>
      </w:pPr>
    </w:p>
    <w:p w14:paraId="1510E63E" w14:textId="77777777" w:rsidR="00923347" w:rsidRPr="009A5A20" w:rsidRDefault="00923347" w:rsidP="00923347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1"/>
        <w:gridCol w:w="6985"/>
      </w:tblGrid>
      <w:tr w:rsidR="00923347" w:rsidRPr="009A5A20" w14:paraId="61339A7E" w14:textId="77777777" w:rsidTr="006464F2">
        <w:tc>
          <w:tcPr>
            <w:tcW w:w="848" w:type="dxa"/>
            <w:shd w:val="clear" w:color="auto" w:fill="D9D9D9" w:themeFill="background1" w:themeFillShade="D9"/>
          </w:tcPr>
          <w:p w14:paraId="445D9ECE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1" w:type="dxa"/>
            <w:shd w:val="clear" w:color="auto" w:fill="D9D9D9" w:themeFill="background1" w:themeFillShade="D9"/>
          </w:tcPr>
          <w:p w14:paraId="56A22D36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5" w:type="dxa"/>
            <w:shd w:val="clear" w:color="auto" w:fill="D9D9D9" w:themeFill="background1" w:themeFillShade="D9"/>
          </w:tcPr>
          <w:p w14:paraId="26AD4B6F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23347" w:rsidRPr="009A5A20" w14:paraId="3B6E5DC4" w14:textId="77777777" w:rsidTr="006464F2">
        <w:tc>
          <w:tcPr>
            <w:tcW w:w="848" w:type="dxa"/>
          </w:tcPr>
          <w:p w14:paraId="13BAC452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1" w:type="dxa"/>
          </w:tcPr>
          <w:p w14:paraId="7F0A2A85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827123"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5" w:type="dxa"/>
          </w:tcPr>
          <w:p w14:paraId="6C2F351A" w14:textId="77777777" w:rsidR="00923347" w:rsidRPr="00554A02" w:rsidRDefault="00923347" w:rsidP="006464F2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&lt;&lt;檢查說明&gt;&gt;</w:t>
            </w:r>
          </w:p>
          <w:p w14:paraId="6EE7F780" w14:textId="2734DA0E" w:rsidR="00F30E02" w:rsidRDefault="00F30E02" w:rsidP="00F30E0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1.(1)</w:t>
            </w:r>
            <w:r w:rsidRPr="004E1F18">
              <w:rPr>
                <w:rFonts w:ascii="標楷體" w:eastAsia="標楷體" w:hAnsi="標楷體" w:hint="eastAsia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該[</w:t>
            </w:r>
            <w:r w:rsidRPr="00F02B6D">
              <w:rPr>
                <w:rFonts w:ascii="標楷體" w:eastAsia="標楷體" w:hAnsi="標楷體" w:hint="eastAsia"/>
              </w:rPr>
              <w:t>提兌日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t xml:space="preserve"> </w:t>
            </w:r>
            <w:r>
              <w:br/>
            </w:r>
            <w:r>
              <w:rPr>
                <w:rFonts w:hint="eastAsia"/>
                <w:color w:val="000000"/>
              </w:rPr>
              <w:t xml:space="preserve">  </w:t>
            </w:r>
            <w:r>
              <w:rPr>
                <w:color w:val="000000"/>
              </w:rPr>
              <w:t xml:space="preserve">   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BringUpDate</w:t>
            </w:r>
            <w:proofErr w:type="spellEnd"/>
            <w:r>
              <w:rPr>
                <w:rFonts w:ascii="標楷體" w:eastAsia="標楷體" w:hAnsi="標楷體" w:hint="eastAsia"/>
              </w:rPr>
              <w:t>)]=輸入條件[提兌日]</w:t>
            </w:r>
            <w:r w:rsidRPr="004E1F18">
              <w:rPr>
                <w:rFonts w:ascii="標楷體" w:eastAsia="標楷體" w:hAnsi="標楷體" w:hint="eastAsia"/>
              </w:rPr>
              <w:t>是否存在，</w:t>
            </w:r>
            <w:r>
              <w:rPr>
                <w:rFonts w:ascii="標楷體" w:eastAsia="標楷體" w:hAnsi="標楷體" w:hint="eastAsia"/>
              </w:rPr>
              <w:t>不存在時，</w:t>
            </w:r>
            <w:r>
              <w:rPr>
                <w:rFonts w:ascii="標楷體" w:eastAsia="標楷體" w:hAnsi="標楷體"/>
              </w:rPr>
              <w:br/>
              <w:t xml:space="preserve">     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="00DE2882" w:rsidRPr="006B0DEA">
              <w:rPr>
                <w:rFonts w:ascii="標楷體" w:eastAsia="標楷體" w:hAnsi="標楷體" w:hint="eastAsia"/>
              </w:rPr>
              <w:t>E</w:t>
            </w:r>
            <w:r w:rsidR="00DE2882">
              <w:rPr>
                <w:rFonts w:ascii="標楷體" w:eastAsia="標楷體" w:hAnsi="標楷體" w:hint="eastAsia"/>
              </w:rPr>
              <w:t>0</w:t>
            </w:r>
            <w:r w:rsidR="00DE2882">
              <w:rPr>
                <w:rFonts w:ascii="標楷體" w:eastAsia="標楷體" w:hAnsi="標楷體"/>
              </w:rPr>
              <w:t>0</w:t>
            </w:r>
            <w:r w:rsidR="00DE2882">
              <w:rPr>
                <w:rFonts w:ascii="標楷體" w:eastAsia="標楷體" w:hAnsi="標楷體" w:hint="eastAsia"/>
              </w:rPr>
              <w:t>01</w:t>
            </w:r>
            <w:r w:rsidR="00DE2882" w:rsidRPr="006B0DEA">
              <w:rPr>
                <w:rFonts w:ascii="標楷體" w:eastAsia="標楷體" w:hAnsi="標楷體"/>
              </w:rPr>
              <w:t>:</w:t>
            </w:r>
            <w:r w:rsidR="00DE2882" w:rsidRPr="003E1C2E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2477DE">
              <w:rPr>
                <w:rFonts w:ascii="標楷體" w:eastAsia="標楷體" w:hAnsi="標楷體" w:hint="eastAsia"/>
                <w:color w:val="000000"/>
              </w:rPr>
              <w:t>L5704撥付日期</w:t>
            </w:r>
            <w:r w:rsidR="00DE2882">
              <w:rPr>
                <w:rFonts w:ascii="標楷體" w:eastAsia="標楷體" w:hAnsi="標楷體"/>
                <w:color w:val="000000"/>
              </w:rPr>
              <w:br/>
            </w:r>
            <w:r w:rsidR="00DE2882">
              <w:rPr>
                <w:rFonts w:ascii="標楷體" w:eastAsia="標楷體" w:hAnsi="標楷體" w:hint="eastAsia"/>
                <w:color w:val="000000"/>
              </w:rPr>
              <w:t xml:space="preserve">     </w:t>
            </w:r>
            <w:r w:rsidRPr="002477DE">
              <w:rPr>
                <w:rFonts w:ascii="標楷體" w:eastAsia="標楷體" w:hAnsi="標楷體" w:hint="eastAsia"/>
                <w:color w:val="000000"/>
              </w:rPr>
              <w:t>設定查無資料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;</w:t>
            </w:r>
          </w:p>
          <w:p w14:paraId="540ECA28" w14:textId="77777777" w:rsidR="00F30E02" w:rsidRDefault="00F30E02" w:rsidP="00F30E0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若存在，則檢查:</w:t>
            </w:r>
          </w:p>
          <w:p w14:paraId="566E46A8" w14:textId="6014BF29" w:rsidR="00F30E02" w:rsidRDefault="00F30E02" w:rsidP="00F30E0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A.</w:t>
            </w:r>
            <w:r>
              <w:rPr>
                <w:rFonts w:ascii="標楷體" w:eastAsia="標楷體" w:hAnsi="標楷體" w:hint="eastAsia"/>
              </w:rPr>
              <w:t>[</w:t>
            </w:r>
            <w:r w:rsidRPr="00103FC2">
              <w:rPr>
                <w:rFonts w:ascii="標楷體" w:eastAsia="標楷體" w:hAnsi="標楷體" w:hint="eastAsia"/>
              </w:rPr>
              <w:t>製檔日記號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103FC2">
              <w:rPr>
                <w:rFonts w:ascii="標楷體" w:eastAsia="標楷體" w:hAnsi="標楷體"/>
                <w:color w:val="000000"/>
              </w:rPr>
              <w:t>ExportMark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是否=[1]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F30E02">
              <w:rPr>
                <w:rFonts w:ascii="標楷體" w:eastAsia="標楷體" w:hAnsi="標楷體" w:hint="eastAsia"/>
              </w:rPr>
              <w:t>未執行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</w:t>
            </w:r>
            <w:r w:rsidRPr="00F30E02">
              <w:rPr>
                <w:rFonts w:ascii="標楷體" w:eastAsia="標楷體" w:hAnsi="標楷體" w:hint="eastAsia"/>
              </w:rPr>
              <w:t>[L5707撥付製檔]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5F998AF9" w14:textId="1B645838" w:rsidR="00F30E02" w:rsidRDefault="00F30E02" w:rsidP="00F30E0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B.[</w:t>
            </w:r>
            <w:r w:rsidRPr="00F30E02">
              <w:rPr>
                <w:rFonts w:ascii="標楷體" w:eastAsia="標楷體" w:hAnsi="標楷體" w:hint="eastAsia"/>
              </w:rPr>
              <w:t>傳票日記號</w:t>
            </w:r>
            <w:r>
              <w:rPr>
                <w:rFonts w:ascii="標楷體" w:eastAsia="標楷體" w:hAnsi="標楷體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F30E02">
              <w:rPr>
                <w:rFonts w:ascii="標楷體" w:eastAsia="標楷體" w:hAnsi="標楷體"/>
                <w:color w:val="000000"/>
              </w:rPr>
              <w:t>ApprAcMark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是否=[0]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F30E02">
              <w:rPr>
                <w:rFonts w:ascii="標楷體" w:eastAsia="標楷體" w:hAnsi="標楷體" w:hint="eastAsia"/>
              </w:rPr>
              <w:t>已執行過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</w:t>
            </w:r>
            <w:r w:rsidRPr="00F30E02">
              <w:rPr>
                <w:rFonts w:ascii="標楷體" w:eastAsia="標楷體" w:hAnsi="標楷體" w:hint="eastAsia"/>
              </w:rPr>
              <w:t>[L5708最大債權撥付出帳]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73991E0E" w14:textId="0B0BA9AF" w:rsidR="00F30E02" w:rsidRDefault="00F30E02" w:rsidP="00F30E0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>
              <w:rPr>
                <w:rFonts w:ascii="標楷體" w:eastAsia="標楷體" w:hAnsi="標楷體"/>
              </w:rPr>
              <w:t>C.[</w:t>
            </w:r>
            <w:r w:rsidRPr="00F30E02">
              <w:rPr>
                <w:rFonts w:ascii="標楷體" w:eastAsia="標楷體" w:hAnsi="標楷體" w:hint="eastAsia"/>
              </w:rPr>
              <w:t>傳票日</w:t>
            </w:r>
            <w:r>
              <w:rPr>
                <w:rFonts w:ascii="標楷體" w:eastAsia="標楷體" w:hAnsi="標楷體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F30E02">
              <w:rPr>
                <w:rFonts w:ascii="標楷體" w:eastAsia="標楷體" w:hAnsi="標楷體"/>
                <w:color w:val="000000"/>
              </w:rPr>
              <w:t>ApprAcDate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是否=會計日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     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F30E02">
              <w:rPr>
                <w:rFonts w:ascii="標楷體" w:eastAsia="標楷體" w:hAnsi="標楷體" w:hint="eastAsia"/>
              </w:rPr>
              <w:t>L5704[傳</w:t>
            </w:r>
            <w:r>
              <w:rPr>
                <w:rFonts w:ascii="標楷體" w:eastAsia="標楷體" w:hAnsi="標楷體"/>
              </w:rPr>
              <w:br/>
              <w:t xml:space="preserve">       </w:t>
            </w:r>
            <w:r w:rsidRPr="00F30E02">
              <w:rPr>
                <w:rFonts w:ascii="標楷體" w:eastAsia="標楷體" w:hAnsi="標楷體" w:hint="eastAsia"/>
              </w:rPr>
              <w:t>票日期]不等於 [會計日]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20755A89" w14:textId="327E93B3" w:rsidR="00F30E02" w:rsidRDefault="00F30E02" w:rsidP="00F30E0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.</w:t>
            </w:r>
            <w:r w:rsidRPr="004E1F18">
              <w:rPr>
                <w:rFonts w:ascii="標楷體" w:eastAsia="標楷體" w:hAnsi="標楷體" w:hint="eastAsia"/>
              </w:rPr>
              <w:t>檢核</w:t>
            </w:r>
            <w:r w:rsidRPr="00F24D38">
              <w:rPr>
                <w:rFonts w:ascii="標楷體" w:eastAsia="標楷體" w:hAnsi="標楷體" w:hint="eastAsia"/>
              </w:rPr>
              <w:t>[債務協商案件主檔(</w:t>
            </w:r>
            <w:proofErr w:type="spellStart"/>
            <w:r w:rsidRPr="00F24D38">
              <w:rPr>
                <w:rFonts w:ascii="標楷體" w:eastAsia="標楷體" w:hAnsi="標楷體" w:hint="eastAsia"/>
              </w:rPr>
              <w:t>NegMain</w:t>
            </w:r>
            <w:proofErr w:type="spellEnd"/>
            <w:r w:rsidRPr="00F24D38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與</w:t>
            </w:r>
            <w:r w:rsidRPr="004E1F18">
              <w:rPr>
                <w:rFonts w:ascii="標楷體" w:eastAsia="標楷體" w:hAnsi="標楷體" w:hint="eastAsia"/>
              </w:rPr>
              <w:t>[</w:t>
            </w:r>
            <w:r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>
              <w:rPr>
                <w:rFonts w:ascii="標楷體" w:eastAsia="標楷體" w:hAnsi="標楷體"/>
                <w:color w:val="000000"/>
              </w:rPr>
              <w:br/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/>
                <w:color w:val="000000"/>
              </w:rPr>
              <w:t xml:space="preserve">   </w:t>
            </w:r>
            <w:r w:rsidR="00FD775C">
              <w:rPr>
                <w:rFonts w:ascii="標楷體" w:eastAsia="標楷體" w:hAnsi="標楷體"/>
                <w:color w:val="000000"/>
              </w:rPr>
              <w:t xml:space="preserve"> </w:t>
            </w:r>
            <w:r w:rsidRPr="009A5A2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Pr="009A5A20">
              <w:rPr>
                <w:rFonts w:ascii="標楷體" w:eastAsia="標楷體" w:hAnsi="標楷體" w:hint="eastAsia"/>
              </w:rPr>
              <w:t>)</w:t>
            </w:r>
            <w:r w:rsidRPr="004E1F18">
              <w:rPr>
                <w:rFonts w:ascii="標楷體" w:eastAsia="標楷體" w:hAnsi="標楷體" w:hint="eastAsia"/>
              </w:rPr>
              <w:t>]，該</w:t>
            </w:r>
            <w:r w:rsidRPr="009E5E45">
              <w:rPr>
                <w:rFonts w:ascii="標楷體" w:eastAsia="標楷體" w:hAnsi="標楷體" w:hint="eastAsia"/>
              </w:rPr>
              <w:t>[最大債權(</w:t>
            </w:r>
            <w:proofErr w:type="spellStart"/>
            <w:r w:rsidRPr="009E5E45">
              <w:rPr>
                <w:rFonts w:ascii="標楷體" w:eastAsia="標楷體" w:hAnsi="標楷體" w:hint="eastAsia"/>
              </w:rPr>
              <w:t>Ne</w:t>
            </w:r>
            <w:r w:rsidRPr="009E5E45">
              <w:rPr>
                <w:rFonts w:ascii="標楷體" w:eastAsia="標楷體" w:hAnsi="標楷體"/>
              </w:rPr>
              <w:t>gMain.</w:t>
            </w:r>
            <w:r w:rsidRPr="009E5E45">
              <w:rPr>
                <w:rFonts w:ascii="標楷體" w:eastAsia="標楷體" w:hAnsi="標楷體" w:hint="eastAsia"/>
              </w:rPr>
              <w:t>Is</w:t>
            </w:r>
            <w:r w:rsidRPr="009E5E45">
              <w:rPr>
                <w:rFonts w:ascii="標楷體" w:eastAsia="標楷體" w:hAnsi="標楷體"/>
              </w:rPr>
              <w:t>MainFin</w:t>
            </w:r>
            <w:proofErr w:type="spellEnd"/>
            <w:r w:rsidRPr="009E5E45">
              <w:rPr>
                <w:rFonts w:ascii="標楷體" w:eastAsia="標楷體" w:hAnsi="標楷體"/>
              </w:rPr>
              <w:t>)</w:t>
            </w:r>
            <w:r w:rsidRPr="009E5E45">
              <w:rPr>
                <w:rFonts w:ascii="標楷體" w:eastAsia="標楷體" w:hAnsi="標楷體" w:hint="eastAsia"/>
              </w:rPr>
              <w:t>]=[</w:t>
            </w:r>
            <w:r w:rsidRPr="009E5E45">
              <w:rPr>
                <w:rFonts w:ascii="標楷體" w:eastAsia="標楷體" w:hAnsi="標楷體"/>
              </w:rPr>
              <w:t>Y</w:t>
            </w:r>
            <w:r w:rsidRPr="009E5E45">
              <w:rPr>
                <w:rFonts w:ascii="標楷體" w:eastAsia="標楷體" w:hAnsi="標楷體" w:hint="eastAsia"/>
              </w:rPr>
              <w:t>]</w:t>
            </w:r>
            <w:r w:rsidRPr="009E5E45">
              <w:rPr>
                <w:rFonts w:ascii="標楷體" w:eastAsia="標楷體" w:hAnsi="標楷體"/>
              </w:rPr>
              <w:t>+</w:t>
            </w:r>
            <w:r w:rsidRPr="009E5E45">
              <w:rPr>
                <w:rFonts w:ascii="標楷體" w:eastAsia="標楷體" w:hAnsi="標楷體"/>
              </w:rPr>
              <w:br/>
              <w:t xml:space="preserve">     </w:t>
            </w:r>
            <w:r w:rsidR="00FD775C" w:rsidRPr="009E5E45">
              <w:rPr>
                <w:rFonts w:ascii="標楷體" w:eastAsia="標楷體" w:hAnsi="標楷體"/>
              </w:rPr>
              <w:t xml:space="preserve"> </w:t>
            </w:r>
            <w:r w:rsidR="00FD775C" w:rsidRPr="009E5E45">
              <w:rPr>
                <w:rFonts w:ascii="標楷體" w:eastAsia="標楷體" w:hAnsi="標楷體" w:hint="eastAsia"/>
              </w:rPr>
              <w:t>[交易狀態(</w:t>
            </w:r>
            <w:proofErr w:type="spellStart"/>
            <w:r w:rsidR="00FD775C" w:rsidRPr="009E5E45">
              <w:rPr>
                <w:rFonts w:ascii="標楷體" w:eastAsia="標楷體" w:hAnsi="標楷體"/>
              </w:rPr>
              <w:t>NegTrans</w:t>
            </w:r>
            <w:r w:rsidR="00FD775C" w:rsidRPr="009E5E45">
              <w:rPr>
                <w:rFonts w:ascii="標楷體" w:eastAsia="標楷體" w:hAnsi="標楷體" w:hint="eastAsia"/>
              </w:rPr>
              <w:t>.</w:t>
            </w:r>
            <w:r w:rsidR="00FD775C" w:rsidRPr="009E5E45">
              <w:rPr>
                <w:rFonts w:ascii="標楷體" w:eastAsia="標楷體" w:hAnsi="標楷體"/>
              </w:rPr>
              <w:t>TxStatus</w:t>
            </w:r>
            <w:proofErr w:type="spellEnd"/>
            <w:r w:rsidR="00FD775C" w:rsidRPr="009E5E45">
              <w:rPr>
                <w:rFonts w:ascii="標楷體" w:eastAsia="標楷體" w:hAnsi="標楷體" w:hint="eastAsia"/>
              </w:rPr>
              <w:t>)]=[</w:t>
            </w:r>
            <w:r w:rsidR="00FD775C" w:rsidRPr="009E5E45">
              <w:rPr>
                <w:rFonts w:hint="eastAsia"/>
              </w:rPr>
              <w:t xml:space="preserve"> </w:t>
            </w:r>
            <w:r w:rsidR="00FD775C" w:rsidRPr="009E5E45">
              <w:rPr>
                <w:rFonts w:ascii="標楷體" w:eastAsia="標楷體" w:hAnsi="標楷體" w:hint="eastAsia"/>
              </w:rPr>
              <w:t>2:已入帳]</w:t>
            </w:r>
            <w:r w:rsidR="00FD775C" w:rsidRPr="009E5E45">
              <w:rPr>
                <w:rFonts w:ascii="標楷體" w:eastAsia="標楷體" w:hAnsi="標楷體"/>
              </w:rPr>
              <w:t>+</w:t>
            </w:r>
            <w:r w:rsidRPr="009E5E45">
              <w:rPr>
                <w:rFonts w:ascii="標楷體" w:eastAsia="標楷體" w:hAnsi="標楷體"/>
              </w:rPr>
              <w:br/>
              <w:t xml:space="preserve">     </w:t>
            </w:r>
            <w:r w:rsidR="00FD775C" w:rsidRPr="009E5E45">
              <w:rPr>
                <w:rFonts w:ascii="標楷體" w:eastAsia="標楷體" w:hAnsi="標楷體"/>
              </w:rPr>
              <w:t xml:space="preserve"> </w:t>
            </w:r>
            <w:r w:rsidRPr="009E5E45">
              <w:rPr>
                <w:rFonts w:ascii="標楷體" w:eastAsia="標楷體" w:hAnsi="標楷體" w:hint="eastAsia"/>
              </w:rPr>
              <w:t>[</w:t>
            </w:r>
            <w:r w:rsidR="00586B55" w:rsidRPr="009E5E45">
              <w:rPr>
                <w:rFonts w:ascii="標楷體" w:eastAsia="標楷體" w:hAnsi="標楷體" w:hint="eastAsia"/>
              </w:rPr>
              <w:t>撥付出帳日</w:t>
            </w:r>
            <w:r w:rsidRPr="009E5E45">
              <w:rPr>
                <w:rFonts w:ascii="標楷體" w:eastAsia="標楷體" w:hAnsi="標楷體" w:hint="eastAsia"/>
              </w:rPr>
              <w:t>(</w:t>
            </w:r>
            <w:proofErr w:type="spellStart"/>
            <w:r w:rsidRPr="009E5E45">
              <w:rPr>
                <w:rFonts w:ascii="標楷體" w:eastAsia="標楷體" w:hAnsi="標楷體" w:hint="eastAsia"/>
                <w:color w:val="000000"/>
              </w:rPr>
              <w:t>Ne</w:t>
            </w:r>
            <w:r w:rsidRPr="009E5E45">
              <w:rPr>
                <w:rFonts w:ascii="標楷體" w:eastAsia="標楷體" w:hAnsi="標楷體"/>
                <w:color w:val="000000"/>
              </w:rPr>
              <w:t>gTrans</w:t>
            </w:r>
            <w:r w:rsidRPr="009E5E45">
              <w:rPr>
                <w:rFonts w:ascii="標楷體" w:eastAsia="標楷體" w:hAnsi="標楷體"/>
              </w:rPr>
              <w:t>.</w:t>
            </w:r>
            <w:r w:rsidR="00586B55" w:rsidRPr="009E5E45">
              <w:rPr>
                <w:rFonts w:ascii="標楷體" w:eastAsia="標楷體" w:hAnsi="標楷體"/>
              </w:rPr>
              <w:t>ExportAcDate</w:t>
            </w:r>
            <w:proofErr w:type="spellEnd"/>
            <w:r w:rsidRPr="009E5E45">
              <w:rPr>
                <w:rFonts w:ascii="標楷體" w:eastAsia="標楷體" w:hAnsi="標楷體" w:hint="eastAsia"/>
              </w:rPr>
              <w:t>)]</w:t>
            </w:r>
            <w:r w:rsidR="00586B55" w:rsidRPr="009E5E45">
              <w:rPr>
                <w:rFonts w:ascii="標楷體" w:eastAsia="標楷體" w:hAnsi="標楷體" w:hint="eastAsia"/>
              </w:rPr>
              <w:t>=</w:t>
            </w:r>
            <w:r w:rsidRPr="009E5E45">
              <w:rPr>
                <w:rFonts w:ascii="標楷體" w:eastAsia="標楷體" w:hAnsi="標楷體" w:hint="eastAsia"/>
              </w:rPr>
              <w:t>[0]</w:t>
            </w:r>
            <w:r w:rsidR="00FD775C" w:rsidRPr="009E5E45">
              <w:rPr>
                <w:rFonts w:ascii="標楷體" w:eastAsia="標楷體" w:hAnsi="標楷體" w:hint="eastAsia"/>
              </w:rPr>
              <w:t>+</w:t>
            </w:r>
            <w:r w:rsidR="00FD775C" w:rsidRPr="009E5E45">
              <w:rPr>
                <w:rFonts w:ascii="標楷體" w:eastAsia="標楷體" w:hAnsi="標楷體"/>
              </w:rPr>
              <w:br/>
              <w:t xml:space="preserve">      [</w:t>
            </w:r>
            <w:r w:rsidR="00FD775C" w:rsidRPr="009E5E45">
              <w:rPr>
                <w:rFonts w:ascii="標楷體" w:eastAsia="標楷體" w:hAnsi="標楷體" w:hint="eastAsia"/>
              </w:rPr>
              <w:t>撥付製檔日(</w:t>
            </w:r>
            <w:proofErr w:type="spellStart"/>
            <w:r w:rsidR="00FD775C" w:rsidRPr="009E5E45">
              <w:rPr>
                <w:rFonts w:ascii="標楷體" w:eastAsia="標楷體" w:hAnsi="標楷體" w:hint="eastAsia"/>
                <w:color w:val="000000"/>
              </w:rPr>
              <w:t>Ne</w:t>
            </w:r>
            <w:r w:rsidR="00FD775C" w:rsidRPr="009E5E45">
              <w:rPr>
                <w:rFonts w:ascii="標楷體" w:eastAsia="標楷體" w:hAnsi="標楷體"/>
                <w:color w:val="000000"/>
              </w:rPr>
              <w:t>gTrans</w:t>
            </w:r>
            <w:r w:rsidR="00FD775C" w:rsidRPr="009E5E45">
              <w:rPr>
                <w:rFonts w:ascii="標楷體" w:eastAsia="標楷體" w:hAnsi="標楷體" w:hint="eastAsia"/>
                <w:color w:val="000000"/>
              </w:rPr>
              <w:t>.</w:t>
            </w:r>
            <w:r w:rsidR="00FD775C" w:rsidRPr="009E5E45">
              <w:rPr>
                <w:rFonts w:ascii="標楷體" w:eastAsia="標楷體" w:hAnsi="標楷體"/>
                <w:color w:val="000000"/>
              </w:rPr>
              <w:t>ExportDate</w:t>
            </w:r>
            <w:proofErr w:type="spellEnd"/>
            <w:r w:rsidR="00FD775C" w:rsidRPr="009E5E45">
              <w:rPr>
                <w:rFonts w:ascii="標楷體" w:eastAsia="標楷體" w:hAnsi="標楷體" w:hint="eastAsia"/>
                <w:color w:val="000000"/>
              </w:rPr>
              <w:t>)</w:t>
            </w:r>
            <w:r w:rsidR="00FD775C" w:rsidRPr="009E5E45">
              <w:rPr>
                <w:rFonts w:ascii="標楷體" w:eastAsia="標楷體" w:hAnsi="標楷體"/>
              </w:rPr>
              <w:t>]</w:t>
            </w:r>
            <w:r w:rsidR="00FD775C" w:rsidRPr="009E5E45">
              <w:rPr>
                <w:rFonts w:ascii="標楷體" w:eastAsia="標楷體" w:hAnsi="標楷體" w:hint="eastAsia"/>
              </w:rPr>
              <w:t>&gt;</w:t>
            </w:r>
            <w:r w:rsidR="00FD775C" w:rsidRPr="009E5E45">
              <w:rPr>
                <w:rFonts w:ascii="標楷體" w:eastAsia="標楷體" w:hAnsi="標楷體"/>
              </w:rPr>
              <w:t>0</w:t>
            </w:r>
            <w:r w:rsidR="00FD775C" w:rsidRPr="009E5E45">
              <w:rPr>
                <w:rFonts w:ascii="標楷體" w:eastAsia="標楷體" w:hAnsi="標楷體" w:hint="eastAsia"/>
              </w:rPr>
              <w:t>+</w:t>
            </w:r>
            <w:r w:rsidR="00FD775C" w:rsidRPr="009E5E45">
              <w:rPr>
                <w:rFonts w:ascii="標楷體" w:eastAsia="標楷體" w:hAnsi="標楷體"/>
              </w:rPr>
              <w:br/>
            </w:r>
            <w:r w:rsidR="00FD775C" w:rsidRPr="009E5E45">
              <w:rPr>
                <w:rFonts w:ascii="標楷體" w:eastAsia="標楷體" w:hAnsi="標楷體" w:hint="eastAsia"/>
              </w:rPr>
              <w:t xml:space="preserve"> </w:t>
            </w:r>
            <w:r w:rsidR="00FD775C" w:rsidRPr="009E5E45">
              <w:rPr>
                <w:rFonts w:ascii="標楷體" w:eastAsia="標楷體" w:hAnsi="標楷體"/>
              </w:rPr>
              <w:t xml:space="preserve">     </w:t>
            </w:r>
            <w:r w:rsidR="00FD775C" w:rsidRPr="009E5E45">
              <w:rPr>
                <w:rFonts w:ascii="標楷體" w:eastAsia="標楷體" w:hAnsi="標楷體" w:hint="eastAsia"/>
              </w:rPr>
              <w:t>本日需出帳的[類別(</w:t>
            </w:r>
            <w:proofErr w:type="spellStart"/>
            <w:r w:rsidR="00FD775C" w:rsidRPr="009E5E45">
              <w:rPr>
                <w:rFonts w:ascii="標楷體" w:eastAsia="標楷體" w:hAnsi="標楷體"/>
              </w:rPr>
              <w:t>NegAppr</w:t>
            </w:r>
            <w:r w:rsidR="00FD775C" w:rsidRPr="009E5E45">
              <w:rPr>
                <w:rFonts w:ascii="標楷體" w:eastAsia="標楷體" w:hAnsi="標楷體" w:hint="eastAsia"/>
              </w:rPr>
              <w:t>.</w:t>
            </w:r>
            <w:r w:rsidR="00FD775C" w:rsidRPr="009E5E45">
              <w:rPr>
                <w:rFonts w:ascii="標楷體" w:eastAsia="標楷體" w:hAnsi="標楷體"/>
              </w:rPr>
              <w:t>KindCode</w:t>
            </w:r>
            <w:proofErr w:type="spellEnd"/>
            <w:r w:rsidR="00FD775C" w:rsidRPr="009E5E45">
              <w:rPr>
                <w:rFonts w:ascii="標楷體" w:eastAsia="標楷體" w:hAnsi="標楷體" w:hint="eastAsia"/>
              </w:rPr>
              <w:t>)]=[案件種類</w:t>
            </w:r>
            <w:r w:rsidR="00FD775C" w:rsidRPr="009E5E45">
              <w:rPr>
                <w:rFonts w:ascii="標楷體" w:eastAsia="標楷體" w:hAnsi="標楷體"/>
              </w:rPr>
              <w:br/>
            </w:r>
            <w:r w:rsidR="00FD775C" w:rsidRPr="009E5E45">
              <w:rPr>
                <w:rFonts w:ascii="標楷體" w:eastAsia="標楷體" w:hAnsi="標楷體" w:hint="eastAsia"/>
              </w:rPr>
              <w:t xml:space="preserve">      (</w:t>
            </w:r>
            <w:proofErr w:type="spellStart"/>
            <w:r w:rsidR="00FD775C" w:rsidRPr="009E5E45">
              <w:rPr>
                <w:rFonts w:ascii="標楷體" w:eastAsia="標楷體" w:hAnsi="標楷體" w:hint="eastAsia"/>
              </w:rPr>
              <w:t>NegMain.</w:t>
            </w:r>
            <w:r w:rsidR="00FD775C" w:rsidRPr="009E5E45">
              <w:rPr>
                <w:rFonts w:ascii="標楷體" w:eastAsia="標楷體" w:hAnsi="標楷體"/>
              </w:rPr>
              <w:t>CaseKindCode</w:t>
            </w:r>
            <w:proofErr w:type="spellEnd"/>
            <w:r w:rsidR="00FD775C" w:rsidRPr="009E5E45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資料</w:t>
            </w:r>
            <w:r w:rsidRPr="004E1F18">
              <w:rPr>
                <w:rFonts w:ascii="標楷體" w:eastAsia="標楷體" w:hAnsi="標楷體" w:hint="eastAsia"/>
              </w:rPr>
              <w:t>是否存在，</w:t>
            </w:r>
            <w:r>
              <w:rPr>
                <w:rFonts w:ascii="標楷體" w:eastAsia="標楷體" w:hAnsi="標楷體" w:hint="eastAsia"/>
              </w:rPr>
              <w:t>不存在時，</w:t>
            </w:r>
            <w:r w:rsidR="00FD775C">
              <w:rPr>
                <w:rFonts w:ascii="標楷體" w:eastAsia="標楷體" w:hAnsi="標楷體"/>
              </w:rPr>
              <w:br/>
              <w:t xml:space="preserve">      </w:t>
            </w:r>
            <w:r>
              <w:rPr>
                <w:rFonts w:ascii="標楷體" w:eastAsia="標楷體" w:hAnsi="標楷體" w:hint="eastAsia"/>
              </w:rPr>
              <w:t>則</w:t>
            </w:r>
            <w:r w:rsidRPr="00554A02">
              <w:rPr>
                <w:rFonts w:ascii="標楷體" w:eastAsia="標楷體" w:hAnsi="標楷體" w:hint="eastAsia"/>
              </w:rPr>
              <w:t>顯示錯誤訊息:"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0001</w:t>
            </w:r>
            <w:r w:rsidRPr="006B0DEA">
              <w:rPr>
                <w:rFonts w:ascii="標楷體" w:eastAsia="標楷體" w:hAnsi="標楷體"/>
              </w:rPr>
              <w:t>:</w:t>
            </w:r>
            <w:r w:rsidRPr="00224C94">
              <w:rPr>
                <w:rFonts w:ascii="標楷體" w:eastAsia="標楷體" w:hAnsi="標楷體" w:hint="eastAsia"/>
              </w:rPr>
              <w:t>查詢資料不存在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6A8121D7" w14:textId="4C4E1791" w:rsidR="00586B55" w:rsidRDefault="00F30E02" w:rsidP="00F30E02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.</w:t>
            </w:r>
            <w:r w:rsidRPr="004E1F18">
              <w:rPr>
                <w:rFonts w:ascii="標楷體" w:eastAsia="標楷體" w:hAnsi="標楷體" w:hint="eastAsia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  <w:r>
              <w:rPr>
                <w:rFonts w:ascii="標楷體" w:eastAsia="標楷體" w:hAnsi="標楷體" w:hint="eastAsia"/>
              </w:rPr>
              <w:t>(</w:t>
            </w: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1)]</w:t>
            </w:r>
          </w:p>
          <w:p w14:paraId="6A151FAD" w14:textId="4A25A83F" w:rsidR="00923347" w:rsidRDefault="00586B55" w:rsidP="00586B55">
            <w:pPr>
              <w:ind w:firstLineChars="200" w:firstLine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A.</w:t>
            </w:r>
            <w:r w:rsidR="00F30E02">
              <w:rPr>
                <w:rFonts w:ascii="標楷體" w:eastAsia="標楷體" w:hAnsi="標楷體" w:hint="eastAsia"/>
              </w:rPr>
              <w:t>[</w:t>
            </w:r>
            <w:r w:rsidR="00F30E02" w:rsidRPr="00D91BC0">
              <w:rPr>
                <w:rFonts w:ascii="標楷體" w:eastAsia="標楷體" w:hAnsi="標楷體" w:hint="eastAsia"/>
              </w:rPr>
              <w:t>製檔日期</w:t>
            </w:r>
            <w:r w:rsidR="00F30E02">
              <w:rPr>
                <w:rFonts w:ascii="標楷體" w:eastAsia="標楷體" w:hAnsi="標楷體" w:hint="eastAsia"/>
              </w:rPr>
              <w:t>(</w:t>
            </w:r>
            <w:r w:rsidR="00F30E02" w:rsidRPr="00D91BC0">
              <w:rPr>
                <w:rFonts w:ascii="標楷體" w:eastAsia="標楷體" w:hAnsi="標楷體"/>
                <w:color w:val="000000"/>
              </w:rPr>
              <w:t>NegAppr01</w:t>
            </w:r>
            <w:r w:rsidR="00F30E02">
              <w:rPr>
                <w:rFonts w:ascii="標楷體" w:eastAsia="標楷體" w:hAnsi="標楷體" w:hint="eastAsia"/>
                <w:color w:val="000000"/>
              </w:rPr>
              <w:t>.</w:t>
            </w:r>
            <w:r w:rsidR="00F30E02" w:rsidRPr="00D91BC0">
              <w:rPr>
                <w:rFonts w:ascii="標楷體" w:eastAsia="標楷體" w:hAnsi="標楷體"/>
              </w:rPr>
              <w:t>ExportDate</w:t>
            </w:r>
            <w:r w:rsidR="00F30E02">
              <w:rPr>
                <w:rFonts w:ascii="標楷體" w:eastAsia="標楷體" w:hAnsi="標楷體" w:hint="eastAsia"/>
              </w:rPr>
              <w:t>)]</w:t>
            </w:r>
            <w:r w:rsidR="00A60D65" w:rsidRPr="004E1F18">
              <w:rPr>
                <w:rFonts w:ascii="標楷體" w:eastAsia="標楷體" w:hAnsi="標楷體" w:hint="eastAsia"/>
              </w:rPr>
              <w:t>是否</w:t>
            </w:r>
            <w:r w:rsidR="00F30E02">
              <w:rPr>
                <w:rFonts w:ascii="標楷體" w:eastAsia="標楷體" w:hAnsi="標楷體" w:hint="eastAsia"/>
              </w:rPr>
              <w:t>=[0]</w:t>
            </w:r>
            <w:r w:rsidR="00F30E02" w:rsidRPr="004E1F18">
              <w:rPr>
                <w:rFonts w:ascii="標楷體" w:eastAsia="標楷體" w:hAnsi="標楷體" w:hint="eastAsia"/>
              </w:rPr>
              <w:t>，</w:t>
            </w:r>
            <w:r w:rsidR="00F30E02">
              <w:rPr>
                <w:rFonts w:ascii="標楷體" w:eastAsia="標楷體" w:hAnsi="標楷體" w:hint="eastAsia"/>
              </w:rPr>
              <w:t>若</w:t>
            </w:r>
            <w:r w:rsidR="00A60D65">
              <w:rPr>
                <w:rFonts w:ascii="標楷體" w:eastAsia="標楷體" w:hAnsi="標楷體" w:hint="eastAsia"/>
              </w:rPr>
              <w:t>是</w:t>
            </w:r>
            <w:r w:rsidR="00F30E02">
              <w:rPr>
                <w:rFonts w:ascii="標楷體" w:eastAsia="標楷體" w:hAnsi="標楷體" w:hint="eastAsia"/>
              </w:rPr>
              <w:t>，</w:t>
            </w:r>
            <w:r w:rsidR="00A60D65">
              <w:rPr>
                <w:rFonts w:ascii="標楷體" w:eastAsia="標楷體" w:hAnsi="標楷體"/>
              </w:rPr>
              <w:br/>
            </w:r>
            <w:r w:rsidR="00A60D65">
              <w:rPr>
                <w:rFonts w:ascii="標楷體" w:eastAsia="標楷體" w:hAnsi="標楷體" w:hint="eastAsia"/>
              </w:rPr>
              <w:t xml:space="preserve">       </w:t>
            </w:r>
            <w:r w:rsidR="00F30E02">
              <w:rPr>
                <w:rFonts w:ascii="標楷體" w:eastAsia="標楷體" w:hAnsi="標楷體" w:hint="eastAsia"/>
              </w:rPr>
              <w:t>則</w:t>
            </w:r>
            <w:r w:rsidR="00F30E02" w:rsidRPr="00554A02">
              <w:rPr>
                <w:rFonts w:ascii="標楷體" w:eastAsia="標楷體" w:hAnsi="標楷體" w:hint="eastAsia"/>
              </w:rPr>
              <w:t>顯示錯誤訊息:"</w:t>
            </w:r>
            <w:r w:rsidR="00F30E02" w:rsidRPr="006B0DEA">
              <w:rPr>
                <w:rFonts w:ascii="標楷體" w:eastAsia="標楷體" w:hAnsi="標楷體" w:hint="eastAsia"/>
              </w:rPr>
              <w:t>E</w:t>
            </w:r>
            <w:r w:rsidR="00F30E02">
              <w:rPr>
                <w:rFonts w:ascii="標楷體" w:eastAsia="標楷體" w:hAnsi="標楷體" w:hint="eastAsia"/>
              </w:rPr>
              <w:t>5009</w:t>
            </w:r>
            <w:r w:rsidR="00F30E02" w:rsidRPr="006B0DEA">
              <w:rPr>
                <w:rFonts w:ascii="標楷體" w:eastAsia="標楷體" w:hAnsi="標楷體"/>
              </w:rPr>
              <w:t>:</w:t>
            </w:r>
            <w:r w:rsidR="00F30E02" w:rsidRPr="00D91BC0">
              <w:rPr>
                <w:rFonts w:ascii="標楷體" w:eastAsia="標楷體" w:hAnsi="標楷體" w:hint="eastAsia"/>
              </w:rPr>
              <w:t>資料檢核錯誤</w:t>
            </w:r>
            <w:r w:rsidR="00F30E02">
              <w:rPr>
                <w:rFonts w:ascii="標楷體" w:eastAsia="標楷體" w:hAnsi="標楷體" w:hint="eastAsia"/>
              </w:rPr>
              <w:t>(</w:t>
            </w:r>
            <w:r w:rsidR="00B709DC" w:rsidRPr="002D7822">
              <w:rPr>
                <w:rFonts w:ascii="標楷體" w:eastAsia="標楷體" w:hAnsi="標楷體" w:hint="eastAsia"/>
              </w:rPr>
              <w:t>最大債權撥付</w:t>
            </w:r>
            <w:r w:rsidR="00B709DC" w:rsidRPr="00037244">
              <w:rPr>
                <w:rFonts w:ascii="標楷體" w:eastAsia="標楷體" w:hAnsi="標楷體" w:hint="eastAsia"/>
              </w:rPr>
              <w:t>資</w:t>
            </w:r>
            <w:r w:rsidR="00B709DC">
              <w:rPr>
                <w:rFonts w:ascii="標楷體" w:eastAsia="標楷體" w:hAnsi="標楷體"/>
              </w:rPr>
              <w:br/>
            </w:r>
            <w:r w:rsidR="00B709DC">
              <w:rPr>
                <w:rFonts w:ascii="標楷體" w:eastAsia="標楷體" w:hAnsi="標楷體" w:hint="eastAsia"/>
              </w:rPr>
              <w:t xml:space="preserve">       </w:t>
            </w:r>
            <w:r w:rsidR="00B709DC" w:rsidRPr="00037244">
              <w:rPr>
                <w:rFonts w:ascii="標楷體" w:eastAsia="標楷體" w:hAnsi="標楷體" w:hint="eastAsia"/>
              </w:rPr>
              <w:t>料檔</w:t>
            </w:r>
            <w:r w:rsidR="00B709DC">
              <w:rPr>
                <w:rFonts w:ascii="標楷體" w:eastAsia="標楷體" w:hAnsi="標楷體" w:hint="eastAsia"/>
              </w:rPr>
              <w:t>未製檔</w:t>
            </w:r>
            <w:r w:rsidR="00F30E02">
              <w:rPr>
                <w:rFonts w:ascii="標楷體" w:eastAsia="標楷體" w:hAnsi="標楷體" w:hint="eastAsia"/>
              </w:rPr>
              <w:t>)</w:t>
            </w:r>
            <w:r w:rsidR="00F30E02" w:rsidRPr="00554A02">
              <w:rPr>
                <w:rFonts w:ascii="標楷體" w:eastAsia="標楷體" w:hAnsi="標楷體" w:hint="eastAsia"/>
              </w:rPr>
              <w:t>"</w:t>
            </w:r>
          </w:p>
          <w:p w14:paraId="06A0B016" w14:textId="6C2514A2" w:rsidR="00586B55" w:rsidRPr="00554A02" w:rsidRDefault="00586B55" w:rsidP="00586B5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B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</w:t>
            </w:r>
            <w:r w:rsidRPr="00586B55">
              <w:rPr>
                <w:rFonts w:ascii="標楷體" w:eastAsia="標楷體" w:hAnsi="標楷體" w:hint="eastAsia"/>
              </w:rPr>
              <w:t>撥付日期</w:t>
            </w:r>
            <w:r>
              <w:rPr>
                <w:rFonts w:ascii="標楷體" w:eastAsia="標楷體" w:hAnsi="標楷體" w:hint="eastAsia"/>
              </w:rPr>
              <w:t>(</w:t>
            </w:r>
            <w:r w:rsidRPr="00D91BC0">
              <w:rPr>
                <w:rFonts w:ascii="標楷體" w:eastAsia="標楷體" w:hAnsi="標楷體"/>
                <w:color w:val="000000"/>
              </w:rPr>
              <w:t>NegAppr01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586B55">
              <w:rPr>
                <w:rFonts w:ascii="標楷體" w:eastAsia="標楷體" w:hAnsi="標楷體"/>
                <w:color w:val="000000"/>
              </w:rPr>
              <w:t>ApprDate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4E18F8">
              <w:rPr>
                <w:rFonts w:ascii="標楷體" w:eastAsia="標楷體" w:hAnsi="標楷體" w:hint="eastAsia"/>
              </w:rPr>
              <w:t xml:space="preserve"> 是否</w:t>
            </w:r>
            <w:r w:rsidR="006E2C6B">
              <w:rPr>
                <w:rFonts w:ascii="標楷體" w:eastAsia="標楷體" w:hAnsi="標楷體" w:hint="eastAsia"/>
              </w:rPr>
              <w:t>&gt;0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="00A60D65">
              <w:rPr>
                <w:rFonts w:ascii="標楷體" w:eastAsia="標楷體" w:hAnsi="標楷體" w:hint="eastAsia"/>
              </w:rPr>
              <w:t>是</w:t>
            </w:r>
            <w:r>
              <w:rPr>
                <w:rFonts w:ascii="標楷體" w:eastAsia="標楷體" w:hAnsi="標楷體" w:hint="eastAsia"/>
              </w:rPr>
              <w:t>，則</w:t>
            </w:r>
            <w:r w:rsidRPr="00554A02">
              <w:rPr>
                <w:rFonts w:ascii="標楷體" w:eastAsia="標楷體" w:hAnsi="標楷體" w:hint="eastAsia"/>
              </w:rPr>
              <w:t>顯</w:t>
            </w:r>
            <w:r w:rsidR="006E2C6B">
              <w:rPr>
                <w:rFonts w:ascii="標楷體" w:eastAsia="標楷體" w:hAnsi="標楷體"/>
              </w:rPr>
              <w:br/>
            </w:r>
            <w:r w:rsidR="006E2C6B">
              <w:rPr>
                <w:rFonts w:ascii="標楷體" w:eastAsia="標楷體" w:hAnsi="標楷體" w:hint="eastAsia"/>
              </w:rPr>
              <w:t xml:space="preserve">       </w:t>
            </w:r>
            <w:r w:rsidRPr="00554A02">
              <w:rPr>
                <w:rFonts w:ascii="標楷體" w:eastAsia="標楷體" w:hAnsi="標楷體" w:hint="eastAsia"/>
              </w:rPr>
              <w:t>示錯誤訊息:"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D91BC0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="00B709DC" w:rsidRPr="002D7822">
              <w:rPr>
                <w:rFonts w:ascii="標楷體" w:eastAsia="標楷體" w:hAnsi="標楷體" w:hint="eastAsia"/>
              </w:rPr>
              <w:t>最大債權撥</w:t>
            </w:r>
            <w:r w:rsidR="00B709DC">
              <w:rPr>
                <w:rFonts w:ascii="標楷體" w:eastAsia="標楷體" w:hAnsi="標楷體"/>
              </w:rPr>
              <w:br/>
            </w:r>
            <w:r w:rsidR="00B709DC">
              <w:rPr>
                <w:rFonts w:ascii="標楷體" w:eastAsia="標楷體" w:hAnsi="標楷體" w:hint="eastAsia"/>
              </w:rPr>
              <w:t xml:space="preserve">       </w:t>
            </w:r>
            <w:r w:rsidR="00B709DC" w:rsidRPr="002D7822">
              <w:rPr>
                <w:rFonts w:ascii="標楷體" w:eastAsia="標楷體" w:hAnsi="標楷體" w:hint="eastAsia"/>
              </w:rPr>
              <w:t>付</w:t>
            </w:r>
            <w:r w:rsidR="00B709DC" w:rsidRPr="00037244">
              <w:rPr>
                <w:rFonts w:ascii="標楷體" w:eastAsia="標楷體" w:hAnsi="標楷體" w:hint="eastAsia"/>
              </w:rPr>
              <w:t>資料檔</w:t>
            </w:r>
            <w:r w:rsidR="00B709DC">
              <w:rPr>
                <w:rFonts w:ascii="標楷體" w:eastAsia="標楷體" w:hAnsi="標楷體" w:hint="eastAsia"/>
              </w:rPr>
              <w:t>已出帳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476D2C27" w14:textId="77777777" w:rsidR="00923347" w:rsidRPr="00554A02" w:rsidRDefault="00923347" w:rsidP="006464F2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成功處理說明</w:t>
            </w:r>
            <w:r w:rsidRPr="00554A02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43BB1F" w14:textId="51BC2978" w:rsidR="00923347" w:rsidRPr="006A4CAF" w:rsidRDefault="00415B11" w:rsidP="006464F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923347" w:rsidRPr="00554A02">
              <w:rPr>
                <w:rFonts w:ascii="標楷體" w:eastAsia="標楷體" w:hAnsi="標楷體" w:hint="eastAsia"/>
              </w:rPr>
              <w:t>.</w:t>
            </w:r>
            <w:r w:rsidR="000A0ED5">
              <w:rPr>
                <w:rFonts w:ascii="標楷體" w:eastAsia="標楷體" w:hAnsi="標楷體" w:hint="eastAsia"/>
              </w:rPr>
              <w:t>維護[</w:t>
            </w:r>
            <w:r w:rsidR="000A0ED5" w:rsidRPr="009A5A20">
              <w:rPr>
                <w:rFonts w:ascii="標楷體" w:eastAsia="標楷體" w:hAnsi="標楷體" w:hint="eastAsia"/>
                <w:color w:val="000000"/>
              </w:rPr>
              <w:t>債務協商交易檔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9A5A20">
              <w:rPr>
                <w:rFonts w:ascii="標楷體" w:eastAsia="標楷體" w:hAnsi="標楷體" w:hint="eastAsia"/>
                <w:color w:val="000000"/>
              </w:rPr>
              <w:t>Ne</w:t>
            </w:r>
            <w:r w:rsidR="000A0ED5" w:rsidRPr="009A5A20">
              <w:rPr>
                <w:rFonts w:ascii="標楷體" w:eastAsia="標楷體" w:hAnsi="標楷體"/>
                <w:color w:val="000000"/>
              </w:rPr>
              <w:t>gTrans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/>
              </w:rPr>
              <w:t>]</w:t>
            </w:r>
            <w:r w:rsidR="000A0ED5">
              <w:rPr>
                <w:rFonts w:ascii="標楷體" w:eastAsia="標楷體" w:hAnsi="標楷體" w:hint="eastAsia"/>
              </w:rPr>
              <w:t>與[</w:t>
            </w:r>
            <w:r w:rsidR="000A0ED5" w:rsidRPr="002D7822">
              <w:rPr>
                <w:rFonts w:ascii="標楷體" w:eastAsia="標楷體" w:hAnsi="標楷體" w:hint="eastAsia"/>
              </w:rPr>
              <w:t>最大債權撥付</w:t>
            </w:r>
            <w:r w:rsidR="000A0ED5" w:rsidRPr="00037244">
              <w:rPr>
                <w:rFonts w:ascii="標楷體" w:eastAsia="標楷體" w:hAnsi="標楷體" w:hint="eastAsia"/>
              </w:rPr>
              <w:t>資料檔</w:t>
            </w:r>
            <w:r w:rsidR="000A0ED5">
              <w:rPr>
                <w:rFonts w:ascii="標楷體" w:eastAsia="標楷體" w:hAnsi="標楷體" w:hint="eastAsia"/>
              </w:rPr>
              <w:t>(</w:t>
            </w:r>
            <w:r w:rsidR="000A0ED5" w:rsidRPr="007944C2">
              <w:rPr>
                <w:rFonts w:ascii="標楷體" w:eastAsia="標楷體" w:hAnsi="標楷體"/>
              </w:rPr>
              <w:t>NegAppr0</w:t>
            </w:r>
            <w:r w:rsidR="000A0ED5">
              <w:rPr>
                <w:rFonts w:ascii="標楷體" w:eastAsia="標楷體" w:hAnsi="標楷體" w:hint="eastAsia"/>
              </w:rPr>
              <w:t>1)]與[</w:t>
            </w:r>
            <w:r w:rsidR="000A0ED5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 w:hint="eastAsia"/>
              </w:rPr>
              <w:t>]與[</w:t>
            </w:r>
            <w:r w:rsidR="000A0ED5" w:rsidRPr="00CB2456">
              <w:rPr>
                <w:rFonts w:ascii="標楷體" w:eastAsia="標楷體" w:hAnsi="標楷體" w:hint="eastAsia"/>
                <w:color w:val="000000"/>
              </w:rPr>
              <w:t>會計帳務明細檔</w:t>
            </w:r>
            <w:r w:rsidR="000A0ED5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0A0ED5" w:rsidRPr="00CB2456">
              <w:rPr>
                <w:rFonts w:ascii="標楷體" w:eastAsia="標楷體" w:hAnsi="標楷體"/>
                <w:color w:val="000000"/>
              </w:rPr>
              <w:t>AcDetail</w:t>
            </w:r>
            <w:proofErr w:type="spellEnd"/>
            <w:r w:rsidR="000A0ED5">
              <w:rPr>
                <w:rFonts w:ascii="標楷體" w:eastAsia="標楷體" w:hAnsi="標楷體"/>
                <w:color w:val="000000"/>
              </w:rPr>
              <w:t>)</w:t>
            </w:r>
            <w:r w:rsidR="000A0ED5">
              <w:rPr>
                <w:rFonts w:ascii="標楷體" w:eastAsia="標楷體" w:hAnsi="標楷體"/>
              </w:rPr>
              <w:t>]</w:t>
            </w:r>
          </w:p>
        </w:tc>
      </w:tr>
      <w:tr w:rsidR="00923347" w:rsidRPr="009A5A20" w14:paraId="2F11417C" w14:textId="77777777" w:rsidTr="006464F2">
        <w:tc>
          <w:tcPr>
            <w:tcW w:w="848" w:type="dxa"/>
          </w:tcPr>
          <w:p w14:paraId="14100950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1" w:type="dxa"/>
          </w:tcPr>
          <w:p w14:paraId="46420520" w14:textId="77777777" w:rsidR="00923347" w:rsidRPr="009A5A20" w:rsidRDefault="00923347" w:rsidP="006464F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5" w:type="dxa"/>
          </w:tcPr>
          <w:p w14:paraId="6DCB65E7" w14:textId="77777777" w:rsidR="00923347" w:rsidRPr="009A5A20" w:rsidRDefault="00923347" w:rsidP="006464F2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07BCEAA8" w14:textId="77777777" w:rsidR="00923347" w:rsidRDefault="00923347" w:rsidP="00923347">
      <w:pPr>
        <w:pStyle w:val="17"/>
      </w:pPr>
    </w:p>
    <w:p w14:paraId="3B14E5C2" w14:textId="120DE937" w:rsidR="00923347" w:rsidRDefault="00923347" w:rsidP="00534800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923347" w:rsidRPr="009A5A20" w14:paraId="4EDD4728" w14:textId="77777777" w:rsidTr="006464F2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459C3331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1464B8B8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770F1D1E" w14:textId="77777777" w:rsidR="00923347" w:rsidRPr="009A5A20" w:rsidRDefault="00923347" w:rsidP="006464F2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19DD0388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23347" w:rsidRPr="009A5A20" w14:paraId="0B30F8EB" w14:textId="77777777" w:rsidTr="006464F2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19FF9FB4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7E9E6B84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1E8FB0D3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097F4A86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735AAF2C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78FF2989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6FE96507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67D5ABE9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</w:p>
        </w:tc>
      </w:tr>
      <w:tr w:rsidR="00923347" w:rsidRPr="009A5A20" w14:paraId="29D4508C" w14:textId="77777777" w:rsidTr="006464F2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70C9F8BB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0F5801F7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59" w:type="dxa"/>
            <w:shd w:val="clear" w:color="auto" w:fill="auto"/>
          </w:tcPr>
          <w:p w14:paraId="3E502717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23F86656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96" w:type="dxa"/>
            <w:shd w:val="clear" w:color="auto" w:fill="auto"/>
          </w:tcPr>
          <w:p w14:paraId="0B7AC7F0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0054FBBD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574A21F4" w14:textId="77777777" w:rsidR="00923347" w:rsidRPr="009A5A20" w:rsidRDefault="00923347" w:rsidP="006464F2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5205727F" w14:textId="7F0BF279" w:rsidR="00923347" w:rsidRDefault="00923347" w:rsidP="006464F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 w:rsidR="006E666E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360646BB" w14:textId="77777777" w:rsidR="00923347" w:rsidRPr="009A5A20" w:rsidRDefault="00923347" w:rsidP="006464F2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>
              <w:t xml:space="preserve"> </w:t>
            </w:r>
            <w:r w:rsidRPr="00EA7CB4">
              <w:rPr>
                <w:rFonts w:ascii="標楷體" w:eastAsia="標楷體" w:hAnsi="標楷體"/>
              </w:rPr>
              <w:t>A(DATE,0)</w:t>
            </w:r>
          </w:p>
        </w:tc>
      </w:tr>
    </w:tbl>
    <w:p w14:paraId="57D3688F" w14:textId="6FC58457" w:rsidR="009B3D33" w:rsidRDefault="009B3D33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14A07EE5" w14:textId="77777777" w:rsidR="00205722" w:rsidRPr="0044471A" w:rsidRDefault="00205722" w:rsidP="00205722">
      <w:pPr>
        <w:numPr>
          <w:ilvl w:val="0"/>
          <w:numId w:val="6"/>
        </w:numPr>
        <w:ind w:left="1418"/>
        <w:rPr>
          <w:rFonts w:ascii="標楷體" w:eastAsia="標楷體" w:hAnsi="標楷體" w:cs="標楷體"/>
          <w:kern w:val="0"/>
          <w:szCs w:val="28"/>
        </w:rPr>
      </w:pPr>
      <w:r w:rsidRPr="00BF2C4F">
        <w:rPr>
          <w:rFonts w:ascii="標楷體" w:eastAsia="標楷體" w:hAnsi="標楷體" w:cs="標楷體" w:hint="eastAsia"/>
          <w:kern w:val="0"/>
          <w:szCs w:val="28"/>
        </w:rPr>
        <w:t>輸出</w:t>
      </w:r>
      <w:r w:rsidRPr="00BF2C4F">
        <w:rPr>
          <w:rFonts w:ascii="標楷體" w:eastAsia="標楷體" w:hAnsi="標楷體" w:hint="eastAsia"/>
          <w:sz w:val="26"/>
        </w:rPr>
        <w:t>畫面</w:t>
      </w:r>
      <w:r w:rsidRPr="009A5A20">
        <w:rPr>
          <w:rFonts w:ascii="標楷體" w:eastAsia="標楷體" w:hAnsi="標楷體" w:cs="標楷體" w:hint="eastAsia"/>
          <w:kern w:val="0"/>
          <w:szCs w:val="28"/>
        </w:rPr>
        <w:t>：</w:t>
      </w:r>
    </w:p>
    <w:p w14:paraId="559F4EA0" w14:textId="3C293B26" w:rsidR="009B3D33" w:rsidRPr="009A5A20" w:rsidRDefault="00C72375" w:rsidP="00EF1208">
      <w:pPr>
        <w:rPr>
          <w:rFonts w:ascii="標楷體" w:eastAsia="標楷體" w:hAnsi="標楷體" w:cs="標楷體"/>
          <w:kern w:val="0"/>
          <w:szCs w:val="28"/>
        </w:rPr>
      </w:pPr>
      <w:r w:rsidRPr="00C72375">
        <w:rPr>
          <w:rFonts w:ascii="標楷體" w:eastAsia="標楷體" w:hAnsi="標楷體" w:cs="標楷體"/>
          <w:noProof/>
          <w:kern w:val="0"/>
          <w:szCs w:val="28"/>
        </w:rPr>
        <w:drawing>
          <wp:inline distT="0" distB="0" distL="0" distR="0" wp14:anchorId="14CEE930" wp14:editId="7AE34D6D">
            <wp:extent cx="6479540" cy="458152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FAAA" w14:textId="26068D58" w:rsidR="009B3D33" w:rsidRDefault="009B3D33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1F75B449" w14:textId="05856D28" w:rsidR="009B3D33" w:rsidRDefault="009B3D3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AB94097" w14:textId="77777777" w:rsidR="009B3D33" w:rsidRPr="009A5A20" w:rsidRDefault="009B3D33" w:rsidP="00993C30">
      <w:pPr>
        <w:tabs>
          <w:tab w:val="left" w:pos="788"/>
        </w:tabs>
        <w:rPr>
          <w:rFonts w:ascii="標楷體" w:eastAsia="標楷體" w:hAnsi="標楷體"/>
        </w:rPr>
      </w:pPr>
    </w:p>
    <w:p w14:paraId="3BB00435" w14:textId="25C6F6AB" w:rsidR="007C4B21" w:rsidRPr="009A5A20" w:rsidRDefault="007C4B21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7</w:t>
      </w:r>
      <w:r w:rsidR="00870775" w:rsidRPr="009A5A20">
        <w:rPr>
          <w:rFonts w:ascii="標楷體" w:hAnsi="標楷體"/>
        </w:rPr>
        <w:t>09</w:t>
      </w:r>
      <w:r w:rsidR="00DB15DE" w:rsidRPr="009A5A20">
        <w:rPr>
          <w:rFonts w:ascii="標楷體" w:hAnsi="標楷體" w:hint="eastAsia"/>
          <w:lang w:eastAsia="zh-TW"/>
        </w:rPr>
        <w:t>債務協商作業</w:t>
      </w:r>
      <w:r w:rsidR="00DB15DE" w:rsidRPr="009A5A20">
        <w:rPr>
          <w:rFonts w:ascii="標楷體" w:hAnsi="標楷體" w:hint="eastAsia"/>
        </w:rPr>
        <w:t>－</w:t>
      </w:r>
      <w:proofErr w:type="spellStart"/>
      <w:r w:rsidR="00F713A0" w:rsidRPr="009A5A20">
        <w:rPr>
          <w:rFonts w:ascii="標楷體" w:hAnsi="標楷體" w:hint="eastAsia"/>
        </w:rPr>
        <w:t>最大債權撥付回覆檔檢核</w:t>
      </w:r>
      <w:proofErr w:type="spellEnd"/>
    </w:p>
    <w:p w14:paraId="6A9E2ADC" w14:textId="77777777" w:rsidR="007C4B21" w:rsidRPr="009A5A20" w:rsidRDefault="007C4B21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9A5A20" w14:paraId="32DAA05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DF304F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4D203E" w14:textId="77777777" w:rsidR="007C4B21" w:rsidRPr="009A5A20" w:rsidRDefault="00F713A0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最大債權撥付回覆檔檢核</w:t>
            </w:r>
          </w:p>
        </w:tc>
      </w:tr>
      <w:tr w:rsidR="007C4B21" w:rsidRPr="009A5A20" w14:paraId="402007E3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4553AB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A76D7B" w14:textId="676F1DFE" w:rsidR="007C4B21" w:rsidRPr="009A5A20" w:rsidRDefault="004F6582" w:rsidP="006732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</w:t>
            </w:r>
            <w:r w:rsidRPr="009A5A20">
              <w:rPr>
                <w:rFonts w:ascii="標楷體" w:eastAsia="標楷體" w:hAnsi="標楷體" w:hint="eastAsia"/>
              </w:rPr>
              <w:t>最大債權撥付回覆檔</w:t>
            </w:r>
          </w:p>
        </w:tc>
      </w:tr>
      <w:tr w:rsidR="007C4B21" w:rsidRPr="009A5A20" w14:paraId="410FBB09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DB6123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F7EC5" w14:textId="65780526" w:rsidR="00FD3011" w:rsidRPr="009A5A20" w:rsidRDefault="00FD3011" w:rsidP="00FD3011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2BAF4554" w14:textId="0928F3EC" w:rsidR="00FD3011" w:rsidRPr="009A5A20" w:rsidRDefault="00FD3011" w:rsidP="00FD301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4F6582">
              <w:rPr>
                <w:rFonts w:ascii="標楷體" w:eastAsia="標楷體" w:hAnsi="標楷體" w:hint="eastAsia"/>
              </w:rPr>
              <w:t>維護[</w:t>
            </w:r>
            <w:r w:rsidR="004F6582" w:rsidRPr="002D7822">
              <w:rPr>
                <w:rFonts w:ascii="標楷體" w:eastAsia="標楷體" w:hAnsi="標楷體" w:hint="eastAsia"/>
              </w:rPr>
              <w:t>最大債權撥付</w:t>
            </w:r>
            <w:r w:rsidR="004F6582" w:rsidRPr="00037244">
              <w:rPr>
                <w:rFonts w:ascii="標楷體" w:eastAsia="標楷體" w:hAnsi="標楷體" w:hint="eastAsia"/>
              </w:rPr>
              <w:t>資料檔</w:t>
            </w:r>
            <w:r w:rsidR="004F6582">
              <w:rPr>
                <w:rFonts w:ascii="標楷體" w:eastAsia="標楷體" w:hAnsi="標楷體" w:hint="eastAsia"/>
              </w:rPr>
              <w:t>(</w:t>
            </w:r>
            <w:r w:rsidR="004F6582" w:rsidRPr="007944C2">
              <w:rPr>
                <w:rFonts w:ascii="標楷體" w:eastAsia="標楷體" w:hAnsi="標楷體"/>
              </w:rPr>
              <w:t>NegAppr0</w:t>
            </w:r>
            <w:r w:rsidR="004F6582">
              <w:rPr>
                <w:rFonts w:ascii="標楷體" w:eastAsia="標楷體" w:hAnsi="標楷體" w:hint="eastAsia"/>
              </w:rPr>
              <w:t>1)]</w:t>
            </w:r>
            <w:r w:rsidR="001251D0">
              <w:rPr>
                <w:rFonts w:ascii="標楷體" w:eastAsia="標楷體" w:hAnsi="標楷體" w:hint="eastAsia"/>
              </w:rPr>
              <w:t>與[</w:t>
            </w:r>
            <w:r w:rsidR="001251D0" w:rsidRPr="00F02B6D">
              <w:rPr>
                <w:rFonts w:ascii="標楷體" w:eastAsia="標楷體" w:hAnsi="標楷體" w:hint="eastAsia"/>
                <w:color w:val="000000"/>
              </w:rPr>
              <w:t>撥付日期設</w:t>
            </w:r>
            <w:r w:rsidR="001251D0">
              <w:rPr>
                <w:rFonts w:ascii="標楷體" w:eastAsia="標楷體" w:hAnsi="標楷體"/>
                <w:color w:val="000000"/>
              </w:rPr>
              <w:br/>
            </w:r>
            <w:r w:rsidR="001251D0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1251D0" w:rsidRPr="00F02B6D">
              <w:rPr>
                <w:rFonts w:ascii="標楷體" w:eastAsia="標楷體" w:hAnsi="標楷體" w:hint="eastAsia"/>
                <w:color w:val="000000"/>
              </w:rPr>
              <w:t>定</w:t>
            </w:r>
            <w:r w:rsidR="001251D0"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="001251D0" w:rsidRPr="00B06079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1251D0">
              <w:rPr>
                <w:rFonts w:ascii="標楷體" w:eastAsia="標楷體" w:hAnsi="標楷體" w:hint="eastAsia"/>
                <w:color w:val="000000"/>
              </w:rPr>
              <w:t>)</w:t>
            </w:r>
            <w:r w:rsidR="001251D0">
              <w:rPr>
                <w:rFonts w:ascii="標楷體" w:eastAsia="標楷體" w:hAnsi="標楷體" w:hint="eastAsia"/>
              </w:rPr>
              <w:t>]</w:t>
            </w:r>
          </w:p>
          <w:p w14:paraId="083558A1" w14:textId="77777777" w:rsidR="006430AA" w:rsidRPr="00B85E97" w:rsidRDefault="00FD3011" w:rsidP="00B85E97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3.</w:t>
            </w:r>
            <w:r w:rsidR="004F6582">
              <w:rPr>
                <w:rFonts w:ascii="標楷體" w:eastAsia="標楷體" w:hAnsi="標楷體" w:hint="eastAsia"/>
              </w:rPr>
              <w:t>檢核財金公司回覆檔[</w:t>
            </w:r>
            <w:r w:rsidR="004F6582" w:rsidRPr="00FD3011">
              <w:rPr>
                <w:rFonts w:ascii="標楷體" w:eastAsia="標楷體" w:hAnsi="標楷體" w:hint="eastAsia"/>
              </w:rPr>
              <w:t>最大債權撥付回覆檔</w:t>
            </w:r>
            <w:r w:rsidR="004F6582">
              <w:rPr>
                <w:rFonts w:ascii="標楷體" w:eastAsia="標楷體" w:hAnsi="標楷體"/>
              </w:rPr>
              <w:br/>
            </w:r>
            <w:r w:rsidR="004F6582">
              <w:rPr>
                <w:rFonts w:ascii="標楷體" w:eastAsia="標楷體" w:hAnsi="標楷體" w:hint="eastAsia"/>
              </w:rPr>
              <w:t xml:space="preserve">  </w:t>
            </w:r>
            <w:r w:rsidR="004F6582" w:rsidRPr="00D17B48">
              <w:rPr>
                <w:rFonts w:ascii="標楷體" w:eastAsia="標楷體" w:hAnsi="標楷體" w:hint="eastAsia"/>
              </w:rPr>
              <w:t>(BATCHTX0</w:t>
            </w:r>
            <w:r w:rsidR="004F6582">
              <w:rPr>
                <w:rFonts w:ascii="標楷體" w:eastAsia="標楷體" w:hAnsi="標楷體" w:hint="eastAsia"/>
              </w:rPr>
              <w:t>4</w:t>
            </w:r>
            <w:r w:rsidR="004F6582" w:rsidRPr="00D17B48">
              <w:rPr>
                <w:rFonts w:ascii="標楷體" w:eastAsia="標楷體" w:hAnsi="標楷體" w:hint="eastAsia"/>
              </w:rPr>
              <w:t>)</w:t>
            </w:r>
            <w:r w:rsidR="004F6582">
              <w:rPr>
                <w:rFonts w:ascii="標楷體" w:eastAsia="標楷體" w:hAnsi="標楷體" w:hint="eastAsia"/>
              </w:rPr>
              <w:t>]</w:t>
            </w:r>
            <w:r w:rsidR="004F6582" w:rsidRPr="009A5A20">
              <w:rPr>
                <w:rFonts w:ascii="標楷體" w:eastAsia="標楷體" w:hAnsi="標楷體" w:hint="eastAsia"/>
              </w:rPr>
              <w:t>，</w:t>
            </w:r>
            <w:r w:rsidR="004F6582">
              <w:rPr>
                <w:rFonts w:ascii="標楷體" w:eastAsia="標楷體" w:hAnsi="標楷體" w:hint="eastAsia"/>
              </w:rPr>
              <w:t>維護[</w:t>
            </w:r>
            <w:r w:rsidR="004F6582" w:rsidRPr="002D7822">
              <w:rPr>
                <w:rFonts w:ascii="標楷體" w:eastAsia="標楷體" w:hAnsi="標楷體" w:hint="eastAsia"/>
              </w:rPr>
              <w:t>最大債權撥付</w:t>
            </w:r>
            <w:r w:rsidR="004F6582" w:rsidRPr="00037244">
              <w:rPr>
                <w:rFonts w:ascii="標楷體" w:eastAsia="標楷體" w:hAnsi="標楷體" w:hint="eastAsia"/>
              </w:rPr>
              <w:t>資料檔</w:t>
            </w:r>
            <w:r w:rsidR="004F6582">
              <w:rPr>
                <w:rFonts w:ascii="標楷體" w:eastAsia="標楷體" w:hAnsi="標楷體"/>
              </w:rPr>
              <w:br/>
            </w:r>
            <w:r w:rsidR="004F6582">
              <w:rPr>
                <w:rFonts w:ascii="標楷體" w:eastAsia="標楷體" w:hAnsi="標楷體" w:hint="eastAsia"/>
              </w:rPr>
              <w:t xml:space="preserve">  </w:t>
            </w:r>
            <w:r w:rsidR="004F6582" w:rsidRPr="00B85E97">
              <w:rPr>
                <w:rFonts w:ascii="標楷體" w:eastAsia="標楷體" w:hAnsi="標楷體" w:hint="eastAsia"/>
              </w:rPr>
              <w:t>(</w:t>
            </w:r>
            <w:r w:rsidR="004F6582" w:rsidRPr="00B85E97">
              <w:rPr>
                <w:rFonts w:ascii="標楷體" w:eastAsia="標楷體" w:hAnsi="標楷體"/>
              </w:rPr>
              <w:t>NegAppr0</w:t>
            </w:r>
            <w:r w:rsidR="004F6582" w:rsidRPr="00B85E97">
              <w:rPr>
                <w:rFonts w:ascii="標楷體" w:eastAsia="標楷體" w:hAnsi="標楷體" w:hint="eastAsia"/>
              </w:rPr>
              <w:t>1)]</w:t>
            </w:r>
          </w:p>
          <w:p w14:paraId="7BD32141" w14:textId="370AFA30" w:rsidR="00422D98" w:rsidRDefault="003A2158" w:rsidP="00422D98">
            <w:pPr>
              <w:ind w:left="269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 w:rsidR="00422D98">
              <w:rPr>
                <w:rFonts w:ascii="標楷體" w:eastAsia="標楷體" w:hAnsi="標楷體" w:hint="eastAsia"/>
              </w:rPr>
              <w:t>.上傳檔案指定位置及檔名：</w:t>
            </w:r>
          </w:p>
          <w:p w14:paraId="6DAFC035" w14:textId="77777777" w:rsidR="00422D98" w:rsidRDefault="00422D98" w:rsidP="00422D98">
            <w:pPr>
              <w:ind w:leftChars="84" w:left="471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(系統指定上傳資料匣)\日曆日(西元年月日)\上傳櫃員代號\FILENA</w:t>
            </w:r>
          </w:p>
          <w:p w14:paraId="262A551B" w14:textId="746CF5E5" w:rsidR="006E2C6B" w:rsidRPr="00422D98" w:rsidRDefault="00422D98" w:rsidP="006E2C6B">
            <w:pPr>
              <w:ind w:leftChars="84" w:left="471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Ex: C:\upload\20210</w:t>
            </w:r>
            <w:r>
              <w:rPr>
                <w:rFonts w:ascii="標楷體" w:eastAsia="標楷體" w:hAnsi="標楷體"/>
              </w:rPr>
              <w:t>625</w:t>
            </w:r>
            <w:r>
              <w:rPr>
                <w:rFonts w:ascii="標楷體" w:eastAsia="標楷體" w:hAnsi="標楷體" w:hint="eastAsia"/>
              </w:rPr>
              <w:t>\0017</w:t>
            </w:r>
            <w:r>
              <w:rPr>
                <w:rFonts w:ascii="標楷體" w:eastAsia="標楷體" w:hAnsi="標楷體"/>
              </w:rPr>
              <w:t>22</w:t>
            </w:r>
            <w:r>
              <w:rPr>
                <w:rFonts w:ascii="標楷體" w:eastAsia="標楷體" w:hAnsi="標楷體" w:hint="eastAsia"/>
              </w:rPr>
              <w:t>\</w:t>
            </w:r>
            <w:r w:rsidRPr="00B85E97">
              <w:rPr>
                <w:rFonts w:ascii="標楷體" w:eastAsia="標楷體" w:hAnsi="標楷體" w:hint="eastAsia"/>
              </w:rPr>
              <w:t>BATCHTX04</w:t>
            </w:r>
          </w:p>
        </w:tc>
      </w:tr>
      <w:tr w:rsidR="007C4B21" w:rsidRPr="009A5A20" w14:paraId="724B3D69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871406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17F628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4E71F684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7FE007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C24231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1652160B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50AFFF2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09A02A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142A5DC1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472F8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5B7F2B" w14:textId="21557075" w:rsidR="007C4B21" w:rsidRPr="009A5A20" w:rsidRDefault="007C4B21" w:rsidP="006430AA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1515B6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5B7361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6627E8" w14:textId="77777777" w:rsidR="007C4B21" w:rsidRPr="009A5A20" w:rsidRDefault="007C4B21" w:rsidP="006732D6">
            <w:pPr>
              <w:rPr>
                <w:rFonts w:ascii="標楷體" w:eastAsia="標楷體" w:hAnsi="標楷體"/>
              </w:rPr>
            </w:pPr>
          </w:p>
        </w:tc>
      </w:tr>
    </w:tbl>
    <w:p w14:paraId="7D0E5BBF" w14:textId="011B4408" w:rsidR="007C4B21" w:rsidRDefault="007C4B21" w:rsidP="007C4B21">
      <w:pPr>
        <w:rPr>
          <w:rFonts w:ascii="標楷體" w:eastAsia="標楷體" w:hAnsi="標楷體"/>
        </w:rPr>
      </w:pPr>
    </w:p>
    <w:p w14:paraId="552FA4F0" w14:textId="77777777" w:rsidR="004F6582" w:rsidRPr="009A5A20" w:rsidRDefault="004F6582" w:rsidP="004F6582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4F6582" w:rsidRPr="009A5A20" w14:paraId="0B8F1F0C" w14:textId="77777777" w:rsidTr="00427170">
        <w:tc>
          <w:tcPr>
            <w:tcW w:w="851" w:type="dxa"/>
            <w:shd w:val="clear" w:color="auto" w:fill="D9D9D9" w:themeFill="background1" w:themeFillShade="D9"/>
          </w:tcPr>
          <w:p w14:paraId="1FD77D88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28F784ED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3AB34C9E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DA6F24" w:rsidRPr="009A5A20" w14:paraId="243AF4E4" w14:textId="77777777" w:rsidTr="00427170">
        <w:tc>
          <w:tcPr>
            <w:tcW w:w="851" w:type="dxa"/>
          </w:tcPr>
          <w:p w14:paraId="48D7BDB7" w14:textId="2DD69583" w:rsidR="00DA6F24" w:rsidRPr="009A5A20" w:rsidRDefault="00DA6F24" w:rsidP="00DA6F24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179600B5" w14:textId="4C428855" w:rsidR="00DA6F24" w:rsidRPr="009A5A20" w:rsidRDefault="00DA6F24" w:rsidP="00DA6F24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B06079">
              <w:rPr>
                <w:rFonts w:ascii="標楷體" w:eastAsia="標楷體" w:hAnsi="標楷體"/>
              </w:rPr>
              <w:t>NegAppr0</w:t>
            </w:r>
            <w:r w:rsidRPr="00B0607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828" w:type="dxa"/>
          </w:tcPr>
          <w:p w14:paraId="70A5D074" w14:textId="38E64D4A" w:rsidR="00DA6F24" w:rsidRPr="009A5A20" w:rsidRDefault="00DA6F24" w:rsidP="00DA6F24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2D7822">
              <w:rPr>
                <w:rFonts w:ascii="標楷體" w:eastAsia="標楷體" w:hAnsi="標楷體" w:hint="eastAsia"/>
              </w:rPr>
              <w:t>最大債權撥付</w:t>
            </w:r>
            <w:r w:rsidRPr="00037244">
              <w:rPr>
                <w:rFonts w:ascii="標楷體" w:eastAsia="標楷體" w:hAnsi="標楷體" w:hint="eastAsia"/>
              </w:rPr>
              <w:t>資料檔</w:t>
            </w:r>
          </w:p>
        </w:tc>
      </w:tr>
      <w:tr w:rsidR="00DA6F24" w:rsidRPr="009A5A20" w14:paraId="651B1782" w14:textId="77777777" w:rsidTr="00427170">
        <w:tc>
          <w:tcPr>
            <w:tcW w:w="851" w:type="dxa"/>
          </w:tcPr>
          <w:p w14:paraId="5C332A60" w14:textId="6C7BAA79" w:rsidR="00DA6F24" w:rsidRDefault="00DA6F24" w:rsidP="00DA6F2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31ED98CA" w14:textId="257CC305" w:rsidR="00DA6F24" w:rsidRPr="007944C2" w:rsidRDefault="00DA6F24" w:rsidP="00DA6F24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B06079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</w:p>
        </w:tc>
        <w:tc>
          <w:tcPr>
            <w:tcW w:w="3828" w:type="dxa"/>
          </w:tcPr>
          <w:p w14:paraId="030B5727" w14:textId="7B17B5F1" w:rsidR="00DA6F24" w:rsidRPr="002D7822" w:rsidRDefault="00DA6F24" w:rsidP="00DA6F24">
            <w:pPr>
              <w:widowControl/>
              <w:rPr>
                <w:rFonts w:ascii="標楷體" w:eastAsia="標楷體" w:hAnsi="標楷體"/>
              </w:rPr>
            </w:pPr>
            <w:r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</w:p>
        </w:tc>
      </w:tr>
    </w:tbl>
    <w:p w14:paraId="144E2255" w14:textId="77777777" w:rsidR="004F6582" w:rsidRPr="009A5A20" w:rsidRDefault="004F6582" w:rsidP="007C4B21">
      <w:pPr>
        <w:rPr>
          <w:rFonts w:ascii="標楷體" w:eastAsia="標楷體" w:hAnsi="標楷體"/>
        </w:rPr>
      </w:pPr>
    </w:p>
    <w:p w14:paraId="2AE2981D" w14:textId="77777777" w:rsidR="007C4B21" w:rsidRPr="009A5A20" w:rsidRDefault="007C4B21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51F24F66" w14:textId="56D39A34" w:rsidR="007C4B21" w:rsidRDefault="007C4B21" w:rsidP="00DC7571">
      <w:pPr>
        <w:pStyle w:val="42"/>
        <w:spacing w:after="72"/>
        <w:ind w:left="1133"/>
        <w:rPr>
          <w:rFonts w:ascii="標楷體" w:hAnsi="標楷體"/>
        </w:rPr>
      </w:pPr>
      <w:r w:rsidRPr="009A5A20">
        <w:rPr>
          <w:rFonts w:ascii="標楷體" w:hAnsi="標楷體" w:hint="eastAsia"/>
        </w:rPr>
        <w:t>輸入畫面：</w:t>
      </w:r>
    </w:p>
    <w:p w14:paraId="0ECFB30E" w14:textId="2060D38F" w:rsidR="00E5756B" w:rsidRDefault="004F6582" w:rsidP="00E5756B">
      <w:pPr>
        <w:pStyle w:val="42"/>
        <w:spacing w:after="72"/>
        <w:ind w:leftChars="0" w:left="0"/>
        <w:rPr>
          <w:rFonts w:ascii="標楷體" w:hAnsi="標楷體"/>
        </w:rPr>
      </w:pPr>
      <w:r w:rsidRPr="004F6582">
        <w:rPr>
          <w:rFonts w:ascii="標楷體" w:hAnsi="標楷體"/>
          <w:noProof/>
        </w:rPr>
        <w:lastRenderedPageBreak/>
        <w:drawing>
          <wp:inline distT="0" distB="0" distL="0" distR="0" wp14:anchorId="3DA0D098" wp14:editId="6FD77DE7">
            <wp:extent cx="6479540" cy="183578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0410" w14:textId="500A3747" w:rsidR="008A4397" w:rsidRPr="00A062E2" w:rsidRDefault="008A4397" w:rsidP="00A062E2">
      <w:pPr>
        <w:widowControl/>
        <w:rPr>
          <w:rFonts w:ascii="標楷體" w:eastAsia="標楷體" w:hAnsi="標楷體" w:cs="標楷體"/>
          <w:kern w:val="0"/>
          <w:szCs w:val="28"/>
        </w:rPr>
      </w:pPr>
    </w:p>
    <w:p w14:paraId="1E2CE6C7" w14:textId="77777777" w:rsidR="004F6582" w:rsidRPr="009A5A20" w:rsidRDefault="004F6582" w:rsidP="004F6582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4F6582" w:rsidRPr="009A5A20" w14:paraId="057DA54F" w14:textId="77777777" w:rsidTr="00427170">
        <w:tc>
          <w:tcPr>
            <w:tcW w:w="848" w:type="dxa"/>
            <w:shd w:val="clear" w:color="auto" w:fill="D9D9D9" w:themeFill="background1" w:themeFillShade="D9"/>
          </w:tcPr>
          <w:p w14:paraId="3B9E2AFF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3DE45626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BC9BDA7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4F6582" w:rsidRPr="009A5A20" w14:paraId="5B8CADD9" w14:textId="77777777" w:rsidTr="00427170">
        <w:tc>
          <w:tcPr>
            <w:tcW w:w="848" w:type="dxa"/>
          </w:tcPr>
          <w:p w14:paraId="403B8212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45F9B31F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17598A26" w14:textId="77777777" w:rsidR="004F6582" w:rsidRPr="009A5557" w:rsidRDefault="004F6582" w:rsidP="0042717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A2D3C87" w14:textId="0BE2C5D2" w:rsidR="003E1C2E" w:rsidRDefault="003E1C2E" w:rsidP="003E1C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E1F18">
              <w:rPr>
                <w:rFonts w:ascii="標楷體" w:eastAsia="標楷體" w:hAnsi="標楷體" w:hint="eastAsia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該[</w:t>
            </w:r>
            <w:r w:rsidRPr="00F02B6D">
              <w:rPr>
                <w:rFonts w:ascii="標楷體" w:eastAsia="標楷體" w:hAnsi="標楷體" w:hint="eastAsia"/>
              </w:rPr>
              <w:t>提兌日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t xml:space="preserve"> </w:t>
            </w:r>
            <w:r w:rsidR="006F0E12">
              <w:br/>
            </w:r>
            <w:r w:rsidR="006F0E12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BringUpDate</w:t>
            </w:r>
            <w:proofErr w:type="spellEnd"/>
            <w:r>
              <w:rPr>
                <w:rFonts w:ascii="標楷體" w:eastAsia="標楷體" w:hAnsi="標楷體" w:hint="eastAsia"/>
              </w:rPr>
              <w:t>)]=輸入條件[提兌日]</w:t>
            </w:r>
            <w:r w:rsidRPr="004E1F18">
              <w:rPr>
                <w:rFonts w:ascii="標楷體" w:eastAsia="標楷體" w:hAnsi="標楷體" w:hint="eastAsia"/>
              </w:rPr>
              <w:t>是否存在，</w:t>
            </w:r>
            <w:r>
              <w:rPr>
                <w:rFonts w:ascii="標楷體" w:eastAsia="標楷體" w:hAnsi="標楷體" w:hint="eastAsia"/>
              </w:rPr>
              <w:t>不存在時，則</w:t>
            </w:r>
            <w:r w:rsidRPr="00554A02">
              <w:rPr>
                <w:rFonts w:ascii="標楷體" w:eastAsia="標楷體" w:hAnsi="標楷體" w:hint="eastAsia"/>
              </w:rPr>
              <w:t>顯</w:t>
            </w:r>
            <w:r w:rsidR="006F0E12">
              <w:rPr>
                <w:rFonts w:ascii="標楷體" w:eastAsia="標楷體" w:hAnsi="標楷體"/>
              </w:rPr>
              <w:br/>
            </w:r>
            <w:r w:rsidR="006F0E12">
              <w:rPr>
                <w:rFonts w:ascii="標楷體" w:eastAsia="標楷體" w:hAnsi="標楷體" w:hint="eastAsia"/>
              </w:rPr>
              <w:t xml:space="preserve">  </w:t>
            </w:r>
            <w:r w:rsidRPr="00554A02">
              <w:rPr>
                <w:rFonts w:ascii="標楷體" w:eastAsia="標楷體" w:hAnsi="標楷體" w:hint="eastAsia"/>
              </w:rPr>
              <w:t>示錯誤訊息:"</w:t>
            </w:r>
            <w:r w:rsidR="00DE2882" w:rsidRPr="006B0DEA">
              <w:rPr>
                <w:rFonts w:ascii="標楷體" w:eastAsia="標楷體" w:hAnsi="標楷體" w:hint="eastAsia"/>
              </w:rPr>
              <w:t>E</w:t>
            </w:r>
            <w:r w:rsidR="00DE2882">
              <w:rPr>
                <w:rFonts w:ascii="標楷體" w:eastAsia="標楷體" w:hAnsi="標楷體" w:hint="eastAsia"/>
              </w:rPr>
              <w:t>0</w:t>
            </w:r>
            <w:r w:rsidR="00DE2882">
              <w:rPr>
                <w:rFonts w:ascii="標楷體" w:eastAsia="標楷體" w:hAnsi="標楷體"/>
              </w:rPr>
              <w:t>0</w:t>
            </w:r>
            <w:r w:rsidR="00DE2882">
              <w:rPr>
                <w:rFonts w:ascii="標楷體" w:eastAsia="標楷體" w:hAnsi="標楷體" w:hint="eastAsia"/>
              </w:rPr>
              <w:t>01</w:t>
            </w:r>
            <w:r w:rsidR="00DE2882" w:rsidRPr="006B0DEA">
              <w:rPr>
                <w:rFonts w:ascii="標楷體" w:eastAsia="標楷體" w:hAnsi="標楷體"/>
              </w:rPr>
              <w:t>:</w:t>
            </w:r>
            <w:r w:rsidR="00DE2882" w:rsidRPr="003E1C2E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2477DE">
              <w:rPr>
                <w:rFonts w:ascii="標楷體" w:eastAsia="標楷體" w:hAnsi="標楷體" w:hint="eastAsia"/>
                <w:color w:val="000000"/>
              </w:rPr>
              <w:t>L5704撥付日期設定查</w:t>
            </w:r>
            <w:r w:rsidR="006F0E12">
              <w:rPr>
                <w:rFonts w:ascii="標楷體" w:eastAsia="標楷體" w:hAnsi="標楷體"/>
                <w:color w:val="000000"/>
              </w:rPr>
              <w:br/>
            </w:r>
            <w:r w:rsidR="006F0E12"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2477DE">
              <w:rPr>
                <w:rFonts w:ascii="標楷體" w:eastAsia="標楷體" w:hAnsi="標楷體" w:hint="eastAsia"/>
                <w:color w:val="000000"/>
              </w:rPr>
              <w:t>無資料</w:t>
            </w:r>
            <w:r>
              <w:rPr>
                <w:rFonts w:ascii="標楷體" w:eastAsia="標楷體" w:hAnsi="標楷體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;</w:t>
            </w:r>
          </w:p>
          <w:p w14:paraId="0477B55A" w14:textId="23E48657" w:rsidR="003E1C2E" w:rsidRDefault="003E1C2E" w:rsidP="003E1C2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若存在，則檢查:</w:t>
            </w:r>
          </w:p>
          <w:p w14:paraId="7F74FAE8" w14:textId="72D0E888" w:rsidR="003E1C2E" w:rsidRDefault="003E1C2E" w:rsidP="006F0E12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F0E12">
              <w:rPr>
                <w:rFonts w:ascii="標楷體" w:eastAsia="標楷體" w:hAnsi="標楷體" w:hint="eastAsia"/>
              </w:rPr>
              <w:t>(</w:t>
            </w:r>
            <w:r w:rsidR="006F0E12">
              <w:rPr>
                <w:rFonts w:ascii="標楷體" w:eastAsia="標楷體" w:hAnsi="標楷體"/>
              </w:rPr>
              <w:t>1</w:t>
            </w:r>
            <w:r w:rsidR="006F0E12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[</w:t>
            </w:r>
            <w:r w:rsidRPr="00103FC2">
              <w:rPr>
                <w:rFonts w:ascii="標楷體" w:eastAsia="標楷體" w:hAnsi="標楷體" w:hint="eastAsia"/>
              </w:rPr>
              <w:t>製檔日記號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103FC2">
              <w:rPr>
                <w:rFonts w:ascii="標楷體" w:eastAsia="標楷體" w:hAnsi="標楷體"/>
                <w:color w:val="000000"/>
              </w:rPr>
              <w:t>ExportMark</w:t>
            </w:r>
            <w:proofErr w:type="spellEnd"/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是否=[1]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 w:rsidR="006F0E12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F30E02">
              <w:rPr>
                <w:rFonts w:ascii="標楷體" w:eastAsia="標楷體" w:hAnsi="標楷體" w:hint="eastAsia"/>
              </w:rPr>
              <w:t>未執行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F30E02">
              <w:rPr>
                <w:rFonts w:ascii="標楷體" w:eastAsia="標楷體" w:hAnsi="標楷體" w:hint="eastAsia"/>
              </w:rPr>
              <w:t>[L5707撥付製檔]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45CAA5D8" w14:textId="02436B6A" w:rsidR="003E1C2E" w:rsidRDefault="003E1C2E" w:rsidP="006F0E12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F0E12">
              <w:rPr>
                <w:rFonts w:ascii="標楷體" w:eastAsia="標楷體" w:hAnsi="標楷體"/>
              </w:rPr>
              <w:t>(2)</w:t>
            </w:r>
            <w:r>
              <w:rPr>
                <w:rFonts w:ascii="標楷體" w:eastAsia="標楷體" w:hAnsi="標楷體"/>
              </w:rPr>
              <w:t>.[</w:t>
            </w:r>
            <w:r w:rsidRPr="00F30E02">
              <w:rPr>
                <w:rFonts w:ascii="標楷體" w:eastAsia="標楷體" w:hAnsi="標楷體" w:hint="eastAsia"/>
              </w:rPr>
              <w:t>傳票日記號</w:t>
            </w:r>
            <w:r>
              <w:rPr>
                <w:rFonts w:ascii="標楷體" w:eastAsia="標楷體" w:hAnsi="標楷體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F30E02">
              <w:rPr>
                <w:rFonts w:ascii="標楷體" w:eastAsia="標楷體" w:hAnsi="標楷體"/>
                <w:color w:val="000000"/>
              </w:rPr>
              <w:t>ApprAcMark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是否=[</w:t>
            </w:r>
            <w:r w:rsidR="00DE2882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 w:rsidR="006F0E12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="00DE2882" w:rsidRPr="00DE2882">
              <w:rPr>
                <w:rFonts w:ascii="標楷體" w:eastAsia="標楷體" w:hAnsi="標楷體" w:hint="eastAsia"/>
              </w:rPr>
              <w:t>未執行</w:t>
            </w:r>
            <w:r w:rsidR="00DE2882">
              <w:rPr>
                <w:rFonts w:ascii="標楷體" w:eastAsia="標楷體" w:hAnsi="標楷體" w:hint="eastAsia"/>
              </w:rPr>
              <w:t xml:space="preserve"> </w:t>
            </w:r>
            <w:r w:rsidR="00DE2882" w:rsidRPr="00DE2882">
              <w:rPr>
                <w:rFonts w:ascii="標楷體" w:eastAsia="標楷體" w:hAnsi="標楷體" w:hint="eastAsia"/>
              </w:rPr>
              <w:t>[L5708最大債權撥付出帳]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0E3746A6" w14:textId="56BCE64E" w:rsidR="00DE2882" w:rsidRDefault="00DE2882" w:rsidP="006F0E12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F0E12">
              <w:rPr>
                <w:rFonts w:ascii="標楷體" w:eastAsia="標楷體" w:hAnsi="標楷體"/>
              </w:rPr>
              <w:t>(3)</w:t>
            </w:r>
            <w:r>
              <w:rPr>
                <w:rFonts w:ascii="標楷體" w:eastAsia="標楷體" w:hAnsi="標楷體"/>
              </w:rPr>
              <w:t>.[</w:t>
            </w:r>
            <w:r w:rsidRPr="00DE2882">
              <w:rPr>
                <w:rFonts w:ascii="標楷體" w:eastAsia="標楷體" w:hAnsi="標楷體" w:hint="eastAsia"/>
              </w:rPr>
              <w:t>提兌日記號</w:t>
            </w:r>
            <w:r>
              <w:rPr>
                <w:rFonts w:ascii="標楷體" w:eastAsia="標楷體" w:hAnsi="標楷體"/>
              </w:rPr>
              <w:t>(</w:t>
            </w:r>
            <w:proofErr w:type="spellStart"/>
            <w:r w:rsidRPr="00F02B6D">
              <w:rPr>
                <w:rFonts w:ascii="標楷體" w:eastAsia="標楷體" w:hAnsi="標楷體"/>
                <w:color w:val="000000"/>
              </w:rPr>
              <w:t>NegAppr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 w:rsidRPr="00DE2882">
              <w:rPr>
                <w:rFonts w:ascii="標楷體" w:eastAsia="標楷體" w:hAnsi="標楷體"/>
                <w:color w:val="000000"/>
              </w:rPr>
              <w:t>BringUpMark</w:t>
            </w:r>
            <w:proofErr w:type="spellEnd"/>
            <w:r>
              <w:rPr>
                <w:rFonts w:ascii="標楷體" w:eastAsia="標楷體" w:hAnsi="標楷體"/>
              </w:rPr>
              <w:t>)]</w:t>
            </w:r>
            <w:r>
              <w:rPr>
                <w:rFonts w:ascii="標楷體" w:eastAsia="標楷體" w:hAnsi="標楷體" w:hint="eastAsia"/>
              </w:rPr>
              <w:t>是否=[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]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若不</w:t>
            </w:r>
            <w:r w:rsidR="006F0E12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Pr="00DE2882">
              <w:rPr>
                <w:rFonts w:ascii="標楷體" w:eastAsia="標楷體" w:hAnsi="標楷體" w:hint="eastAsia"/>
              </w:rPr>
              <w:t>已執行[L5709最大債權撥付回覆檔檢核]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53708767" w14:textId="14E179E7" w:rsidR="001C5C95" w:rsidRDefault="003E1C2E" w:rsidP="006F0E12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F0E12">
              <w:rPr>
                <w:rFonts w:ascii="標楷體" w:eastAsia="標楷體" w:hAnsi="標楷體"/>
              </w:rPr>
              <w:t>(4)</w:t>
            </w:r>
            <w:r>
              <w:rPr>
                <w:rFonts w:ascii="標楷體" w:eastAsia="標楷體" w:hAnsi="標楷體"/>
              </w:rPr>
              <w:t>.[</w:t>
            </w:r>
            <w:r w:rsidR="00DE2882" w:rsidRPr="00DE2882">
              <w:rPr>
                <w:rFonts w:ascii="標楷體" w:eastAsia="標楷體" w:hAnsi="標楷體" w:hint="eastAsia"/>
              </w:rPr>
              <w:t>提兌日</w:t>
            </w:r>
            <w:r w:rsidR="00DE2882">
              <w:rPr>
                <w:rFonts w:ascii="標楷體" w:eastAsia="標楷體" w:hAnsi="標楷體"/>
              </w:rPr>
              <w:t>(</w:t>
            </w:r>
            <w:proofErr w:type="spellStart"/>
            <w:r w:rsidR="00DE2882" w:rsidRPr="00F02B6D">
              <w:rPr>
                <w:rFonts w:ascii="標楷體" w:eastAsia="標楷體" w:hAnsi="標楷體"/>
                <w:color w:val="000000"/>
              </w:rPr>
              <w:t>NegAppr</w:t>
            </w:r>
            <w:r w:rsidR="00DE2882">
              <w:rPr>
                <w:rFonts w:ascii="標楷體" w:eastAsia="標楷體" w:hAnsi="標楷體" w:hint="eastAsia"/>
                <w:color w:val="000000"/>
              </w:rPr>
              <w:t>.</w:t>
            </w:r>
            <w:r w:rsidR="0030497C" w:rsidRPr="0030497C">
              <w:rPr>
                <w:rFonts w:ascii="標楷體" w:eastAsia="標楷體" w:hAnsi="標楷體"/>
                <w:color w:val="000000"/>
              </w:rPr>
              <w:t>BringUpDate</w:t>
            </w:r>
            <w:proofErr w:type="spellEnd"/>
            <w:r w:rsidR="00DE2882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</w:t>
            </w:r>
            <w:r w:rsidR="0030497C">
              <w:rPr>
                <w:rFonts w:ascii="標楷體" w:eastAsia="標楷體" w:hAnsi="標楷體" w:hint="eastAsia"/>
              </w:rPr>
              <w:t>=會計日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</w:t>
            </w:r>
            <w:r w:rsidR="006F0E12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不是</w:t>
            </w:r>
            <w:r w:rsidRPr="004E1F18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則顯示錯誤訊息:</w:t>
            </w:r>
            <w:r w:rsidRPr="00554A02">
              <w:rPr>
                <w:rFonts w:ascii="標楷體" w:eastAsia="標楷體" w:hAnsi="標楷體" w:hint="eastAsia"/>
              </w:rPr>
              <w:t>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</w:rPr>
              <w:t>5009</w:t>
            </w:r>
            <w:r w:rsidRPr="006B0DEA">
              <w:rPr>
                <w:rFonts w:ascii="標楷體" w:eastAsia="標楷體" w:hAnsi="標楷體"/>
              </w:rPr>
              <w:t>:</w:t>
            </w:r>
            <w:r w:rsidRPr="00103FC2">
              <w:rPr>
                <w:rFonts w:ascii="標楷體" w:eastAsia="標楷體" w:hAnsi="標楷體" w:hint="eastAsia"/>
              </w:rPr>
              <w:t>資料檢核錯誤</w:t>
            </w:r>
            <w:r>
              <w:rPr>
                <w:rFonts w:ascii="標楷體" w:eastAsia="標楷體" w:hAnsi="標楷體" w:hint="eastAsia"/>
              </w:rPr>
              <w:t>(</w:t>
            </w:r>
            <w:r w:rsidR="00DE2882" w:rsidRPr="00DE2882">
              <w:rPr>
                <w:rFonts w:ascii="標楷體" w:eastAsia="標楷體" w:hAnsi="標楷體" w:hint="eastAsia"/>
              </w:rPr>
              <w:t>L5704[提兌日]不等於[會計日]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01644E93" w14:textId="76EC1AE4" w:rsidR="00422D98" w:rsidRDefault="00422D98" w:rsidP="00422D98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若上傳檔案不存在</w:t>
            </w:r>
            <w:r>
              <w:rPr>
                <w:rFonts w:ascii="標楷體" w:eastAsia="標楷體" w:hAnsi="標楷體" w:hint="eastAsia"/>
              </w:rPr>
              <w:t>，則顯示錯誤訊息:</w:t>
            </w:r>
            <w:r w:rsidRPr="00554A02">
              <w:rPr>
                <w:rFonts w:ascii="標楷體" w:eastAsia="標楷體" w:hAnsi="標楷體" w:hint="eastAsia"/>
              </w:rPr>
              <w:t xml:space="preserve"> "</w:t>
            </w:r>
            <w:r w:rsidRPr="006B0DEA"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/>
              </w:rPr>
              <w:t>0015</w:t>
            </w:r>
            <w:r w:rsidRPr="006B0DEA"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檢查錯誤(</w:t>
            </w:r>
            <w:r w:rsidRPr="00422D98">
              <w:rPr>
                <w:rFonts w:ascii="標楷體" w:eastAsia="標楷體" w:hAnsi="標楷體" w:hint="eastAsia"/>
              </w:rPr>
              <w:t>檔案不存在,請查驗路徑</w:t>
            </w:r>
            <w:r>
              <w:rPr>
                <w:rFonts w:ascii="標楷體" w:eastAsia="標楷體" w:hAnsi="標楷體" w:hint="eastAsia"/>
              </w:rPr>
              <w:t>)</w:t>
            </w:r>
            <w:r w:rsidRPr="00554A02">
              <w:rPr>
                <w:rFonts w:ascii="標楷體" w:eastAsia="標楷體" w:hAnsi="標楷體" w:hint="eastAsia"/>
              </w:rPr>
              <w:t>"</w:t>
            </w:r>
          </w:p>
          <w:p w14:paraId="15C81D9F" w14:textId="1AAB328E" w:rsidR="003A2158" w:rsidRDefault="003A2158" w:rsidP="003A215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B85E97">
              <w:rPr>
                <w:rFonts w:ascii="標楷體" w:eastAsia="標楷體" w:hAnsi="標楷體" w:hint="eastAsia"/>
              </w:rPr>
              <w:t>.畫面之提兌日必須等於 BATCHTX04之指定入/扣帳日</w:t>
            </w:r>
            <w:r>
              <w:rPr>
                <w:rFonts w:ascii="標楷體" w:eastAsia="標楷體" w:hAnsi="標楷體" w:hint="eastAsia"/>
              </w:rPr>
              <w:t>，否則顯示錯誤訊息:"E0015檢查錯誤</w:t>
            </w:r>
            <w:r w:rsidR="00AD0A2C">
              <w:rPr>
                <w:rFonts w:ascii="標楷體" w:eastAsia="標楷體" w:hAnsi="標楷體" w:hint="eastAsia"/>
              </w:rPr>
              <w:t>(</w:t>
            </w:r>
            <w:r w:rsidR="00DA2370">
              <w:rPr>
                <w:rFonts w:ascii="標楷體" w:eastAsia="標楷體" w:hAnsi="標楷體" w:hint="eastAsia"/>
              </w:rPr>
              <w:t>提兌日</w:t>
            </w:r>
            <w:r w:rsidR="00356802">
              <w:rPr>
                <w:rFonts w:ascii="標楷體" w:eastAsia="標楷體" w:hAnsi="標楷體" w:hint="eastAsia"/>
              </w:rPr>
              <w:t>與檔案日期不符</w:t>
            </w:r>
            <w:r w:rsidR="00AD0A2C"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5605F63" w14:textId="77777777" w:rsidR="004F6582" w:rsidRPr="00651325" w:rsidRDefault="004F6582" w:rsidP="0042717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D38150F" w14:textId="3BDEBB82" w:rsidR="004F6582" w:rsidRPr="009A5A20" w:rsidRDefault="00481786" w:rsidP="0042717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4F6582">
              <w:rPr>
                <w:rFonts w:ascii="標楷體" w:eastAsia="標楷體" w:hAnsi="標楷體" w:hint="eastAsia"/>
              </w:rPr>
              <w:t>.維護[</w:t>
            </w:r>
            <w:r w:rsidR="004F6582" w:rsidRPr="002D7822">
              <w:rPr>
                <w:rFonts w:ascii="標楷體" w:eastAsia="標楷體" w:hAnsi="標楷體" w:hint="eastAsia"/>
              </w:rPr>
              <w:t>最大債權撥付</w:t>
            </w:r>
            <w:r w:rsidR="004F6582" w:rsidRPr="00037244">
              <w:rPr>
                <w:rFonts w:ascii="標楷體" w:eastAsia="標楷體" w:hAnsi="標楷體" w:hint="eastAsia"/>
              </w:rPr>
              <w:t>資料檔</w:t>
            </w:r>
            <w:r w:rsidR="004F6582">
              <w:rPr>
                <w:rFonts w:ascii="標楷體" w:eastAsia="標楷體" w:hAnsi="標楷體" w:hint="eastAsia"/>
              </w:rPr>
              <w:t>(</w:t>
            </w:r>
            <w:r w:rsidR="004F6582" w:rsidRPr="007944C2">
              <w:rPr>
                <w:rFonts w:ascii="標楷體" w:eastAsia="標楷體" w:hAnsi="標楷體"/>
              </w:rPr>
              <w:t>NegAppr0</w:t>
            </w:r>
            <w:r w:rsidR="004F6582">
              <w:rPr>
                <w:rFonts w:ascii="標楷體" w:eastAsia="標楷體" w:hAnsi="標楷體" w:hint="eastAsia"/>
              </w:rPr>
              <w:t>1</w:t>
            </w:r>
            <w:r w:rsidR="004F6582">
              <w:rPr>
                <w:rFonts w:ascii="標楷體" w:eastAsia="標楷體" w:hAnsi="標楷體"/>
              </w:rPr>
              <w:t>)</w:t>
            </w:r>
            <w:r w:rsidR="004F6582">
              <w:rPr>
                <w:rFonts w:ascii="標楷體" w:eastAsia="標楷體" w:hAnsi="標楷體" w:hint="eastAsia"/>
              </w:rPr>
              <w:t>]</w:t>
            </w:r>
            <w:r w:rsidR="002325F6">
              <w:rPr>
                <w:rFonts w:ascii="標楷體" w:eastAsia="標楷體" w:hAnsi="標楷體" w:hint="eastAsia"/>
              </w:rPr>
              <w:t>及[</w:t>
            </w:r>
            <w:r w:rsidR="002325F6" w:rsidRPr="00F02B6D">
              <w:rPr>
                <w:rFonts w:ascii="標楷體" w:eastAsia="標楷體" w:hAnsi="標楷體" w:hint="eastAsia"/>
                <w:color w:val="000000"/>
              </w:rPr>
              <w:t>撥付日期設定</w:t>
            </w:r>
            <w:r w:rsidR="002325F6">
              <w:rPr>
                <w:rFonts w:ascii="標楷體" w:eastAsia="標楷體" w:hAnsi="標楷體"/>
                <w:color w:val="000000"/>
              </w:rPr>
              <w:br/>
            </w:r>
            <w:r w:rsidR="002325F6">
              <w:rPr>
                <w:rFonts w:ascii="標楷體" w:eastAsia="標楷體" w:hAnsi="標楷體" w:hint="eastAsia"/>
                <w:color w:val="000000"/>
              </w:rPr>
              <w:t xml:space="preserve">  (</w:t>
            </w:r>
            <w:proofErr w:type="spellStart"/>
            <w:r w:rsidR="002325F6" w:rsidRPr="00B06079">
              <w:rPr>
                <w:rFonts w:ascii="標楷體" w:eastAsia="標楷體" w:hAnsi="標楷體"/>
                <w:color w:val="000000"/>
              </w:rPr>
              <w:t>NegAppr</w:t>
            </w:r>
            <w:proofErr w:type="spellEnd"/>
            <w:r w:rsidR="002325F6">
              <w:rPr>
                <w:rFonts w:ascii="標楷體" w:eastAsia="標楷體" w:hAnsi="標楷體" w:hint="eastAsia"/>
                <w:color w:val="000000"/>
              </w:rPr>
              <w:t>)</w:t>
            </w:r>
            <w:r w:rsidR="002325F6">
              <w:rPr>
                <w:rFonts w:ascii="標楷體" w:eastAsia="標楷體" w:hAnsi="標楷體" w:hint="eastAsia"/>
              </w:rPr>
              <w:t>]</w:t>
            </w:r>
          </w:p>
        </w:tc>
      </w:tr>
      <w:tr w:rsidR="004F6582" w:rsidRPr="009A5A20" w14:paraId="0F2083DD" w14:textId="77777777" w:rsidTr="00427170">
        <w:tc>
          <w:tcPr>
            <w:tcW w:w="848" w:type="dxa"/>
          </w:tcPr>
          <w:p w14:paraId="3EF65006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0A68C921" w14:textId="77777777" w:rsidR="004F6582" w:rsidRPr="009A5A20" w:rsidRDefault="004F6582" w:rsidP="0042717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70F8AD62" w14:textId="77777777" w:rsidR="004F6582" w:rsidRPr="009A5A20" w:rsidRDefault="004F6582" w:rsidP="00427170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D3396CE" w14:textId="6B2793D3" w:rsidR="004F6582" w:rsidRDefault="004F6582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685EE70F" w14:textId="7F241995" w:rsidR="004F6582" w:rsidRPr="004F6582" w:rsidRDefault="004F6582" w:rsidP="004F6582">
      <w:pPr>
        <w:pStyle w:val="17"/>
        <w:numPr>
          <w:ilvl w:val="0"/>
          <w:numId w:val="6"/>
        </w:numPr>
        <w:ind w:left="1418"/>
      </w:pPr>
      <w:r w:rsidRPr="009A5A20">
        <w:lastRenderedPageBreak/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4F6582" w:rsidRPr="009A5A20" w14:paraId="48D35A4C" w14:textId="77777777" w:rsidTr="00427170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4582E356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495846AA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5A9BBB3A" w14:textId="77777777" w:rsidR="004F6582" w:rsidRPr="009A5A20" w:rsidRDefault="004F6582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236A8740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4F6582" w:rsidRPr="009A5A20" w14:paraId="1E3CD9CF" w14:textId="77777777" w:rsidTr="00427170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6F3BEA5A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689A693E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06C454C1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34F432CD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174DAF47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1A49F13D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21B87EB7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3DE1E5E2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</w:tr>
      <w:tr w:rsidR="004F6582" w:rsidRPr="009A5A20" w14:paraId="3FA16D63" w14:textId="77777777" w:rsidTr="0042717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F7C9159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08E0D130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59" w:type="dxa"/>
            <w:shd w:val="clear" w:color="auto" w:fill="auto"/>
          </w:tcPr>
          <w:p w14:paraId="33C5C759" w14:textId="39750E7E" w:rsidR="004F6582" w:rsidRPr="009A5A20" w:rsidRDefault="00E27F66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457D81EA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96" w:type="dxa"/>
            <w:shd w:val="clear" w:color="auto" w:fill="auto"/>
          </w:tcPr>
          <w:p w14:paraId="7AEDCD03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0FDEF895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7F335C8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486328B3" w14:textId="668F6863" w:rsidR="004F6582" w:rsidRDefault="004F6582" w:rsidP="0042717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Pr="009A5A20">
              <w:rPr>
                <w:rFonts w:ascii="標楷體" w:eastAsia="標楷體" w:hAnsi="標楷體" w:hint="eastAsia"/>
              </w:rPr>
              <w:t xml:space="preserve"> </w:t>
            </w:r>
            <w:r w:rsidR="006E666E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1F1D3C5D" w14:textId="77777777" w:rsidR="004F6582" w:rsidRPr="009A5A20" w:rsidRDefault="004F6582" w:rsidP="00427170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>
              <w:t xml:space="preserve"> </w:t>
            </w:r>
            <w:r w:rsidRPr="00EA7CB4">
              <w:rPr>
                <w:rFonts w:ascii="標楷體" w:eastAsia="標楷體" w:hAnsi="標楷體"/>
              </w:rPr>
              <w:t>A(DATE,0)</w:t>
            </w:r>
          </w:p>
        </w:tc>
      </w:tr>
      <w:tr w:rsidR="004F6582" w:rsidRPr="009A5A20" w14:paraId="42881052" w14:textId="77777777" w:rsidTr="00427170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2C619517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36A16567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選擇</w:t>
            </w:r>
            <w:r w:rsidRPr="009A5A20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759" w:type="dxa"/>
            <w:shd w:val="clear" w:color="auto" w:fill="auto"/>
          </w:tcPr>
          <w:p w14:paraId="68BBF649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686" w:type="dxa"/>
            <w:shd w:val="clear" w:color="auto" w:fill="auto"/>
          </w:tcPr>
          <w:p w14:paraId="0DE42E82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05D8D87E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6AF61424" w14:textId="77777777" w:rsidR="004F6582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D6F9605" w14:textId="77777777" w:rsidR="004F6582" w:rsidRPr="009A5A20" w:rsidRDefault="004F6582" w:rsidP="004271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3CDB4237" w14:textId="77777777" w:rsidR="004F6582" w:rsidRDefault="004F6582" w:rsidP="0042717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自行選擇上傳之檔案</w:t>
            </w:r>
          </w:p>
        </w:tc>
      </w:tr>
    </w:tbl>
    <w:p w14:paraId="6BDFA797" w14:textId="36AAA77F" w:rsidR="00AC49F5" w:rsidRDefault="00AC49F5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4BE882C7" w14:textId="0DAEF595" w:rsidR="00AC49F5" w:rsidRPr="00AC49F5" w:rsidRDefault="00AC49F5" w:rsidP="00AC49F5">
      <w:pPr>
        <w:pStyle w:val="17"/>
        <w:numPr>
          <w:ilvl w:val="0"/>
          <w:numId w:val="6"/>
        </w:numPr>
        <w:ind w:left="1418"/>
      </w:pPr>
      <w:r w:rsidRPr="009A5A20">
        <w:t>輸</w:t>
      </w:r>
      <w:r>
        <w:rPr>
          <w:rFonts w:hint="eastAsia"/>
        </w:rPr>
        <w:t>出</w:t>
      </w:r>
      <w:r w:rsidRPr="009A5A20">
        <w:t>畫面</w:t>
      </w:r>
      <w:r>
        <w:rPr>
          <w:rFonts w:hint="eastAsia"/>
        </w:rPr>
        <w:t>-檢核結果</w:t>
      </w:r>
    </w:p>
    <w:p w14:paraId="6C2F204A" w14:textId="4BE94A47" w:rsidR="00C27818" w:rsidRDefault="00B85608" w:rsidP="00E5756B">
      <w:pPr>
        <w:pStyle w:val="42"/>
        <w:spacing w:after="72"/>
        <w:ind w:leftChars="0" w:left="0"/>
        <w:rPr>
          <w:rFonts w:ascii="標楷體" w:hAnsi="標楷體"/>
        </w:rPr>
      </w:pPr>
      <w:r w:rsidRPr="00B85608">
        <w:rPr>
          <w:rFonts w:ascii="標楷體" w:hAnsi="標楷體"/>
          <w:noProof/>
        </w:rPr>
        <w:drawing>
          <wp:inline distT="0" distB="0" distL="0" distR="0" wp14:anchorId="4FD36C25" wp14:editId="1F8C0E95">
            <wp:extent cx="6479540" cy="303593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76D6" w14:textId="77777777" w:rsidR="00B41A05" w:rsidRDefault="00B41A05" w:rsidP="00E5756B">
      <w:pPr>
        <w:pStyle w:val="42"/>
        <w:spacing w:after="72"/>
        <w:ind w:leftChars="0" w:left="0"/>
        <w:rPr>
          <w:rFonts w:ascii="標楷體" w:hAnsi="標楷體"/>
        </w:rPr>
      </w:pPr>
    </w:p>
    <w:p w14:paraId="48F1A9E4" w14:textId="5898E373" w:rsidR="00332E31" w:rsidRDefault="00332E31" w:rsidP="00332E31">
      <w:pPr>
        <w:pStyle w:val="17"/>
        <w:numPr>
          <w:ilvl w:val="0"/>
          <w:numId w:val="6"/>
        </w:numPr>
        <w:ind w:left="1418"/>
      </w:pPr>
      <w:r>
        <w:rPr>
          <w:rFonts w:hint="eastAsia"/>
        </w:rPr>
        <w:t>檔案格式-最大債權撥付回覆</w:t>
      </w:r>
      <w:r w:rsidRPr="00096C28">
        <w:rPr>
          <w:rFonts w:hint="eastAsia"/>
        </w:rPr>
        <w:t>檔</w:t>
      </w:r>
      <w:r>
        <w:rPr>
          <w:rFonts w:hint="eastAsia"/>
        </w:rPr>
        <w:t>(</w:t>
      </w:r>
      <w:r w:rsidRPr="00037244">
        <w:rPr>
          <w:rFonts w:hint="eastAsia"/>
        </w:rPr>
        <w:t>BATCHTX0</w:t>
      </w:r>
      <w:r>
        <w:rPr>
          <w:rFonts w:hint="eastAsia"/>
        </w:rPr>
        <w:t>4</w:t>
      </w:r>
      <w:r>
        <w:t>)</w:t>
      </w:r>
    </w:p>
    <w:p w14:paraId="57E28097" w14:textId="354F350C" w:rsidR="00DA6F24" w:rsidRPr="00332E31" w:rsidRDefault="00332E31">
      <w:pPr>
        <w:widowControl/>
        <w:rPr>
          <w:rFonts w:ascii="標楷體" w:eastAsia="標楷體" w:hAnsi="標楷體" w:cs="標楷體"/>
          <w:kern w:val="0"/>
          <w:szCs w:val="28"/>
        </w:rPr>
      </w:pPr>
      <w:r>
        <w:rPr>
          <w:rFonts w:ascii="標楷體" w:eastAsia="標楷體" w:hAnsi="標楷體" w:cs="標楷體"/>
          <w:kern w:val="0"/>
          <w:szCs w:val="28"/>
        </w:rPr>
        <w:t>MSG ID:BATCHTX04       From</w:t>
      </w:r>
      <w:r>
        <w:rPr>
          <w:rFonts w:ascii="標楷體" w:eastAsia="標楷體" w:hAnsi="標楷體" w:cs="標楷體" w:hint="eastAsia"/>
          <w:kern w:val="0"/>
          <w:szCs w:val="28"/>
        </w:rPr>
        <w:t xml:space="preserve">:財金公司   </w:t>
      </w:r>
      <w:r>
        <w:rPr>
          <w:rFonts w:ascii="標楷體" w:eastAsia="標楷體" w:hAnsi="標楷體" w:cs="標楷體"/>
          <w:kern w:val="0"/>
          <w:szCs w:val="28"/>
        </w:rPr>
        <w:t xml:space="preserve">    To:</w:t>
      </w:r>
      <w:r>
        <w:rPr>
          <w:rFonts w:ascii="標楷體" w:eastAsia="標楷體" w:hAnsi="標楷體" w:cs="標楷體" w:hint="eastAsia"/>
          <w:kern w:val="0"/>
          <w:szCs w:val="28"/>
        </w:rPr>
        <w:t>代理/委託單位</w:t>
      </w:r>
    </w:p>
    <w:p w14:paraId="657876AF" w14:textId="184FE500" w:rsidR="00332E31" w:rsidRDefault="00332E31">
      <w:pPr>
        <w:widowControl/>
        <w:rPr>
          <w:rFonts w:ascii="標楷體" w:eastAsia="標楷體" w:hAnsi="標楷體" w:cs="標楷體"/>
          <w:kern w:val="0"/>
          <w:szCs w:val="28"/>
        </w:rPr>
      </w:pPr>
      <w:r>
        <w:rPr>
          <w:rFonts w:ascii="標楷體" w:eastAsia="標楷體" w:hAnsi="標楷體" w:cs="標楷體" w:hint="eastAsia"/>
          <w:kern w:val="0"/>
          <w:szCs w:val="28"/>
        </w:rPr>
        <w:t>D</w:t>
      </w:r>
      <w:r>
        <w:rPr>
          <w:rFonts w:ascii="標楷體" w:eastAsia="標楷體" w:hAnsi="標楷體" w:cs="標楷體"/>
          <w:kern w:val="0"/>
          <w:szCs w:val="28"/>
        </w:rPr>
        <w:t>escription:</w:t>
      </w:r>
      <w:r>
        <w:rPr>
          <w:rFonts w:ascii="標楷體" w:eastAsia="標楷體" w:hAnsi="標楷體" w:cs="標楷體" w:hint="eastAsia"/>
          <w:kern w:val="0"/>
          <w:szCs w:val="28"/>
        </w:rPr>
        <w:t>代繳代發多批傳檔交易結果訊息</w:t>
      </w:r>
    </w:p>
    <w:p w14:paraId="26B1C09E" w14:textId="21A0A164" w:rsidR="004F6582" w:rsidRDefault="00332E31" w:rsidP="00E5756B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T</w:t>
      </w:r>
      <w:r>
        <w:rPr>
          <w:rFonts w:ascii="標楷體" w:hAnsi="標楷體"/>
        </w:rPr>
        <w:t>otal length:200 bytes(</w:t>
      </w:r>
      <w:r>
        <w:rPr>
          <w:rFonts w:ascii="標楷體" w:hAnsi="標楷體" w:hint="eastAsia"/>
        </w:rPr>
        <w:t>不含換行符號</w:t>
      </w:r>
      <w:r>
        <w:rPr>
          <w:rFonts w:ascii="標楷體" w:hAnsi="標楷體"/>
        </w:rPr>
        <w:t>)</w:t>
      </w:r>
    </w:p>
    <w:p w14:paraId="5F796B56" w14:textId="583DAA94" w:rsidR="00B55617" w:rsidRDefault="00B55617" w:rsidP="00B55617">
      <w:pPr>
        <w:pStyle w:val="17"/>
      </w:pP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2254"/>
        <w:gridCol w:w="864"/>
        <w:gridCol w:w="851"/>
        <w:gridCol w:w="1275"/>
        <w:gridCol w:w="3544"/>
      </w:tblGrid>
      <w:tr w:rsidR="00B55617" w14:paraId="3455C89B" w14:textId="77777777" w:rsidTr="00E82BC3">
        <w:trPr>
          <w:cantSplit/>
        </w:trPr>
        <w:tc>
          <w:tcPr>
            <w:tcW w:w="9776" w:type="dxa"/>
            <w:gridSpan w:val="6"/>
            <w:tcBorders>
              <w:bottom w:val="single" w:sz="4" w:space="0" w:color="auto"/>
            </w:tcBorders>
            <w:shd w:val="clear" w:color="auto" w:fill="auto"/>
          </w:tcPr>
          <w:p w14:paraId="50179902" w14:textId="1A78326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媒體檔BATCHTX0</w:t>
            </w:r>
            <w:r>
              <w:rPr>
                <w:rFonts w:ascii="標楷體" w:eastAsia="標楷體" w:hAnsi="標楷體" w:hint="eastAsia"/>
              </w:rPr>
              <w:t xml:space="preserve">4  </w:t>
            </w:r>
            <w:r w:rsidRPr="00347F0F">
              <w:rPr>
                <w:rFonts w:ascii="標楷體" w:eastAsia="標楷體" w:hAnsi="標楷體" w:hint="eastAsia"/>
              </w:rPr>
              <w:t>TEXT FILE</w:t>
            </w:r>
            <w:r>
              <w:rPr>
                <w:rFonts w:ascii="標楷體" w:eastAsia="標楷體" w:hAnsi="標楷體" w:hint="eastAsia"/>
              </w:rPr>
              <w:t xml:space="preserve">   </w:t>
            </w:r>
            <w:r w:rsidRPr="00347F0F">
              <w:rPr>
                <w:rFonts w:ascii="標楷體" w:eastAsia="標楷體" w:hAnsi="標楷體" w:hint="eastAsia"/>
              </w:rPr>
              <w:t>200 bytes</w:t>
            </w:r>
          </w:p>
        </w:tc>
      </w:tr>
      <w:tr w:rsidR="00B55617" w14:paraId="14E0E238" w14:textId="77777777" w:rsidTr="00E82BC3">
        <w:tc>
          <w:tcPr>
            <w:tcW w:w="988" w:type="dxa"/>
            <w:shd w:val="clear" w:color="auto" w:fill="C0C0C0"/>
          </w:tcPr>
          <w:p w14:paraId="59FDA4D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首錄</w:t>
            </w:r>
          </w:p>
        </w:tc>
        <w:tc>
          <w:tcPr>
            <w:tcW w:w="2254" w:type="dxa"/>
            <w:shd w:val="clear" w:color="auto" w:fill="C0C0C0"/>
          </w:tcPr>
          <w:p w14:paraId="72A9D7B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78C4B0B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2CBC296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498E4FC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739777E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</w:tr>
      <w:tr w:rsidR="00B55617" w14:paraId="048907EB" w14:textId="77777777" w:rsidTr="00E82BC3">
        <w:tc>
          <w:tcPr>
            <w:tcW w:w="988" w:type="dxa"/>
            <w:shd w:val="clear" w:color="auto" w:fill="C0C0C0"/>
          </w:tcPr>
          <w:p w14:paraId="1253427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1F293A4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0BAC887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74FCD1B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22063D1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646151B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B55617" w14:paraId="3B9ECF77" w14:textId="77777777" w:rsidTr="00E82BC3">
        <w:tc>
          <w:tcPr>
            <w:tcW w:w="988" w:type="dxa"/>
          </w:tcPr>
          <w:p w14:paraId="1801707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0A43E0D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6914811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52AA823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253414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7EFC99A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首筆為「1」</w:t>
            </w:r>
          </w:p>
        </w:tc>
      </w:tr>
      <w:tr w:rsidR="00B55617" w14:paraId="41ABD1A1" w14:textId="77777777" w:rsidTr="00E82BC3">
        <w:tc>
          <w:tcPr>
            <w:tcW w:w="988" w:type="dxa"/>
          </w:tcPr>
          <w:p w14:paraId="5689EC8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04450C1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67EE3FB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3A0E925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C10E50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5F8C6A4B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  <w:r>
              <w:rPr>
                <w:rFonts w:ascii="標楷體" w:eastAsia="標楷體" w:hAnsi="標楷體" w:hint="eastAsia"/>
              </w:rPr>
              <w:t>或</w:t>
            </w:r>
            <w:r w:rsidRPr="00347F0F">
              <w:rPr>
                <w:rFonts w:ascii="標楷體" w:eastAsia="標楷體" w:hAnsi="標楷體" w:hint="eastAsia"/>
              </w:rPr>
              <w:t>代理行總行代號</w:t>
            </w:r>
            <w:r>
              <w:rPr>
                <w:rFonts w:ascii="標楷體" w:eastAsia="標楷體" w:hAnsi="標楷體" w:hint="eastAsia"/>
              </w:rPr>
              <w:t>，左靠右補空白</w:t>
            </w:r>
          </w:p>
          <w:p w14:paraId="0F300E93" w14:textId="092D4A5A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313B5777" w14:textId="77777777" w:rsidTr="00E82BC3">
        <w:tc>
          <w:tcPr>
            <w:tcW w:w="988" w:type="dxa"/>
          </w:tcPr>
          <w:p w14:paraId="7795D81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2254" w:type="dxa"/>
          </w:tcPr>
          <w:p w14:paraId="4A90CD7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30263A1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458FA6F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304984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544A0357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轉帳銀行總行代號，左靠右補空白</w:t>
            </w:r>
          </w:p>
          <w:p w14:paraId="52520FF7" w14:textId="7169C861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627835A5" w14:textId="77777777" w:rsidTr="00E82BC3">
        <w:tc>
          <w:tcPr>
            <w:tcW w:w="988" w:type="dxa"/>
          </w:tcPr>
          <w:p w14:paraId="4C9736D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601EA77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130AB11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1C3939D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A6CCF8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1B6394B7" w14:textId="6FC443BB" w:rsidR="00B55617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民國年</w:t>
            </w:r>
            <w:r>
              <w:rPr>
                <w:rFonts w:ascii="標楷體" w:eastAsia="標楷體" w:hAnsi="標楷體" w:hint="eastAsia"/>
              </w:rPr>
              <w:t>月日</w:t>
            </w:r>
            <w:r w:rsidRPr="00347F0F">
              <w:rPr>
                <w:rFonts w:ascii="標楷體" w:eastAsia="標楷體" w:hAnsi="標楷體" w:hint="eastAsia"/>
              </w:rPr>
              <w:t>YYYMMDD，</w:t>
            </w:r>
            <w:r>
              <w:rPr>
                <w:rFonts w:ascii="標楷體" w:eastAsia="標楷體" w:hAnsi="標楷體" w:hint="eastAsia"/>
              </w:rPr>
              <w:t>同檔案一致。發件單位指定之入/扣帳日期。</w:t>
            </w:r>
          </w:p>
          <w:p w14:paraId="564CFC4F" w14:textId="727352FB" w:rsidR="00B55617" w:rsidRPr="00347F0F" w:rsidRDefault="00B55617" w:rsidP="00B556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4F5791AF" w14:textId="77777777" w:rsidTr="00E82BC3">
        <w:tc>
          <w:tcPr>
            <w:tcW w:w="988" w:type="dxa"/>
          </w:tcPr>
          <w:p w14:paraId="38AED7B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2695E94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02367A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494BDB6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E2D4D5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2AFE0384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6DD995E0" w14:textId="16E7EEBA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3F9DA50B" w14:textId="77777777" w:rsidTr="00E82BC3">
        <w:tc>
          <w:tcPr>
            <w:tcW w:w="988" w:type="dxa"/>
          </w:tcPr>
          <w:p w14:paraId="6D7CC23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6633711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性質別</w:t>
            </w:r>
          </w:p>
        </w:tc>
        <w:tc>
          <w:tcPr>
            <w:tcW w:w="864" w:type="dxa"/>
          </w:tcPr>
          <w:p w14:paraId="5E85CFA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4E7B124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2790FD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5962D54C" w14:textId="533EFB40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結果為「2」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</w:tc>
      </w:tr>
      <w:tr w:rsidR="00B55617" w14:paraId="27A71B13" w14:textId="77777777" w:rsidTr="00E82BC3">
        <w:tc>
          <w:tcPr>
            <w:tcW w:w="988" w:type="dxa"/>
          </w:tcPr>
          <w:p w14:paraId="1DD1681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0592428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批號</w:t>
            </w:r>
          </w:p>
        </w:tc>
        <w:tc>
          <w:tcPr>
            <w:tcW w:w="864" w:type="dxa"/>
          </w:tcPr>
          <w:p w14:paraId="570FBDB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1" w:type="dxa"/>
          </w:tcPr>
          <w:p w14:paraId="11ECF80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4AF5193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031-032</w:t>
            </w:r>
          </w:p>
        </w:tc>
        <w:tc>
          <w:tcPr>
            <w:tcW w:w="3544" w:type="dxa"/>
          </w:tcPr>
          <w:p w14:paraId="4015A514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由發件單位編碼，右靠左補零。</w:t>
            </w:r>
          </w:p>
          <w:p w14:paraId="2A99400F" w14:textId="3CD6DBCC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同一發件單位、轉帳類別、入/扣帳日，批號不得重覆。</w:t>
            </w:r>
          </w:p>
          <w:p w14:paraId="19BB030B" w14:textId="56C3CE5A" w:rsidR="00344E45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37D5FF12" w14:textId="66E9064E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7630D112" w14:textId="77777777" w:rsidTr="00E82BC3">
        <w:tc>
          <w:tcPr>
            <w:tcW w:w="988" w:type="dxa"/>
          </w:tcPr>
          <w:p w14:paraId="50C670F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67E844A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549F098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168</w:t>
            </w:r>
          </w:p>
        </w:tc>
        <w:tc>
          <w:tcPr>
            <w:tcW w:w="851" w:type="dxa"/>
          </w:tcPr>
          <w:p w14:paraId="743E06E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A9B3A2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033-200</w:t>
            </w:r>
          </w:p>
        </w:tc>
        <w:tc>
          <w:tcPr>
            <w:tcW w:w="3544" w:type="dxa"/>
          </w:tcPr>
          <w:p w14:paraId="00130EF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B55617" w14:paraId="1DE73377" w14:textId="77777777" w:rsidTr="00E82BC3">
        <w:tc>
          <w:tcPr>
            <w:tcW w:w="988" w:type="dxa"/>
            <w:shd w:val="clear" w:color="auto" w:fill="C0C0C0"/>
          </w:tcPr>
          <w:p w14:paraId="49D18F1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明細錄</w:t>
            </w:r>
          </w:p>
        </w:tc>
        <w:tc>
          <w:tcPr>
            <w:tcW w:w="2254" w:type="dxa"/>
            <w:shd w:val="clear" w:color="auto" w:fill="C0C0C0"/>
          </w:tcPr>
          <w:p w14:paraId="076BF81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541A73A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15D3EF4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7E8FBC0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6B2C4F3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</w:tr>
      <w:tr w:rsidR="00B55617" w14:paraId="13F1C5FE" w14:textId="77777777" w:rsidTr="00E82BC3">
        <w:tc>
          <w:tcPr>
            <w:tcW w:w="988" w:type="dxa"/>
            <w:shd w:val="clear" w:color="auto" w:fill="C0C0C0"/>
          </w:tcPr>
          <w:p w14:paraId="49AE314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3AA52A7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6D5BD20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76944CF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3259D9C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3C0481B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B55617" w14:paraId="3F8DD931" w14:textId="77777777" w:rsidTr="00E82BC3">
        <w:tc>
          <w:tcPr>
            <w:tcW w:w="988" w:type="dxa"/>
          </w:tcPr>
          <w:p w14:paraId="3D4559B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288ED2E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0A3D246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66AA90B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87F45C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05A5AA95" w14:textId="2D77085D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明細為「</w:t>
            </w:r>
            <w:r w:rsidR="00344E45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」</w:t>
            </w:r>
          </w:p>
        </w:tc>
      </w:tr>
      <w:tr w:rsidR="00B55617" w14:paraId="5D4E55E3" w14:textId="77777777" w:rsidTr="00E82BC3">
        <w:tc>
          <w:tcPr>
            <w:tcW w:w="988" w:type="dxa"/>
          </w:tcPr>
          <w:p w14:paraId="3FD1F61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74DA4FD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76356DC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AC23FF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91DCA1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56DFA87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6FCAB68F" w14:textId="77777777" w:rsidTr="00E82BC3">
        <w:tc>
          <w:tcPr>
            <w:tcW w:w="988" w:type="dxa"/>
          </w:tcPr>
          <w:p w14:paraId="2141C6F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737A17D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2DF087F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F9CDCE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FD28EE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0BC06AB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2F471644" w14:textId="77777777" w:rsidTr="00E82BC3">
        <w:tc>
          <w:tcPr>
            <w:tcW w:w="988" w:type="dxa"/>
          </w:tcPr>
          <w:p w14:paraId="4ECA821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49EE573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5795D50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2A19DF1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D90004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58682B0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5C289F7B" w14:textId="77777777" w:rsidTr="00E82BC3">
        <w:tc>
          <w:tcPr>
            <w:tcW w:w="988" w:type="dxa"/>
          </w:tcPr>
          <w:p w14:paraId="552DF21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5EAC34F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0F78C9D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27E3017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ABCD27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48E389C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0709FCA3" w14:textId="77777777" w:rsidTr="00E82BC3">
        <w:tc>
          <w:tcPr>
            <w:tcW w:w="988" w:type="dxa"/>
          </w:tcPr>
          <w:p w14:paraId="1D7B20E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17A9207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864" w:type="dxa"/>
          </w:tcPr>
          <w:p w14:paraId="4E5069E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7DFC6F0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83B654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030-039</w:t>
            </w:r>
          </w:p>
        </w:tc>
        <w:tc>
          <w:tcPr>
            <w:tcW w:w="3544" w:type="dxa"/>
          </w:tcPr>
          <w:p w14:paraId="79A88464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發件單位自訂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同一發件單位、入/扣帳日、轉帳類別之序號不得重覆。</w:t>
            </w:r>
          </w:p>
          <w:p w14:paraId="50EBF45A" w14:textId="525D3F77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6D48EB7D" w14:textId="77777777" w:rsidTr="00E82BC3">
        <w:tc>
          <w:tcPr>
            <w:tcW w:w="988" w:type="dxa"/>
          </w:tcPr>
          <w:p w14:paraId="252DA7D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638BFC6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0C5DEDF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0A7E85E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2E2D33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040-040</w:t>
            </w:r>
          </w:p>
        </w:tc>
        <w:tc>
          <w:tcPr>
            <w:tcW w:w="3544" w:type="dxa"/>
          </w:tcPr>
          <w:p w14:paraId="42CDD3F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B55617" w14:paraId="6E2E6800" w14:textId="77777777" w:rsidTr="00E82BC3">
        <w:tc>
          <w:tcPr>
            <w:tcW w:w="988" w:type="dxa"/>
          </w:tcPr>
          <w:p w14:paraId="217F0EE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226C5EF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864" w:type="dxa"/>
          </w:tcPr>
          <w:p w14:paraId="3283B41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851" w:type="dxa"/>
          </w:tcPr>
          <w:p w14:paraId="019FF2E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037468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041-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53</w:t>
            </w:r>
          </w:p>
        </w:tc>
        <w:tc>
          <w:tcPr>
            <w:tcW w:w="3544" w:type="dxa"/>
          </w:tcPr>
          <w:p w14:paraId="28FA763F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(11)V99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末兩位為小數點後兩位</w:t>
            </w:r>
          </w:p>
          <w:p w14:paraId="1398F652" w14:textId="63C693C0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10507AEA" w14:textId="77777777" w:rsidTr="00E82BC3">
        <w:tc>
          <w:tcPr>
            <w:tcW w:w="988" w:type="dxa"/>
          </w:tcPr>
          <w:p w14:paraId="0558BB6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3819BAA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委託單位區別</w:t>
            </w:r>
          </w:p>
        </w:tc>
        <w:tc>
          <w:tcPr>
            <w:tcW w:w="864" w:type="dxa"/>
          </w:tcPr>
          <w:p w14:paraId="4E1B666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0C3431F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96CD10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054-054</w:t>
            </w:r>
          </w:p>
        </w:tc>
        <w:tc>
          <w:tcPr>
            <w:tcW w:w="3544" w:type="dxa"/>
          </w:tcPr>
          <w:p w14:paraId="4FF48C3C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」</w:t>
            </w:r>
          </w:p>
          <w:p w14:paraId="6E9CCC24" w14:textId="30A0CAC0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3D337C33" w14:textId="77777777" w:rsidTr="00E82BC3">
        <w:tc>
          <w:tcPr>
            <w:tcW w:w="988" w:type="dxa"/>
          </w:tcPr>
          <w:p w14:paraId="7A8823F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53D8CD7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</w:p>
        </w:tc>
        <w:tc>
          <w:tcPr>
            <w:tcW w:w="864" w:type="dxa"/>
          </w:tcPr>
          <w:p w14:paraId="3F4E34B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3648B04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D9ED02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055-062</w:t>
            </w:r>
          </w:p>
        </w:tc>
        <w:tc>
          <w:tcPr>
            <w:tcW w:w="3544" w:type="dxa"/>
          </w:tcPr>
          <w:p w14:paraId="70A3815D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委託轉帳之事業單位統編</w:t>
            </w:r>
          </w:p>
          <w:p w14:paraId="4BA6C4E5" w14:textId="77777777" w:rsidR="00B55617" w:rsidRPr="0083271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該欄位置入最大債權銀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lastRenderedPageBreak/>
              <w:t xml:space="preserve">  行/發卡機構代號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0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代號首位為「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」時請置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入「1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」</w:t>
            </w:r>
          </w:p>
          <w:p w14:paraId="57DC659F" w14:textId="73FF1C3B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5E151A72" w14:textId="77777777" w:rsidTr="00E82BC3">
        <w:tc>
          <w:tcPr>
            <w:tcW w:w="988" w:type="dxa"/>
          </w:tcPr>
          <w:p w14:paraId="7B30788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2254" w:type="dxa"/>
          </w:tcPr>
          <w:p w14:paraId="0D8CE89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實際入/扣帳日期</w:t>
            </w:r>
          </w:p>
        </w:tc>
        <w:tc>
          <w:tcPr>
            <w:tcW w:w="864" w:type="dxa"/>
          </w:tcPr>
          <w:p w14:paraId="71C424B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0CC0CF2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BD8DDC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063-069</w:t>
            </w:r>
          </w:p>
        </w:tc>
        <w:tc>
          <w:tcPr>
            <w:tcW w:w="3544" w:type="dxa"/>
          </w:tcPr>
          <w:p w14:paraId="29C0A20A" w14:textId="51D2F366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與指定入扣帳日相同</w:t>
            </w:r>
          </w:p>
        </w:tc>
      </w:tr>
      <w:tr w:rsidR="00B55617" w14:paraId="4B9C2104" w14:textId="77777777" w:rsidTr="00E82BC3">
        <w:tc>
          <w:tcPr>
            <w:tcW w:w="988" w:type="dxa"/>
          </w:tcPr>
          <w:p w14:paraId="6AA465D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3FE3246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回應代碼</w:t>
            </w:r>
          </w:p>
        </w:tc>
        <w:tc>
          <w:tcPr>
            <w:tcW w:w="864" w:type="dxa"/>
          </w:tcPr>
          <w:p w14:paraId="07F8213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51" w:type="dxa"/>
          </w:tcPr>
          <w:p w14:paraId="5520063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489C2D4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070-073</w:t>
            </w:r>
          </w:p>
        </w:tc>
        <w:tc>
          <w:tcPr>
            <w:tcW w:w="3544" w:type="dxa"/>
          </w:tcPr>
          <w:p w14:paraId="2DCD39A2" w14:textId="77777777" w:rsidR="00B55617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放置入/扣帳結果回應代碼</w:t>
            </w:r>
          </w:p>
          <w:p w14:paraId="2A81AB7A" w14:textId="308BDCA3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回應代碼詳附錄</w:t>
            </w:r>
          </w:p>
        </w:tc>
      </w:tr>
      <w:tr w:rsidR="00B55617" w14:paraId="237CA017" w14:textId="77777777" w:rsidTr="00E82BC3">
        <w:tc>
          <w:tcPr>
            <w:tcW w:w="988" w:type="dxa"/>
          </w:tcPr>
          <w:p w14:paraId="3FAB6B0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254" w:type="dxa"/>
          </w:tcPr>
          <w:p w14:paraId="2E3687F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轉帳行代碼</w:t>
            </w:r>
          </w:p>
        </w:tc>
        <w:tc>
          <w:tcPr>
            <w:tcW w:w="864" w:type="dxa"/>
          </w:tcPr>
          <w:p w14:paraId="7D0B226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2F3416D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C5E453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074-080</w:t>
            </w:r>
          </w:p>
        </w:tc>
        <w:tc>
          <w:tcPr>
            <w:tcW w:w="3544" w:type="dxa"/>
          </w:tcPr>
          <w:p w14:paraId="479372BB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</w:t>
            </w:r>
            <w:r>
              <w:rPr>
                <w:rFonts w:ascii="標楷體" w:eastAsia="標楷體" w:hAnsi="標楷體" w:hint="eastAsia"/>
              </w:rPr>
              <w:t>帳號所屬</w:t>
            </w:r>
            <w:r w:rsidRPr="00347F0F">
              <w:rPr>
                <w:rFonts w:ascii="標楷體" w:eastAsia="標楷體" w:hAnsi="標楷體" w:hint="eastAsia"/>
              </w:rPr>
              <w:t>銀行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三</w:t>
            </w:r>
            <w:r w:rsidRPr="00347F0F">
              <w:rPr>
                <w:rFonts w:ascii="標楷體" w:eastAsia="標楷體" w:hAnsi="標楷體" w:hint="eastAsia"/>
              </w:rPr>
              <w:t>碼總行代碼</w:t>
            </w:r>
            <w:r>
              <w:rPr>
                <w:rFonts w:ascii="標楷體" w:eastAsia="標楷體" w:hAnsi="標楷體" w:hint="eastAsia"/>
              </w:rPr>
              <w:t>及四</w:t>
            </w:r>
            <w:r w:rsidRPr="00347F0F">
              <w:rPr>
                <w:rFonts w:ascii="標楷體" w:eastAsia="標楷體" w:hAnsi="標楷體" w:hint="eastAsia"/>
              </w:rPr>
              <w:t>碼分行代碼，分行代碼可空白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7EA538AF" w14:textId="13BADD0B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64131783" w14:textId="77777777" w:rsidTr="00E82BC3">
        <w:tc>
          <w:tcPr>
            <w:tcW w:w="988" w:type="dxa"/>
          </w:tcPr>
          <w:p w14:paraId="7F16586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254" w:type="dxa"/>
          </w:tcPr>
          <w:p w14:paraId="174AADF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轉帳帳號</w:t>
            </w:r>
          </w:p>
        </w:tc>
        <w:tc>
          <w:tcPr>
            <w:tcW w:w="864" w:type="dxa"/>
          </w:tcPr>
          <w:p w14:paraId="2701372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74AD72C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D197BE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081-096</w:t>
            </w:r>
          </w:p>
        </w:tc>
        <w:tc>
          <w:tcPr>
            <w:tcW w:w="3544" w:type="dxa"/>
          </w:tcPr>
          <w:p w14:paraId="15B2787A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入扣帳帳號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  <w:p w14:paraId="7AC49EF5" w14:textId="4B7D13C2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4DEE4139" w14:textId="77777777" w:rsidTr="00E82BC3">
        <w:tc>
          <w:tcPr>
            <w:tcW w:w="988" w:type="dxa"/>
          </w:tcPr>
          <w:p w14:paraId="4B79D5D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254" w:type="dxa"/>
          </w:tcPr>
          <w:p w14:paraId="1C0D0CA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帳戶ID</w:t>
            </w:r>
          </w:p>
        </w:tc>
        <w:tc>
          <w:tcPr>
            <w:tcW w:w="864" w:type="dxa"/>
          </w:tcPr>
          <w:p w14:paraId="3BABD01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495BDA2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3CBE58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097-106</w:t>
            </w:r>
          </w:p>
        </w:tc>
        <w:tc>
          <w:tcPr>
            <w:tcW w:w="3544" w:type="dxa"/>
          </w:tcPr>
          <w:p w14:paraId="20322997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1.帳戶客戶身分證號或統編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文數字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左靠右補空白(一般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為10位身分證號或8位統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若無則放空白)</w:t>
            </w:r>
          </w:p>
          <w:p w14:paraId="3F7257C1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</w:t>
            </w:r>
            <w:r w:rsidRPr="00347F0F">
              <w:rPr>
                <w:rFonts w:ascii="標楷體" w:eastAsia="標楷體" w:hAnsi="標楷體" w:hint="eastAsia"/>
              </w:rPr>
              <w:t>還款人身</w:t>
            </w:r>
            <w:r>
              <w:rPr>
                <w:rFonts w:ascii="標楷體" w:eastAsia="標楷體" w:hAnsi="標楷體" w:hint="eastAsia"/>
              </w:rPr>
              <w:t>分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347F0F">
              <w:rPr>
                <w:rFonts w:ascii="標楷體" w:eastAsia="標楷體" w:hAnsi="標楷體" w:hint="eastAsia"/>
              </w:rPr>
              <w:t>證號</w:t>
            </w:r>
          </w:p>
          <w:p w14:paraId="209D4F0C" w14:textId="268E84BA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04279273" w14:textId="77777777" w:rsidTr="00E82BC3">
        <w:tc>
          <w:tcPr>
            <w:tcW w:w="988" w:type="dxa"/>
          </w:tcPr>
          <w:p w14:paraId="4848F49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2254" w:type="dxa"/>
          </w:tcPr>
          <w:p w14:paraId="31DBDFE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銷帳編號</w:t>
            </w:r>
          </w:p>
        </w:tc>
        <w:tc>
          <w:tcPr>
            <w:tcW w:w="864" w:type="dxa"/>
          </w:tcPr>
          <w:p w14:paraId="5B2990B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64A1704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05C5B2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107-122</w:t>
            </w:r>
          </w:p>
        </w:tc>
        <w:tc>
          <w:tcPr>
            <w:tcW w:w="3544" w:type="dxa"/>
          </w:tcPr>
          <w:p w14:paraId="1221FCCE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銷帳資料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</w:t>
            </w:r>
          </w:p>
          <w:p w14:paraId="3CEC143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銷帳類別為02960:還款狀況(1位)</w:t>
            </w:r>
          </w:p>
          <w:p w14:paraId="610E5B19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(0:正常，1:溢繳，2:短繳， 3:大額還本，4:結清)</w:t>
            </w:r>
          </w:p>
          <w:p w14:paraId="47CFA631" w14:textId="3C750E8E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0FEFCD90" w14:textId="77777777" w:rsidTr="00E82BC3">
        <w:tc>
          <w:tcPr>
            <w:tcW w:w="988" w:type="dxa"/>
          </w:tcPr>
          <w:p w14:paraId="7D2A07C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2254" w:type="dxa"/>
          </w:tcPr>
          <w:p w14:paraId="5079AB3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費用代號</w:t>
            </w:r>
          </w:p>
        </w:tc>
        <w:tc>
          <w:tcPr>
            <w:tcW w:w="864" w:type="dxa"/>
          </w:tcPr>
          <w:p w14:paraId="66A97CB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51" w:type="dxa"/>
          </w:tcPr>
          <w:p w14:paraId="0F21A93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965295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123-126</w:t>
            </w:r>
          </w:p>
        </w:tc>
        <w:tc>
          <w:tcPr>
            <w:tcW w:w="3544" w:type="dxa"/>
          </w:tcPr>
          <w:p w14:paraId="58F0260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B55617" w14:paraId="0F7804FB" w14:textId="77777777" w:rsidTr="00E82BC3">
        <w:tc>
          <w:tcPr>
            <w:tcW w:w="988" w:type="dxa"/>
          </w:tcPr>
          <w:p w14:paraId="7DADB9D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2254" w:type="dxa"/>
          </w:tcPr>
          <w:p w14:paraId="0CBE831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銀行專用區</w:t>
            </w:r>
          </w:p>
        </w:tc>
        <w:tc>
          <w:tcPr>
            <w:tcW w:w="864" w:type="dxa"/>
          </w:tcPr>
          <w:p w14:paraId="03B795B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1" w:type="dxa"/>
          </w:tcPr>
          <w:p w14:paraId="34F78C8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7D8263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127-146</w:t>
            </w:r>
          </w:p>
        </w:tc>
        <w:tc>
          <w:tcPr>
            <w:tcW w:w="3544" w:type="dxa"/>
          </w:tcPr>
          <w:p w14:paraId="5A3DC9E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銀行內部自由運用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財金不予處理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無則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55617" w14:paraId="5A9DD6E2" w14:textId="77777777" w:rsidTr="00E82BC3">
        <w:tc>
          <w:tcPr>
            <w:tcW w:w="988" w:type="dxa"/>
          </w:tcPr>
          <w:p w14:paraId="0A63C50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2254" w:type="dxa"/>
          </w:tcPr>
          <w:p w14:paraId="308AB86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事業單位專用資料區</w:t>
            </w:r>
          </w:p>
        </w:tc>
        <w:tc>
          <w:tcPr>
            <w:tcW w:w="864" w:type="dxa"/>
          </w:tcPr>
          <w:p w14:paraId="54D1CC0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54</w:t>
            </w:r>
          </w:p>
        </w:tc>
        <w:tc>
          <w:tcPr>
            <w:tcW w:w="851" w:type="dxa"/>
          </w:tcPr>
          <w:p w14:paraId="0F8CABE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2AC108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147-200</w:t>
            </w:r>
          </w:p>
        </w:tc>
        <w:tc>
          <w:tcPr>
            <w:tcW w:w="3544" w:type="dxa"/>
          </w:tcPr>
          <w:p w14:paraId="3E026FFF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各營利事業單位依需要報請財金公司統一定義</w:t>
            </w:r>
          </w:p>
          <w:p w14:paraId="7E8F4D8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本欄: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B55617" w14:paraId="7653018A" w14:textId="77777777" w:rsidTr="00E82BC3">
        <w:tc>
          <w:tcPr>
            <w:tcW w:w="988" w:type="dxa"/>
            <w:shd w:val="clear" w:color="auto" w:fill="C0C0C0"/>
          </w:tcPr>
          <w:p w14:paraId="744987C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尾錄</w:t>
            </w:r>
          </w:p>
        </w:tc>
        <w:tc>
          <w:tcPr>
            <w:tcW w:w="2254" w:type="dxa"/>
            <w:shd w:val="clear" w:color="auto" w:fill="C0C0C0"/>
          </w:tcPr>
          <w:p w14:paraId="43EA917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18DA861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1256619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16E9C94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21DB54D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</w:p>
        </w:tc>
      </w:tr>
      <w:tr w:rsidR="00B55617" w14:paraId="62B6ABA5" w14:textId="77777777" w:rsidTr="00E82BC3">
        <w:tc>
          <w:tcPr>
            <w:tcW w:w="988" w:type="dxa"/>
            <w:shd w:val="clear" w:color="auto" w:fill="C0C0C0"/>
          </w:tcPr>
          <w:p w14:paraId="696EFCD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61E7ED0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197CDC3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661A00E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0EA26C1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0819D96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B55617" w14:paraId="09DDB1CF" w14:textId="77777777" w:rsidTr="00E82BC3">
        <w:tc>
          <w:tcPr>
            <w:tcW w:w="988" w:type="dxa"/>
          </w:tcPr>
          <w:p w14:paraId="14E3C79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016D906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6348918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720311E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AD1A80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5827CC8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尾筆為「3」</w:t>
            </w:r>
          </w:p>
        </w:tc>
      </w:tr>
      <w:tr w:rsidR="00B55617" w14:paraId="1566505D" w14:textId="77777777" w:rsidTr="00E82BC3">
        <w:tc>
          <w:tcPr>
            <w:tcW w:w="988" w:type="dxa"/>
          </w:tcPr>
          <w:p w14:paraId="18FAFB1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6F8041C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2667682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6812536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215ECE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3E2E685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534177B6" w14:textId="77777777" w:rsidTr="00E82BC3">
        <w:tc>
          <w:tcPr>
            <w:tcW w:w="988" w:type="dxa"/>
          </w:tcPr>
          <w:p w14:paraId="1125C97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71ADBCB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312E331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546BD00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717827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6BF5E43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2384F361" w14:textId="77777777" w:rsidTr="00E82BC3">
        <w:tc>
          <w:tcPr>
            <w:tcW w:w="988" w:type="dxa"/>
          </w:tcPr>
          <w:p w14:paraId="119A57A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6921C05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4EDDA50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2811A17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476C1F7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1A0095F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2268CEF4" w14:textId="77777777" w:rsidTr="00E82BC3">
        <w:tc>
          <w:tcPr>
            <w:tcW w:w="988" w:type="dxa"/>
          </w:tcPr>
          <w:p w14:paraId="3E7985E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2254" w:type="dxa"/>
          </w:tcPr>
          <w:p w14:paraId="5712316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FFE116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00EDDC0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01FDDE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218FBD95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B55617" w14:paraId="5B5310FA" w14:textId="77777777" w:rsidTr="00E82BC3">
        <w:tc>
          <w:tcPr>
            <w:tcW w:w="988" w:type="dxa"/>
          </w:tcPr>
          <w:p w14:paraId="29D8279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64742B4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57ADA8B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3C2F92A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81B219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13E535F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B55617" w14:paraId="4A1E0044" w14:textId="77777777" w:rsidTr="00E82BC3">
        <w:tc>
          <w:tcPr>
            <w:tcW w:w="988" w:type="dxa"/>
          </w:tcPr>
          <w:p w14:paraId="1CBF2A0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6CBC14E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交易總金額</w:t>
            </w:r>
          </w:p>
        </w:tc>
        <w:tc>
          <w:tcPr>
            <w:tcW w:w="864" w:type="dxa"/>
          </w:tcPr>
          <w:p w14:paraId="067AAAE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2AFB106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CB0E08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031-045</w:t>
            </w:r>
          </w:p>
        </w:tc>
        <w:tc>
          <w:tcPr>
            <w:tcW w:w="3544" w:type="dxa"/>
          </w:tcPr>
          <w:p w14:paraId="28A2CC8D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  <w:p w14:paraId="2FBA3657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末兩位為小數點後兩位</w:t>
            </w:r>
          </w:p>
          <w:p w14:paraId="088DFC8A" w14:textId="2837EC40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0438AFCC" w14:textId="77777777" w:rsidTr="00E82BC3">
        <w:tc>
          <w:tcPr>
            <w:tcW w:w="988" w:type="dxa"/>
          </w:tcPr>
          <w:p w14:paraId="7BFD0B2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35A1472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交易總筆數</w:t>
            </w:r>
          </w:p>
        </w:tc>
        <w:tc>
          <w:tcPr>
            <w:tcW w:w="864" w:type="dxa"/>
          </w:tcPr>
          <w:p w14:paraId="0732C24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415449A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99B65E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046-055</w:t>
            </w:r>
          </w:p>
        </w:tc>
        <w:tc>
          <w:tcPr>
            <w:tcW w:w="3544" w:type="dxa"/>
          </w:tcPr>
          <w:p w14:paraId="29E70599" w14:textId="77777777" w:rsidR="00B55617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</w:p>
          <w:p w14:paraId="39A18359" w14:textId="1AFB0061" w:rsidR="00344E45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B55617" w14:paraId="4D3DA1C5" w14:textId="77777777" w:rsidTr="00E82BC3">
        <w:tc>
          <w:tcPr>
            <w:tcW w:w="988" w:type="dxa"/>
          </w:tcPr>
          <w:p w14:paraId="0DBCDD02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21775C89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7B25C03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724B227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7771E0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056-056</w:t>
            </w:r>
          </w:p>
        </w:tc>
        <w:tc>
          <w:tcPr>
            <w:tcW w:w="3544" w:type="dxa"/>
          </w:tcPr>
          <w:p w14:paraId="3FC6EB4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B55617" w14:paraId="291E7562" w14:textId="77777777" w:rsidTr="00E82BC3">
        <w:tc>
          <w:tcPr>
            <w:tcW w:w="988" w:type="dxa"/>
          </w:tcPr>
          <w:p w14:paraId="5073D04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0609A86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成交總金額</w:t>
            </w:r>
          </w:p>
        </w:tc>
        <w:tc>
          <w:tcPr>
            <w:tcW w:w="864" w:type="dxa"/>
          </w:tcPr>
          <w:p w14:paraId="3B8E603E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600F08C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BD0CDD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057-071</w:t>
            </w:r>
          </w:p>
        </w:tc>
        <w:tc>
          <w:tcPr>
            <w:tcW w:w="3544" w:type="dxa"/>
          </w:tcPr>
          <w:p w14:paraId="54750A71" w14:textId="607D07AA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成功總金額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右靠左補零</w:t>
            </w:r>
            <w:r w:rsidR="00B55617"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9</w:t>
            </w:r>
            <w:r w:rsidR="00B55617">
              <w:rPr>
                <w:rFonts w:ascii="標楷體" w:eastAsia="標楷體" w:hAnsi="標楷體"/>
              </w:rPr>
              <w:t>(13)V99</w:t>
            </w:r>
          </w:p>
        </w:tc>
      </w:tr>
      <w:tr w:rsidR="00B55617" w14:paraId="0D44493D" w14:textId="77777777" w:rsidTr="00E82BC3">
        <w:tc>
          <w:tcPr>
            <w:tcW w:w="988" w:type="dxa"/>
          </w:tcPr>
          <w:p w14:paraId="1089EC6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163EB696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成交總筆數</w:t>
            </w:r>
          </w:p>
        </w:tc>
        <w:tc>
          <w:tcPr>
            <w:tcW w:w="864" w:type="dxa"/>
          </w:tcPr>
          <w:p w14:paraId="7EEF4E7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3DA1168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7E8F10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072-081</w:t>
            </w:r>
          </w:p>
        </w:tc>
        <w:tc>
          <w:tcPr>
            <w:tcW w:w="3544" w:type="dxa"/>
          </w:tcPr>
          <w:p w14:paraId="6E74AE01" w14:textId="523ADAB1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成功總筆數</w:t>
            </w:r>
            <w:r w:rsidR="00B55617"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B55617" w14:paraId="63314E7F" w14:textId="77777777" w:rsidTr="00E82BC3">
        <w:tc>
          <w:tcPr>
            <w:tcW w:w="988" w:type="dxa"/>
          </w:tcPr>
          <w:p w14:paraId="0FBA59C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7B136FCC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檢核欄位</w:t>
            </w:r>
          </w:p>
        </w:tc>
        <w:tc>
          <w:tcPr>
            <w:tcW w:w="864" w:type="dxa"/>
          </w:tcPr>
          <w:p w14:paraId="33B4E803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3E357B2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4C26C9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082-082</w:t>
            </w:r>
          </w:p>
        </w:tc>
        <w:tc>
          <w:tcPr>
            <w:tcW w:w="3544" w:type="dxa"/>
          </w:tcPr>
          <w:p w14:paraId="51CDE75A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固定為「+」</w:t>
            </w:r>
          </w:p>
        </w:tc>
      </w:tr>
      <w:tr w:rsidR="00B55617" w14:paraId="091A3304" w14:textId="77777777" w:rsidTr="00E82BC3">
        <w:tc>
          <w:tcPr>
            <w:tcW w:w="988" w:type="dxa"/>
          </w:tcPr>
          <w:p w14:paraId="759D401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254" w:type="dxa"/>
          </w:tcPr>
          <w:p w14:paraId="2CAFB587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未成交總金額</w:t>
            </w:r>
          </w:p>
        </w:tc>
        <w:tc>
          <w:tcPr>
            <w:tcW w:w="864" w:type="dxa"/>
          </w:tcPr>
          <w:p w14:paraId="6BD3BE8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35403920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BDC479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083-097</w:t>
            </w:r>
          </w:p>
        </w:tc>
        <w:tc>
          <w:tcPr>
            <w:tcW w:w="3544" w:type="dxa"/>
          </w:tcPr>
          <w:p w14:paraId="4CB2F97E" w14:textId="69835A97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失敗總金額</w:t>
            </w:r>
            <w:r w:rsidR="00B55617"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右靠左補零</w:t>
            </w:r>
            <w:r w:rsidR="00B55617"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9</w:t>
            </w:r>
            <w:r w:rsidR="00B55617">
              <w:rPr>
                <w:rFonts w:ascii="標楷體" w:eastAsia="標楷體" w:hAnsi="標楷體"/>
              </w:rPr>
              <w:t>(13)V99</w:t>
            </w:r>
          </w:p>
        </w:tc>
      </w:tr>
      <w:tr w:rsidR="00B55617" w14:paraId="038C3AE7" w14:textId="77777777" w:rsidTr="00E82BC3">
        <w:tc>
          <w:tcPr>
            <w:tcW w:w="988" w:type="dxa"/>
          </w:tcPr>
          <w:p w14:paraId="4D23C49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254" w:type="dxa"/>
          </w:tcPr>
          <w:p w14:paraId="7038DDA4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未成交總筆數</w:t>
            </w:r>
          </w:p>
        </w:tc>
        <w:tc>
          <w:tcPr>
            <w:tcW w:w="864" w:type="dxa"/>
          </w:tcPr>
          <w:p w14:paraId="509BDD28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068015AF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ACC9F5B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098-107</w:t>
            </w:r>
          </w:p>
        </w:tc>
        <w:tc>
          <w:tcPr>
            <w:tcW w:w="3544" w:type="dxa"/>
          </w:tcPr>
          <w:p w14:paraId="170A5C86" w14:textId="0AF78A41" w:rsidR="00B55617" w:rsidRPr="00347F0F" w:rsidRDefault="00344E45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失敗總筆數</w:t>
            </w:r>
            <w:r w:rsidR="00B55617" w:rsidRPr="00347F0F">
              <w:rPr>
                <w:rFonts w:ascii="標楷體" w:eastAsia="標楷體" w:hAnsi="標楷體" w:hint="eastAsia"/>
              </w:rPr>
              <w:t>，</w:t>
            </w:r>
            <w:r w:rsidR="00B55617"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B55617" w14:paraId="365201A8" w14:textId="77777777" w:rsidTr="00E82BC3">
        <w:tc>
          <w:tcPr>
            <w:tcW w:w="988" w:type="dxa"/>
          </w:tcPr>
          <w:p w14:paraId="35BC689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2254" w:type="dxa"/>
          </w:tcPr>
          <w:p w14:paraId="1804427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7675B2A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93</w:t>
            </w:r>
          </w:p>
        </w:tc>
        <w:tc>
          <w:tcPr>
            <w:tcW w:w="851" w:type="dxa"/>
          </w:tcPr>
          <w:p w14:paraId="1C52B29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B9923B1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108-200</w:t>
            </w:r>
          </w:p>
        </w:tc>
        <w:tc>
          <w:tcPr>
            <w:tcW w:w="3544" w:type="dxa"/>
          </w:tcPr>
          <w:p w14:paraId="2CFB0DED" w14:textId="77777777" w:rsidR="00B55617" w:rsidRPr="00347F0F" w:rsidRDefault="00B55617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</w:tbl>
    <w:p w14:paraId="0C8ECA83" w14:textId="241F5259" w:rsidR="004F6582" w:rsidRPr="009A5A20" w:rsidRDefault="004F6582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7D5C86E0" w14:textId="657C5BBA" w:rsidR="007C4B21" w:rsidRDefault="003D4DBD" w:rsidP="003A3C80">
      <w:pPr>
        <w:rPr>
          <w:rFonts w:ascii="標楷體" w:eastAsia="標楷體" w:hAnsi="標楷體"/>
        </w:rPr>
      </w:pPr>
      <w:r w:rsidRPr="003D4DBD">
        <w:rPr>
          <w:rFonts w:ascii="標楷體" w:eastAsia="標楷體" w:hAnsi="標楷體"/>
          <w:noProof/>
        </w:rPr>
        <w:lastRenderedPageBreak/>
        <w:drawing>
          <wp:inline distT="0" distB="0" distL="0" distR="0" wp14:anchorId="55C19906" wp14:editId="7F186234">
            <wp:extent cx="6479540" cy="57588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DBD">
        <w:rPr>
          <w:rFonts w:ascii="標楷體" w:eastAsia="標楷體" w:hAnsi="標楷體"/>
        </w:rPr>
        <w:t xml:space="preserve"> </w:t>
      </w:r>
      <w:r w:rsidR="003A3C80" w:rsidRPr="009A5A20">
        <w:rPr>
          <w:rFonts w:ascii="標楷體" w:eastAsia="標楷體" w:hAnsi="標楷體"/>
        </w:rPr>
        <w:br w:type="page"/>
      </w:r>
    </w:p>
    <w:p w14:paraId="5626F0E8" w14:textId="77777777" w:rsidR="003D4DBD" w:rsidRPr="009A5A20" w:rsidRDefault="003D4DBD" w:rsidP="003A3C80">
      <w:pPr>
        <w:rPr>
          <w:rFonts w:ascii="標楷體" w:eastAsia="標楷體" w:hAnsi="標楷體"/>
        </w:rPr>
      </w:pPr>
    </w:p>
    <w:p w14:paraId="61AF401A" w14:textId="57AC1C92" w:rsidR="007C4B21" w:rsidRPr="009A5A20" w:rsidRDefault="007C4B21" w:rsidP="00534800">
      <w:pPr>
        <w:pStyle w:val="3"/>
        <w:numPr>
          <w:ilvl w:val="2"/>
          <w:numId w:val="5"/>
        </w:numPr>
        <w:rPr>
          <w:rFonts w:ascii="標楷體" w:hAnsi="標楷體"/>
        </w:rPr>
      </w:pPr>
      <w:r w:rsidRPr="009A5A20">
        <w:rPr>
          <w:rFonts w:ascii="標楷體" w:hAnsi="標楷體"/>
        </w:rPr>
        <w:t>L</w:t>
      </w:r>
      <w:r w:rsidRPr="009A5A20">
        <w:rPr>
          <w:rFonts w:ascii="標楷體" w:hAnsi="標楷體" w:hint="eastAsia"/>
        </w:rPr>
        <w:t>5</w:t>
      </w:r>
      <w:r w:rsidRPr="009A5A20">
        <w:rPr>
          <w:rFonts w:ascii="標楷體" w:hAnsi="標楷體"/>
        </w:rPr>
        <w:t>71</w:t>
      </w:r>
      <w:r w:rsidR="00870775" w:rsidRPr="009A5A20">
        <w:rPr>
          <w:rFonts w:ascii="標楷體" w:hAnsi="標楷體"/>
        </w:rPr>
        <w:t>0</w:t>
      </w:r>
      <w:r w:rsidR="00DB15DE" w:rsidRPr="009A5A20">
        <w:rPr>
          <w:rFonts w:ascii="標楷體" w:hAnsi="標楷體" w:hint="eastAsia"/>
        </w:rPr>
        <w:t>債務協商作業－</w:t>
      </w:r>
      <w:r w:rsidRPr="009A5A20">
        <w:rPr>
          <w:rFonts w:ascii="標楷體" w:hAnsi="標楷體" w:hint="eastAsia"/>
        </w:rPr>
        <w:t>一般債權撥付資料檢核</w:t>
      </w:r>
      <w:r w:rsidR="00481786">
        <w:rPr>
          <w:rFonts w:ascii="標楷體" w:hAnsi="標楷體" w:hint="eastAsia"/>
          <w:lang w:eastAsia="zh-TW"/>
        </w:rPr>
        <w:t xml:space="preserve"> </w:t>
      </w:r>
    </w:p>
    <w:p w14:paraId="1B3B01AF" w14:textId="77777777" w:rsidR="007C4B21" w:rsidRPr="009A5A20" w:rsidRDefault="007C4B21" w:rsidP="00AD50CB">
      <w:pPr>
        <w:pStyle w:val="a"/>
        <w:rPr>
          <w:rFonts w:ascii="標楷體" w:hAnsi="標楷體"/>
        </w:rPr>
      </w:pPr>
      <w:r w:rsidRPr="009A5A20">
        <w:rPr>
          <w:rFonts w:ascii="標楷體" w:hAnsi="標楷體"/>
        </w:rPr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C4B21" w:rsidRPr="009A5A20" w14:paraId="347A4684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BC610E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2E41EB0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一般債權撥付資料檢核</w:t>
            </w:r>
          </w:p>
        </w:tc>
      </w:tr>
      <w:tr w:rsidR="007C4B21" w:rsidRPr="009A5A20" w14:paraId="73864B50" w14:textId="77777777" w:rsidTr="006732D6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F0041A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DA4497" w14:textId="57D5AB79" w:rsidR="007C4B21" w:rsidRPr="009A5A20" w:rsidRDefault="00F17AD1" w:rsidP="007C4B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檢核</w:t>
            </w:r>
            <w:r w:rsidR="00115ED6" w:rsidRPr="007944C2">
              <w:rPr>
                <w:rFonts w:ascii="標楷體" w:eastAsia="標楷體" w:hAnsi="標楷體" w:hint="eastAsia"/>
              </w:rPr>
              <w:t>一般債權撥付資料</w:t>
            </w:r>
            <w:r w:rsidRPr="00037244">
              <w:rPr>
                <w:rFonts w:ascii="標楷體" w:eastAsia="標楷體" w:hAnsi="標楷體" w:hint="eastAsia"/>
              </w:rPr>
              <w:t>檔</w:t>
            </w:r>
          </w:p>
        </w:tc>
      </w:tr>
      <w:tr w:rsidR="007C4B21" w:rsidRPr="009A5A20" w14:paraId="1B262C4D" w14:textId="77777777" w:rsidTr="006732D6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044303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86995A" w14:textId="77777777" w:rsidR="00D17B48" w:rsidRPr="009A5A20" w:rsidRDefault="00D17B48" w:rsidP="00D17B48">
            <w:pPr>
              <w:ind w:left="257" w:hangingChars="107" w:hanging="257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1.參考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「</w:t>
            </w:r>
            <w:r w:rsidRPr="00823AE9">
              <w:rPr>
                <w:rFonts w:ascii="標楷體" w:eastAsia="標楷體" w:hAnsi="標楷體" w:hint="eastAsia"/>
              </w:rPr>
              <w:t>作業流程.</w:t>
            </w:r>
            <w:r w:rsidRPr="00823AE9">
              <w:rPr>
                <w:rFonts w:ascii="標楷體" w:eastAsia="標楷體" w:hAnsi="標楷體" w:hint="eastAsia"/>
                <w:lang w:eastAsia="zh-HK"/>
              </w:rPr>
              <w:t>債務協商作業」</w:t>
            </w:r>
          </w:p>
          <w:p w14:paraId="061AD05B" w14:textId="23B3D31A" w:rsidR="00115ED6" w:rsidRDefault="00D17B48" w:rsidP="00096DAA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2.</w:t>
            </w:r>
            <w:r w:rsidR="00115ED6">
              <w:rPr>
                <w:rFonts w:ascii="標楷體" w:eastAsia="標楷體" w:hAnsi="標楷體" w:hint="eastAsia"/>
              </w:rPr>
              <w:t>維護[</w:t>
            </w:r>
            <w:r w:rsidR="00115ED6" w:rsidRPr="00037244">
              <w:rPr>
                <w:rFonts w:ascii="標楷體" w:eastAsia="標楷體" w:hAnsi="標楷體" w:hint="eastAsia"/>
              </w:rPr>
              <w:t>一般債權撥付資料檔</w:t>
            </w:r>
            <w:r w:rsidR="00115ED6">
              <w:rPr>
                <w:rFonts w:ascii="標楷體" w:eastAsia="標楷體" w:hAnsi="標楷體" w:hint="eastAsia"/>
              </w:rPr>
              <w:t>(</w:t>
            </w:r>
            <w:r w:rsidR="00115ED6" w:rsidRPr="007944C2">
              <w:rPr>
                <w:rFonts w:ascii="標楷體" w:eastAsia="標楷體" w:hAnsi="標楷體"/>
              </w:rPr>
              <w:t>NegAppr02</w:t>
            </w:r>
            <w:r w:rsidR="00115ED6">
              <w:rPr>
                <w:rFonts w:ascii="標楷體" w:eastAsia="標楷體" w:hAnsi="標楷體"/>
              </w:rPr>
              <w:t>)</w:t>
            </w:r>
            <w:r w:rsidR="00115ED6">
              <w:rPr>
                <w:rFonts w:ascii="標楷體" w:eastAsia="標楷體" w:hAnsi="標楷體" w:hint="eastAsia"/>
              </w:rPr>
              <w:t>]</w:t>
            </w:r>
          </w:p>
          <w:p w14:paraId="45C1854E" w14:textId="32C0367D" w:rsidR="00EA7CB4" w:rsidRDefault="00115ED6" w:rsidP="00096DA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96DAA">
              <w:rPr>
                <w:rFonts w:ascii="標楷體" w:eastAsia="標楷體" w:hAnsi="標楷體" w:hint="eastAsia"/>
              </w:rPr>
              <w:t>檢核</w:t>
            </w:r>
            <w:r>
              <w:rPr>
                <w:rFonts w:ascii="標楷體" w:eastAsia="標楷體" w:hAnsi="標楷體" w:hint="eastAsia"/>
              </w:rPr>
              <w:t>財金公司</w:t>
            </w:r>
            <w:r w:rsidR="00096DAA">
              <w:rPr>
                <w:rFonts w:ascii="標楷體" w:eastAsia="標楷體" w:hAnsi="標楷體" w:hint="eastAsia"/>
              </w:rPr>
              <w:t>匯入檔</w:t>
            </w:r>
            <w:r w:rsidR="00290A83">
              <w:rPr>
                <w:rFonts w:ascii="標楷體" w:eastAsia="標楷體" w:hAnsi="標楷體" w:hint="eastAsia"/>
              </w:rPr>
              <w:t>[</w:t>
            </w:r>
            <w:r w:rsidR="00290A83" w:rsidRPr="00D17B48">
              <w:rPr>
                <w:rFonts w:ascii="標楷體" w:eastAsia="標楷體" w:hAnsi="標楷體" w:hint="eastAsia"/>
              </w:rPr>
              <w:t>一般債權撥付資料檔(BATCHTX02)</w:t>
            </w:r>
            <w:r w:rsidR="00290A83">
              <w:rPr>
                <w:rFonts w:ascii="標楷體" w:eastAsia="標楷體" w:hAnsi="標楷體" w:hint="eastAsia"/>
              </w:rPr>
              <w:t>]</w:t>
            </w:r>
            <w:r w:rsidR="007944C2" w:rsidRPr="009A5A20">
              <w:rPr>
                <w:rFonts w:ascii="標楷體" w:eastAsia="標楷體" w:hAnsi="標楷體" w:hint="eastAsia"/>
              </w:rPr>
              <w:t>，</w:t>
            </w:r>
            <w:r w:rsidR="0082060C">
              <w:rPr>
                <w:rFonts w:ascii="標楷體" w:eastAsia="標楷體" w:hAnsi="標楷體" w:hint="eastAsia"/>
              </w:rPr>
              <w:t>維護[</w:t>
            </w:r>
            <w:r w:rsidR="0082060C" w:rsidRPr="00037244">
              <w:rPr>
                <w:rFonts w:ascii="標楷體" w:eastAsia="標楷體" w:hAnsi="標楷體" w:hint="eastAsia"/>
              </w:rPr>
              <w:t>一般債權撥付資料檔</w:t>
            </w:r>
            <w:r w:rsidR="0082060C">
              <w:rPr>
                <w:rFonts w:ascii="標楷體" w:eastAsia="標楷體" w:hAnsi="標楷體" w:hint="eastAsia"/>
              </w:rPr>
              <w:t>(</w:t>
            </w:r>
            <w:r w:rsidR="0082060C" w:rsidRPr="007944C2">
              <w:rPr>
                <w:rFonts w:ascii="標楷體" w:eastAsia="標楷體" w:hAnsi="標楷體"/>
              </w:rPr>
              <w:t>NegAppr02</w:t>
            </w:r>
            <w:r w:rsidR="0082060C">
              <w:rPr>
                <w:rFonts w:ascii="標楷體" w:eastAsia="標楷體" w:hAnsi="標楷體"/>
              </w:rPr>
              <w:t>)</w:t>
            </w:r>
            <w:r w:rsidR="0082060C">
              <w:rPr>
                <w:rFonts w:ascii="標楷體" w:eastAsia="標楷體" w:hAnsi="標楷體" w:hint="eastAsia"/>
              </w:rPr>
              <w:t>]</w:t>
            </w:r>
            <w:r w:rsidR="0082060C" w:rsidRPr="009A5A20">
              <w:rPr>
                <w:rFonts w:ascii="標楷體" w:eastAsia="標楷體" w:hAnsi="標楷體" w:hint="eastAsia"/>
              </w:rPr>
              <w:t>，</w:t>
            </w:r>
            <w:r w:rsidR="00096DAA">
              <w:rPr>
                <w:rFonts w:ascii="標楷體" w:eastAsia="標楷體" w:hAnsi="標楷體" w:hint="eastAsia"/>
              </w:rPr>
              <w:t>產製回覆檔</w:t>
            </w:r>
            <w:r w:rsidR="007944C2" w:rsidRPr="007944C2">
              <w:rPr>
                <w:rFonts w:ascii="標楷體" w:eastAsia="標楷體" w:hAnsi="標楷體" w:hint="eastAsia"/>
              </w:rPr>
              <w:t>[一般債權撥付資料回覆檔(BATCHTX03)]</w:t>
            </w:r>
            <w:r w:rsidR="00CB6CBC">
              <w:rPr>
                <w:rFonts w:ascii="標楷體" w:eastAsia="標楷體" w:hAnsi="標楷體" w:hint="eastAsia"/>
              </w:rPr>
              <w:t>給財金公司</w:t>
            </w:r>
          </w:p>
          <w:p w14:paraId="23BBA60D" w14:textId="280C4A0A" w:rsidR="00AD0A2C" w:rsidRDefault="00AD0A2C" w:rsidP="00AD0A2C">
            <w:pPr>
              <w:ind w:left="269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上傳檔案指定位置及檔名：</w:t>
            </w:r>
          </w:p>
          <w:p w14:paraId="70DE105E" w14:textId="77777777" w:rsidR="00AD0A2C" w:rsidRDefault="00AD0A2C" w:rsidP="00AD0A2C">
            <w:pPr>
              <w:ind w:leftChars="84" w:left="471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(系統指定上傳資料匣)\日曆日(西元年月日)\上傳櫃員代號\FILENA</w:t>
            </w:r>
          </w:p>
          <w:p w14:paraId="40220684" w14:textId="77777777" w:rsidR="00474D61" w:rsidRDefault="00AD0A2C" w:rsidP="00FE763E">
            <w:pPr>
              <w:ind w:leftChars="84" w:left="471" w:hangingChars="112" w:hanging="269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Ex: C:\upload\20210</w:t>
            </w:r>
            <w:r>
              <w:rPr>
                <w:rFonts w:ascii="標楷體" w:eastAsia="標楷體" w:hAnsi="標楷體"/>
              </w:rPr>
              <w:t>625</w:t>
            </w:r>
            <w:r>
              <w:rPr>
                <w:rFonts w:ascii="標楷體" w:eastAsia="標楷體" w:hAnsi="標楷體" w:hint="eastAsia"/>
              </w:rPr>
              <w:t>\0017</w:t>
            </w:r>
            <w:r>
              <w:rPr>
                <w:rFonts w:ascii="標楷體" w:eastAsia="標楷體" w:hAnsi="標楷體"/>
              </w:rPr>
              <w:t>22</w:t>
            </w:r>
            <w:r>
              <w:rPr>
                <w:rFonts w:ascii="標楷體" w:eastAsia="標楷體" w:hAnsi="標楷體" w:hint="eastAsia"/>
              </w:rPr>
              <w:t>\</w:t>
            </w:r>
            <w:r w:rsidRPr="00B85E97">
              <w:rPr>
                <w:rFonts w:ascii="標楷體" w:eastAsia="標楷體" w:hAnsi="標楷體" w:hint="eastAsia"/>
              </w:rPr>
              <w:t>BATCHTX0</w:t>
            </w:r>
            <w:r>
              <w:rPr>
                <w:rFonts w:ascii="標楷體" w:eastAsia="標楷體" w:hAnsi="標楷體"/>
              </w:rPr>
              <w:t>2</w:t>
            </w:r>
          </w:p>
          <w:p w14:paraId="788B82CF" w14:textId="1FB43342" w:rsidR="00685992" w:rsidRPr="0027669F" w:rsidRDefault="003A74B4" w:rsidP="0068599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D17B48">
              <w:rPr>
                <w:rFonts w:ascii="標楷體" w:eastAsia="標楷體" w:hAnsi="標楷體" w:hint="eastAsia"/>
              </w:rPr>
              <w:t>一般債權撥付資料檔(BATCHTX02)</w:t>
            </w:r>
            <w:r>
              <w:rPr>
                <w:rFonts w:ascii="標楷體" w:eastAsia="標楷體" w:hAnsi="標楷體" w:hint="eastAsia"/>
              </w:rPr>
              <w:t>檔案內之[</w:t>
            </w:r>
            <w:r w:rsidRPr="00347F0F">
              <w:rPr>
                <w:rFonts w:ascii="標楷體" w:eastAsia="標楷體" w:hAnsi="標楷體" w:hint="eastAsia"/>
              </w:rPr>
              <w:t>帳戶ID</w:t>
            </w:r>
            <w:r>
              <w:rPr>
                <w:rFonts w:ascii="標楷體" w:eastAsia="標楷體" w:hAnsi="標楷體" w:hint="eastAsia"/>
              </w:rPr>
              <w:t>]存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在[</w:t>
            </w:r>
            <w:r>
              <w:rPr>
                <w:rFonts w:ascii="標楷體" w:eastAsia="標楷體" w:hAnsi="標楷體" w:hint="eastAsia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proofErr w:type="spellStart"/>
            <w:r w:rsidRPr="00B06079">
              <w:rPr>
                <w:rFonts w:ascii="標楷體" w:eastAsia="標楷體" w:hAnsi="標楷體" w:hint="eastAsia"/>
              </w:rPr>
              <w:t>CustMain</w:t>
            </w:r>
            <w:proofErr w:type="spellEnd"/>
            <w:r>
              <w:rPr>
                <w:rFonts w:ascii="標楷體" w:eastAsia="標楷體" w:hAnsi="標楷體" w:hint="eastAsia"/>
              </w:rPr>
              <w:t>)]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且[</w:t>
            </w:r>
            <w:r w:rsidRPr="009A5A20">
              <w:rPr>
                <w:rFonts w:ascii="標楷體" w:eastAsia="標楷體" w:hAnsi="標楷體" w:hint="eastAsia"/>
              </w:rPr>
              <w:t>債權主檔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(</w:t>
            </w:r>
            <w:proofErr w:type="spellStart"/>
            <w:r w:rsidRPr="00B06079">
              <w:rPr>
                <w:rFonts w:ascii="標楷體" w:eastAsia="標楷體" w:hAnsi="標楷體" w:hint="eastAsia"/>
                <w:color w:val="000000"/>
              </w:rPr>
              <w:t>Ne</w:t>
            </w:r>
            <w:r w:rsidRPr="00B06079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  <w:r>
              <w:rPr>
                <w:rFonts w:ascii="標楷體" w:eastAsia="標楷體" w:hAnsi="標楷體" w:hint="eastAsia"/>
              </w:rPr>
              <w:t>)]有資料即視為成功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回應代碼為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4001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入/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扣帳成功;其餘視為未成功</w:t>
            </w:r>
            <w:r w:rsidRPr="009A5A20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回應代碼為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 w:hint="eastAsia"/>
              </w:rPr>
              <w:t>808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無此帳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戶或問題帳戶</w:t>
            </w:r>
          </w:p>
        </w:tc>
      </w:tr>
      <w:tr w:rsidR="007C4B21" w:rsidRPr="009A5A20" w14:paraId="390D733B" w14:textId="77777777" w:rsidTr="006732D6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7E3C26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D63DCB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6BF30119" w14:textId="77777777" w:rsidTr="006732D6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0A7A25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FCC3DF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72F41E57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7E1A09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B9B225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5027A0A2" w14:textId="77777777" w:rsidTr="006732D6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CD4D6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78F044" w14:textId="4114E2E8" w:rsidR="006430AA" w:rsidRPr="007E5C6D" w:rsidRDefault="006430AA" w:rsidP="00474D61">
            <w:pPr>
              <w:pStyle w:val="1"/>
              <w:numPr>
                <w:ilvl w:val="0"/>
                <w:numId w:val="0"/>
              </w:numPr>
              <w:ind w:left="142" w:hanging="142"/>
              <w:rPr>
                <w:rFonts w:ascii="標楷體" w:hAnsi="標楷體"/>
              </w:rPr>
            </w:pPr>
          </w:p>
          <w:p w14:paraId="2ABDD881" w14:textId="373BE191" w:rsidR="00EA7CB4" w:rsidRPr="000A725E" w:rsidRDefault="00EA7CB4" w:rsidP="006430AA">
            <w:pPr>
              <w:rPr>
                <w:rFonts w:ascii="標楷體" w:eastAsia="標楷體" w:hAnsi="標楷體"/>
              </w:rPr>
            </w:pPr>
          </w:p>
        </w:tc>
      </w:tr>
      <w:tr w:rsidR="007C4B21" w:rsidRPr="009A5A20" w14:paraId="2C66BCB1" w14:textId="77777777" w:rsidTr="006732D6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4A438A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B0DD310" w14:textId="77777777" w:rsidR="007C4B21" w:rsidRPr="009A5A20" w:rsidRDefault="007C4B21" w:rsidP="007C4B21">
            <w:pPr>
              <w:rPr>
                <w:rFonts w:ascii="標楷體" w:eastAsia="標楷體" w:hAnsi="標楷體"/>
              </w:rPr>
            </w:pPr>
          </w:p>
        </w:tc>
      </w:tr>
    </w:tbl>
    <w:p w14:paraId="7C61AEC2" w14:textId="76C3E9E6" w:rsidR="007C4B21" w:rsidRDefault="007C4B21" w:rsidP="007C4B21">
      <w:pPr>
        <w:rPr>
          <w:rFonts w:ascii="標楷體" w:eastAsia="標楷體" w:hAnsi="標楷體"/>
        </w:rPr>
      </w:pPr>
    </w:p>
    <w:p w14:paraId="71F9D216" w14:textId="77777777" w:rsidR="00115ED6" w:rsidRPr="009A5A20" w:rsidRDefault="00115ED6" w:rsidP="00115ED6">
      <w:pPr>
        <w:pStyle w:val="17"/>
        <w:numPr>
          <w:ilvl w:val="0"/>
          <w:numId w:val="6"/>
        </w:numPr>
        <w:ind w:left="1418"/>
      </w:pPr>
      <w:r w:rsidRPr="009A5A20">
        <w:rPr>
          <w:rFonts w:hint="eastAsia"/>
        </w:rPr>
        <w:t>Ta</w:t>
      </w:r>
      <w:r w:rsidRPr="009A5A20">
        <w:t>ble List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15ED6" w:rsidRPr="009A5A20" w14:paraId="15E7130B" w14:textId="77777777" w:rsidTr="00427170">
        <w:tc>
          <w:tcPr>
            <w:tcW w:w="851" w:type="dxa"/>
            <w:shd w:val="clear" w:color="auto" w:fill="D9D9D9" w:themeFill="background1" w:themeFillShade="D9"/>
          </w:tcPr>
          <w:p w14:paraId="17FD9945" w14:textId="77777777" w:rsidR="00115ED6" w:rsidRPr="009A5A20" w:rsidRDefault="00115ED6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14:paraId="76EDA888" w14:textId="77777777" w:rsidR="00115ED6" w:rsidRPr="009A5A20" w:rsidRDefault="00115ED6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14:paraId="166759A7" w14:textId="77777777" w:rsidR="00115ED6" w:rsidRPr="009A5A20" w:rsidRDefault="00115ED6" w:rsidP="00427170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115ED6" w:rsidRPr="009A5A20" w14:paraId="5ADE302E" w14:textId="77777777" w:rsidTr="00427170">
        <w:tc>
          <w:tcPr>
            <w:tcW w:w="851" w:type="dxa"/>
          </w:tcPr>
          <w:p w14:paraId="384FBD65" w14:textId="65B36331" w:rsidR="00115ED6" w:rsidRPr="009A5A20" w:rsidRDefault="00115ED6" w:rsidP="0042717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</w:tcPr>
          <w:p w14:paraId="66219AE3" w14:textId="7EA046DC" w:rsidR="00115ED6" w:rsidRPr="009A5A20" w:rsidRDefault="00115ED6" w:rsidP="00427170">
            <w:pPr>
              <w:widowControl/>
              <w:rPr>
                <w:rFonts w:ascii="標楷體" w:eastAsia="標楷體" w:hAnsi="標楷體"/>
                <w:color w:val="000000"/>
                <w:kern w:val="0"/>
              </w:rPr>
            </w:pPr>
            <w:r w:rsidRPr="007944C2">
              <w:rPr>
                <w:rFonts w:ascii="標楷體" w:eastAsia="標楷體" w:hAnsi="標楷體"/>
              </w:rPr>
              <w:t>NegAppr0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828" w:type="dxa"/>
          </w:tcPr>
          <w:p w14:paraId="323FF672" w14:textId="17DDB507" w:rsidR="00115ED6" w:rsidRPr="009A5A20" w:rsidRDefault="00115ED6" w:rsidP="00427170">
            <w:pPr>
              <w:widowControl/>
              <w:rPr>
                <w:rFonts w:ascii="標楷體" w:eastAsia="標楷體" w:hAnsi="標楷體"/>
                <w:color w:val="000000"/>
              </w:rPr>
            </w:pPr>
            <w:r w:rsidRPr="00037244">
              <w:rPr>
                <w:rFonts w:ascii="標楷體" w:eastAsia="標楷體" w:hAnsi="標楷體" w:hint="eastAsia"/>
              </w:rPr>
              <w:t>一般債權撥付資料檔</w:t>
            </w:r>
          </w:p>
        </w:tc>
      </w:tr>
      <w:tr w:rsidR="00DA6F24" w:rsidRPr="009A5A20" w14:paraId="4668B98A" w14:textId="77777777" w:rsidTr="00427170">
        <w:tc>
          <w:tcPr>
            <w:tcW w:w="851" w:type="dxa"/>
          </w:tcPr>
          <w:p w14:paraId="3C7A0A54" w14:textId="0613CC09" w:rsidR="00DA6F24" w:rsidRDefault="00987C7D" w:rsidP="00DA6F2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</w:tcPr>
          <w:p w14:paraId="30EAFA44" w14:textId="232CFA21" w:rsidR="00DA6F24" w:rsidRPr="007944C2" w:rsidRDefault="00DA6F24" w:rsidP="00DA6F24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B06079">
              <w:rPr>
                <w:rFonts w:ascii="標楷體" w:eastAsia="標楷體" w:hAnsi="標楷體" w:hint="eastAsia"/>
                <w:color w:val="000000"/>
              </w:rPr>
              <w:t>Ne</w:t>
            </w:r>
            <w:r w:rsidRPr="00B06079">
              <w:rPr>
                <w:rFonts w:ascii="標楷體" w:eastAsia="標楷體" w:hAnsi="標楷體"/>
                <w:color w:val="000000"/>
              </w:rPr>
              <w:t>gMain</w:t>
            </w:r>
            <w:proofErr w:type="spellEnd"/>
          </w:p>
        </w:tc>
        <w:tc>
          <w:tcPr>
            <w:tcW w:w="3828" w:type="dxa"/>
          </w:tcPr>
          <w:p w14:paraId="418FD845" w14:textId="0F849C2F" w:rsidR="00DA6F24" w:rsidRPr="00037244" w:rsidRDefault="00DA6F24" w:rsidP="00DA6F24">
            <w:pPr>
              <w:widowControl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債權主檔</w:t>
            </w:r>
          </w:p>
        </w:tc>
      </w:tr>
      <w:tr w:rsidR="00685992" w:rsidRPr="009A5A20" w14:paraId="5AD89EE1" w14:textId="77777777" w:rsidTr="00427170">
        <w:tc>
          <w:tcPr>
            <w:tcW w:w="851" w:type="dxa"/>
          </w:tcPr>
          <w:p w14:paraId="5B96A755" w14:textId="7914EBC1" w:rsidR="00685992" w:rsidRDefault="00685992" w:rsidP="0068599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</w:tcPr>
          <w:p w14:paraId="3D9E4F0E" w14:textId="3B8EB04F" w:rsidR="00685992" w:rsidRPr="007944C2" w:rsidRDefault="00685992" w:rsidP="00685992">
            <w:pPr>
              <w:widowControl/>
              <w:rPr>
                <w:rFonts w:ascii="標楷體" w:eastAsia="標楷體" w:hAnsi="標楷體"/>
              </w:rPr>
            </w:pPr>
            <w:proofErr w:type="spellStart"/>
            <w:r w:rsidRPr="00B06079">
              <w:rPr>
                <w:rFonts w:ascii="標楷體" w:eastAsia="標楷體" w:hAnsi="標楷體" w:hint="eastAsia"/>
              </w:rPr>
              <w:t>CustMain</w:t>
            </w:r>
            <w:proofErr w:type="spellEnd"/>
          </w:p>
        </w:tc>
        <w:tc>
          <w:tcPr>
            <w:tcW w:w="3828" w:type="dxa"/>
          </w:tcPr>
          <w:p w14:paraId="7D4BAA7E" w14:textId="6C0E9E37" w:rsidR="00685992" w:rsidRPr="00037244" w:rsidRDefault="00685992" w:rsidP="00685992">
            <w:pPr>
              <w:widowControl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</w:tbl>
    <w:p w14:paraId="00D209BB" w14:textId="77777777" w:rsidR="00115ED6" w:rsidRPr="009A5A20" w:rsidRDefault="00115ED6" w:rsidP="007C4B21">
      <w:pPr>
        <w:rPr>
          <w:rFonts w:ascii="標楷體" w:eastAsia="標楷體" w:hAnsi="標楷體"/>
        </w:rPr>
      </w:pPr>
    </w:p>
    <w:p w14:paraId="4A7A4E39" w14:textId="77777777" w:rsidR="007C4B21" w:rsidRPr="009A5A20" w:rsidRDefault="007C4B21" w:rsidP="00534800">
      <w:pPr>
        <w:pStyle w:val="17"/>
        <w:numPr>
          <w:ilvl w:val="0"/>
          <w:numId w:val="6"/>
        </w:numPr>
        <w:ind w:left="1418"/>
      </w:pPr>
      <w:r w:rsidRPr="009A5A20">
        <w:t>UI畫面</w:t>
      </w:r>
    </w:p>
    <w:p w14:paraId="5117C363" w14:textId="4F7EAA55" w:rsidR="007C4B21" w:rsidRDefault="007C4B21" w:rsidP="00DC7571">
      <w:pPr>
        <w:adjustRightInd w:val="0"/>
        <w:spacing w:afterLines="20" w:after="72"/>
        <w:ind w:leftChars="472" w:left="1133"/>
        <w:rPr>
          <w:rFonts w:ascii="標楷體" w:eastAsia="標楷體" w:hAnsi="標楷體" w:cs="標楷體"/>
          <w:kern w:val="0"/>
          <w:szCs w:val="28"/>
        </w:rPr>
      </w:pPr>
      <w:r w:rsidRPr="009A5A20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A344978" w14:textId="4F3FCF01" w:rsidR="00E5756B" w:rsidRPr="00037244" w:rsidRDefault="00C27818" w:rsidP="00037244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  <w:r w:rsidRPr="00C27818">
        <w:rPr>
          <w:rFonts w:ascii="標楷體" w:eastAsia="標楷體" w:hAnsi="標楷體" w:cs="標楷體"/>
          <w:noProof/>
          <w:kern w:val="0"/>
          <w:szCs w:val="28"/>
        </w:rPr>
        <w:lastRenderedPageBreak/>
        <w:drawing>
          <wp:inline distT="0" distB="0" distL="0" distR="0" wp14:anchorId="5DF53A9E" wp14:editId="6DD051C1">
            <wp:extent cx="6479540" cy="187388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3AE8" w14:textId="77777777" w:rsidR="00A508CC" w:rsidRDefault="00A508CC" w:rsidP="00E5756B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35D8A7CD" w14:textId="77777777" w:rsidR="00EA7CB4" w:rsidRPr="009A5A20" w:rsidRDefault="00EA7CB4" w:rsidP="00EA7CB4">
      <w:pPr>
        <w:pStyle w:val="17"/>
        <w:numPr>
          <w:ilvl w:val="0"/>
          <w:numId w:val="6"/>
        </w:numPr>
        <w:ind w:left="1418"/>
      </w:pPr>
      <w:r w:rsidRPr="009A5A20">
        <w:t>輸入畫面</w:t>
      </w:r>
      <w:r w:rsidRPr="009A5A20">
        <w:rPr>
          <w:rFonts w:hint="eastAsia"/>
          <w:lang w:eastAsia="zh-HK"/>
        </w:rPr>
        <w:t>按鈕</w:t>
      </w:r>
      <w:r w:rsidRPr="009A5A20">
        <w:t>說明</w:t>
      </w:r>
      <w:r w:rsidRPr="009A5A20">
        <w:rPr>
          <w:rFonts w:hint="eastAsia"/>
        </w:rPr>
        <w:t>: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EA7CB4" w:rsidRPr="009A5A20" w14:paraId="72CFA134" w14:textId="77777777" w:rsidTr="0066106F">
        <w:tc>
          <w:tcPr>
            <w:tcW w:w="848" w:type="dxa"/>
            <w:shd w:val="clear" w:color="auto" w:fill="D9D9D9" w:themeFill="background1" w:themeFillShade="D9"/>
          </w:tcPr>
          <w:p w14:paraId="53AA3E6F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12" w:type="dxa"/>
            <w:shd w:val="clear" w:color="auto" w:fill="D9D9D9" w:themeFill="background1" w:themeFillShade="D9"/>
          </w:tcPr>
          <w:p w14:paraId="452A15CB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6984" w:type="dxa"/>
            <w:shd w:val="clear" w:color="auto" w:fill="D9D9D9" w:themeFill="background1" w:themeFillShade="D9"/>
          </w:tcPr>
          <w:p w14:paraId="7A92F50B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A7CB4" w:rsidRPr="009A5A20" w14:paraId="6CA69ACD" w14:textId="77777777" w:rsidTr="0066106F">
        <w:tc>
          <w:tcPr>
            <w:tcW w:w="848" w:type="dxa"/>
          </w:tcPr>
          <w:p w14:paraId="22682B9F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12" w:type="dxa"/>
          </w:tcPr>
          <w:p w14:paraId="115E439D" w14:textId="71D95A90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確定</w:t>
            </w:r>
          </w:p>
        </w:tc>
        <w:tc>
          <w:tcPr>
            <w:tcW w:w="6984" w:type="dxa"/>
          </w:tcPr>
          <w:p w14:paraId="68549122" w14:textId="77777777" w:rsidR="00EA7CB4" w:rsidRPr="009A5557" w:rsidRDefault="00EA7CB4" w:rsidP="0066106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0571C082" w14:textId="55F143D9" w:rsidR="00E57704" w:rsidRDefault="006F0E12" w:rsidP="00AD0A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D0A2C">
              <w:rPr>
                <w:rFonts w:ascii="標楷體" w:eastAsia="標楷體" w:hAnsi="標楷體" w:hint="eastAsia"/>
                <w:lang w:eastAsia="zh-HK"/>
              </w:rPr>
              <w:t>若上傳檔案不存在</w:t>
            </w:r>
            <w:r w:rsidR="00AD0A2C">
              <w:rPr>
                <w:rFonts w:ascii="標楷體" w:eastAsia="標楷體" w:hAnsi="標楷體" w:hint="eastAsia"/>
              </w:rPr>
              <w:t>，則顯示錯誤訊息:</w:t>
            </w:r>
            <w:r w:rsidR="00AD0A2C" w:rsidRPr="00554A02">
              <w:rPr>
                <w:rFonts w:ascii="標楷體" w:eastAsia="標楷體" w:hAnsi="標楷體" w:hint="eastAsia"/>
              </w:rPr>
              <w:t xml:space="preserve"> "</w:t>
            </w:r>
            <w:r w:rsidR="00AD0A2C" w:rsidRPr="006B0DEA">
              <w:rPr>
                <w:rFonts w:ascii="標楷體" w:eastAsia="標楷體" w:hAnsi="標楷體" w:hint="eastAsia"/>
              </w:rPr>
              <w:t>E</w:t>
            </w:r>
            <w:r w:rsidR="00AD0A2C">
              <w:rPr>
                <w:rFonts w:ascii="標楷體" w:eastAsia="標楷體" w:hAnsi="標楷體"/>
              </w:rPr>
              <w:t>0015</w:t>
            </w:r>
            <w:r w:rsidR="00AD0A2C" w:rsidRPr="006B0DEA">
              <w:rPr>
                <w:rFonts w:ascii="標楷體" w:eastAsia="標楷體" w:hAnsi="標楷體"/>
              </w:rPr>
              <w:t>:</w:t>
            </w:r>
            <w:r w:rsidR="00AD0A2C">
              <w:rPr>
                <w:rFonts w:ascii="標楷體" w:eastAsia="標楷體" w:hAnsi="標楷體" w:hint="eastAsia"/>
              </w:rPr>
              <w:t>檢查錯誤(</w:t>
            </w:r>
            <w:r w:rsidR="00AD0A2C" w:rsidRPr="00422D98">
              <w:rPr>
                <w:rFonts w:ascii="標楷體" w:eastAsia="標楷體" w:hAnsi="標楷體" w:hint="eastAsia"/>
              </w:rPr>
              <w:t>檔案不存在,請查驗路徑</w:t>
            </w:r>
            <w:r w:rsidR="00AD0A2C">
              <w:rPr>
                <w:rFonts w:ascii="標楷體" w:eastAsia="標楷體" w:hAnsi="標楷體" w:hint="eastAsia"/>
              </w:rPr>
              <w:t>)</w:t>
            </w:r>
            <w:r w:rsidR="00AD0A2C" w:rsidRPr="00554A02">
              <w:rPr>
                <w:rFonts w:ascii="標楷體" w:eastAsia="標楷體" w:hAnsi="標楷體" w:hint="eastAsia"/>
              </w:rPr>
              <w:t>"</w:t>
            </w:r>
          </w:p>
          <w:p w14:paraId="23C4C40F" w14:textId="30DF16C5" w:rsidR="0058135C" w:rsidRPr="0058135C" w:rsidRDefault="0058135C" w:rsidP="00AD0A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Pr="00B85E97">
              <w:rPr>
                <w:rFonts w:ascii="標楷體" w:eastAsia="標楷體" w:hAnsi="標楷體" w:hint="eastAsia"/>
              </w:rPr>
              <w:t>畫面之提兌日必須等於 BATCHTX0</w:t>
            </w:r>
            <w:r>
              <w:rPr>
                <w:rFonts w:ascii="標楷體" w:eastAsia="標楷體" w:hAnsi="標楷體"/>
              </w:rPr>
              <w:t>2</w:t>
            </w:r>
            <w:r w:rsidRPr="00B85E97">
              <w:rPr>
                <w:rFonts w:ascii="標楷體" w:eastAsia="標楷體" w:hAnsi="標楷體" w:hint="eastAsia"/>
              </w:rPr>
              <w:t>之指定入/扣帳日</w:t>
            </w:r>
            <w:r>
              <w:rPr>
                <w:rFonts w:ascii="標楷體" w:eastAsia="標楷體" w:hAnsi="標楷體" w:hint="eastAsia"/>
              </w:rPr>
              <w:t>，否則顯示錯誤訊息:"E0015檢查錯誤(提兌日與檔案日期不符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28057247" w14:textId="77777777" w:rsidR="00EA7CB4" w:rsidRPr="00651325" w:rsidRDefault="00EA7CB4" w:rsidP="0066106F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3FDDA24" w14:textId="70943EDD" w:rsidR="00EA7CB4" w:rsidRPr="009A5A20" w:rsidRDefault="00157D3D" w:rsidP="00E7579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A7CB4">
              <w:rPr>
                <w:rFonts w:ascii="標楷體" w:eastAsia="標楷體" w:hAnsi="標楷體" w:hint="eastAsia"/>
              </w:rPr>
              <w:t>.</w:t>
            </w:r>
            <w:r w:rsidR="00037244">
              <w:rPr>
                <w:rFonts w:ascii="標楷體" w:eastAsia="標楷體" w:hAnsi="標楷體" w:hint="eastAsia"/>
              </w:rPr>
              <w:t>維護[</w:t>
            </w:r>
            <w:r w:rsidR="00037244" w:rsidRPr="00037244">
              <w:rPr>
                <w:rFonts w:ascii="標楷體" w:eastAsia="標楷體" w:hAnsi="標楷體" w:hint="eastAsia"/>
              </w:rPr>
              <w:t>一般債權撥付資料檔</w:t>
            </w:r>
            <w:r w:rsidR="007944C2">
              <w:rPr>
                <w:rFonts w:ascii="標楷體" w:eastAsia="標楷體" w:hAnsi="標楷體" w:hint="eastAsia"/>
              </w:rPr>
              <w:t>(</w:t>
            </w:r>
            <w:r w:rsidR="007944C2" w:rsidRPr="007944C2">
              <w:rPr>
                <w:rFonts w:ascii="標楷體" w:eastAsia="標楷體" w:hAnsi="標楷體"/>
              </w:rPr>
              <w:t>NegAppr02</w:t>
            </w:r>
            <w:r w:rsidR="007944C2">
              <w:rPr>
                <w:rFonts w:ascii="標楷體" w:eastAsia="標楷體" w:hAnsi="標楷體"/>
              </w:rPr>
              <w:t>)</w:t>
            </w:r>
            <w:r w:rsidR="00037244">
              <w:rPr>
                <w:rFonts w:ascii="標楷體" w:eastAsia="標楷體" w:hAnsi="標楷體" w:hint="eastAsia"/>
              </w:rPr>
              <w:t>]，產製</w:t>
            </w:r>
            <w:r w:rsidR="00037244" w:rsidRPr="00037244">
              <w:rPr>
                <w:rFonts w:ascii="標楷體" w:eastAsia="標楷體" w:hAnsi="標楷體" w:hint="eastAsia"/>
              </w:rPr>
              <w:t>[一般債權撥付資料回覆檔(BATCHTX03)]</w:t>
            </w:r>
          </w:p>
        </w:tc>
      </w:tr>
      <w:tr w:rsidR="00EA7CB4" w:rsidRPr="009A5A20" w14:paraId="549A5D1E" w14:textId="77777777" w:rsidTr="0066106F">
        <w:tc>
          <w:tcPr>
            <w:tcW w:w="848" w:type="dxa"/>
          </w:tcPr>
          <w:p w14:paraId="4E8D90E6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12" w:type="dxa"/>
          </w:tcPr>
          <w:p w14:paraId="27FCAD16" w14:textId="77777777" w:rsidR="00EA7CB4" w:rsidRPr="009A5A20" w:rsidRDefault="00EA7CB4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6984" w:type="dxa"/>
          </w:tcPr>
          <w:p w14:paraId="2388DD31" w14:textId="0D7B2E6F" w:rsidR="00EA7CB4" w:rsidRPr="009A5A20" w:rsidRDefault="00EA7CB4" w:rsidP="0066106F">
            <w:pPr>
              <w:rPr>
                <w:rFonts w:ascii="標楷體" w:eastAsia="標楷體" w:hAnsi="標楷體"/>
                <w:lang w:eastAsia="zh-HK"/>
              </w:rPr>
            </w:pPr>
            <w:r w:rsidRPr="009A5A20"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DF33337" w14:textId="77777777" w:rsidR="00EA7CB4" w:rsidRPr="009A5A20" w:rsidRDefault="00EA7CB4" w:rsidP="00E5756B">
      <w:pPr>
        <w:adjustRightInd w:val="0"/>
        <w:spacing w:afterLines="20" w:after="72"/>
        <w:rPr>
          <w:rFonts w:ascii="標楷體" w:eastAsia="標楷體" w:hAnsi="標楷體" w:cs="標楷體"/>
          <w:kern w:val="0"/>
          <w:szCs w:val="28"/>
        </w:rPr>
      </w:pPr>
    </w:p>
    <w:p w14:paraId="15029225" w14:textId="3B47FF23" w:rsidR="007C4B21" w:rsidRDefault="0002437F" w:rsidP="00534800">
      <w:pPr>
        <w:pStyle w:val="17"/>
        <w:numPr>
          <w:ilvl w:val="0"/>
          <w:numId w:val="6"/>
        </w:numPr>
        <w:ind w:left="1418"/>
      </w:pPr>
      <w:r w:rsidRPr="009A5A20"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"/>
        <w:gridCol w:w="992"/>
        <w:gridCol w:w="759"/>
        <w:gridCol w:w="686"/>
        <w:gridCol w:w="2496"/>
        <w:gridCol w:w="780"/>
        <w:gridCol w:w="576"/>
        <w:gridCol w:w="3393"/>
      </w:tblGrid>
      <w:tr w:rsidR="00EA7CB4" w:rsidRPr="009A5A20" w14:paraId="2F4C20AC" w14:textId="77777777" w:rsidTr="0066106F">
        <w:trPr>
          <w:trHeight w:val="388"/>
          <w:jc w:val="center"/>
        </w:trPr>
        <w:tc>
          <w:tcPr>
            <w:tcW w:w="512" w:type="dxa"/>
            <w:vMerge w:val="restart"/>
            <w:shd w:val="clear" w:color="auto" w:fill="D9D9D9" w:themeFill="background1" w:themeFillShade="D9"/>
          </w:tcPr>
          <w:p w14:paraId="37CEE6A0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992" w:type="dxa"/>
            <w:vMerge w:val="restart"/>
            <w:shd w:val="clear" w:color="auto" w:fill="D9D9D9" w:themeFill="background1" w:themeFillShade="D9"/>
          </w:tcPr>
          <w:p w14:paraId="1772632A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297" w:type="dxa"/>
            <w:gridSpan w:val="5"/>
            <w:shd w:val="clear" w:color="auto" w:fill="D9D9D9" w:themeFill="background1" w:themeFillShade="D9"/>
          </w:tcPr>
          <w:p w14:paraId="1A531056" w14:textId="77777777" w:rsidR="00EA7CB4" w:rsidRPr="009A5A20" w:rsidRDefault="00EA7CB4" w:rsidP="0066106F">
            <w:pPr>
              <w:jc w:val="center"/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93" w:type="dxa"/>
            <w:vMerge w:val="restart"/>
            <w:shd w:val="clear" w:color="auto" w:fill="D9D9D9" w:themeFill="background1" w:themeFillShade="D9"/>
          </w:tcPr>
          <w:p w14:paraId="7FA6710E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EA7CB4" w:rsidRPr="009A5A20" w14:paraId="5254EF06" w14:textId="77777777" w:rsidTr="0066106F">
        <w:trPr>
          <w:trHeight w:val="244"/>
          <w:jc w:val="center"/>
        </w:trPr>
        <w:tc>
          <w:tcPr>
            <w:tcW w:w="512" w:type="dxa"/>
            <w:vMerge/>
            <w:shd w:val="clear" w:color="auto" w:fill="D9D9D9" w:themeFill="background1" w:themeFillShade="D9"/>
          </w:tcPr>
          <w:p w14:paraId="168E2042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vMerge/>
            <w:shd w:val="clear" w:color="auto" w:fill="D9D9D9" w:themeFill="background1" w:themeFillShade="D9"/>
          </w:tcPr>
          <w:p w14:paraId="6578392C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</w:p>
        </w:tc>
        <w:tc>
          <w:tcPr>
            <w:tcW w:w="759" w:type="dxa"/>
            <w:shd w:val="clear" w:color="auto" w:fill="D9D9D9" w:themeFill="background1" w:themeFillShade="D9"/>
          </w:tcPr>
          <w:p w14:paraId="50364BD6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686" w:type="dxa"/>
            <w:shd w:val="clear" w:color="auto" w:fill="D9D9D9" w:themeFill="background1" w:themeFillShade="D9"/>
          </w:tcPr>
          <w:p w14:paraId="4E083E70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2496" w:type="dxa"/>
            <w:shd w:val="clear" w:color="auto" w:fill="D9D9D9" w:themeFill="background1" w:themeFillShade="D9"/>
          </w:tcPr>
          <w:p w14:paraId="2D502588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80" w:type="dxa"/>
            <w:shd w:val="clear" w:color="auto" w:fill="D9D9D9" w:themeFill="background1" w:themeFillShade="D9"/>
          </w:tcPr>
          <w:p w14:paraId="76BC99E3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576" w:type="dxa"/>
            <w:shd w:val="clear" w:color="auto" w:fill="D9D9D9" w:themeFill="background1" w:themeFillShade="D9"/>
          </w:tcPr>
          <w:p w14:paraId="3C687E3E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93" w:type="dxa"/>
            <w:vMerge/>
            <w:shd w:val="clear" w:color="auto" w:fill="D9D9D9" w:themeFill="background1" w:themeFillShade="D9"/>
          </w:tcPr>
          <w:p w14:paraId="0FBFF634" w14:textId="77777777" w:rsidR="00EA7CB4" w:rsidRPr="009A5A20" w:rsidRDefault="00EA7CB4" w:rsidP="0066106F">
            <w:pPr>
              <w:rPr>
                <w:rFonts w:ascii="標楷體" w:eastAsia="標楷體" w:hAnsi="標楷體"/>
              </w:rPr>
            </w:pPr>
          </w:p>
        </w:tc>
      </w:tr>
      <w:tr w:rsidR="00EA7CB4" w:rsidRPr="009A5A20" w14:paraId="634DA191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1F62939F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3C5F775" w14:textId="07444251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提兌日</w:t>
            </w:r>
          </w:p>
        </w:tc>
        <w:tc>
          <w:tcPr>
            <w:tcW w:w="759" w:type="dxa"/>
            <w:shd w:val="clear" w:color="auto" w:fill="auto"/>
          </w:tcPr>
          <w:p w14:paraId="7CB2FBEC" w14:textId="4A96629D" w:rsidR="00EA7CB4" w:rsidRPr="009A5A20" w:rsidRDefault="00C27818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686" w:type="dxa"/>
            <w:shd w:val="clear" w:color="auto" w:fill="auto"/>
          </w:tcPr>
          <w:p w14:paraId="79778451" w14:textId="0384E6F7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</w:t>
            </w:r>
          </w:p>
        </w:tc>
        <w:tc>
          <w:tcPr>
            <w:tcW w:w="2496" w:type="dxa"/>
            <w:shd w:val="clear" w:color="auto" w:fill="auto"/>
          </w:tcPr>
          <w:p w14:paraId="791C13BB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452DD3F6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0A2954EB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 w:rsidRPr="009A5A20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6EAB78F6" w14:textId="28F38D40" w:rsidR="00EA7CB4" w:rsidRDefault="00EA7CB4" w:rsidP="00EA7CB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E666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  <w:r w:rsidR="006E666E"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(1)</w:t>
            </w:r>
            <w:r w:rsidRPr="009A5A20">
              <w:rPr>
                <w:rFonts w:ascii="標楷體" w:eastAsia="標楷體" w:hAnsi="標楷體" w:hint="eastAsia"/>
              </w:rPr>
              <w:t>不可空白/V(7)</w:t>
            </w:r>
          </w:p>
          <w:p w14:paraId="434C5B0C" w14:textId="42BF6269" w:rsidR="00EA7CB4" w:rsidRPr="009A5A20" w:rsidRDefault="00EA7CB4" w:rsidP="00EA7CB4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(2)</w:t>
            </w:r>
            <w:r>
              <w:t xml:space="preserve"> </w:t>
            </w:r>
            <w:r w:rsidRPr="00EA7CB4">
              <w:rPr>
                <w:rFonts w:ascii="標楷體" w:eastAsia="標楷體" w:hAnsi="標楷體"/>
              </w:rPr>
              <w:t>A(DATE,0)</w:t>
            </w:r>
          </w:p>
        </w:tc>
      </w:tr>
      <w:tr w:rsidR="00EA7CB4" w:rsidRPr="009A5A20" w14:paraId="7A99F25F" w14:textId="77777777" w:rsidTr="0066106F">
        <w:trPr>
          <w:trHeight w:val="244"/>
          <w:jc w:val="center"/>
        </w:trPr>
        <w:tc>
          <w:tcPr>
            <w:tcW w:w="512" w:type="dxa"/>
            <w:shd w:val="clear" w:color="auto" w:fill="auto"/>
          </w:tcPr>
          <w:p w14:paraId="21829291" w14:textId="0F2E0DB8" w:rsidR="00EA7CB4" w:rsidRPr="009A5A20" w:rsidRDefault="00096DAA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14:paraId="293D881D" w14:textId="46286BCF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選擇</w:t>
            </w:r>
            <w:r w:rsidRPr="009A5A20">
              <w:rPr>
                <w:rFonts w:ascii="標楷體" w:eastAsia="標楷體" w:hAnsi="標楷體" w:hint="eastAsia"/>
              </w:rPr>
              <w:t>檔案</w:t>
            </w:r>
          </w:p>
        </w:tc>
        <w:tc>
          <w:tcPr>
            <w:tcW w:w="759" w:type="dxa"/>
            <w:shd w:val="clear" w:color="auto" w:fill="auto"/>
          </w:tcPr>
          <w:p w14:paraId="389B864B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</w:p>
        </w:tc>
        <w:tc>
          <w:tcPr>
            <w:tcW w:w="686" w:type="dxa"/>
            <w:shd w:val="clear" w:color="auto" w:fill="auto"/>
          </w:tcPr>
          <w:p w14:paraId="417BC935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</w:p>
        </w:tc>
        <w:tc>
          <w:tcPr>
            <w:tcW w:w="2496" w:type="dxa"/>
            <w:shd w:val="clear" w:color="auto" w:fill="auto"/>
          </w:tcPr>
          <w:p w14:paraId="44E2C78D" w14:textId="77777777" w:rsidR="00EA7CB4" w:rsidRPr="009A5A20" w:rsidRDefault="00EA7CB4" w:rsidP="00EA7CB4">
            <w:pPr>
              <w:rPr>
                <w:rFonts w:ascii="標楷體" w:eastAsia="標楷體" w:hAnsi="標楷體"/>
              </w:rPr>
            </w:pPr>
          </w:p>
        </w:tc>
        <w:tc>
          <w:tcPr>
            <w:tcW w:w="780" w:type="dxa"/>
            <w:shd w:val="clear" w:color="auto" w:fill="auto"/>
          </w:tcPr>
          <w:p w14:paraId="4B0E4922" w14:textId="7330738F" w:rsidR="00EA7CB4" w:rsidRDefault="00EA7CB4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shd w:val="clear" w:color="auto" w:fill="auto"/>
          </w:tcPr>
          <w:p w14:paraId="7E18802E" w14:textId="7EE05565" w:rsidR="00EA7CB4" w:rsidRPr="009A5A20" w:rsidRDefault="00EA7CB4" w:rsidP="00EA7C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93" w:type="dxa"/>
            <w:shd w:val="clear" w:color="auto" w:fill="auto"/>
          </w:tcPr>
          <w:p w14:paraId="0CFA54F5" w14:textId="16BAC99B" w:rsidR="00EA7CB4" w:rsidRDefault="00EA7CB4" w:rsidP="00EA7CB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自行選擇上傳之檔案</w:t>
            </w:r>
          </w:p>
        </w:tc>
      </w:tr>
    </w:tbl>
    <w:p w14:paraId="10512627" w14:textId="07C7F1FF" w:rsidR="009B2718" w:rsidRDefault="009B2718">
      <w:pPr>
        <w:widowControl/>
        <w:rPr>
          <w:rFonts w:ascii="標楷體" w:eastAsia="標楷體" w:hAnsi="標楷體"/>
        </w:rPr>
      </w:pPr>
    </w:p>
    <w:p w14:paraId="392E0465" w14:textId="4CA4303D" w:rsidR="001A586E" w:rsidRDefault="001A586E" w:rsidP="001A586E">
      <w:pPr>
        <w:pStyle w:val="17"/>
        <w:numPr>
          <w:ilvl w:val="0"/>
          <w:numId w:val="6"/>
        </w:numPr>
        <w:ind w:left="1418"/>
      </w:pPr>
      <w:r w:rsidRPr="009A5A20">
        <w:t>輸</w:t>
      </w:r>
      <w:r>
        <w:rPr>
          <w:rFonts w:hint="eastAsia"/>
        </w:rPr>
        <w:t>出</w:t>
      </w:r>
      <w:r w:rsidRPr="009A5A20">
        <w:t>畫面</w:t>
      </w:r>
    </w:p>
    <w:p w14:paraId="28CFCE98" w14:textId="392F9A61" w:rsidR="00A4475E" w:rsidRDefault="00B85608" w:rsidP="007C4B21">
      <w:pPr>
        <w:tabs>
          <w:tab w:val="left" w:pos="788"/>
        </w:tabs>
        <w:rPr>
          <w:rFonts w:ascii="標楷體" w:eastAsia="標楷體" w:hAnsi="標楷體"/>
        </w:rPr>
      </w:pPr>
      <w:r w:rsidRPr="00B85608">
        <w:rPr>
          <w:rFonts w:ascii="標楷體" w:eastAsia="標楷體" w:hAnsi="標楷體"/>
          <w:noProof/>
        </w:rPr>
        <w:lastRenderedPageBreak/>
        <w:drawing>
          <wp:inline distT="0" distB="0" distL="0" distR="0" wp14:anchorId="7242518E" wp14:editId="5BF88F71">
            <wp:extent cx="6479540" cy="3308985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676B" w14:textId="77777777" w:rsidR="001A586E" w:rsidRPr="009A5A20" w:rsidRDefault="001A586E" w:rsidP="007C4B21">
      <w:pPr>
        <w:tabs>
          <w:tab w:val="left" w:pos="788"/>
        </w:tabs>
        <w:rPr>
          <w:rFonts w:ascii="標楷體" w:eastAsia="標楷體" w:hAnsi="標楷體"/>
        </w:rPr>
      </w:pPr>
    </w:p>
    <w:p w14:paraId="5753B198" w14:textId="635E55A2" w:rsidR="00096DAA" w:rsidRDefault="00096DAA" w:rsidP="00096DAA">
      <w:pPr>
        <w:pStyle w:val="17"/>
        <w:numPr>
          <w:ilvl w:val="0"/>
          <w:numId w:val="6"/>
        </w:numPr>
        <w:ind w:left="1418"/>
      </w:pPr>
      <w:r>
        <w:rPr>
          <w:rFonts w:hint="eastAsia"/>
        </w:rPr>
        <w:t>檔案格式-</w:t>
      </w:r>
      <w:r w:rsidRPr="00037244">
        <w:rPr>
          <w:rFonts w:hint="eastAsia"/>
        </w:rPr>
        <w:t>BATCHTX0</w:t>
      </w:r>
      <w:r>
        <w:t>2</w:t>
      </w:r>
    </w:p>
    <w:p w14:paraId="1213886B" w14:textId="5C67E02F" w:rsidR="005B08B3" w:rsidRDefault="005B08B3" w:rsidP="005B08B3">
      <w:pPr>
        <w:pStyle w:val="a"/>
      </w:pPr>
      <w:r>
        <w:rPr>
          <w:rFonts w:hint="eastAsia"/>
        </w:rPr>
        <w:t>M</w:t>
      </w:r>
      <w:r>
        <w:t>SG ID:BATCHTX0</w:t>
      </w:r>
      <w:r>
        <w:rPr>
          <w:rFonts w:hint="eastAsia"/>
        </w:rPr>
        <w:t>2</w:t>
      </w:r>
      <w:r>
        <w:t xml:space="preserve">     From:</w:t>
      </w:r>
      <w:r w:rsidRPr="005B08B3">
        <w:rPr>
          <w:rFonts w:hint="eastAsia"/>
        </w:rPr>
        <w:t xml:space="preserve"> </w:t>
      </w:r>
      <w:r>
        <w:rPr>
          <w:rFonts w:hint="eastAsia"/>
        </w:rPr>
        <w:t>財金公司</w:t>
      </w:r>
      <w:r>
        <w:rPr>
          <w:rFonts w:hint="eastAsia"/>
        </w:rPr>
        <w:t xml:space="preserve">    </w:t>
      </w:r>
      <w:r>
        <w:t xml:space="preserve">    To:</w:t>
      </w:r>
      <w:r>
        <w:rPr>
          <w:rFonts w:hint="eastAsia"/>
        </w:rPr>
        <w:t>轉帳單位</w:t>
      </w:r>
      <w:r>
        <w:t xml:space="preserve"> </w:t>
      </w:r>
    </w:p>
    <w:p w14:paraId="12652B18" w14:textId="77777777" w:rsidR="005B08B3" w:rsidRDefault="005B08B3" w:rsidP="005B08B3">
      <w:pPr>
        <w:pStyle w:val="a"/>
      </w:pPr>
      <w:r>
        <w:rPr>
          <w:rFonts w:hint="eastAsia"/>
        </w:rPr>
        <w:t>D</w:t>
      </w:r>
      <w:r>
        <w:t>escription:</w:t>
      </w:r>
      <w:r>
        <w:rPr>
          <w:rFonts w:hint="eastAsia"/>
        </w:rPr>
        <w:t>代繳代發多批傳檔交易通知訊息</w:t>
      </w:r>
    </w:p>
    <w:p w14:paraId="4E32F05D" w14:textId="134475E8" w:rsidR="005B08B3" w:rsidRDefault="005B08B3" w:rsidP="005B08B3">
      <w:pPr>
        <w:pStyle w:val="a"/>
      </w:pPr>
      <w:r>
        <w:rPr>
          <w:rFonts w:hint="eastAsia"/>
        </w:rPr>
        <w:t>T</w:t>
      </w:r>
      <w:r>
        <w:t xml:space="preserve">otal length : </w:t>
      </w:r>
      <w:r>
        <w:rPr>
          <w:rFonts w:hint="eastAsia"/>
        </w:rPr>
        <w:t>150</w:t>
      </w:r>
      <w:r>
        <w:t xml:space="preserve"> bytes(</w:t>
      </w:r>
      <w:r>
        <w:rPr>
          <w:rFonts w:hint="eastAsia"/>
        </w:rPr>
        <w:t>不含換行符號</w:t>
      </w:r>
      <w:r>
        <w:t>)</w:t>
      </w:r>
    </w:p>
    <w:p w14:paraId="0C7E6302" w14:textId="77777777" w:rsidR="005B08B3" w:rsidRPr="005B08B3" w:rsidRDefault="005B08B3" w:rsidP="005B08B3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2254"/>
        <w:gridCol w:w="864"/>
        <w:gridCol w:w="851"/>
        <w:gridCol w:w="1275"/>
        <w:gridCol w:w="3544"/>
      </w:tblGrid>
      <w:tr w:rsidR="005B08B3" w14:paraId="00BBAB97" w14:textId="77777777" w:rsidTr="00E82BC3">
        <w:trPr>
          <w:cantSplit/>
        </w:trPr>
        <w:tc>
          <w:tcPr>
            <w:tcW w:w="9776" w:type="dxa"/>
            <w:gridSpan w:val="6"/>
            <w:tcBorders>
              <w:bottom w:val="single" w:sz="4" w:space="0" w:color="auto"/>
            </w:tcBorders>
            <w:shd w:val="clear" w:color="auto" w:fill="auto"/>
          </w:tcPr>
          <w:p w14:paraId="133C05EA" w14:textId="7FF91F8B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媒體檔BATCHTX0</w:t>
            </w:r>
            <w:r>
              <w:rPr>
                <w:rFonts w:ascii="標楷體" w:eastAsia="標楷體" w:hAnsi="標楷體" w:hint="eastAsia"/>
              </w:rPr>
              <w:t xml:space="preserve">2  </w:t>
            </w:r>
            <w:r w:rsidRPr="00347F0F">
              <w:rPr>
                <w:rFonts w:ascii="標楷體" w:eastAsia="標楷體" w:hAnsi="標楷體" w:hint="eastAsia"/>
              </w:rPr>
              <w:t>TEXT FILE</w:t>
            </w:r>
            <w:r>
              <w:rPr>
                <w:rFonts w:ascii="標楷體" w:eastAsia="標楷體" w:hAnsi="標楷體" w:hint="eastAsia"/>
              </w:rPr>
              <w:t xml:space="preserve">   150</w:t>
            </w:r>
            <w:r w:rsidRPr="00347F0F">
              <w:rPr>
                <w:rFonts w:ascii="標楷體" w:eastAsia="標楷體" w:hAnsi="標楷體" w:hint="eastAsia"/>
              </w:rPr>
              <w:t xml:space="preserve"> bytes</w:t>
            </w:r>
          </w:p>
        </w:tc>
      </w:tr>
      <w:tr w:rsidR="005B08B3" w14:paraId="5BA5B059" w14:textId="77777777" w:rsidTr="00E82BC3">
        <w:tc>
          <w:tcPr>
            <w:tcW w:w="988" w:type="dxa"/>
            <w:shd w:val="clear" w:color="auto" w:fill="C0C0C0"/>
          </w:tcPr>
          <w:p w14:paraId="3AB2819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首錄</w:t>
            </w:r>
          </w:p>
        </w:tc>
        <w:tc>
          <w:tcPr>
            <w:tcW w:w="2254" w:type="dxa"/>
            <w:shd w:val="clear" w:color="auto" w:fill="C0C0C0"/>
          </w:tcPr>
          <w:p w14:paraId="6D217CF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38C47E4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652E36F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3900CB7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6E8ABDF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</w:tr>
      <w:tr w:rsidR="005B08B3" w14:paraId="359E112C" w14:textId="77777777" w:rsidTr="00E82BC3">
        <w:tc>
          <w:tcPr>
            <w:tcW w:w="988" w:type="dxa"/>
            <w:shd w:val="clear" w:color="auto" w:fill="C0C0C0"/>
          </w:tcPr>
          <w:p w14:paraId="7E6B3273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717B6A1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26A238E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386D6DC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5918404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1267DD36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5B08B3" w14:paraId="7CB7E35F" w14:textId="77777777" w:rsidTr="00E82BC3">
        <w:tc>
          <w:tcPr>
            <w:tcW w:w="988" w:type="dxa"/>
          </w:tcPr>
          <w:p w14:paraId="0C05937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4CF5E9F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111E282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4CF78EE6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031FDD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28E5389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首筆為「1」</w:t>
            </w:r>
          </w:p>
        </w:tc>
      </w:tr>
      <w:tr w:rsidR="005B08B3" w14:paraId="778AE79D" w14:textId="77777777" w:rsidTr="00E82BC3">
        <w:tc>
          <w:tcPr>
            <w:tcW w:w="988" w:type="dxa"/>
          </w:tcPr>
          <w:p w14:paraId="359AA567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08C83DD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04F9C172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C7EDF7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A4EF8A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32A4CE4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  <w:r>
              <w:rPr>
                <w:rFonts w:ascii="標楷體" w:eastAsia="標楷體" w:hAnsi="標楷體" w:hint="eastAsia"/>
              </w:rPr>
              <w:t>或</w:t>
            </w:r>
            <w:r w:rsidRPr="00347F0F">
              <w:rPr>
                <w:rFonts w:ascii="標楷體" w:eastAsia="標楷體" w:hAnsi="標楷體" w:hint="eastAsia"/>
              </w:rPr>
              <w:t>代理行總行代號</w:t>
            </w:r>
            <w:r>
              <w:rPr>
                <w:rFonts w:ascii="標楷體" w:eastAsia="標楷體" w:hAnsi="標楷體" w:hint="eastAsia"/>
              </w:rPr>
              <w:t>，左靠右補空白</w:t>
            </w:r>
          </w:p>
        </w:tc>
      </w:tr>
      <w:tr w:rsidR="005B08B3" w14:paraId="796D5DBA" w14:textId="77777777" w:rsidTr="00E82BC3">
        <w:tc>
          <w:tcPr>
            <w:tcW w:w="988" w:type="dxa"/>
          </w:tcPr>
          <w:p w14:paraId="26E4601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2247BF3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357F0E1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664CB79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82CD66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5B2A1B7C" w14:textId="6D369DED" w:rsidR="003D1C67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轉帳銀行總行代號，左靠右補空白</w:t>
            </w:r>
            <w:r w:rsidR="00D44FB4">
              <w:rPr>
                <w:rFonts w:ascii="標楷體" w:eastAsia="標楷體" w:hAnsi="標楷體"/>
              </w:rPr>
              <w:br/>
            </w:r>
            <w:r w:rsidR="00D44FB4">
              <w:rPr>
                <w:rFonts w:ascii="標楷體" w:eastAsia="標楷體" w:hAnsi="標楷體" w:hint="eastAsia"/>
              </w:rPr>
              <w:t>本欄=應為新壽統編</w:t>
            </w:r>
            <w:r w:rsidR="00D44FB4" w:rsidRPr="00347F0F">
              <w:rPr>
                <w:rFonts w:ascii="標楷體" w:eastAsia="標楷體" w:hAnsi="標楷體" w:hint="eastAsia"/>
              </w:rPr>
              <w:t>'</w:t>
            </w:r>
            <w:r w:rsidR="00D44FB4" w:rsidRPr="00D06955">
              <w:rPr>
                <w:rFonts w:ascii="標楷體" w:eastAsia="標楷體" w:hAnsi="標楷體"/>
              </w:rPr>
              <w:t>03458902</w:t>
            </w:r>
            <w:r w:rsidR="00D44FB4">
              <w:rPr>
                <w:rFonts w:ascii="標楷體" w:eastAsia="標楷體" w:hAnsi="標楷體"/>
              </w:rPr>
              <w:t>’</w:t>
            </w:r>
          </w:p>
        </w:tc>
      </w:tr>
      <w:tr w:rsidR="005B08B3" w14:paraId="68D66283" w14:textId="77777777" w:rsidTr="00E82BC3">
        <w:tc>
          <w:tcPr>
            <w:tcW w:w="988" w:type="dxa"/>
          </w:tcPr>
          <w:p w14:paraId="73B1A82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018D86B7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2D75CF2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1B98FF9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792CCF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35CEE8C7" w14:textId="77777777" w:rsidR="005B08B3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民國年</w:t>
            </w:r>
            <w:r>
              <w:rPr>
                <w:rFonts w:ascii="標楷體" w:eastAsia="標楷體" w:hAnsi="標楷體" w:hint="eastAsia"/>
              </w:rPr>
              <w:t>月日</w:t>
            </w:r>
            <w:r w:rsidRPr="00347F0F">
              <w:rPr>
                <w:rFonts w:ascii="標楷體" w:eastAsia="標楷體" w:hAnsi="標楷體" w:hint="eastAsia"/>
              </w:rPr>
              <w:t>YYYMMDD，</w:t>
            </w:r>
            <w:r>
              <w:rPr>
                <w:rFonts w:ascii="標楷體" w:eastAsia="標楷體" w:hAnsi="標楷體" w:hint="eastAsia"/>
              </w:rPr>
              <w:t>同檔案一致。發件單位指定之入/扣帳日期。</w:t>
            </w:r>
          </w:p>
          <w:p w14:paraId="5DC4FACD" w14:textId="10E9ACAB" w:rsidR="005B08B3" w:rsidRPr="00347F0F" w:rsidRDefault="00D44FB4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本欄=畫面輸入之</w:t>
            </w:r>
            <w:r w:rsidR="005B08B3" w:rsidRPr="00347F0F">
              <w:rPr>
                <w:rFonts w:ascii="標楷體" w:eastAsia="標楷體" w:hAnsi="標楷體" w:hint="eastAsia"/>
              </w:rPr>
              <w:t>提兌日</w:t>
            </w:r>
          </w:p>
        </w:tc>
      </w:tr>
      <w:tr w:rsidR="005B08B3" w14:paraId="0BEA1FDF" w14:textId="77777777" w:rsidTr="00E82BC3">
        <w:tc>
          <w:tcPr>
            <w:tcW w:w="988" w:type="dxa"/>
          </w:tcPr>
          <w:p w14:paraId="038E25D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7F4E724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7F842C4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0CA4332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24B4D64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6DE4B038" w14:textId="77777777" w:rsidR="005B08B3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79494BB4" w14:textId="6B52A8F9" w:rsidR="005B08B3" w:rsidRPr="00347F0F" w:rsidRDefault="00D44FB4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="005B08B3" w:rsidRPr="00347F0F">
              <w:rPr>
                <w:rFonts w:ascii="標楷體" w:eastAsia="標楷體" w:hAnsi="標楷體" w:hint="eastAsia"/>
              </w:rPr>
              <w:t>'02960'</w:t>
            </w:r>
          </w:p>
        </w:tc>
      </w:tr>
      <w:tr w:rsidR="005B08B3" w14:paraId="7A36CD8D" w14:textId="77777777" w:rsidTr="00E82BC3">
        <w:tc>
          <w:tcPr>
            <w:tcW w:w="988" w:type="dxa"/>
          </w:tcPr>
          <w:p w14:paraId="2FD55BA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2729942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性質別</w:t>
            </w:r>
          </w:p>
        </w:tc>
        <w:tc>
          <w:tcPr>
            <w:tcW w:w="864" w:type="dxa"/>
          </w:tcPr>
          <w:p w14:paraId="01261D8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2E485B3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28E091F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4A4CAA87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通知為「1」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</w:tc>
      </w:tr>
      <w:tr w:rsidR="005B08B3" w14:paraId="6C2A5318" w14:textId="77777777" w:rsidTr="00E82BC3">
        <w:tc>
          <w:tcPr>
            <w:tcW w:w="988" w:type="dxa"/>
          </w:tcPr>
          <w:p w14:paraId="23788DE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62E90ED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批號</w:t>
            </w:r>
          </w:p>
        </w:tc>
        <w:tc>
          <w:tcPr>
            <w:tcW w:w="864" w:type="dxa"/>
          </w:tcPr>
          <w:p w14:paraId="21EC31B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1" w:type="dxa"/>
          </w:tcPr>
          <w:p w14:paraId="7D3C15D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51FBE1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031-032</w:t>
            </w:r>
          </w:p>
        </w:tc>
        <w:tc>
          <w:tcPr>
            <w:tcW w:w="3544" w:type="dxa"/>
          </w:tcPr>
          <w:p w14:paraId="22BE6BFD" w14:textId="77777777" w:rsidR="005B08B3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由財金公司編碼，右靠左補</w:t>
            </w:r>
            <w:r>
              <w:rPr>
                <w:rFonts w:ascii="標楷體" w:eastAsia="標楷體" w:hAnsi="標楷體" w:hint="eastAsia"/>
              </w:rPr>
              <w:lastRenderedPageBreak/>
              <w:t>零。</w:t>
            </w:r>
          </w:p>
          <w:p w14:paraId="2DCB528A" w14:textId="4CF57F94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同檔案一致。</w:t>
            </w:r>
          </w:p>
        </w:tc>
      </w:tr>
      <w:tr w:rsidR="005B08B3" w14:paraId="42CC8C7A" w14:textId="77777777" w:rsidTr="00E82BC3">
        <w:tc>
          <w:tcPr>
            <w:tcW w:w="988" w:type="dxa"/>
          </w:tcPr>
          <w:p w14:paraId="2EC2AD3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2254" w:type="dxa"/>
          </w:tcPr>
          <w:p w14:paraId="7D7AF2C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70C1F05F" w14:textId="102A6FC1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1</w:t>
            </w: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5B2F726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644F066" w14:textId="389FC086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033-</w:t>
            </w:r>
            <w:r>
              <w:rPr>
                <w:rFonts w:ascii="標楷體" w:eastAsia="標楷體" w:hAnsi="標楷體" w:hint="eastAsia"/>
              </w:rPr>
              <w:t>15</w:t>
            </w:r>
            <w:r w:rsidRPr="00347F0F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544" w:type="dxa"/>
          </w:tcPr>
          <w:p w14:paraId="5DC7531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5B08B3" w14:paraId="72A3703D" w14:textId="77777777" w:rsidTr="00E82BC3">
        <w:tc>
          <w:tcPr>
            <w:tcW w:w="988" w:type="dxa"/>
            <w:shd w:val="clear" w:color="auto" w:fill="C0C0C0"/>
          </w:tcPr>
          <w:p w14:paraId="3C35F15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明細錄</w:t>
            </w:r>
          </w:p>
        </w:tc>
        <w:tc>
          <w:tcPr>
            <w:tcW w:w="2254" w:type="dxa"/>
            <w:shd w:val="clear" w:color="auto" w:fill="C0C0C0"/>
          </w:tcPr>
          <w:p w14:paraId="7C78B2A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3D6BA4C3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659CA7E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45E130D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6B1A7FB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</w:p>
        </w:tc>
      </w:tr>
      <w:tr w:rsidR="005B08B3" w14:paraId="48D723A9" w14:textId="77777777" w:rsidTr="00E82BC3">
        <w:tc>
          <w:tcPr>
            <w:tcW w:w="988" w:type="dxa"/>
            <w:shd w:val="clear" w:color="auto" w:fill="C0C0C0"/>
          </w:tcPr>
          <w:p w14:paraId="0315DAA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78723AA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5141919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5B7ADB6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13406CF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29A20CF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5B08B3" w14:paraId="2EF0879E" w14:textId="77777777" w:rsidTr="00E82BC3">
        <w:tc>
          <w:tcPr>
            <w:tcW w:w="988" w:type="dxa"/>
          </w:tcPr>
          <w:p w14:paraId="007FE762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45DC5E0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32106B6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3AF4C4C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B2CE964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650293E4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明細為「2」</w:t>
            </w:r>
          </w:p>
        </w:tc>
      </w:tr>
      <w:tr w:rsidR="005B08B3" w14:paraId="7B39BBE6" w14:textId="77777777" w:rsidTr="00E82BC3">
        <w:tc>
          <w:tcPr>
            <w:tcW w:w="988" w:type="dxa"/>
          </w:tcPr>
          <w:p w14:paraId="5C8F808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08439E5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251EC993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2927CEF1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73AB26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21DB758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5B08B3" w14:paraId="32892A63" w14:textId="77777777" w:rsidTr="00E82BC3">
        <w:tc>
          <w:tcPr>
            <w:tcW w:w="988" w:type="dxa"/>
          </w:tcPr>
          <w:p w14:paraId="70EA554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68D7306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2269D47D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510981CC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4C54666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4F2AA85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5B08B3" w14:paraId="0643132B" w14:textId="77777777" w:rsidTr="00E82BC3">
        <w:tc>
          <w:tcPr>
            <w:tcW w:w="988" w:type="dxa"/>
          </w:tcPr>
          <w:p w14:paraId="532BD974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5442078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04280F2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0FDA12B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C0D2EF4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60CF281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5B08B3" w14:paraId="787C8928" w14:textId="77777777" w:rsidTr="00E82BC3">
        <w:tc>
          <w:tcPr>
            <w:tcW w:w="988" w:type="dxa"/>
          </w:tcPr>
          <w:p w14:paraId="56430D4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6561EAAF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78751FC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40500355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89CB403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0EB2B2A8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5B08B3" w14:paraId="6F879D33" w14:textId="77777777" w:rsidTr="00E82BC3">
        <w:tc>
          <w:tcPr>
            <w:tcW w:w="988" w:type="dxa"/>
          </w:tcPr>
          <w:p w14:paraId="5CA6B13A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01E9D4EB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864" w:type="dxa"/>
          </w:tcPr>
          <w:p w14:paraId="0299DC7E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63AC8C30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D8B0A09" w14:textId="77777777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030-039</w:t>
            </w:r>
          </w:p>
        </w:tc>
        <w:tc>
          <w:tcPr>
            <w:tcW w:w="3544" w:type="dxa"/>
          </w:tcPr>
          <w:p w14:paraId="0A0CF675" w14:textId="162EE8C1" w:rsidR="005B08B3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原發件單位自訂之交易序號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同一發件單位、入/扣帳日、轉帳類別之序號不得重覆。</w:t>
            </w:r>
          </w:p>
          <w:p w14:paraId="2E578B4C" w14:textId="34A1F350" w:rsidR="005B08B3" w:rsidRPr="00347F0F" w:rsidRDefault="005B08B3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5B08B3" w14:paraId="0B9D758F" w14:textId="77777777" w:rsidTr="00E82BC3">
        <w:tc>
          <w:tcPr>
            <w:tcW w:w="988" w:type="dxa"/>
          </w:tcPr>
          <w:p w14:paraId="40A6AF61" w14:textId="77777777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55A2EDD6" w14:textId="098989CB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864" w:type="dxa"/>
          </w:tcPr>
          <w:p w14:paraId="668AFD29" w14:textId="7C77EE09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851" w:type="dxa"/>
          </w:tcPr>
          <w:p w14:paraId="7D1F069A" w14:textId="1FF3BF71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2A4D33B0" w14:textId="4E2BCD69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544" w:type="dxa"/>
          </w:tcPr>
          <w:p w14:paraId="29D41C85" w14:textId="77777777" w:rsidR="005B08B3" w:rsidRDefault="005B08B3" w:rsidP="005B08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(11)V99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末兩位為小數點後兩位</w:t>
            </w:r>
          </w:p>
          <w:p w14:paraId="6EC4B695" w14:textId="61CFD998" w:rsidR="005B08B3" w:rsidRPr="00347F0F" w:rsidRDefault="005B08B3" w:rsidP="005B08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3D6E5562" w14:textId="77777777" w:rsidTr="00E82BC3">
        <w:tc>
          <w:tcPr>
            <w:tcW w:w="988" w:type="dxa"/>
          </w:tcPr>
          <w:p w14:paraId="32B39324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2E209BA7" w14:textId="64C40834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</w:p>
        </w:tc>
        <w:tc>
          <w:tcPr>
            <w:tcW w:w="864" w:type="dxa"/>
          </w:tcPr>
          <w:p w14:paraId="34002BC3" w14:textId="4F7BA408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059BA65E" w14:textId="5550AB62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F4A2569" w14:textId="5701FBBF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</w:t>
            </w:r>
            <w:r>
              <w:rPr>
                <w:rFonts w:ascii="標楷體" w:eastAsia="標楷體" w:hAnsi="標楷體" w:hint="eastAsia"/>
              </w:rPr>
              <w:t>3</w:t>
            </w:r>
            <w:r w:rsidRPr="00347F0F">
              <w:rPr>
                <w:rFonts w:ascii="標楷體" w:eastAsia="標楷體" w:hAnsi="標楷體" w:hint="eastAsia"/>
              </w:rPr>
              <w:t>-06</w:t>
            </w:r>
            <w:r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544" w:type="dxa"/>
          </w:tcPr>
          <w:p w14:paraId="2D5F8250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委託轉帳之事業單位統編</w:t>
            </w:r>
          </w:p>
          <w:p w14:paraId="44171420" w14:textId="77777777" w:rsidR="006E7C68" w:rsidRPr="0083271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該欄位置入最大債權銀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行/發卡機構代號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0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代號首位為「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」時請置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入「1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」</w:t>
            </w:r>
          </w:p>
          <w:p w14:paraId="1A8A0F01" w14:textId="6E4F2D7B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352DD547" w14:textId="77777777" w:rsidTr="00E82BC3">
        <w:tc>
          <w:tcPr>
            <w:tcW w:w="988" w:type="dxa"/>
          </w:tcPr>
          <w:p w14:paraId="4CCE5709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22EDC438" w14:textId="4FE8C346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轉帳行代碼</w:t>
            </w:r>
          </w:p>
        </w:tc>
        <w:tc>
          <w:tcPr>
            <w:tcW w:w="864" w:type="dxa"/>
          </w:tcPr>
          <w:p w14:paraId="168D6AEB" w14:textId="2F9832FE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4A4B734A" w14:textId="7CE8F696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B92C762" w14:textId="70D658D0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61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 w:hint="eastAsia"/>
              </w:rPr>
              <w:t>67</w:t>
            </w:r>
          </w:p>
        </w:tc>
        <w:tc>
          <w:tcPr>
            <w:tcW w:w="3544" w:type="dxa"/>
          </w:tcPr>
          <w:p w14:paraId="56F2C7B9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</w:t>
            </w:r>
            <w:r>
              <w:rPr>
                <w:rFonts w:ascii="標楷體" w:eastAsia="標楷體" w:hAnsi="標楷體" w:hint="eastAsia"/>
              </w:rPr>
              <w:t>帳號所屬</w:t>
            </w:r>
            <w:r w:rsidRPr="00347F0F">
              <w:rPr>
                <w:rFonts w:ascii="標楷體" w:eastAsia="標楷體" w:hAnsi="標楷體" w:hint="eastAsia"/>
              </w:rPr>
              <w:t>銀行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三</w:t>
            </w:r>
            <w:r w:rsidRPr="00347F0F">
              <w:rPr>
                <w:rFonts w:ascii="標楷體" w:eastAsia="標楷體" w:hAnsi="標楷體" w:hint="eastAsia"/>
              </w:rPr>
              <w:t>碼總行代碼</w:t>
            </w:r>
            <w:r>
              <w:rPr>
                <w:rFonts w:ascii="標楷體" w:eastAsia="標楷體" w:hAnsi="標楷體" w:hint="eastAsia"/>
              </w:rPr>
              <w:t>及四</w:t>
            </w:r>
            <w:r w:rsidRPr="00347F0F">
              <w:rPr>
                <w:rFonts w:ascii="標楷體" w:eastAsia="標楷體" w:hAnsi="標楷體" w:hint="eastAsia"/>
              </w:rPr>
              <w:t>碼分行代碼，分行代碼可空白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58F7CAD9" w14:textId="26705B22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31C2724E" w14:textId="77777777" w:rsidTr="00E82BC3">
        <w:tc>
          <w:tcPr>
            <w:tcW w:w="988" w:type="dxa"/>
          </w:tcPr>
          <w:p w14:paraId="3A5BD498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6FF78FDA" w14:textId="49C031EA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轉帳帳號</w:t>
            </w:r>
          </w:p>
        </w:tc>
        <w:tc>
          <w:tcPr>
            <w:tcW w:w="864" w:type="dxa"/>
          </w:tcPr>
          <w:p w14:paraId="075686B9" w14:textId="6D47C315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1D7B29AC" w14:textId="7513FE1A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8FA6362" w14:textId="5253D00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68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 w:hint="eastAsia"/>
              </w:rPr>
              <w:t>83</w:t>
            </w:r>
          </w:p>
        </w:tc>
        <w:tc>
          <w:tcPr>
            <w:tcW w:w="3544" w:type="dxa"/>
          </w:tcPr>
          <w:p w14:paraId="22C75955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入扣帳帳號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  <w:p w14:paraId="7C99C25D" w14:textId="019462BE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730D6D15" w14:textId="77777777" w:rsidTr="00E82BC3">
        <w:tc>
          <w:tcPr>
            <w:tcW w:w="988" w:type="dxa"/>
          </w:tcPr>
          <w:p w14:paraId="0BA7F261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450A3720" w14:textId="7AF1D6D0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帳戶ID</w:t>
            </w:r>
          </w:p>
        </w:tc>
        <w:tc>
          <w:tcPr>
            <w:tcW w:w="864" w:type="dxa"/>
          </w:tcPr>
          <w:p w14:paraId="33F18FD5" w14:textId="2ACAF215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5527A39D" w14:textId="46B5E7AB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CBC9194" w14:textId="4F696FED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84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93</w:t>
            </w:r>
          </w:p>
        </w:tc>
        <w:tc>
          <w:tcPr>
            <w:tcW w:w="3544" w:type="dxa"/>
          </w:tcPr>
          <w:p w14:paraId="59F486B7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1.帳戶客戶身分證號或統編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文數字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左靠右補空白(一般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為10位身分證號或8位統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若無則放空白)</w:t>
            </w:r>
          </w:p>
          <w:p w14:paraId="14E10615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2.轉帳類別為</w:t>
            </w:r>
            <w:r w:rsidRPr="0083271F">
              <w:rPr>
                <w:rFonts w:ascii="標楷體" w:eastAsia="標楷體" w:hAnsi="標楷體" w:hint="eastAsia"/>
                <w:color w:val="FF0000"/>
              </w:rPr>
              <w:t>02960</w:t>
            </w:r>
            <w:r>
              <w:rPr>
                <w:rFonts w:ascii="標楷體" w:eastAsia="標楷體" w:hAnsi="標楷體" w:hint="eastAsia"/>
              </w:rPr>
              <w:t>、02970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時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該欄位置入</w:t>
            </w:r>
            <w:r w:rsidRPr="00347F0F">
              <w:rPr>
                <w:rFonts w:ascii="標楷體" w:eastAsia="標楷體" w:hAnsi="標楷體" w:hint="eastAsia"/>
              </w:rPr>
              <w:t>還款人身</w:t>
            </w:r>
            <w:r>
              <w:rPr>
                <w:rFonts w:ascii="標楷體" w:eastAsia="標楷體" w:hAnsi="標楷體" w:hint="eastAsia"/>
              </w:rPr>
              <w:t>分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Pr="00347F0F">
              <w:rPr>
                <w:rFonts w:ascii="標楷體" w:eastAsia="標楷體" w:hAnsi="標楷體" w:hint="eastAsia"/>
              </w:rPr>
              <w:t>證號</w:t>
            </w:r>
          </w:p>
          <w:p w14:paraId="1929C8EA" w14:textId="24B63481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71CE44C6" w14:textId="77777777" w:rsidTr="00E82BC3">
        <w:tc>
          <w:tcPr>
            <w:tcW w:w="988" w:type="dxa"/>
          </w:tcPr>
          <w:p w14:paraId="651EA1AF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2254" w:type="dxa"/>
          </w:tcPr>
          <w:p w14:paraId="632D9582" w14:textId="46123BC8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銷帳編號</w:t>
            </w:r>
          </w:p>
        </w:tc>
        <w:tc>
          <w:tcPr>
            <w:tcW w:w="864" w:type="dxa"/>
          </w:tcPr>
          <w:p w14:paraId="66CD7B62" w14:textId="448C493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740352AA" w14:textId="54E1897D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E872B75" w14:textId="57325822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094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109</w:t>
            </w:r>
          </w:p>
        </w:tc>
        <w:tc>
          <w:tcPr>
            <w:tcW w:w="3544" w:type="dxa"/>
          </w:tcPr>
          <w:p w14:paraId="0376FFF8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銷帳資料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左靠右補空白</w:t>
            </w:r>
          </w:p>
          <w:p w14:paraId="07468777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銷帳類別為02960:還款狀況(1位)</w:t>
            </w:r>
          </w:p>
          <w:p w14:paraId="67E2ADBC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(0:正常，1:溢繳，2:短繳， 3:大額還本，4:結清)</w:t>
            </w:r>
          </w:p>
          <w:p w14:paraId="629B1054" w14:textId="7BB021E1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ATCHTX01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042EBBE3" w14:textId="77777777" w:rsidTr="00E82BC3">
        <w:tc>
          <w:tcPr>
            <w:tcW w:w="988" w:type="dxa"/>
          </w:tcPr>
          <w:p w14:paraId="11314D1A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2254" w:type="dxa"/>
          </w:tcPr>
          <w:p w14:paraId="2B67AAF3" w14:textId="320EC139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銀行專用區</w:t>
            </w:r>
          </w:p>
        </w:tc>
        <w:tc>
          <w:tcPr>
            <w:tcW w:w="864" w:type="dxa"/>
          </w:tcPr>
          <w:p w14:paraId="4315F136" w14:textId="7B177E8C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1" w:type="dxa"/>
          </w:tcPr>
          <w:p w14:paraId="3BD382A7" w14:textId="4F5EAEB4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C4818EF" w14:textId="7E9D0445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10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129</w:t>
            </w:r>
          </w:p>
        </w:tc>
        <w:tc>
          <w:tcPr>
            <w:tcW w:w="3544" w:type="dxa"/>
          </w:tcPr>
          <w:p w14:paraId="2B3AA73E" w14:textId="6D555AF6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銀行內部自由運用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財金不予處理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無則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6E7C68" w14:paraId="06FA166A" w14:textId="77777777" w:rsidTr="00E82BC3">
        <w:tc>
          <w:tcPr>
            <w:tcW w:w="988" w:type="dxa"/>
          </w:tcPr>
          <w:p w14:paraId="0FEA9616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2254" w:type="dxa"/>
          </w:tcPr>
          <w:p w14:paraId="358C7A52" w14:textId="7E8F932A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事業單位專用資料區</w:t>
            </w:r>
          </w:p>
        </w:tc>
        <w:tc>
          <w:tcPr>
            <w:tcW w:w="864" w:type="dxa"/>
          </w:tcPr>
          <w:p w14:paraId="693D7BB2" w14:textId="683DCE3B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851" w:type="dxa"/>
          </w:tcPr>
          <w:p w14:paraId="76BF48AF" w14:textId="56AFCB34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354466E" w14:textId="0DBCE2A5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30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150</w:t>
            </w:r>
          </w:p>
        </w:tc>
        <w:tc>
          <w:tcPr>
            <w:tcW w:w="3544" w:type="dxa"/>
          </w:tcPr>
          <w:p w14:paraId="51475EB3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各營利事業單位依需要報請財金公司統一定義</w:t>
            </w:r>
          </w:p>
          <w:p w14:paraId="7B5F02C4" w14:textId="3A08CA40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本欄: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6E7C68" w14:paraId="27FEB1BB" w14:textId="77777777" w:rsidTr="00E82BC3">
        <w:tc>
          <w:tcPr>
            <w:tcW w:w="988" w:type="dxa"/>
            <w:shd w:val="clear" w:color="auto" w:fill="C0C0C0"/>
          </w:tcPr>
          <w:p w14:paraId="73DB0FDD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尾錄</w:t>
            </w:r>
          </w:p>
        </w:tc>
        <w:tc>
          <w:tcPr>
            <w:tcW w:w="2254" w:type="dxa"/>
            <w:shd w:val="clear" w:color="auto" w:fill="C0C0C0"/>
          </w:tcPr>
          <w:p w14:paraId="35FC9430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35CDB581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2FB8D4F4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60CE6C3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6A1AFA3C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</w:p>
        </w:tc>
      </w:tr>
      <w:tr w:rsidR="006E7C68" w14:paraId="55EB2FD7" w14:textId="77777777" w:rsidTr="00E82BC3">
        <w:tc>
          <w:tcPr>
            <w:tcW w:w="988" w:type="dxa"/>
            <w:shd w:val="clear" w:color="auto" w:fill="C0C0C0"/>
          </w:tcPr>
          <w:p w14:paraId="70F515E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0556C10D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6C38B9C1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573B1D7E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11E758B2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73426A0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6E7C68" w14:paraId="7C05908D" w14:textId="77777777" w:rsidTr="00E82BC3">
        <w:tc>
          <w:tcPr>
            <w:tcW w:w="988" w:type="dxa"/>
          </w:tcPr>
          <w:p w14:paraId="3A973115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5542D4A2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7FE43B2A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71BEC52C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E9F2032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79A2F7B3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尾筆為「3」</w:t>
            </w:r>
          </w:p>
        </w:tc>
      </w:tr>
      <w:tr w:rsidR="006E7C68" w14:paraId="2D2BE8A7" w14:textId="77777777" w:rsidTr="00E82BC3">
        <w:tc>
          <w:tcPr>
            <w:tcW w:w="988" w:type="dxa"/>
          </w:tcPr>
          <w:p w14:paraId="7C875B3E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6FC45A9F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5AD584C4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4C53288C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D47586E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25183813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0A0438DB" w14:textId="77777777" w:rsidTr="00E82BC3">
        <w:tc>
          <w:tcPr>
            <w:tcW w:w="988" w:type="dxa"/>
          </w:tcPr>
          <w:p w14:paraId="0889078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0BF30DCE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0665550E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87CBCE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64688478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18AEEE9A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1DD366E7" w14:textId="77777777" w:rsidTr="00E82BC3">
        <w:tc>
          <w:tcPr>
            <w:tcW w:w="988" w:type="dxa"/>
          </w:tcPr>
          <w:p w14:paraId="5F05D1C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7D4E4756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3F13B257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71AD966F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2B711092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2B95686A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4493E8CC" w14:textId="77777777" w:rsidTr="00E82BC3">
        <w:tc>
          <w:tcPr>
            <w:tcW w:w="988" w:type="dxa"/>
          </w:tcPr>
          <w:p w14:paraId="521F6ED4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1AEB9CBA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5BE839A6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76F88A57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7E0212B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2C654850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02FE7D6F" w14:textId="77777777" w:rsidTr="00E82BC3">
        <w:tc>
          <w:tcPr>
            <w:tcW w:w="988" w:type="dxa"/>
          </w:tcPr>
          <w:p w14:paraId="7956BBBD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0F6D3581" w14:textId="29CD6B28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交易總金額</w:t>
            </w:r>
          </w:p>
        </w:tc>
        <w:tc>
          <w:tcPr>
            <w:tcW w:w="864" w:type="dxa"/>
          </w:tcPr>
          <w:p w14:paraId="6BAA4271" w14:textId="4894B2B9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7DC3EC2C" w14:textId="0B995135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0484F64" w14:textId="1698B9FF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-04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3B289BE2" w14:textId="77777777" w:rsidR="006E7C68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  <w:p w14:paraId="511A8F76" w14:textId="1FF11362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末兩位為小數點後兩位</w:t>
            </w:r>
          </w:p>
        </w:tc>
      </w:tr>
      <w:tr w:rsidR="006E7C68" w14:paraId="475E0E32" w14:textId="77777777" w:rsidTr="00E82BC3">
        <w:tc>
          <w:tcPr>
            <w:tcW w:w="988" w:type="dxa"/>
          </w:tcPr>
          <w:p w14:paraId="781EBD73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4E56D279" w14:textId="536B834A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交易總筆數</w:t>
            </w:r>
          </w:p>
        </w:tc>
        <w:tc>
          <w:tcPr>
            <w:tcW w:w="864" w:type="dxa"/>
          </w:tcPr>
          <w:p w14:paraId="73D559E0" w14:textId="5E9891B0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5AE5D21F" w14:textId="1E19E4AE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DBAD0E5" w14:textId="58D4AF92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</w:t>
            </w:r>
            <w:r>
              <w:rPr>
                <w:rFonts w:ascii="標楷體" w:eastAsia="標楷體" w:hAnsi="標楷體" w:hint="eastAsia"/>
              </w:rPr>
              <w:t>5</w:t>
            </w:r>
            <w:r w:rsidRPr="00347F0F">
              <w:rPr>
                <w:rFonts w:ascii="標楷體" w:eastAsia="標楷體" w:hAnsi="標楷體" w:hint="eastAsia"/>
              </w:rPr>
              <w:t>-05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0CF5A8EC" w14:textId="1951152F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6E7C68" w14:paraId="72B14BE0" w14:textId="77777777" w:rsidTr="00E82BC3">
        <w:tc>
          <w:tcPr>
            <w:tcW w:w="988" w:type="dxa"/>
          </w:tcPr>
          <w:p w14:paraId="7E53714C" w14:textId="77777777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622E6858" w14:textId="77B7EE2B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2965DC00" w14:textId="2EA8D494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51" w:type="dxa"/>
          </w:tcPr>
          <w:p w14:paraId="43B5B248" w14:textId="2CDDE0F6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2C855C88" w14:textId="2172BDF4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055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150</w:t>
            </w:r>
          </w:p>
        </w:tc>
        <w:tc>
          <w:tcPr>
            <w:tcW w:w="3544" w:type="dxa"/>
          </w:tcPr>
          <w:p w14:paraId="133BA839" w14:textId="01906FB8" w:rsidR="006E7C68" w:rsidRPr="00347F0F" w:rsidRDefault="006E7C68" w:rsidP="006E7C68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</w:tbl>
    <w:p w14:paraId="0BB14BF6" w14:textId="77777777" w:rsidR="004178AD" w:rsidRDefault="004178AD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84903AB" w14:textId="4747EFDE" w:rsidR="00096DAA" w:rsidRDefault="00096DAA" w:rsidP="00096DAA">
      <w:pPr>
        <w:pStyle w:val="17"/>
        <w:numPr>
          <w:ilvl w:val="0"/>
          <w:numId w:val="6"/>
        </w:numPr>
        <w:ind w:left="1418"/>
      </w:pPr>
      <w:r>
        <w:rPr>
          <w:rFonts w:hint="eastAsia"/>
        </w:rPr>
        <w:t>檔案格式-</w:t>
      </w:r>
      <w:r w:rsidRPr="00037244">
        <w:rPr>
          <w:rFonts w:hint="eastAsia"/>
        </w:rPr>
        <w:t>BATCHTX0</w:t>
      </w:r>
      <w:r>
        <w:t>3</w:t>
      </w:r>
    </w:p>
    <w:p w14:paraId="614F2FF5" w14:textId="64CF3F3A" w:rsidR="006E7C68" w:rsidRDefault="006E7C68" w:rsidP="006E7C68">
      <w:pPr>
        <w:pStyle w:val="a"/>
      </w:pPr>
      <w:r>
        <w:rPr>
          <w:rFonts w:hint="eastAsia"/>
        </w:rPr>
        <w:t>M</w:t>
      </w:r>
      <w:r>
        <w:t>SG ID:BATCHTX03     From:</w:t>
      </w:r>
      <w:r w:rsidRPr="005B08B3">
        <w:rPr>
          <w:rFonts w:hint="eastAsia"/>
        </w:rPr>
        <w:t xml:space="preserve"> </w:t>
      </w:r>
      <w:r>
        <w:rPr>
          <w:rFonts w:hint="eastAsia"/>
        </w:rPr>
        <w:t>轉帳單位</w:t>
      </w:r>
      <w:r>
        <w:rPr>
          <w:rFonts w:hint="eastAsia"/>
        </w:rPr>
        <w:t xml:space="preserve">    </w:t>
      </w:r>
      <w:r>
        <w:t xml:space="preserve">    To: </w:t>
      </w:r>
      <w:r>
        <w:rPr>
          <w:rFonts w:hint="eastAsia"/>
        </w:rPr>
        <w:t>財金公司</w:t>
      </w:r>
    </w:p>
    <w:p w14:paraId="35EFBFF1" w14:textId="12C3921F" w:rsidR="006E7C68" w:rsidRDefault="006E7C68" w:rsidP="006E7C68">
      <w:pPr>
        <w:pStyle w:val="a"/>
      </w:pPr>
      <w:r>
        <w:rPr>
          <w:rFonts w:hint="eastAsia"/>
        </w:rPr>
        <w:t>D</w:t>
      </w:r>
      <w:r>
        <w:t>escription:</w:t>
      </w:r>
      <w:r>
        <w:rPr>
          <w:rFonts w:hint="eastAsia"/>
        </w:rPr>
        <w:t>代繳代發多批傳檔交易結果訊息</w:t>
      </w:r>
    </w:p>
    <w:p w14:paraId="49A356A5" w14:textId="13E455C4" w:rsidR="006E7C68" w:rsidRDefault="006E7C68" w:rsidP="006E7C68">
      <w:pPr>
        <w:pStyle w:val="a"/>
      </w:pPr>
      <w:r>
        <w:rPr>
          <w:rFonts w:hint="eastAsia"/>
        </w:rPr>
        <w:t>T</w:t>
      </w:r>
      <w:r>
        <w:t xml:space="preserve">otal length : </w:t>
      </w:r>
      <w:r>
        <w:rPr>
          <w:rFonts w:hint="eastAsia"/>
        </w:rPr>
        <w:t>110</w:t>
      </w:r>
      <w:r>
        <w:t xml:space="preserve"> bytes(</w:t>
      </w:r>
      <w:r>
        <w:rPr>
          <w:rFonts w:hint="eastAsia"/>
        </w:rPr>
        <w:t>不含換行符號</w:t>
      </w:r>
      <w:r>
        <w:t>)</w:t>
      </w:r>
    </w:p>
    <w:p w14:paraId="1A3FC678" w14:textId="77777777" w:rsidR="006E7C68" w:rsidRPr="005B08B3" w:rsidRDefault="006E7C68" w:rsidP="006E7C68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2254"/>
        <w:gridCol w:w="864"/>
        <w:gridCol w:w="851"/>
        <w:gridCol w:w="1275"/>
        <w:gridCol w:w="3544"/>
      </w:tblGrid>
      <w:tr w:rsidR="006E7C68" w14:paraId="7080756A" w14:textId="77777777" w:rsidTr="00E82BC3">
        <w:trPr>
          <w:cantSplit/>
        </w:trPr>
        <w:tc>
          <w:tcPr>
            <w:tcW w:w="9776" w:type="dxa"/>
            <w:gridSpan w:val="6"/>
            <w:tcBorders>
              <w:bottom w:val="single" w:sz="4" w:space="0" w:color="auto"/>
            </w:tcBorders>
            <w:shd w:val="clear" w:color="auto" w:fill="auto"/>
          </w:tcPr>
          <w:p w14:paraId="1BADAADC" w14:textId="7D6DD462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媒體檔BATCHTX0</w:t>
            </w:r>
            <w:r>
              <w:rPr>
                <w:rFonts w:ascii="標楷體" w:eastAsia="標楷體" w:hAnsi="標楷體" w:hint="eastAsia"/>
              </w:rPr>
              <w:t xml:space="preserve">3  </w:t>
            </w:r>
            <w:r w:rsidRPr="00347F0F">
              <w:rPr>
                <w:rFonts w:ascii="標楷體" w:eastAsia="標楷體" w:hAnsi="標楷體" w:hint="eastAsia"/>
              </w:rPr>
              <w:t>TEXT FILE</w:t>
            </w:r>
            <w:r>
              <w:rPr>
                <w:rFonts w:ascii="標楷體" w:eastAsia="標楷體" w:hAnsi="標楷體" w:hint="eastAsia"/>
              </w:rPr>
              <w:t xml:space="preserve">   110</w:t>
            </w:r>
            <w:r w:rsidRPr="00347F0F">
              <w:rPr>
                <w:rFonts w:ascii="標楷體" w:eastAsia="標楷體" w:hAnsi="標楷體" w:hint="eastAsia"/>
              </w:rPr>
              <w:t xml:space="preserve"> bytes</w:t>
            </w:r>
          </w:p>
        </w:tc>
      </w:tr>
      <w:tr w:rsidR="006E7C68" w14:paraId="672F2A73" w14:textId="77777777" w:rsidTr="00E82BC3">
        <w:tc>
          <w:tcPr>
            <w:tcW w:w="988" w:type="dxa"/>
            <w:shd w:val="clear" w:color="auto" w:fill="C0C0C0"/>
          </w:tcPr>
          <w:p w14:paraId="0B2545E4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首錄</w:t>
            </w:r>
          </w:p>
        </w:tc>
        <w:tc>
          <w:tcPr>
            <w:tcW w:w="2254" w:type="dxa"/>
            <w:shd w:val="clear" w:color="auto" w:fill="C0C0C0"/>
          </w:tcPr>
          <w:p w14:paraId="2FF7025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32217429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4872175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5BF66BA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178BBF1B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</w:tr>
      <w:tr w:rsidR="006E7C68" w14:paraId="279204E3" w14:textId="77777777" w:rsidTr="00E82BC3">
        <w:tc>
          <w:tcPr>
            <w:tcW w:w="988" w:type="dxa"/>
            <w:shd w:val="clear" w:color="auto" w:fill="C0C0C0"/>
          </w:tcPr>
          <w:p w14:paraId="177C6E19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1B98734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428B1521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6CB65E8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2B54CB64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6F0B824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6E7C68" w14:paraId="15DA27BA" w14:textId="77777777" w:rsidTr="00E82BC3">
        <w:tc>
          <w:tcPr>
            <w:tcW w:w="988" w:type="dxa"/>
          </w:tcPr>
          <w:p w14:paraId="27D22E5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45488A1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0AE6369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3CC965C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1553114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2EC9FC2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首筆為「1」</w:t>
            </w:r>
          </w:p>
        </w:tc>
      </w:tr>
      <w:tr w:rsidR="006E7C68" w14:paraId="2D47DC68" w14:textId="77777777" w:rsidTr="00E82BC3">
        <w:tc>
          <w:tcPr>
            <w:tcW w:w="988" w:type="dxa"/>
          </w:tcPr>
          <w:p w14:paraId="6D32C4B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4FB1788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666970A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61313C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4E9943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34645316" w14:textId="77777777" w:rsidR="006E7C68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委託單位</w:t>
            </w:r>
            <w:r>
              <w:rPr>
                <w:rFonts w:ascii="標楷體" w:eastAsia="標楷體" w:hAnsi="標楷體" w:hint="eastAsia"/>
              </w:rPr>
              <w:t>或</w:t>
            </w:r>
            <w:r w:rsidRPr="00347F0F">
              <w:rPr>
                <w:rFonts w:ascii="標楷體" w:eastAsia="標楷體" w:hAnsi="標楷體" w:hint="eastAsia"/>
              </w:rPr>
              <w:t>代理行總行代號</w:t>
            </w:r>
            <w:r>
              <w:rPr>
                <w:rFonts w:ascii="標楷體" w:eastAsia="標楷體" w:hAnsi="標楷體" w:hint="eastAsia"/>
              </w:rPr>
              <w:t>，左靠右補空白</w:t>
            </w:r>
          </w:p>
          <w:p w14:paraId="1FE84911" w14:textId="4A27EB49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6E7C68" w14:paraId="3B6BF8BB" w14:textId="77777777" w:rsidTr="00E82BC3">
        <w:tc>
          <w:tcPr>
            <w:tcW w:w="988" w:type="dxa"/>
          </w:tcPr>
          <w:p w14:paraId="38DF435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68275E5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495ADB2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3D95BC0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45A80F4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21A505D9" w14:textId="77777777" w:rsidR="006E7C68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轉帳銀行總行代號，左靠右補空白</w:t>
            </w:r>
          </w:p>
          <w:p w14:paraId="0F11DD85" w14:textId="097E03E9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6E7C68" w14:paraId="51585B3A" w14:textId="77777777" w:rsidTr="00E82BC3">
        <w:tc>
          <w:tcPr>
            <w:tcW w:w="988" w:type="dxa"/>
          </w:tcPr>
          <w:p w14:paraId="3831E75D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6D85B4E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3D7AAF4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26A3263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BFDC34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31395695" w14:textId="71C81B83" w:rsidR="006E7C68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民國年</w:t>
            </w:r>
            <w:r>
              <w:rPr>
                <w:rFonts w:ascii="標楷體" w:eastAsia="標楷體" w:hAnsi="標楷體" w:hint="eastAsia"/>
              </w:rPr>
              <w:t>月日</w:t>
            </w:r>
            <w:r w:rsidRPr="00347F0F">
              <w:rPr>
                <w:rFonts w:ascii="標楷體" w:eastAsia="標楷體" w:hAnsi="標楷體" w:hint="eastAsia"/>
              </w:rPr>
              <w:t>YYYMMDD，</w:t>
            </w:r>
            <w:r>
              <w:rPr>
                <w:rFonts w:ascii="標楷體" w:eastAsia="標楷體" w:hAnsi="標楷體" w:hint="eastAsia"/>
              </w:rPr>
              <w:t>同檔案一</w:t>
            </w:r>
            <w:r>
              <w:rPr>
                <w:rFonts w:ascii="標楷體" w:eastAsia="標楷體" w:hAnsi="標楷體" w:hint="eastAsia"/>
              </w:rPr>
              <w:lastRenderedPageBreak/>
              <w:t>致。</w:t>
            </w:r>
          </w:p>
          <w:p w14:paraId="7FBB5928" w14:textId="346901DF" w:rsidR="006E7C68" w:rsidRPr="00347F0F" w:rsidRDefault="00025E6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6E7C68" w14:paraId="4CF93E1B" w14:textId="77777777" w:rsidTr="00E82BC3">
        <w:tc>
          <w:tcPr>
            <w:tcW w:w="988" w:type="dxa"/>
          </w:tcPr>
          <w:p w14:paraId="45B0981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2254" w:type="dxa"/>
          </w:tcPr>
          <w:p w14:paraId="22C8546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7A5B7C7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22C1C049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DFA841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0EA947F6" w14:textId="77777777" w:rsidR="006E7C68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0F3A5C72" w14:textId="391C38A0" w:rsidR="006E7C68" w:rsidRPr="00347F0F" w:rsidRDefault="00025E6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6E7C68" w14:paraId="183BF5A7" w14:textId="77777777" w:rsidTr="00E82BC3">
        <w:tc>
          <w:tcPr>
            <w:tcW w:w="988" w:type="dxa"/>
          </w:tcPr>
          <w:p w14:paraId="10D07099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277C4871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性質別</w:t>
            </w:r>
          </w:p>
        </w:tc>
        <w:tc>
          <w:tcPr>
            <w:tcW w:w="864" w:type="dxa"/>
          </w:tcPr>
          <w:p w14:paraId="65F3ECF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59D7B339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4303819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030-030</w:t>
            </w:r>
          </w:p>
        </w:tc>
        <w:tc>
          <w:tcPr>
            <w:tcW w:w="3544" w:type="dxa"/>
          </w:tcPr>
          <w:p w14:paraId="788EC582" w14:textId="3A43C5B0" w:rsidR="006E7C68" w:rsidRPr="00347F0F" w:rsidRDefault="00025E6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結果</w:t>
            </w:r>
            <w:r w:rsidR="006E7C68">
              <w:rPr>
                <w:rFonts w:ascii="標楷體" w:eastAsia="標楷體" w:hAnsi="標楷體" w:hint="eastAsia"/>
              </w:rPr>
              <w:t>為「</w:t>
            </w:r>
            <w:r>
              <w:rPr>
                <w:rFonts w:ascii="標楷體" w:eastAsia="標楷體" w:hAnsi="標楷體" w:hint="eastAsia"/>
              </w:rPr>
              <w:t>2</w:t>
            </w:r>
            <w:r w:rsidR="006E7C68">
              <w:rPr>
                <w:rFonts w:ascii="標楷體" w:eastAsia="標楷體" w:hAnsi="標楷體" w:hint="eastAsia"/>
              </w:rPr>
              <w:t>」</w:t>
            </w:r>
            <w:r w:rsidR="006E7C68" w:rsidRPr="00347F0F">
              <w:rPr>
                <w:rFonts w:ascii="標楷體" w:eastAsia="標楷體" w:hAnsi="標楷體" w:hint="eastAsia"/>
              </w:rPr>
              <w:t>，</w:t>
            </w:r>
            <w:r w:rsidR="006E7C68">
              <w:rPr>
                <w:rFonts w:ascii="標楷體" w:eastAsia="標楷體" w:hAnsi="標楷體" w:hint="eastAsia"/>
              </w:rPr>
              <w:t>同檔案一致。</w:t>
            </w:r>
          </w:p>
        </w:tc>
      </w:tr>
      <w:tr w:rsidR="006E7C68" w14:paraId="57482FFC" w14:textId="77777777" w:rsidTr="00E82BC3">
        <w:tc>
          <w:tcPr>
            <w:tcW w:w="988" w:type="dxa"/>
          </w:tcPr>
          <w:p w14:paraId="4F4BD10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2A9EA65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批號</w:t>
            </w:r>
          </w:p>
        </w:tc>
        <w:tc>
          <w:tcPr>
            <w:tcW w:w="864" w:type="dxa"/>
          </w:tcPr>
          <w:p w14:paraId="2360960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1" w:type="dxa"/>
          </w:tcPr>
          <w:p w14:paraId="4B67468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409A2A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031-032</w:t>
            </w:r>
          </w:p>
        </w:tc>
        <w:tc>
          <w:tcPr>
            <w:tcW w:w="3544" w:type="dxa"/>
          </w:tcPr>
          <w:p w14:paraId="0D5D9990" w14:textId="4C4738BD" w:rsidR="006E7C68" w:rsidRDefault="006E7C68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  <w:r w:rsidR="00025E69"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同檔案一致。</w:t>
            </w:r>
          </w:p>
          <w:p w14:paraId="0C2A8BF7" w14:textId="780F946D" w:rsidR="00025E69" w:rsidRP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6E7C68" w14:paraId="0D01EA24" w14:textId="77777777" w:rsidTr="00E82BC3">
        <w:tc>
          <w:tcPr>
            <w:tcW w:w="988" w:type="dxa"/>
          </w:tcPr>
          <w:p w14:paraId="0765CBA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6742E88F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0CE0B1CF" w14:textId="73E7B04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23120F5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6E35ED7" w14:textId="2B44EA69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033-</w:t>
            </w:r>
            <w:r>
              <w:rPr>
                <w:rFonts w:ascii="標楷體" w:eastAsia="標楷體" w:hAnsi="標楷體" w:hint="eastAsia"/>
              </w:rPr>
              <w:t>11</w:t>
            </w:r>
            <w:r w:rsidRPr="00347F0F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3544" w:type="dxa"/>
          </w:tcPr>
          <w:p w14:paraId="5BBA169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6E7C68" w14:paraId="2502AF96" w14:textId="77777777" w:rsidTr="00E82BC3">
        <w:tc>
          <w:tcPr>
            <w:tcW w:w="988" w:type="dxa"/>
            <w:shd w:val="clear" w:color="auto" w:fill="C0C0C0"/>
          </w:tcPr>
          <w:p w14:paraId="1D80128A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明細錄</w:t>
            </w:r>
          </w:p>
        </w:tc>
        <w:tc>
          <w:tcPr>
            <w:tcW w:w="2254" w:type="dxa"/>
            <w:shd w:val="clear" w:color="auto" w:fill="C0C0C0"/>
          </w:tcPr>
          <w:p w14:paraId="5553F91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1187FA11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28912AA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641F1A2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183ADB7B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</w:p>
        </w:tc>
      </w:tr>
      <w:tr w:rsidR="006E7C68" w14:paraId="350E0D55" w14:textId="77777777" w:rsidTr="00E82BC3">
        <w:tc>
          <w:tcPr>
            <w:tcW w:w="988" w:type="dxa"/>
            <w:shd w:val="clear" w:color="auto" w:fill="C0C0C0"/>
          </w:tcPr>
          <w:p w14:paraId="7316E64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508D3B5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552B2524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733CC56B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7D6E96E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16A0E21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6E7C68" w14:paraId="7A3C702B" w14:textId="77777777" w:rsidTr="00E82BC3">
        <w:tc>
          <w:tcPr>
            <w:tcW w:w="988" w:type="dxa"/>
          </w:tcPr>
          <w:p w14:paraId="7722373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76AD21CD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6AF6BA2B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1650F7D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B409C1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38B105E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明細為「2」</w:t>
            </w:r>
          </w:p>
        </w:tc>
      </w:tr>
      <w:tr w:rsidR="006E7C68" w14:paraId="327E3830" w14:textId="77777777" w:rsidTr="00E82BC3">
        <w:tc>
          <w:tcPr>
            <w:tcW w:w="988" w:type="dxa"/>
          </w:tcPr>
          <w:p w14:paraId="7BA8081F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784C79A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28E5021F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48F271D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2DC8B2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51D34EA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69289267" w14:textId="77777777" w:rsidTr="00E82BC3">
        <w:tc>
          <w:tcPr>
            <w:tcW w:w="988" w:type="dxa"/>
          </w:tcPr>
          <w:p w14:paraId="2F3E4E26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0448D0F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7884457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05694AD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367AEC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2BA80DDD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01D4A290" w14:textId="77777777" w:rsidTr="00E82BC3">
        <w:tc>
          <w:tcPr>
            <w:tcW w:w="988" w:type="dxa"/>
          </w:tcPr>
          <w:p w14:paraId="54855F5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1BA6A7D4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63813E1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7037DC8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2A1447F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671A950B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004E387A" w14:textId="77777777" w:rsidTr="00E82BC3">
        <w:tc>
          <w:tcPr>
            <w:tcW w:w="988" w:type="dxa"/>
          </w:tcPr>
          <w:p w14:paraId="556D2070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5682566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138DB7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5D478931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1C670268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36D40EF2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6E7C68" w14:paraId="386AEE66" w14:textId="77777777" w:rsidTr="00E82BC3">
        <w:tc>
          <w:tcPr>
            <w:tcW w:w="988" w:type="dxa"/>
          </w:tcPr>
          <w:p w14:paraId="53D95CA3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54C3BB8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交易序號</w:t>
            </w:r>
          </w:p>
        </w:tc>
        <w:tc>
          <w:tcPr>
            <w:tcW w:w="864" w:type="dxa"/>
          </w:tcPr>
          <w:p w14:paraId="73FDD187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6B5C1DAE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7EB7CF1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030-039</w:t>
            </w:r>
          </w:p>
        </w:tc>
        <w:tc>
          <w:tcPr>
            <w:tcW w:w="3544" w:type="dxa"/>
          </w:tcPr>
          <w:p w14:paraId="30251693" w14:textId="77777777" w:rsidR="006E7C68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原發件單位自訂之交易序號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同一發件單位、入/扣帳日、轉帳類別之序號不得重覆。</w:t>
            </w:r>
          </w:p>
          <w:p w14:paraId="19DFC3E5" w14:textId="5CD32892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 w:rsidR="00025E69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6E7C68" w14:paraId="1C596A5B" w14:textId="77777777" w:rsidTr="00E82BC3">
        <w:tc>
          <w:tcPr>
            <w:tcW w:w="988" w:type="dxa"/>
          </w:tcPr>
          <w:p w14:paraId="7948A07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7240ADCC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交易金額</w:t>
            </w:r>
          </w:p>
        </w:tc>
        <w:tc>
          <w:tcPr>
            <w:tcW w:w="864" w:type="dxa"/>
          </w:tcPr>
          <w:p w14:paraId="365870B5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851" w:type="dxa"/>
          </w:tcPr>
          <w:p w14:paraId="79E8A47F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CFB86AF" w14:textId="77777777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544" w:type="dxa"/>
          </w:tcPr>
          <w:p w14:paraId="086ACCCE" w14:textId="77777777" w:rsidR="006E7C68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(11)V99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末兩位為小數點後兩位</w:t>
            </w:r>
          </w:p>
          <w:p w14:paraId="043FBD9A" w14:textId="332B5D7A" w:rsidR="006E7C68" w:rsidRPr="00347F0F" w:rsidRDefault="006E7C68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 w:rsidR="00025E69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相同</w:t>
            </w:r>
          </w:p>
        </w:tc>
      </w:tr>
      <w:tr w:rsidR="00025E69" w14:paraId="06E455A5" w14:textId="77777777" w:rsidTr="00E82BC3">
        <w:tc>
          <w:tcPr>
            <w:tcW w:w="988" w:type="dxa"/>
          </w:tcPr>
          <w:p w14:paraId="2D51DB62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385A0C87" w14:textId="6CA61556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轉帳行代碼</w:t>
            </w:r>
          </w:p>
        </w:tc>
        <w:tc>
          <w:tcPr>
            <w:tcW w:w="864" w:type="dxa"/>
          </w:tcPr>
          <w:p w14:paraId="719F6D48" w14:textId="3A8D7C4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0C3065FC" w14:textId="60E58955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7C52DB8" w14:textId="1546FF8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53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 w:hint="eastAsia"/>
              </w:rPr>
              <w:t>59</w:t>
            </w:r>
          </w:p>
        </w:tc>
        <w:tc>
          <w:tcPr>
            <w:tcW w:w="3544" w:type="dxa"/>
          </w:tcPr>
          <w:p w14:paraId="016E8F83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</w:t>
            </w:r>
            <w:r>
              <w:rPr>
                <w:rFonts w:ascii="標楷體" w:eastAsia="標楷體" w:hAnsi="標楷體" w:hint="eastAsia"/>
              </w:rPr>
              <w:t>帳號所屬</w:t>
            </w:r>
            <w:r w:rsidRPr="00347F0F">
              <w:rPr>
                <w:rFonts w:ascii="標楷體" w:eastAsia="標楷體" w:hAnsi="標楷體" w:hint="eastAsia"/>
              </w:rPr>
              <w:t>銀行</w:t>
            </w:r>
            <w:r>
              <w:rPr>
                <w:rFonts w:ascii="標楷體" w:eastAsia="標楷體" w:hAnsi="標楷體" w:hint="eastAsia"/>
              </w:rPr>
              <w:t>代碼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三</w:t>
            </w:r>
            <w:r w:rsidRPr="00347F0F">
              <w:rPr>
                <w:rFonts w:ascii="標楷體" w:eastAsia="標楷體" w:hAnsi="標楷體" w:hint="eastAsia"/>
              </w:rPr>
              <w:t>碼總行代碼</w:t>
            </w:r>
            <w:r>
              <w:rPr>
                <w:rFonts w:ascii="標楷體" w:eastAsia="標楷體" w:hAnsi="標楷體" w:hint="eastAsia"/>
              </w:rPr>
              <w:t>及四</w:t>
            </w:r>
            <w:r w:rsidRPr="00347F0F">
              <w:rPr>
                <w:rFonts w:ascii="標楷體" w:eastAsia="標楷體" w:hAnsi="標楷體" w:hint="eastAsia"/>
              </w:rPr>
              <w:t>碼分行代碼，分行代碼可空白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3E58321" w14:textId="09EF4E9B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025E69" w14:paraId="3BA75E29" w14:textId="77777777" w:rsidTr="00E82BC3">
        <w:tc>
          <w:tcPr>
            <w:tcW w:w="988" w:type="dxa"/>
          </w:tcPr>
          <w:p w14:paraId="00B64774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6BDFDC91" w14:textId="30D67C7B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轉帳帳號</w:t>
            </w:r>
          </w:p>
        </w:tc>
        <w:tc>
          <w:tcPr>
            <w:tcW w:w="864" w:type="dxa"/>
          </w:tcPr>
          <w:p w14:paraId="061DA60F" w14:textId="2F7257DC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851" w:type="dxa"/>
          </w:tcPr>
          <w:p w14:paraId="3A78445F" w14:textId="50A1549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2E3CFD2" w14:textId="3F98E41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60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 w:hint="eastAsia"/>
              </w:rPr>
              <w:t>75</w:t>
            </w:r>
          </w:p>
        </w:tc>
        <w:tc>
          <w:tcPr>
            <w:tcW w:w="3544" w:type="dxa"/>
          </w:tcPr>
          <w:p w14:paraId="5AA78334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入扣帳帳號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  <w:p w14:paraId="244D118F" w14:textId="4959AA91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與訊息B</w:t>
            </w:r>
            <w:r>
              <w:rPr>
                <w:rFonts w:ascii="標楷體" w:eastAsia="標楷體" w:hAnsi="標楷體"/>
              </w:rPr>
              <w:t>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025E69" w14:paraId="0F889086" w14:textId="77777777" w:rsidTr="00E82BC3">
        <w:tc>
          <w:tcPr>
            <w:tcW w:w="988" w:type="dxa"/>
          </w:tcPr>
          <w:p w14:paraId="1ED4221D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4B2D767F" w14:textId="3A57B9B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回應代碼</w:t>
            </w:r>
          </w:p>
        </w:tc>
        <w:tc>
          <w:tcPr>
            <w:tcW w:w="864" w:type="dxa"/>
          </w:tcPr>
          <w:p w14:paraId="2A27B650" w14:textId="66A88D32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851" w:type="dxa"/>
          </w:tcPr>
          <w:p w14:paraId="5089DC2D" w14:textId="7486EEA4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53D07E44" w14:textId="1EEEFDD0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076-079</w:t>
            </w:r>
          </w:p>
        </w:tc>
        <w:tc>
          <w:tcPr>
            <w:tcW w:w="3544" w:type="dxa"/>
          </w:tcPr>
          <w:p w14:paraId="04B67B46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放置入/扣帳結果回應代碼</w:t>
            </w:r>
          </w:p>
          <w:p w14:paraId="35A4EBFF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回應代碼詳附錄二</w:t>
            </w:r>
          </w:p>
          <w:p w14:paraId="1E391934" w14:textId="17776315" w:rsidR="00417E03" w:rsidRPr="00347F0F" w:rsidRDefault="00417E03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本欄=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4001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或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 w:hint="eastAsia"/>
              </w:rPr>
              <w:t>808</w:t>
            </w:r>
            <w:r w:rsidRPr="00347F0F">
              <w:rPr>
                <w:rFonts w:ascii="標楷體" w:eastAsia="標楷體" w:hAnsi="標楷體" w:hint="eastAsia"/>
              </w:rPr>
              <w:t>'</w:t>
            </w:r>
          </w:p>
        </w:tc>
      </w:tr>
      <w:tr w:rsidR="00025E69" w14:paraId="4D04B839" w14:textId="77777777" w:rsidTr="00E82BC3">
        <w:tc>
          <w:tcPr>
            <w:tcW w:w="988" w:type="dxa"/>
          </w:tcPr>
          <w:p w14:paraId="051D1F3D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49442BFB" w14:textId="65F0893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銀行專用區</w:t>
            </w:r>
          </w:p>
        </w:tc>
        <w:tc>
          <w:tcPr>
            <w:tcW w:w="864" w:type="dxa"/>
          </w:tcPr>
          <w:p w14:paraId="575822F2" w14:textId="57CD3E86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1" w:type="dxa"/>
          </w:tcPr>
          <w:p w14:paraId="6B418F81" w14:textId="77E48D51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4D2B2FCA" w14:textId="0F482053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080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099</w:t>
            </w:r>
          </w:p>
        </w:tc>
        <w:tc>
          <w:tcPr>
            <w:tcW w:w="3544" w:type="dxa"/>
          </w:tcPr>
          <w:p w14:paraId="272A08C5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銀行內部自由運用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財金不予處理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無則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1C06D421" w14:textId="22BAF134" w:rsidR="00D44FB4" w:rsidRPr="00347F0F" w:rsidRDefault="00D44FB4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若回應代碼=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4001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則放戶號;若</w:t>
            </w:r>
            <w:r w:rsidR="00894591">
              <w:rPr>
                <w:rFonts w:ascii="標楷體" w:eastAsia="標楷體" w:hAnsi="標楷體" w:hint="eastAsia"/>
              </w:rPr>
              <w:t>回應代碼</w:t>
            </w:r>
            <w:r>
              <w:rPr>
                <w:rFonts w:ascii="標楷體" w:eastAsia="標楷體" w:hAnsi="標楷體" w:hint="eastAsia"/>
              </w:rPr>
              <w:t>非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 w:rsidRPr="00685992">
              <w:rPr>
                <w:rFonts w:ascii="標楷體" w:eastAsia="標楷體" w:hAnsi="標楷體" w:hint="eastAsia"/>
              </w:rPr>
              <w:t>4001</w:t>
            </w:r>
            <w:r w:rsidRPr="00347F0F">
              <w:rPr>
                <w:rFonts w:ascii="標楷體" w:eastAsia="標楷體" w:hAnsi="標楷體" w:hint="eastAsia"/>
              </w:rPr>
              <w:t>'</w:t>
            </w:r>
            <w:r>
              <w:rPr>
                <w:rFonts w:ascii="標楷體" w:eastAsia="標楷體" w:hAnsi="標楷體" w:hint="eastAsia"/>
              </w:rPr>
              <w:t>則放</w:t>
            </w:r>
            <w:r w:rsidR="00894591" w:rsidRPr="00347F0F">
              <w:rPr>
                <w:rFonts w:ascii="標楷體" w:eastAsia="標楷體" w:hAnsi="標楷體" w:hint="eastAsia"/>
              </w:rPr>
              <w:t>'</w:t>
            </w:r>
            <w:r w:rsidR="00894591">
              <w:rPr>
                <w:rFonts w:ascii="標楷體" w:eastAsia="標楷體" w:hAnsi="標楷體" w:hint="eastAsia"/>
              </w:rPr>
              <w:t>0601776</w:t>
            </w:r>
            <w:r w:rsidR="00894591" w:rsidRPr="00347F0F">
              <w:rPr>
                <w:rFonts w:ascii="標楷體" w:eastAsia="標楷體" w:hAnsi="標楷體" w:hint="eastAsia"/>
              </w:rPr>
              <w:t>'</w:t>
            </w:r>
          </w:p>
        </w:tc>
      </w:tr>
      <w:tr w:rsidR="00025E69" w14:paraId="3A943FDB" w14:textId="77777777" w:rsidTr="00E82BC3">
        <w:tc>
          <w:tcPr>
            <w:tcW w:w="988" w:type="dxa"/>
          </w:tcPr>
          <w:p w14:paraId="491C526D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5E92F2C4" w14:textId="31F8FD2F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事業單位專用資料區</w:t>
            </w:r>
          </w:p>
        </w:tc>
        <w:tc>
          <w:tcPr>
            <w:tcW w:w="864" w:type="dxa"/>
          </w:tcPr>
          <w:p w14:paraId="46783ADF" w14:textId="7AF730C8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851" w:type="dxa"/>
          </w:tcPr>
          <w:p w14:paraId="0D77458C" w14:textId="3858525E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3B3B8BE" w14:textId="1141DF75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00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110</w:t>
            </w:r>
          </w:p>
        </w:tc>
        <w:tc>
          <w:tcPr>
            <w:tcW w:w="3544" w:type="dxa"/>
          </w:tcPr>
          <w:p w14:paraId="14CD9FC6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各營利事業單位依需要報請財金公司統一定義</w:t>
            </w:r>
          </w:p>
          <w:p w14:paraId="06851571" w14:textId="2F77234E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本欄:</w:t>
            </w: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  <w:tr w:rsidR="00025E69" w14:paraId="69FDFFCF" w14:textId="77777777" w:rsidTr="00E82BC3">
        <w:tc>
          <w:tcPr>
            <w:tcW w:w="988" w:type="dxa"/>
            <w:shd w:val="clear" w:color="auto" w:fill="C0C0C0"/>
          </w:tcPr>
          <w:p w14:paraId="12CFA930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lastRenderedPageBreak/>
              <w:t>尾錄</w:t>
            </w:r>
          </w:p>
        </w:tc>
        <w:tc>
          <w:tcPr>
            <w:tcW w:w="2254" w:type="dxa"/>
            <w:shd w:val="clear" w:color="auto" w:fill="C0C0C0"/>
          </w:tcPr>
          <w:p w14:paraId="439A5C32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</w:p>
        </w:tc>
        <w:tc>
          <w:tcPr>
            <w:tcW w:w="864" w:type="dxa"/>
            <w:shd w:val="clear" w:color="auto" w:fill="C0C0C0"/>
          </w:tcPr>
          <w:p w14:paraId="13CFC821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shd w:val="clear" w:color="auto" w:fill="C0C0C0"/>
          </w:tcPr>
          <w:p w14:paraId="253D44ED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  <w:shd w:val="clear" w:color="auto" w:fill="C0C0C0"/>
          </w:tcPr>
          <w:p w14:paraId="3A89EEA5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</w:p>
        </w:tc>
        <w:tc>
          <w:tcPr>
            <w:tcW w:w="3544" w:type="dxa"/>
            <w:shd w:val="clear" w:color="auto" w:fill="C0C0C0"/>
          </w:tcPr>
          <w:p w14:paraId="589512C5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</w:p>
        </w:tc>
      </w:tr>
      <w:tr w:rsidR="00025E69" w14:paraId="7166B325" w14:textId="77777777" w:rsidTr="00E82BC3">
        <w:tc>
          <w:tcPr>
            <w:tcW w:w="988" w:type="dxa"/>
            <w:shd w:val="clear" w:color="auto" w:fill="C0C0C0"/>
          </w:tcPr>
          <w:p w14:paraId="504B85C9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2254" w:type="dxa"/>
            <w:shd w:val="clear" w:color="auto" w:fill="C0C0C0"/>
          </w:tcPr>
          <w:p w14:paraId="7C5844D6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項目名稱</w:t>
            </w:r>
          </w:p>
        </w:tc>
        <w:tc>
          <w:tcPr>
            <w:tcW w:w="864" w:type="dxa"/>
            <w:shd w:val="clear" w:color="auto" w:fill="C0C0C0"/>
          </w:tcPr>
          <w:p w14:paraId="6155B742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長度</w:t>
            </w:r>
          </w:p>
        </w:tc>
        <w:tc>
          <w:tcPr>
            <w:tcW w:w="851" w:type="dxa"/>
            <w:shd w:val="clear" w:color="auto" w:fill="C0C0C0"/>
          </w:tcPr>
          <w:p w14:paraId="30644003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型態</w:t>
            </w:r>
          </w:p>
        </w:tc>
        <w:tc>
          <w:tcPr>
            <w:tcW w:w="1275" w:type="dxa"/>
            <w:shd w:val="clear" w:color="auto" w:fill="C0C0C0"/>
          </w:tcPr>
          <w:p w14:paraId="10F86F2F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位置</w:t>
            </w:r>
          </w:p>
        </w:tc>
        <w:tc>
          <w:tcPr>
            <w:tcW w:w="3544" w:type="dxa"/>
            <w:shd w:val="clear" w:color="auto" w:fill="C0C0C0"/>
          </w:tcPr>
          <w:p w14:paraId="25CE2B7A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</w:tr>
      <w:tr w:rsidR="00025E69" w14:paraId="6F9835C6" w14:textId="77777777" w:rsidTr="00E82BC3">
        <w:tc>
          <w:tcPr>
            <w:tcW w:w="988" w:type="dxa"/>
          </w:tcPr>
          <w:p w14:paraId="1E2DA600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254" w:type="dxa"/>
          </w:tcPr>
          <w:p w14:paraId="58461A80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區別碼</w:t>
            </w:r>
          </w:p>
        </w:tc>
        <w:tc>
          <w:tcPr>
            <w:tcW w:w="864" w:type="dxa"/>
          </w:tcPr>
          <w:p w14:paraId="14738BCD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</w:tcPr>
          <w:p w14:paraId="2FC6EF25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DD136B4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001-001</w:t>
            </w:r>
          </w:p>
        </w:tc>
        <w:tc>
          <w:tcPr>
            <w:tcW w:w="3544" w:type="dxa"/>
          </w:tcPr>
          <w:p w14:paraId="5E2C968B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尾筆為「3」</w:t>
            </w:r>
          </w:p>
        </w:tc>
      </w:tr>
      <w:tr w:rsidR="00025E69" w14:paraId="59D176C5" w14:textId="77777777" w:rsidTr="00E82BC3">
        <w:tc>
          <w:tcPr>
            <w:tcW w:w="988" w:type="dxa"/>
          </w:tcPr>
          <w:p w14:paraId="3D53E09F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254" w:type="dxa"/>
          </w:tcPr>
          <w:p w14:paraId="55DCF89F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發件單位</w:t>
            </w:r>
          </w:p>
        </w:tc>
        <w:tc>
          <w:tcPr>
            <w:tcW w:w="864" w:type="dxa"/>
          </w:tcPr>
          <w:p w14:paraId="193AC2D5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7E511B66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089516D6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002-009</w:t>
            </w:r>
          </w:p>
        </w:tc>
        <w:tc>
          <w:tcPr>
            <w:tcW w:w="3544" w:type="dxa"/>
          </w:tcPr>
          <w:p w14:paraId="5A99D01B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025E69" w14:paraId="2DA48013" w14:textId="77777777" w:rsidTr="00E82BC3">
        <w:tc>
          <w:tcPr>
            <w:tcW w:w="988" w:type="dxa"/>
          </w:tcPr>
          <w:p w14:paraId="53C65109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254" w:type="dxa"/>
          </w:tcPr>
          <w:p w14:paraId="7A1FAE91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收件單位</w:t>
            </w:r>
          </w:p>
        </w:tc>
        <w:tc>
          <w:tcPr>
            <w:tcW w:w="864" w:type="dxa"/>
          </w:tcPr>
          <w:p w14:paraId="2C78EAE3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51" w:type="dxa"/>
          </w:tcPr>
          <w:p w14:paraId="35D7C3D5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31809327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010-017</w:t>
            </w:r>
          </w:p>
        </w:tc>
        <w:tc>
          <w:tcPr>
            <w:tcW w:w="3544" w:type="dxa"/>
          </w:tcPr>
          <w:p w14:paraId="2C9A11AA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025E69" w14:paraId="1C30367F" w14:textId="77777777" w:rsidTr="00E82BC3">
        <w:tc>
          <w:tcPr>
            <w:tcW w:w="988" w:type="dxa"/>
          </w:tcPr>
          <w:p w14:paraId="1AD22029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2254" w:type="dxa"/>
          </w:tcPr>
          <w:p w14:paraId="0A2894C6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指定入/扣帳日</w:t>
            </w:r>
          </w:p>
        </w:tc>
        <w:tc>
          <w:tcPr>
            <w:tcW w:w="864" w:type="dxa"/>
          </w:tcPr>
          <w:p w14:paraId="51E0152B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</w:tcPr>
          <w:p w14:paraId="1C98F707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3498A4E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018-024</w:t>
            </w:r>
          </w:p>
        </w:tc>
        <w:tc>
          <w:tcPr>
            <w:tcW w:w="3544" w:type="dxa"/>
          </w:tcPr>
          <w:p w14:paraId="274BA61C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6E30EB"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025E69" w14:paraId="088D9B2D" w14:textId="77777777" w:rsidTr="00E82BC3">
        <w:tc>
          <w:tcPr>
            <w:tcW w:w="988" w:type="dxa"/>
          </w:tcPr>
          <w:p w14:paraId="00A77411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254" w:type="dxa"/>
          </w:tcPr>
          <w:p w14:paraId="331C600E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轉帳類別</w:t>
            </w:r>
          </w:p>
        </w:tc>
        <w:tc>
          <w:tcPr>
            <w:tcW w:w="864" w:type="dxa"/>
          </w:tcPr>
          <w:p w14:paraId="629DD58C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1" w:type="dxa"/>
          </w:tcPr>
          <w:p w14:paraId="5C1646BE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5DA4D850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025-029</w:t>
            </w:r>
          </w:p>
        </w:tc>
        <w:tc>
          <w:tcPr>
            <w:tcW w:w="3544" w:type="dxa"/>
          </w:tcPr>
          <w:p w14:paraId="180B677B" w14:textId="77777777" w:rsidR="00025E69" w:rsidRPr="00347F0F" w:rsidRDefault="00025E69" w:rsidP="00E82BC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與首錄相同</w:t>
            </w:r>
          </w:p>
        </w:tc>
      </w:tr>
      <w:tr w:rsidR="00025E69" w14:paraId="36129956" w14:textId="77777777" w:rsidTr="00E82BC3">
        <w:tc>
          <w:tcPr>
            <w:tcW w:w="988" w:type="dxa"/>
          </w:tcPr>
          <w:p w14:paraId="3B86B762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2254" w:type="dxa"/>
          </w:tcPr>
          <w:p w14:paraId="3A36009F" w14:textId="40349E8C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交易總金額</w:t>
            </w:r>
          </w:p>
        </w:tc>
        <w:tc>
          <w:tcPr>
            <w:tcW w:w="864" w:type="dxa"/>
          </w:tcPr>
          <w:p w14:paraId="44C29B51" w14:textId="3DB334EE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78CD5E2B" w14:textId="1F0260A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79A29F77" w14:textId="6F144FE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03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-04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581E197B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  <w:p w14:paraId="15C4786D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末兩位為小數點後兩位</w:t>
            </w:r>
          </w:p>
          <w:p w14:paraId="6ECC7E35" w14:textId="0AB83CC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025E69" w14:paraId="5B722301" w14:textId="77777777" w:rsidTr="00E82BC3">
        <w:tc>
          <w:tcPr>
            <w:tcW w:w="988" w:type="dxa"/>
          </w:tcPr>
          <w:p w14:paraId="0291493E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2254" w:type="dxa"/>
          </w:tcPr>
          <w:p w14:paraId="1AB39090" w14:textId="6FC667D5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交易總筆數</w:t>
            </w:r>
          </w:p>
        </w:tc>
        <w:tc>
          <w:tcPr>
            <w:tcW w:w="864" w:type="dxa"/>
          </w:tcPr>
          <w:p w14:paraId="75BDB143" w14:textId="298A3803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09465D17" w14:textId="369398A4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B6DF7AC" w14:textId="6E1A5311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04</w:t>
            </w:r>
            <w:r>
              <w:rPr>
                <w:rFonts w:ascii="標楷體" w:eastAsia="標楷體" w:hAnsi="標楷體" w:hint="eastAsia"/>
              </w:rPr>
              <w:t>5</w:t>
            </w:r>
            <w:r w:rsidRPr="00347F0F">
              <w:rPr>
                <w:rFonts w:ascii="標楷體" w:eastAsia="標楷體" w:hAnsi="標楷體" w:hint="eastAsia"/>
              </w:rPr>
              <w:t>-05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3EFAEBAC" w14:textId="77777777" w:rsidR="00025E69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右靠左補零</w:t>
            </w:r>
          </w:p>
          <w:p w14:paraId="2CA545C3" w14:textId="610021DF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與訊息</w:t>
            </w:r>
            <w:r>
              <w:rPr>
                <w:rFonts w:ascii="標楷體" w:eastAsia="標楷體" w:hAnsi="標楷體"/>
              </w:rPr>
              <w:t>BATCHTX0</w:t>
            </w:r>
            <w:r>
              <w:rPr>
                <w:rFonts w:ascii="標楷體" w:eastAsia="標楷體" w:hAnsi="標楷體" w:hint="eastAsia"/>
              </w:rPr>
              <w:t>2相同</w:t>
            </w:r>
          </w:p>
        </w:tc>
      </w:tr>
      <w:tr w:rsidR="00025E69" w14:paraId="5D27F0AC" w14:textId="77777777" w:rsidTr="00E82BC3">
        <w:tc>
          <w:tcPr>
            <w:tcW w:w="988" w:type="dxa"/>
          </w:tcPr>
          <w:p w14:paraId="44B5BD0C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2254" w:type="dxa"/>
          </w:tcPr>
          <w:p w14:paraId="0B224D7B" w14:textId="3BEFBE7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成交總金額</w:t>
            </w:r>
          </w:p>
        </w:tc>
        <w:tc>
          <w:tcPr>
            <w:tcW w:w="864" w:type="dxa"/>
          </w:tcPr>
          <w:p w14:paraId="3E030C2D" w14:textId="776B90AE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15F6DF6F" w14:textId="749A6A2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3AE66AEF" w14:textId="76DB03B4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05</w:t>
            </w:r>
            <w:r>
              <w:rPr>
                <w:rFonts w:ascii="標楷體" w:eastAsia="標楷體" w:hAnsi="標楷體" w:hint="eastAsia"/>
              </w:rPr>
              <w:t>5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 w:hint="eastAsia"/>
              </w:rPr>
              <w:t>69</w:t>
            </w:r>
          </w:p>
        </w:tc>
        <w:tc>
          <w:tcPr>
            <w:tcW w:w="3544" w:type="dxa"/>
          </w:tcPr>
          <w:p w14:paraId="24C2B860" w14:textId="614BF734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成功總金額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</w:tc>
      </w:tr>
      <w:tr w:rsidR="00025E69" w14:paraId="5B3A250E" w14:textId="77777777" w:rsidTr="00E82BC3">
        <w:tc>
          <w:tcPr>
            <w:tcW w:w="988" w:type="dxa"/>
          </w:tcPr>
          <w:p w14:paraId="6048E05B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2254" w:type="dxa"/>
          </w:tcPr>
          <w:p w14:paraId="66D3F625" w14:textId="3A5778AE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成交總筆數</w:t>
            </w:r>
          </w:p>
        </w:tc>
        <w:tc>
          <w:tcPr>
            <w:tcW w:w="864" w:type="dxa"/>
          </w:tcPr>
          <w:p w14:paraId="6C96E9A4" w14:textId="48BD8F8A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748E309C" w14:textId="2B38834A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DEBD094" w14:textId="62552AF8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07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-0</w:t>
            </w:r>
            <w:r>
              <w:rPr>
                <w:rFonts w:ascii="標楷體" w:eastAsia="標楷體" w:hAnsi="標楷體"/>
              </w:rPr>
              <w:t>79</w:t>
            </w:r>
          </w:p>
        </w:tc>
        <w:tc>
          <w:tcPr>
            <w:tcW w:w="3544" w:type="dxa"/>
          </w:tcPr>
          <w:p w14:paraId="2AAD73A4" w14:textId="6545D93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成功總筆數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025E69" w14:paraId="08D61CF4" w14:textId="77777777" w:rsidTr="00E82BC3">
        <w:tc>
          <w:tcPr>
            <w:tcW w:w="988" w:type="dxa"/>
          </w:tcPr>
          <w:p w14:paraId="60AC790E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2254" w:type="dxa"/>
          </w:tcPr>
          <w:p w14:paraId="53ACE84C" w14:textId="43ABF0F8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未成交總金額</w:t>
            </w:r>
          </w:p>
        </w:tc>
        <w:tc>
          <w:tcPr>
            <w:tcW w:w="864" w:type="dxa"/>
          </w:tcPr>
          <w:p w14:paraId="2B58A020" w14:textId="364844F1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851" w:type="dxa"/>
          </w:tcPr>
          <w:p w14:paraId="0203B06A" w14:textId="0D89AC24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62937C3E" w14:textId="39DEF99A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08</w:t>
            </w:r>
            <w:r>
              <w:rPr>
                <w:rFonts w:ascii="標楷體" w:eastAsia="標楷體" w:hAnsi="標楷體" w:hint="eastAsia"/>
              </w:rPr>
              <w:t>0</w:t>
            </w:r>
            <w:r w:rsidRPr="00347F0F">
              <w:rPr>
                <w:rFonts w:ascii="標楷體" w:eastAsia="標楷體" w:hAnsi="標楷體" w:hint="eastAsia"/>
              </w:rPr>
              <w:t>-09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4F123708" w14:textId="3CD1154C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失敗總金額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(13)V99</w:t>
            </w:r>
          </w:p>
        </w:tc>
      </w:tr>
      <w:tr w:rsidR="00025E69" w14:paraId="10B6EA51" w14:textId="77777777" w:rsidTr="00E82BC3">
        <w:tc>
          <w:tcPr>
            <w:tcW w:w="988" w:type="dxa"/>
          </w:tcPr>
          <w:p w14:paraId="19217776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2254" w:type="dxa"/>
          </w:tcPr>
          <w:p w14:paraId="33F0B3E6" w14:textId="3C2AD6A8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未成交總筆數</w:t>
            </w:r>
          </w:p>
        </w:tc>
        <w:tc>
          <w:tcPr>
            <w:tcW w:w="864" w:type="dxa"/>
          </w:tcPr>
          <w:p w14:paraId="343243B7" w14:textId="5279C0E6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</w:tcPr>
          <w:p w14:paraId="075C9010" w14:textId="23EA178A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數字</w:t>
            </w:r>
          </w:p>
        </w:tc>
        <w:tc>
          <w:tcPr>
            <w:tcW w:w="1275" w:type="dxa"/>
          </w:tcPr>
          <w:p w14:paraId="050F5B5B" w14:textId="1138A485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09</w:t>
            </w:r>
            <w:r>
              <w:rPr>
                <w:rFonts w:ascii="標楷體" w:eastAsia="標楷體" w:hAnsi="標楷體" w:hint="eastAsia"/>
              </w:rPr>
              <w:t>5</w:t>
            </w:r>
            <w:r w:rsidRPr="00347F0F">
              <w:rPr>
                <w:rFonts w:ascii="標楷體" w:eastAsia="標楷體" w:hAnsi="標楷體" w:hint="eastAsia"/>
              </w:rPr>
              <w:t>-10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544" w:type="dxa"/>
          </w:tcPr>
          <w:p w14:paraId="3930659C" w14:textId="1D5CB136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失敗總筆數</w:t>
            </w:r>
            <w:r w:rsidRPr="00347F0F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右靠左補零</w:t>
            </w:r>
          </w:p>
        </w:tc>
      </w:tr>
      <w:tr w:rsidR="00025E69" w14:paraId="3729DD33" w14:textId="77777777" w:rsidTr="00E82BC3">
        <w:tc>
          <w:tcPr>
            <w:tcW w:w="988" w:type="dxa"/>
          </w:tcPr>
          <w:p w14:paraId="5447D454" w14:textId="77777777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2254" w:type="dxa"/>
          </w:tcPr>
          <w:p w14:paraId="62A98F7A" w14:textId="1CEB510D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保留欄</w:t>
            </w:r>
          </w:p>
        </w:tc>
        <w:tc>
          <w:tcPr>
            <w:tcW w:w="864" w:type="dxa"/>
          </w:tcPr>
          <w:p w14:paraId="1DF229EB" w14:textId="16601282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51" w:type="dxa"/>
          </w:tcPr>
          <w:p w14:paraId="6E3ED3BE" w14:textId="7DCD9856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文字</w:t>
            </w:r>
          </w:p>
        </w:tc>
        <w:tc>
          <w:tcPr>
            <w:tcW w:w="1275" w:type="dxa"/>
          </w:tcPr>
          <w:p w14:paraId="7B4E02C7" w14:textId="1FA0AD7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10</w:t>
            </w:r>
            <w:r>
              <w:rPr>
                <w:rFonts w:ascii="標楷體" w:eastAsia="標楷體" w:hAnsi="標楷體" w:hint="eastAsia"/>
              </w:rPr>
              <w:t>5</w:t>
            </w:r>
            <w:r w:rsidRPr="00347F0F"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</w:rPr>
              <w:t>110</w:t>
            </w:r>
          </w:p>
        </w:tc>
        <w:tc>
          <w:tcPr>
            <w:tcW w:w="3544" w:type="dxa"/>
          </w:tcPr>
          <w:p w14:paraId="7ACD75B7" w14:textId="4500BD89" w:rsidR="00025E69" w:rsidRPr="00347F0F" w:rsidRDefault="00025E69" w:rsidP="00025E69">
            <w:pPr>
              <w:rPr>
                <w:rFonts w:ascii="標楷體" w:eastAsia="標楷體" w:hAnsi="標楷體"/>
              </w:rPr>
            </w:pPr>
            <w:r w:rsidRPr="00347F0F">
              <w:rPr>
                <w:rFonts w:ascii="標楷體" w:eastAsia="標楷體" w:hAnsi="標楷體" w:hint="eastAsia"/>
              </w:rPr>
              <w:t>空白</w:t>
            </w:r>
          </w:p>
        </w:tc>
      </w:tr>
    </w:tbl>
    <w:p w14:paraId="2701445D" w14:textId="47CF8B68" w:rsidR="004178AD" w:rsidRDefault="004178AD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1D3EAFC" w14:textId="2AF0CA1A" w:rsidR="003D4DBD" w:rsidRPr="009A5A20" w:rsidRDefault="003D4DBD" w:rsidP="00FD0BA6">
      <w:pPr>
        <w:tabs>
          <w:tab w:val="left" w:pos="788"/>
        </w:tabs>
        <w:rPr>
          <w:rFonts w:ascii="標楷體" w:eastAsia="標楷體" w:hAnsi="標楷體"/>
        </w:rPr>
      </w:pPr>
      <w:r w:rsidRPr="003D4DBD">
        <w:rPr>
          <w:rFonts w:ascii="標楷體" w:eastAsia="標楷體" w:hAnsi="標楷體"/>
          <w:noProof/>
        </w:rPr>
        <w:lastRenderedPageBreak/>
        <w:drawing>
          <wp:inline distT="0" distB="0" distL="0" distR="0" wp14:anchorId="72860A0E" wp14:editId="36150DE9">
            <wp:extent cx="6479540" cy="57588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DBD" w:rsidRPr="009A5A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8B713" w14:textId="77777777" w:rsidR="00800D4F" w:rsidRDefault="00800D4F">
      <w:r>
        <w:separator/>
      </w:r>
    </w:p>
  </w:endnote>
  <w:endnote w:type="continuationSeparator" w:id="0">
    <w:p w14:paraId="60C9B854" w14:textId="77777777" w:rsidR="00800D4F" w:rsidRDefault="00800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F4195" w14:textId="77777777" w:rsidR="00707D13" w:rsidRPr="009B11EB" w:rsidRDefault="00707D13" w:rsidP="00986B36">
    <w:pPr>
      <w:pStyle w:val="aff1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707D13" w:rsidRPr="009B11EB" w14:paraId="28FC261B" w14:textId="77777777" w:rsidTr="00986B36">
      <w:trPr>
        <w:cantSplit/>
        <w:trHeight w:val="80"/>
      </w:trPr>
      <w:tc>
        <w:tcPr>
          <w:tcW w:w="4348" w:type="dxa"/>
        </w:tcPr>
        <w:p w14:paraId="09B3B4F1" w14:textId="77777777" w:rsidR="00707D13" w:rsidRPr="009B11EB" w:rsidRDefault="00707D13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PJ201800012_URS_5管理性作業.docx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4E3143C9" w14:textId="520A6E81" w:rsidR="00707D13" w:rsidRPr="009B11EB" w:rsidRDefault="00707D13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33274">
            <w:rPr>
              <w:rFonts w:ascii="標楷體" w:eastAsia="標楷體" w:hAnsi="標楷體"/>
              <w:noProof/>
            </w:rPr>
            <w:t>V1.1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530265BD" w14:textId="6D017453" w:rsidR="00707D13" w:rsidRPr="009B11EB" w:rsidRDefault="00707D13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STYLEREF 文件日期 \* MERGEFORMAT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33274" w:rsidRPr="00533274">
            <w:rPr>
              <w:rFonts w:ascii="標楷體" w:hAnsi="標楷體"/>
              <w:noProof/>
            </w:rPr>
            <w:t>2021/07/22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05D6D5" w14:textId="77777777" w:rsidR="00707D13" w:rsidRPr="009B11EB" w:rsidRDefault="00707D13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10F74AE" w14:textId="54B2BDE9" w:rsidR="00707D13" w:rsidRPr="009B11EB" w:rsidRDefault="00707D13" w:rsidP="00986B36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D90DCF">
            <w:rPr>
              <w:rFonts w:ascii="標楷體" w:eastAsia="標楷體" w:hAnsi="標楷體"/>
              <w:noProof/>
            </w:rPr>
            <w:t>24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C4EAD0D" w14:textId="77777777" w:rsidR="00707D13" w:rsidRPr="0065610E" w:rsidRDefault="00707D13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BCE53" w14:textId="77777777" w:rsidR="00707D13" w:rsidRDefault="00707D13" w:rsidP="00986B36">
    <w:pPr>
      <w:pStyle w:val="aff1"/>
    </w:pPr>
    <w:r>
      <w:rPr>
        <w:rFonts w:hint="eastAsia"/>
      </w:rPr>
      <w:t>本文件著作權屬新光人壽保險股份有限公司所有，未經許可不准引用或翻印</w:t>
    </w:r>
  </w:p>
  <w:p w14:paraId="0CD7149B" w14:textId="77777777" w:rsidR="00707D13" w:rsidRPr="00986B36" w:rsidRDefault="00707D13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C3BD3" w14:textId="77777777" w:rsidR="00800D4F" w:rsidRDefault="00800D4F">
      <w:r>
        <w:separator/>
      </w:r>
    </w:p>
  </w:footnote>
  <w:footnote w:type="continuationSeparator" w:id="0">
    <w:p w14:paraId="7AB3C4C7" w14:textId="77777777" w:rsidR="00800D4F" w:rsidRDefault="00800D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707D13" w14:paraId="6BC07662" w14:textId="77777777" w:rsidTr="00986B36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BE78374" w14:textId="77777777" w:rsidR="00707D13" w:rsidRDefault="00707D13" w:rsidP="00986B36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7869ACBD" wp14:editId="0914BEFB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2BAAE869" w14:textId="77777777" w:rsidR="00707D13" w:rsidRPr="00B27847" w:rsidRDefault="00707D13" w:rsidP="00986B36">
          <w:pPr>
            <w:pStyle w:val="aff1"/>
          </w:pPr>
          <w:r w:rsidRPr="00B27847">
            <w:rPr>
              <w:rFonts w:hint="eastAsia"/>
            </w:rPr>
            <w:t>新光人壽保險股份有限公司</w:t>
          </w:r>
        </w:p>
        <w:p w14:paraId="56A2D3F1" w14:textId="77777777" w:rsidR="00707D13" w:rsidRPr="00B27847" w:rsidRDefault="00707D13" w:rsidP="00986B36">
          <w:pPr>
            <w:pStyle w:val="aff1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3FA9AF8C" w14:textId="77777777" w:rsidR="00707D13" w:rsidRDefault="00707D13" w:rsidP="00986B36">
          <w:pPr>
            <w:pStyle w:val="aff1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518A765A" w14:textId="77777777" w:rsidR="00707D13" w:rsidRDefault="00707D13" w:rsidP="009D543A">
    <w:pPr>
      <w:pStyle w:val="a4"/>
      <w:jc w:val="center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8752" behindDoc="0" locked="0" layoutInCell="1" allowOverlap="1" wp14:anchorId="7BEF6172" wp14:editId="297A5072">
              <wp:simplePos x="0" y="0"/>
              <wp:positionH relativeFrom="column">
                <wp:posOffset>-4445</wp:posOffset>
              </wp:positionH>
              <wp:positionV relativeFrom="paragraph">
                <wp:posOffset>39896</wp:posOffset>
              </wp:positionV>
              <wp:extent cx="6477000" cy="0"/>
              <wp:effectExtent l="0" t="19050" r="19050" b="38100"/>
              <wp:wrapNone/>
              <wp:docPr id="151" name="直線接點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D6381E" id="直線接點 151" o:spid="_x0000_s1026" style="position:absolute;z-index:251658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35pt,3.15pt" to="509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" strokeweight="4.5pt">
              <v:stroke linestyle="thickThin"/>
            </v:line>
          </w:pict>
        </mc:Fallback>
      </mc:AlternateContent>
    </w:r>
    <w:r w:rsidR="00533274">
      <w:rPr>
        <w:rFonts w:ascii="標楷體" w:eastAsia="標楷體" w:hAnsi="標楷體"/>
        <w:b/>
        <w:noProof/>
        <w:sz w:val="32"/>
        <w:szCs w:val="32"/>
        <w:lang w:val="en-US" w:eastAsia="zh-TW"/>
      </w:rPr>
      <w:pict w14:anchorId="546CEC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6C1FB" w14:textId="77777777" w:rsidR="00707D13" w:rsidRDefault="00707D13" w:rsidP="00986B36">
    <w:pPr>
      <w:pStyle w:val="a4"/>
    </w:pPr>
    <w:r>
      <w:rPr>
        <w:noProof/>
        <w:lang w:val="en-US" w:eastAsia="zh-TW"/>
      </w:rPr>
      <mc:AlternateContent>
        <mc:Choice Requires="wps">
          <w:drawing>
            <wp:anchor distT="4294967295" distB="4294967295" distL="114300" distR="114300" simplePos="0" relativeHeight="251656704" behindDoc="0" locked="0" layoutInCell="1" allowOverlap="1" wp14:anchorId="71CBD1D7" wp14:editId="333E0697">
              <wp:simplePos x="0" y="0"/>
              <wp:positionH relativeFrom="column">
                <wp:posOffset>-12065</wp:posOffset>
              </wp:positionH>
              <wp:positionV relativeFrom="paragraph">
                <wp:posOffset>419100</wp:posOffset>
              </wp:positionV>
              <wp:extent cx="6477000" cy="0"/>
              <wp:effectExtent l="0" t="19050" r="19050" b="38100"/>
              <wp:wrapNone/>
              <wp:docPr id="148" name="直線接點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F3B4AD" id="直線接點 148" o:spid="_x0000_s1026" style="position:absolute;z-index:251656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" strokeweight="4.5pt">
              <v:stroke linestyle="thickThin"/>
            </v:line>
          </w:pict>
        </mc:Fallback>
      </mc:AlternateContent>
    </w:r>
    <w:r>
      <w:rPr>
        <w:rFonts w:hint="eastAsia"/>
        <w:noProof/>
        <w:lang w:val="en-US" w:eastAsia="zh-TW"/>
      </w:rPr>
      <w:drawing>
        <wp:anchor distT="0" distB="0" distL="114300" distR="114300" simplePos="0" relativeHeight="251655680" behindDoc="0" locked="0" layoutInCell="1" allowOverlap="1" wp14:anchorId="6D8F8E78" wp14:editId="3759739A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34" name="圖片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AC9BBE" w14:textId="77777777" w:rsidR="00707D13" w:rsidRDefault="00707D1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28F9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49C10FD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577772"/>
    <w:multiLevelType w:val="hybridMultilevel"/>
    <w:tmpl w:val="4EA8E8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C607CFA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0D7C7CB7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0BE6EA1"/>
    <w:multiLevelType w:val="singleLevel"/>
    <w:tmpl w:val="D0E459B4"/>
    <w:lvl w:ilvl="0">
      <w:start w:val="1"/>
      <w:numFmt w:val="bullet"/>
      <w:pStyle w:val="1"/>
      <w:lvlText w:val=""/>
      <w:lvlJc w:val="left"/>
      <w:pPr>
        <w:tabs>
          <w:tab w:val="num" w:pos="360"/>
        </w:tabs>
        <w:ind w:left="142" w:hanging="142"/>
      </w:pPr>
      <w:rPr>
        <w:rFonts w:ascii="Wingdings" w:hAnsi="Wingdings" w:hint="default"/>
        <w:sz w:val="12"/>
      </w:rPr>
    </w:lvl>
  </w:abstractNum>
  <w:abstractNum w:abstractNumId="8" w15:restartNumberingAfterBreak="0">
    <w:nsid w:val="14CE51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6334B33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7762F27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CD1466D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1F8D0994"/>
    <w:multiLevelType w:val="hybridMultilevel"/>
    <w:tmpl w:val="2AA699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099398D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8463353"/>
    <w:multiLevelType w:val="hybridMultilevel"/>
    <w:tmpl w:val="479A615A"/>
    <w:lvl w:ilvl="0" w:tplc="FD02E2A0">
      <w:start w:val="1"/>
      <w:numFmt w:val="decimal"/>
      <w:lvlText w:val="(%1)、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93061DA"/>
    <w:multiLevelType w:val="hybridMultilevel"/>
    <w:tmpl w:val="51E66684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497A2EE4">
      <w:start w:val="1"/>
      <w:numFmt w:val="decimal"/>
      <w:lvlText w:val="%2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B5527A0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17" w15:restartNumberingAfterBreak="0">
    <w:nsid w:val="2C155A9C"/>
    <w:multiLevelType w:val="hybridMultilevel"/>
    <w:tmpl w:val="A2EA6860"/>
    <w:lvl w:ilvl="0" w:tplc="28C2242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0E91A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4537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3F322182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0" w15:restartNumberingAfterBreak="0">
    <w:nsid w:val="4C103912"/>
    <w:multiLevelType w:val="hybridMultilevel"/>
    <w:tmpl w:val="5B2AC7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AE5DA9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22" w15:restartNumberingAfterBreak="0">
    <w:nsid w:val="52A07FAE"/>
    <w:multiLevelType w:val="multilevel"/>
    <w:tmpl w:val="BAFA85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4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23" w15:restartNumberingAfterBreak="0">
    <w:nsid w:val="536A4EAB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539D6B4E"/>
    <w:multiLevelType w:val="hybridMultilevel"/>
    <w:tmpl w:val="283E4C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9D3EC046">
      <w:start w:val="1"/>
      <w:numFmt w:val="bullet"/>
      <w:lvlText w:val=""/>
      <w:lvlJc w:val="left"/>
      <w:pPr>
        <w:ind w:left="840" w:hanging="360"/>
      </w:pPr>
      <w:rPr>
        <w:rFonts w:ascii="Wingdings" w:eastAsia="新細明體" w:hAnsi="Wingding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4A51610"/>
    <w:multiLevelType w:val="hybridMultilevel"/>
    <w:tmpl w:val="614880D8"/>
    <w:lvl w:ilvl="0" w:tplc="73FC043C">
      <w:start w:val="1"/>
      <w:numFmt w:val="bullet"/>
      <w:pStyle w:val="a"/>
      <w:lvlText w:val=""/>
      <w:lvlJc w:val="left"/>
      <w:pPr>
        <w:ind w:left="622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6" w15:restartNumberingAfterBreak="0">
    <w:nsid w:val="583108F6"/>
    <w:multiLevelType w:val="multilevel"/>
    <w:tmpl w:val="448C380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lvlText w:val="1.%4."/>
      <w:lvlJc w:val="right"/>
      <w:pPr>
        <w:ind w:left="1984" w:hanging="708"/>
      </w:pPr>
      <w:rPr>
        <w:rFonts w:hint="eastAsia"/>
      </w:rPr>
    </w:lvl>
    <w:lvl w:ilvl="4">
      <w:start w:val="1"/>
      <w:numFmt w:val="decimal"/>
      <w:lvlText w:val="7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  <w:b w:val="0"/>
        <w:i w:val="0"/>
        <w:sz w:val="28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  <w:b w:val="0"/>
        <w:i w:val="0"/>
        <w:sz w:val="24"/>
      </w:rPr>
    </w:lvl>
  </w:abstractNum>
  <w:abstractNum w:abstractNumId="27" w15:restartNumberingAfterBreak="0">
    <w:nsid w:val="5B3264A9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9" w15:restartNumberingAfterBreak="0">
    <w:nsid w:val="6D8145E2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F96269"/>
    <w:multiLevelType w:val="hybridMultilevel"/>
    <w:tmpl w:val="4B9AD68A"/>
    <w:lvl w:ilvl="0" w:tplc="196484EC">
      <w:start w:val="1"/>
      <w:numFmt w:val="decimal"/>
      <w:lvlText w:val="(%1)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2125FD2"/>
    <w:multiLevelType w:val="multilevel"/>
    <w:tmpl w:val="059683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7226638E"/>
    <w:multiLevelType w:val="multilevel"/>
    <w:tmpl w:val="080E40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(%2)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34" w15:restartNumberingAfterBreak="0">
    <w:nsid w:val="7B8E53D3"/>
    <w:multiLevelType w:val="hybridMultilevel"/>
    <w:tmpl w:val="5BD8EDEA"/>
    <w:lvl w:ilvl="0" w:tplc="FF0E7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num w:numId="1">
    <w:abstractNumId w:val="26"/>
  </w:num>
  <w:num w:numId="2">
    <w:abstractNumId w:val="33"/>
  </w:num>
  <w:num w:numId="3">
    <w:abstractNumId w:val="1"/>
  </w:num>
  <w:num w:numId="4">
    <w:abstractNumId w:val="6"/>
  </w:num>
  <w:num w:numId="5">
    <w:abstractNumId w:val="28"/>
  </w:num>
  <w:num w:numId="6">
    <w:abstractNumId w:val="25"/>
  </w:num>
  <w:num w:numId="7">
    <w:abstractNumId w:val="19"/>
  </w:num>
  <w:num w:numId="8">
    <w:abstractNumId w:val="34"/>
  </w:num>
  <w:num w:numId="9">
    <w:abstractNumId w:val="12"/>
  </w:num>
  <w:num w:numId="10">
    <w:abstractNumId w:val="16"/>
  </w:num>
  <w:num w:numId="11">
    <w:abstractNumId w:val="22"/>
  </w:num>
  <w:num w:numId="12">
    <w:abstractNumId w:val="21"/>
  </w:num>
  <w:num w:numId="13">
    <w:abstractNumId w:val="14"/>
  </w:num>
  <w:num w:numId="14">
    <w:abstractNumId w:val="31"/>
  </w:num>
  <w:num w:numId="15">
    <w:abstractNumId w:val="23"/>
  </w:num>
  <w:num w:numId="16">
    <w:abstractNumId w:val="9"/>
  </w:num>
  <w:num w:numId="17">
    <w:abstractNumId w:val="18"/>
  </w:num>
  <w:num w:numId="18">
    <w:abstractNumId w:val="17"/>
  </w:num>
  <w:num w:numId="19">
    <w:abstractNumId w:val="20"/>
  </w:num>
  <w:num w:numId="20">
    <w:abstractNumId w:val="3"/>
  </w:num>
  <w:num w:numId="21">
    <w:abstractNumId w:val="8"/>
  </w:num>
  <w:num w:numId="22">
    <w:abstractNumId w:val="24"/>
  </w:num>
  <w:num w:numId="23">
    <w:abstractNumId w:val="15"/>
  </w:num>
  <w:num w:numId="24">
    <w:abstractNumId w:val="32"/>
  </w:num>
  <w:num w:numId="25">
    <w:abstractNumId w:val="11"/>
  </w:num>
  <w:num w:numId="26">
    <w:abstractNumId w:val="10"/>
  </w:num>
  <w:num w:numId="27">
    <w:abstractNumId w:val="4"/>
  </w:num>
  <w:num w:numId="28">
    <w:abstractNumId w:val="29"/>
  </w:num>
  <w:num w:numId="29">
    <w:abstractNumId w:val="2"/>
  </w:num>
  <w:num w:numId="30">
    <w:abstractNumId w:val="5"/>
  </w:num>
  <w:num w:numId="31">
    <w:abstractNumId w:val="7"/>
  </w:num>
  <w:num w:numId="32">
    <w:abstractNumId w:val="0"/>
  </w:num>
  <w:num w:numId="33">
    <w:abstractNumId w:val="27"/>
  </w:num>
  <w:num w:numId="34">
    <w:abstractNumId w:val="30"/>
  </w:num>
  <w:num w:numId="35">
    <w:abstractNumId w:val="13"/>
  </w:num>
  <w:numIdMacAtCleanup w:val="3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張金龍">
    <w15:presenceInfo w15:providerId="None" w15:userId="張金龍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543A"/>
    <w:rsid w:val="000003E1"/>
    <w:rsid w:val="00001377"/>
    <w:rsid w:val="000014C5"/>
    <w:rsid w:val="00001D58"/>
    <w:rsid w:val="000022CF"/>
    <w:rsid w:val="00003409"/>
    <w:rsid w:val="000034C2"/>
    <w:rsid w:val="000040B9"/>
    <w:rsid w:val="000040FA"/>
    <w:rsid w:val="000047D0"/>
    <w:rsid w:val="00005405"/>
    <w:rsid w:val="000056E8"/>
    <w:rsid w:val="0000573D"/>
    <w:rsid w:val="00006786"/>
    <w:rsid w:val="000103C1"/>
    <w:rsid w:val="00010C77"/>
    <w:rsid w:val="000115EF"/>
    <w:rsid w:val="00011945"/>
    <w:rsid w:val="00012646"/>
    <w:rsid w:val="000129B6"/>
    <w:rsid w:val="00012F30"/>
    <w:rsid w:val="000134F8"/>
    <w:rsid w:val="00013AB8"/>
    <w:rsid w:val="000147AE"/>
    <w:rsid w:val="00015D6B"/>
    <w:rsid w:val="00016496"/>
    <w:rsid w:val="000169D6"/>
    <w:rsid w:val="00017CAF"/>
    <w:rsid w:val="00020762"/>
    <w:rsid w:val="000214A6"/>
    <w:rsid w:val="000220C1"/>
    <w:rsid w:val="00023C88"/>
    <w:rsid w:val="0002437F"/>
    <w:rsid w:val="000249F6"/>
    <w:rsid w:val="0002598E"/>
    <w:rsid w:val="00025E69"/>
    <w:rsid w:val="000273E6"/>
    <w:rsid w:val="00027A22"/>
    <w:rsid w:val="00027AB8"/>
    <w:rsid w:val="00030807"/>
    <w:rsid w:val="0003106B"/>
    <w:rsid w:val="00031A9E"/>
    <w:rsid w:val="00031BF0"/>
    <w:rsid w:val="00031CD6"/>
    <w:rsid w:val="00033708"/>
    <w:rsid w:val="000337CF"/>
    <w:rsid w:val="00033BED"/>
    <w:rsid w:val="00034EA2"/>
    <w:rsid w:val="00035094"/>
    <w:rsid w:val="000351BB"/>
    <w:rsid w:val="00035398"/>
    <w:rsid w:val="0003633C"/>
    <w:rsid w:val="00036417"/>
    <w:rsid w:val="00036580"/>
    <w:rsid w:val="00036965"/>
    <w:rsid w:val="00036D1B"/>
    <w:rsid w:val="00037244"/>
    <w:rsid w:val="00037AFF"/>
    <w:rsid w:val="00037D68"/>
    <w:rsid w:val="00040551"/>
    <w:rsid w:val="0004066F"/>
    <w:rsid w:val="00040BF8"/>
    <w:rsid w:val="00040E6B"/>
    <w:rsid w:val="0004146A"/>
    <w:rsid w:val="00042012"/>
    <w:rsid w:val="0004207D"/>
    <w:rsid w:val="000429E4"/>
    <w:rsid w:val="00042C4F"/>
    <w:rsid w:val="000433C6"/>
    <w:rsid w:val="00043554"/>
    <w:rsid w:val="00043F1E"/>
    <w:rsid w:val="000449DE"/>
    <w:rsid w:val="000451D7"/>
    <w:rsid w:val="000465D2"/>
    <w:rsid w:val="00046BAA"/>
    <w:rsid w:val="00047325"/>
    <w:rsid w:val="00047A1F"/>
    <w:rsid w:val="000501CF"/>
    <w:rsid w:val="00050AB3"/>
    <w:rsid w:val="000512C3"/>
    <w:rsid w:val="00052139"/>
    <w:rsid w:val="000527A5"/>
    <w:rsid w:val="00052B23"/>
    <w:rsid w:val="00053171"/>
    <w:rsid w:val="00053209"/>
    <w:rsid w:val="0005335D"/>
    <w:rsid w:val="00054744"/>
    <w:rsid w:val="00055E9D"/>
    <w:rsid w:val="00056194"/>
    <w:rsid w:val="00056CD7"/>
    <w:rsid w:val="00056FF9"/>
    <w:rsid w:val="0006081A"/>
    <w:rsid w:val="000617F6"/>
    <w:rsid w:val="000620D6"/>
    <w:rsid w:val="00062361"/>
    <w:rsid w:val="000623AD"/>
    <w:rsid w:val="0006437D"/>
    <w:rsid w:val="000645B9"/>
    <w:rsid w:val="000647E2"/>
    <w:rsid w:val="00065414"/>
    <w:rsid w:val="00065A5A"/>
    <w:rsid w:val="0006662D"/>
    <w:rsid w:val="00066720"/>
    <w:rsid w:val="00066FA8"/>
    <w:rsid w:val="00067AA8"/>
    <w:rsid w:val="00067F95"/>
    <w:rsid w:val="000700B6"/>
    <w:rsid w:val="00070A4F"/>
    <w:rsid w:val="00070D85"/>
    <w:rsid w:val="00070E52"/>
    <w:rsid w:val="000710B1"/>
    <w:rsid w:val="000732AC"/>
    <w:rsid w:val="0007330F"/>
    <w:rsid w:val="00074436"/>
    <w:rsid w:val="000754F0"/>
    <w:rsid w:val="0007565C"/>
    <w:rsid w:val="0007585B"/>
    <w:rsid w:val="0007624A"/>
    <w:rsid w:val="00076DD0"/>
    <w:rsid w:val="00077970"/>
    <w:rsid w:val="000800E3"/>
    <w:rsid w:val="000807A9"/>
    <w:rsid w:val="000812BC"/>
    <w:rsid w:val="00082168"/>
    <w:rsid w:val="00082753"/>
    <w:rsid w:val="000836AB"/>
    <w:rsid w:val="00085127"/>
    <w:rsid w:val="00085835"/>
    <w:rsid w:val="00085C2A"/>
    <w:rsid w:val="00085EC5"/>
    <w:rsid w:val="00085F64"/>
    <w:rsid w:val="00086353"/>
    <w:rsid w:val="000870BA"/>
    <w:rsid w:val="000873DE"/>
    <w:rsid w:val="0008744F"/>
    <w:rsid w:val="00087880"/>
    <w:rsid w:val="00087A77"/>
    <w:rsid w:val="0009002A"/>
    <w:rsid w:val="00092A89"/>
    <w:rsid w:val="00093CE1"/>
    <w:rsid w:val="000943AE"/>
    <w:rsid w:val="000946BA"/>
    <w:rsid w:val="00094AE8"/>
    <w:rsid w:val="00095100"/>
    <w:rsid w:val="00095F85"/>
    <w:rsid w:val="0009663B"/>
    <w:rsid w:val="00096DAA"/>
    <w:rsid w:val="000971FB"/>
    <w:rsid w:val="000976A1"/>
    <w:rsid w:val="000979FC"/>
    <w:rsid w:val="000A01EA"/>
    <w:rsid w:val="000A0ED5"/>
    <w:rsid w:val="000A11CB"/>
    <w:rsid w:val="000A1219"/>
    <w:rsid w:val="000A1353"/>
    <w:rsid w:val="000A190A"/>
    <w:rsid w:val="000A2375"/>
    <w:rsid w:val="000A26DC"/>
    <w:rsid w:val="000A2714"/>
    <w:rsid w:val="000A3040"/>
    <w:rsid w:val="000A371C"/>
    <w:rsid w:val="000A5A30"/>
    <w:rsid w:val="000A5F60"/>
    <w:rsid w:val="000A725E"/>
    <w:rsid w:val="000B02B3"/>
    <w:rsid w:val="000B0995"/>
    <w:rsid w:val="000B1128"/>
    <w:rsid w:val="000B1A2E"/>
    <w:rsid w:val="000B297F"/>
    <w:rsid w:val="000B3125"/>
    <w:rsid w:val="000B3EC1"/>
    <w:rsid w:val="000B4CF9"/>
    <w:rsid w:val="000B53EC"/>
    <w:rsid w:val="000B582F"/>
    <w:rsid w:val="000B69ED"/>
    <w:rsid w:val="000B7797"/>
    <w:rsid w:val="000B7CCB"/>
    <w:rsid w:val="000C1E5E"/>
    <w:rsid w:val="000C256B"/>
    <w:rsid w:val="000C273C"/>
    <w:rsid w:val="000C3B07"/>
    <w:rsid w:val="000C41C2"/>
    <w:rsid w:val="000C4B10"/>
    <w:rsid w:val="000D1DEC"/>
    <w:rsid w:val="000D2EC5"/>
    <w:rsid w:val="000D34DB"/>
    <w:rsid w:val="000D3527"/>
    <w:rsid w:val="000D4304"/>
    <w:rsid w:val="000D449F"/>
    <w:rsid w:val="000D4DCF"/>
    <w:rsid w:val="000D62AC"/>
    <w:rsid w:val="000D640D"/>
    <w:rsid w:val="000D6A96"/>
    <w:rsid w:val="000D791D"/>
    <w:rsid w:val="000E0B23"/>
    <w:rsid w:val="000E148D"/>
    <w:rsid w:val="000E19C9"/>
    <w:rsid w:val="000E1A4B"/>
    <w:rsid w:val="000E1C39"/>
    <w:rsid w:val="000E30F8"/>
    <w:rsid w:val="000E3F19"/>
    <w:rsid w:val="000E44F2"/>
    <w:rsid w:val="000E4F69"/>
    <w:rsid w:val="000E5FE0"/>
    <w:rsid w:val="000E7B33"/>
    <w:rsid w:val="000F0188"/>
    <w:rsid w:val="000F0663"/>
    <w:rsid w:val="000F13CC"/>
    <w:rsid w:val="000F1CA0"/>
    <w:rsid w:val="000F1D37"/>
    <w:rsid w:val="000F2DD4"/>
    <w:rsid w:val="000F312A"/>
    <w:rsid w:val="000F3DAA"/>
    <w:rsid w:val="000F3EE1"/>
    <w:rsid w:val="000F3F3C"/>
    <w:rsid w:val="000F4473"/>
    <w:rsid w:val="000F45AA"/>
    <w:rsid w:val="000F4E2E"/>
    <w:rsid w:val="000F526A"/>
    <w:rsid w:val="000F5326"/>
    <w:rsid w:val="000F55D8"/>
    <w:rsid w:val="000F5DFE"/>
    <w:rsid w:val="000F6206"/>
    <w:rsid w:val="000F67AF"/>
    <w:rsid w:val="000F70B1"/>
    <w:rsid w:val="000F729B"/>
    <w:rsid w:val="000F75A7"/>
    <w:rsid w:val="00100420"/>
    <w:rsid w:val="00100FB2"/>
    <w:rsid w:val="001010A3"/>
    <w:rsid w:val="00101117"/>
    <w:rsid w:val="00101A0F"/>
    <w:rsid w:val="00101B9A"/>
    <w:rsid w:val="00102293"/>
    <w:rsid w:val="0010296A"/>
    <w:rsid w:val="00102E10"/>
    <w:rsid w:val="00102FBD"/>
    <w:rsid w:val="00103C7E"/>
    <w:rsid w:val="00103FC2"/>
    <w:rsid w:val="0010486F"/>
    <w:rsid w:val="00104BC1"/>
    <w:rsid w:val="00111302"/>
    <w:rsid w:val="00111812"/>
    <w:rsid w:val="001118E0"/>
    <w:rsid w:val="00111CF1"/>
    <w:rsid w:val="00112A2D"/>
    <w:rsid w:val="00112EFD"/>
    <w:rsid w:val="00114961"/>
    <w:rsid w:val="00114E94"/>
    <w:rsid w:val="001152F0"/>
    <w:rsid w:val="001155E4"/>
    <w:rsid w:val="00115626"/>
    <w:rsid w:val="001157A7"/>
    <w:rsid w:val="00115ED6"/>
    <w:rsid w:val="0011742A"/>
    <w:rsid w:val="0011788D"/>
    <w:rsid w:val="001178B7"/>
    <w:rsid w:val="00120993"/>
    <w:rsid w:val="00122366"/>
    <w:rsid w:val="00122675"/>
    <w:rsid w:val="001230CD"/>
    <w:rsid w:val="00123A84"/>
    <w:rsid w:val="00123D60"/>
    <w:rsid w:val="001251D0"/>
    <w:rsid w:val="0012522B"/>
    <w:rsid w:val="001264CF"/>
    <w:rsid w:val="00126846"/>
    <w:rsid w:val="00127C27"/>
    <w:rsid w:val="00131D97"/>
    <w:rsid w:val="00132724"/>
    <w:rsid w:val="00133B7C"/>
    <w:rsid w:val="00133F94"/>
    <w:rsid w:val="001341AF"/>
    <w:rsid w:val="0013535F"/>
    <w:rsid w:val="00135B16"/>
    <w:rsid w:val="00135D50"/>
    <w:rsid w:val="00136C0E"/>
    <w:rsid w:val="00136FC5"/>
    <w:rsid w:val="00137B08"/>
    <w:rsid w:val="00140133"/>
    <w:rsid w:val="00140F64"/>
    <w:rsid w:val="00141316"/>
    <w:rsid w:val="00141585"/>
    <w:rsid w:val="0014199F"/>
    <w:rsid w:val="00141DC0"/>
    <w:rsid w:val="001426EE"/>
    <w:rsid w:val="00142705"/>
    <w:rsid w:val="00142769"/>
    <w:rsid w:val="00142C09"/>
    <w:rsid w:val="00142E6D"/>
    <w:rsid w:val="00143252"/>
    <w:rsid w:val="00143580"/>
    <w:rsid w:val="001435BF"/>
    <w:rsid w:val="001452C0"/>
    <w:rsid w:val="00146234"/>
    <w:rsid w:val="0014771C"/>
    <w:rsid w:val="00147921"/>
    <w:rsid w:val="00150B45"/>
    <w:rsid w:val="001510FF"/>
    <w:rsid w:val="001523E8"/>
    <w:rsid w:val="00152978"/>
    <w:rsid w:val="00152AE0"/>
    <w:rsid w:val="00152DD8"/>
    <w:rsid w:val="001534A0"/>
    <w:rsid w:val="00155169"/>
    <w:rsid w:val="001552F8"/>
    <w:rsid w:val="001555F9"/>
    <w:rsid w:val="00156432"/>
    <w:rsid w:val="0015671E"/>
    <w:rsid w:val="00156859"/>
    <w:rsid w:val="00156C22"/>
    <w:rsid w:val="00157D3D"/>
    <w:rsid w:val="00157DE5"/>
    <w:rsid w:val="0016136E"/>
    <w:rsid w:val="0016169B"/>
    <w:rsid w:val="00162FAF"/>
    <w:rsid w:val="00163D7F"/>
    <w:rsid w:val="001640A6"/>
    <w:rsid w:val="00164E47"/>
    <w:rsid w:val="001651E3"/>
    <w:rsid w:val="0016582C"/>
    <w:rsid w:val="00166B4A"/>
    <w:rsid w:val="0016778D"/>
    <w:rsid w:val="00167EAF"/>
    <w:rsid w:val="00170D59"/>
    <w:rsid w:val="00172343"/>
    <w:rsid w:val="00173586"/>
    <w:rsid w:val="00173B96"/>
    <w:rsid w:val="00173CBD"/>
    <w:rsid w:val="001758E1"/>
    <w:rsid w:val="00175A7F"/>
    <w:rsid w:val="00175E10"/>
    <w:rsid w:val="001768D6"/>
    <w:rsid w:val="001774EF"/>
    <w:rsid w:val="00177742"/>
    <w:rsid w:val="001778BA"/>
    <w:rsid w:val="0018023E"/>
    <w:rsid w:val="001807D8"/>
    <w:rsid w:val="00180C94"/>
    <w:rsid w:val="00180D0D"/>
    <w:rsid w:val="00180F17"/>
    <w:rsid w:val="00181919"/>
    <w:rsid w:val="00181C2A"/>
    <w:rsid w:val="00181D0A"/>
    <w:rsid w:val="00182493"/>
    <w:rsid w:val="0018338C"/>
    <w:rsid w:val="00183E47"/>
    <w:rsid w:val="00183ED3"/>
    <w:rsid w:val="0018431C"/>
    <w:rsid w:val="001857C2"/>
    <w:rsid w:val="00186121"/>
    <w:rsid w:val="00186692"/>
    <w:rsid w:val="00186876"/>
    <w:rsid w:val="00190175"/>
    <w:rsid w:val="00192287"/>
    <w:rsid w:val="00192F1E"/>
    <w:rsid w:val="001934E0"/>
    <w:rsid w:val="001942D2"/>
    <w:rsid w:val="00195A95"/>
    <w:rsid w:val="001963F6"/>
    <w:rsid w:val="00196F3C"/>
    <w:rsid w:val="00197A8E"/>
    <w:rsid w:val="00197DA9"/>
    <w:rsid w:val="001A0211"/>
    <w:rsid w:val="001A1193"/>
    <w:rsid w:val="001A1D8F"/>
    <w:rsid w:val="001A28EB"/>
    <w:rsid w:val="001A3002"/>
    <w:rsid w:val="001A30E3"/>
    <w:rsid w:val="001A3A27"/>
    <w:rsid w:val="001A43AC"/>
    <w:rsid w:val="001A586E"/>
    <w:rsid w:val="001A7DF2"/>
    <w:rsid w:val="001B0B1A"/>
    <w:rsid w:val="001B1241"/>
    <w:rsid w:val="001B23BC"/>
    <w:rsid w:val="001B4214"/>
    <w:rsid w:val="001B57DF"/>
    <w:rsid w:val="001B60E8"/>
    <w:rsid w:val="001B65FA"/>
    <w:rsid w:val="001B75C3"/>
    <w:rsid w:val="001B7CA2"/>
    <w:rsid w:val="001C1109"/>
    <w:rsid w:val="001C1343"/>
    <w:rsid w:val="001C20FA"/>
    <w:rsid w:val="001C331A"/>
    <w:rsid w:val="001C439D"/>
    <w:rsid w:val="001C45C7"/>
    <w:rsid w:val="001C53A1"/>
    <w:rsid w:val="001C5C95"/>
    <w:rsid w:val="001C5E7F"/>
    <w:rsid w:val="001C68C7"/>
    <w:rsid w:val="001C7C3C"/>
    <w:rsid w:val="001C7F5C"/>
    <w:rsid w:val="001C7F75"/>
    <w:rsid w:val="001D0025"/>
    <w:rsid w:val="001D0D7D"/>
    <w:rsid w:val="001D2ACF"/>
    <w:rsid w:val="001D2EAD"/>
    <w:rsid w:val="001D35DE"/>
    <w:rsid w:val="001D366E"/>
    <w:rsid w:val="001D45B6"/>
    <w:rsid w:val="001D49D5"/>
    <w:rsid w:val="001D4B1B"/>
    <w:rsid w:val="001D4D79"/>
    <w:rsid w:val="001D4FDD"/>
    <w:rsid w:val="001D54DD"/>
    <w:rsid w:val="001D5762"/>
    <w:rsid w:val="001D73CF"/>
    <w:rsid w:val="001D7B9C"/>
    <w:rsid w:val="001D7F13"/>
    <w:rsid w:val="001E00FE"/>
    <w:rsid w:val="001E04CB"/>
    <w:rsid w:val="001E0DAE"/>
    <w:rsid w:val="001E1D56"/>
    <w:rsid w:val="001E2E08"/>
    <w:rsid w:val="001E3D16"/>
    <w:rsid w:val="001E3E5A"/>
    <w:rsid w:val="001E5113"/>
    <w:rsid w:val="001E55F6"/>
    <w:rsid w:val="001E57B4"/>
    <w:rsid w:val="001E6524"/>
    <w:rsid w:val="001E757A"/>
    <w:rsid w:val="001F000A"/>
    <w:rsid w:val="001F00CA"/>
    <w:rsid w:val="001F0138"/>
    <w:rsid w:val="001F04B6"/>
    <w:rsid w:val="001F05B6"/>
    <w:rsid w:val="001F0B9B"/>
    <w:rsid w:val="001F1182"/>
    <w:rsid w:val="001F217C"/>
    <w:rsid w:val="001F249C"/>
    <w:rsid w:val="001F2B26"/>
    <w:rsid w:val="001F2C46"/>
    <w:rsid w:val="001F3AD9"/>
    <w:rsid w:val="001F4406"/>
    <w:rsid w:val="001F4FDA"/>
    <w:rsid w:val="001F5D53"/>
    <w:rsid w:val="001F640A"/>
    <w:rsid w:val="001F6A47"/>
    <w:rsid w:val="001F73C2"/>
    <w:rsid w:val="001F7531"/>
    <w:rsid w:val="001F7793"/>
    <w:rsid w:val="0020034B"/>
    <w:rsid w:val="00200801"/>
    <w:rsid w:val="00200D13"/>
    <w:rsid w:val="00200E14"/>
    <w:rsid w:val="00200F10"/>
    <w:rsid w:val="002018A5"/>
    <w:rsid w:val="00201BD4"/>
    <w:rsid w:val="00203284"/>
    <w:rsid w:val="00203A56"/>
    <w:rsid w:val="00205647"/>
    <w:rsid w:val="00205722"/>
    <w:rsid w:val="002058DC"/>
    <w:rsid w:val="002079DC"/>
    <w:rsid w:val="00210672"/>
    <w:rsid w:val="002109E5"/>
    <w:rsid w:val="00211267"/>
    <w:rsid w:val="002113B9"/>
    <w:rsid w:val="002119EA"/>
    <w:rsid w:val="002129B9"/>
    <w:rsid w:val="00212F5B"/>
    <w:rsid w:val="00212F7D"/>
    <w:rsid w:val="00213473"/>
    <w:rsid w:val="002146F6"/>
    <w:rsid w:val="00215461"/>
    <w:rsid w:val="00220399"/>
    <w:rsid w:val="00220DFF"/>
    <w:rsid w:val="0022126D"/>
    <w:rsid w:val="002219FE"/>
    <w:rsid w:val="00221B8B"/>
    <w:rsid w:val="00221FAB"/>
    <w:rsid w:val="002224F2"/>
    <w:rsid w:val="00222808"/>
    <w:rsid w:val="00223E3F"/>
    <w:rsid w:val="00224C94"/>
    <w:rsid w:val="00225368"/>
    <w:rsid w:val="002254C3"/>
    <w:rsid w:val="00225A60"/>
    <w:rsid w:val="00225CB6"/>
    <w:rsid w:val="00225E9F"/>
    <w:rsid w:val="002260BA"/>
    <w:rsid w:val="00226D9A"/>
    <w:rsid w:val="00227600"/>
    <w:rsid w:val="00227BCE"/>
    <w:rsid w:val="00231E14"/>
    <w:rsid w:val="002325F6"/>
    <w:rsid w:val="0023262E"/>
    <w:rsid w:val="002336A2"/>
    <w:rsid w:val="0023384E"/>
    <w:rsid w:val="0023461F"/>
    <w:rsid w:val="00235D4E"/>
    <w:rsid w:val="00236391"/>
    <w:rsid w:val="002370E9"/>
    <w:rsid w:val="002372EC"/>
    <w:rsid w:val="00237734"/>
    <w:rsid w:val="002406DE"/>
    <w:rsid w:val="002409CA"/>
    <w:rsid w:val="00240BC9"/>
    <w:rsid w:val="002413F5"/>
    <w:rsid w:val="002416F1"/>
    <w:rsid w:val="00242C0E"/>
    <w:rsid w:val="00244181"/>
    <w:rsid w:val="00244DD9"/>
    <w:rsid w:val="002459E4"/>
    <w:rsid w:val="00245E3F"/>
    <w:rsid w:val="002461A5"/>
    <w:rsid w:val="00246CD2"/>
    <w:rsid w:val="002477DE"/>
    <w:rsid w:val="00250AAB"/>
    <w:rsid w:val="002511C8"/>
    <w:rsid w:val="00252AB7"/>
    <w:rsid w:val="002531B0"/>
    <w:rsid w:val="002534E9"/>
    <w:rsid w:val="00253FB7"/>
    <w:rsid w:val="00254495"/>
    <w:rsid w:val="00255509"/>
    <w:rsid w:val="00255A1F"/>
    <w:rsid w:val="00255BD6"/>
    <w:rsid w:val="00255E65"/>
    <w:rsid w:val="002574AB"/>
    <w:rsid w:val="00257F9D"/>
    <w:rsid w:val="0026003F"/>
    <w:rsid w:val="002606FF"/>
    <w:rsid w:val="00260B5C"/>
    <w:rsid w:val="00260FDB"/>
    <w:rsid w:val="002617C0"/>
    <w:rsid w:val="00261BAB"/>
    <w:rsid w:val="00262777"/>
    <w:rsid w:val="00262BEB"/>
    <w:rsid w:val="00263145"/>
    <w:rsid w:val="00263C20"/>
    <w:rsid w:val="002644D2"/>
    <w:rsid w:val="00264A45"/>
    <w:rsid w:val="00264CAA"/>
    <w:rsid w:val="00265021"/>
    <w:rsid w:val="0026655A"/>
    <w:rsid w:val="002677D1"/>
    <w:rsid w:val="00270511"/>
    <w:rsid w:val="00271E12"/>
    <w:rsid w:val="00272798"/>
    <w:rsid w:val="00272F41"/>
    <w:rsid w:val="0027339D"/>
    <w:rsid w:val="00274390"/>
    <w:rsid w:val="00274977"/>
    <w:rsid w:val="00275F53"/>
    <w:rsid w:val="00276240"/>
    <w:rsid w:val="002764CF"/>
    <w:rsid w:val="0027669F"/>
    <w:rsid w:val="002802BC"/>
    <w:rsid w:val="00281093"/>
    <w:rsid w:val="00281AC6"/>
    <w:rsid w:val="00282869"/>
    <w:rsid w:val="00283429"/>
    <w:rsid w:val="00283440"/>
    <w:rsid w:val="0028376E"/>
    <w:rsid w:val="00283A67"/>
    <w:rsid w:val="002842FB"/>
    <w:rsid w:val="0028450E"/>
    <w:rsid w:val="002845A9"/>
    <w:rsid w:val="00284AB5"/>
    <w:rsid w:val="002873E5"/>
    <w:rsid w:val="00287583"/>
    <w:rsid w:val="00290A21"/>
    <w:rsid w:val="00290A83"/>
    <w:rsid w:val="00290CC6"/>
    <w:rsid w:val="00291113"/>
    <w:rsid w:val="0029164A"/>
    <w:rsid w:val="00291AEE"/>
    <w:rsid w:val="0029207C"/>
    <w:rsid w:val="00292C18"/>
    <w:rsid w:val="002934C5"/>
    <w:rsid w:val="00293713"/>
    <w:rsid w:val="00293AAB"/>
    <w:rsid w:val="00294917"/>
    <w:rsid w:val="0029561B"/>
    <w:rsid w:val="002959BB"/>
    <w:rsid w:val="00295E25"/>
    <w:rsid w:val="00295E95"/>
    <w:rsid w:val="002966D2"/>
    <w:rsid w:val="00296713"/>
    <w:rsid w:val="0029738C"/>
    <w:rsid w:val="00297398"/>
    <w:rsid w:val="002976D9"/>
    <w:rsid w:val="0029772C"/>
    <w:rsid w:val="002A0899"/>
    <w:rsid w:val="002A097B"/>
    <w:rsid w:val="002A15B9"/>
    <w:rsid w:val="002A190E"/>
    <w:rsid w:val="002A223D"/>
    <w:rsid w:val="002A2A32"/>
    <w:rsid w:val="002A2E40"/>
    <w:rsid w:val="002A306D"/>
    <w:rsid w:val="002A42C7"/>
    <w:rsid w:val="002A4315"/>
    <w:rsid w:val="002A477B"/>
    <w:rsid w:val="002A4F89"/>
    <w:rsid w:val="002A53AF"/>
    <w:rsid w:val="002A55B2"/>
    <w:rsid w:val="002A5CCF"/>
    <w:rsid w:val="002A677A"/>
    <w:rsid w:val="002A6B1A"/>
    <w:rsid w:val="002A74D4"/>
    <w:rsid w:val="002A77FB"/>
    <w:rsid w:val="002A789F"/>
    <w:rsid w:val="002B0F86"/>
    <w:rsid w:val="002B18B2"/>
    <w:rsid w:val="002B24AA"/>
    <w:rsid w:val="002B4139"/>
    <w:rsid w:val="002B4215"/>
    <w:rsid w:val="002B46ED"/>
    <w:rsid w:val="002B4AAF"/>
    <w:rsid w:val="002B56F0"/>
    <w:rsid w:val="002B5E54"/>
    <w:rsid w:val="002B6441"/>
    <w:rsid w:val="002B6CA1"/>
    <w:rsid w:val="002B72B7"/>
    <w:rsid w:val="002B72F9"/>
    <w:rsid w:val="002B76B5"/>
    <w:rsid w:val="002C2030"/>
    <w:rsid w:val="002C3D87"/>
    <w:rsid w:val="002C5A83"/>
    <w:rsid w:val="002C5D5F"/>
    <w:rsid w:val="002C6CD4"/>
    <w:rsid w:val="002D0A4B"/>
    <w:rsid w:val="002D1EDE"/>
    <w:rsid w:val="002D34FF"/>
    <w:rsid w:val="002D3B2E"/>
    <w:rsid w:val="002D42BE"/>
    <w:rsid w:val="002D4F20"/>
    <w:rsid w:val="002D577E"/>
    <w:rsid w:val="002D5B74"/>
    <w:rsid w:val="002D5BA0"/>
    <w:rsid w:val="002D6D52"/>
    <w:rsid w:val="002D7610"/>
    <w:rsid w:val="002D7822"/>
    <w:rsid w:val="002D7EAC"/>
    <w:rsid w:val="002E11E4"/>
    <w:rsid w:val="002E2430"/>
    <w:rsid w:val="002E2649"/>
    <w:rsid w:val="002E48D2"/>
    <w:rsid w:val="002E4D04"/>
    <w:rsid w:val="002E53A1"/>
    <w:rsid w:val="002E5768"/>
    <w:rsid w:val="002E6109"/>
    <w:rsid w:val="002E6AF0"/>
    <w:rsid w:val="002E749E"/>
    <w:rsid w:val="002E7CC9"/>
    <w:rsid w:val="002F0C66"/>
    <w:rsid w:val="002F0CB1"/>
    <w:rsid w:val="002F141C"/>
    <w:rsid w:val="002F1BAF"/>
    <w:rsid w:val="002F2854"/>
    <w:rsid w:val="002F2893"/>
    <w:rsid w:val="002F2D5D"/>
    <w:rsid w:val="002F34CB"/>
    <w:rsid w:val="002F39AC"/>
    <w:rsid w:val="002F3A96"/>
    <w:rsid w:val="002F3FD2"/>
    <w:rsid w:val="002F60A3"/>
    <w:rsid w:val="002F64BF"/>
    <w:rsid w:val="002F75EB"/>
    <w:rsid w:val="002F7D17"/>
    <w:rsid w:val="003006E5"/>
    <w:rsid w:val="0030105B"/>
    <w:rsid w:val="003012BA"/>
    <w:rsid w:val="00301ECE"/>
    <w:rsid w:val="00302590"/>
    <w:rsid w:val="003029FC"/>
    <w:rsid w:val="00302A3C"/>
    <w:rsid w:val="00303170"/>
    <w:rsid w:val="00303FE0"/>
    <w:rsid w:val="0030497C"/>
    <w:rsid w:val="00304B2E"/>
    <w:rsid w:val="00305047"/>
    <w:rsid w:val="00305077"/>
    <w:rsid w:val="00305C08"/>
    <w:rsid w:val="00306C44"/>
    <w:rsid w:val="00307249"/>
    <w:rsid w:val="00307B18"/>
    <w:rsid w:val="0031075E"/>
    <w:rsid w:val="00310936"/>
    <w:rsid w:val="00310D0B"/>
    <w:rsid w:val="003111CB"/>
    <w:rsid w:val="00311378"/>
    <w:rsid w:val="00311EEB"/>
    <w:rsid w:val="0031254B"/>
    <w:rsid w:val="0031301A"/>
    <w:rsid w:val="003132C0"/>
    <w:rsid w:val="00313496"/>
    <w:rsid w:val="003136CB"/>
    <w:rsid w:val="003137C2"/>
    <w:rsid w:val="00314110"/>
    <w:rsid w:val="0031491C"/>
    <w:rsid w:val="00314B1A"/>
    <w:rsid w:val="00314F98"/>
    <w:rsid w:val="00315DED"/>
    <w:rsid w:val="003176CB"/>
    <w:rsid w:val="00317BB5"/>
    <w:rsid w:val="003201F1"/>
    <w:rsid w:val="00320756"/>
    <w:rsid w:val="00321667"/>
    <w:rsid w:val="003221FB"/>
    <w:rsid w:val="00324054"/>
    <w:rsid w:val="00324C2D"/>
    <w:rsid w:val="003256D0"/>
    <w:rsid w:val="00326704"/>
    <w:rsid w:val="00326976"/>
    <w:rsid w:val="0032764F"/>
    <w:rsid w:val="003302A6"/>
    <w:rsid w:val="00331225"/>
    <w:rsid w:val="0033218F"/>
    <w:rsid w:val="00332E31"/>
    <w:rsid w:val="003336E4"/>
    <w:rsid w:val="00334B07"/>
    <w:rsid w:val="00334F8E"/>
    <w:rsid w:val="00335B63"/>
    <w:rsid w:val="00335CE5"/>
    <w:rsid w:val="003368F0"/>
    <w:rsid w:val="00337316"/>
    <w:rsid w:val="00337760"/>
    <w:rsid w:val="00337D12"/>
    <w:rsid w:val="0034192E"/>
    <w:rsid w:val="00342B91"/>
    <w:rsid w:val="0034333F"/>
    <w:rsid w:val="00344673"/>
    <w:rsid w:val="00344E45"/>
    <w:rsid w:val="0034550D"/>
    <w:rsid w:val="00345622"/>
    <w:rsid w:val="00345BFF"/>
    <w:rsid w:val="003462C6"/>
    <w:rsid w:val="003466D9"/>
    <w:rsid w:val="00346BF8"/>
    <w:rsid w:val="00346E62"/>
    <w:rsid w:val="00346FEC"/>
    <w:rsid w:val="003470D2"/>
    <w:rsid w:val="0034744F"/>
    <w:rsid w:val="0034786C"/>
    <w:rsid w:val="00347D5F"/>
    <w:rsid w:val="00347F0F"/>
    <w:rsid w:val="003510D5"/>
    <w:rsid w:val="00351115"/>
    <w:rsid w:val="003519AF"/>
    <w:rsid w:val="00351C3D"/>
    <w:rsid w:val="00352731"/>
    <w:rsid w:val="00352CE3"/>
    <w:rsid w:val="00352CED"/>
    <w:rsid w:val="00353B41"/>
    <w:rsid w:val="003544E9"/>
    <w:rsid w:val="00354DE7"/>
    <w:rsid w:val="00355695"/>
    <w:rsid w:val="003559F0"/>
    <w:rsid w:val="00356802"/>
    <w:rsid w:val="00356C32"/>
    <w:rsid w:val="003571C5"/>
    <w:rsid w:val="00357B50"/>
    <w:rsid w:val="00357DAC"/>
    <w:rsid w:val="0036069B"/>
    <w:rsid w:val="0036173B"/>
    <w:rsid w:val="003624F9"/>
    <w:rsid w:val="003628BD"/>
    <w:rsid w:val="0036375E"/>
    <w:rsid w:val="00363EF0"/>
    <w:rsid w:val="00364C22"/>
    <w:rsid w:val="00366187"/>
    <w:rsid w:val="00366616"/>
    <w:rsid w:val="00367B03"/>
    <w:rsid w:val="00367DCD"/>
    <w:rsid w:val="00370977"/>
    <w:rsid w:val="00370BE6"/>
    <w:rsid w:val="00370DAD"/>
    <w:rsid w:val="00371371"/>
    <w:rsid w:val="003718DC"/>
    <w:rsid w:val="0037198C"/>
    <w:rsid w:val="00371D6D"/>
    <w:rsid w:val="003720E1"/>
    <w:rsid w:val="00372159"/>
    <w:rsid w:val="003737B3"/>
    <w:rsid w:val="00374210"/>
    <w:rsid w:val="00374CD9"/>
    <w:rsid w:val="003752AC"/>
    <w:rsid w:val="00376345"/>
    <w:rsid w:val="00376C43"/>
    <w:rsid w:val="003777FB"/>
    <w:rsid w:val="00377BEF"/>
    <w:rsid w:val="00377C12"/>
    <w:rsid w:val="0038020B"/>
    <w:rsid w:val="00380C4C"/>
    <w:rsid w:val="0038278D"/>
    <w:rsid w:val="003828D1"/>
    <w:rsid w:val="0038365A"/>
    <w:rsid w:val="003856B9"/>
    <w:rsid w:val="00385D8E"/>
    <w:rsid w:val="00387217"/>
    <w:rsid w:val="00387697"/>
    <w:rsid w:val="00390990"/>
    <w:rsid w:val="00390E62"/>
    <w:rsid w:val="00392507"/>
    <w:rsid w:val="00392E91"/>
    <w:rsid w:val="00392FAC"/>
    <w:rsid w:val="0039354E"/>
    <w:rsid w:val="00394C5B"/>
    <w:rsid w:val="0039577F"/>
    <w:rsid w:val="00395F34"/>
    <w:rsid w:val="003967B6"/>
    <w:rsid w:val="003972CE"/>
    <w:rsid w:val="00397FED"/>
    <w:rsid w:val="003A04F7"/>
    <w:rsid w:val="003A06CF"/>
    <w:rsid w:val="003A12D4"/>
    <w:rsid w:val="003A155A"/>
    <w:rsid w:val="003A1DFC"/>
    <w:rsid w:val="003A1EB9"/>
    <w:rsid w:val="003A2158"/>
    <w:rsid w:val="003A2257"/>
    <w:rsid w:val="003A2A8F"/>
    <w:rsid w:val="003A2E90"/>
    <w:rsid w:val="003A3166"/>
    <w:rsid w:val="003A3C80"/>
    <w:rsid w:val="003A4956"/>
    <w:rsid w:val="003A5676"/>
    <w:rsid w:val="003A5C9D"/>
    <w:rsid w:val="003A5F34"/>
    <w:rsid w:val="003A6D28"/>
    <w:rsid w:val="003A74B4"/>
    <w:rsid w:val="003B0808"/>
    <w:rsid w:val="003B1BBA"/>
    <w:rsid w:val="003B45CE"/>
    <w:rsid w:val="003B496B"/>
    <w:rsid w:val="003B534C"/>
    <w:rsid w:val="003B5449"/>
    <w:rsid w:val="003B57D5"/>
    <w:rsid w:val="003B5EE5"/>
    <w:rsid w:val="003B5F52"/>
    <w:rsid w:val="003B5FB5"/>
    <w:rsid w:val="003B6197"/>
    <w:rsid w:val="003C1AAC"/>
    <w:rsid w:val="003C1C7E"/>
    <w:rsid w:val="003C2000"/>
    <w:rsid w:val="003C2CDF"/>
    <w:rsid w:val="003C2D49"/>
    <w:rsid w:val="003C36E8"/>
    <w:rsid w:val="003C4AC7"/>
    <w:rsid w:val="003C4F31"/>
    <w:rsid w:val="003C5A77"/>
    <w:rsid w:val="003C5C2E"/>
    <w:rsid w:val="003C704D"/>
    <w:rsid w:val="003C7192"/>
    <w:rsid w:val="003C7664"/>
    <w:rsid w:val="003C7A41"/>
    <w:rsid w:val="003D1AE6"/>
    <w:rsid w:val="003D1C67"/>
    <w:rsid w:val="003D23E3"/>
    <w:rsid w:val="003D28DE"/>
    <w:rsid w:val="003D2C31"/>
    <w:rsid w:val="003D3429"/>
    <w:rsid w:val="003D34B9"/>
    <w:rsid w:val="003D3EAD"/>
    <w:rsid w:val="003D3F6D"/>
    <w:rsid w:val="003D3FC0"/>
    <w:rsid w:val="003D4767"/>
    <w:rsid w:val="003D4B7B"/>
    <w:rsid w:val="003D4DBD"/>
    <w:rsid w:val="003D61A2"/>
    <w:rsid w:val="003D679F"/>
    <w:rsid w:val="003D713A"/>
    <w:rsid w:val="003D73CC"/>
    <w:rsid w:val="003D752B"/>
    <w:rsid w:val="003D7632"/>
    <w:rsid w:val="003D7863"/>
    <w:rsid w:val="003E12F4"/>
    <w:rsid w:val="003E1B21"/>
    <w:rsid w:val="003E1C2E"/>
    <w:rsid w:val="003E2F6E"/>
    <w:rsid w:val="003E31DC"/>
    <w:rsid w:val="003E4142"/>
    <w:rsid w:val="003E4A10"/>
    <w:rsid w:val="003E4E26"/>
    <w:rsid w:val="003E6CE0"/>
    <w:rsid w:val="003E728B"/>
    <w:rsid w:val="003F0147"/>
    <w:rsid w:val="003F043B"/>
    <w:rsid w:val="003F0618"/>
    <w:rsid w:val="003F10FF"/>
    <w:rsid w:val="003F1D6D"/>
    <w:rsid w:val="003F1F5F"/>
    <w:rsid w:val="003F2077"/>
    <w:rsid w:val="003F2277"/>
    <w:rsid w:val="003F24A6"/>
    <w:rsid w:val="003F2581"/>
    <w:rsid w:val="003F2CF9"/>
    <w:rsid w:val="003F4437"/>
    <w:rsid w:val="003F493C"/>
    <w:rsid w:val="003F4FB6"/>
    <w:rsid w:val="003F54D9"/>
    <w:rsid w:val="003F64B7"/>
    <w:rsid w:val="003F6B7B"/>
    <w:rsid w:val="003F771B"/>
    <w:rsid w:val="003F773C"/>
    <w:rsid w:val="003F796A"/>
    <w:rsid w:val="0040066E"/>
    <w:rsid w:val="0040113F"/>
    <w:rsid w:val="0040147E"/>
    <w:rsid w:val="00402526"/>
    <w:rsid w:val="004029C2"/>
    <w:rsid w:val="00402C18"/>
    <w:rsid w:val="004037BD"/>
    <w:rsid w:val="00403D73"/>
    <w:rsid w:val="004043DD"/>
    <w:rsid w:val="00404FBF"/>
    <w:rsid w:val="00405654"/>
    <w:rsid w:val="004056A5"/>
    <w:rsid w:val="00405B65"/>
    <w:rsid w:val="004060B4"/>
    <w:rsid w:val="0040680C"/>
    <w:rsid w:val="00406D59"/>
    <w:rsid w:val="004071CA"/>
    <w:rsid w:val="00407595"/>
    <w:rsid w:val="00407A87"/>
    <w:rsid w:val="00407BC3"/>
    <w:rsid w:val="00407C3F"/>
    <w:rsid w:val="00410396"/>
    <w:rsid w:val="00410CEC"/>
    <w:rsid w:val="00412393"/>
    <w:rsid w:val="00412434"/>
    <w:rsid w:val="004127C6"/>
    <w:rsid w:val="00413803"/>
    <w:rsid w:val="004139B6"/>
    <w:rsid w:val="00415A9A"/>
    <w:rsid w:val="00415B11"/>
    <w:rsid w:val="00416033"/>
    <w:rsid w:val="0041639F"/>
    <w:rsid w:val="004177D4"/>
    <w:rsid w:val="004178AD"/>
    <w:rsid w:val="00417E03"/>
    <w:rsid w:val="00421532"/>
    <w:rsid w:val="00422375"/>
    <w:rsid w:val="00422512"/>
    <w:rsid w:val="004228B5"/>
    <w:rsid w:val="00422D98"/>
    <w:rsid w:val="004232EE"/>
    <w:rsid w:val="00424D39"/>
    <w:rsid w:val="00424E72"/>
    <w:rsid w:val="00424F10"/>
    <w:rsid w:val="004250F7"/>
    <w:rsid w:val="0042709C"/>
    <w:rsid w:val="0042794B"/>
    <w:rsid w:val="00430218"/>
    <w:rsid w:val="00430772"/>
    <w:rsid w:val="00430A89"/>
    <w:rsid w:val="00430E96"/>
    <w:rsid w:val="004310D0"/>
    <w:rsid w:val="00431BD3"/>
    <w:rsid w:val="00431C2C"/>
    <w:rsid w:val="004324A4"/>
    <w:rsid w:val="00432588"/>
    <w:rsid w:val="004329E1"/>
    <w:rsid w:val="0043322F"/>
    <w:rsid w:val="00433EAE"/>
    <w:rsid w:val="004351FE"/>
    <w:rsid w:val="00435EDF"/>
    <w:rsid w:val="00436D57"/>
    <w:rsid w:val="00437BE2"/>
    <w:rsid w:val="00440ED6"/>
    <w:rsid w:val="00440FE1"/>
    <w:rsid w:val="004415CE"/>
    <w:rsid w:val="00441668"/>
    <w:rsid w:val="0044200C"/>
    <w:rsid w:val="004420AD"/>
    <w:rsid w:val="00442F3E"/>
    <w:rsid w:val="00443473"/>
    <w:rsid w:val="00443BFF"/>
    <w:rsid w:val="00443D50"/>
    <w:rsid w:val="00443E16"/>
    <w:rsid w:val="0044471A"/>
    <w:rsid w:val="004450D8"/>
    <w:rsid w:val="00445C49"/>
    <w:rsid w:val="00446BFD"/>
    <w:rsid w:val="00446F80"/>
    <w:rsid w:val="0044706F"/>
    <w:rsid w:val="004471CB"/>
    <w:rsid w:val="004473D3"/>
    <w:rsid w:val="00450963"/>
    <w:rsid w:val="0045193C"/>
    <w:rsid w:val="00451DF2"/>
    <w:rsid w:val="00452E11"/>
    <w:rsid w:val="0045345A"/>
    <w:rsid w:val="00453A34"/>
    <w:rsid w:val="00454425"/>
    <w:rsid w:val="00454B1B"/>
    <w:rsid w:val="00455740"/>
    <w:rsid w:val="00456ED0"/>
    <w:rsid w:val="00457797"/>
    <w:rsid w:val="00457B11"/>
    <w:rsid w:val="00457C32"/>
    <w:rsid w:val="004607D5"/>
    <w:rsid w:val="0046111D"/>
    <w:rsid w:val="00462781"/>
    <w:rsid w:val="00463590"/>
    <w:rsid w:val="00464026"/>
    <w:rsid w:val="00464FC4"/>
    <w:rsid w:val="004651A0"/>
    <w:rsid w:val="00466283"/>
    <w:rsid w:val="00467448"/>
    <w:rsid w:val="004677AC"/>
    <w:rsid w:val="00467816"/>
    <w:rsid w:val="00467892"/>
    <w:rsid w:val="00467FCF"/>
    <w:rsid w:val="00470436"/>
    <w:rsid w:val="00471326"/>
    <w:rsid w:val="00474BAB"/>
    <w:rsid w:val="00474D61"/>
    <w:rsid w:val="00475741"/>
    <w:rsid w:val="00476204"/>
    <w:rsid w:val="0047675B"/>
    <w:rsid w:val="00476954"/>
    <w:rsid w:val="00477AAF"/>
    <w:rsid w:val="004803E6"/>
    <w:rsid w:val="0048104B"/>
    <w:rsid w:val="0048107B"/>
    <w:rsid w:val="00481786"/>
    <w:rsid w:val="0048186C"/>
    <w:rsid w:val="00481900"/>
    <w:rsid w:val="00483772"/>
    <w:rsid w:val="00483BB0"/>
    <w:rsid w:val="004841A0"/>
    <w:rsid w:val="0048480B"/>
    <w:rsid w:val="00484CFE"/>
    <w:rsid w:val="00485811"/>
    <w:rsid w:val="00486C61"/>
    <w:rsid w:val="00487C95"/>
    <w:rsid w:val="004903B6"/>
    <w:rsid w:val="00490B93"/>
    <w:rsid w:val="00492718"/>
    <w:rsid w:val="00492F0D"/>
    <w:rsid w:val="0049300F"/>
    <w:rsid w:val="004933B2"/>
    <w:rsid w:val="00494F08"/>
    <w:rsid w:val="00495431"/>
    <w:rsid w:val="0049567F"/>
    <w:rsid w:val="00495AB0"/>
    <w:rsid w:val="00496348"/>
    <w:rsid w:val="00496BD8"/>
    <w:rsid w:val="00496C08"/>
    <w:rsid w:val="00496E82"/>
    <w:rsid w:val="00496F3F"/>
    <w:rsid w:val="00497450"/>
    <w:rsid w:val="00497570"/>
    <w:rsid w:val="0049775C"/>
    <w:rsid w:val="00497DB8"/>
    <w:rsid w:val="004A038F"/>
    <w:rsid w:val="004A1A75"/>
    <w:rsid w:val="004A1C53"/>
    <w:rsid w:val="004A2018"/>
    <w:rsid w:val="004A3D94"/>
    <w:rsid w:val="004A3E9D"/>
    <w:rsid w:val="004A45B0"/>
    <w:rsid w:val="004A47F1"/>
    <w:rsid w:val="004A48C3"/>
    <w:rsid w:val="004A49F4"/>
    <w:rsid w:val="004A5E20"/>
    <w:rsid w:val="004A5F8B"/>
    <w:rsid w:val="004A6C8A"/>
    <w:rsid w:val="004A7EF6"/>
    <w:rsid w:val="004A7EF8"/>
    <w:rsid w:val="004B0319"/>
    <w:rsid w:val="004B0F79"/>
    <w:rsid w:val="004B118E"/>
    <w:rsid w:val="004B1587"/>
    <w:rsid w:val="004B16AF"/>
    <w:rsid w:val="004B21B9"/>
    <w:rsid w:val="004B2789"/>
    <w:rsid w:val="004B2A51"/>
    <w:rsid w:val="004B2C94"/>
    <w:rsid w:val="004B3536"/>
    <w:rsid w:val="004B380D"/>
    <w:rsid w:val="004B3BD8"/>
    <w:rsid w:val="004B3CD8"/>
    <w:rsid w:val="004B4187"/>
    <w:rsid w:val="004B4FD1"/>
    <w:rsid w:val="004B55D5"/>
    <w:rsid w:val="004B5A68"/>
    <w:rsid w:val="004B77F5"/>
    <w:rsid w:val="004B7F8A"/>
    <w:rsid w:val="004C04A0"/>
    <w:rsid w:val="004C05BC"/>
    <w:rsid w:val="004C1AF4"/>
    <w:rsid w:val="004C2F97"/>
    <w:rsid w:val="004C31A6"/>
    <w:rsid w:val="004C39DE"/>
    <w:rsid w:val="004C5621"/>
    <w:rsid w:val="004C5C97"/>
    <w:rsid w:val="004C6B30"/>
    <w:rsid w:val="004C6C4A"/>
    <w:rsid w:val="004C7C9B"/>
    <w:rsid w:val="004D01F5"/>
    <w:rsid w:val="004D0473"/>
    <w:rsid w:val="004D07C4"/>
    <w:rsid w:val="004D0BE0"/>
    <w:rsid w:val="004D0DF2"/>
    <w:rsid w:val="004D1570"/>
    <w:rsid w:val="004D2611"/>
    <w:rsid w:val="004D2ABB"/>
    <w:rsid w:val="004D3573"/>
    <w:rsid w:val="004D4B4B"/>
    <w:rsid w:val="004D544C"/>
    <w:rsid w:val="004D58F3"/>
    <w:rsid w:val="004D5C79"/>
    <w:rsid w:val="004D67AF"/>
    <w:rsid w:val="004D7046"/>
    <w:rsid w:val="004D7D72"/>
    <w:rsid w:val="004E0123"/>
    <w:rsid w:val="004E051B"/>
    <w:rsid w:val="004E0753"/>
    <w:rsid w:val="004E18F8"/>
    <w:rsid w:val="004E193B"/>
    <w:rsid w:val="004E1A55"/>
    <w:rsid w:val="004E1F18"/>
    <w:rsid w:val="004E2CA8"/>
    <w:rsid w:val="004E441E"/>
    <w:rsid w:val="004E4766"/>
    <w:rsid w:val="004E4ADC"/>
    <w:rsid w:val="004E4B6E"/>
    <w:rsid w:val="004E4DCA"/>
    <w:rsid w:val="004E60D7"/>
    <w:rsid w:val="004E64DB"/>
    <w:rsid w:val="004E690E"/>
    <w:rsid w:val="004E6EE7"/>
    <w:rsid w:val="004E7026"/>
    <w:rsid w:val="004E7A58"/>
    <w:rsid w:val="004E7BF5"/>
    <w:rsid w:val="004E7DE2"/>
    <w:rsid w:val="004E7E73"/>
    <w:rsid w:val="004F0904"/>
    <w:rsid w:val="004F2290"/>
    <w:rsid w:val="004F23CA"/>
    <w:rsid w:val="004F24B2"/>
    <w:rsid w:val="004F3355"/>
    <w:rsid w:val="004F3E5D"/>
    <w:rsid w:val="004F43BD"/>
    <w:rsid w:val="004F47B4"/>
    <w:rsid w:val="004F50D5"/>
    <w:rsid w:val="004F5521"/>
    <w:rsid w:val="004F5FE5"/>
    <w:rsid w:val="004F6582"/>
    <w:rsid w:val="004F79B1"/>
    <w:rsid w:val="00500ED1"/>
    <w:rsid w:val="005015E8"/>
    <w:rsid w:val="0050163C"/>
    <w:rsid w:val="00501DA8"/>
    <w:rsid w:val="0050271B"/>
    <w:rsid w:val="00502E38"/>
    <w:rsid w:val="00503210"/>
    <w:rsid w:val="00503456"/>
    <w:rsid w:val="00505543"/>
    <w:rsid w:val="005056E9"/>
    <w:rsid w:val="00505887"/>
    <w:rsid w:val="00505C6E"/>
    <w:rsid w:val="00506273"/>
    <w:rsid w:val="00506AAB"/>
    <w:rsid w:val="005070E7"/>
    <w:rsid w:val="005104A6"/>
    <w:rsid w:val="0051077A"/>
    <w:rsid w:val="00510A6E"/>
    <w:rsid w:val="005115AF"/>
    <w:rsid w:val="005121A4"/>
    <w:rsid w:val="00512A04"/>
    <w:rsid w:val="00513028"/>
    <w:rsid w:val="00513372"/>
    <w:rsid w:val="00513693"/>
    <w:rsid w:val="00513F72"/>
    <w:rsid w:val="00514FC0"/>
    <w:rsid w:val="00515040"/>
    <w:rsid w:val="005159F0"/>
    <w:rsid w:val="00515A9D"/>
    <w:rsid w:val="00515BEF"/>
    <w:rsid w:val="0051678A"/>
    <w:rsid w:val="00520B01"/>
    <w:rsid w:val="00520ECC"/>
    <w:rsid w:val="00520FAC"/>
    <w:rsid w:val="00521374"/>
    <w:rsid w:val="0052137B"/>
    <w:rsid w:val="00521D3C"/>
    <w:rsid w:val="005223BF"/>
    <w:rsid w:val="005224DE"/>
    <w:rsid w:val="00523D01"/>
    <w:rsid w:val="00524C71"/>
    <w:rsid w:val="00525693"/>
    <w:rsid w:val="005257D9"/>
    <w:rsid w:val="00525C46"/>
    <w:rsid w:val="00525F2C"/>
    <w:rsid w:val="00526648"/>
    <w:rsid w:val="00526EAD"/>
    <w:rsid w:val="00527F16"/>
    <w:rsid w:val="00530C3D"/>
    <w:rsid w:val="00532AA6"/>
    <w:rsid w:val="00533274"/>
    <w:rsid w:val="0053335E"/>
    <w:rsid w:val="00533521"/>
    <w:rsid w:val="0053373D"/>
    <w:rsid w:val="00534266"/>
    <w:rsid w:val="00534800"/>
    <w:rsid w:val="00534B1D"/>
    <w:rsid w:val="00535F8B"/>
    <w:rsid w:val="0053634A"/>
    <w:rsid w:val="0053641E"/>
    <w:rsid w:val="00537432"/>
    <w:rsid w:val="00537F2B"/>
    <w:rsid w:val="0054016F"/>
    <w:rsid w:val="005416A9"/>
    <w:rsid w:val="00542519"/>
    <w:rsid w:val="00543D4C"/>
    <w:rsid w:val="00543EE3"/>
    <w:rsid w:val="00544486"/>
    <w:rsid w:val="005456F6"/>
    <w:rsid w:val="00546FD2"/>
    <w:rsid w:val="00547628"/>
    <w:rsid w:val="005519F4"/>
    <w:rsid w:val="00552501"/>
    <w:rsid w:val="0055250E"/>
    <w:rsid w:val="0055287F"/>
    <w:rsid w:val="00553BAE"/>
    <w:rsid w:val="00554028"/>
    <w:rsid w:val="00554C18"/>
    <w:rsid w:val="005556F5"/>
    <w:rsid w:val="00555AC2"/>
    <w:rsid w:val="0055610F"/>
    <w:rsid w:val="00556684"/>
    <w:rsid w:val="005567D8"/>
    <w:rsid w:val="00556D23"/>
    <w:rsid w:val="0055706B"/>
    <w:rsid w:val="00560299"/>
    <w:rsid w:val="005607A3"/>
    <w:rsid w:val="005614EA"/>
    <w:rsid w:val="005619BD"/>
    <w:rsid w:val="00562117"/>
    <w:rsid w:val="00562AB7"/>
    <w:rsid w:val="005632D5"/>
    <w:rsid w:val="00563483"/>
    <w:rsid w:val="00563D25"/>
    <w:rsid w:val="005641E0"/>
    <w:rsid w:val="00565379"/>
    <w:rsid w:val="00565B5D"/>
    <w:rsid w:val="00565E4A"/>
    <w:rsid w:val="00567424"/>
    <w:rsid w:val="005705DA"/>
    <w:rsid w:val="00570CD2"/>
    <w:rsid w:val="00570FC9"/>
    <w:rsid w:val="00571381"/>
    <w:rsid w:val="00573B1C"/>
    <w:rsid w:val="00573C52"/>
    <w:rsid w:val="0057443A"/>
    <w:rsid w:val="00574958"/>
    <w:rsid w:val="00575680"/>
    <w:rsid w:val="005765C2"/>
    <w:rsid w:val="00577160"/>
    <w:rsid w:val="00577F55"/>
    <w:rsid w:val="00581213"/>
    <w:rsid w:val="0058135C"/>
    <w:rsid w:val="00581413"/>
    <w:rsid w:val="005825CF"/>
    <w:rsid w:val="00583907"/>
    <w:rsid w:val="00584B3F"/>
    <w:rsid w:val="00584F21"/>
    <w:rsid w:val="005851B9"/>
    <w:rsid w:val="00585C3B"/>
    <w:rsid w:val="00585F70"/>
    <w:rsid w:val="0058669F"/>
    <w:rsid w:val="00586B55"/>
    <w:rsid w:val="0058762D"/>
    <w:rsid w:val="00587863"/>
    <w:rsid w:val="00587DEB"/>
    <w:rsid w:val="005907C5"/>
    <w:rsid w:val="00590D94"/>
    <w:rsid w:val="00591B77"/>
    <w:rsid w:val="0059315C"/>
    <w:rsid w:val="00594CE7"/>
    <w:rsid w:val="005954A6"/>
    <w:rsid w:val="00595EF1"/>
    <w:rsid w:val="0059603F"/>
    <w:rsid w:val="005963AE"/>
    <w:rsid w:val="005966A6"/>
    <w:rsid w:val="00596B20"/>
    <w:rsid w:val="005971DC"/>
    <w:rsid w:val="005978CC"/>
    <w:rsid w:val="005A05DE"/>
    <w:rsid w:val="005A0876"/>
    <w:rsid w:val="005A23F8"/>
    <w:rsid w:val="005A29F2"/>
    <w:rsid w:val="005A2F70"/>
    <w:rsid w:val="005A34A1"/>
    <w:rsid w:val="005A42A5"/>
    <w:rsid w:val="005A5BB7"/>
    <w:rsid w:val="005A63B2"/>
    <w:rsid w:val="005A72BF"/>
    <w:rsid w:val="005A7A8B"/>
    <w:rsid w:val="005A7C93"/>
    <w:rsid w:val="005B08B3"/>
    <w:rsid w:val="005B23D4"/>
    <w:rsid w:val="005B3170"/>
    <w:rsid w:val="005B38F2"/>
    <w:rsid w:val="005B4148"/>
    <w:rsid w:val="005B4D8C"/>
    <w:rsid w:val="005B52EA"/>
    <w:rsid w:val="005B5FDB"/>
    <w:rsid w:val="005B78DD"/>
    <w:rsid w:val="005C0A92"/>
    <w:rsid w:val="005C0C37"/>
    <w:rsid w:val="005C17DE"/>
    <w:rsid w:val="005C22F7"/>
    <w:rsid w:val="005C2611"/>
    <w:rsid w:val="005C2D79"/>
    <w:rsid w:val="005C2E51"/>
    <w:rsid w:val="005C3168"/>
    <w:rsid w:val="005C32F8"/>
    <w:rsid w:val="005C35E4"/>
    <w:rsid w:val="005C37C2"/>
    <w:rsid w:val="005C4C11"/>
    <w:rsid w:val="005C4C83"/>
    <w:rsid w:val="005C55F0"/>
    <w:rsid w:val="005C5EA6"/>
    <w:rsid w:val="005C6225"/>
    <w:rsid w:val="005C6578"/>
    <w:rsid w:val="005C6936"/>
    <w:rsid w:val="005C7467"/>
    <w:rsid w:val="005C7BAE"/>
    <w:rsid w:val="005D00CA"/>
    <w:rsid w:val="005D0A8D"/>
    <w:rsid w:val="005D0B87"/>
    <w:rsid w:val="005D1AB5"/>
    <w:rsid w:val="005D2415"/>
    <w:rsid w:val="005D3D2C"/>
    <w:rsid w:val="005D4598"/>
    <w:rsid w:val="005D4A8E"/>
    <w:rsid w:val="005D4AC2"/>
    <w:rsid w:val="005D56DB"/>
    <w:rsid w:val="005D58A5"/>
    <w:rsid w:val="005D6757"/>
    <w:rsid w:val="005D6CAC"/>
    <w:rsid w:val="005D7491"/>
    <w:rsid w:val="005D749C"/>
    <w:rsid w:val="005D74D0"/>
    <w:rsid w:val="005D7853"/>
    <w:rsid w:val="005D7989"/>
    <w:rsid w:val="005E004E"/>
    <w:rsid w:val="005E0265"/>
    <w:rsid w:val="005E1789"/>
    <w:rsid w:val="005E2AA0"/>
    <w:rsid w:val="005E2F34"/>
    <w:rsid w:val="005E35C7"/>
    <w:rsid w:val="005E3C54"/>
    <w:rsid w:val="005E407A"/>
    <w:rsid w:val="005E4BDC"/>
    <w:rsid w:val="005E5702"/>
    <w:rsid w:val="005E5976"/>
    <w:rsid w:val="005E76BE"/>
    <w:rsid w:val="005F0073"/>
    <w:rsid w:val="005F0F89"/>
    <w:rsid w:val="005F1557"/>
    <w:rsid w:val="005F19CB"/>
    <w:rsid w:val="005F2669"/>
    <w:rsid w:val="005F29D9"/>
    <w:rsid w:val="005F2A6F"/>
    <w:rsid w:val="005F3296"/>
    <w:rsid w:val="005F366E"/>
    <w:rsid w:val="005F39B8"/>
    <w:rsid w:val="005F4243"/>
    <w:rsid w:val="005F430C"/>
    <w:rsid w:val="005F442D"/>
    <w:rsid w:val="005F449B"/>
    <w:rsid w:val="005F57A7"/>
    <w:rsid w:val="005F5871"/>
    <w:rsid w:val="005F7C65"/>
    <w:rsid w:val="005F7DF3"/>
    <w:rsid w:val="00600AC3"/>
    <w:rsid w:val="00600E12"/>
    <w:rsid w:val="00600FD7"/>
    <w:rsid w:val="0060125B"/>
    <w:rsid w:val="006014BB"/>
    <w:rsid w:val="0060250D"/>
    <w:rsid w:val="006025DE"/>
    <w:rsid w:val="0060304B"/>
    <w:rsid w:val="006032AD"/>
    <w:rsid w:val="0060368F"/>
    <w:rsid w:val="006049D4"/>
    <w:rsid w:val="00605660"/>
    <w:rsid w:val="00605DAE"/>
    <w:rsid w:val="00605E95"/>
    <w:rsid w:val="006066D7"/>
    <w:rsid w:val="00607A4F"/>
    <w:rsid w:val="006116E7"/>
    <w:rsid w:val="0061192E"/>
    <w:rsid w:val="00612D32"/>
    <w:rsid w:val="00614A79"/>
    <w:rsid w:val="0061526B"/>
    <w:rsid w:val="0061560F"/>
    <w:rsid w:val="006162D2"/>
    <w:rsid w:val="0061690D"/>
    <w:rsid w:val="00616A1C"/>
    <w:rsid w:val="00616E27"/>
    <w:rsid w:val="00620039"/>
    <w:rsid w:val="006201CA"/>
    <w:rsid w:val="00620AED"/>
    <w:rsid w:val="00621264"/>
    <w:rsid w:val="0062164F"/>
    <w:rsid w:val="00621DCF"/>
    <w:rsid w:val="00622ABB"/>
    <w:rsid w:val="00622FD2"/>
    <w:rsid w:val="0062514D"/>
    <w:rsid w:val="00625591"/>
    <w:rsid w:val="00625F5A"/>
    <w:rsid w:val="006272A5"/>
    <w:rsid w:val="00630B14"/>
    <w:rsid w:val="0063189C"/>
    <w:rsid w:val="00631D00"/>
    <w:rsid w:val="00632585"/>
    <w:rsid w:val="00632A7C"/>
    <w:rsid w:val="006331D2"/>
    <w:rsid w:val="00633F26"/>
    <w:rsid w:val="00635D22"/>
    <w:rsid w:val="00635FD3"/>
    <w:rsid w:val="006367A6"/>
    <w:rsid w:val="0063719D"/>
    <w:rsid w:val="0063752E"/>
    <w:rsid w:val="0064090D"/>
    <w:rsid w:val="00641FD0"/>
    <w:rsid w:val="006423F0"/>
    <w:rsid w:val="00642BAE"/>
    <w:rsid w:val="00642BEC"/>
    <w:rsid w:val="006430AA"/>
    <w:rsid w:val="006431D5"/>
    <w:rsid w:val="006444A7"/>
    <w:rsid w:val="006444B7"/>
    <w:rsid w:val="0064591D"/>
    <w:rsid w:val="00645DC6"/>
    <w:rsid w:val="00645F26"/>
    <w:rsid w:val="00646502"/>
    <w:rsid w:val="006470CA"/>
    <w:rsid w:val="00647E8E"/>
    <w:rsid w:val="006500B0"/>
    <w:rsid w:val="00651093"/>
    <w:rsid w:val="00651610"/>
    <w:rsid w:val="00651847"/>
    <w:rsid w:val="00651988"/>
    <w:rsid w:val="00651C45"/>
    <w:rsid w:val="00652AD7"/>
    <w:rsid w:val="0065337C"/>
    <w:rsid w:val="00654469"/>
    <w:rsid w:val="00654DBA"/>
    <w:rsid w:val="006550E6"/>
    <w:rsid w:val="006551E0"/>
    <w:rsid w:val="0065610E"/>
    <w:rsid w:val="006562B1"/>
    <w:rsid w:val="00656A36"/>
    <w:rsid w:val="00656B9E"/>
    <w:rsid w:val="00657A5C"/>
    <w:rsid w:val="006612D1"/>
    <w:rsid w:val="006624A1"/>
    <w:rsid w:val="00662CB1"/>
    <w:rsid w:val="0066324A"/>
    <w:rsid w:val="006639D8"/>
    <w:rsid w:val="0066405C"/>
    <w:rsid w:val="006642E1"/>
    <w:rsid w:val="00664B92"/>
    <w:rsid w:val="00664C36"/>
    <w:rsid w:val="006650B4"/>
    <w:rsid w:val="00665F7C"/>
    <w:rsid w:val="00666D57"/>
    <w:rsid w:val="00667426"/>
    <w:rsid w:val="00667631"/>
    <w:rsid w:val="00667856"/>
    <w:rsid w:val="00667E10"/>
    <w:rsid w:val="00671280"/>
    <w:rsid w:val="0067156B"/>
    <w:rsid w:val="0067237E"/>
    <w:rsid w:val="006725B0"/>
    <w:rsid w:val="006732D6"/>
    <w:rsid w:val="00674B02"/>
    <w:rsid w:val="006750BD"/>
    <w:rsid w:val="006759E7"/>
    <w:rsid w:val="00675A3D"/>
    <w:rsid w:val="006765B5"/>
    <w:rsid w:val="00677837"/>
    <w:rsid w:val="00681225"/>
    <w:rsid w:val="00681601"/>
    <w:rsid w:val="00682389"/>
    <w:rsid w:val="0068239C"/>
    <w:rsid w:val="00682BF0"/>
    <w:rsid w:val="00683804"/>
    <w:rsid w:val="00683EDD"/>
    <w:rsid w:val="00684367"/>
    <w:rsid w:val="00685982"/>
    <w:rsid w:val="00685992"/>
    <w:rsid w:val="00685C03"/>
    <w:rsid w:val="00686452"/>
    <w:rsid w:val="00686A47"/>
    <w:rsid w:val="00687BB1"/>
    <w:rsid w:val="00690116"/>
    <w:rsid w:val="00690458"/>
    <w:rsid w:val="00690BDC"/>
    <w:rsid w:val="00691E41"/>
    <w:rsid w:val="006926D5"/>
    <w:rsid w:val="0069284B"/>
    <w:rsid w:val="00692956"/>
    <w:rsid w:val="006931B3"/>
    <w:rsid w:val="006935BC"/>
    <w:rsid w:val="006948DD"/>
    <w:rsid w:val="006950D0"/>
    <w:rsid w:val="00695468"/>
    <w:rsid w:val="006957C3"/>
    <w:rsid w:val="006958E0"/>
    <w:rsid w:val="00695C17"/>
    <w:rsid w:val="006961FE"/>
    <w:rsid w:val="0069673B"/>
    <w:rsid w:val="00696AC6"/>
    <w:rsid w:val="00697482"/>
    <w:rsid w:val="0069773E"/>
    <w:rsid w:val="00697BD4"/>
    <w:rsid w:val="006A10C9"/>
    <w:rsid w:val="006A18AE"/>
    <w:rsid w:val="006A1A90"/>
    <w:rsid w:val="006A3DA6"/>
    <w:rsid w:val="006A4287"/>
    <w:rsid w:val="006A46AB"/>
    <w:rsid w:val="006A4CAF"/>
    <w:rsid w:val="006A5B5F"/>
    <w:rsid w:val="006A6250"/>
    <w:rsid w:val="006A6EA5"/>
    <w:rsid w:val="006A7401"/>
    <w:rsid w:val="006B0A0C"/>
    <w:rsid w:val="006B0BBA"/>
    <w:rsid w:val="006B1953"/>
    <w:rsid w:val="006B1CB8"/>
    <w:rsid w:val="006B1FDE"/>
    <w:rsid w:val="006B30B4"/>
    <w:rsid w:val="006B3BAB"/>
    <w:rsid w:val="006B3E03"/>
    <w:rsid w:val="006B3FA6"/>
    <w:rsid w:val="006B467A"/>
    <w:rsid w:val="006B46A4"/>
    <w:rsid w:val="006B49F9"/>
    <w:rsid w:val="006B5760"/>
    <w:rsid w:val="006B5AF1"/>
    <w:rsid w:val="006B6F67"/>
    <w:rsid w:val="006B7EEB"/>
    <w:rsid w:val="006B7F09"/>
    <w:rsid w:val="006C19A9"/>
    <w:rsid w:val="006C2115"/>
    <w:rsid w:val="006C24C8"/>
    <w:rsid w:val="006C354A"/>
    <w:rsid w:val="006C43E8"/>
    <w:rsid w:val="006C6029"/>
    <w:rsid w:val="006C66E6"/>
    <w:rsid w:val="006D08F8"/>
    <w:rsid w:val="006D1173"/>
    <w:rsid w:val="006D2499"/>
    <w:rsid w:val="006D2761"/>
    <w:rsid w:val="006D2781"/>
    <w:rsid w:val="006D28B5"/>
    <w:rsid w:val="006D4337"/>
    <w:rsid w:val="006D43FF"/>
    <w:rsid w:val="006D47FA"/>
    <w:rsid w:val="006D4F8F"/>
    <w:rsid w:val="006D52DE"/>
    <w:rsid w:val="006D56E7"/>
    <w:rsid w:val="006D5DFC"/>
    <w:rsid w:val="006D731C"/>
    <w:rsid w:val="006E05ED"/>
    <w:rsid w:val="006E1606"/>
    <w:rsid w:val="006E28EA"/>
    <w:rsid w:val="006E2A7C"/>
    <w:rsid w:val="006E2C6B"/>
    <w:rsid w:val="006E30C1"/>
    <w:rsid w:val="006E3636"/>
    <w:rsid w:val="006E3936"/>
    <w:rsid w:val="006E4698"/>
    <w:rsid w:val="006E4BB7"/>
    <w:rsid w:val="006E5164"/>
    <w:rsid w:val="006E5D9C"/>
    <w:rsid w:val="006E6311"/>
    <w:rsid w:val="006E666E"/>
    <w:rsid w:val="006E6D3C"/>
    <w:rsid w:val="006E714B"/>
    <w:rsid w:val="006E7C68"/>
    <w:rsid w:val="006E7E23"/>
    <w:rsid w:val="006E7F8F"/>
    <w:rsid w:val="006F05B3"/>
    <w:rsid w:val="006F0BED"/>
    <w:rsid w:val="006F0E12"/>
    <w:rsid w:val="006F0ECB"/>
    <w:rsid w:val="006F1C80"/>
    <w:rsid w:val="006F234B"/>
    <w:rsid w:val="006F3957"/>
    <w:rsid w:val="006F40D9"/>
    <w:rsid w:val="006F4127"/>
    <w:rsid w:val="006F435F"/>
    <w:rsid w:val="006F46B5"/>
    <w:rsid w:val="006F4DB7"/>
    <w:rsid w:val="006F5AE2"/>
    <w:rsid w:val="006F631D"/>
    <w:rsid w:val="006F6442"/>
    <w:rsid w:val="006F6710"/>
    <w:rsid w:val="006F67BA"/>
    <w:rsid w:val="006F68B6"/>
    <w:rsid w:val="006F7E97"/>
    <w:rsid w:val="007002C5"/>
    <w:rsid w:val="0070047F"/>
    <w:rsid w:val="00700876"/>
    <w:rsid w:val="00700AEF"/>
    <w:rsid w:val="00701D6E"/>
    <w:rsid w:val="007029A1"/>
    <w:rsid w:val="007035AE"/>
    <w:rsid w:val="00703FAC"/>
    <w:rsid w:val="00704345"/>
    <w:rsid w:val="007046D1"/>
    <w:rsid w:val="00704ADC"/>
    <w:rsid w:val="00705066"/>
    <w:rsid w:val="00705AC3"/>
    <w:rsid w:val="00707D13"/>
    <w:rsid w:val="00707F24"/>
    <w:rsid w:val="00707F34"/>
    <w:rsid w:val="00710F07"/>
    <w:rsid w:val="0071214C"/>
    <w:rsid w:val="0071283F"/>
    <w:rsid w:val="0071298B"/>
    <w:rsid w:val="0071336E"/>
    <w:rsid w:val="00715011"/>
    <w:rsid w:val="007152AB"/>
    <w:rsid w:val="0071545F"/>
    <w:rsid w:val="0071641E"/>
    <w:rsid w:val="00716638"/>
    <w:rsid w:val="00716905"/>
    <w:rsid w:val="007172E8"/>
    <w:rsid w:val="00720482"/>
    <w:rsid w:val="00720BEA"/>
    <w:rsid w:val="00720C20"/>
    <w:rsid w:val="007223C1"/>
    <w:rsid w:val="00723564"/>
    <w:rsid w:val="00723565"/>
    <w:rsid w:val="00723C94"/>
    <w:rsid w:val="007244AD"/>
    <w:rsid w:val="00724BB4"/>
    <w:rsid w:val="00724C5C"/>
    <w:rsid w:val="00724E8F"/>
    <w:rsid w:val="00725FC9"/>
    <w:rsid w:val="00726507"/>
    <w:rsid w:val="00726D75"/>
    <w:rsid w:val="007273B0"/>
    <w:rsid w:val="007278FB"/>
    <w:rsid w:val="007309AD"/>
    <w:rsid w:val="00730B9C"/>
    <w:rsid w:val="007318A3"/>
    <w:rsid w:val="00731934"/>
    <w:rsid w:val="00731C96"/>
    <w:rsid w:val="00733A29"/>
    <w:rsid w:val="007346C5"/>
    <w:rsid w:val="00735005"/>
    <w:rsid w:val="007361CE"/>
    <w:rsid w:val="007367C8"/>
    <w:rsid w:val="00736EF7"/>
    <w:rsid w:val="00737264"/>
    <w:rsid w:val="0074244A"/>
    <w:rsid w:val="0074279D"/>
    <w:rsid w:val="00743625"/>
    <w:rsid w:val="0074438D"/>
    <w:rsid w:val="007446F3"/>
    <w:rsid w:val="00744C7A"/>
    <w:rsid w:val="007452E4"/>
    <w:rsid w:val="0074547B"/>
    <w:rsid w:val="00745623"/>
    <w:rsid w:val="007466D1"/>
    <w:rsid w:val="00746BCD"/>
    <w:rsid w:val="00747160"/>
    <w:rsid w:val="00750EC6"/>
    <w:rsid w:val="007513BC"/>
    <w:rsid w:val="00751C09"/>
    <w:rsid w:val="00752152"/>
    <w:rsid w:val="007531AF"/>
    <w:rsid w:val="00753735"/>
    <w:rsid w:val="007545D1"/>
    <w:rsid w:val="00754CD8"/>
    <w:rsid w:val="00755CF3"/>
    <w:rsid w:val="00756052"/>
    <w:rsid w:val="00756408"/>
    <w:rsid w:val="00756FC4"/>
    <w:rsid w:val="00757B8C"/>
    <w:rsid w:val="007603A3"/>
    <w:rsid w:val="007609FB"/>
    <w:rsid w:val="00761D77"/>
    <w:rsid w:val="00762BD3"/>
    <w:rsid w:val="00762DFD"/>
    <w:rsid w:val="00763E97"/>
    <w:rsid w:val="00763F6C"/>
    <w:rsid w:val="0076513D"/>
    <w:rsid w:val="00765765"/>
    <w:rsid w:val="0076593D"/>
    <w:rsid w:val="00765F7D"/>
    <w:rsid w:val="0076623E"/>
    <w:rsid w:val="00766943"/>
    <w:rsid w:val="00767BC6"/>
    <w:rsid w:val="00770770"/>
    <w:rsid w:val="00770948"/>
    <w:rsid w:val="0077096D"/>
    <w:rsid w:val="00770C0F"/>
    <w:rsid w:val="00770E4F"/>
    <w:rsid w:val="00771074"/>
    <w:rsid w:val="00771681"/>
    <w:rsid w:val="0077275C"/>
    <w:rsid w:val="00772D5F"/>
    <w:rsid w:val="0077507E"/>
    <w:rsid w:val="00776C96"/>
    <w:rsid w:val="007778E9"/>
    <w:rsid w:val="00777CA8"/>
    <w:rsid w:val="0078018B"/>
    <w:rsid w:val="0078040F"/>
    <w:rsid w:val="007816C8"/>
    <w:rsid w:val="00781AFB"/>
    <w:rsid w:val="00781B51"/>
    <w:rsid w:val="00781C1E"/>
    <w:rsid w:val="00781F58"/>
    <w:rsid w:val="00782A2A"/>
    <w:rsid w:val="00784B91"/>
    <w:rsid w:val="00785335"/>
    <w:rsid w:val="00785CF8"/>
    <w:rsid w:val="00786296"/>
    <w:rsid w:val="0078766D"/>
    <w:rsid w:val="00787BAD"/>
    <w:rsid w:val="007916A0"/>
    <w:rsid w:val="007916FA"/>
    <w:rsid w:val="00792272"/>
    <w:rsid w:val="00792E78"/>
    <w:rsid w:val="00793652"/>
    <w:rsid w:val="0079382F"/>
    <w:rsid w:val="00793C1F"/>
    <w:rsid w:val="007944C2"/>
    <w:rsid w:val="00794A34"/>
    <w:rsid w:val="00795836"/>
    <w:rsid w:val="007961B5"/>
    <w:rsid w:val="00796F26"/>
    <w:rsid w:val="0079742D"/>
    <w:rsid w:val="007978F7"/>
    <w:rsid w:val="007A104B"/>
    <w:rsid w:val="007A1B55"/>
    <w:rsid w:val="007A1BBD"/>
    <w:rsid w:val="007A2E50"/>
    <w:rsid w:val="007A2F8A"/>
    <w:rsid w:val="007A393C"/>
    <w:rsid w:val="007A3CD3"/>
    <w:rsid w:val="007A42D1"/>
    <w:rsid w:val="007A45EE"/>
    <w:rsid w:val="007A4943"/>
    <w:rsid w:val="007A512B"/>
    <w:rsid w:val="007A7729"/>
    <w:rsid w:val="007A7CE1"/>
    <w:rsid w:val="007A7D04"/>
    <w:rsid w:val="007A7E53"/>
    <w:rsid w:val="007B00FA"/>
    <w:rsid w:val="007B11E0"/>
    <w:rsid w:val="007B1969"/>
    <w:rsid w:val="007B2805"/>
    <w:rsid w:val="007B2974"/>
    <w:rsid w:val="007B2ABF"/>
    <w:rsid w:val="007B2F6E"/>
    <w:rsid w:val="007B31A7"/>
    <w:rsid w:val="007B38FC"/>
    <w:rsid w:val="007B44D5"/>
    <w:rsid w:val="007B51F5"/>
    <w:rsid w:val="007B5B9F"/>
    <w:rsid w:val="007B608C"/>
    <w:rsid w:val="007B6521"/>
    <w:rsid w:val="007B652E"/>
    <w:rsid w:val="007B7948"/>
    <w:rsid w:val="007C02DD"/>
    <w:rsid w:val="007C0C38"/>
    <w:rsid w:val="007C1247"/>
    <w:rsid w:val="007C13B1"/>
    <w:rsid w:val="007C23BB"/>
    <w:rsid w:val="007C35ED"/>
    <w:rsid w:val="007C4B21"/>
    <w:rsid w:val="007C6325"/>
    <w:rsid w:val="007C635B"/>
    <w:rsid w:val="007C7AF1"/>
    <w:rsid w:val="007D280D"/>
    <w:rsid w:val="007D2A84"/>
    <w:rsid w:val="007D33FA"/>
    <w:rsid w:val="007D35BC"/>
    <w:rsid w:val="007D4C8D"/>
    <w:rsid w:val="007D53E8"/>
    <w:rsid w:val="007D6663"/>
    <w:rsid w:val="007D79B1"/>
    <w:rsid w:val="007D7C68"/>
    <w:rsid w:val="007D7C7B"/>
    <w:rsid w:val="007E0389"/>
    <w:rsid w:val="007E065F"/>
    <w:rsid w:val="007E07C2"/>
    <w:rsid w:val="007E0C18"/>
    <w:rsid w:val="007E0C1A"/>
    <w:rsid w:val="007E1DC0"/>
    <w:rsid w:val="007E1FCB"/>
    <w:rsid w:val="007E21CD"/>
    <w:rsid w:val="007E232B"/>
    <w:rsid w:val="007E2E44"/>
    <w:rsid w:val="007E3000"/>
    <w:rsid w:val="007E38A4"/>
    <w:rsid w:val="007E3B75"/>
    <w:rsid w:val="007E5B90"/>
    <w:rsid w:val="007E5C6D"/>
    <w:rsid w:val="007E6913"/>
    <w:rsid w:val="007E6C6F"/>
    <w:rsid w:val="007E780D"/>
    <w:rsid w:val="007F0A88"/>
    <w:rsid w:val="007F1231"/>
    <w:rsid w:val="007F19D0"/>
    <w:rsid w:val="007F42EB"/>
    <w:rsid w:val="007F47CC"/>
    <w:rsid w:val="007F545B"/>
    <w:rsid w:val="007F57ED"/>
    <w:rsid w:val="007F58A5"/>
    <w:rsid w:val="007F5978"/>
    <w:rsid w:val="007F5C37"/>
    <w:rsid w:val="007F61F5"/>
    <w:rsid w:val="007F6715"/>
    <w:rsid w:val="007F68D3"/>
    <w:rsid w:val="007F78E1"/>
    <w:rsid w:val="007F7D26"/>
    <w:rsid w:val="0080076A"/>
    <w:rsid w:val="00800974"/>
    <w:rsid w:val="00800D4F"/>
    <w:rsid w:val="00800FFA"/>
    <w:rsid w:val="00801BEC"/>
    <w:rsid w:val="00801C87"/>
    <w:rsid w:val="00802843"/>
    <w:rsid w:val="008032C2"/>
    <w:rsid w:val="008033DD"/>
    <w:rsid w:val="00803554"/>
    <w:rsid w:val="00803559"/>
    <w:rsid w:val="00803784"/>
    <w:rsid w:val="00803A31"/>
    <w:rsid w:val="008048E9"/>
    <w:rsid w:val="0080507B"/>
    <w:rsid w:val="00805548"/>
    <w:rsid w:val="00806B11"/>
    <w:rsid w:val="00807301"/>
    <w:rsid w:val="0081000D"/>
    <w:rsid w:val="008103CF"/>
    <w:rsid w:val="008104E0"/>
    <w:rsid w:val="008124A8"/>
    <w:rsid w:val="00812693"/>
    <w:rsid w:val="00812C16"/>
    <w:rsid w:val="00812E04"/>
    <w:rsid w:val="0081368F"/>
    <w:rsid w:val="00814420"/>
    <w:rsid w:val="008151FE"/>
    <w:rsid w:val="00815526"/>
    <w:rsid w:val="00815563"/>
    <w:rsid w:val="008157E3"/>
    <w:rsid w:val="00815CCC"/>
    <w:rsid w:val="0081601E"/>
    <w:rsid w:val="00816F4E"/>
    <w:rsid w:val="00817331"/>
    <w:rsid w:val="008177B0"/>
    <w:rsid w:val="0082060C"/>
    <w:rsid w:val="00820668"/>
    <w:rsid w:val="008214A8"/>
    <w:rsid w:val="00822A93"/>
    <w:rsid w:val="00823A2E"/>
    <w:rsid w:val="00823AE9"/>
    <w:rsid w:val="00823AF8"/>
    <w:rsid w:val="00823D87"/>
    <w:rsid w:val="0082402D"/>
    <w:rsid w:val="008245CA"/>
    <w:rsid w:val="00825D9E"/>
    <w:rsid w:val="00826435"/>
    <w:rsid w:val="0082660B"/>
    <w:rsid w:val="00826B91"/>
    <w:rsid w:val="00826BEA"/>
    <w:rsid w:val="00827123"/>
    <w:rsid w:val="00827849"/>
    <w:rsid w:val="00831220"/>
    <w:rsid w:val="008318CE"/>
    <w:rsid w:val="00831A99"/>
    <w:rsid w:val="0083245E"/>
    <w:rsid w:val="0083271F"/>
    <w:rsid w:val="00832ED6"/>
    <w:rsid w:val="008335DB"/>
    <w:rsid w:val="00833DF9"/>
    <w:rsid w:val="00834B0F"/>
    <w:rsid w:val="00836463"/>
    <w:rsid w:val="00840A62"/>
    <w:rsid w:val="00841489"/>
    <w:rsid w:val="00841DDF"/>
    <w:rsid w:val="0084374B"/>
    <w:rsid w:val="00843938"/>
    <w:rsid w:val="00843A84"/>
    <w:rsid w:val="00844503"/>
    <w:rsid w:val="00844B3E"/>
    <w:rsid w:val="008459DA"/>
    <w:rsid w:val="00846773"/>
    <w:rsid w:val="008471E2"/>
    <w:rsid w:val="008471F8"/>
    <w:rsid w:val="00847C2C"/>
    <w:rsid w:val="008502B6"/>
    <w:rsid w:val="00850C24"/>
    <w:rsid w:val="00850C4D"/>
    <w:rsid w:val="0085240C"/>
    <w:rsid w:val="0085281F"/>
    <w:rsid w:val="00852A59"/>
    <w:rsid w:val="00852CF5"/>
    <w:rsid w:val="00853470"/>
    <w:rsid w:val="00854A57"/>
    <w:rsid w:val="00854F9B"/>
    <w:rsid w:val="00855823"/>
    <w:rsid w:val="00855B15"/>
    <w:rsid w:val="00855F0E"/>
    <w:rsid w:val="00856129"/>
    <w:rsid w:val="00856C93"/>
    <w:rsid w:val="00857A14"/>
    <w:rsid w:val="00857B70"/>
    <w:rsid w:val="00857CB4"/>
    <w:rsid w:val="008601E6"/>
    <w:rsid w:val="00861350"/>
    <w:rsid w:val="00861950"/>
    <w:rsid w:val="00862246"/>
    <w:rsid w:val="00863131"/>
    <w:rsid w:val="0086652A"/>
    <w:rsid w:val="00866787"/>
    <w:rsid w:val="00870211"/>
    <w:rsid w:val="008704F5"/>
    <w:rsid w:val="00870775"/>
    <w:rsid w:val="00871947"/>
    <w:rsid w:val="00871B8A"/>
    <w:rsid w:val="00871FE6"/>
    <w:rsid w:val="00874543"/>
    <w:rsid w:val="0087552B"/>
    <w:rsid w:val="0087575F"/>
    <w:rsid w:val="008770C9"/>
    <w:rsid w:val="00877116"/>
    <w:rsid w:val="008779F9"/>
    <w:rsid w:val="00880495"/>
    <w:rsid w:val="00880C24"/>
    <w:rsid w:val="0088104B"/>
    <w:rsid w:val="00882AB1"/>
    <w:rsid w:val="00882EB1"/>
    <w:rsid w:val="00884848"/>
    <w:rsid w:val="008851D6"/>
    <w:rsid w:val="0088731B"/>
    <w:rsid w:val="00887594"/>
    <w:rsid w:val="008904C5"/>
    <w:rsid w:val="0089051C"/>
    <w:rsid w:val="00890704"/>
    <w:rsid w:val="00890928"/>
    <w:rsid w:val="00891D53"/>
    <w:rsid w:val="00892455"/>
    <w:rsid w:val="00892684"/>
    <w:rsid w:val="00894591"/>
    <w:rsid w:val="008948DA"/>
    <w:rsid w:val="00894FEF"/>
    <w:rsid w:val="00895678"/>
    <w:rsid w:val="00895C7E"/>
    <w:rsid w:val="008964B0"/>
    <w:rsid w:val="008973CB"/>
    <w:rsid w:val="008A0075"/>
    <w:rsid w:val="008A0276"/>
    <w:rsid w:val="008A0A14"/>
    <w:rsid w:val="008A12DD"/>
    <w:rsid w:val="008A1347"/>
    <w:rsid w:val="008A197E"/>
    <w:rsid w:val="008A2519"/>
    <w:rsid w:val="008A279E"/>
    <w:rsid w:val="008A2AC0"/>
    <w:rsid w:val="008A3B5D"/>
    <w:rsid w:val="008A4397"/>
    <w:rsid w:val="008A4602"/>
    <w:rsid w:val="008A4CB0"/>
    <w:rsid w:val="008A4DEA"/>
    <w:rsid w:val="008A668E"/>
    <w:rsid w:val="008A7110"/>
    <w:rsid w:val="008A7582"/>
    <w:rsid w:val="008A7F88"/>
    <w:rsid w:val="008B073B"/>
    <w:rsid w:val="008B1176"/>
    <w:rsid w:val="008B12A8"/>
    <w:rsid w:val="008B1426"/>
    <w:rsid w:val="008B190F"/>
    <w:rsid w:val="008B1E85"/>
    <w:rsid w:val="008B20FD"/>
    <w:rsid w:val="008B2417"/>
    <w:rsid w:val="008B2B88"/>
    <w:rsid w:val="008B3495"/>
    <w:rsid w:val="008B3A15"/>
    <w:rsid w:val="008B4157"/>
    <w:rsid w:val="008B5016"/>
    <w:rsid w:val="008B6C0C"/>
    <w:rsid w:val="008B7DF1"/>
    <w:rsid w:val="008C0035"/>
    <w:rsid w:val="008C03BB"/>
    <w:rsid w:val="008C24CE"/>
    <w:rsid w:val="008C32C6"/>
    <w:rsid w:val="008C3524"/>
    <w:rsid w:val="008C38BA"/>
    <w:rsid w:val="008C396E"/>
    <w:rsid w:val="008C425F"/>
    <w:rsid w:val="008C48BA"/>
    <w:rsid w:val="008C4FEF"/>
    <w:rsid w:val="008C5995"/>
    <w:rsid w:val="008C5D9D"/>
    <w:rsid w:val="008C75A8"/>
    <w:rsid w:val="008C75D6"/>
    <w:rsid w:val="008C764D"/>
    <w:rsid w:val="008C7D9A"/>
    <w:rsid w:val="008C7E1A"/>
    <w:rsid w:val="008D0D03"/>
    <w:rsid w:val="008D2C2C"/>
    <w:rsid w:val="008D47C3"/>
    <w:rsid w:val="008D5074"/>
    <w:rsid w:val="008D511B"/>
    <w:rsid w:val="008D662C"/>
    <w:rsid w:val="008E079E"/>
    <w:rsid w:val="008E07BA"/>
    <w:rsid w:val="008E0AE6"/>
    <w:rsid w:val="008E1D0F"/>
    <w:rsid w:val="008E2AB1"/>
    <w:rsid w:val="008E31B9"/>
    <w:rsid w:val="008E4233"/>
    <w:rsid w:val="008E444C"/>
    <w:rsid w:val="008E4494"/>
    <w:rsid w:val="008E5A2D"/>
    <w:rsid w:val="008F1B83"/>
    <w:rsid w:val="008F2DCF"/>
    <w:rsid w:val="008F3290"/>
    <w:rsid w:val="008F3AF0"/>
    <w:rsid w:val="008F3E6B"/>
    <w:rsid w:val="008F420B"/>
    <w:rsid w:val="008F4574"/>
    <w:rsid w:val="008F4671"/>
    <w:rsid w:val="008F48C2"/>
    <w:rsid w:val="008F511F"/>
    <w:rsid w:val="008F55CD"/>
    <w:rsid w:val="008F5722"/>
    <w:rsid w:val="008F666B"/>
    <w:rsid w:val="008F72DC"/>
    <w:rsid w:val="008F7E9D"/>
    <w:rsid w:val="008F7F77"/>
    <w:rsid w:val="00900A19"/>
    <w:rsid w:val="00901147"/>
    <w:rsid w:val="0090186B"/>
    <w:rsid w:val="0090187F"/>
    <w:rsid w:val="00902DFE"/>
    <w:rsid w:val="00902EFC"/>
    <w:rsid w:val="009030A4"/>
    <w:rsid w:val="0090329B"/>
    <w:rsid w:val="0090351F"/>
    <w:rsid w:val="0090486D"/>
    <w:rsid w:val="00906ACD"/>
    <w:rsid w:val="00906F18"/>
    <w:rsid w:val="00907026"/>
    <w:rsid w:val="00910669"/>
    <w:rsid w:val="00910745"/>
    <w:rsid w:val="00910749"/>
    <w:rsid w:val="00911834"/>
    <w:rsid w:val="00912148"/>
    <w:rsid w:val="00912512"/>
    <w:rsid w:val="00913438"/>
    <w:rsid w:val="00913F7D"/>
    <w:rsid w:val="0091489C"/>
    <w:rsid w:val="00914A1A"/>
    <w:rsid w:val="00915217"/>
    <w:rsid w:val="00915885"/>
    <w:rsid w:val="0091695D"/>
    <w:rsid w:val="009171EE"/>
    <w:rsid w:val="00917BB3"/>
    <w:rsid w:val="009201A2"/>
    <w:rsid w:val="009205D0"/>
    <w:rsid w:val="00920626"/>
    <w:rsid w:val="0092185A"/>
    <w:rsid w:val="00921FA7"/>
    <w:rsid w:val="0092265B"/>
    <w:rsid w:val="00922C03"/>
    <w:rsid w:val="009230A7"/>
    <w:rsid w:val="00923347"/>
    <w:rsid w:val="0092341A"/>
    <w:rsid w:val="00923D1E"/>
    <w:rsid w:val="009251AB"/>
    <w:rsid w:val="0092548E"/>
    <w:rsid w:val="00925715"/>
    <w:rsid w:val="00925A3D"/>
    <w:rsid w:val="00926684"/>
    <w:rsid w:val="00932A07"/>
    <w:rsid w:val="00932A88"/>
    <w:rsid w:val="00932B7A"/>
    <w:rsid w:val="00932FE6"/>
    <w:rsid w:val="00933DE2"/>
    <w:rsid w:val="0093503D"/>
    <w:rsid w:val="00936292"/>
    <w:rsid w:val="009368B5"/>
    <w:rsid w:val="00936B33"/>
    <w:rsid w:val="00936E4C"/>
    <w:rsid w:val="00937066"/>
    <w:rsid w:val="00937E2D"/>
    <w:rsid w:val="00937F05"/>
    <w:rsid w:val="00937F2A"/>
    <w:rsid w:val="0094068D"/>
    <w:rsid w:val="00940701"/>
    <w:rsid w:val="00940CA1"/>
    <w:rsid w:val="00940CE8"/>
    <w:rsid w:val="00940D4A"/>
    <w:rsid w:val="009411F4"/>
    <w:rsid w:val="009414EA"/>
    <w:rsid w:val="00943A79"/>
    <w:rsid w:val="00943C8B"/>
    <w:rsid w:val="00943E97"/>
    <w:rsid w:val="00943F58"/>
    <w:rsid w:val="00944064"/>
    <w:rsid w:val="009445E5"/>
    <w:rsid w:val="009454CD"/>
    <w:rsid w:val="009459F4"/>
    <w:rsid w:val="0094694B"/>
    <w:rsid w:val="00946B4F"/>
    <w:rsid w:val="00946C24"/>
    <w:rsid w:val="009504C1"/>
    <w:rsid w:val="00950798"/>
    <w:rsid w:val="00950819"/>
    <w:rsid w:val="00950AB4"/>
    <w:rsid w:val="0095154F"/>
    <w:rsid w:val="00951B1A"/>
    <w:rsid w:val="0095273C"/>
    <w:rsid w:val="00952CE9"/>
    <w:rsid w:val="0095371F"/>
    <w:rsid w:val="00953C25"/>
    <w:rsid w:val="00954D0B"/>
    <w:rsid w:val="00955ABB"/>
    <w:rsid w:val="009573E1"/>
    <w:rsid w:val="0095753F"/>
    <w:rsid w:val="00961C52"/>
    <w:rsid w:val="009626D9"/>
    <w:rsid w:val="009632AC"/>
    <w:rsid w:val="00963574"/>
    <w:rsid w:val="00964FC2"/>
    <w:rsid w:val="009659DF"/>
    <w:rsid w:val="00965D50"/>
    <w:rsid w:val="009667C8"/>
    <w:rsid w:val="00966871"/>
    <w:rsid w:val="0096760A"/>
    <w:rsid w:val="00967CFF"/>
    <w:rsid w:val="0097017E"/>
    <w:rsid w:val="009708FD"/>
    <w:rsid w:val="00970C7E"/>
    <w:rsid w:val="009733F1"/>
    <w:rsid w:val="009761C5"/>
    <w:rsid w:val="0097659B"/>
    <w:rsid w:val="009772B3"/>
    <w:rsid w:val="0097742C"/>
    <w:rsid w:val="00977FFB"/>
    <w:rsid w:val="0098092C"/>
    <w:rsid w:val="0098178E"/>
    <w:rsid w:val="009826C1"/>
    <w:rsid w:val="009828B2"/>
    <w:rsid w:val="009832CF"/>
    <w:rsid w:val="00983402"/>
    <w:rsid w:val="00983492"/>
    <w:rsid w:val="00983BA0"/>
    <w:rsid w:val="00983DEF"/>
    <w:rsid w:val="00983FB8"/>
    <w:rsid w:val="00985464"/>
    <w:rsid w:val="009861AA"/>
    <w:rsid w:val="00986B36"/>
    <w:rsid w:val="009872E1"/>
    <w:rsid w:val="00987644"/>
    <w:rsid w:val="0098791B"/>
    <w:rsid w:val="009879C0"/>
    <w:rsid w:val="00987C7D"/>
    <w:rsid w:val="00987CF1"/>
    <w:rsid w:val="00990064"/>
    <w:rsid w:val="009923CC"/>
    <w:rsid w:val="00992FF4"/>
    <w:rsid w:val="00993C30"/>
    <w:rsid w:val="00993E72"/>
    <w:rsid w:val="009948A0"/>
    <w:rsid w:val="00994B84"/>
    <w:rsid w:val="009956DD"/>
    <w:rsid w:val="009A0CB2"/>
    <w:rsid w:val="009A0F69"/>
    <w:rsid w:val="009A2DA5"/>
    <w:rsid w:val="009A37EE"/>
    <w:rsid w:val="009A4976"/>
    <w:rsid w:val="009A4DBB"/>
    <w:rsid w:val="009A5074"/>
    <w:rsid w:val="009A5A20"/>
    <w:rsid w:val="009A772C"/>
    <w:rsid w:val="009A7977"/>
    <w:rsid w:val="009A79A2"/>
    <w:rsid w:val="009A7B65"/>
    <w:rsid w:val="009B108E"/>
    <w:rsid w:val="009B169A"/>
    <w:rsid w:val="009B2718"/>
    <w:rsid w:val="009B2B7E"/>
    <w:rsid w:val="009B3C77"/>
    <w:rsid w:val="009B3D33"/>
    <w:rsid w:val="009B3E5C"/>
    <w:rsid w:val="009B4838"/>
    <w:rsid w:val="009B4D26"/>
    <w:rsid w:val="009B4E6B"/>
    <w:rsid w:val="009B4F13"/>
    <w:rsid w:val="009B6CB7"/>
    <w:rsid w:val="009B708B"/>
    <w:rsid w:val="009B7BAD"/>
    <w:rsid w:val="009B7D59"/>
    <w:rsid w:val="009C0ADE"/>
    <w:rsid w:val="009C0E7C"/>
    <w:rsid w:val="009C15A3"/>
    <w:rsid w:val="009C1EA7"/>
    <w:rsid w:val="009C1F05"/>
    <w:rsid w:val="009C2285"/>
    <w:rsid w:val="009C3752"/>
    <w:rsid w:val="009C37D0"/>
    <w:rsid w:val="009C3834"/>
    <w:rsid w:val="009C38CB"/>
    <w:rsid w:val="009C440F"/>
    <w:rsid w:val="009C5C2F"/>
    <w:rsid w:val="009C6591"/>
    <w:rsid w:val="009C6C55"/>
    <w:rsid w:val="009D00EA"/>
    <w:rsid w:val="009D1022"/>
    <w:rsid w:val="009D1198"/>
    <w:rsid w:val="009D208A"/>
    <w:rsid w:val="009D36D5"/>
    <w:rsid w:val="009D3782"/>
    <w:rsid w:val="009D53A7"/>
    <w:rsid w:val="009D543A"/>
    <w:rsid w:val="009D5B1E"/>
    <w:rsid w:val="009D5FA3"/>
    <w:rsid w:val="009E03FF"/>
    <w:rsid w:val="009E09D0"/>
    <w:rsid w:val="009E0C8A"/>
    <w:rsid w:val="009E1AE6"/>
    <w:rsid w:val="009E28A4"/>
    <w:rsid w:val="009E2951"/>
    <w:rsid w:val="009E4367"/>
    <w:rsid w:val="009E436B"/>
    <w:rsid w:val="009E449B"/>
    <w:rsid w:val="009E4F7C"/>
    <w:rsid w:val="009E560A"/>
    <w:rsid w:val="009E5E45"/>
    <w:rsid w:val="009E615D"/>
    <w:rsid w:val="009E6975"/>
    <w:rsid w:val="009E75A0"/>
    <w:rsid w:val="009E7641"/>
    <w:rsid w:val="009E790F"/>
    <w:rsid w:val="009E7ED9"/>
    <w:rsid w:val="009F045A"/>
    <w:rsid w:val="009F0493"/>
    <w:rsid w:val="009F1CCD"/>
    <w:rsid w:val="009F2172"/>
    <w:rsid w:val="009F28F7"/>
    <w:rsid w:val="009F3923"/>
    <w:rsid w:val="009F3B20"/>
    <w:rsid w:val="009F3E3B"/>
    <w:rsid w:val="009F4552"/>
    <w:rsid w:val="009F47CC"/>
    <w:rsid w:val="009F529A"/>
    <w:rsid w:val="009F59DA"/>
    <w:rsid w:val="009F5C07"/>
    <w:rsid w:val="009F64CD"/>
    <w:rsid w:val="009F6BD5"/>
    <w:rsid w:val="009F6D4F"/>
    <w:rsid w:val="009F720C"/>
    <w:rsid w:val="009F7DA5"/>
    <w:rsid w:val="00A00713"/>
    <w:rsid w:val="00A01F6B"/>
    <w:rsid w:val="00A023D8"/>
    <w:rsid w:val="00A02B60"/>
    <w:rsid w:val="00A02E30"/>
    <w:rsid w:val="00A0333F"/>
    <w:rsid w:val="00A03BCA"/>
    <w:rsid w:val="00A03E5F"/>
    <w:rsid w:val="00A04D9F"/>
    <w:rsid w:val="00A06233"/>
    <w:rsid w:val="00A062E2"/>
    <w:rsid w:val="00A07363"/>
    <w:rsid w:val="00A07BDC"/>
    <w:rsid w:val="00A1068D"/>
    <w:rsid w:val="00A11A77"/>
    <w:rsid w:val="00A12F20"/>
    <w:rsid w:val="00A15518"/>
    <w:rsid w:val="00A15592"/>
    <w:rsid w:val="00A15CD0"/>
    <w:rsid w:val="00A15FED"/>
    <w:rsid w:val="00A16D21"/>
    <w:rsid w:val="00A179C8"/>
    <w:rsid w:val="00A20319"/>
    <w:rsid w:val="00A20359"/>
    <w:rsid w:val="00A21A28"/>
    <w:rsid w:val="00A21DA7"/>
    <w:rsid w:val="00A22911"/>
    <w:rsid w:val="00A241FD"/>
    <w:rsid w:val="00A24887"/>
    <w:rsid w:val="00A25515"/>
    <w:rsid w:val="00A262F5"/>
    <w:rsid w:val="00A2670E"/>
    <w:rsid w:val="00A270C0"/>
    <w:rsid w:val="00A30009"/>
    <w:rsid w:val="00A30724"/>
    <w:rsid w:val="00A31D15"/>
    <w:rsid w:val="00A32D17"/>
    <w:rsid w:val="00A333EF"/>
    <w:rsid w:val="00A335B7"/>
    <w:rsid w:val="00A34F68"/>
    <w:rsid w:val="00A35947"/>
    <w:rsid w:val="00A359AA"/>
    <w:rsid w:val="00A3691F"/>
    <w:rsid w:val="00A37F17"/>
    <w:rsid w:val="00A427B1"/>
    <w:rsid w:val="00A4475E"/>
    <w:rsid w:val="00A45C64"/>
    <w:rsid w:val="00A4632C"/>
    <w:rsid w:val="00A46D9D"/>
    <w:rsid w:val="00A47069"/>
    <w:rsid w:val="00A47F5F"/>
    <w:rsid w:val="00A5011E"/>
    <w:rsid w:val="00A50570"/>
    <w:rsid w:val="00A508CC"/>
    <w:rsid w:val="00A50B25"/>
    <w:rsid w:val="00A5227A"/>
    <w:rsid w:val="00A52712"/>
    <w:rsid w:val="00A52EF9"/>
    <w:rsid w:val="00A53441"/>
    <w:rsid w:val="00A53A00"/>
    <w:rsid w:val="00A5502F"/>
    <w:rsid w:val="00A555B6"/>
    <w:rsid w:val="00A56170"/>
    <w:rsid w:val="00A56879"/>
    <w:rsid w:val="00A5691D"/>
    <w:rsid w:val="00A57F40"/>
    <w:rsid w:val="00A606DE"/>
    <w:rsid w:val="00A60D65"/>
    <w:rsid w:val="00A60E17"/>
    <w:rsid w:val="00A613C0"/>
    <w:rsid w:val="00A621A5"/>
    <w:rsid w:val="00A62B63"/>
    <w:rsid w:val="00A63581"/>
    <w:rsid w:val="00A6366E"/>
    <w:rsid w:val="00A65757"/>
    <w:rsid w:val="00A65934"/>
    <w:rsid w:val="00A6635E"/>
    <w:rsid w:val="00A705EB"/>
    <w:rsid w:val="00A710D6"/>
    <w:rsid w:val="00A739A6"/>
    <w:rsid w:val="00A742EE"/>
    <w:rsid w:val="00A74524"/>
    <w:rsid w:val="00A74E74"/>
    <w:rsid w:val="00A76BC7"/>
    <w:rsid w:val="00A775A6"/>
    <w:rsid w:val="00A77894"/>
    <w:rsid w:val="00A81775"/>
    <w:rsid w:val="00A82DA5"/>
    <w:rsid w:val="00A83094"/>
    <w:rsid w:val="00A83666"/>
    <w:rsid w:val="00A83C8E"/>
    <w:rsid w:val="00A84114"/>
    <w:rsid w:val="00A85F2E"/>
    <w:rsid w:val="00A8610D"/>
    <w:rsid w:val="00A86ACA"/>
    <w:rsid w:val="00A87E9D"/>
    <w:rsid w:val="00A900C1"/>
    <w:rsid w:val="00A9064A"/>
    <w:rsid w:val="00A9064F"/>
    <w:rsid w:val="00A9197A"/>
    <w:rsid w:val="00A91CA1"/>
    <w:rsid w:val="00A92212"/>
    <w:rsid w:val="00A933AA"/>
    <w:rsid w:val="00A93D97"/>
    <w:rsid w:val="00A94163"/>
    <w:rsid w:val="00A94ECE"/>
    <w:rsid w:val="00A958F6"/>
    <w:rsid w:val="00A9638A"/>
    <w:rsid w:val="00A967CB"/>
    <w:rsid w:val="00A96BE5"/>
    <w:rsid w:val="00A96EE9"/>
    <w:rsid w:val="00A9757C"/>
    <w:rsid w:val="00A97EFB"/>
    <w:rsid w:val="00A97F51"/>
    <w:rsid w:val="00AA0538"/>
    <w:rsid w:val="00AA1472"/>
    <w:rsid w:val="00AA1596"/>
    <w:rsid w:val="00AA1708"/>
    <w:rsid w:val="00AA199B"/>
    <w:rsid w:val="00AA1A96"/>
    <w:rsid w:val="00AA2399"/>
    <w:rsid w:val="00AA2B7E"/>
    <w:rsid w:val="00AA449F"/>
    <w:rsid w:val="00AA4F42"/>
    <w:rsid w:val="00AA5130"/>
    <w:rsid w:val="00AA5735"/>
    <w:rsid w:val="00AA61F6"/>
    <w:rsid w:val="00AA6C2E"/>
    <w:rsid w:val="00AA6E6A"/>
    <w:rsid w:val="00AA6F7E"/>
    <w:rsid w:val="00AA6FAA"/>
    <w:rsid w:val="00AB0C0A"/>
    <w:rsid w:val="00AB12A5"/>
    <w:rsid w:val="00AB1B9A"/>
    <w:rsid w:val="00AB236B"/>
    <w:rsid w:val="00AB28C2"/>
    <w:rsid w:val="00AB31F1"/>
    <w:rsid w:val="00AB342E"/>
    <w:rsid w:val="00AB348D"/>
    <w:rsid w:val="00AB3518"/>
    <w:rsid w:val="00AB3A85"/>
    <w:rsid w:val="00AB3C6C"/>
    <w:rsid w:val="00AB4653"/>
    <w:rsid w:val="00AB4A36"/>
    <w:rsid w:val="00AB55CA"/>
    <w:rsid w:val="00AB5A23"/>
    <w:rsid w:val="00AB6B84"/>
    <w:rsid w:val="00AB77A4"/>
    <w:rsid w:val="00AC02EF"/>
    <w:rsid w:val="00AC0412"/>
    <w:rsid w:val="00AC1743"/>
    <w:rsid w:val="00AC19CB"/>
    <w:rsid w:val="00AC210A"/>
    <w:rsid w:val="00AC32F8"/>
    <w:rsid w:val="00AC42A7"/>
    <w:rsid w:val="00AC45E4"/>
    <w:rsid w:val="00AC49F5"/>
    <w:rsid w:val="00AC55BC"/>
    <w:rsid w:val="00AC612C"/>
    <w:rsid w:val="00AC634D"/>
    <w:rsid w:val="00AC7A49"/>
    <w:rsid w:val="00AC7BAF"/>
    <w:rsid w:val="00AC7DC9"/>
    <w:rsid w:val="00AD01C7"/>
    <w:rsid w:val="00AD0229"/>
    <w:rsid w:val="00AD0278"/>
    <w:rsid w:val="00AD0A2C"/>
    <w:rsid w:val="00AD0B48"/>
    <w:rsid w:val="00AD0D8D"/>
    <w:rsid w:val="00AD0EBA"/>
    <w:rsid w:val="00AD136A"/>
    <w:rsid w:val="00AD2A47"/>
    <w:rsid w:val="00AD374F"/>
    <w:rsid w:val="00AD4595"/>
    <w:rsid w:val="00AD50CB"/>
    <w:rsid w:val="00AD5487"/>
    <w:rsid w:val="00AD6566"/>
    <w:rsid w:val="00AD6728"/>
    <w:rsid w:val="00AD678D"/>
    <w:rsid w:val="00AD73A0"/>
    <w:rsid w:val="00AD7BD2"/>
    <w:rsid w:val="00AD7C07"/>
    <w:rsid w:val="00AE0134"/>
    <w:rsid w:val="00AE0218"/>
    <w:rsid w:val="00AE03E1"/>
    <w:rsid w:val="00AE114F"/>
    <w:rsid w:val="00AE11F6"/>
    <w:rsid w:val="00AE1747"/>
    <w:rsid w:val="00AE1FD8"/>
    <w:rsid w:val="00AE25F5"/>
    <w:rsid w:val="00AE29E5"/>
    <w:rsid w:val="00AE33A3"/>
    <w:rsid w:val="00AE55EC"/>
    <w:rsid w:val="00AE5F81"/>
    <w:rsid w:val="00AE6307"/>
    <w:rsid w:val="00AE73F3"/>
    <w:rsid w:val="00AE77D9"/>
    <w:rsid w:val="00AE7B56"/>
    <w:rsid w:val="00AE7E89"/>
    <w:rsid w:val="00AF1685"/>
    <w:rsid w:val="00AF1781"/>
    <w:rsid w:val="00AF1A82"/>
    <w:rsid w:val="00AF1BD5"/>
    <w:rsid w:val="00AF2085"/>
    <w:rsid w:val="00AF2ED8"/>
    <w:rsid w:val="00AF2FE1"/>
    <w:rsid w:val="00AF379A"/>
    <w:rsid w:val="00AF528B"/>
    <w:rsid w:val="00AF6B15"/>
    <w:rsid w:val="00AF6C0F"/>
    <w:rsid w:val="00AF705B"/>
    <w:rsid w:val="00AF7CEE"/>
    <w:rsid w:val="00B00516"/>
    <w:rsid w:val="00B009CF"/>
    <w:rsid w:val="00B009FA"/>
    <w:rsid w:val="00B00E11"/>
    <w:rsid w:val="00B01310"/>
    <w:rsid w:val="00B0217C"/>
    <w:rsid w:val="00B0218D"/>
    <w:rsid w:val="00B0266F"/>
    <w:rsid w:val="00B02AEE"/>
    <w:rsid w:val="00B03759"/>
    <w:rsid w:val="00B03769"/>
    <w:rsid w:val="00B03D2D"/>
    <w:rsid w:val="00B0402F"/>
    <w:rsid w:val="00B04E03"/>
    <w:rsid w:val="00B05EC2"/>
    <w:rsid w:val="00B06079"/>
    <w:rsid w:val="00B06662"/>
    <w:rsid w:val="00B075E6"/>
    <w:rsid w:val="00B07C84"/>
    <w:rsid w:val="00B10739"/>
    <w:rsid w:val="00B1117E"/>
    <w:rsid w:val="00B11277"/>
    <w:rsid w:val="00B1135C"/>
    <w:rsid w:val="00B1484C"/>
    <w:rsid w:val="00B14AB0"/>
    <w:rsid w:val="00B15369"/>
    <w:rsid w:val="00B15AF2"/>
    <w:rsid w:val="00B161AA"/>
    <w:rsid w:val="00B16CD2"/>
    <w:rsid w:val="00B16DC3"/>
    <w:rsid w:val="00B1797B"/>
    <w:rsid w:val="00B21443"/>
    <w:rsid w:val="00B2233E"/>
    <w:rsid w:val="00B22EBB"/>
    <w:rsid w:val="00B233A7"/>
    <w:rsid w:val="00B25ACA"/>
    <w:rsid w:val="00B261B2"/>
    <w:rsid w:val="00B26773"/>
    <w:rsid w:val="00B2723A"/>
    <w:rsid w:val="00B27A5D"/>
    <w:rsid w:val="00B27FC0"/>
    <w:rsid w:val="00B308EA"/>
    <w:rsid w:val="00B30FC5"/>
    <w:rsid w:val="00B3144F"/>
    <w:rsid w:val="00B3193D"/>
    <w:rsid w:val="00B340A3"/>
    <w:rsid w:val="00B344C0"/>
    <w:rsid w:val="00B364E2"/>
    <w:rsid w:val="00B36ADD"/>
    <w:rsid w:val="00B36AEE"/>
    <w:rsid w:val="00B36C81"/>
    <w:rsid w:val="00B37AFF"/>
    <w:rsid w:val="00B40967"/>
    <w:rsid w:val="00B41977"/>
    <w:rsid w:val="00B41A05"/>
    <w:rsid w:val="00B4228A"/>
    <w:rsid w:val="00B427C7"/>
    <w:rsid w:val="00B4287A"/>
    <w:rsid w:val="00B42BC9"/>
    <w:rsid w:val="00B437F4"/>
    <w:rsid w:val="00B43BA0"/>
    <w:rsid w:val="00B4572B"/>
    <w:rsid w:val="00B46302"/>
    <w:rsid w:val="00B46A27"/>
    <w:rsid w:val="00B46C52"/>
    <w:rsid w:val="00B4768B"/>
    <w:rsid w:val="00B50864"/>
    <w:rsid w:val="00B50BDB"/>
    <w:rsid w:val="00B50C9F"/>
    <w:rsid w:val="00B51A00"/>
    <w:rsid w:val="00B51EDA"/>
    <w:rsid w:val="00B52CDE"/>
    <w:rsid w:val="00B52D48"/>
    <w:rsid w:val="00B52D64"/>
    <w:rsid w:val="00B538C8"/>
    <w:rsid w:val="00B543DC"/>
    <w:rsid w:val="00B55617"/>
    <w:rsid w:val="00B55F54"/>
    <w:rsid w:val="00B56114"/>
    <w:rsid w:val="00B5658C"/>
    <w:rsid w:val="00B5744B"/>
    <w:rsid w:val="00B57822"/>
    <w:rsid w:val="00B60E31"/>
    <w:rsid w:val="00B6128B"/>
    <w:rsid w:val="00B61B52"/>
    <w:rsid w:val="00B63745"/>
    <w:rsid w:val="00B63D1F"/>
    <w:rsid w:val="00B64526"/>
    <w:rsid w:val="00B645D7"/>
    <w:rsid w:val="00B64FBA"/>
    <w:rsid w:val="00B651C2"/>
    <w:rsid w:val="00B652BD"/>
    <w:rsid w:val="00B664FE"/>
    <w:rsid w:val="00B666AC"/>
    <w:rsid w:val="00B670D0"/>
    <w:rsid w:val="00B6714B"/>
    <w:rsid w:val="00B6738F"/>
    <w:rsid w:val="00B6795F"/>
    <w:rsid w:val="00B7060D"/>
    <w:rsid w:val="00B709DC"/>
    <w:rsid w:val="00B70A37"/>
    <w:rsid w:val="00B71451"/>
    <w:rsid w:val="00B7284B"/>
    <w:rsid w:val="00B73904"/>
    <w:rsid w:val="00B73B29"/>
    <w:rsid w:val="00B73DFA"/>
    <w:rsid w:val="00B75021"/>
    <w:rsid w:val="00B76D42"/>
    <w:rsid w:val="00B77293"/>
    <w:rsid w:val="00B77AE2"/>
    <w:rsid w:val="00B77D6F"/>
    <w:rsid w:val="00B77E8D"/>
    <w:rsid w:val="00B77FF6"/>
    <w:rsid w:val="00B81694"/>
    <w:rsid w:val="00B817B7"/>
    <w:rsid w:val="00B81F63"/>
    <w:rsid w:val="00B830D9"/>
    <w:rsid w:val="00B8345F"/>
    <w:rsid w:val="00B839BA"/>
    <w:rsid w:val="00B85516"/>
    <w:rsid w:val="00B85608"/>
    <w:rsid w:val="00B85E97"/>
    <w:rsid w:val="00B86B07"/>
    <w:rsid w:val="00B8748F"/>
    <w:rsid w:val="00B8780E"/>
    <w:rsid w:val="00B87C23"/>
    <w:rsid w:val="00B87FC2"/>
    <w:rsid w:val="00B904F1"/>
    <w:rsid w:val="00B91027"/>
    <w:rsid w:val="00B911D5"/>
    <w:rsid w:val="00B914BB"/>
    <w:rsid w:val="00B9220C"/>
    <w:rsid w:val="00B92724"/>
    <w:rsid w:val="00B928D8"/>
    <w:rsid w:val="00B92BA0"/>
    <w:rsid w:val="00B93486"/>
    <w:rsid w:val="00B9352E"/>
    <w:rsid w:val="00B94F3B"/>
    <w:rsid w:val="00B962A9"/>
    <w:rsid w:val="00B96C16"/>
    <w:rsid w:val="00B96E33"/>
    <w:rsid w:val="00B97394"/>
    <w:rsid w:val="00B973F0"/>
    <w:rsid w:val="00B9751B"/>
    <w:rsid w:val="00BA00A4"/>
    <w:rsid w:val="00BA074F"/>
    <w:rsid w:val="00BA0860"/>
    <w:rsid w:val="00BA0D77"/>
    <w:rsid w:val="00BA2B9C"/>
    <w:rsid w:val="00BA2F92"/>
    <w:rsid w:val="00BA3093"/>
    <w:rsid w:val="00BA459F"/>
    <w:rsid w:val="00BA4827"/>
    <w:rsid w:val="00BA4EE0"/>
    <w:rsid w:val="00BA5F1A"/>
    <w:rsid w:val="00BA6A35"/>
    <w:rsid w:val="00BA6DA4"/>
    <w:rsid w:val="00BA7146"/>
    <w:rsid w:val="00BB013A"/>
    <w:rsid w:val="00BB0E29"/>
    <w:rsid w:val="00BB1366"/>
    <w:rsid w:val="00BB2398"/>
    <w:rsid w:val="00BB288B"/>
    <w:rsid w:val="00BB3400"/>
    <w:rsid w:val="00BB35C4"/>
    <w:rsid w:val="00BB3A43"/>
    <w:rsid w:val="00BB3E20"/>
    <w:rsid w:val="00BB4893"/>
    <w:rsid w:val="00BB5692"/>
    <w:rsid w:val="00BB73FB"/>
    <w:rsid w:val="00BB7856"/>
    <w:rsid w:val="00BB7BC8"/>
    <w:rsid w:val="00BB7E6A"/>
    <w:rsid w:val="00BB7E93"/>
    <w:rsid w:val="00BB7F33"/>
    <w:rsid w:val="00BC1BAD"/>
    <w:rsid w:val="00BC215B"/>
    <w:rsid w:val="00BC26F7"/>
    <w:rsid w:val="00BC2C2C"/>
    <w:rsid w:val="00BC3762"/>
    <w:rsid w:val="00BC385D"/>
    <w:rsid w:val="00BC4258"/>
    <w:rsid w:val="00BC427E"/>
    <w:rsid w:val="00BC431F"/>
    <w:rsid w:val="00BC50FD"/>
    <w:rsid w:val="00BC5B70"/>
    <w:rsid w:val="00BC64CE"/>
    <w:rsid w:val="00BC733F"/>
    <w:rsid w:val="00BC7E0A"/>
    <w:rsid w:val="00BD0765"/>
    <w:rsid w:val="00BD15D8"/>
    <w:rsid w:val="00BD1865"/>
    <w:rsid w:val="00BD384D"/>
    <w:rsid w:val="00BD52C7"/>
    <w:rsid w:val="00BD5E9E"/>
    <w:rsid w:val="00BD6600"/>
    <w:rsid w:val="00BD660F"/>
    <w:rsid w:val="00BD7552"/>
    <w:rsid w:val="00BE0A90"/>
    <w:rsid w:val="00BE0D34"/>
    <w:rsid w:val="00BE149B"/>
    <w:rsid w:val="00BE2799"/>
    <w:rsid w:val="00BE3005"/>
    <w:rsid w:val="00BE3C1D"/>
    <w:rsid w:val="00BE4747"/>
    <w:rsid w:val="00BE4B9A"/>
    <w:rsid w:val="00BE5186"/>
    <w:rsid w:val="00BE6ACE"/>
    <w:rsid w:val="00BE7167"/>
    <w:rsid w:val="00BE72E8"/>
    <w:rsid w:val="00BE7B6C"/>
    <w:rsid w:val="00BE7BE2"/>
    <w:rsid w:val="00BE7E85"/>
    <w:rsid w:val="00BF0B82"/>
    <w:rsid w:val="00BF0D65"/>
    <w:rsid w:val="00BF18DD"/>
    <w:rsid w:val="00BF19D2"/>
    <w:rsid w:val="00BF1DA9"/>
    <w:rsid w:val="00BF2C4F"/>
    <w:rsid w:val="00BF30E0"/>
    <w:rsid w:val="00BF32E8"/>
    <w:rsid w:val="00BF5632"/>
    <w:rsid w:val="00BF5B10"/>
    <w:rsid w:val="00BF6B8B"/>
    <w:rsid w:val="00BF6F4E"/>
    <w:rsid w:val="00BF6F50"/>
    <w:rsid w:val="00BF7AC8"/>
    <w:rsid w:val="00BF7E69"/>
    <w:rsid w:val="00C001DD"/>
    <w:rsid w:val="00C0078D"/>
    <w:rsid w:val="00C018C4"/>
    <w:rsid w:val="00C01B4E"/>
    <w:rsid w:val="00C02C0D"/>
    <w:rsid w:val="00C032CC"/>
    <w:rsid w:val="00C036CE"/>
    <w:rsid w:val="00C040A2"/>
    <w:rsid w:val="00C04D9A"/>
    <w:rsid w:val="00C075AF"/>
    <w:rsid w:val="00C077A8"/>
    <w:rsid w:val="00C07AAC"/>
    <w:rsid w:val="00C10684"/>
    <w:rsid w:val="00C114CF"/>
    <w:rsid w:val="00C127AA"/>
    <w:rsid w:val="00C12D7D"/>
    <w:rsid w:val="00C12F43"/>
    <w:rsid w:val="00C13246"/>
    <w:rsid w:val="00C13BBC"/>
    <w:rsid w:val="00C142D3"/>
    <w:rsid w:val="00C14D79"/>
    <w:rsid w:val="00C16AD6"/>
    <w:rsid w:val="00C16D3F"/>
    <w:rsid w:val="00C177DA"/>
    <w:rsid w:val="00C17FDC"/>
    <w:rsid w:val="00C20162"/>
    <w:rsid w:val="00C20FC0"/>
    <w:rsid w:val="00C21600"/>
    <w:rsid w:val="00C22734"/>
    <w:rsid w:val="00C22A23"/>
    <w:rsid w:val="00C22E0D"/>
    <w:rsid w:val="00C22E1C"/>
    <w:rsid w:val="00C23601"/>
    <w:rsid w:val="00C24B31"/>
    <w:rsid w:val="00C24E71"/>
    <w:rsid w:val="00C254A9"/>
    <w:rsid w:val="00C26A53"/>
    <w:rsid w:val="00C27527"/>
    <w:rsid w:val="00C27818"/>
    <w:rsid w:val="00C2796D"/>
    <w:rsid w:val="00C27D03"/>
    <w:rsid w:val="00C27FC2"/>
    <w:rsid w:val="00C302FF"/>
    <w:rsid w:val="00C30749"/>
    <w:rsid w:val="00C30813"/>
    <w:rsid w:val="00C314AF"/>
    <w:rsid w:val="00C3431E"/>
    <w:rsid w:val="00C3595E"/>
    <w:rsid w:val="00C35D82"/>
    <w:rsid w:val="00C37490"/>
    <w:rsid w:val="00C37518"/>
    <w:rsid w:val="00C378AF"/>
    <w:rsid w:val="00C42316"/>
    <w:rsid w:val="00C42745"/>
    <w:rsid w:val="00C428CB"/>
    <w:rsid w:val="00C44905"/>
    <w:rsid w:val="00C44F74"/>
    <w:rsid w:val="00C46728"/>
    <w:rsid w:val="00C46789"/>
    <w:rsid w:val="00C4764B"/>
    <w:rsid w:val="00C47CFF"/>
    <w:rsid w:val="00C501E5"/>
    <w:rsid w:val="00C50293"/>
    <w:rsid w:val="00C50547"/>
    <w:rsid w:val="00C51C28"/>
    <w:rsid w:val="00C52406"/>
    <w:rsid w:val="00C52C9A"/>
    <w:rsid w:val="00C52DED"/>
    <w:rsid w:val="00C532C5"/>
    <w:rsid w:val="00C544A2"/>
    <w:rsid w:val="00C54A5F"/>
    <w:rsid w:val="00C555AD"/>
    <w:rsid w:val="00C55BCB"/>
    <w:rsid w:val="00C5606E"/>
    <w:rsid w:val="00C56168"/>
    <w:rsid w:val="00C6008D"/>
    <w:rsid w:val="00C605F1"/>
    <w:rsid w:val="00C60979"/>
    <w:rsid w:val="00C61F3F"/>
    <w:rsid w:val="00C6237C"/>
    <w:rsid w:val="00C625F5"/>
    <w:rsid w:val="00C6383E"/>
    <w:rsid w:val="00C65244"/>
    <w:rsid w:val="00C65DB9"/>
    <w:rsid w:val="00C668D7"/>
    <w:rsid w:val="00C66A53"/>
    <w:rsid w:val="00C66BAE"/>
    <w:rsid w:val="00C66EB9"/>
    <w:rsid w:val="00C6791D"/>
    <w:rsid w:val="00C705ED"/>
    <w:rsid w:val="00C7075E"/>
    <w:rsid w:val="00C70DFA"/>
    <w:rsid w:val="00C710E5"/>
    <w:rsid w:val="00C71536"/>
    <w:rsid w:val="00C7183D"/>
    <w:rsid w:val="00C719AB"/>
    <w:rsid w:val="00C71AE8"/>
    <w:rsid w:val="00C72375"/>
    <w:rsid w:val="00C724FB"/>
    <w:rsid w:val="00C72535"/>
    <w:rsid w:val="00C73A1A"/>
    <w:rsid w:val="00C74EF8"/>
    <w:rsid w:val="00C757CD"/>
    <w:rsid w:val="00C76EAD"/>
    <w:rsid w:val="00C76EB8"/>
    <w:rsid w:val="00C770C7"/>
    <w:rsid w:val="00C77132"/>
    <w:rsid w:val="00C772D7"/>
    <w:rsid w:val="00C776A8"/>
    <w:rsid w:val="00C80984"/>
    <w:rsid w:val="00C810B7"/>
    <w:rsid w:val="00C81156"/>
    <w:rsid w:val="00C819EF"/>
    <w:rsid w:val="00C82237"/>
    <w:rsid w:val="00C82EAE"/>
    <w:rsid w:val="00C82F92"/>
    <w:rsid w:val="00C833CA"/>
    <w:rsid w:val="00C83D12"/>
    <w:rsid w:val="00C843A8"/>
    <w:rsid w:val="00C872BC"/>
    <w:rsid w:val="00C90925"/>
    <w:rsid w:val="00C90DF9"/>
    <w:rsid w:val="00C91228"/>
    <w:rsid w:val="00C92140"/>
    <w:rsid w:val="00C92DB4"/>
    <w:rsid w:val="00C93226"/>
    <w:rsid w:val="00C9369E"/>
    <w:rsid w:val="00C947E8"/>
    <w:rsid w:val="00C94956"/>
    <w:rsid w:val="00C94DED"/>
    <w:rsid w:val="00C952A0"/>
    <w:rsid w:val="00C95333"/>
    <w:rsid w:val="00C9609E"/>
    <w:rsid w:val="00C96D54"/>
    <w:rsid w:val="00C97294"/>
    <w:rsid w:val="00CA0453"/>
    <w:rsid w:val="00CA0B03"/>
    <w:rsid w:val="00CA18DC"/>
    <w:rsid w:val="00CA273D"/>
    <w:rsid w:val="00CA2A81"/>
    <w:rsid w:val="00CA3046"/>
    <w:rsid w:val="00CA3224"/>
    <w:rsid w:val="00CA359E"/>
    <w:rsid w:val="00CA38BD"/>
    <w:rsid w:val="00CA3D83"/>
    <w:rsid w:val="00CA3FB0"/>
    <w:rsid w:val="00CA402C"/>
    <w:rsid w:val="00CA455F"/>
    <w:rsid w:val="00CA5526"/>
    <w:rsid w:val="00CA66E7"/>
    <w:rsid w:val="00CA73A5"/>
    <w:rsid w:val="00CA79A4"/>
    <w:rsid w:val="00CB15A8"/>
    <w:rsid w:val="00CB177A"/>
    <w:rsid w:val="00CB18B8"/>
    <w:rsid w:val="00CB2223"/>
    <w:rsid w:val="00CB2456"/>
    <w:rsid w:val="00CB30DD"/>
    <w:rsid w:val="00CB3157"/>
    <w:rsid w:val="00CB3613"/>
    <w:rsid w:val="00CB3D30"/>
    <w:rsid w:val="00CB3FF0"/>
    <w:rsid w:val="00CB4BC7"/>
    <w:rsid w:val="00CB5061"/>
    <w:rsid w:val="00CB6314"/>
    <w:rsid w:val="00CB640A"/>
    <w:rsid w:val="00CB6CBC"/>
    <w:rsid w:val="00CB7B57"/>
    <w:rsid w:val="00CB7CE3"/>
    <w:rsid w:val="00CC09DA"/>
    <w:rsid w:val="00CC0D2B"/>
    <w:rsid w:val="00CC29AC"/>
    <w:rsid w:val="00CC3692"/>
    <w:rsid w:val="00CC3874"/>
    <w:rsid w:val="00CC3C98"/>
    <w:rsid w:val="00CC3D17"/>
    <w:rsid w:val="00CC437F"/>
    <w:rsid w:val="00CC5156"/>
    <w:rsid w:val="00CC5923"/>
    <w:rsid w:val="00CC5E12"/>
    <w:rsid w:val="00CC6633"/>
    <w:rsid w:val="00CC682F"/>
    <w:rsid w:val="00CC6C0E"/>
    <w:rsid w:val="00CC71C3"/>
    <w:rsid w:val="00CC73C4"/>
    <w:rsid w:val="00CC74FE"/>
    <w:rsid w:val="00CD182B"/>
    <w:rsid w:val="00CD212D"/>
    <w:rsid w:val="00CD225B"/>
    <w:rsid w:val="00CD31D9"/>
    <w:rsid w:val="00CD368C"/>
    <w:rsid w:val="00CD4728"/>
    <w:rsid w:val="00CD474C"/>
    <w:rsid w:val="00CD4AF0"/>
    <w:rsid w:val="00CD4D96"/>
    <w:rsid w:val="00CD6E7B"/>
    <w:rsid w:val="00CD72D6"/>
    <w:rsid w:val="00CD73C7"/>
    <w:rsid w:val="00CD7D63"/>
    <w:rsid w:val="00CE04C0"/>
    <w:rsid w:val="00CE1D3A"/>
    <w:rsid w:val="00CE2025"/>
    <w:rsid w:val="00CE2653"/>
    <w:rsid w:val="00CE28F8"/>
    <w:rsid w:val="00CE3032"/>
    <w:rsid w:val="00CE3342"/>
    <w:rsid w:val="00CE348A"/>
    <w:rsid w:val="00CE3888"/>
    <w:rsid w:val="00CE4A2F"/>
    <w:rsid w:val="00CE5917"/>
    <w:rsid w:val="00CE6D4E"/>
    <w:rsid w:val="00CE6E00"/>
    <w:rsid w:val="00CE7D3D"/>
    <w:rsid w:val="00CE7FBE"/>
    <w:rsid w:val="00CF019A"/>
    <w:rsid w:val="00CF0688"/>
    <w:rsid w:val="00CF08E3"/>
    <w:rsid w:val="00CF0AF6"/>
    <w:rsid w:val="00CF2560"/>
    <w:rsid w:val="00CF2F60"/>
    <w:rsid w:val="00CF3046"/>
    <w:rsid w:val="00CF312B"/>
    <w:rsid w:val="00CF3D17"/>
    <w:rsid w:val="00CF3D46"/>
    <w:rsid w:val="00CF4277"/>
    <w:rsid w:val="00CF44DE"/>
    <w:rsid w:val="00CF46A0"/>
    <w:rsid w:val="00CF670C"/>
    <w:rsid w:val="00CF6EB8"/>
    <w:rsid w:val="00CF714D"/>
    <w:rsid w:val="00CF799C"/>
    <w:rsid w:val="00D007B8"/>
    <w:rsid w:val="00D00E8F"/>
    <w:rsid w:val="00D00FA6"/>
    <w:rsid w:val="00D014C9"/>
    <w:rsid w:val="00D01FFD"/>
    <w:rsid w:val="00D021D2"/>
    <w:rsid w:val="00D0227C"/>
    <w:rsid w:val="00D032F7"/>
    <w:rsid w:val="00D0415E"/>
    <w:rsid w:val="00D045F7"/>
    <w:rsid w:val="00D060E6"/>
    <w:rsid w:val="00D06955"/>
    <w:rsid w:val="00D06E0C"/>
    <w:rsid w:val="00D10772"/>
    <w:rsid w:val="00D11186"/>
    <w:rsid w:val="00D1173A"/>
    <w:rsid w:val="00D1205F"/>
    <w:rsid w:val="00D1283A"/>
    <w:rsid w:val="00D129FE"/>
    <w:rsid w:val="00D12F33"/>
    <w:rsid w:val="00D133C7"/>
    <w:rsid w:val="00D13FD0"/>
    <w:rsid w:val="00D154DF"/>
    <w:rsid w:val="00D159D6"/>
    <w:rsid w:val="00D168BD"/>
    <w:rsid w:val="00D174CF"/>
    <w:rsid w:val="00D1785A"/>
    <w:rsid w:val="00D17B48"/>
    <w:rsid w:val="00D20499"/>
    <w:rsid w:val="00D20897"/>
    <w:rsid w:val="00D20C86"/>
    <w:rsid w:val="00D20E5D"/>
    <w:rsid w:val="00D20F71"/>
    <w:rsid w:val="00D2131D"/>
    <w:rsid w:val="00D21D87"/>
    <w:rsid w:val="00D221F3"/>
    <w:rsid w:val="00D22C68"/>
    <w:rsid w:val="00D23088"/>
    <w:rsid w:val="00D23254"/>
    <w:rsid w:val="00D23454"/>
    <w:rsid w:val="00D23CBE"/>
    <w:rsid w:val="00D23F97"/>
    <w:rsid w:val="00D24868"/>
    <w:rsid w:val="00D24A17"/>
    <w:rsid w:val="00D24C5F"/>
    <w:rsid w:val="00D25432"/>
    <w:rsid w:val="00D26288"/>
    <w:rsid w:val="00D26A86"/>
    <w:rsid w:val="00D26D00"/>
    <w:rsid w:val="00D27899"/>
    <w:rsid w:val="00D30447"/>
    <w:rsid w:val="00D304F0"/>
    <w:rsid w:val="00D30610"/>
    <w:rsid w:val="00D31C73"/>
    <w:rsid w:val="00D32489"/>
    <w:rsid w:val="00D32EEF"/>
    <w:rsid w:val="00D334E3"/>
    <w:rsid w:val="00D347CC"/>
    <w:rsid w:val="00D34D7D"/>
    <w:rsid w:val="00D36267"/>
    <w:rsid w:val="00D36C57"/>
    <w:rsid w:val="00D379F2"/>
    <w:rsid w:val="00D410F2"/>
    <w:rsid w:val="00D41486"/>
    <w:rsid w:val="00D414AA"/>
    <w:rsid w:val="00D41ABF"/>
    <w:rsid w:val="00D41D1C"/>
    <w:rsid w:val="00D42B9E"/>
    <w:rsid w:val="00D42D5A"/>
    <w:rsid w:val="00D43481"/>
    <w:rsid w:val="00D43971"/>
    <w:rsid w:val="00D44749"/>
    <w:rsid w:val="00D44FB4"/>
    <w:rsid w:val="00D45CB3"/>
    <w:rsid w:val="00D46001"/>
    <w:rsid w:val="00D50457"/>
    <w:rsid w:val="00D51A41"/>
    <w:rsid w:val="00D51F12"/>
    <w:rsid w:val="00D51FEB"/>
    <w:rsid w:val="00D533BE"/>
    <w:rsid w:val="00D540F1"/>
    <w:rsid w:val="00D54977"/>
    <w:rsid w:val="00D54D14"/>
    <w:rsid w:val="00D570C8"/>
    <w:rsid w:val="00D57AA6"/>
    <w:rsid w:val="00D57C0A"/>
    <w:rsid w:val="00D57E90"/>
    <w:rsid w:val="00D60121"/>
    <w:rsid w:val="00D621C8"/>
    <w:rsid w:val="00D621DB"/>
    <w:rsid w:val="00D6230C"/>
    <w:rsid w:val="00D62CE0"/>
    <w:rsid w:val="00D62EC5"/>
    <w:rsid w:val="00D62F90"/>
    <w:rsid w:val="00D6303C"/>
    <w:rsid w:val="00D63AD2"/>
    <w:rsid w:val="00D64393"/>
    <w:rsid w:val="00D64B6C"/>
    <w:rsid w:val="00D65A1D"/>
    <w:rsid w:val="00D65C89"/>
    <w:rsid w:val="00D65DC8"/>
    <w:rsid w:val="00D65EC7"/>
    <w:rsid w:val="00D65FA0"/>
    <w:rsid w:val="00D6689A"/>
    <w:rsid w:val="00D66DE9"/>
    <w:rsid w:val="00D67053"/>
    <w:rsid w:val="00D67EEA"/>
    <w:rsid w:val="00D705F0"/>
    <w:rsid w:val="00D711C3"/>
    <w:rsid w:val="00D73352"/>
    <w:rsid w:val="00D7382D"/>
    <w:rsid w:val="00D748AC"/>
    <w:rsid w:val="00D751D6"/>
    <w:rsid w:val="00D7602C"/>
    <w:rsid w:val="00D77402"/>
    <w:rsid w:val="00D801E7"/>
    <w:rsid w:val="00D80879"/>
    <w:rsid w:val="00D839E9"/>
    <w:rsid w:val="00D84310"/>
    <w:rsid w:val="00D84FDA"/>
    <w:rsid w:val="00D8575E"/>
    <w:rsid w:val="00D858DA"/>
    <w:rsid w:val="00D86256"/>
    <w:rsid w:val="00D86E25"/>
    <w:rsid w:val="00D87354"/>
    <w:rsid w:val="00D904D8"/>
    <w:rsid w:val="00D90783"/>
    <w:rsid w:val="00D90A4A"/>
    <w:rsid w:val="00D90DCF"/>
    <w:rsid w:val="00D9144A"/>
    <w:rsid w:val="00D91754"/>
    <w:rsid w:val="00D91918"/>
    <w:rsid w:val="00D91BC0"/>
    <w:rsid w:val="00D91BF1"/>
    <w:rsid w:val="00D91F9B"/>
    <w:rsid w:val="00D921B7"/>
    <w:rsid w:val="00D929E9"/>
    <w:rsid w:val="00D933EC"/>
    <w:rsid w:val="00D9407F"/>
    <w:rsid w:val="00D9578F"/>
    <w:rsid w:val="00D960FB"/>
    <w:rsid w:val="00D96D37"/>
    <w:rsid w:val="00DA0CA6"/>
    <w:rsid w:val="00DA15C2"/>
    <w:rsid w:val="00DA2370"/>
    <w:rsid w:val="00DA2448"/>
    <w:rsid w:val="00DA2872"/>
    <w:rsid w:val="00DA3341"/>
    <w:rsid w:val="00DA3516"/>
    <w:rsid w:val="00DA4400"/>
    <w:rsid w:val="00DA4DCD"/>
    <w:rsid w:val="00DA4EF0"/>
    <w:rsid w:val="00DA5605"/>
    <w:rsid w:val="00DA5AEC"/>
    <w:rsid w:val="00DA6176"/>
    <w:rsid w:val="00DA633D"/>
    <w:rsid w:val="00DA63D3"/>
    <w:rsid w:val="00DA6532"/>
    <w:rsid w:val="00DA6775"/>
    <w:rsid w:val="00DA6F24"/>
    <w:rsid w:val="00DA7E84"/>
    <w:rsid w:val="00DB0462"/>
    <w:rsid w:val="00DB070E"/>
    <w:rsid w:val="00DB1403"/>
    <w:rsid w:val="00DB14D2"/>
    <w:rsid w:val="00DB15DE"/>
    <w:rsid w:val="00DB1C42"/>
    <w:rsid w:val="00DB280A"/>
    <w:rsid w:val="00DB2BD8"/>
    <w:rsid w:val="00DB2C39"/>
    <w:rsid w:val="00DB367F"/>
    <w:rsid w:val="00DB3A3B"/>
    <w:rsid w:val="00DB43CA"/>
    <w:rsid w:val="00DB4CC1"/>
    <w:rsid w:val="00DB7024"/>
    <w:rsid w:val="00DB7920"/>
    <w:rsid w:val="00DC12A5"/>
    <w:rsid w:val="00DC2107"/>
    <w:rsid w:val="00DC2995"/>
    <w:rsid w:val="00DC2D57"/>
    <w:rsid w:val="00DC2F8E"/>
    <w:rsid w:val="00DC3BDA"/>
    <w:rsid w:val="00DC480E"/>
    <w:rsid w:val="00DC5644"/>
    <w:rsid w:val="00DC59B0"/>
    <w:rsid w:val="00DC7571"/>
    <w:rsid w:val="00DC7D1E"/>
    <w:rsid w:val="00DD0C17"/>
    <w:rsid w:val="00DD0CE2"/>
    <w:rsid w:val="00DD1C6B"/>
    <w:rsid w:val="00DD2A93"/>
    <w:rsid w:val="00DD2CC7"/>
    <w:rsid w:val="00DD2DF6"/>
    <w:rsid w:val="00DD3189"/>
    <w:rsid w:val="00DD34FB"/>
    <w:rsid w:val="00DD57DA"/>
    <w:rsid w:val="00DD634E"/>
    <w:rsid w:val="00DD6418"/>
    <w:rsid w:val="00DD70B1"/>
    <w:rsid w:val="00DD782F"/>
    <w:rsid w:val="00DD7EDB"/>
    <w:rsid w:val="00DD7FE5"/>
    <w:rsid w:val="00DE210A"/>
    <w:rsid w:val="00DE2882"/>
    <w:rsid w:val="00DE2F7E"/>
    <w:rsid w:val="00DE40DC"/>
    <w:rsid w:val="00DE40DE"/>
    <w:rsid w:val="00DE4F1F"/>
    <w:rsid w:val="00DE5261"/>
    <w:rsid w:val="00DE6053"/>
    <w:rsid w:val="00DE61F5"/>
    <w:rsid w:val="00DE6D9A"/>
    <w:rsid w:val="00DE7520"/>
    <w:rsid w:val="00DF1882"/>
    <w:rsid w:val="00DF1F83"/>
    <w:rsid w:val="00DF2704"/>
    <w:rsid w:val="00DF3A4E"/>
    <w:rsid w:val="00DF3FE3"/>
    <w:rsid w:val="00DF474B"/>
    <w:rsid w:val="00DF5533"/>
    <w:rsid w:val="00DF557B"/>
    <w:rsid w:val="00DF5F7A"/>
    <w:rsid w:val="00DF6B19"/>
    <w:rsid w:val="00DF7C57"/>
    <w:rsid w:val="00DF7DD7"/>
    <w:rsid w:val="00DF7EFA"/>
    <w:rsid w:val="00E001F3"/>
    <w:rsid w:val="00E00660"/>
    <w:rsid w:val="00E00E15"/>
    <w:rsid w:val="00E00F17"/>
    <w:rsid w:val="00E03289"/>
    <w:rsid w:val="00E046D4"/>
    <w:rsid w:val="00E048D3"/>
    <w:rsid w:val="00E05CAD"/>
    <w:rsid w:val="00E06317"/>
    <w:rsid w:val="00E06893"/>
    <w:rsid w:val="00E07F4A"/>
    <w:rsid w:val="00E106DE"/>
    <w:rsid w:val="00E107D4"/>
    <w:rsid w:val="00E10955"/>
    <w:rsid w:val="00E10B29"/>
    <w:rsid w:val="00E10CBD"/>
    <w:rsid w:val="00E1118E"/>
    <w:rsid w:val="00E124A2"/>
    <w:rsid w:val="00E1284C"/>
    <w:rsid w:val="00E12B9D"/>
    <w:rsid w:val="00E14528"/>
    <w:rsid w:val="00E14B56"/>
    <w:rsid w:val="00E1541B"/>
    <w:rsid w:val="00E157C9"/>
    <w:rsid w:val="00E15DCB"/>
    <w:rsid w:val="00E15F49"/>
    <w:rsid w:val="00E15F7B"/>
    <w:rsid w:val="00E165BB"/>
    <w:rsid w:val="00E16FBC"/>
    <w:rsid w:val="00E17E35"/>
    <w:rsid w:val="00E212EC"/>
    <w:rsid w:val="00E21499"/>
    <w:rsid w:val="00E21FF6"/>
    <w:rsid w:val="00E22382"/>
    <w:rsid w:val="00E224BB"/>
    <w:rsid w:val="00E241EB"/>
    <w:rsid w:val="00E24F70"/>
    <w:rsid w:val="00E251C8"/>
    <w:rsid w:val="00E25B9A"/>
    <w:rsid w:val="00E26020"/>
    <w:rsid w:val="00E27471"/>
    <w:rsid w:val="00E278D9"/>
    <w:rsid w:val="00E27F66"/>
    <w:rsid w:val="00E3011E"/>
    <w:rsid w:val="00E3328E"/>
    <w:rsid w:val="00E335C7"/>
    <w:rsid w:val="00E335CB"/>
    <w:rsid w:val="00E338BA"/>
    <w:rsid w:val="00E34360"/>
    <w:rsid w:val="00E35391"/>
    <w:rsid w:val="00E356EA"/>
    <w:rsid w:val="00E3577F"/>
    <w:rsid w:val="00E35FB0"/>
    <w:rsid w:val="00E37022"/>
    <w:rsid w:val="00E3776A"/>
    <w:rsid w:val="00E37956"/>
    <w:rsid w:val="00E40F04"/>
    <w:rsid w:val="00E41E9E"/>
    <w:rsid w:val="00E42105"/>
    <w:rsid w:val="00E4252E"/>
    <w:rsid w:val="00E43CDD"/>
    <w:rsid w:val="00E43F55"/>
    <w:rsid w:val="00E4455D"/>
    <w:rsid w:val="00E4533E"/>
    <w:rsid w:val="00E4619A"/>
    <w:rsid w:val="00E46AA6"/>
    <w:rsid w:val="00E47B62"/>
    <w:rsid w:val="00E47E67"/>
    <w:rsid w:val="00E507A6"/>
    <w:rsid w:val="00E5115A"/>
    <w:rsid w:val="00E51A1C"/>
    <w:rsid w:val="00E51ABF"/>
    <w:rsid w:val="00E5273E"/>
    <w:rsid w:val="00E52BB0"/>
    <w:rsid w:val="00E53425"/>
    <w:rsid w:val="00E53E10"/>
    <w:rsid w:val="00E53F38"/>
    <w:rsid w:val="00E5475F"/>
    <w:rsid w:val="00E54BB2"/>
    <w:rsid w:val="00E551F9"/>
    <w:rsid w:val="00E560AC"/>
    <w:rsid w:val="00E56738"/>
    <w:rsid w:val="00E5756B"/>
    <w:rsid w:val="00E57704"/>
    <w:rsid w:val="00E5773D"/>
    <w:rsid w:val="00E57DD8"/>
    <w:rsid w:val="00E57E65"/>
    <w:rsid w:val="00E6001B"/>
    <w:rsid w:val="00E600B1"/>
    <w:rsid w:val="00E60412"/>
    <w:rsid w:val="00E607FF"/>
    <w:rsid w:val="00E6194D"/>
    <w:rsid w:val="00E6235B"/>
    <w:rsid w:val="00E625F9"/>
    <w:rsid w:val="00E6385B"/>
    <w:rsid w:val="00E63B14"/>
    <w:rsid w:val="00E6464C"/>
    <w:rsid w:val="00E646A9"/>
    <w:rsid w:val="00E650A0"/>
    <w:rsid w:val="00E6520A"/>
    <w:rsid w:val="00E65ED3"/>
    <w:rsid w:val="00E67119"/>
    <w:rsid w:val="00E6779B"/>
    <w:rsid w:val="00E701A2"/>
    <w:rsid w:val="00E70ACA"/>
    <w:rsid w:val="00E70C42"/>
    <w:rsid w:val="00E72266"/>
    <w:rsid w:val="00E72B4D"/>
    <w:rsid w:val="00E731E0"/>
    <w:rsid w:val="00E73A34"/>
    <w:rsid w:val="00E74874"/>
    <w:rsid w:val="00E753B9"/>
    <w:rsid w:val="00E75792"/>
    <w:rsid w:val="00E75B19"/>
    <w:rsid w:val="00E76242"/>
    <w:rsid w:val="00E7668B"/>
    <w:rsid w:val="00E76BD8"/>
    <w:rsid w:val="00E7757C"/>
    <w:rsid w:val="00E77642"/>
    <w:rsid w:val="00E7772D"/>
    <w:rsid w:val="00E77F5E"/>
    <w:rsid w:val="00E80F6A"/>
    <w:rsid w:val="00E8142F"/>
    <w:rsid w:val="00E81573"/>
    <w:rsid w:val="00E826EF"/>
    <w:rsid w:val="00E831A7"/>
    <w:rsid w:val="00E8694B"/>
    <w:rsid w:val="00E86DCC"/>
    <w:rsid w:val="00E87C8C"/>
    <w:rsid w:val="00E9179D"/>
    <w:rsid w:val="00E91FB2"/>
    <w:rsid w:val="00E921C0"/>
    <w:rsid w:val="00E92A63"/>
    <w:rsid w:val="00E94974"/>
    <w:rsid w:val="00E94E6A"/>
    <w:rsid w:val="00E9531B"/>
    <w:rsid w:val="00E95463"/>
    <w:rsid w:val="00E95A6A"/>
    <w:rsid w:val="00E969E8"/>
    <w:rsid w:val="00E97A11"/>
    <w:rsid w:val="00E97E85"/>
    <w:rsid w:val="00EA1F8D"/>
    <w:rsid w:val="00EA2ED2"/>
    <w:rsid w:val="00EA38CF"/>
    <w:rsid w:val="00EA3AA9"/>
    <w:rsid w:val="00EA3C4C"/>
    <w:rsid w:val="00EA4926"/>
    <w:rsid w:val="00EA49BF"/>
    <w:rsid w:val="00EA4C7E"/>
    <w:rsid w:val="00EA546E"/>
    <w:rsid w:val="00EA72F2"/>
    <w:rsid w:val="00EA798A"/>
    <w:rsid w:val="00EA7CB4"/>
    <w:rsid w:val="00EA7F26"/>
    <w:rsid w:val="00EB0BF2"/>
    <w:rsid w:val="00EB25A7"/>
    <w:rsid w:val="00EB279C"/>
    <w:rsid w:val="00EB27E9"/>
    <w:rsid w:val="00EB3309"/>
    <w:rsid w:val="00EB3F55"/>
    <w:rsid w:val="00EB50C9"/>
    <w:rsid w:val="00EB5BBD"/>
    <w:rsid w:val="00EB5D07"/>
    <w:rsid w:val="00EB5ED3"/>
    <w:rsid w:val="00EB6328"/>
    <w:rsid w:val="00EB6A0D"/>
    <w:rsid w:val="00EB6B2F"/>
    <w:rsid w:val="00EB751D"/>
    <w:rsid w:val="00EB76D5"/>
    <w:rsid w:val="00EC08C6"/>
    <w:rsid w:val="00EC09F1"/>
    <w:rsid w:val="00EC105A"/>
    <w:rsid w:val="00EC1454"/>
    <w:rsid w:val="00EC2120"/>
    <w:rsid w:val="00EC222F"/>
    <w:rsid w:val="00EC2D37"/>
    <w:rsid w:val="00EC34F9"/>
    <w:rsid w:val="00EC356C"/>
    <w:rsid w:val="00EC3850"/>
    <w:rsid w:val="00EC3D30"/>
    <w:rsid w:val="00EC4CFD"/>
    <w:rsid w:val="00EC5490"/>
    <w:rsid w:val="00EC551B"/>
    <w:rsid w:val="00EC556C"/>
    <w:rsid w:val="00EC6341"/>
    <w:rsid w:val="00EC662A"/>
    <w:rsid w:val="00EC6E77"/>
    <w:rsid w:val="00EC7F8E"/>
    <w:rsid w:val="00ED0680"/>
    <w:rsid w:val="00ED06A2"/>
    <w:rsid w:val="00ED0ADD"/>
    <w:rsid w:val="00ED1F93"/>
    <w:rsid w:val="00ED2452"/>
    <w:rsid w:val="00ED2663"/>
    <w:rsid w:val="00ED2E07"/>
    <w:rsid w:val="00ED3226"/>
    <w:rsid w:val="00ED3A87"/>
    <w:rsid w:val="00ED423D"/>
    <w:rsid w:val="00ED425F"/>
    <w:rsid w:val="00ED4F52"/>
    <w:rsid w:val="00ED543D"/>
    <w:rsid w:val="00ED5E32"/>
    <w:rsid w:val="00ED682F"/>
    <w:rsid w:val="00ED7A2D"/>
    <w:rsid w:val="00ED7AAB"/>
    <w:rsid w:val="00EE093D"/>
    <w:rsid w:val="00EE0F17"/>
    <w:rsid w:val="00EE0F60"/>
    <w:rsid w:val="00EE2A9D"/>
    <w:rsid w:val="00EE2CD7"/>
    <w:rsid w:val="00EE32E5"/>
    <w:rsid w:val="00EE3FC4"/>
    <w:rsid w:val="00EE570F"/>
    <w:rsid w:val="00EE5B0C"/>
    <w:rsid w:val="00EE5FC2"/>
    <w:rsid w:val="00EE63B6"/>
    <w:rsid w:val="00EE74E2"/>
    <w:rsid w:val="00EF0206"/>
    <w:rsid w:val="00EF10B7"/>
    <w:rsid w:val="00EF1203"/>
    <w:rsid w:val="00EF1208"/>
    <w:rsid w:val="00EF2D0E"/>
    <w:rsid w:val="00EF32C3"/>
    <w:rsid w:val="00EF3358"/>
    <w:rsid w:val="00EF3914"/>
    <w:rsid w:val="00EF43A9"/>
    <w:rsid w:val="00EF4EA4"/>
    <w:rsid w:val="00EF5844"/>
    <w:rsid w:val="00EF63C8"/>
    <w:rsid w:val="00EF6F04"/>
    <w:rsid w:val="00F00191"/>
    <w:rsid w:val="00F002DA"/>
    <w:rsid w:val="00F00B92"/>
    <w:rsid w:val="00F00BB6"/>
    <w:rsid w:val="00F01F6E"/>
    <w:rsid w:val="00F0217B"/>
    <w:rsid w:val="00F027AD"/>
    <w:rsid w:val="00F02B6D"/>
    <w:rsid w:val="00F02D74"/>
    <w:rsid w:val="00F031C4"/>
    <w:rsid w:val="00F04B98"/>
    <w:rsid w:val="00F04BE0"/>
    <w:rsid w:val="00F04E89"/>
    <w:rsid w:val="00F050A5"/>
    <w:rsid w:val="00F05146"/>
    <w:rsid w:val="00F05559"/>
    <w:rsid w:val="00F05B7A"/>
    <w:rsid w:val="00F06233"/>
    <w:rsid w:val="00F06328"/>
    <w:rsid w:val="00F066BF"/>
    <w:rsid w:val="00F06967"/>
    <w:rsid w:val="00F06A87"/>
    <w:rsid w:val="00F06F64"/>
    <w:rsid w:val="00F072A5"/>
    <w:rsid w:val="00F10456"/>
    <w:rsid w:val="00F109EB"/>
    <w:rsid w:val="00F10DAC"/>
    <w:rsid w:val="00F114E2"/>
    <w:rsid w:val="00F11689"/>
    <w:rsid w:val="00F117C3"/>
    <w:rsid w:val="00F11D58"/>
    <w:rsid w:val="00F121A5"/>
    <w:rsid w:val="00F12C35"/>
    <w:rsid w:val="00F14158"/>
    <w:rsid w:val="00F147E4"/>
    <w:rsid w:val="00F14D13"/>
    <w:rsid w:val="00F14DC7"/>
    <w:rsid w:val="00F1530E"/>
    <w:rsid w:val="00F16C57"/>
    <w:rsid w:val="00F17A62"/>
    <w:rsid w:val="00F17AAA"/>
    <w:rsid w:val="00F17AD1"/>
    <w:rsid w:val="00F2043C"/>
    <w:rsid w:val="00F213BD"/>
    <w:rsid w:val="00F21450"/>
    <w:rsid w:val="00F22A8C"/>
    <w:rsid w:val="00F23FA0"/>
    <w:rsid w:val="00F24D38"/>
    <w:rsid w:val="00F26680"/>
    <w:rsid w:val="00F27153"/>
    <w:rsid w:val="00F27624"/>
    <w:rsid w:val="00F27800"/>
    <w:rsid w:val="00F27A73"/>
    <w:rsid w:val="00F27D15"/>
    <w:rsid w:val="00F30750"/>
    <w:rsid w:val="00F30985"/>
    <w:rsid w:val="00F30E02"/>
    <w:rsid w:val="00F3163E"/>
    <w:rsid w:val="00F31673"/>
    <w:rsid w:val="00F31A08"/>
    <w:rsid w:val="00F33DB8"/>
    <w:rsid w:val="00F34D9B"/>
    <w:rsid w:val="00F3513D"/>
    <w:rsid w:val="00F351F1"/>
    <w:rsid w:val="00F35F57"/>
    <w:rsid w:val="00F362CE"/>
    <w:rsid w:val="00F364E7"/>
    <w:rsid w:val="00F376FF"/>
    <w:rsid w:val="00F37711"/>
    <w:rsid w:val="00F37B45"/>
    <w:rsid w:val="00F37BBC"/>
    <w:rsid w:val="00F40069"/>
    <w:rsid w:val="00F4046A"/>
    <w:rsid w:val="00F40F49"/>
    <w:rsid w:val="00F41DEA"/>
    <w:rsid w:val="00F42476"/>
    <w:rsid w:val="00F424C3"/>
    <w:rsid w:val="00F430B2"/>
    <w:rsid w:val="00F43582"/>
    <w:rsid w:val="00F4444D"/>
    <w:rsid w:val="00F44EE9"/>
    <w:rsid w:val="00F45B7F"/>
    <w:rsid w:val="00F45F2D"/>
    <w:rsid w:val="00F46CC4"/>
    <w:rsid w:val="00F47368"/>
    <w:rsid w:val="00F5000B"/>
    <w:rsid w:val="00F5023F"/>
    <w:rsid w:val="00F50B80"/>
    <w:rsid w:val="00F50F82"/>
    <w:rsid w:val="00F51A62"/>
    <w:rsid w:val="00F51BF2"/>
    <w:rsid w:val="00F51D61"/>
    <w:rsid w:val="00F524A1"/>
    <w:rsid w:val="00F53D8E"/>
    <w:rsid w:val="00F54F57"/>
    <w:rsid w:val="00F55514"/>
    <w:rsid w:val="00F57172"/>
    <w:rsid w:val="00F579E0"/>
    <w:rsid w:val="00F57B7A"/>
    <w:rsid w:val="00F604E6"/>
    <w:rsid w:val="00F6084E"/>
    <w:rsid w:val="00F608EB"/>
    <w:rsid w:val="00F616B3"/>
    <w:rsid w:val="00F62B36"/>
    <w:rsid w:val="00F62CBD"/>
    <w:rsid w:val="00F62DC2"/>
    <w:rsid w:val="00F62FB6"/>
    <w:rsid w:val="00F632D6"/>
    <w:rsid w:val="00F64530"/>
    <w:rsid w:val="00F64E13"/>
    <w:rsid w:val="00F652C9"/>
    <w:rsid w:val="00F65A49"/>
    <w:rsid w:val="00F65B78"/>
    <w:rsid w:val="00F65EA3"/>
    <w:rsid w:val="00F6643A"/>
    <w:rsid w:val="00F668B3"/>
    <w:rsid w:val="00F66AF1"/>
    <w:rsid w:val="00F67A24"/>
    <w:rsid w:val="00F7055D"/>
    <w:rsid w:val="00F70C1D"/>
    <w:rsid w:val="00F71110"/>
    <w:rsid w:val="00F713A0"/>
    <w:rsid w:val="00F7150F"/>
    <w:rsid w:val="00F718B7"/>
    <w:rsid w:val="00F7197D"/>
    <w:rsid w:val="00F72206"/>
    <w:rsid w:val="00F72F3E"/>
    <w:rsid w:val="00F7352E"/>
    <w:rsid w:val="00F7392D"/>
    <w:rsid w:val="00F73A2B"/>
    <w:rsid w:val="00F73DD1"/>
    <w:rsid w:val="00F73E9D"/>
    <w:rsid w:val="00F74133"/>
    <w:rsid w:val="00F74E43"/>
    <w:rsid w:val="00F75007"/>
    <w:rsid w:val="00F75FE1"/>
    <w:rsid w:val="00F76679"/>
    <w:rsid w:val="00F76D6D"/>
    <w:rsid w:val="00F76EBD"/>
    <w:rsid w:val="00F770E0"/>
    <w:rsid w:val="00F80256"/>
    <w:rsid w:val="00F80F2B"/>
    <w:rsid w:val="00F81500"/>
    <w:rsid w:val="00F815A2"/>
    <w:rsid w:val="00F81926"/>
    <w:rsid w:val="00F82E02"/>
    <w:rsid w:val="00F83CFE"/>
    <w:rsid w:val="00F83DA9"/>
    <w:rsid w:val="00F84C5D"/>
    <w:rsid w:val="00F84E37"/>
    <w:rsid w:val="00F84F8B"/>
    <w:rsid w:val="00F868EE"/>
    <w:rsid w:val="00F9090C"/>
    <w:rsid w:val="00F90C59"/>
    <w:rsid w:val="00F9112A"/>
    <w:rsid w:val="00F94306"/>
    <w:rsid w:val="00F9539C"/>
    <w:rsid w:val="00F956A9"/>
    <w:rsid w:val="00F9603F"/>
    <w:rsid w:val="00F9705E"/>
    <w:rsid w:val="00F97D7C"/>
    <w:rsid w:val="00FA081E"/>
    <w:rsid w:val="00FA0E3D"/>
    <w:rsid w:val="00FA1761"/>
    <w:rsid w:val="00FA18EB"/>
    <w:rsid w:val="00FA1DFC"/>
    <w:rsid w:val="00FA234D"/>
    <w:rsid w:val="00FA3F16"/>
    <w:rsid w:val="00FA428A"/>
    <w:rsid w:val="00FA67B5"/>
    <w:rsid w:val="00FA73B5"/>
    <w:rsid w:val="00FA7E6B"/>
    <w:rsid w:val="00FB001C"/>
    <w:rsid w:val="00FB110B"/>
    <w:rsid w:val="00FB1628"/>
    <w:rsid w:val="00FB1955"/>
    <w:rsid w:val="00FB1B4D"/>
    <w:rsid w:val="00FB1EA0"/>
    <w:rsid w:val="00FB4093"/>
    <w:rsid w:val="00FB4D48"/>
    <w:rsid w:val="00FB509B"/>
    <w:rsid w:val="00FB637B"/>
    <w:rsid w:val="00FB6E2C"/>
    <w:rsid w:val="00FB71E2"/>
    <w:rsid w:val="00FB722A"/>
    <w:rsid w:val="00FB7F49"/>
    <w:rsid w:val="00FC019D"/>
    <w:rsid w:val="00FC033B"/>
    <w:rsid w:val="00FC110D"/>
    <w:rsid w:val="00FC3C89"/>
    <w:rsid w:val="00FC3E63"/>
    <w:rsid w:val="00FC44AD"/>
    <w:rsid w:val="00FC4E60"/>
    <w:rsid w:val="00FC56E2"/>
    <w:rsid w:val="00FC6DA1"/>
    <w:rsid w:val="00FC7C21"/>
    <w:rsid w:val="00FC7D7A"/>
    <w:rsid w:val="00FD0BA6"/>
    <w:rsid w:val="00FD0CF1"/>
    <w:rsid w:val="00FD1393"/>
    <w:rsid w:val="00FD1A2A"/>
    <w:rsid w:val="00FD1C8B"/>
    <w:rsid w:val="00FD2BE0"/>
    <w:rsid w:val="00FD3011"/>
    <w:rsid w:val="00FD33FB"/>
    <w:rsid w:val="00FD3E90"/>
    <w:rsid w:val="00FD453C"/>
    <w:rsid w:val="00FD4564"/>
    <w:rsid w:val="00FD4AFB"/>
    <w:rsid w:val="00FD4C32"/>
    <w:rsid w:val="00FD4DFE"/>
    <w:rsid w:val="00FD500E"/>
    <w:rsid w:val="00FD56B9"/>
    <w:rsid w:val="00FD68B3"/>
    <w:rsid w:val="00FD6BAD"/>
    <w:rsid w:val="00FD775C"/>
    <w:rsid w:val="00FD7DA4"/>
    <w:rsid w:val="00FE00BE"/>
    <w:rsid w:val="00FE11D1"/>
    <w:rsid w:val="00FE2112"/>
    <w:rsid w:val="00FE2341"/>
    <w:rsid w:val="00FE24AE"/>
    <w:rsid w:val="00FE2C4C"/>
    <w:rsid w:val="00FE33CB"/>
    <w:rsid w:val="00FE35BB"/>
    <w:rsid w:val="00FE43BB"/>
    <w:rsid w:val="00FE4747"/>
    <w:rsid w:val="00FE47C4"/>
    <w:rsid w:val="00FE4A81"/>
    <w:rsid w:val="00FE4C06"/>
    <w:rsid w:val="00FE5CD0"/>
    <w:rsid w:val="00FE5DB7"/>
    <w:rsid w:val="00FE6341"/>
    <w:rsid w:val="00FE6A24"/>
    <w:rsid w:val="00FE753F"/>
    <w:rsid w:val="00FE763E"/>
    <w:rsid w:val="00FE7641"/>
    <w:rsid w:val="00FE774E"/>
    <w:rsid w:val="00FF00F7"/>
    <w:rsid w:val="00FF0355"/>
    <w:rsid w:val="00FF14C2"/>
    <w:rsid w:val="00FF17DA"/>
    <w:rsid w:val="00FF19DA"/>
    <w:rsid w:val="00FF28F9"/>
    <w:rsid w:val="00FF298D"/>
    <w:rsid w:val="00FF331F"/>
    <w:rsid w:val="00FF4EDA"/>
    <w:rsid w:val="00FF52E3"/>
    <w:rsid w:val="00FF5823"/>
    <w:rsid w:val="00FF6104"/>
    <w:rsid w:val="00FF61F0"/>
    <w:rsid w:val="00FF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009F6203"/>
  <w15:docId w15:val="{3692FB06-3463-4F35-8834-7543F27CB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E079E"/>
    <w:pPr>
      <w:widowControl w:val="0"/>
    </w:pPr>
    <w:rPr>
      <w:kern w:val="2"/>
      <w:sz w:val="24"/>
      <w:szCs w:val="24"/>
    </w:rPr>
  </w:style>
  <w:style w:type="paragraph" w:styleId="10">
    <w:name w:val="heading 1"/>
    <w:aliases w:val="壹,--章名,ISO標題 1"/>
    <w:basedOn w:val="a0"/>
    <w:next w:val="a0"/>
    <w:qFormat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  <w:lang w:val="x-none" w:eastAsia="x-none"/>
    </w:rPr>
  </w:style>
  <w:style w:type="paragraph" w:styleId="2">
    <w:name w:val="heading 2"/>
    <w:aliases w:val="章,標題 2--1.1,--1.1,ISO標題 2"/>
    <w:basedOn w:val="a0"/>
    <w:next w:val="a0"/>
    <w:qFormat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  <w:lang w:val="x-none" w:eastAsia="x-none"/>
    </w:rPr>
  </w:style>
  <w:style w:type="paragraph" w:styleId="3">
    <w:name w:val="heading 3"/>
    <w:aliases w:val="--1.1.1.,--1.1.1. + 14 點,左:  0 cm,第一行:  2 字元"/>
    <w:basedOn w:val="a0"/>
    <w:next w:val="a0"/>
    <w:qFormat/>
    <w:pPr>
      <w:snapToGrid w:val="0"/>
      <w:spacing w:before="360"/>
      <w:outlineLvl w:val="2"/>
    </w:pPr>
    <w:rPr>
      <w:rFonts w:eastAsia="標楷體"/>
      <w:sz w:val="32"/>
      <w:szCs w:val="20"/>
      <w:lang w:val="x-none" w:eastAsia="x-none"/>
    </w:rPr>
  </w:style>
  <w:style w:type="paragraph" w:styleId="40">
    <w:name w:val="heading 4"/>
    <w:aliases w:val="1,--1.,--1"/>
    <w:basedOn w:val="a0"/>
    <w:next w:val="a0"/>
    <w:qFormat/>
    <w:pPr>
      <w:snapToGrid w:val="0"/>
      <w:spacing w:before="240"/>
      <w:outlineLvl w:val="3"/>
    </w:pPr>
    <w:rPr>
      <w:rFonts w:eastAsia="標楷體"/>
      <w:sz w:val="28"/>
      <w:szCs w:val="20"/>
      <w:lang w:val="x-none" w:eastAsia="x-none"/>
    </w:rPr>
  </w:style>
  <w:style w:type="paragraph" w:styleId="5">
    <w:name w:val="heading 5"/>
    <w:aliases w:val="--(1)1,--(1)"/>
    <w:basedOn w:val="a0"/>
    <w:next w:val="a0"/>
    <w:qFormat/>
    <w:pPr>
      <w:snapToGrid w:val="0"/>
      <w:spacing w:before="120"/>
      <w:outlineLvl w:val="4"/>
    </w:pPr>
    <w:rPr>
      <w:rFonts w:eastAsia="標楷體"/>
      <w:sz w:val="26"/>
      <w:szCs w:val="20"/>
      <w:lang w:val="x-none" w:eastAsia="x-none"/>
    </w:rPr>
  </w:style>
  <w:style w:type="paragraph" w:styleId="60">
    <w:name w:val="heading 6"/>
    <w:aliases w:val="A,--A"/>
    <w:basedOn w:val="a0"/>
    <w:next w:val="a0"/>
    <w:qFormat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  <w:lang w:val="x-none" w:eastAsia="x-none"/>
    </w:rPr>
  </w:style>
  <w:style w:type="paragraph" w:styleId="7">
    <w:name w:val="heading 7"/>
    <w:aliases w:val="(A),--(a),--a,標題 7-(a)"/>
    <w:basedOn w:val="a0"/>
    <w:next w:val="a0"/>
    <w:qFormat/>
    <w:pPr>
      <w:snapToGrid w:val="0"/>
      <w:spacing w:before="120"/>
      <w:outlineLvl w:val="6"/>
    </w:pPr>
    <w:rPr>
      <w:rFonts w:eastAsia="標楷體"/>
      <w:szCs w:val="20"/>
      <w:lang w:val="x-none" w:eastAsia="x-none"/>
    </w:rPr>
  </w:style>
  <w:style w:type="paragraph" w:styleId="8">
    <w:name w:val="heading 8"/>
    <w:aliases w:val="a,--."/>
    <w:basedOn w:val="a0"/>
    <w:next w:val="a0"/>
    <w:autoRedefine/>
    <w:qFormat/>
    <w:pPr>
      <w:keepNext/>
      <w:snapToGrid w:val="0"/>
      <w:spacing w:before="120"/>
      <w:outlineLvl w:val="7"/>
    </w:pPr>
    <w:rPr>
      <w:rFonts w:eastAsia="標楷體"/>
      <w:szCs w:val="20"/>
      <w:lang w:val="x-none" w:eastAsia="x-none"/>
    </w:rPr>
  </w:style>
  <w:style w:type="paragraph" w:styleId="9">
    <w:name w:val="heading 9"/>
    <w:basedOn w:val="a0"/>
    <w:next w:val="a0"/>
    <w:qFormat/>
    <w:pPr>
      <w:keepNext/>
      <w:snapToGrid w:val="0"/>
      <w:spacing w:before="120"/>
      <w:outlineLvl w:val="8"/>
    </w:pPr>
    <w:rPr>
      <w:rFonts w:eastAsia="標楷體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paragraph" w:styleId="a5">
    <w:name w:val="footer"/>
    <w:basedOn w:val="a0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styleId="a6">
    <w:name w:val="Strong"/>
    <w:qFormat/>
    <w:rPr>
      <w:b/>
      <w:bCs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Balloon Text"/>
    <w:basedOn w:val="a0"/>
    <w:rPr>
      <w:rFonts w:ascii="Cambria" w:hAnsi="Cambria"/>
      <w:sz w:val="18"/>
      <w:szCs w:val="18"/>
      <w:lang w:val="x-none" w:eastAsia="x-none"/>
    </w:rPr>
  </w:style>
  <w:style w:type="character" w:customStyle="1" w:styleId="a9">
    <w:name w:val="註解方塊文字 字元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Pr>
      <w:kern w:val="2"/>
    </w:rPr>
  </w:style>
  <w:style w:type="character" w:customStyle="1" w:styleId="ab">
    <w:name w:val="頁首 字元"/>
    <w:rPr>
      <w:kern w:val="2"/>
    </w:rPr>
  </w:style>
  <w:style w:type="character" w:customStyle="1" w:styleId="11">
    <w:name w:val="標題 1 字元"/>
    <w:rPr>
      <w:rFonts w:eastAsia="標楷體"/>
      <w:b/>
      <w:color w:val="000000"/>
      <w:spacing w:val="40"/>
      <w:kern w:val="52"/>
      <w:sz w:val="36"/>
    </w:rPr>
  </w:style>
  <w:style w:type="character" w:customStyle="1" w:styleId="20">
    <w:name w:val="標題 2 字元"/>
    <w:rPr>
      <w:rFonts w:eastAsia="標楷體"/>
      <w:b/>
      <w:snapToGrid w:val="0"/>
      <w:sz w:val="32"/>
    </w:rPr>
  </w:style>
  <w:style w:type="character" w:customStyle="1" w:styleId="30">
    <w:name w:val="標題 3 字元"/>
    <w:rPr>
      <w:rFonts w:eastAsia="標楷體"/>
      <w:kern w:val="2"/>
      <w:sz w:val="32"/>
    </w:rPr>
  </w:style>
  <w:style w:type="character" w:customStyle="1" w:styleId="41">
    <w:name w:val="標題 4 字元"/>
    <w:rPr>
      <w:rFonts w:eastAsia="標楷體"/>
      <w:kern w:val="2"/>
      <w:sz w:val="28"/>
    </w:rPr>
  </w:style>
  <w:style w:type="character" w:customStyle="1" w:styleId="50">
    <w:name w:val="標題 5 字元"/>
    <w:rPr>
      <w:rFonts w:eastAsia="標楷體"/>
      <w:kern w:val="2"/>
      <w:sz w:val="26"/>
    </w:rPr>
  </w:style>
  <w:style w:type="character" w:customStyle="1" w:styleId="61">
    <w:name w:val="標題 6 字元"/>
    <w:rPr>
      <w:rFonts w:eastAsia="標楷體"/>
      <w:kern w:val="2"/>
      <w:sz w:val="24"/>
    </w:rPr>
  </w:style>
  <w:style w:type="character" w:customStyle="1" w:styleId="70">
    <w:name w:val="標題 7 字元"/>
    <w:rPr>
      <w:rFonts w:eastAsia="標楷體"/>
      <w:kern w:val="2"/>
      <w:sz w:val="24"/>
    </w:rPr>
  </w:style>
  <w:style w:type="character" w:customStyle="1" w:styleId="80">
    <w:name w:val="標題 8 字元"/>
    <w:rPr>
      <w:rFonts w:eastAsia="標楷體"/>
      <w:kern w:val="2"/>
      <w:sz w:val="24"/>
    </w:rPr>
  </w:style>
  <w:style w:type="character" w:customStyle="1" w:styleId="90">
    <w:name w:val="標題 9 字元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aliases w:val="置中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2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3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1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AD50CB"/>
    <w:pPr>
      <w:numPr>
        <w:numId w:val="6"/>
      </w:numPr>
      <w:snapToGrid w:val="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2">
    <w:name w:val="表格項目2"/>
    <w:basedOn w:val="a0"/>
    <w:rsid w:val="00FD0BA6"/>
    <w:pPr>
      <w:tabs>
        <w:tab w:val="left" w:pos="284"/>
      </w:tabs>
      <w:snapToGrid w:val="0"/>
      <w:spacing w:before="40"/>
      <w:ind w:left="622" w:hanging="48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  <w:rPr>
      <w:lang w:val="x-none" w:eastAsia="x-none"/>
    </w:r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 w:after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c">
    <w:name w:val="Document Map"/>
    <w:basedOn w:val="a0"/>
    <w:link w:val="afd"/>
    <w:uiPriority w:val="99"/>
    <w:semiHidden/>
    <w:unhideWhenUsed/>
    <w:rsid w:val="00965D5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965D50"/>
    <w:rPr>
      <w:rFonts w:ascii="新細明體"/>
      <w:kern w:val="2"/>
      <w:sz w:val="18"/>
      <w:szCs w:val="18"/>
    </w:rPr>
  </w:style>
  <w:style w:type="paragraph" w:styleId="afe">
    <w:name w:val="Plain Text"/>
    <w:basedOn w:val="a0"/>
    <w:link w:val="aff"/>
    <w:uiPriority w:val="99"/>
    <w:rsid w:val="00F81500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link w:val="afe"/>
    <w:uiPriority w:val="99"/>
    <w:rsid w:val="00F81500"/>
    <w:rPr>
      <w:rFonts w:ascii="細明體" w:eastAsia="細明體"/>
      <w:kern w:val="2"/>
      <w:sz w:val="24"/>
    </w:rPr>
  </w:style>
  <w:style w:type="paragraph" w:customStyle="1" w:styleId="14">
    <w:name w:val="純文字1"/>
    <w:basedOn w:val="a0"/>
    <w:rsid w:val="00F81500"/>
    <w:rPr>
      <w:rFonts w:eastAsia="標楷體"/>
    </w:rPr>
  </w:style>
  <w:style w:type="paragraph" w:styleId="15">
    <w:name w:val="index 1"/>
    <w:basedOn w:val="a0"/>
    <w:next w:val="a0"/>
    <w:autoRedefine/>
    <w:semiHidden/>
    <w:rsid w:val="00F81500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F8150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0">
    <w:name w:val="FollowedHyperlink"/>
    <w:uiPriority w:val="99"/>
    <w:semiHidden/>
    <w:unhideWhenUsed/>
    <w:rsid w:val="00F81500"/>
    <w:rPr>
      <w:color w:val="800080"/>
      <w:u w:val="single"/>
    </w:rPr>
  </w:style>
  <w:style w:type="character" w:customStyle="1" w:styleId="apple-converted-space">
    <w:name w:val="apple-converted-space"/>
    <w:rsid w:val="00F81500"/>
  </w:style>
  <w:style w:type="paragraph" w:customStyle="1" w:styleId="16">
    <w:name w:val="純文字1"/>
    <w:basedOn w:val="a0"/>
    <w:semiHidden/>
    <w:rsid w:val="00932B7A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paragraph" w:customStyle="1" w:styleId="43">
    <w:name w:val="樣式4"/>
    <w:basedOn w:val="a0"/>
    <w:link w:val="44"/>
    <w:qFormat/>
    <w:rsid w:val="00932B7A"/>
    <w:pPr>
      <w:spacing w:line="360" w:lineRule="exact"/>
      <w:ind w:leftChars="300" w:left="720" w:hangingChars="95" w:hanging="95"/>
    </w:pPr>
    <w:rPr>
      <w:rFonts w:eastAsia="標楷體"/>
      <w:color w:val="000000"/>
    </w:rPr>
  </w:style>
  <w:style w:type="character" w:customStyle="1" w:styleId="44">
    <w:name w:val="樣式4 字元"/>
    <w:link w:val="43"/>
    <w:rsid w:val="00932B7A"/>
    <w:rPr>
      <w:rFonts w:eastAsia="標楷體"/>
      <w:color w:val="000000"/>
      <w:kern w:val="2"/>
      <w:sz w:val="24"/>
      <w:szCs w:val="24"/>
    </w:rPr>
  </w:style>
  <w:style w:type="paragraph" w:customStyle="1" w:styleId="9TEXT">
    <w:name w:val="標題9.TEXT"/>
    <w:basedOn w:val="a0"/>
    <w:rsid w:val="00932B7A"/>
    <w:pPr>
      <w:adjustRightInd w:val="0"/>
      <w:snapToGrid w:val="0"/>
      <w:spacing w:before="40" w:after="40"/>
      <w:ind w:left="2198"/>
      <w:textAlignment w:val="baseline"/>
    </w:pPr>
    <w:rPr>
      <w:rFonts w:eastAsia="標楷體"/>
      <w:noProof/>
      <w:kern w:val="0"/>
      <w:szCs w:val="20"/>
    </w:rPr>
  </w:style>
  <w:style w:type="paragraph" w:customStyle="1" w:styleId="aff1">
    <w:name w:val="頁尾版權宣告"/>
    <w:basedOn w:val="a0"/>
    <w:rsid w:val="00986B36"/>
    <w:pPr>
      <w:jc w:val="center"/>
    </w:pPr>
    <w:rPr>
      <w:rFonts w:eastAsia="標楷體"/>
      <w:sz w:val="20"/>
    </w:rPr>
  </w:style>
  <w:style w:type="paragraph" w:customStyle="1" w:styleId="17">
    <w:name w:val="樣式1"/>
    <w:basedOn w:val="a0"/>
    <w:qFormat/>
    <w:rsid w:val="0091695D"/>
    <w:rPr>
      <w:rFonts w:ascii="標楷體" w:eastAsia="標楷體" w:hAnsi="標楷體"/>
      <w:sz w:val="26"/>
    </w:rPr>
  </w:style>
  <w:style w:type="character" w:styleId="aff2">
    <w:name w:val="Placeholder Text"/>
    <w:basedOn w:val="a1"/>
    <w:uiPriority w:val="99"/>
    <w:semiHidden/>
    <w:rsid w:val="002B46ED"/>
    <w:rPr>
      <w:color w:val="808080"/>
    </w:rPr>
  </w:style>
  <w:style w:type="paragraph" w:styleId="HTML">
    <w:name w:val="HTML Preformatted"/>
    <w:basedOn w:val="a0"/>
    <w:link w:val="HTML0"/>
    <w:uiPriority w:val="99"/>
    <w:unhideWhenUsed/>
    <w:rsid w:val="008B2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8B2417"/>
    <w:rPr>
      <w:rFonts w:ascii="細明體" w:eastAsia="細明體" w:hAnsi="細明體" w:cs="細明體"/>
      <w:sz w:val="24"/>
      <w:szCs w:val="24"/>
    </w:rPr>
  </w:style>
  <w:style w:type="paragraph" w:styleId="aff3">
    <w:name w:val="Revision"/>
    <w:hidden/>
    <w:uiPriority w:val="99"/>
    <w:semiHidden/>
    <w:rsid w:val="00CE04C0"/>
    <w:rPr>
      <w:kern w:val="2"/>
      <w:sz w:val="24"/>
      <w:szCs w:val="24"/>
    </w:rPr>
  </w:style>
  <w:style w:type="paragraph" w:customStyle="1" w:styleId="1">
    <w:name w:val="表格項目1"/>
    <w:basedOn w:val="a0"/>
    <w:rsid w:val="00EA7CB4"/>
    <w:pPr>
      <w:numPr>
        <w:numId w:val="31"/>
      </w:numPr>
      <w:tabs>
        <w:tab w:val="clear" w:pos="360"/>
        <w:tab w:val="left" w:pos="142"/>
      </w:tabs>
      <w:snapToGrid w:val="0"/>
      <w:spacing w:before="40"/>
    </w:pPr>
    <w:rPr>
      <w:rFonts w:ascii="Arial" w:eastAsia="標楷體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02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4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7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0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1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2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1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2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4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0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1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8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9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3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5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7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0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emf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package" Target="embeddings/Microsoft_Excel_Worksheet.xlsx"/><Relationship Id="rId89" Type="http://schemas.openxmlformats.org/officeDocument/2006/relationships/image" Target="media/image67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oleObject" Target="embeddings/oleObject1.bin"/><Relationship Id="rId79" Type="http://schemas.openxmlformats.org/officeDocument/2006/relationships/image" Target="media/image59.emf"/><Relationship Id="rId5" Type="http://schemas.openxmlformats.org/officeDocument/2006/relationships/customXml" Target="../customXml/item5.xml"/><Relationship Id="rId90" Type="http://schemas.openxmlformats.org/officeDocument/2006/relationships/image" Target="media/image68.png"/><Relationship Id="rId95" Type="http://schemas.microsoft.com/office/2011/relationships/people" Target="people.xml"/><Relationship Id="rId22" Type="http://schemas.openxmlformats.org/officeDocument/2006/relationships/package" Target="embeddings/Microsoft_Visio_Drawing2.vsdx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styles" Target="styl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oleObject" Target="embeddings/oleObject4.bin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7.emf"/><Relationship Id="rId83" Type="http://schemas.openxmlformats.org/officeDocument/2006/relationships/image" Target="media/image62.emf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webSettings" Target="webSetting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emf"/><Relationship Id="rId78" Type="http://schemas.openxmlformats.org/officeDocument/2006/relationships/oleObject" Target="embeddings/oleObject3.bin"/><Relationship Id="rId81" Type="http://schemas.openxmlformats.org/officeDocument/2006/relationships/image" Target="media/image60.png"/><Relationship Id="rId86" Type="http://schemas.openxmlformats.org/officeDocument/2006/relationships/image" Target="media/image64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oleObject" Target="embeddings/oleObject2.bin"/><Relationship Id="rId7" Type="http://schemas.openxmlformats.org/officeDocument/2006/relationships/numbering" Target="numbering.xml"/><Relationship Id="rId71" Type="http://schemas.openxmlformats.org/officeDocument/2006/relationships/image" Target="media/image54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5.png"/><Relationship Id="rId61" Type="http://schemas.openxmlformats.org/officeDocument/2006/relationships/image" Target="media/image44.png"/><Relationship Id="rId82" Type="http://schemas.openxmlformats.org/officeDocument/2006/relationships/image" Target="media/image61.png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B99B92-D7F8-4FE4-8964-67BBABC6A30F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D7BD1CD-B02D-407A-8DD1-B55016B48C51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8037</TotalTime>
  <Pages>172</Pages>
  <Words>48378</Words>
  <Characters>45784</Characters>
  <Application>Microsoft Office Word</Application>
  <DocSecurity>0</DocSecurity>
  <Lines>381</Lines>
  <Paragraphs>187</Paragraphs>
  <ScaleCrop>false</ScaleCrop>
  <Company>Microsoft</Company>
  <LinksUpToDate>false</LinksUpToDate>
  <CharactersWithSpaces>93975</CharactersWithSpaces>
  <SharedDoc>false</SharedDoc>
  <HLinks>
    <vt:vector size="306" baseType="variant">
      <vt:variant>
        <vt:i4>-923682824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-923682824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_L5971債務協商作業－債務協商交易資料查詢</vt:lpwstr>
      </vt:variant>
      <vt:variant>
        <vt:i4>1498797788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1498797788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_L5702債務協商作業－暫收入帳</vt:lpwstr>
      </vt:variant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  <vt:variant>
        <vt:i4>-1246519440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L2056業績調整作業(MENU)-內網報表業績明細資料查詢</vt:lpwstr>
      </vt:variant>
      <vt:variant>
        <vt:i4>456859225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L2054業績調整作業(MENU)-房貸專員件數金額明細資料查詢</vt:lpwstr>
      </vt:variant>
      <vt:variant>
        <vt:i4>904139908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L2053業績調整作業(MENU)-介紹人業績明細資料查詢</vt:lpwstr>
      </vt:variant>
      <vt:variant>
        <vt:i4>1047264762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L2052業績調整作業(MENU)-業績案件介紹人刪除明細資料查詢</vt:lpwstr>
      </vt:variant>
      <vt:variant>
        <vt:i4>953498242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L2051業績調整作業(MENU)-業績案件計件代碼明細資料查詢</vt:lpwstr>
      </vt:variant>
      <vt:variant>
        <vt:i4>-1408471049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L2666業績調整作業(MENU)-內網報表業績維護</vt:lpwstr>
      </vt:variant>
      <vt:variant>
        <vt:i4>1729978905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L2664業績調整作業(MENU)-房貸專員件數金額資料維護</vt:lpwstr>
      </vt:variant>
      <vt:variant>
        <vt:i4>1339648351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L2663業績調整作業(MENU)-介紹人業績調整維護</vt:lpwstr>
      </vt:variant>
      <vt:variant>
        <vt:i4>1065555624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L2662業績調整作業(MENU)-業績案件介紹人資料刪除</vt:lpwstr>
      </vt:variant>
      <vt:variant>
        <vt:i4>560646661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L2661業績調整作業(MENU)-業績案件計件代碼維護</vt:lpwstr>
      </vt:variant>
      <vt:variant>
        <vt:i4>-1444460185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L2084放款專員業績統計作業－協辦人員等級明細資料查詢</vt:lpwstr>
      </vt:variant>
      <vt:variant>
        <vt:i4>-694296417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L2083房貸專員業績統計作業－晤談人員明細資料查詢</vt:lpwstr>
      </vt:variant>
      <vt:variant>
        <vt:i4>550623123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L2082房貸專員業績統計作業－區域中心經理所屬區域中心明細資料查詢</vt:lpwstr>
      </vt:variant>
      <vt:variant>
        <vt:i4>-790432140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L2081房貸專員業績統計作業－房貸專員明細資料查詢</vt:lpwstr>
      </vt:variant>
      <vt:variant>
        <vt:i4>-937559216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L2715房貸專員業績統計作業－新光銀銀扣案件資料產生</vt:lpwstr>
      </vt:variant>
      <vt:variant>
        <vt:i4>-1686401303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L2714房貸專員業績統計作業－撥款件貸款成數統計資料產生</vt:lpwstr>
      </vt:variant>
      <vt:variant>
        <vt:i4>1029182220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L2713房貸專員業績統計作業－新撥款利率案件資料產生</vt:lpwstr>
      </vt:variant>
      <vt:variant>
        <vt:i4>-2089697265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L2712房貸專員業績統計作業－案件品質排行表(列印)</vt:lpwstr>
      </vt:variant>
      <vt:variant>
        <vt:i4>-965862963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L2711房貸專員業績統計作業－房貸專員撥款筆數統計表</vt:lpwstr>
      </vt:variant>
      <vt:variant>
        <vt:i4>-1761274697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L2705房貸專員業績統計作業－更改目標金額、累計目標金額</vt:lpwstr>
      </vt:variant>
      <vt:variant>
        <vt:i4>-800923063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L2704房貸專員業績統計作業－房貸專員績效津貼計算</vt:lpwstr>
      </vt:variant>
      <vt:variant>
        <vt:i4>-189539508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L2702房貸專員業績統計作業－業績計算終止日</vt:lpwstr>
      </vt:variant>
      <vt:variant>
        <vt:i4>2033658505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L2707房貸協辦人員等級維護</vt:lpwstr>
      </vt:variant>
      <vt:variant>
        <vt:i4>-1431266085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L2706房貸專員業績統計作業－晤談人員資料維護</vt:lpwstr>
      </vt:variant>
      <vt:variant>
        <vt:i4>962930452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L2703房貸專員業績統計作業－區域中心經理所屬區域中心維護</vt:lpwstr>
      </vt:variant>
      <vt:variant>
        <vt:i4>-1395684811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L2701房貸專員業績統計作業－房貸專員資料維護</vt:lpwstr>
      </vt:variant>
      <vt:variant>
        <vt:i4>449651545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L2076檔案借閱作業-檔案借閱明細資料查詢</vt:lpwstr>
      </vt:variant>
      <vt:variant>
        <vt:i4>58708954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L2591檔案借閱作業-檔案借閱維護</vt:lpwstr>
      </vt:variant>
      <vt:variant>
        <vt:i4>-131624711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L2074資金運用概況明細資料查詢</vt:lpwstr>
      </vt:variant>
      <vt:variant>
        <vt:i4>144934993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L2520資金運用概況維護</vt:lpwstr>
      </vt:variant>
      <vt:variant>
        <vt:i4>675510380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_B8112發放車馬費【有撥款者】</vt:lpwstr>
      </vt:variant>
      <vt:variant>
        <vt:i4>996274901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_B8110產生獎勵金發放檔</vt:lpwstr>
      </vt:variant>
      <vt:variant>
        <vt:i4>-989267366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_B8111獎勵金發放檔維護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LINDA SU</cp:lastModifiedBy>
  <cp:revision>96</cp:revision>
  <cp:lastPrinted>2014-10-29T13:57:00Z</cp:lastPrinted>
  <dcterms:created xsi:type="dcterms:W3CDTF">2021-07-05T15:45:00Z</dcterms:created>
  <dcterms:modified xsi:type="dcterms:W3CDTF">2021-07-23T07:31:00Z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