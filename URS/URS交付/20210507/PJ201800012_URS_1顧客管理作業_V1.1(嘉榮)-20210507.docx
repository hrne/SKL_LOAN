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2FC8B8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678695F9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del w:id="0" w:author="st1" w:date="2021-05-06T10:24:00Z">
              <w:r w:rsidR="005D2EDA" w:rsidRPr="009B2BD3" w:rsidDel="000E36DA">
                <w:rPr>
                  <w:rFonts w:ascii="標楷體" w:hAnsi="標楷體" w:hint="eastAsia"/>
                </w:rPr>
                <w:delText>0</w:delText>
              </w:r>
            </w:del>
            <w:ins w:id="1" w:author="st1" w:date="2021-05-06T10:24:00Z">
              <w:r w:rsidR="000E36DA">
                <w:rPr>
                  <w:rFonts w:ascii="標楷體" w:hAnsi="標楷體" w:hint="eastAsia"/>
                </w:rPr>
                <w:t>1</w:t>
              </w:r>
            </w:ins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18DD923E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2" w:author="st1" w:date="2021-05-06T10:24:00Z">
              <w:r w:rsidRPr="009B2BD3" w:rsidDel="000E36DA">
                <w:rPr>
                  <w:rFonts w:ascii="標楷體" w:hAnsi="標楷體" w:hint="eastAsia"/>
                </w:rPr>
                <w:delText>19</w:delText>
              </w:r>
            </w:del>
            <w:ins w:id="3" w:author="st1" w:date="2021-05-06T10:24:00Z">
              <w:r w:rsidR="000E36DA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4" w:author="st1" w:date="2021-05-06T10:24:00Z">
              <w:r w:rsidRPr="009B2BD3" w:rsidDel="000E36DA">
                <w:rPr>
                  <w:rFonts w:ascii="標楷體" w:hAnsi="標楷體" w:hint="eastAsia"/>
                </w:rPr>
                <w:delText>12</w:delText>
              </w:r>
            </w:del>
            <w:ins w:id="5" w:author="st1" w:date="2021-05-06T10:24:00Z">
              <w:r w:rsidR="000E36DA">
                <w:rPr>
                  <w:rFonts w:ascii="標楷體" w:hAnsi="標楷體" w:hint="eastAsia"/>
                </w:rPr>
                <w:t>05</w:t>
              </w:r>
            </w:ins>
            <w:r w:rsidRPr="009B2BD3">
              <w:rPr>
                <w:rFonts w:ascii="標楷體" w:hAnsi="標楷體" w:hint="eastAsia"/>
              </w:rPr>
              <w:t>/</w:t>
            </w:r>
            <w:ins w:id="6" w:author="st1" w:date="2021-05-06T10:24:00Z">
              <w:r w:rsidR="000E36DA">
                <w:rPr>
                  <w:rFonts w:ascii="標楷體" w:hAnsi="標楷體" w:hint="eastAsia"/>
                </w:rPr>
                <w:t>07</w:t>
              </w:r>
            </w:ins>
            <w:del w:id="7" w:author="st1" w:date="2021-05-06T10:24:00Z">
              <w:r w:rsidR="00B634D0" w:rsidDel="000E36DA">
                <w:rPr>
                  <w:rFonts w:ascii="標楷體" w:hAnsi="標楷體" w:hint="eastAsia"/>
                </w:rPr>
                <w:delText>31</w:delText>
              </w:r>
            </w:del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3602D1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03B7EDC6" w14:textId="77777777" w:rsidR="003602D1" w:rsidRDefault="003602D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3602D1" w:rsidRDefault="003602D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3602D1" w:rsidRDefault="003602D1" w:rsidP="0040125A"/>
              </w:txbxContent>
            </v:textbox>
          </v:shape>
        </w:pict>
      </w:r>
      <w:r w:rsidR="003602D1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1448449F" w14:textId="77777777" w:rsidR="003602D1" w:rsidRDefault="003602D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3602D1" w:rsidRDefault="003602D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3602D1" w:rsidRDefault="003602D1" w:rsidP="0040125A"/>
              </w:txbxContent>
            </v:textbox>
          </v:shape>
        </w:pict>
      </w:r>
    </w:p>
    <w:p w14:paraId="786027CB" w14:textId="77777777" w:rsidR="009B11EB" w:rsidRPr="002F5ECF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3602D1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7830C552" w14:textId="77777777" w:rsidR="003602D1" w:rsidRDefault="003602D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3602D1" w:rsidRDefault="003602D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3602D1" w:rsidRDefault="003602D1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8" w:author="Fegie" w:date="2021-04-27T16:22:00Z">
              <w:r>
                <w:rPr>
                  <w:rFonts w:ascii="標楷體" w:hAnsi="標楷體" w:hint="eastAsia"/>
                </w:rPr>
                <w:t>V</w:t>
              </w:r>
              <w:r>
                <w:rPr>
                  <w:rFonts w:ascii="標楷體" w:hAnsi="標楷體"/>
                </w:rPr>
                <w:t>1.1</w:t>
              </w:r>
            </w:ins>
          </w:p>
        </w:tc>
        <w:tc>
          <w:tcPr>
            <w:tcW w:w="1614" w:type="dxa"/>
            <w:vAlign w:val="center"/>
          </w:tcPr>
          <w:p w14:paraId="73F572D6" w14:textId="69C4F6C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9" w:author="Fegie" w:date="2021-04-27T16:22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021/0</w:t>
              </w:r>
              <w:del w:id="10" w:author="st1" w:date="2021-05-06T10:24:00Z">
                <w:r w:rsidDel="000E36DA">
                  <w:rPr>
                    <w:rFonts w:ascii="標楷體" w:hAnsi="標楷體" w:hint="eastAsia"/>
                  </w:rPr>
                  <w:delText>4</w:delText>
                </w:r>
              </w:del>
            </w:ins>
            <w:ins w:id="11" w:author="st1" w:date="2021-05-06T10:24:00Z">
              <w:r w:rsidR="000E36DA">
                <w:rPr>
                  <w:rFonts w:ascii="標楷體" w:hAnsi="標楷體" w:hint="eastAsia"/>
                </w:rPr>
                <w:t>5</w:t>
              </w:r>
            </w:ins>
            <w:ins w:id="12" w:author="Fegie" w:date="2021-04-27T16:22:00Z">
              <w:r>
                <w:rPr>
                  <w:rFonts w:ascii="標楷體" w:hAnsi="標楷體"/>
                </w:rPr>
                <w:t>/</w:t>
              </w:r>
              <w:del w:id="13" w:author="st1" w:date="2021-05-06T10:24:00Z">
                <w:r w:rsidDel="000E36DA">
                  <w:rPr>
                    <w:rFonts w:ascii="標楷體" w:hAnsi="標楷體" w:hint="eastAsia"/>
                  </w:rPr>
                  <w:delText>27</w:delText>
                </w:r>
              </w:del>
            </w:ins>
            <w:ins w:id="14" w:author="st1" w:date="2021-05-06T10:24:00Z">
              <w:r w:rsidR="000E36DA">
                <w:rPr>
                  <w:rFonts w:ascii="標楷體" w:hAnsi="標楷體" w:hint="eastAsia"/>
                </w:rPr>
                <w:t>06</w:t>
              </w:r>
            </w:ins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ins w:id="15" w:author="st1" w:date="2021-05-06T10:24:00Z"/>
                <w:rFonts w:ascii="標楷體" w:hAnsi="標楷體"/>
                <w:lang w:eastAsia="zh-HK"/>
              </w:rPr>
            </w:pPr>
            <w:ins w:id="16" w:author="st1" w:date="2021-05-06T10:24:00Z">
              <w:r>
                <w:rPr>
                  <w:rFonts w:ascii="標楷體" w:hAnsi="標楷體" w:hint="eastAsia"/>
                  <w:lang w:eastAsia="zh-HK"/>
                </w:rPr>
                <w:t>交付</w:t>
              </w:r>
              <w:r>
                <w:rPr>
                  <w:rFonts w:ascii="標楷體" w:hAnsi="標楷體" w:hint="eastAsia"/>
                </w:rPr>
                <w:t>URS</w:t>
              </w:r>
            </w:ins>
          </w:p>
          <w:p w14:paraId="59E05BD8" w14:textId="04B2CA2E" w:rsidR="000E36DA" w:rsidRPr="000E36DA" w:rsidRDefault="000E36DA">
            <w:pPr>
              <w:pStyle w:val="11"/>
              <w:rPr>
                <w:ins w:id="17" w:author="st1" w:date="2021-05-06T10:25:00Z"/>
                <w:rFonts w:ascii="標楷體" w:hAnsi="標楷體"/>
              </w:rPr>
            </w:pPr>
            <w:ins w:id="18" w:author="st1" w:date="2021-05-06T10:25:00Z">
              <w:r>
                <w:rPr>
                  <w:rFonts w:ascii="標楷體" w:hAnsi="標楷體"/>
                </w:rPr>
                <w:t>L1001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L1101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L1102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L1107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L1907</w:t>
              </w:r>
            </w:ins>
          </w:p>
          <w:p w14:paraId="669F433A" w14:textId="68FB9F63" w:rsidR="000E36DA" w:rsidRPr="000E36DA" w:rsidRDefault="000E36DA">
            <w:pPr>
              <w:pStyle w:val="11"/>
              <w:rPr>
                <w:ins w:id="19" w:author="st1" w:date="2021-05-06T10:25:00Z"/>
                <w:rFonts w:ascii="標楷體" w:hAnsi="標楷體"/>
              </w:rPr>
            </w:pPr>
            <w:ins w:id="20" w:author="st1" w:date="2021-05-06T10:25:00Z">
              <w:r>
                <w:rPr>
                  <w:rFonts w:ascii="標楷體" w:hAnsi="標楷體"/>
                </w:rPr>
                <w:t>L1906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L1106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L1103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L1104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L1905</w:t>
              </w:r>
            </w:ins>
          </w:p>
          <w:p w14:paraId="2A437427" w14:textId="65DCEB10" w:rsidR="00B634D0" w:rsidRPr="009B2BD3" w:rsidRDefault="000E36DA">
            <w:pPr>
              <w:pStyle w:val="11"/>
              <w:rPr>
                <w:rFonts w:ascii="標楷體" w:hAnsi="標楷體"/>
              </w:rPr>
            </w:pPr>
            <w:ins w:id="21" w:author="st1" w:date="2021-05-06T10:25:00Z">
              <w:r>
                <w:rPr>
                  <w:rFonts w:ascii="標楷體" w:hAnsi="標楷體"/>
                </w:rPr>
                <w:t>L1105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L190A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L1908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L1108</w:t>
              </w:r>
            </w:ins>
            <w:ins w:id="22" w:author="Fegie" w:date="2021-04-27T16:23:00Z">
              <w:del w:id="23" w:author="st1" w:date="2021-05-06T10:24:00Z">
                <w:r w:rsidR="000E63CD" w:rsidDel="000E36DA">
                  <w:rPr>
                    <w:rFonts w:ascii="標楷體" w:hAnsi="標楷體" w:hint="eastAsia"/>
                  </w:rPr>
                  <w:delText>新增L190A</w:delText>
                </w:r>
              </w:del>
            </w:ins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24" w:author="Fegie" w:date="2021-04-27T16:23:00Z">
              <w:r>
                <w:rPr>
                  <w:rFonts w:ascii="標楷體" w:hAnsi="標楷體" w:hint="eastAsia"/>
                </w:rPr>
                <w:t>張嘉榮</w:t>
              </w:r>
            </w:ins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14072F3F" w14:textId="77777777" w:rsidTr="008224BD">
        <w:tc>
          <w:tcPr>
            <w:tcW w:w="1108" w:type="dxa"/>
            <w:vAlign w:val="center"/>
          </w:tcPr>
          <w:p w14:paraId="36F9E913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2C6F55DF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463E08EE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4E95FC9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80C8D3F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6B94688A" w14:textId="77777777" w:rsidTr="008224BD">
        <w:tc>
          <w:tcPr>
            <w:tcW w:w="1108" w:type="dxa"/>
            <w:vAlign w:val="center"/>
          </w:tcPr>
          <w:p w14:paraId="72AC35F0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539E1EEA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7414D20B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DCAE46F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BAA5AA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7623BD1" w14:textId="77777777" w:rsidTr="008224BD">
        <w:tc>
          <w:tcPr>
            <w:tcW w:w="1108" w:type="dxa"/>
            <w:vAlign w:val="center"/>
          </w:tcPr>
          <w:p w14:paraId="377B78CF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6D66EA6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B5F9ACA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DC211F8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79384815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ins w:id="25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26" w:author="st1" w:date="2021-05-06T10:29:00Z">
        <w:r>
          <w:rPr>
            <w:rFonts w:hAnsi="標楷體"/>
            <w:b w:val="0"/>
            <w:caps w:val="0"/>
            <w:color w:val="000000"/>
          </w:rPr>
          <w:fldChar w:fldCharType="begin"/>
        </w:r>
        <w:r>
          <w:rPr>
            <w:rFonts w:hAnsi="標楷體"/>
            <w:b w:val="0"/>
            <w:caps w:val="0"/>
            <w:color w:val="000000"/>
          </w:rPr>
          <w:instrText xml:space="preserve"> TOC \o "1-2" \h \z \u </w:instrText>
        </w:r>
      </w:ins>
      <w:r>
        <w:rPr>
          <w:rFonts w:hAnsi="標楷體"/>
          <w:b w:val="0"/>
          <w:caps w:val="0"/>
          <w:color w:val="000000"/>
        </w:rPr>
        <w:fldChar w:fldCharType="separate"/>
      </w:r>
      <w:ins w:id="27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"_Toc71200038"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28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189E5E16" w14:textId="7F720A2C" w:rsidR="00D5609A" w:rsidRDefault="00D5609A">
      <w:pPr>
        <w:pStyle w:val="22"/>
        <w:rPr>
          <w:ins w:id="29" w:author="st1" w:date="2021-05-06T10:29:00Z"/>
          <w:rFonts w:asciiTheme="minorHAnsi" w:eastAsiaTheme="minorEastAsia" w:hAnsiTheme="minorHAnsi" w:cstheme="minorBidi"/>
          <w:szCs w:val="22"/>
        </w:rPr>
      </w:pPr>
      <w:ins w:id="30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"_Toc71200039"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1.1    </w:t>
        </w:r>
        <w:r w:rsidRPr="006D1C66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_Toc71200039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31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0E8C2B9E" w14:textId="4A75ACAA" w:rsidR="00D5609A" w:rsidRDefault="00D5609A">
      <w:pPr>
        <w:pStyle w:val="22"/>
        <w:rPr>
          <w:ins w:id="32" w:author="st1" w:date="2021-05-06T10:29:00Z"/>
          <w:rFonts w:asciiTheme="minorHAnsi" w:eastAsiaTheme="minorEastAsia" w:hAnsiTheme="minorHAnsi" w:cstheme="minorBidi"/>
          <w:szCs w:val="22"/>
        </w:rPr>
      </w:pPr>
      <w:ins w:id="33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"_Toc71200040"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1.2    </w:t>
        </w:r>
        <w:r w:rsidRPr="006D1C66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_Toc71200040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34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3271F3A9" w14:textId="02507647" w:rsidR="00D5609A" w:rsidRDefault="00D5609A">
      <w:pPr>
        <w:pStyle w:val="22"/>
        <w:rPr>
          <w:ins w:id="35" w:author="st1" w:date="2021-05-06T10:29:00Z"/>
          <w:rFonts w:asciiTheme="minorHAnsi" w:eastAsiaTheme="minorEastAsia" w:hAnsiTheme="minorHAnsi" w:cstheme="minorBidi"/>
          <w:szCs w:val="22"/>
        </w:rPr>
      </w:pPr>
      <w:ins w:id="36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"_Toc71200041"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1.3    </w:t>
        </w:r>
        <w:r w:rsidRPr="006D1C66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_Toc71200041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37" w:author="st1" w:date="2021-05-06T10:29:00Z">
        <w:r>
          <w:rPr>
            <w:webHidden/>
          </w:rPr>
          <w:t>2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589D7B20" w14:textId="7FD84170" w:rsidR="00D5609A" w:rsidRDefault="00D5609A">
      <w:pPr>
        <w:pStyle w:val="12"/>
        <w:rPr>
          <w:ins w:id="38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39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"_Toc71200042"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2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_Toc71200042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0" w:author="st1" w:date="2021-05-06T10:29:00Z">
        <w:r>
          <w:rPr>
            <w:webHidden/>
          </w:rPr>
          <w:t>3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2C896792" w14:textId="37ABF7CB" w:rsidR="00D5609A" w:rsidRDefault="00D5609A">
      <w:pPr>
        <w:pStyle w:val="22"/>
        <w:rPr>
          <w:ins w:id="41" w:author="st1" w:date="2021-05-06T10:29:00Z"/>
          <w:rFonts w:asciiTheme="minorHAnsi" w:eastAsiaTheme="minorEastAsia" w:hAnsiTheme="minorHAnsi" w:cstheme="minorBidi"/>
          <w:szCs w:val="22"/>
        </w:rPr>
      </w:pPr>
      <w:ins w:id="42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"_Toc71200043"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2.1    </w:t>
        </w:r>
        <w:r w:rsidRPr="006D1C66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_Toc71200043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3" w:author="st1" w:date="2021-05-06T10:29:00Z">
        <w:r>
          <w:rPr>
            <w:webHidden/>
          </w:rPr>
          <w:t>3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2E5729ED" w14:textId="225363F9" w:rsidR="00D5609A" w:rsidRDefault="00D5609A">
      <w:pPr>
        <w:pStyle w:val="22"/>
        <w:rPr>
          <w:ins w:id="44" w:author="st1" w:date="2021-05-06T10:29:00Z"/>
          <w:rFonts w:asciiTheme="minorHAnsi" w:eastAsiaTheme="minorEastAsia" w:hAnsiTheme="minorHAnsi" w:cstheme="minorBidi"/>
          <w:szCs w:val="22"/>
        </w:rPr>
      </w:pPr>
      <w:ins w:id="45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"_Toc71200044"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2.2    </w:t>
        </w:r>
        <w:r w:rsidRPr="006D1C66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_Toc71200044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6" w:author="st1" w:date="2021-05-06T10:29:00Z">
        <w:r>
          <w:rPr>
            <w:webHidden/>
          </w:rPr>
          <w:t>7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60F0336D" w14:textId="16208F17" w:rsidR="00D5609A" w:rsidRDefault="00D5609A">
      <w:pPr>
        <w:pStyle w:val="12"/>
        <w:rPr>
          <w:ins w:id="47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48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"_Toc71200045"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3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_Toc71200045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9" w:author="st1" w:date="2021-05-06T10:29:00Z">
        <w:r>
          <w:rPr>
            <w:webHidden/>
          </w:rPr>
          <w:t>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79F1BDA0" w14:textId="7CC42867" w:rsidR="00D5609A" w:rsidRDefault="00D5609A">
      <w:pPr>
        <w:pStyle w:val="22"/>
        <w:rPr>
          <w:ins w:id="50" w:author="st1" w:date="2021-05-06T10:29:00Z"/>
          <w:rFonts w:asciiTheme="minorHAnsi" w:eastAsiaTheme="minorEastAsia" w:hAnsiTheme="minorHAnsi" w:cstheme="minorBidi"/>
          <w:szCs w:val="22"/>
        </w:rPr>
      </w:pPr>
      <w:ins w:id="51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"_Toc71200046"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3.1    </w:t>
        </w:r>
        <w:r w:rsidRPr="006D1C66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_Toc71200046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2" w:author="st1" w:date="2021-05-06T10:29:00Z">
        <w:r>
          <w:rPr>
            <w:webHidden/>
          </w:rPr>
          <w:t>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4A04ABF2" w14:textId="2796A323" w:rsidR="00D5609A" w:rsidRDefault="00D5609A">
      <w:pPr>
        <w:pStyle w:val="22"/>
        <w:rPr>
          <w:ins w:id="53" w:author="st1" w:date="2021-05-06T10:29:00Z"/>
          <w:rFonts w:asciiTheme="minorHAnsi" w:eastAsiaTheme="minorEastAsia" w:hAnsiTheme="minorHAnsi" w:cstheme="minorBidi"/>
          <w:szCs w:val="22"/>
        </w:rPr>
      </w:pPr>
      <w:ins w:id="54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"_Toc71200047"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3.2    </w:t>
        </w:r>
        <w:r w:rsidRPr="006D1C66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_Toc71200047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5" w:author="st1" w:date="2021-05-06T10:29:00Z">
        <w:r>
          <w:rPr>
            <w:webHidden/>
          </w:rPr>
          <w:t>9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30453077" w14:textId="1219CB98" w:rsidR="00D5609A" w:rsidRDefault="00D5609A">
      <w:pPr>
        <w:pStyle w:val="12"/>
        <w:rPr>
          <w:ins w:id="56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57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"_Toc71200053"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4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_Toc71200053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8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69611EFE" w14:textId="6109B47B" w:rsidR="00D5609A" w:rsidRDefault="00D5609A">
      <w:pPr>
        <w:pStyle w:val="22"/>
        <w:rPr>
          <w:ins w:id="59" w:author="st1" w:date="2021-05-06T10:29:00Z"/>
          <w:rFonts w:asciiTheme="minorHAnsi" w:eastAsiaTheme="minorEastAsia" w:hAnsiTheme="minorHAnsi" w:cstheme="minorBidi"/>
          <w:szCs w:val="22"/>
        </w:rPr>
      </w:pPr>
      <w:ins w:id="60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"_Toc71200054"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4.1    </w:t>
        </w:r>
        <w:r w:rsidRPr="006D1C66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_Toc71200054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1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4DEEE757" w14:textId="4C020A9C" w:rsidR="00D5609A" w:rsidRDefault="00D5609A">
      <w:pPr>
        <w:pStyle w:val="22"/>
        <w:rPr>
          <w:ins w:id="62" w:author="st1" w:date="2021-05-06T10:29:00Z"/>
          <w:rFonts w:asciiTheme="minorHAnsi" w:eastAsiaTheme="minorEastAsia" w:hAnsiTheme="minorHAnsi" w:cstheme="minorBidi"/>
          <w:szCs w:val="22"/>
        </w:rPr>
      </w:pPr>
      <w:ins w:id="63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"_Toc71200055"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4.2    </w:t>
        </w:r>
        <w:r w:rsidRPr="006D1C66">
          <w:rPr>
            <w:rStyle w:val="a7"/>
            <w:rFonts w:hAnsi="標楷體" w:hint="eastAsia"/>
          </w:rPr>
          <w:t>附件</w:t>
        </w:r>
        <w:r w:rsidRPr="006D1C66">
          <w:rPr>
            <w:rStyle w:val="a7"/>
            <w:rFonts w:hAnsi="標楷體"/>
          </w:rPr>
          <w:t>***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_Toc71200055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4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ins w:id="65" w:author="st1" w:date="2021-05-06T10:29:00Z">
        <w:r>
          <w:rPr>
            <w:rFonts w:ascii="標楷體" w:eastAsia="標楷體" w:hAnsi="標楷體"/>
            <w:b/>
            <w:caps/>
            <w:noProof/>
            <w:color w:val="000000"/>
            <w:sz w:val="28"/>
          </w:rPr>
          <w:fldChar w:fldCharType="end"/>
        </w:r>
      </w:ins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66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66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67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67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68" w:name="_Toc161455623"/>
      <w:bookmarkStart w:id="69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68"/>
      <w:bookmarkEnd w:id="69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70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70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pt;height:320.4pt" o:ole="">
            <v:imagedata r:id="rId17" o:title=""/>
          </v:shape>
          <o:OLEObject Type="Embed" ProgID="Visio.Drawing.15" ShapeID="_x0000_i1025" DrawAspect="Content" ObjectID="_1681835096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1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1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72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72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77777777" w:rsidR="00B461EA" w:rsidRPr="009B2BD3" w:rsidRDefault="003602D1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7F5F59B9">
          <v:group id="畫布 14" o:spid="_x0000_s1029" editas="canvas" style="width:510pt;height:516pt;mso-position-horizontal-relative:char;mso-position-vertical-relative:line" coordsize="64770,65532">
            <o:lock v:ext="edit" rotation="t" position="t"/>
            <v:shape id="_x0000_s1030" type="#_x0000_t75" style="position:absolute;width:64770;height:65532;visibility:visible;mso-wrap-style:square">
              <v:fill o:detectmouseclick="t"/>
              <v:path o:connecttype="none"/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18" o:spid="_x0000_s1031" type="#_x0000_t116" style="position:absolute;left:30714;top:2603;width:7614;height:4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p1C8AA&#10;AADbAAAADwAAAGRycy9kb3ducmV2LnhtbERPy4rCMBTdD/gP4QpuBk11BpFqlFIYdCEM42N/aa5t&#10;MbkpScbWvzeLgVkeznuzG6wRD/KhdaxgPstAEFdOt1wruJy/pisQISJrNI5JwZMC7Lajtw3m2vX8&#10;Q49TrEUK4ZCjgibGLpcyVA1ZDDPXESfu5rzFmKCvpfbYp3Br5CLLltJiy6mhwY7Khqr76dcq+D6a&#10;0puS+n35vB4u18/i/bgslJqMh2INItIQ/8V/7oNW8JHGpi/pB8jt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ip1C8AAAADbAAAADwAAAAAAAAAAAAAAAACYAgAAZHJzL2Rvd25y&#10;ZXYueG1sUEsFBgAAAAAEAAQA9QAAAIUDAAAAAA==&#10;">
              <v:textbox style="mso-next-textbox:#AutoShape 18">
                <w:txbxContent>
                  <w:p w14:paraId="406B8692" w14:textId="77777777" w:rsidR="003602D1" w:rsidRPr="00A77D34" w:rsidRDefault="003602D1" w:rsidP="00DD53B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19" o:spid="_x0000_s1032" style="position:absolute;flip:x;visibility:visible;mso-wrap-style:square" from="34385,6661" to="34391,11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B9j8QAAADbAAAADwAAAGRycy9kb3ducmV2LnhtbESPQWvCQBCF70L/wzKFXoJubKDU6Cqt&#10;VhBKD009eByy0yQ0Oxuyo6b/3hUEj48373vzFqvBtepEfWg8G5hOUlDEpbcNVwb2P9vxK6ggyBZb&#10;z2TgnwKslg+jBebWn/mbToVUKkI45GigFulyrUNZk8Mw8R1x9H5971Ci7CttezxHuGv1c5q+aIcN&#10;x4YaO1rXVP4VRxff2H7xJsuSd6eTZEYfB/lMtRjz9Di8zUEJDXI/vqV31kA2g+uWCAC9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kH2PxAAAANsAAAAPAAAAAAAAAAAA&#10;AAAAAKECAABkcnMvZG93bnJldi54bWxQSwUGAAAAAAQABAD5AAAAkgMAAAAA&#10;">
              <v:stroke endarrow="block"/>
            </v:line>
            <v:line id="Line 20" o:spid="_x0000_s1033" style="position:absolute;visibility:visible;mso-wrap-style:square" from="34353,26841" to="34359,319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onIcEAAADbAAAADwAAAGRycy9kb3ducmV2LnhtbERPz2vCMBS+C/4P4Qm72dQx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CichwQAAANsAAAAPAAAAAAAAAAAAAAAA&#10;AKECAABkcnMvZG93bnJldi54bWxQSwUGAAAAAAQABAD5AAAAjwMAAAAA&#10;">
              <v:stroke endarrow="block"/>
            </v:line>
            <v:shape id="AutoShape 21" o:spid="_x0000_s1034" type="#_x0000_t116" style="position:absolute;left:30714;top:52082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av68MA&#10;AADbAAAADwAAAGRycy9kb3ducmV2LnhtbESPT4vCMBTE78J+h/CEvciauogs1SilsKwHQdY/90fz&#10;bIvJS0mytn57Iwh7HGbmN8xqM1gjbuRD61jBbJqBIK6cbrlWcDp+f3yBCBFZo3FMCu4UYLN+G60w&#10;167nX7odYi0ShEOOCpoYu1zKUDVkMUxdR5y8i/MWY5K+ltpjn+DWyM8sW0iLLaeFBjsqG6quhz+r&#10;YL8zpTcl9T/l/bw9nefFZLcolHofD8USRKQh/odf7a1WMJ/B80v6AX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av68MAAADbAAAADwAAAAAAAAAAAAAAAACYAgAAZHJzL2Rv&#10;d25yZXYueG1sUEsFBgAAAAAEAAQA9QAAAIgDAAAAAA==&#10;">
              <v:textbox style="mso-next-textbox:#AutoShape 21">
                <w:txbxContent>
                  <w:p w14:paraId="0F188D89" w14:textId="77777777" w:rsidR="003602D1" w:rsidRPr="00A77D34" w:rsidRDefault="003602D1" w:rsidP="00DD53B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22" o:spid="_x0000_s1035" type="#_x0000_t176" style="position:absolute;left:23342;top:11887;width:21565;height:48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BcisUA&#10;AADbAAAADwAAAGRycy9kb3ducmV2LnhtbESPT2vCQBTE7wW/w/IEb3XjH6yNriKK4qGXpkKvr9ln&#10;Nph9G7JrjH56t1DocZiZ3zDLdWcr0VLjS8cKRsMEBHHudMmFgtPX/nUOwgdkjZVjUnAnD+tV72WJ&#10;qXY3/qQ2C4WIEPYpKjAh1KmUPjdk0Q9dTRy9s2sshiibQuoGbxFuKzlOkpm0WHJcMFjT1lB+ya5W&#10;Qffx+Hm/HkZ5Fsx89vY9aXebk1Rq0O82CxCBuvAf/msftYLpGH6/xB8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FyKxQAAANsAAAAPAAAAAAAAAAAAAAAAAJgCAABkcnMv&#10;ZG93bnJldi54bWxQSwUGAAAAAAQABAD1AAAAigMAAAAA&#10;">
              <v:textbox style="mso-next-textbox:#AutoShape 22">
                <w:txbxContent>
                  <w:p w14:paraId="10F17615" w14:textId="77777777" w:rsidR="003602D1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L1101顧客基本資料維護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-自然人</w:t>
                    </w:r>
                  </w:p>
                  <w:p w14:paraId="1A4BB276" w14:textId="77777777" w:rsidR="003602D1" w:rsidRPr="00B461EA" w:rsidRDefault="003602D1" w:rsidP="00DD53B4">
                    <w:pPr>
                      <w:spacing w:line="240" w:lineRule="exact"/>
                      <w:rPr>
                        <w:sz w:val="20"/>
                        <w:szCs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2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顧客基本資料維護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</w:t>
                    </w:r>
                    <w:r w:rsidRPr="0031051C">
                      <w:rPr>
                        <w:rFonts w:ascii="標楷體" w:eastAsia="標楷體" w:hAnsi="標楷體" w:hint="eastAsia"/>
                        <w:sz w:val="20"/>
                      </w:rPr>
                      <w:t>法人</w:t>
                    </w:r>
                  </w:p>
                </w:txbxContent>
              </v:textbox>
            </v:shape>
            <v:shape id="AutoShape 23" o:spid="_x0000_s1036" type="#_x0000_t176" style="position:absolute;left:2413;top:12115;width:13614;height:4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z5Ec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W8TuD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3PkRxQAAANsAAAAPAAAAAAAAAAAAAAAAAJgCAABkcnMv&#10;ZG93bnJldi54bWxQSwUGAAAAAAQABAD1AAAAigMAAAAA&#10;">
              <v:textbox style="mso-next-textbox:#AutoShape 23">
                <w:txbxContent>
                  <w:p w14:paraId="508D9ADA" w14:textId="77777777" w:rsidR="003602D1" w:rsidRPr="007D46B8" w:rsidRDefault="003602D1" w:rsidP="00DD53B4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 w:rsidRPr="007D46B8">
                      <w:rPr>
                        <w:rFonts w:ascii="標楷體" w:eastAsia="標楷體" w:hAnsi="標楷體" w:hint="eastAsia"/>
                      </w:rPr>
                      <w:t>L</w:t>
                    </w:r>
                    <w:r w:rsidRPr="007D46B8">
                      <w:rPr>
                        <w:rFonts w:ascii="標楷體" w:eastAsia="標楷體" w:hAnsi="標楷體"/>
                      </w:rPr>
                      <w:t>100</w:t>
                    </w:r>
                    <w:r w:rsidRPr="007D46B8">
                      <w:rPr>
                        <w:rFonts w:ascii="標楷體" w:eastAsia="標楷體" w:hAnsi="標楷體" w:hint="eastAsia"/>
                      </w:rPr>
                      <w:t>1</w:t>
                    </w:r>
                  </w:p>
                  <w:p w14:paraId="637A7A8E" w14:textId="77777777" w:rsidR="003602D1" w:rsidRPr="007D46B8" w:rsidRDefault="003602D1" w:rsidP="00DD53B4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 w:rsidRPr="007D46B8">
                      <w:rPr>
                        <w:rFonts w:ascii="標楷體" w:eastAsia="標楷體" w:hAnsi="標楷體" w:hint="eastAsia"/>
                      </w:rPr>
                      <w:t>顧客基本資料查詢</w:t>
                    </w:r>
                  </w:p>
                  <w:p w14:paraId="6CBC7FDC" w14:textId="77777777" w:rsidR="003602D1" w:rsidRDefault="003602D1" w:rsidP="00DD53B4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37" type="#_x0000_t32" style="position:absolute;left:16027;top:14300;width:7315;height:1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/I5RcMAAADbAAAADwAAAGRycy9kb3ducmV2LnhtbESPT2sCMRTE74V+h/AK3rrZFi2yGqUV&#10;BPFS/AN6fGyeu8HNy7KJm/XbN4LQ4zAzv2Hmy8E2oqfOG8cKPrIcBHHptOFKwfGwfp+C8AFZY+OY&#10;FNzJw3Lx+jLHQrvIO+r3oRIJwr5ABXUIbSGlL2uy6DPXEifv4jqLIcmukrrDmOC2kZ95/iUtGk4L&#10;Nba0qqm87m9WgYm/pm83q/izPZ29jmTuE2eUGr0N3zMQgYbwH362N1rBeAy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vyOUXDAAAA2wAAAA8AAAAAAAAAAAAA&#10;AAAAoQIAAGRycy9kb3ducmV2LnhtbFBLBQYAAAAABAAEAPkAAACRAwAAAAA=&#10;">
              <v:stroke endarrow="block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AutoShape 25" o:spid="_x0000_s1038" type="#_x0000_t62" style="position:absolute;left:44469;top:6286;width:9137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t7MMA&#10;AADbAAAADwAAAGRycy9kb3ducmV2LnhtbESPzWrDMBCE74G8g9hAb4mc0CbBjWxCaGlvzU/peWtt&#10;LBNrJSzVcd++KgRyHGbmG2ZTDrYVPXWhcaxgPstAEFdON1wr+Dy9TtcgQkTW2DomBb8UoCzGow3m&#10;2l35QP0x1iJBOOSowMTocylDZchimDlPnLyz6yzGJLta6g6vCW5buciypbTYcFow6GlnqLocf6yC&#10;D3+gpdt/+2a1eAlfbyb0cr5W6mEybJ9BRBriPXxrv2sFj0/w/yX9AF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Kt7MMAAADbAAAADwAAAAAAAAAAAAAAAACYAgAAZHJzL2Rv&#10;d25yZXYueG1sUEsFBgAAAAAEAAQA9QAAAIgDAAAAAA==&#10;" adj="3765,24336">
              <v:textbox style="mso-next-textbox:#AutoShape 25">
                <w:txbxContent>
                  <w:p w14:paraId="17FE504F" w14:textId="77777777" w:rsidR="003602D1" w:rsidRPr="00196655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新增、刪除、查詢</w:t>
                    </w:r>
                  </w:p>
                </w:txbxContent>
              </v:textbox>
            </v:shape>
            <v:shape id="AutoShape 28" o:spid="_x0000_s1039" type="#_x0000_t62" style="position:absolute;left:1213;top:18974;width:22320;height:25635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N2cQA&#10;AADbAAAADwAAAGRycy9kb3ducmV2LnhtbESPQYvCMBSE74L/ITzBm6ar0tWuUVQQREFcdz3s7dG8&#10;bYvNS2mi1n9vBMHjMDPfMNN5Y0pxpdoVlhV89CMQxKnVBWcKfn/WvTEI55E1lpZJwZ0czGft1hQT&#10;bW/8Tdejz0SAsEtQQe59lUjp0pwMur6tiIP3b2uDPsg6k7rGW4CbUg6iKJYGCw4LOVa0yik9Hy9G&#10;waEq94vd6bAajLdL++c+42I4QaW6nWbxBcJT49/hV3ujFYxieH4JP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JDdnEAAAA2wAAAA8AAAAAAAAAAAAAAAAAmAIAAGRycy9k&#10;b3ducmV2LnhtbFBLBQYAAAAABAAEAPUAAACJAwAAAAA=&#10;" adj="3884,-1873">
              <v:textbox style="mso-next-textbox:#AutoShape 28">
                <w:txbxContent>
                  <w:p w14:paraId="610B0CF0" w14:textId="77777777" w:rsidR="003602D1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DD53B4">
                      <w:rPr>
                        <w:rFonts w:ascii="標楷體" w:eastAsia="標楷體" w:hAnsi="標楷體" w:hint="eastAsia"/>
                        <w:b/>
                        <w:sz w:val="18"/>
                        <w:szCs w:val="18"/>
                        <w:lang w:eastAsia="zh-HK"/>
                      </w:rPr>
                      <w:t>連結交</w:t>
                    </w:r>
                    <w:r w:rsidRPr="00DD53B4">
                      <w:rPr>
                        <w:rFonts w:ascii="標楷體" w:eastAsia="標楷體" w:hAnsi="標楷體" w:hint="eastAsia"/>
                        <w:b/>
                        <w:sz w:val="18"/>
                        <w:szCs w:val="18"/>
                      </w:rPr>
                      <w:t>易</w:t>
                    </w: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 xml:space="preserve"> :</w:t>
                    </w:r>
                  </w:p>
                  <w:p w14:paraId="3354CF9C" w14:textId="77777777" w:rsidR="003602D1" w:rsidRDefault="003602D1" w:rsidP="002F5ECF">
                    <w:pPr>
                      <w:spacing w:line="240" w:lineRule="exact"/>
                      <w:rPr>
                        <w:ins w:id="73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74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L1101顧客基本資料查詢-自然人</w:t>
                      </w:r>
                    </w:ins>
                  </w:p>
                  <w:p w14:paraId="14139A45" w14:textId="2ABD182A" w:rsidR="003602D1" w:rsidRPr="002F5ECF" w:rsidRDefault="003602D1" w:rsidP="002F5ECF">
                    <w:pPr>
                      <w:spacing w:line="240" w:lineRule="exact"/>
                      <w:rPr>
                        <w:ins w:id="75" w:author="88692" w:date="2020-06-16T15:00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76" w:author="88692" w:date="2020-06-16T15:01:00Z">
                      <w:r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/</w:t>
                      </w:r>
                    </w:ins>
                    <w:ins w:id="77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L1102顧客基本資料查詢-法人</w:t>
                      </w:r>
                    </w:ins>
                  </w:p>
                  <w:p w14:paraId="78BC9951" w14:textId="77777777" w:rsidR="003602D1" w:rsidRDefault="003602D1" w:rsidP="002F5ECF">
                    <w:pPr>
                      <w:spacing w:line="240" w:lineRule="exact"/>
                      <w:rPr>
                        <w:ins w:id="78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79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L1907公司戶財務狀況查詢</w:t>
                      </w:r>
                    </w:ins>
                  </w:p>
                  <w:p w14:paraId="7FFC3F61" w14:textId="6FF3D844" w:rsidR="003602D1" w:rsidRPr="00B461EA" w:rsidRDefault="003602D1" w:rsidP="002F5ECF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L3001放款明細資料查詢</w:t>
                    </w:r>
                  </w:p>
                  <w:p w14:paraId="0B187789" w14:textId="77777777" w:rsidR="003602D1" w:rsidRPr="00B461EA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L2010申請案件明細資料查詢</w:t>
                    </w:r>
                  </w:p>
                  <w:p w14:paraId="44AE69A8" w14:textId="77777777" w:rsidR="003602D1" w:rsidRPr="00B461EA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L2921未齊件資料查詢</w:t>
                    </w:r>
                  </w:p>
                  <w:p w14:paraId="72183648" w14:textId="100DC6F0" w:rsidR="003602D1" w:rsidRDefault="003602D1" w:rsidP="00DD53B4">
                    <w:pPr>
                      <w:spacing w:line="240" w:lineRule="exact"/>
                      <w:rPr>
                        <w:ins w:id="80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L2020保證人明細資料查詢</w:t>
                    </w:r>
                  </w:p>
                  <w:p w14:paraId="48307533" w14:textId="77777777" w:rsidR="003602D1" w:rsidRPr="002F5ECF" w:rsidRDefault="003602D1" w:rsidP="002F5ECF">
                    <w:pPr>
                      <w:spacing w:line="240" w:lineRule="exact"/>
                      <w:rPr>
                        <w:ins w:id="81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2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 (不動產)</w:t>
                      </w:r>
                    </w:ins>
                  </w:p>
                  <w:p w14:paraId="060CF867" w14:textId="77777777" w:rsidR="003602D1" w:rsidRPr="002F5ECF" w:rsidRDefault="003602D1" w:rsidP="002F5ECF">
                    <w:pPr>
                      <w:spacing w:line="240" w:lineRule="exact"/>
                      <w:rPr>
                        <w:ins w:id="83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4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L2038擔保品明細資料查詢(動產)</w:t>
                      </w:r>
                    </w:ins>
                  </w:p>
                  <w:p w14:paraId="3AA24DDA" w14:textId="77777777" w:rsidR="003602D1" w:rsidRPr="002F5ECF" w:rsidRDefault="003602D1" w:rsidP="002F5ECF">
                    <w:pPr>
                      <w:spacing w:line="240" w:lineRule="exact"/>
                      <w:rPr>
                        <w:ins w:id="85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6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L2038擔保品明細資料查詢(其他)</w:t>
                      </w:r>
                    </w:ins>
                  </w:p>
                  <w:p w14:paraId="7F917424" w14:textId="77777777" w:rsidR="003602D1" w:rsidRPr="002F5ECF" w:rsidRDefault="003602D1" w:rsidP="002F5ECF">
                    <w:pPr>
                      <w:spacing w:line="240" w:lineRule="exact"/>
                      <w:rPr>
                        <w:ins w:id="87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8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L2038擔保品明細資料查詢(股票)</w:t>
                      </w:r>
                    </w:ins>
                  </w:p>
                  <w:p w14:paraId="0A218204" w14:textId="77777777" w:rsidR="003602D1" w:rsidRPr="002F5ECF" w:rsidRDefault="003602D1" w:rsidP="002F5ECF">
                    <w:pPr>
                      <w:spacing w:line="240" w:lineRule="exact"/>
                      <w:rPr>
                        <w:ins w:id="89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0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L1906關聯戶資料查詢</w:t>
                      </w:r>
                    </w:ins>
                  </w:p>
                  <w:p w14:paraId="7B959D61" w14:textId="4652B261" w:rsidR="003602D1" w:rsidRPr="00B461EA" w:rsidRDefault="003602D1" w:rsidP="002F5ECF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1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L1109客戶交互運用查詢</w:t>
                      </w:r>
                    </w:ins>
                  </w:p>
                  <w:p w14:paraId="25E769B6" w14:textId="3C2C04D8" w:rsidR="003602D1" w:rsidRPr="00B461EA" w:rsidDel="002F5ECF" w:rsidRDefault="003602D1">
                    <w:pPr>
                      <w:spacing w:line="240" w:lineRule="exact"/>
                      <w:ind w:left="540" w:hangingChars="300" w:hanging="540"/>
                      <w:rPr>
                        <w:del w:id="92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93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L2049押品資料管理-押品明細資料查詢(不動產)</w:delText>
                      </w:r>
                    </w:del>
                  </w:p>
                  <w:p w14:paraId="39CF20D7" w14:textId="380016E3" w:rsidR="003602D1" w:rsidRPr="00B461EA" w:rsidDel="002F5ECF" w:rsidRDefault="003602D1">
                    <w:pPr>
                      <w:spacing w:line="240" w:lineRule="exact"/>
                      <w:ind w:left="540" w:hangingChars="300" w:hanging="540"/>
                      <w:rPr>
                        <w:del w:id="94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95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L2049押品資料管理-押品明細資料查詢(動產)</w:delText>
                      </w:r>
                    </w:del>
                  </w:p>
                  <w:p w14:paraId="5A2BBB02" w14:textId="03EC63EE" w:rsidR="003602D1" w:rsidRPr="00B461EA" w:rsidDel="002F5ECF" w:rsidRDefault="003602D1">
                    <w:pPr>
                      <w:spacing w:line="240" w:lineRule="exact"/>
                      <w:ind w:left="540" w:hangingChars="300" w:hanging="540"/>
                      <w:rPr>
                        <w:del w:id="96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97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L2049押品資料管理-押品明細資料查詢(銀行保證)</w:delText>
                      </w:r>
                    </w:del>
                  </w:p>
                  <w:p w14:paraId="5AB232F0" w14:textId="57AF2A06" w:rsidR="003602D1" w:rsidRPr="00196655" w:rsidDel="002F5ECF" w:rsidRDefault="003602D1">
                    <w:pPr>
                      <w:spacing w:line="240" w:lineRule="exact"/>
                      <w:ind w:left="540" w:hangingChars="300" w:hanging="540"/>
                      <w:rPr>
                        <w:del w:id="98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99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L2049押品資料管理-押品明細資料查詢(證券)</w:delText>
                      </w:r>
                    </w:del>
                  </w:p>
                </w:txbxContent>
              </v:textbox>
            </v:shape>
            <v:shape id="AutoShape 29" o:spid="_x0000_s1040" type="#_x0000_t176" style="position:absolute;left:41249;top:21977;width:21565;height:4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f/EsUA&#10;AADbAAAADwAAAGRycy9kb3ducmV2LnhtbESPT2vCQBTE74LfYXmF3nQTW/wT3Yi0tPTgpVHw+sw+&#10;s6HZtyG7xrSfvlsQehxm5jfMZjvYRvTU+dqxgnSagCAuna65UnA8vE2WIHxA1tg4JgXf5GGbj0cb&#10;zLS78Sf1RahEhLDPUIEJoc2k9KUhi37qWuLoXVxnMUTZVVJ3eItw28hZksylxZrjgsGWXgyVX8XV&#10;Khj2P+fV9T0ti2CW88XpqX/dHaVSjw/Dbg0i0BD+w/f2h1bwvIC/L/EH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5/8SxQAAANsAAAAPAAAAAAAAAAAAAAAAAJgCAABkcnMv&#10;ZG93bnJldi54bWxQSwUGAAAAAAQABAD1AAAAigMAAAAA&#10;">
              <v:textbox style="mso-next-textbox:#AutoShape 29">
                <w:txbxContent>
                  <w:p w14:paraId="4D94ADDC" w14:textId="77777777" w:rsidR="003602D1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3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-自然人</w:t>
                    </w:r>
                  </w:p>
                  <w:p w14:paraId="5BDEBEEB" w14:textId="77777777" w:rsidR="003602D1" w:rsidRPr="00163CC1" w:rsidRDefault="003602D1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4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</w:t>
                    </w:r>
                    <w:r w:rsidRPr="0031051C">
                      <w:rPr>
                        <w:rFonts w:ascii="標楷體" w:eastAsia="標楷體" w:hAnsi="標楷體" w:hint="eastAsia"/>
                        <w:sz w:val="20"/>
                      </w:rPr>
                      <w:t>法人</w:t>
                    </w:r>
                  </w:p>
                </w:txbxContent>
              </v:textbox>
            </v:shape>
            <v:line id="Line 30" o:spid="_x0000_s1041" style="position:absolute;flip:x;visibility:visible;mso-wrap-style:square" from="34385,16795" to="34391,217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qracQAAADbAAAADwAAAGRycy9kb3ducmV2LnhtbESPwUrDQBCG74LvsIzgJbQbrYjGbIpt&#10;LQjFg60Hj0N2TILZ2ZCdtvHtnYPgcfjn/+abcjmF3pxoTF1kBzfzHAxxHX3HjYOPw3b2ACYJssc+&#10;Mjn4oQTL6vKixMLHM7/TaS+NUQinAh20IkNhbapbCpjmcSDW7CuOAUXHsbF+xLPCQ29v8/zeBuxY&#10;L7Q40Lql+nt/DKqxfePNYpGtgs2yR3r5lF1uxbnrq+n5CYzQJP/Lf+1X7+BOZfUXBYCt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2qtpxAAAANsAAAAPAAAAAAAAAAAA&#10;AAAAAKECAABkcnMvZG93bnJldi54bWxQSwUGAAAAAAQABAD5AAAAkgMAAAAA&#10;">
              <v:stroke endarrow="block"/>
            </v:line>
            <v:shape id="AutoShape 29" o:spid="_x0000_s1042" type="#_x0000_t176" style="position:absolute;left:41249;top:31984;width:21565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LMVMQA&#10;AADbAAAADwAAAGRycy9kb3ducmV2LnhtbESPQWvCQBSE7wX/w/IEb3Wj0lSjq4hi6aEXU8HrM/vM&#10;BrNvQ3aNaX99t1DocZiZb5jVpre16Kj1lWMFk3ECgrhwuuJSwenz8DwH4QOyxtoxKfgiD5v14GmF&#10;mXYPPlKXh1JECPsMFZgQmkxKXxiy6MeuIY7e1bUWQ5RtKXWLjwi3tZwmSSotVhwXDDa0M1Tc8rtV&#10;0H98Xxb3t0mRBzNPX8+zbr89SaVGw367BBGoD//hv/a7VvCSwu+X+AP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yzFTEAAAA2wAAAA8AAAAAAAAAAAAAAAAAmAIAAGRycy9k&#10;b3ducmV2LnhtbFBLBQYAAAAABAAEAPUAAACJAwAAAAA=&#10;">
              <v:textbox>
                <w:txbxContent>
                  <w:p w14:paraId="73ECA7C7" w14:textId="77777777" w:rsidR="003602D1" w:rsidRPr="00BD4F06" w:rsidRDefault="003602D1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L1105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顧客聯絡電話維護</w:t>
                    </w:r>
                  </w:p>
                  <w:p w14:paraId="58ED7939" w14:textId="77777777" w:rsidR="003602D1" w:rsidRPr="00BD4F06" w:rsidRDefault="003602D1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L1905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顧客聯絡電話查詢</w:t>
                    </w:r>
                  </w:p>
                </w:txbxContent>
              </v:textbox>
            </v:shape>
            <v:line id="Line 20" o:spid="_x0000_s1043" style="position:absolute;visibility:visible;mso-wrap-style:square" from="34347,36912" to="34353,42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opiMQAAADbAAAADwAAAGRycy9kb3ducmV2LnhtbESPQWsCMRSE74X+h/AK3mrWQru6NYq4&#10;FDxYQS09v26em8XNy7JJ1/jvm4LgcZiZb5j5MtpWDNT7xrGCyTgDQVw53XCt4Ov48TwF4QOyxtYx&#10;KbiSh+Xi8WGOhXYX3tNwCLVIEPYFKjAhdIWUvjJk0Y9dR5y8k+sthiT7WuoeLwluW/mSZW/SYsNp&#10;wWBHa0PV+fBrFeSm3MtcltvjrhyaySx+xu+fmVKjp7h6BxEohnv41t5oBa85/H9JP0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OimIxAAAANsAAAAPAAAAAAAAAAAA&#10;AAAAAKECAABkcnMvZG93bnJldi54bWxQSwUGAAAAAAQABAD5AAAAkgMAAAAA&#10;">
              <v:stroke endarrow="block"/>
            </v:line>
            <v:shape id="AutoShape 29" o:spid="_x0000_s1044" type="#_x0000_t176" style="position:absolute;left:41249;top:41805;width:21565;height:4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H9vcEA&#10;AADbAAAADwAAAGRycy9kb3ducmV2LnhtbERPz2vCMBS+C/sfwht4m6mTae2MIorDwy52wq7P5q0p&#10;a15KE2v1rzcHwePH93ux6m0tOmp95VjBeJSAIC6crrhUcPzZvaUgfEDWWDsmBVfysFq+DBaYaXfh&#10;A3V5KEUMYZ+hAhNCk0npC0MW/cg1xJH7c63FEGFbSt3iJYbbWr4nyVRarDg2GGxoY6j4z89WQf99&#10;O83PX+MiDyadzn4n3XZ9lEoNX/v1J4hAfXiKH+69VvARx8Yv8Q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yh/b3BAAAA2wAAAA8AAAAAAAAAAAAAAAAAmAIAAGRycy9kb3du&#10;cmV2LnhtbFBLBQYAAAAABAAEAPUAAACGAwAAAAA=&#10;">
              <v:textbox>
                <w:txbxContent>
                  <w:p w14:paraId="0D0C0491" w14:textId="77777777" w:rsidR="003602D1" w:rsidRPr="00BD4F06" w:rsidRDefault="003602D1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L1106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關聯戶資料維護</w:t>
                    </w:r>
                  </w:p>
                  <w:p w14:paraId="2117DF4E" w14:textId="77777777" w:rsidR="003602D1" w:rsidRPr="00BD4F06" w:rsidRDefault="003602D1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L1906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關聯戶資料查詢</w:t>
                    </w:r>
                  </w:p>
                </w:txbxContent>
              </v:textbox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流程圖: 決策 4" o:spid="_x0000_s1045" type="#_x0000_t110" style="position:absolute;left:29845;top:21964;width:8966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dgEcMA&#10;AADaAAAADwAAAGRycy9kb3ducmV2LnhtbESPQWsCMRSE7wX/Q3iF3mq2S+nK1igqFXsT10Lp7bF5&#10;3SzdvKxJquu/N4LgcZiZb5jpfLCdOJIPrWMFL+MMBHHtdMuNgq/9+nkCIkRkjZ1jUnCmAPPZ6GGK&#10;pXYn3tGxio1IEA4lKjAx9qWUoTZkMYxdT5y8X+ctxiR9I7XHU4LbTuZZ9iYttpwWDPa0MlT/Vf9W&#10;QZ5vDdO2yD6q5frgF9/Fz8YUSj09Dot3EJGGeA/f2p9awStcr6QbIG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dgEcMAAADaAAAADwAAAAAAAAAAAAAAAACYAgAAZHJzL2Rv&#10;d25yZXYueG1sUEsFBgAAAAAEAAQA9QAAAIgDAAAAAA==&#10;" filled="f" strokecolor="black [3213]" strokeweight="1pt"/>
            <v:shape id="文字方塊 52" o:spid="_x0000_s1046" type="#_x0000_t202" style="position:absolute;left:30715;top:23114;width:691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JiH8UA&#10;AADbAAAADwAAAGRycy9kb3ducmV2LnhtbESPQWsCMRSE7wX/Q3iCF6lZhUpZjdIWFClWqRbx+Ni8&#10;bhY3L0sSdf33piD0OMzMN8x03tpaXMiHyrGC4SADQVw4XXGp4Ge/eH4FESKyxtoxKbhRgPms8zTF&#10;XLsrf9NlF0uRIBxyVGBibHIpQ2HIYhi4hjh5v85bjEn6UmqP1wS3tRxl2VharDgtGGzow1Bx2p2t&#10;gpP57G+z5df7Yby6+c3+7I5+fVSq123fJiAitfE//GivtIKXEf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cmIfxQAAANsAAAAPAAAAAAAAAAAAAAAAAJgCAABkcnMv&#10;ZG93bnJldi54bWxQSwUGAAAAAAQABAD1AAAAigMAAAAA&#10;" filled="f" stroked="f" strokeweight=".5pt">
              <v:textbox style="mso-next-textbox:#文字方塊 52">
                <w:txbxContent>
                  <w:p w14:paraId="133130A7" w14:textId="77777777" w:rsidR="003602D1" w:rsidRDefault="003602D1"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</w:p>
                </w:txbxContent>
              </v:textbox>
            </v:shape>
            <v:line id="Line 30" o:spid="_x0000_s1047" style="position:absolute;flip:y;visibility:visible;mso-wrap-style:square" from="38811,24409" to="41249,24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fA48QAAADbAAAADwAAAGRycy9kb3ducmV2LnhtbESPQWvCQBCF70L/wzIFL0E3Kkgb3YTW&#10;KhTEQ60Hj0N2moRmZ0N2qum/7xYEj48373vz1sXgWnWhPjSeDcymKSji0tuGKwOnz93kCVQQZIut&#10;ZzLwSwGK/GG0xsz6K3/Q5SiVihAOGRqoRbpM61DW5DBMfUccvS/fO5Qo+0rbHq8R7lo9T9Oldthw&#10;bKixo01N5ffxx8U3dgd+WyySV6eT5Jm2Z9mnWowZPw4vK1BCg9yPb+l3a2A5h/8tEQA6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h8DjxAAAANsAAAAPAAAAAAAAAAAA&#10;AAAAAKECAABkcnMvZG93bnJldi54bWxQSwUGAAAAAAQABAD5AAAAkgMAAAAA&#10;">
              <v:stroke endarrow="block"/>
            </v:line>
            <v:shape id="文字方塊 52" o:spid="_x0000_s1048" type="#_x0000_t202" style="position:absolute;left:38011;top:21038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>
                <w:txbxContent>
                  <w:p w14:paraId="4551A984" w14:textId="77777777" w:rsidR="003602D1" w:rsidRDefault="003602D1" w:rsidP="00BD4F06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標楷體" w:hint="eastAsia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49" type="#_x0000_t202" style="position:absolute;left:30715;top:27076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VTcUA&#10;AADbAAAADwAAAGRycy9kb3ducmV2LnhtbESPQWsCMRSE74L/IbxCL1KzlrL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u5VNxQAAANsAAAAPAAAAAAAAAAAAAAAAAJgCAABkcnMv&#10;ZG93bnJldi54bWxQSwUGAAAAAAQABAD1AAAAigMAAAAA&#10;" filled="f" stroked="f" strokeweight=".5pt">
              <v:textbox>
                <w:txbxContent>
                  <w:p w14:paraId="1C164830" w14:textId="77777777" w:rsidR="003602D1" w:rsidRDefault="003602D1" w:rsidP="00BD4F06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 w:hint="eastAsia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shape id="流程圖: 決策 65" o:spid="_x0000_s1050" type="#_x0000_t110" style="position:absolute;left:29845;top:41890;width:8959;height:5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lq4MQA&#10;AADbAAAADwAAAGRycy9kb3ducmV2LnhtbESPQWsCMRSE74L/ITyhN812oW7ZGkVFaW/StVB6e2xe&#10;N0s3L2uS6vbfG6HgcZiZb5jFarCdOJMPrWMFj7MMBHHtdMuNgo/jfvoMIkRkjZ1jUvBHAVbL8WiB&#10;pXYXfqdzFRuRIBxKVGBi7EspQ23IYpi5njh5385bjEn6RmqPlwS3ncyzbC4ttpwWDPa0NVT/VL9W&#10;QZ4fDNOhyHbVZn/y68/i69UUSj1MhvULiEhDvIf/229awfwJbl/SD5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JauDEAAAA2wAAAA8AAAAAAAAAAAAAAAAAmAIAAGRycy9k&#10;b3ducmV2LnhtbFBLBQYAAAAABAAEAPUAAACJAwAAAAA=&#10;" filled="f" strokecolor="black [3213]" strokeweight="1pt"/>
            <v:shape id="流程圖: 決策 66" o:spid="_x0000_s1051" type="#_x0000_t110" style="position:absolute;left:29845;top:31981;width:8959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v0l8MA&#10;AADbAAAADwAAAGRycy9kb3ducmV2LnhtbESPQWvCQBSE7wX/w/KE3uqmOSQluoqVSnuTRkG8PbLP&#10;bDD7Nu5uNf333UKhx2FmvmEWq9H24kY+dI4VPM8yEMSN0x23Cg777dMLiBCRNfaOScE3BVgtJw8L&#10;rLS78yfd6tiKBOFQoQIT41BJGRpDFsPMDcTJOztvMSbpW6k93hPc9jLPskJa7DgtGBxoY6i51F9W&#10;QZ7vDNOuzN7q1+3Vr4/l6d2USj1Ox/UcRKQx/of/2h9aQVHA75f0A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v0l8MAAADbAAAADwAAAAAAAAAAAAAAAACYAgAAZHJzL2Rv&#10;d25yZXYueG1sUEsFBgAAAAAEAAQA9QAAAIgDAAAAAA==&#10;" filled="f" strokecolor="black [3213]" strokeweight="1pt"/>
            <v:shape id="文字方塊 52" o:spid="_x0000_s1052" type="#_x0000_t202" style="position:absolute;left:37979;top:31191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kLOsUA&#10;AADbAAAADwAAAGRycy9kb3ducmV2LnhtbESPQWsCMRSE7wX/Q3iFXqRm7WGVrVGq0CJilWopHh+b&#10;183i5mVJoq7/vhGEHoeZ+YaZzDrbiDP5UDtWMBxkIIhLp2uuFHzv35/HIEJE1tg4JgVXCjCb9h4m&#10;WGh34S8672IlEoRDgQpMjG0hZSgNWQwD1xIn79d5izFJX0nt8ZLgtpEvWZZLizWnBYMtLQyVx93J&#10;KjiaVX+bfXzOf/Ll1W/2J3fw64NST4/d2yuISF38D9/bS60gH8HtS/oB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Qs6xQAAANsAAAAPAAAAAAAAAAAAAAAAAJgCAABkcnMv&#10;ZG93bnJldi54bWxQSwUGAAAAAAQABAD1AAAAigMAAAAA&#10;" filled="f" stroked="f" strokeweight=".5pt">
              <v:textbox>
                <w:txbxContent>
                  <w:p w14:paraId="1FA5CAA3" w14:textId="77777777" w:rsidR="003602D1" w:rsidRDefault="003602D1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53" type="#_x0000_t202" style="position:absolute;left:37979;top:41231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afSMIA&#10;AADbAAAADwAAAGRycy9kb3ducmV2LnhtbERPy2oCMRTdC/5DuEI3RTPtYiijUbTQIqVWfCAuL5Pr&#10;ZHByMyRRx783i4LLw3lPZp1txJV8qB0reBtlIIhLp2uuFOx3X8MPECEia2wck4I7BZhN+70JFtrd&#10;eEPXbaxECuFQoAITY1tIGUpDFsPItcSJOzlvMSboK6k93lK4beR7luXSYs2pwWBLn4bK8/ZiFZzN&#10;z+s6+14tDvny7v92F3f0v0elXgbdfAwiUhef4n/3UivI09j0Jf0A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9p9IwgAAANsAAAAPAAAAAAAAAAAAAAAAAJgCAABkcnMvZG93&#10;bnJldi54bWxQSwUGAAAAAAQABAD1AAAAhwMAAAAA&#10;" filled="f" stroked="f" strokeweight=".5pt">
              <v:textbox>
                <w:txbxContent>
                  <w:p w14:paraId="71A2DB99" w14:textId="77777777" w:rsidR="003602D1" w:rsidRDefault="003602D1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54" type="#_x0000_t202" style="position:absolute;left:30715;top:37738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o608UA&#10;AADbAAAADwAAAGRycy9kb3ducmV2LnhtbESPQWsCMRSE7wX/Q3iFXqRm7WHRrVGq0CJilWopHh+b&#10;183i5mVJoq7/vhGEHoeZ+YaZzDrbiDP5UDtWMBxkIIhLp2uuFHzv359HIEJE1tg4JgVXCjCb9h4m&#10;WGh34S8672IlEoRDgQpMjG0hZSgNWQwD1xIn79d5izFJX0nt8ZLgtpEvWZZLizWnBYMtLQyVx93J&#10;KjiaVX+bfXzOf/Ll1W/2J3fw64NST4/d2yuISF38D9/bS60gH8PtS/oB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jrTxQAAANsAAAAPAAAAAAAAAAAAAAAAAJgCAABkcnMv&#10;ZG93bnJldi54bWxQSwUGAAAAAAQABAD1AAAAigMAAAAA&#10;" filled="f" stroked="f" strokeweight=".5pt">
              <v:textbox>
                <w:txbxContent>
                  <w:p w14:paraId="2286444A" w14:textId="77777777" w:rsidR="003602D1" w:rsidRDefault="003602D1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shape id="文字方塊 52" o:spid="_x0000_s1055" type="#_x0000_t202" style="position:absolute;left:30715;top:47454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kFk8IA&#10;AADbAAAADwAAAGRycy9kb3ducmV2LnhtbERPy2oCMRTdC/5DuEI3opl2YWU0igotUvrAB+LyMrlO&#10;Bic3QxJ1/PtmIbg8nPd03tpaXMmHyrGC12EGgrhwuuJSwX73MRiDCBFZY+2YFNwpwHzW7Uwx1+7G&#10;G7puYylSCIccFZgYm1zKUBiyGIauIU7cyXmLMUFfSu3xlsJtLd+ybCQtVpwaDDa0MlSctxer4Gy+&#10;+n/Z58/yMFrf/e/u4o7++6jUS69dTEBEauNT/HCvtYL3tD5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WQWTwgAAANsAAAAPAAAAAAAAAAAAAAAAAJgCAABkcnMvZG93&#10;bnJldi54bWxQSwUGAAAAAAQABAD1AAAAhwMAAAAA&#10;" filled="f" stroked="f" strokeweight=".5pt">
              <v:textbox>
                <w:txbxContent>
                  <w:p w14:paraId="7303F976" w14:textId="77777777" w:rsidR="003602D1" w:rsidRDefault="003602D1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line id="Line 20" o:spid="_x0000_s1056" style="position:absolute;visibility:visible;mso-wrap-style:square" from="34413,46939" to="34419,52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pIB8QAAADbAAAADwAAAGRycy9kb3ducmV2LnhtbESPT2sCMRTE74V+h/AKvdXsetC6GkVc&#10;BA+14B96ft08N4ubl2UT1/TbN0Khx2HmN8MsVtG2YqDeN44V5KMMBHHldMO1gvNp+/YOwgdkja1j&#10;UvBDHlbL56cFFtrd+UDDMdQilbAvUIEJoSuk9JUhi37kOuLkXVxvMSTZ11L3eE/ltpXjLJtIiw2n&#10;BYMdbQxV1+PNKpia8iCnsvw4fZZDk8/iPn59z5R6fYnrOYhAMfyH/+idTlwOjy/pB8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KkgHxAAAANsAAAAPAAAAAAAAAAAA&#10;AAAAAKECAABkcnMvZG93bnJldi54bWxQSwUGAAAAAAQABAD5AAAAkgMAAAAA&#10;">
              <v:stroke endarrow="block"/>
            </v:line>
            <v:line id="Line 30" o:spid="_x0000_s1057" style="position:absolute;flip:y;visibility:visible;mso-wrap-style:square" from="38804,44345" to="41243,44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5WPsQAAADbAAAADwAAAGRycy9kb3ducmV2LnhtbESPT2vCQBDF70K/wzIFL0E3KtSauor9&#10;IwjioeqhxyE7TUKzsyE7avz2rlDw+Hjzfm/efNm5Wp2pDZVnA6NhCoo497biwsDxsB68ggqCbLH2&#10;TAauFGC5eOrNMbP+wt903kuhIoRDhgZKkSbTOuQlOQxD3xBH79e3DiXKttC2xUuEu1qP0/RFO6w4&#10;NpTY0EdJ+d/+5OIb6x1/TibJu9NJMqOvH9mmWozpP3erN1BCnTyO/9Mba2A6hvuWCAC9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XlY+xAAAANsAAAAPAAAAAAAAAAAA&#10;AAAAAKECAABkcnMvZG93bnJldi54bWxQSwUGAAAAAAQABAD5AAAAkgMAAAAA&#10;">
              <v:stroke endarrow="block"/>
            </v:line>
            <v:line id="Line 30" o:spid="_x0000_s1058" style="position:absolute;flip:y;visibility:visible;mso-wrap-style:square" from="38804,34439" to="41243,345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LzpcUAAADbAAAADwAAAGRycy9kb3ducmV2LnhtbESPT2vCQBDF7wW/wzJCL6FuaqDW6CrW&#10;PyCUHrQ9eByyYxLMzobsVNNv3xUKPT7evN+bN1/2rlFX6kLt2cDzKAVFXHhbc2ng63P39AoqCLLF&#10;xjMZ+KEAy8XgYY659Tc+0PUopYoQDjkaqETaXOtQVOQwjHxLHL2z7xxKlF2pbYe3CHeNHqfpi3ZY&#10;c2yosKV1RcXl+O3iG7sP3mRZ8uZ0kkxpe5L3VIsxj8N+NQMl1Mv/8V96bw1MMrhviQD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hLzpcUAAADbAAAADwAAAAAAAAAA&#10;AAAAAAChAgAAZHJzL2Rvd25yZXYueG1sUEsFBgAAAAAEAAQA+QAAAJMDAAAAAA==&#10;">
              <v:stroke endarrow="block"/>
            </v:line>
            <v:shape id="文字方塊 52" o:spid="_x0000_s1059" type="#_x0000_t202" style="position:absolute;left:30080;top:42755;width:818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Cd58UA&#10;AADbAAAADwAAAGRycy9kb3ducmV2LnhtbESPQWsCMRSE74L/ITzBi9RsPWhZjdIWKiKtUi3i8bF5&#10;3SxuXpYk6vrvm4LgcZiZb5jZorW1uJAPlWMFz8MMBHHhdMWlgp/9x9MLiBCRNdaOScGNAizm3c4M&#10;c+2u/E2XXSxFgnDIUYGJscmlDIUhi2HoGuLk/TpvMSbpS6k9XhPc1nKUZWNpseK0YLChd0PFaXe2&#10;Ck5mPdhmy6+3w3h185v92R3951Gpfq99nYKI1MZH+N5eaQWTCfx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sJ3nxQAAANsAAAAPAAAAAAAAAAAAAAAAAJgCAABkcnMv&#10;ZG93bnJldi54bWxQSwUGAAAAAAQABAD1AAAAigMAAAAA&#10;" filled="f" stroked="f" strokeweight=".5pt">
              <v:textbox>
                <w:txbxContent>
                  <w:p w14:paraId="05200F5D" w14:textId="77777777" w:rsidR="003602D1" w:rsidRDefault="003602D1" w:rsidP="00946221">
                    <w:pPr>
                      <w:pStyle w:val="Web"/>
                      <w:spacing w:before="0" w:beforeAutospacing="0" w:after="0" w:afterAutospacing="0"/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關聯戶維護</w:t>
                    </w:r>
                  </w:p>
                </w:txbxContent>
              </v:textbox>
            </v:shape>
            <v:shape id="文字方塊 52" o:spid="_x0000_s1060" type="#_x0000_t202" style="position:absolute;left:30715;top:32912;width:691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8JlcIA&#10;AADbAAAADwAAAGRycy9kb3ducmV2LnhtbERPy2oCMRTdC/5DuEI3opl2YWU0igotUvrAB+LyMrlO&#10;Bic3QxJ1/PtmIbg8nPd03tpaXMmHyrGC12EGgrhwuuJSwX73MRiDCBFZY+2YFNwpwHzW7Uwx1+7G&#10;G7puYylSCIccFZgYm1zKUBiyGIauIU7cyXmLMUFfSu3xlsJtLd+ybCQtVpwaDDa0MlSctxer4Gy+&#10;+n/Z58/yMFrf/e/u4o7++6jUS69dTEBEauNT/HCvtYL3NDZ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LwmVwgAAANsAAAAPAAAAAAAAAAAAAAAAAJgCAABkcnMvZG93&#10;bnJldi54bWxQSwUGAAAAAAQABAD1AAAAhwMAAAAA&#10;" filled="f" stroked="f" strokeweight=".5pt">
              <v:textbox>
                <w:txbxContent>
                  <w:p w14:paraId="4B76CB87" w14:textId="77777777" w:rsidR="003602D1" w:rsidRDefault="003602D1" w:rsidP="00946221">
                    <w:pPr>
                      <w:pStyle w:val="Web"/>
                      <w:spacing w:before="0" w:beforeAutospacing="0" w:after="0" w:afterAutospacing="0"/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電話維護</w:t>
                    </w:r>
                  </w:p>
                </w:txbxContent>
              </v:textbox>
            </v:shape>
            <w10:anchorlock/>
          </v:group>
        </w:pict>
      </w: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3602D1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o:lock v:ext="edit" rotation="t" position="t"/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3602D1" w:rsidRPr="00945972" w:rsidRDefault="003602D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3602D1" w:rsidRPr="00945972" w:rsidRDefault="003602D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 id="AutoShape 6" o:spid="_x0000_s1065" type="#_x0000_t116" style="position:absolute;left:28778;top:2159;width:7613;height:4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3602D1" w:rsidRPr="00A77D34" w:rsidRDefault="003602D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32632,6407" to="32639,1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3602D1" w:rsidRPr="00A77D34" w:rsidRDefault="003602D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3602D1" w:rsidRPr="002A3441" w:rsidRDefault="003602D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3602D1" w:rsidRPr="002A3441" w:rsidRDefault="003602D1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3602D1" w:rsidRDefault="003602D1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3602D1" w:rsidRPr="002A3441" w:rsidRDefault="003602D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3602D1" w:rsidRDefault="003602D1" w:rsidP="0097782C"/>
                </w:txbxContent>
              </v:textbox>
            </v:sha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v:shape id="AutoShape 13" o:spid="_x0000_s1072" type="#_x0000_t62" style="position:absolute;left:38754;top:6032;width:9137;height:4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ZA5sIA&#10;AADbAAAADwAAAGRycy9kb3ducmV2LnhtbESPQWvCQBSE7wX/w/KE3upGhVSimyBisbdWWzw/s89s&#10;MPt2yW5j+u+7hUKPw8x8w2yq0XZioD60jhXMZxkI4trplhsFnx8vTysQISJr7ByTgm8KUJWThw0W&#10;2t35SMMpNiJBOBSowMToCylDbchimDlPnLyr6y3GJPtG6h7vCW47uciyXFpsOS0Y9LQzVN9OX1bB&#10;mz9S7t4vvn1e7MP5YMIg5yulHqfjdg0i0hj/w3/tV61gmcPvl/QDZ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lkDmwgAAANsAAAAPAAAAAAAAAAAAAAAAAJgCAABkcnMvZG93&#10;bnJldi54bWxQSwUGAAAAAAQABAD1AAAAhwMAAAAA&#10;" adj="3765,24336">
              <v:textbox style="mso-next-textbox:#AutoShape 13">
                <w:txbxContent>
                  <w:p w14:paraId="22B606E8" w14:textId="77777777" w:rsidR="003602D1" w:rsidRPr="00196655" w:rsidRDefault="003602D1" w:rsidP="0097782C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新增、修改、刪除、查詢</w:t>
                    </w:r>
                  </w:p>
                </w:txbxContent>
              </v:textbox>
            </v:shape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3602D1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o:lock v:ext="edit" rotation="t" position="t"/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3602D1" w:rsidRPr="00945972" w:rsidRDefault="003602D1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8778;top:2159;width:7613;height:4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3602D1" w:rsidRPr="00A77D34" w:rsidRDefault="003602D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32632,6407" to="32639,1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3602D1" w:rsidRPr="00A77D34" w:rsidRDefault="003602D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3602D1" w:rsidRPr="004525E5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3602D1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3602D1" w:rsidRPr="004525E5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3602D1" w:rsidRDefault="003602D1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3602D1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3602D1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3602D1" w:rsidRPr="002A3441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3602D1" w:rsidRPr="004525E5" w:rsidRDefault="003602D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v:shape id="AutoShape 13" o:spid="_x0000_s1083" type="#_x0000_t62" style="position:absolute;left:38754;top:7429;width:9137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sXdsIA&#10;AADbAAAADwAAAGRycy9kb3ducmV2LnhtbESPQWvCQBSE7wX/w/IEb3UTQRtS11BE0VurLZ6f2dds&#10;aPbtkl1j+u+7hUKPw8x8w6yr0XZioD60jhXk8wwEce10y42Cj/f9YwEiRGSNnWNS8E0Bqs3kYY2l&#10;dnc+0XCOjUgQDiUqMDH6UspQG7IY5s4TJ+/T9RZjkn0jdY/3BLedXGTZSlpsOS0Y9LQ1VH+db1bB&#10;qz/Ryr1dffu02IXLwYRB5oVSs+n48gwi0hj/w3/to1ZQLOH3S/oBc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+xd2wgAAANsAAAAPAAAAAAAAAAAAAAAAAJgCAABkcnMvZG93&#10;bnJldi54bWxQSwUGAAAAAAQABAD1AAAAhwMAAAAA&#10;" adj="3765,24336">
              <v:textbox>
                <w:txbxContent>
                  <w:p w14:paraId="2EBFDFA7" w14:textId="77777777" w:rsidR="003602D1" w:rsidRPr="00196655" w:rsidRDefault="003602D1" w:rsidP="0040077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新增、修改</w:t>
                    </w:r>
                  </w:p>
                </w:txbxContent>
              </v:textbox>
            </v:shape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55F77E32" w:rsidR="003B2B7E" w:rsidRDefault="0097782C">
      <w:pPr>
        <w:widowControl/>
        <w:rPr>
          <w:ins w:id="100" w:author="Fegie" w:date="2021-04-26T15:16:00Z"/>
          <w:rFonts w:ascii="標楷體" w:eastAsia="標楷體" w:hAnsi="標楷體"/>
        </w:rPr>
      </w:pPr>
      <w:del w:id="101" w:author="Fegie" w:date="2021-04-26T15:16:00Z">
        <w:r w:rsidRPr="009B2BD3" w:rsidDel="003B2B7E">
          <w:rPr>
            <w:rFonts w:ascii="標楷體" w:eastAsia="標楷體" w:hAnsi="標楷體"/>
          </w:rPr>
          <w:br w:type="page"/>
        </w:r>
      </w:del>
    </w:p>
    <w:p w14:paraId="01290DA1" w14:textId="07C6B56F" w:rsidR="003B2B7E" w:rsidRDefault="003B2B7E">
      <w:pPr>
        <w:widowControl/>
        <w:rPr>
          <w:ins w:id="102" w:author="Fegie" w:date="2021-04-26T15:16:00Z"/>
          <w:rFonts w:ascii="標楷體" w:eastAsia="標楷體" w:hAnsi="標楷體"/>
        </w:rPr>
      </w:pPr>
      <w:ins w:id="103" w:author="Fegie" w:date="2021-04-26T15:16:00Z">
        <w:r>
          <w:rPr>
            <w:rFonts w:ascii="標楷體" w:eastAsia="標楷體" w:hAnsi="標楷體"/>
          </w:rPr>
          <w:br w:type="page"/>
        </w:r>
      </w:ins>
    </w:p>
    <w:p w14:paraId="6D2B1DFE" w14:textId="79492D57" w:rsidR="0097782C" w:rsidRPr="009B2BD3" w:rsidDel="003B2B7E" w:rsidRDefault="0097782C" w:rsidP="00FD0BA6">
      <w:pPr>
        <w:rPr>
          <w:del w:id="104" w:author="Fegie" w:date="2021-04-26T15:16:00Z"/>
          <w:rFonts w:ascii="標楷體" w:eastAsia="標楷體" w:hAnsi="標楷體"/>
        </w:rPr>
      </w:pPr>
    </w:p>
    <w:p w14:paraId="5DCA7DCD" w14:textId="77777777" w:rsidR="003B2B7E" w:rsidRDefault="003B2B7E" w:rsidP="003B2B7E">
      <w:pPr>
        <w:pStyle w:val="3"/>
        <w:ind w:firstLine="480"/>
        <w:rPr>
          <w:ins w:id="105" w:author="Fegie" w:date="2021-04-26T15:17:00Z"/>
        </w:rPr>
      </w:pPr>
      <w:ins w:id="106" w:author="Fegie" w:date="2021-04-26T15:17:00Z">
        <w:r>
          <w:rPr>
            <w:rFonts w:hint="eastAsia"/>
          </w:rPr>
          <w:t>(4) 員工檔資料</w:t>
        </w:r>
      </w:ins>
    </w:p>
    <w:p w14:paraId="3C4901D5" w14:textId="77777777" w:rsidR="003B2B7E" w:rsidRDefault="003B2B7E" w:rsidP="003B2B7E">
      <w:pPr>
        <w:rPr>
          <w:ins w:id="107" w:author="Fegie" w:date="2021-04-26T15:17:00Z"/>
        </w:rPr>
      </w:pPr>
    </w:p>
    <w:p w14:paraId="57D8127B" w14:textId="77777777" w:rsidR="003B2B7E" w:rsidRDefault="003B2B7E" w:rsidP="003B2B7E">
      <w:pPr>
        <w:rPr>
          <w:ins w:id="108" w:author="Fegie" w:date="2021-04-26T15:17:00Z"/>
        </w:rPr>
      </w:pPr>
      <w:ins w:id="109" w:author="Fegie" w:date="2021-04-26T15:17:00Z">
        <w:r>
          <w:tab/>
        </w:r>
        <w:r>
          <w:rPr>
            <w:noProof/>
          </w:rPr>
          <w:drawing>
            <wp:inline distT="0" distB="0" distL="0" distR="0" wp14:anchorId="09CFE5CF" wp14:editId="07AFDC1E">
              <wp:extent cx="6391275" cy="3952875"/>
              <wp:effectExtent l="0" t="0" r="9525" b="9525"/>
              <wp:docPr id="43" name="圖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91275" cy="3952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49EB2D" w14:textId="77777777" w:rsidR="003B2B7E" w:rsidRDefault="003B2B7E" w:rsidP="003B2B7E">
      <w:pPr>
        <w:widowControl/>
        <w:rPr>
          <w:ins w:id="110" w:author="Fegie" w:date="2021-04-26T15:17:00Z"/>
        </w:rPr>
      </w:pPr>
      <w:ins w:id="111" w:author="Fegie" w:date="2021-04-26T15:17:00Z">
        <w:r>
          <w:br w:type="page"/>
        </w:r>
      </w:ins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12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12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13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13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14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14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1BA15FCE" w14:textId="77777777" w:rsidTr="00364E4B">
        <w:trPr>
          <w:tblHeader/>
        </w:trPr>
        <w:tc>
          <w:tcPr>
            <w:tcW w:w="567" w:type="dxa"/>
          </w:tcPr>
          <w:p w14:paraId="4AABCBCD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B64B9E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5B7FC59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關聯戶資料維護</w:t>
            </w:r>
          </w:p>
        </w:tc>
        <w:tc>
          <w:tcPr>
            <w:tcW w:w="284" w:type="dxa"/>
          </w:tcPr>
          <w:p w14:paraId="4FCB04F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8B82C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523F0F8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EE01F2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18ED5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553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8B2F1B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B9AD49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DB282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1DD5C073" w14:textId="77777777" w:rsidTr="00364E4B">
        <w:trPr>
          <w:tblHeader/>
        </w:trPr>
        <w:tc>
          <w:tcPr>
            <w:tcW w:w="567" w:type="dxa"/>
          </w:tcPr>
          <w:p w14:paraId="18E51550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F6FBC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L1906</w:t>
            </w:r>
          </w:p>
        </w:tc>
        <w:tc>
          <w:tcPr>
            <w:tcW w:w="3827" w:type="dxa"/>
          </w:tcPr>
          <w:p w14:paraId="791E58A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關聯戶資料查詢</w:t>
            </w:r>
          </w:p>
        </w:tc>
        <w:tc>
          <w:tcPr>
            <w:tcW w:w="284" w:type="dxa"/>
          </w:tcPr>
          <w:p w14:paraId="1C3D262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EDE502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177701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131D3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545CC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5785F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5F047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E1F7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0E4351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  <w:ins w:id="115" w:author="88692" w:date="2020-06-16T15:12:00Z"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ins w:id="116" w:author="88692" w:date="2020-06-16T15:12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ins w:id="117" w:author="88692" w:date="2020-06-16T15:12:00Z"/>
                <w:rFonts w:ascii="標楷體" w:eastAsia="標楷體" w:hAnsi="標楷體"/>
              </w:rPr>
            </w:pPr>
            <w:ins w:id="118" w:author="88692" w:date="2020-06-16T15:12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1109</w:t>
              </w:r>
            </w:ins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ins w:id="119" w:author="88692" w:date="2020-06-16T15:12:00Z"/>
                <w:rFonts w:ascii="標楷體" w:eastAsia="標楷體" w:hAnsi="標楷體"/>
              </w:rPr>
            </w:pPr>
            <w:ins w:id="120" w:author="88692" w:date="2020-06-16T15:12:00Z">
              <w:r w:rsidRPr="002F5ECF">
                <w:rPr>
                  <w:rFonts w:ascii="標楷體" w:eastAsia="標楷體" w:hAnsi="標楷體" w:hint="eastAsia"/>
                </w:rPr>
                <w:t>客戶交互運用維護</w:t>
              </w:r>
            </w:ins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ins w:id="121" w:author="88692" w:date="2020-06-16T15:12:00Z"/>
                <w:rFonts w:ascii="標楷體" w:eastAsia="標楷體" w:hAnsi="標楷體"/>
              </w:rPr>
            </w:pPr>
            <w:ins w:id="122" w:author="88692" w:date="2020-06-16T15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ins w:id="123" w:author="88692" w:date="2020-06-16T15:12:00Z"/>
                <w:rFonts w:ascii="標楷體" w:eastAsia="標楷體" w:hAnsi="標楷體"/>
              </w:rPr>
            </w:pPr>
            <w:ins w:id="124" w:author="88692" w:date="2020-06-16T15:13:00Z">
              <w:r>
                <w:rPr>
                  <w:rFonts w:ascii="標楷體" w:eastAsia="標楷體" w:hAnsi="標楷體" w:hint="eastAsia"/>
                </w:rPr>
                <w:t>B</w:t>
              </w:r>
            </w:ins>
          </w:p>
        </w:tc>
        <w:tc>
          <w:tcPr>
            <w:tcW w:w="567" w:type="dxa"/>
          </w:tcPr>
          <w:p w14:paraId="2D35C4C0" w14:textId="6B30CBF4" w:rsidR="002F5ECF" w:rsidRPr="002F5ECF" w:rsidRDefault="002F5ECF" w:rsidP="000C4AE9">
            <w:pPr>
              <w:jc w:val="center"/>
              <w:rPr>
                <w:ins w:id="125" w:author="88692" w:date="2020-06-16T15:12:00Z"/>
                <w:rFonts w:ascii="標楷體" w:eastAsia="標楷體" w:hAnsi="標楷體"/>
                <w:color w:val="FF0000"/>
                <w:rPrChange w:id="126" w:author="88692" w:date="2020-06-16T15:13:00Z">
                  <w:rPr>
                    <w:ins w:id="127" w:author="88692" w:date="2020-06-16T15:12:00Z"/>
                    <w:rFonts w:ascii="標楷體" w:eastAsia="標楷體" w:hAnsi="標楷體"/>
                  </w:rPr>
                </w:rPrChange>
              </w:rPr>
            </w:pPr>
            <w:ins w:id="128" w:author="88692" w:date="2020-06-16T15:13:00Z">
              <w:r w:rsidRPr="002F5ECF">
                <w:rPr>
                  <w:rFonts w:ascii="標楷體" w:eastAsia="標楷體" w:hAnsi="標楷體"/>
                  <w:color w:val="FF0000"/>
                  <w:rPrChange w:id="129" w:author="88692" w:date="2020-06-16T15:13:00Z">
                    <w:rPr>
                      <w:rFonts w:ascii="標楷體" w:eastAsia="標楷體" w:hAnsi="標楷體"/>
                    </w:rPr>
                  </w:rPrChange>
                </w:rPr>
                <w:t>V?</w:t>
              </w:r>
            </w:ins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ins w:id="130" w:author="88692" w:date="2020-06-16T15:12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ins w:id="131" w:author="88692" w:date="2020-06-16T15:12:00Z"/>
                <w:rFonts w:ascii="標楷體" w:eastAsia="標楷體" w:hAnsi="標楷體"/>
              </w:rPr>
            </w:pPr>
            <w:ins w:id="132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ins w:id="133" w:author="88692" w:date="2020-06-16T15:12:00Z"/>
                <w:rFonts w:ascii="標楷體" w:eastAsia="標楷體" w:hAnsi="標楷體"/>
              </w:rPr>
            </w:pPr>
            <w:ins w:id="134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ins w:id="135" w:author="88692" w:date="2020-06-16T15:12:00Z"/>
                <w:rFonts w:ascii="標楷體" w:eastAsia="標楷體" w:hAnsi="標楷體"/>
              </w:rPr>
            </w:pPr>
            <w:ins w:id="136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ins w:id="137" w:author="88692" w:date="2020-06-16T15:12:00Z"/>
                <w:rFonts w:ascii="標楷體" w:eastAsia="標楷體" w:hAnsi="標楷體"/>
              </w:rPr>
            </w:pPr>
            <w:ins w:id="138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ins w:id="139" w:author="88692" w:date="2020-06-16T15:12:00Z"/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  <w:ins w:id="140" w:author="Fegie" w:date="2021-04-27T14:15:00Z"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ins w:id="141" w:author="Fegie" w:date="2021-04-27T14:15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ins w:id="142" w:author="Fegie" w:date="2021-04-27T14:15:00Z"/>
                <w:rFonts w:ascii="標楷體" w:eastAsia="標楷體" w:hAnsi="標楷體"/>
              </w:rPr>
            </w:pPr>
            <w:ins w:id="143" w:author="Fegie" w:date="2021-04-27T14:15:00Z">
              <w:r>
                <w:rPr>
                  <w:rFonts w:ascii="標楷體" w:eastAsia="標楷體" w:hAnsi="標楷體" w:hint="eastAsia"/>
                </w:rPr>
                <w:t>L190A</w:t>
              </w:r>
            </w:ins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ins w:id="144" w:author="Fegie" w:date="2021-04-27T14:15:00Z"/>
                <w:rFonts w:ascii="標楷體" w:eastAsia="標楷體" w:hAnsi="標楷體"/>
              </w:rPr>
            </w:pPr>
            <w:ins w:id="145" w:author="Fegie" w:date="2021-04-27T14:15:00Z">
              <w:r>
                <w:rPr>
                  <w:rFonts w:ascii="標楷體" w:eastAsia="標楷體" w:hAnsi="標楷體" w:hint="eastAsia"/>
                </w:rPr>
                <w:t>員工檔資料查詢</w:t>
              </w:r>
            </w:ins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ins w:id="146" w:author="Fegie" w:date="2021-04-27T14:15:00Z"/>
                <w:rFonts w:ascii="標楷體" w:eastAsia="標楷體" w:hAnsi="標楷體"/>
              </w:rPr>
            </w:pPr>
            <w:ins w:id="147" w:author="Fegie" w:date="2021-04-27T14:1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ins w:id="148" w:author="Fegie" w:date="2021-04-27T14:15:00Z"/>
                <w:rFonts w:ascii="標楷體" w:eastAsia="標楷體" w:hAnsi="標楷體"/>
              </w:rPr>
            </w:pPr>
            <w:ins w:id="149" w:author="Fegie" w:date="2021-04-27T14:16:00Z">
              <w:r>
                <w:rPr>
                  <w:rFonts w:ascii="標楷體" w:eastAsia="標楷體" w:hAnsi="標楷體" w:hint="eastAsia"/>
                </w:rPr>
                <w:t>B</w:t>
              </w:r>
            </w:ins>
          </w:p>
        </w:tc>
        <w:tc>
          <w:tcPr>
            <w:tcW w:w="567" w:type="dxa"/>
          </w:tcPr>
          <w:p w14:paraId="6E634494" w14:textId="5DA289BB" w:rsidR="000A7B4A" w:rsidRPr="000A7B4A" w:rsidRDefault="000A7B4A" w:rsidP="000C4AE9">
            <w:pPr>
              <w:jc w:val="center"/>
              <w:rPr>
                <w:ins w:id="150" w:author="Fegie" w:date="2021-04-27T14:15:00Z"/>
                <w:rFonts w:ascii="標楷體" w:eastAsia="標楷體" w:hAnsi="標楷體"/>
                <w:color w:val="000000" w:themeColor="text1"/>
                <w:rPrChange w:id="151" w:author="Fegie" w:date="2021-04-27T14:16:00Z">
                  <w:rPr>
                    <w:ins w:id="152" w:author="Fegie" w:date="2021-04-27T14:15:00Z"/>
                    <w:rFonts w:ascii="標楷體" w:eastAsia="標楷體" w:hAnsi="標楷體"/>
                    <w:color w:val="FF0000"/>
                  </w:rPr>
                </w:rPrChange>
              </w:rPr>
            </w:pPr>
            <w:ins w:id="153" w:author="Fegie" w:date="2021-04-27T14:16:00Z">
              <w:r w:rsidRPr="000A7B4A">
                <w:rPr>
                  <w:rFonts w:ascii="標楷體" w:eastAsia="標楷體" w:hAnsi="標楷體"/>
                  <w:color w:val="000000" w:themeColor="text1"/>
                  <w:rPrChange w:id="154" w:author="Fegie" w:date="2021-04-27T14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ins w:id="155" w:author="Fegie" w:date="2021-04-27T14:1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ins w:id="156" w:author="Fegie" w:date="2021-04-27T14:15:00Z"/>
                <w:rFonts w:ascii="標楷體" w:eastAsia="標楷體" w:hAnsi="標楷體"/>
              </w:rPr>
            </w:pPr>
            <w:ins w:id="157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ins w:id="158" w:author="Fegie" w:date="2021-04-27T14:15:00Z"/>
                <w:rFonts w:ascii="標楷體" w:eastAsia="標楷體" w:hAnsi="標楷體"/>
              </w:rPr>
            </w:pPr>
            <w:ins w:id="159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ins w:id="160" w:author="Fegie" w:date="2021-04-27T14:15:00Z"/>
                <w:rFonts w:ascii="標楷體" w:eastAsia="標楷體" w:hAnsi="標楷體"/>
              </w:rPr>
            </w:pPr>
            <w:ins w:id="161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ins w:id="162" w:author="Fegie" w:date="2021-04-27T14:15:00Z"/>
                <w:rFonts w:ascii="標楷體" w:eastAsia="標楷體" w:hAnsi="標楷體"/>
              </w:rPr>
            </w:pPr>
            <w:ins w:id="163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ins w:id="164" w:author="Fegie" w:date="2021-04-27T14:15:00Z"/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5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5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6" w:name="_Toc71196432"/>
      <w:bookmarkStart w:id="167" w:name="_Toc71200048"/>
      <w:bookmarkEnd w:id="166"/>
      <w:bookmarkEnd w:id="167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8" w:name="_Toc71196433"/>
      <w:bookmarkStart w:id="169" w:name="_Toc71200049"/>
      <w:bookmarkEnd w:id="168"/>
      <w:bookmarkEnd w:id="169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0" w:name="_Toc71196434"/>
      <w:bookmarkStart w:id="171" w:name="_Toc71200050"/>
      <w:bookmarkEnd w:id="170"/>
      <w:bookmarkEnd w:id="171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2" w:name="_Toc71196435"/>
      <w:bookmarkStart w:id="173" w:name="_Toc71200051"/>
      <w:bookmarkEnd w:id="172"/>
      <w:bookmarkEnd w:id="173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4" w:name="_Toc71196436"/>
      <w:bookmarkStart w:id="175" w:name="_Toc71200052"/>
      <w:bookmarkEnd w:id="174"/>
      <w:bookmarkEnd w:id="175"/>
    </w:p>
    <w:p w14:paraId="45C9B976" w14:textId="57DDF31E" w:rsidR="009661CB" w:rsidRPr="00AF1A82" w:rsidRDefault="009661CB" w:rsidP="009661CB">
      <w:pPr>
        <w:pStyle w:val="3"/>
        <w:numPr>
          <w:ilvl w:val="2"/>
          <w:numId w:val="54"/>
        </w:numPr>
        <w:rPr>
          <w:ins w:id="176" w:author="Fegie" w:date="2021-04-28T12:02:00Z"/>
          <w:rFonts w:hAnsi="標楷體"/>
        </w:rPr>
      </w:pPr>
      <w:ins w:id="177" w:author="Fegie" w:date="2021-04-28T12:02:00Z">
        <w:r>
          <w:rPr>
            <w:rFonts w:hAnsi="標楷體" w:hint="eastAsia"/>
          </w:rPr>
          <w:t>L</w:t>
        </w:r>
        <w:r>
          <w:rPr>
            <w:rFonts w:hAnsi="標楷體"/>
          </w:rPr>
          <w:t xml:space="preserve">1001 </w:t>
        </w:r>
      </w:ins>
      <w:ins w:id="178" w:author="Fegie" w:date="2021-04-29T10:44:00Z">
        <w:r w:rsidR="00C1400F">
          <w:rPr>
            <w:rFonts w:hAnsi="標楷體" w:hint="eastAsia"/>
          </w:rPr>
          <w:t xml:space="preserve"> </w:t>
        </w:r>
      </w:ins>
      <w:ins w:id="179" w:author="Fegie" w:date="2021-04-28T12:03:00Z">
        <w:r>
          <w:rPr>
            <w:rFonts w:hAnsi="標楷體" w:hint="eastAsia"/>
          </w:rPr>
          <w:t>顧客明細資料查詢</w:t>
        </w:r>
      </w:ins>
      <w:ins w:id="180" w:author="Fegie" w:date="2021-05-05T16:25:00Z">
        <w:r w:rsidR="00C817AE">
          <w:rPr>
            <w:rFonts w:hAnsi="標楷體" w:hint="eastAsia"/>
          </w:rPr>
          <w:t>***</w:t>
        </w:r>
      </w:ins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181" w:author="Fegie" w:date="2021-04-28T12:02:00Z"/>
          <w:lang w:eastAsia="x-none"/>
        </w:rPr>
      </w:pPr>
      <w:ins w:id="182" w:author="Fegie" w:date="2021-04-28T12:02:00Z"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9661CB">
        <w:trPr>
          <w:trHeight w:val="277"/>
          <w:ins w:id="183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AF1A82" w:rsidRDefault="009661CB" w:rsidP="009661CB">
            <w:pPr>
              <w:rPr>
                <w:ins w:id="184" w:author="Fegie" w:date="2021-04-28T12:02:00Z"/>
                <w:rFonts w:ascii="標楷體" w:eastAsia="標楷體" w:hAnsi="標楷體"/>
                <w:lang w:eastAsia="x-none"/>
              </w:rPr>
            </w:pPr>
            <w:ins w:id="185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ins w:id="186" w:author="Fegie" w:date="2021-04-28T12:02:00Z"/>
                <w:rFonts w:ascii="標楷體" w:eastAsia="標楷體" w:hAnsi="標楷體"/>
              </w:rPr>
            </w:pPr>
            <w:ins w:id="187" w:author="Fegie" w:date="2021-04-28T13:57:00Z">
              <w:r>
                <w:rPr>
                  <w:rFonts w:ascii="標楷體" w:eastAsia="標楷體" w:hAnsi="標楷體" w:hint="eastAsia"/>
                </w:rPr>
                <w:t>顧客明細資料查詢</w:t>
              </w:r>
            </w:ins>
          </w:p>
        </w:tc>
      </w:tr>
      <w:tr w:rsidR="009661CB" w:rsidRPr="00AF1A82" w14:paraId="1C859CA8" w14:textId="77777777" w:rsidTr="009661CB">
        <w:trPr>
          <w:trHeight w:val="277"/>
          <w:ins w:id="188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AF1A82" w:rsidRDefault="009661CB" w:rsidP="009661CB">
            <w:pPr>
              <w:rPr>
                <w:ins w:id="189" w:author="Fegie" w:date="2021-04-28T12:02:00Z"/>
                <w:rFonts w:ascii="標楷體" w:eastAsia="標楷體" w:hAnsi="標楷體"/>
                <w:lang w:eastAsia="x-none"/>
              </w:rPr>
            </w:pPr>
            <w:ins w:id="190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ins w:id="191" w:author="Fegie" w:date="2021-04-28T12:02:00Z"/>
                <w:rFonts w:ascii="標楷體" w:eastAsia="標楷體" w:hAnsi="標楷體"/>
                <w:lang w:eastAsia="x-none"/>
              </w:rPr>
            </w:pPr>
            <w:ins w:id="192" w:author="Fegie" w:date="2021-04-28T12:02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193" w:author="Fegie" w:date="2021-04-28T13:57:00Z">
              <w:r w:rsidR="00152E58">
                <w:rPr>
                  <w:rFonts w:ascii="標楷體" w:eastAsia="標楷體" w:hAnsi="標楷體" w:hint="eastAsia"/>
                </w:rPr>
                <w:t>顧客</w:t>
              </w:r>
            </w:ins>
            <w:ins w:id="194" w:author="Fegie" w:date="2021-04-28T12:02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C13CA" w:rsidRPr="001C13CA" w14:paraId="543091C0" w14:textId="77777777" w:rsidTr="009661CB">
        <w:trPr>
          <w:trHeight w:val="773"/>
          <w:ins w:id="195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9661CB" w:rsidRPr="001C13CA" w:rsidRDefault="009661CB" w:rsidP="009661CB">
            <w:pPr>
              <w:rPr>
                <w:ins w:id="196" w:author="Fegie" w:date="2021-04-28T12:02:00Z"/>
                <w:rFonts w:ascii="標楷體" w:eastAsia="標楷體" w:hAnsi="標楷體"/>
                <w:lang w:eastAsia="x-none"/>
              </w:rPr>
            </w:pPr>
            <w:ins w:id="197" w:author="Fegie" w:date="2021-04-28T12:02:00Z">
              <w:r w:rsidRPr="001C13CA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C28009" w14:textId="2E525AB3" w:rsidR="009661CB" w:rsidRPr="001C13CA" w:rsidRDefault="000B49AE" w:rsidP="009661CB">
            <w:pPr>
              <w:rPr>
                <w:ins w:id="198" w:author="Fegie" w:date="2021-04-28T12:02:00Z"/>
                <w:rFonts w:ascii="標楷體" w:eastAsia="標楷體" w:hAnsi="標楷體"/>
              </w:rPr>
            </w:pPr>
            <w:ins w:id="199" w:author="st1" w:date="2021-05-06T1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0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參考「</w:t>
              </w:r>
            </w:ins>
            <w:ins w:id="201" w:author="Fegie" w:date="2021-04-28T13:57:00Z">
              <w:r w:rsidR="0097461E" w:rsidRPr="001C13CA">
                <w:rPr>
                  <w:rFonts w:ascii="標楷體" w:eastAsia="標楷體" w:hAnsi="標楷體" w:hint="eastAsia"/>
                  <w:rPrChange w:id="202" w:author="st1" w:date="2021-05-06T10:31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t>作業流程</w:t>
              </w:r>
            </w:ins>
            <w:ins w:id="203" w:author="st1" w:date="2021-05-06T10:30:00Z">
              <w:r w:rsidR="001C13CA" w:rsidRPr="001C13CA">
                <w:rPr>
                  <w:rFonts w:ascii="標楷體" w:eastAsia="標楷體" w:hAnsi="標楷體"/>
                  <w:rPrChange w:id="204" w:author="st1" w:date="2021-05-06T10:31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.客戶作業</w:t>
              </w:r>
            </w:ins>
            <w:ins w:id="205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4BB68E65" w14:textId="6BBDEF6C" w:rsidR="009661CB" w:rsidRPr="001C13CA" w:rsidRDefault="000B49AE" w:rsidP="009661CB">
            <w:pPr>
              <w:rPr>
                <w:ins w:id="206" w:author="Fegie" w:date="2021-04-28T12:02:00Z"/>
                <w:rFonts w:ascii="標楷體" w:eastAsia="標楷體" w:hAnsi="標楷體"/>
              </w:rPr>
            </w:pPr>
            <w:ins w:id="207" w:author="st1" w:date="2021-05-06T10:43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08" w:author="Fegie" w:date="2021-04-28T12:02:00Z">
              <w:del w:id="209" w:author="st1" w:date="2021-05-06T10:43:00Z">
                <w:r w:rsidR="009661CB" w:rsidRPr="001C13CA" w:rsidDel="000B49AE">
                  <w:rPr>
                    <w:rFonts w:ascii="標楷體" w:eastAsia="標楷體" w:hAnsi="標楷體"/>
                  </w:rPr>
                  <w:delText xml:space="preserve">1. </w:delText>
                </w:r>
              </w:del>
              <w:r w:rsidR="009661CB" w:rsidRPr="001C13CA">
                <w:rPr>
                  <w:rFonts w:ascii="標楷體" w:eastAsia="標楷體" w:hAnsi="標楷體" w:hint="eastAsia"/>
                </w:rPr>
                <w:t>查詢</w:t>
              </w:r>
            </w:ins>
            <w:ins w:id="210" w:author="Fegie" w:date="2021-04-28T13:58:00Z">
              <w:r w:rsidR="0097461E" w:rsidRPr="001C13CA">
                <w:rPr>
                  <w:rFonts w:ascii="標楷體" w:eastAsia="標楷體" w:hAnsi="標楷體" w:hint="eastAsia"/>
                </w:rPr>
                <w:t>客戶資料主</w:t>
              </w:r>
            </w:ins>
            <w:ins w:id="211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檔</w:t>
              </w:r>
              <w:r w:rsidR="009661CB" w:rsidRPr="001C13CA">
                <w:rPr>
                  <w:rFonts w:ascii="標楷體" w:eastAsia="標楷體" w:hAnsi="標楷體"/>
                </w:rPr>
                <w:t>(</w:t>
              </w:r>
            </w:ins>
            <w:ins w:id="212" w:author="Fegie" w:date="2021-04-28T13:58:00Z">
              <w:r w:rsidR="0097461E" w:rsidRPr="001C13CA">
                <w:rPr>
                  <w:rFonts w:ascii="標楷體" w:eastAsia="標楷體" w:hAnsi="標楷體"/>
                </w:rPr>
                <w:t>CustMain</w:t>
              </w:r>
            </w:ins>
            <w:ins w:id="213" w:author="Fegie" w:date="2021-04-28T12:02:00Z">
              <w:r w:rsidR="009661CB" w:rsidRPr="001C13CA">
                <w:rPr>
                  <w:rFonts w:ascii="標楷體" w:eastAsia="標楷體" w:hAnsi="標楷體"/>
                </w:rPr>
                <w:t>)</w:t>
              </w:r>
            </w:ins>
          </w:p>
          <w:p w14:paraId="35818A37" w14:textId="58BBAEA2" w:rsidR="009661CB" w:rsidRPr="001C13CA" w:rsidRDefault="000B49AE" w:rsidP="009661CB">
            <w:pPr>
              <w:rPr>
                <w:ins w:id="214" w:author="Fegie" w:date="2021-04-28T12:02:00Z"/>
                <w:rFonts w:ascii="標楷體" w:eastAsia="標楷體" w:hAnsi="標楷體"/>
                <w:lang w:eastAsia="zh-HK"/>
              </w:rPr>
            </w:pPr>
            <w:ins w:id="215" w:author="st1" w:date="2021-05-06T10:43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16" w:author="Fegie" w:date="2021-04-28T12:02:00Z">
              <w:del w:id="217" w:author="st1" w:date="2021-05-06T10:43:00Z">
                <w:r w:rsidR="009661CB" w:rsidRPr="001C13CA" w:rsidDel="000B49AE">
                  <w:rPr>
                    <w:rFonts w:ascii="標楷體" w:eastAsia="標楷體" w:hAnsi="標楷體"/>
                  </w:rPr>
                  <w:delText xml:space="preserve">2. </w:delText>
                </w:r>
              </w:del>
              <w:r w:rsidR="009661CB" w:rsidRPr="001C13CA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9661CB" w:rsidRPr="001C13CA">
                <w:rPr>
                  <w:rFonts w:ascii="標楷體" w:eastAsia="標楷體" w:hAnsi="標楷體"/>
                </w:rPr>
                <w:t>,</w:t>
              </w:r>
              <w:r w:rsidR="009661CB" w:rsidRPr="001C13CA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45A02B6F" w14:textId="10C5BBDE" w:rsidR="009661CB" w:rsidRPr="001C13CA" w:rsidRDefault="009661CB" w:rsidP="009661CB">
            <w:pPr>
              <w:rPr>
                <w:ins w:id="218" w:author="Fegie" w:date="2021-04-28T14:45:00Z"/>
                <w:rFonts w:ascii="標楷體" w:eastAsia="標楷體" w:hAnsi="標楷體"/>
              </w:rPr>
            </w:pPr>
            <w:ins w:id="219" w:author="Fegie" w:date="2021-04-28T12:02:00Z">
              <w:r w:rsidRPr="001C13CA">
                <w:rPr>
                  <w:rFonts w:ascii="標楷體" w:eastAsia="標楷體" w:hAnsi="標楷體"/>
                </w:rPr>
                <w:t xml:space="preserve">   (1).</w:t>
              </w:r>
            </w:ins>
            <w:ins w:id="220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戶號</w:t>
              </w:r>
            </w:ins>
            <w:ins w:id="221" w:author="Fegie" w:date="2021-04-28T12:02:00Z">
              <w:r w:rsidRPr="001C13CA">
                <w:rPr>
                  <w:rFonts w:ascii="標楷體" w:eastAsia="標楷體" w:hAnsi="標楷體"/>
                </w:rPr>
                <w:t>(</w:t>
              </w:r>
            </w:ins>
            <w:ins w:id="222" w:author="Fegie" w:date="2021-04-28T14:44:00Z">
              <w:r w:rsidR="00BA1337" w:rsidRPr="001C13CA">
                <w:rPr>
                  <w:rFonts w:ascii="標楷體" w:eastAsia="標楷體" w:hAnsi="標楷體"/>
                </w:rPr>
                <w:t>CustNo</w:t>
              </w:r>
            </w:ins>
            <w:ins w:id="223" w:author="Fegie" w:date="2021-04-28T12:02:00Z">
              <w:r w:rsidRPr="001C13CA">
                <w:rPr>
                  <w:rFonts w:ascii="標楷體" w:eastAsia="標楷體" w:hAnsi="標楷體"/>
                </w:rPr>
                <w:t xml:space="preserve">) </w:t>
              </w:r>
            </w:ins>
            <w:ins w:id="224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介於</w:t>
              </w:r>
            </w:ins>
            <w:ins w:id="225" w:author="Fegie" w:date="2021-04-28T12:02:00Z">
              <w:r w:rsidRPr="001C13CA">
                <w:rPr>
                  <w:rFonts w:ascii="標楷體" w:eastAsia="標楷體" w:hAnsi="標楷體"/>
                </w:rPr>
                <w:t xml:space="preserve"> </w:t>
              </w:r>
              <w:r w:rsidRPr="001C13CA">
                <w:rPr>
                  <w:rFonts w:ascii="標楷體" w:eastAsia="標楷體" w:hAnsi="標楷體" w:hint="eastAsia"/>
                </w:rPr>
                <w:t>輸入條件「</w:t>
              </w:r>
            </w:ins>
            <w:ins w:id="226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借款人戶號</w:t>
              </w:r>
            </w:ins>
            <w:ins w:id="227" w:author="Fegie" w:date="2021-04-28T12:02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28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之間</w:t>
              </w:r>
            </w:ins>
          </w:p>
          <w:p w14:paraId="0CC4FA02" w14:textId="088446CF" w:rsidR="00BA1337" w:rsidRPr="001C13CA" w:rsidRDefault="00BA1337" w:rsidP="009661CB">
            <w:pPr>
              <w:rPr>
                <w:ins w:id="229" w:author="Fegie" w:date="2021-04-28T14:46:00Z"/>
                <w:rFonts w:ascii="標楷體" w:eastAsia="標楷體" w:hAnsi="標楷體"/>
              </w:rPr>
            </w:pPr>
            <w:ins w:id="230" w:author="Fegie" w:date="2021-04-28T14:45:00Z">
              <w:r w:rsidRPr="001C13CA">
                <w:rPr>
                  <w:rFonts w:ascii="標楷體" w:eastAsia="標楷體" w:hAnsi="標楷體"/>
                </w:rPr>
                <w:t xml:space="preserve">   (2).</w:t>
              </w:r>
            </w:ins>
            <w:ins w:id="231" w:author="Fegie" w:date="2021-04-28T14:46:00Z">
              <w:r w:rsidRPr="001C13CA">
                <w:rPr>
                  <w:rFonts w:ascii="標楷體" w:eastAsia="標楷體" w:hAnsi="標楷體" w:hint="eastAsia"/>
                </w:rPr>
                <w:t>身份證字號</w:t>
              </w:r>
              <w:r w:rsidRPr="001C13CA">
                <w:rPr>
                  <w:rFonts w:ascii="標楷體" w:eastAsia="標楷體" w:hAnsi="標楷體"/>
                </w:rPr>
                <w:t xml:space="preserve">/統一編號(CustId) = </w:t>
              </w:r>
              <w:r w:rsidRPr="001C13CA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559D2912" w14:textId="1CAF5B57" w:rsidR="00BA1337" w:rsidRPr="001C13CA" w:rsidRDefault="00BA1337" w:rsidP="009661CB">
            <w:pPr>
              <w:rPr>
                <w:ins w:id="232" w:author="Fegie" w:date="2021-04-28T14:47:00Z"/>
                <w:rFonts w:ascii="標楷體" w:eastAsia="標楷體" w:hAnsi="標楷體"/>
              </w:rPr>
            </w:pPr>
            <w:ins w:id="233" w:author="Fegie" w:date="2021-04-28T14:46:00Z">
              <w:r w:rsidRPr="001C13CA">
                <w:rPr>
                  <w:rFonts w:ascii="標楷體" w:eastAsia="標楷體" w:hAnsi="標楷體"/>
                </w:rPr>
                <w:t xml:space="preserve">       </w:t>
              </w:r>
            </w:ins>
            <w:ins w:id="234" w:author="Fegie" w:date="2021-04-28T14:47:00Z">
              <w:r w:rsidRPr="001C13CA">
                <w:rPr>
                  <w:rFonts w:ascii="標楷體" w:eastAsia="標楷體" w:hAnsi="標楷體" w:hint="eastAsia"/>
                </w:rPr>
                <w:t>「統一編號」</w:t>
              </w:r>
            </w:ins>
          </w:p>
          <w:p w14:paraId="0E4FD06E" w14:textId="41F8B797" w:rsidR="00BA1337" w:rsidRPr="001C13CA" w:rsidRDefault="00BA1337" w:rsidP="009661CB">
            <w:pPr>
              <w:rPr>
                <w:ins w:id="235" w:author="Fegie" w:date="2021-04-28T14:50:00Z"/>
                <w:rFonts w:ascii="標楷體" w:eastAsia="標楷體" w:hAnsi="標楷體"/>
              </w:rPr>
            </w:pPr>
            <w:ins w:id="236" w:author="Fegie" w:date="2021-04-28T14:47:00Z">
              <w:r w:rsidRPr="001C13CA">
                <w:rPr>
                  <w:rFonts w:ascii="標楷體" w:eastAsia="標楷體" w:hAnsi="標楷體"/>
                </w:rPr>
                <w:t xml:space="preserve">   (3).</w:t>
              </w:r>
            </w:ins>
            <w:ins w:id="237" w:author="Fegie" w:date="2021-04-28T14:49:00Z">
              <w:r w:rsidRPr="001C13CA">
                <w:rPr>
                  <w:rFonts w:ascii="標楷體" w:eastAsia="標楷體" w:hAnsi="標楷體" w:hint="eastAsia"/>
                </w:rPr>
                <w:t>戶名</w:t>
              </w:r>
              <w:r w:rsidRPr="001C13CA">
                <w:rPr>
                  <w:rFonts w:ascii="標楷體" w:eastAsia="標楷體" w:hAnsi="標楷體"/>
                </w:rPr>
                <w:t>/公司名稱(</w:t>
              </w:r>
            </w:ins>
            <w:ins w:id="238" w:author="Fegie" w:date="2021-04-28T14:50:00Z">
              <w:r w:rsidRPr="001C13CA">
                <w:rPr>
                  <w:rFonts w:ascii="標楷體" w:eastAsia="標楷體" w:hAnsi="標楷體"/>
                </w:rPr>
                <w:t>CustName</w:t>
              </w:r>
            </w:ins>
            <w:ins w:id="239" w:author="Fegie" w:date="2021-04-28T14:49:00Z">
              <w:r w:rsidRPr="001C13CA">
                <w:rPr>
                  <w:rFonts w:ascii="標楷體" w:eastAsia="標楷體" w:hAnsi="標楷體"/>
                </w:rPr>
                <w:t xml:space="preserve">) </w:t>
              </w:r>
            </w:ins>
            <w:ins w:id="240" w:author="Fegie" w:date="2021-04-28T15:01:00Z">
              <w:r w:rsidR="007A6ED8" w:rsidRPr="001C13CA">
                <w:rPr>
                  <w:rFonts w:ascii="標楷體" w:eastAsia="標楷體" w:hAnsi="標楷體"/>
                </w:rPr>
                <w:t>%</w:t>
              </w:r>
            </w:ins>
            <w:ins w:id="241" w:author="Fegie" w:date="2021-04-28T14:49:00Z">
              <w:r w:rsidRPr="001C13CA">
                <w:rPr>
                  <w:rFonts w:ascii="標楷體" w:eastAsia="標楷體" w:hAnsi="標楷體"/>
                </w:rPr>
                <w:t xml:space="preserve"> 輸入條件「</w:t>
              </w:r>
            </w:ins>
            <w:ins w:id="242" w:author="Fegie" w:date="2021-04-28T14:50:00Z">
              <w:r w:rsidRPr="001C13CA">
                <w:rPr>
                  <w:rFonts w:ascii="標楷體" w:eastAsia="標楷體" w:hAnsi="標楷體" w:hint="eastAsia"/>
                </w:rPr>
                <w:t>戶名</w:t>
              </w:r>
            </w:ins>
            <w:ins w:id="243" w:author="Fegie" w:date="2021-04-28T14:49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3B321C4A" w14:textId="77777777" w:rsidR="00BA1337" w:rsidRPr="001C13CA" w:rsidRDefault="00BA1337" w:rsidP="009661CB">
            <w:pPr>
              <w:rPr>
                <w:ins w:id="244" w:author="Fegie" w:date="2021-04-28T14:53:00Z"/>
                <w:rFonts w:ascii="標楷體" w:eastAsia="標楷體" w:hAnsi="標楷體"/>
              </w:rPr>
            </w:pPr>
            <w:ins w:id="245" w:author="Fegie" w:date="2021-04-28T14:50:00Z">
              <w:r w:rsidRPr="001C13CA">
                <w:rPr>
                  <w:rFonts w:ascii="標楷體" w:eastAsia="標楷體" w:hAnsi="標楷體"/>
                </w:rPr>
                <w:t xml:space="preserve">   (4).</w:t>
              </w:r>
            </w:ins>
            <w:ins w:id="246" w:author="Fegie" w:date="2021-04-28T14:52:00Z">
              <w:r w:rsidRPr="001C13CA">
                <w:rPr>
                  <w:rFonts w:ascii="標楷體" w:eastAsia="標楷體" w:hAnsi="標楷體" w:hint="eastAsia"/>
                </w:rPr>
                <w:t>電話號碼</w:t>
              </w:r>
              <w:r w:rsidRPr="001C13CA">
                <w:rPr>
                  <w:rFonts w:ascii="標楷體" w:eastAsia="標楷體" w:hAnsi="標楷體"/>
                </w:rPr>
                <w:t xml:space="preserve">(CustTelNo.TelNo) = </w:t>
              </w:r>
              <w:r w:rsidRPr="001C13CA">
                <w:rPr>
                  <w:rFonts w:ascii="標楷體" w:eastAsia="標楷體" w:hAnsi="標楷體" w:hint="eastAsia"/>
                </w:rPr>
                <w:t>輸入條件「手機</w:t>
              </w:r>
            </w:ins>
          </w:p>
          <w:p w14:paraId="0281F062" w14:textId="2C9C1062" w:rsidR="00BA1337" w:rsidRPr="001C13CA" w:rsidRDefault="00BA1337" w:rsidP="009661CB">
            <w:pPr>
              <w:rPr>
                <w:ins w:id="247" w:author="Fegie" w:date="2021-04-28T14:53:00Z"/>
                <w:rFonts w:ascii="標楷體" w:eastAsia="標楷體" w:hAnsi="標楷體"/>
              </w:rPr>
            </w:pPr>
            <w:ins w:id="248" w:author="Fegie" w:date="2021-04-28T14:53:00Z">
              <w:r w:rsidRPr="001C13CA">
                <w:rPr>
                  <w:rFonts w:ascii="標楷體" w:eastAsia="標楷體" w:hAnsi="標楷體"/>
                </w:rPr>
                <w:t xml:space="preserve">       號碼</w:t>
              </w:r>
            </w:ins>
            <w:ins w:id="249" w:author="Fegie" w:date="2021-04-28T14:52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50" w:author="Fegie" w:date="2021-04-28T14:53:00Z">
              <w:r w:rsidRPr="001C13CA">
                <w:rPr>
                  <w:rFonts w:ascii="標楷體" w:eastAsia="標楷體" w:hAnsi="標楷體" w:hint="eastAsia"/>
                </w:rPr>
                <w:t>且電話種類</w:t>
              </w:r>
              <w:r w:rsidRPr="001C13CA">
                <w:rPr>
                  <w:rFonts w:ascii="標楷體" w:eastAsia="標楷體" w:hAnsi="標楷體"/>
                </w:rPr>
                <w:t>(CustTelNo.TelTypeCode=03)</w:t>
              </w:r>
            </w:ins>
          </w:p>
          <w:p w14:paraId="7A2D4907" w14:textId="08A2C86D" w:rsidR="00BA1337" w:rsidRPr="001C13CA" w:rsidRDefault="00BA1337" w:rsidP="009661CB">
            <w:pPr>
              <w:rPr>
                <w:ins w:id="251" w:author="Fegie" w:date="2021-04-28T14:54:00Z"/>
                <w:rFonts w:ascii="標楷體" w:eastAsia="標楷體" w:hAnsi="標楷體"/>
              </w:rPr>
            </w:pPr>
            <w:ins w:id="252" w:author="Fegie" w:date="2021-04-28T14:53:00Z">
              <w:r w:rsidRPr="001C13CA">
                <w:rPr>
                  <w:rFonts w:ascii="標楷體" w:eastAsia="標楷體" w:hAnsi="標楷體"/>
                </w:rPr>
                <w:t xml:space="preserve">   </w:t>
              </w:r>
            </w:ins>
            <w:ins w:id="253" w:author="Fegie" w:date="2021-04-28T14:54:00Z">
              <w:r w:rsidRPr="001C13CA">
                <w:rPr>
                  <w:rFonts w:ascii="標楷體" w:eastAsia="標楷體" w:hAnsi="標楷體"/>
                </w:rPr>
                <w:t>(5).</w:t>
              </w:r>
              <w:r w:rsidRPr="001C13CA">
                <w:rPr>
                  <w:rFonts w:ascii="標楷體" w:eastAsia="標楷體" w:hAnsi="標楷體" w:hint="eastAsia"/>
                </w:rPr>
                <w:t>身份證字號</w:t>
              </w:r>
              <w:r w:rsidRPr="001C13CA">
                <w:rPr>
                  <w:rFonts w:ascii="標楷體" w:eastAsia="標楷體" w:hAnsi="標楷體"/>
                </w:rPr>
                <w:t xml:space="preserve">/統一編號(CustId)長度 = </w:t>
              </w:r>
              <w:r w:rsidRPr="001C13CA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67EFA77B" w14:textId="4C3D5391" w:rsidR="00BA1337" w:rsidRPr="001C13CA" w:rsidRDefault="00BA1337" w:rsidP="009661CB">
            <w:pPr>
              <w:rPr>
                <w:ins w:id="254" w:author="Fegie" w:date="2021-04-28T12:02:00Z"/>
                <w:rFonts w:ascii="標楷體" w:eastAsia="標楷體" w:hAnsi="標楷體"/>
              </w:rPr>
            </w:pPr>
            <w:ins w:id="255" w:author="Fegie" w:date="2021-04-28T14:54:00Z">
              <w:r w:rsidRPr="001C13CA">
                <w:rPr>
                  <w:rFonts w:ascii="標楷體" w:eastAsia="標楷體" w:hAnsi="標楷體"/>
                </w:rPr>
                <w:t xml:space="preserve">       「身份別(0:不限長度</w:t>
              </w:r>
            </w:ins>
            <w:ins w:id="256" w:author="Fegie" w:date="2021-04-28T14:55:00Z">
              <w:r w:rsidRPr="001C13CA">
                <w:rPr>
                  <w:rFonts w:ascii="標楷體" w:eastAsia="標楷體" w:hAnsi="標楷體"/>
                </w:rPr>
                <w:t>;1:10</w:t>
              </w:r>
              <w:r w:rsidRPr="001C13CA">
                <w:rPr>
                  <w:rFonts w:ascii="標楷體" w:eastAsia="標楷體" w:hAnsi="標楷體" w:hint="eastAsia"/>
                </w:rPr>
                <w:t>碼</w:t>
              </w:r>
              <w:r w:rsidRPr="001C13CA">
                <w:rPr>
                  <w:rFonts w:ascii="標楷體" w:eastAsia="標楷體" w:hAnsi="標楷體"/>
                </w:rPr>
                <w:t>,2:8碼</w:t>
              </w:r>
            </w:ins>
            <w:ins w:id="257" w:author="Fegie" w:date="2021-04-28T14:54:00Z">
              <w:r w:rsidRPr="001C13CA">
                <w:rPr>
                  <w:rFonts w:ascii="標楷體" w:eastAsia="標楷體" w:hAnsi="標楷體"/>
                </w:rPr>
                <w:t>)」</w:t>
              </w:r>
            </w:ins>
          </w:p>
          <w:p w14:paraId="3839997B" w14:textId="37D53244" w:rsidR="007A6ED8" w:rsidRPr="001C13CA" w:rsidRDefault="000B49AE" w:rsidP="009661CB">
            <w:pPr>
              <w:rPr>
                <w:ins w:id="258" w:author="Fegie" w:date="2021-04-28T14:58:00Z"/>
                <w:rFonts w:ascii="標楷體" w:eastAsia="標楷體" w:hAnsi="標楷體"/>
              </w:rPr>
            </w:pPr>
            <w:ins w:id="259" w:author="st1" w:date="2021-05-06T10:43:00Z">
              <w:r>
                <w:rPr>
                  <w:rFonts w:ascii="標楷體" w:eastAsia="標楷體" w:hAnsi="標楷體" w:hint="eastAsia"/>
                </w:rPr>
                <w:t>4.</w:t>
              </w:r>
            </w:ins>
            <w:ins w:id="260" w:author="Fegie" w:date="2021-04-28T12:02:00Z">
              <w:del w:id="261" w:author="st1" w:date="2021-05-06T10:43:00Z">
                <w:r w:rsidR="009661CB" w:rsidRPr="001C13CA" w:rsidDel="000B49AE">
                  <w:rPr>
                    <w:rFonts w:ascii="標楷體" w:eastAsia="標楷體" w:hAnsi="標楷體"/>
                  </w:rPr>
                  <w:delText xml:space="preserve">3. </w:delText>
                </w:r>
              </w:del>
              <w:r w:rsidR="009661CB" w:rsidRPr="001C13CA">
                <w:rPr>
                  <w:rFonts w:ascii="標楷體" w:eastAsia="標楷體" w:hAnsi="標楷體" w:hint="eastAsia"/>
                </w:rPr>
                <w:t>資料排序</w:t>
              </w:r>
              <w:r w:rsidR="009661CB" w:rsidRPr="001C13CA">
                <w:rPr>
                  <w:rFonts w:ascii="標楷體" w:eastAsia="標楷體" w:hAnsi="標楷體"/>
                </w:rPr>
                <w:t>:</w:t>
              </w:r>
            </w:ins>
          </w:p>
          <w:p w14:paraId="4025E038" w14:textId="77777777" w:rsidR="009661CB" w:rsidRPr="001C13CA" w:rsidRDefault="007A6ED8" w:rsidP="009661CB">
            <w:pPr>
              <w:rPr>
                <w:ins w:id="262" w:author="Fegie" w:date="2021-04-28T14:59:00Z"/>
                <w:rFonts w:ascii="標楷體" w:eastAsia="標楷體" w:hAnsi="標楷體"/>
              </w:rPr>
            </w:pPr>
            <w:ins w:id="263" w:author="Fegie" w:date="2021-04-28T14:58:00Z">
              <w:r w:rsidRPr="001C13CA">
                <w:rPr>
                  <w:rFonts w:ascii="標楷體" w:eastAsia="標楷體" w:hAnsi="標楷體"/>
                </w:rPr>
                <w:t xml:space="preserve">   (1).</w:t>
              </w:r>
            </w:ins>
            <w:ins w:id="264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查詢結果「</w:t>
              </w:r>
            </w:ins>
            <w:ins w:id="265" w:author="Fegie" w:date="2021-04-28T14:59:00Z">
              <w:r w:rsidRPr="001C13CA">
                <w:rPr>
                  <w:rFonts w:ascii="標楷體" w:eastAsia="標楷體" w:hAnsi="標楷體" w:hint="eastAsia"/>
                </w:rPr>
                <w:t>戶號</w:t>
              </w:r>
            </w:ins>
            <w:ins w:id="266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」由</w:t>
              </w:r>
            </w:ins>
            <w:ins w:id="267" w:author="Fegie" w:date="2021-04-28T14:59:00Z">
              <w:r w:rsidRPr="001C13CA">
                <w:rPr>
                  <w:rFonts w:ascii="標楷體" w:eastAsia="標楷體" w:hAnsi="標楷體" w:hint="eastAsia"/>
                </w:rPr>
                <w:t>小</w:t>
              </w:r>
            </w:ins>
            <w:ins w:id="268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至</w:t>
              </w:r>
            </w:ins>
            <w:ins w:id="269" w:author="Fegie" w:date="2021-04-28T14:59:00Z">
              <w:r w:rsidRPr="001C13CA">
                <w:rPr>
                  <w:rFonts w:ascii="標楷體" w:eastAsia="標楷體" w:hAnsi="標楷體" w:hint="eastAsia"/>
                </w:rPr>
                <w:t>大</w:t>
              </w:r>
            </w:ins>
            <w:ins w:id="270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排序</w:t>
              </w:r>
            </w:ins>
          </w:p>
          <w:p w14:paraId="0AECAC5D" w14:textId="2E86D48C" w:rsidR="007A6ED8" w:rsidRPr="001C13CA" w:rsidRDefault="007A6ED8" w:rsidP="009661CB">
            <w:pPr>
              <w:rPr>
                <w:ins w:id="271" w:author="Fegie" w:date="2021-04-28T14:59:00Z"/>
                <w:rFonts w:ascii="標楷體" w:eastAsia="標楷體" w:hAnsi="標楷體"/>
              </w:rPr>
            </w:pPr>
            <w:ins w:id="272" w:author="Fegie" w:date="2021-04-28T14:59:00Z">
              <w:r w:rsidRPr="001C13CA">
                <w:rPr>
                  <w:rFonts w:ascii="標楷體" w:eastAsia="標楷體" w:hAnsi="標楷體"/>
                </w:rPr>
                <w:t xml:space="preserve">   (2).</w:t>
              </w:r>
            </w:ins>
            <w:ins w:id="273" w:author="Fegie" w:date="2021-05-05T14:09:00Z">
              <w:r w:rsidR="00C53C1D" w:rsidRPr="001C13CA">
                <w:rPr>
                  <w:rFonts w:ascii="標楷體" w:eastAsia="標楷體" w:hAnsi="標楷體" w:hint="eastAsia"/>
                </w:rPr>
                <w:t>查詢結果「戶號」由小至大排序</w:t>
              </w:r>
            </w:ins>
          </w:p>
          <w:p w14:paraId="627C07D7" w14:textId="77777777" w:rsidR="007A6ED8" w:rsidRPr="001C13CA" w:rsidRDefault="007A6ED8" w:rsidP="009661CB">
            <w:pPr>
              <w:rPr>
                <w:ins w:id="274" w:author="Fegie" w:date="2021-04-28T15:05:00Z"/>
                <w:rFonts w:ascii="標楷體" w:eastAsia="標楷體" w:hAnsi="標楷體"/>
              </w:rPr>
            </w:pPr>
            <w:ins w:id="275" w:author="Fegie" w:date="2021-04-28T14:59:00Z">
              <w:r w:rsidRPr="001C13CA">
                <w:rPr>
                  <w:rFonts w:ascii="標楷體" w:eastAsia="標楷體" w:hAnsi="標楷體"/>
                </w:rPr>
                <w:t xml:space="preserve">   </w:t>
              </w:r>
            </w:ins>
            <w:ins w:id="276" w:author="Fegie" w:date="2021-04-28T15:05:00Z">
              <w:r w:rsidR="0020775B" w:rsidRPr="001C13CA">
                <w:rPr>
                  <w:rFonts w:ascii="標楷體" w:eastAsia="標楷體" w:hAnsi="標楷體"/>
                </w:rPr>
                <w:t>(3).查詢結果「戶號」由小至大排序</w:t>
              </w:r>
            </w:ins>
          </w:p>
          <w:p w14:paraId="2CAF17CB" w14:textId="0611E2A9" w:rsidR="0020775B" w:rsidRPr="001C13CA" w:rsidRDefault="0020775B" w:rsidP="009661CB">
            <w:pPr>
              <w:rPr>
                <w:ins w:id="277" w:author="Fegie" w:date="2021-04-28T12:02:00Z"/>
                <w:rFonts w:ascii="標楷體" w:eastAsia="標楷體" w:hAnsi="標楷體"/>
              </w:rPr>
            </w:pPr>
            <w:ins w:id="278" w:author="Fegie" w:date="2021-04-28T15:05:00Z">
              <w:r w:rsidRPr="001C13CA">
                <w:rPr>
                  <w:rFonts w:ascii="標楷體" w:eastAsia="標楷體" w:hAnsi="標楷體"/>
                </w:rPr>
                <w:t xml:space="preserve">   (4).「客戶識別碼」由小至大排序</w:t>
              </w:r>
            </w:ins>
          </w:p>
        </w:tc>
      </w:tr>
      <w:tr w:rsidR="009661CB" w:rsidRPr="00AF1A82" w14:paraId="4F318662" w14:textId="77777777" w:rsidTr="009661CB">
        <w:trPr>
          <w:trHeight w:val="321"/>
          <w:ins w:id="279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AF1A82" w:rsidRDefault="009661CB" w:rsidP="009661CB">
            <w:pPr>
              <w:rPr>
                <w:ins w:id="280" w:author="Fegie" w:date="2021-04-28T12:02:00Z"/>
                <w:rFonts w:ascii="標楷體" w:eastAsia="標楷體" w:hAnsi="標楷體"/>
                <w:lang w:eastAsia="x-none"/>
              </w:rPr>
            </w:pPr>
            <w:ins w:id="281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ins w:id="282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9661CB">
        <w:trPr>
          <w:trHeight w:val="1311"/>
          <w:ins w:id="283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AF1A82" w:rsidRDefault="009661CB" w:rsidP="009661CB">
            <w:pPr>
              <w:rPr>
                <w:ins w:id="284" w:author="Fegie" w:date="2021-04-28T12:02:00Z"/>
                <w:rFonts w:ascii="標楷體" w:eastAsia="標楷體" w:hAnsi="標楷體"/>
                <w:lang w:eastAsia="x-none"/>
              </w:rPr>
            </w:pPr>
            <w:ins w:id="285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ins w:id="286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9661CB">
        <w:trPr>
          <w:trHeight w:val="278"/>
          <w:ins w:id="287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AF1A82" w:rsidRDefault="009661CB" w:rsidP="009661CB">
            <w:pPr>
              <w:rPr>
                <w:ins w:id="288" w:author="Fegie" w:date="2021-04-28T12:02:00Z"/>
                <w:rFonts w:ascii="標楷體" w:eastAsia="標楷體" w:hAnsi="標楷體"/>
                <w:lang w:eastAsia="x-none"/>
              </w:rPr>
            </w:pPr>
            <w:ins w:id="289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ins w:id="290" w:author="Fegie" w:date="2021-04-28T12:02:00Z"/>
                <w:rFonts w:ascii="標楷體" w:eastAsia="標楷體" w:hAnsi="標楷體"/>
                <w:lang w:eastAsia="x-none"/>
              </w:rPr>
            </w:pPr>
            <w:ins w:id="291" w:author="Fegie" w:date="2021-04-28T12:02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9661CB" w:rsidRPr="00AF1A82" w14:paraId="2ECB024E" w14:textId="77777777" w:rsidTr="009661CB">
        <w:trPr>
          <w:trHeight w:val="358"/>
          <w:ins w:id="292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AF1A82" w:rsidRDefault="009661CB" w:rsidP="009661CB">
            <w:pPr>
              <w:rPr>
                <w:ins w:id="293" w:author="Fegie" w:date="2021-04-28T12:02:00Z"/>
                <w:rFonts w:ascii="標楷體" w:eastAsia="標楷體" w:hAnsi="標楷體"/>
                <w:lang w:eastAsia="x-none"/>
              </w:rPr>
            </w:pPr>
            <w:ins w:id="294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ins w:id="295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5E7A8897" w14:textId="77777777" w:rsidTr="009661CB">
        <w:trPr>
          <w:trHeight w:val="278"/>
          <w:ins w:id="296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9661CB" w:rsidRPr="00AF1A82" w:rsidRDefault="009661CB" w:rsidP="009661CB">
            <w:pPr>
              <w:rPr>
                <w:ins w:id="297" w:author="Fegie" w:date="2021-04-28T12:02:00Z"/>
                <w:rFonts w:ascii="標楷體" w:eastAsia="標楷體" w:hAnsi="標楷體"/>
                <w:lang w:eastAsia="x-none"/>
              </w:rPr>
            </w:pPr>
            <w:ins w:id="298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02D8D2" w14:textId="1595FBF2" w:rsidR="009661CB" w:rsidRDefault="00B42BC5" w:rsidP="009661CB">
            <w:pPr>
              <w:rPr>
                <w:ins w:id="299" w:author="Fegie" w:date="2021-05-04T14:49:00Z"/>
                <w:rFonts w:ascii="標楷體" w:eastAsia="標楷體" w:hAnsi="標楷體"/>
              </w:rPr>
            </w:pPr>
            <w:ins w:id="300" w:author="Fegie" w:date="2021-05-04T14:49:00Z">
              <w:r>
                <w:rPr>
                  <w:rFonts w:ascii="標楷體" w:eastAsia="標楷體" w:hAnsi="標楷體" w:hint="eastAsia"/>
                </w:rPr>
                <w:t>自然人「身份證號碼」長度1</w:t>
              </w:r>
              <w:r>
                <w:rPr>
                  <w:rFonts w:ascii="標楷體" w:eastAsia="標楷體" w:hAnsi="標楷體"/>
                </w:rPr>
                <w:t>0</w:t>
              </w:r>
              <w:r>
                <w:rPr>
                  <w:rFonts w:ascii="標楷體" w:eastAsia="標楷體" w:hAnsi="標楷體" w:hint="eastAsia"/>
                </w:rPr>
                <w:t>碼</w:t>
              </w:r>
            </w:ins>
          </w:p>
          <w:p w14:paraId="318F3895" w14:textId="4FCEFD14" w:rsidR="00B42BC5" w:rsidRPr="00AF1A82" w:rsidRDefault="00B42BC5" w:rsidP="009661CB">
            <w:pPr>
              <w:rPr>
                <w:ins w:id="301" w:author="Fegie" w:date="2021-04-28T12:02:00Z"/>
                <w:rFonts w:ascii="標楷體" w:eastAsia="標楷體" w:hAnsi="標楷體"/>
              </w:rPr>
            </w:pPr>
            <w:ins w:id="302" w:author="Fegie" w:date="2021-05-04T14:49:00Z">
              <w:r>
                <w:rPr>
                  <w:rFonts w:ascii="標楷體" w:eastAsia="標楷體" w:hAnsi="標楷體" w:hint="eastAsia"/>
                </w:rPr>
                <w:t>法人「統一編號」長度8碼</w:t>
              </w:r>
            </w:ins>
          </w:p>
        </w:tc>
      </w:tr>
    </w:tbl>
    <w:p w14:paraId="1DD6E83E" w14:textId="77777777" w:rsidR="009661CB" w:rsidRDefault="009661CB" w:rsidP="009661CB">
      <w:pPr>
        <w:pStyle w:val="a"/>
        <w:numPr>
          <w:ilvl w:val="0"/>
          <w:numId w:val="0"/>
        </w:numPr>
        <w:ind w:left="1418"/>
        <w:rPr>
          <w:ins w:id="303" w:author="Fegie" w:date="2021-04-28T12:02:00Z"/>
        </w:rPr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304" w:author="Fegie" w:date="2021-04-28T12:02:00Z"/>
        </w:rPr>
      </w:pPr>
      <w:ins w:id="305" w:author="Fegie" w:date="2021-04-28T12:02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9661CB">
        <w:trPr>
          <w:ins w:id="306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612908A" w14:textId="77777777" w:rsidR="009661CB" w:rsidRDefault="009661CB" w:rsidP="009661CB">
            <w:pPr>
              <w:jc w:val="center"/>
              <w:rPr>
                <w:ins w:id="307" w:author="Fegie" w:date="2021-04-28T12:02:00Z"/>
                <w:rFonts w:ascii="標楷體" w:eastAsia="標楷體" w:hAnsi="標楷體"/>
              </w:rPr>
            </w:pPr>
            <w:ins w:id="308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3FE814" w14:textId="77777777" w:rsidR="009661CB" w:rsidRDefault="009661CB" w:rsidP="009661CB">
            <w:pPr>
              <w:jc w:val="center"/>
              <w:rPr>
                <w:ins w:id="309" w:author="Fegie" w:date="2021-04-28T12:02:00Z"/>
                <w:rFonts w:ascii="標楷體" w:eastAsia="標楷體" w:hAnsi="標楷體"/>
              </w:rPr>
            </w:pPr>
            <w:ins w:id="310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B74153" w14:textId="77777777" w:rsidR="009661CB" w:rsidRDefault="009661CB" w:rsidP="009661CB">
            <w:pPr>
              <w:jc w:val="center"/>
              <w:rPr>
                <w:ins w:id="311" w:author="Fegie" w:date="2021-04-28T12:02:00Z"/>
                <w:rFonts w:ascii="標楷體" w:eastAsia="標楷體" w:hAnsi="標楷體"/>
              </w:rPr>
            </w:pPr>
            <w:ins w:id="312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9661CB" w14:paraId="221C8F50" w14:textId="77777777" w:rsidTr="009661CB">
        <w:trPr>
          <w:ins w:id="313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ins w:id="314" w:author="Fegie" w:date="2021-04-28T12:02:00Z"/>
                <w:rFonts w:ascii="標楷體" w:eastAsia="標楷體" w:hAnsi="標楷體"/>
              </w:rPr>
            </w:pPr>
            <w:ins w:id="315" w:author="Fegie" w:date="2021-04-28T12:0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ins w:id="316" w:author="Fegie" w:date="2021-04-28T12:02:00Z"/>
                <w:rFonts w:ascii="標楷體" w:eastAsia="標楷體" w:hAnsi="標楷體"/>
              </w:rPr>
            </w:pPr>
            <w:ins w:id="317" w:author="Fegie" w:date="2021-04-28T15:12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ins w:id="318" w:author="Fegie" w:date="2021-04-28T12:02:00Z"/>
                <w:rFonts w:ascii="標楷體" w:eastAsia="標楷體" w:hAnsi="標楷體"/>
              </w:rPr>
            </w:pPr>
            <w:ins w:id="319" w:author="Fegie" w:date="2021-04-28T15:19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9661CB" w14:paraId="79275F52" w14:textId="77777777" w:rsidTr="009661CB">
        <w:trPr>
          <w:ins w:id="320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ins w:id="321" w:author="Fegie" w:date="2021-04-28T12:02:00Z"/>
                <w:rFonts w:ascii="標楷體" w:eastAsia="標楷體" w:hAnsi="標楷體"/>
              </w:rPr>
            </w:pPr>
            <w:ins w:id="322" w:author="Fegie" w:date="2021-04-28T12:0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ins w:id="323" w:author="Fegie" w:date="2021-04-28T12:02:00Z"/>
                <w:rFonts w:ascii="標楷體" w:eastAsia="標楷體" w:hAnsi="標楷體"/>
              </w:rPr>
            </w:pPr>
            <w:ins w:id="324" w:author="Fegie" w:date="2021-04-28T15:12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ins w:id="325" w:author="Fegie" w:date="2021-04-28T12:02:00Z"/>
                <w:rFonts w:ascii="標楷體" w:eastAsia="標楷體" w:hAnsi="標楷體"/>
                <w:lang w:eastAsia="zh-HK"/>
              </w:rPr>
            </w:pPr>
            <w:ins w:id="326" w:author="Fegie" w:date="2021-04-28T15:19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  <w:tr w:rsidR="009661CB" w14:paraId="30F538B8" w14:textId="77777777" w:rsidTr="009661CB">
        <w:trPr>
          <w:ins w:id="327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ins w:id="328" w:author="Fegie" w:date="2021-04-28T12:02:00Z"/>
                <w:rFonts w:ascii="標楷體" w:eastAsia="標楷體" w:hAnsi="標楷體"/>
              </w:rPr>
            </w:pPr>
            <w:ins w:id="329" w:author="Fegie" w:date="2021-04-28T12:0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ins w:id="330" w:author="Fegie" w:date="2021-04-28T12:02:00Z"/>
                <w:rFonts w:ascii="標楷體" w:eastAsia="標楷體" w:hAnsi="標楷體"/>
              </w:rPr>
            </w:pPr>
            <w:ins w:id="331" w:author="Fegie" w:date="2021-04-28T15:13:00Z">
              <w:r>
                <w:rPr>
                  <w:rFonts w:ascii="標楷體" w:eastAsia="標楷體" w:hAnsi="標楷體"/>
                </w:rPr>
                <w:t>CustFin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ins w:id="332" w:author="Fegie" w:date="2021-04-28T12:02:00Z"/>
                <w:rFonts w:ascii="標楷體" w:eastAsia="標楷體" w:hAnsi="標楷體"/>
                <w:lang w:eastAsia="zh-HK"/>
              </w:rPr>
            </w:pPr>
            <w:ins w:id="333" w:author="Fegie" w:date="2021-04-28T15:20:00Z">
              <w:r>
                <w:rPr>
                  <w:rFonts w:ascii="標楷體" w:eastAsia="標楷體" w:hAnsi="標楷體" w:hint="eastAsia"/>
                  <w:lang w:eastAsia="zh-HK"/>
                </w:rPr>
                <w:t>公司戶財務狀況檔</w:t>
              </w:r>
            </w:ins>
          </w:p>
        </w:tc>
      </w:tr>
      <w:tr w:rsidR="007A3D8D" w14:paraId="05974CB7" w14:textId="77777777" w:rsidTr="009661CB">
        <w:trPr>
          <w:ins w:id="334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ins w:id="335" w:author="Fegie" w:date="2021-04-28T15:13:00Z"/>
                <w:rFonts w:ascii="標楷體" w:eastAsia="標楷體" w:hAnsi="標楷體"/>
              </w:rPr>
            </w:pPr>
            <w:ins w:id="336" w:author="Fegie" w:date="2021-04-28T15:1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ins w:id="337" w:author="Fegie" w:date="2021-04-28T15:13:00Z"/>
                <w:rFonts w:ascii="標楷體" w:eastAsia="標楷體" w:hAnsi="標楷體"/>
              </w:rPr>
            </w:pPr>
            <w:ins w:id="338" w:author="Fegie" w:date="2021-04-28T15:13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ins w:id="339" w:author="Fegie" w:date="2021-04-28T15:13:00Z"/>
                <w:rFonts w:ascii="標楷體" w:eastAsia="標楷體" w:hAnsi="標楷體"/>
                <w:lang w:eastAsia="zh-HK"/>
              </w:rPr>
            </w:pPr>
            <w:ins w:id="340" w:author="Fegie" w:date="2021-04-28T15:20:00Z">
              <w:r>
                <w:rPr>
                  <w:rFonts w:ascii="標楷體" w:eastAsia="標楷體" w:hAnsi="標楷體" w:hint="eastAsia"/>
                  <w:lang w:eastAsia="zh-HK"/>
                </w:rPr>
                <w:t>額度主檔</w:t>
              </w:r>
            </w:ins>
          </w:p>
        </w:tc>
      </w:tr>
      <w:tr w:rsidR="007A3D8D" w14:paraId="00E4A505" w14:textId="77777777" w:rsidTr="009661CB">
        <w:trPr>
          <w:ins w:id="341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ins w:id="342" w:author="Fegie" w:date="2021-04-28T15:13:00Z"/>
                <w:rFonts w:ascii="標楷體" w:eastAsia="標楷體" w:hAnsi="標楷體"/>
              </w:rPr>
            </w:pPr>
            <w:ins w:id="343" w:author="Fegie" w:date="2021-04-28T15:18:00Z">
              <w:r>
                <w:rPr>
                  <w:rFonts w:ascii="標楷體" w:eastAsia="標楷體" w:hAnsi="標楷體" w:hint="eastAsia"/>
                </w:rPr>
                <w:lastRenderedPageBreak/>
                <w:t>5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193CD0B7" w:rsidR="007A3D8D" w:rsidRDefault="007A3D8D" w:rsidP="009661CB">
            <w:pPr>
              <w:rPr>
                <w:ins w:id="344" w:author="Fegie" w:date="2021-04-28T15:13:00Z"/>
                <w:rFonts w:ascii="標楷體" w:eastAsia="標楷體" w:hAnsi="標楷體"/>
              </w:rPr>
            </w:pPr>
            <w:ins w:id="345" w:author="Fegie" w:date="2021-04-28T15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15482DF3" w:rsidR="007A3D8D" w:rsidRDefault="0082762B" w:rsidP="009661CB">
            <w:pPr>
              <w:rPr>
                <w:ins w:id="346" w:author="Fegie" w:date="2021-04-28T15:13:00Z"/>
                <w:rFonts w:ascii="標楷體" w:eastAsia="標楷體" w:hAnsi="標楷體"/>
                <w:lang w:eastAsia="zh-HK"/>
              </w:rPr>
            </w:pPr>
            <w:ins w:id="347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客戶關係人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關係企業資料維護主檔</w:t>
              </w:r>
            </w:ins>
          </w:p>
        </w:tc>
      </w:tr>
      <w:tr w:rsidR="0082762B" w14:paraId="286750BB" w14:textId="77777777" w:rsidTr="009661CB">
        <w:trPr>
          <w:ins w:id="348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8AF" w14:textId="786E6B0A" w:rsidR="0082762B" w:rsidRDefault="0082762B" w:rsidP="0082762B">
            <w:pPr>
              <w:jc w:val="center"/>
              <w:rPr>
                <w:ins w:id="349" w:author="Fegie" w:date="2021-04-28T15:13:00Z"/>
                <w:rFonts w:ascii="標楷體" w:eastAsia="標楷體" w:hAnsi="標楷體"/>
              </w:rPr>
            </w:pPr>
            <w:ins w:id="350" w:author="Fegie" w:date="2021-04-28T15:1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0E69" w14:textId="4CDE0C63" w:rsidR="0082762B" w:rsidRDefault="0082762B" w:rsidP="0082762B">
            <w:pPr>
              <w:rPr>
                <w:ins w:id="351" w:author="Fegie" w:date="2021-04-28T15:13:00Z"/>
                <w:rFonts w:ascii="標楷體" w:eastAsia="標楷體" w:hAnsi="標楷體"/>
              </w:rPr>
            </w:pPr>
            <w:ins w:id="352" w:author="Fegie" w:date="2021-04-28T15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AE02" w14:textId="069ECFC9" w:rsidR="0082762B" w:rsidRDefault="0082762B" w:rsidP="0082762B">
            <w:pPr>
              <w:rPr>
                <w:ins w:id="353" w:author="Fegie" w:date="2021-04-28T15:13:00Z"/>
                <w:rFonts w:ascii="標楷體" w:eastAsia="標楷體" w:hAnsi="標楷體"/>
                <w:lang w:eastAsia="zh-HK"/>
              </w:rPr>
            </w:pPr>
            <w:ins w:id="354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客戶關係人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關係企業資料維護</w:t>
              </w:r>
            </w:ins>
            <w:ins w:id="355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明細</w:t>
              </w:r>
            </w:ins>
            <w:ins w:id="356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82762B" w14:paraId="634F5479" w14:textId="77777777" w:rsidTr="009661CB">
        <w:trPr>
          <w:ins w:id="357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4D09EF85" w:rsidR="0082762B" w:rsidRDefault="0082762B" w:rsidP="0082762B">
            <w:pPr>
              <w:jc w:val="center"/>
              <w:rPr>
                <w:ins w:id="358" w:author="Fegie" w:date="2021-04-28T15:13:00Z"/>
                <w:rFonts w:ascii="標楷體" w:eastAsia="標楷體" w:hAnsi="標楷體"/>
              </w:rPr>
            </w:pPr>
            <w:ins w:id="359" w:author="Fegie" w:date="2021-04-28T15:18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ins w:id="360" w:author="Fegie" w:date="2021-04-28T15:13:00Z"/>
                <w:rFonts w:ascii="標楷體" w:eastAsia="標楷體" w:hAnsi="標楷體"/>
              </w:rPr>
            </w:pPr>
            <w:ins w:id="361" w:author="Fegie" w:date="2021-04-28T15:14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ins w:id="362" w:author="Fegie" w:date="2021-04-28T15:13:00Z"/>
                <w:rFonts w:ascii="標楷體" w:eastAsia="標楷體" w:hAnsi="標楷體"/>
                <w:lang w:eastAsia="zh-HK"/>
              </w:rPr>
            </w:pPr>
            <w:ins w:id="363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保證人檔</w:t>
              </w:r>
            </w:ins>
          </w:p>
        </w:tc>
      </w:tr>
      <w:tr w:rsidR="0082762B" w14:paraId="34764F72" w14:textId="77777777" w:rsidTr="009661CB">
        <w:trPr>
          <w:ins w:id="364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1F98C67A" w:rsidR="0082762B" w:rsidRDefault="0082762B" w:rsidP="0082762B">
            <w:pPr>
              <w:jc w:val="center"/>
              <w:rPr>
                <w:ins w:id="365" w:author="Fegie" w:date="2021-04-28T15:13:00Z"/>
                <w:rFonts w:ascii="標楷體" w:eastAsia="標楷體" w:hAnsi="標楷體"/>
              </w:rPr>
            </w:pPr>
            <w:ins w:id="366" w:author="Fegie" w:date="2021-04-28T15:18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ins w:id="367" w:author="Fegie" w:date="2021-04-28T15:13:00Z"/>
                <w:rFonts w:ascii="標楷體" w:eastAsia="標楷體" w:hAnsi="標楷體"/>
              </w:rPr>
            </w:pPr>
            <w:ins w:id="368" w:author="Fegie" w:date="2021-04-28T15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ins w:id="369" w:author="Fegie" w:date="2021-04-28T15:13:00Z"/>
                <w:rFonts w:ascii="標楷體" w:eastAsia="標楷體" w:hAnsi="標楷體"/>
                <w:lang w:eastAsia="zh-HK"/>
              </w:rPr>
            </w:pPr>
            <w:ins w:id="370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擔保品主檔</w:t>
              </w:r>
            </w:ins>
          </w:p>
        </w:tc>
      </w:tr>
      <w:tr w:rsidR="0082762B" w14:paraId="0EEFC005" w14:textId="77777777" w:rsidTr="009661CB">
        <w:trPr>
          <w:ins w:id="371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2D45BA77" w:rsidR="0082762B" w:rsidRDefault="0082762B" w:rsidP="0082762B">
            <w:pPr>
              <w:jc w:val="center"/>
              <w:rPr>
                <w:ins w:id="372" w:author="Fegie" w:date="2021-04-28T15:13:00Z"/>
                <w:rFonts w:ascii="標楷體" w:eastAsia="標楷體" w:hAnsi="標楷體"/>
              </w:rPr>
            </w:pPr>
            <w:ins w:id="373" w:author="Fegie" w:date="2021-04-28T15:18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ins w:id="374" w:author="Fegie" w:date="2021-04-28T15:13:00Z"/>
                <w:rFonts w:ascii="標楷體" w:eastAsia="標楷體" w:hAnsi="標楷體"/>
              </w:rPr>
            </w:pPr>
            <w:ins w:id="375" w:author="Fegie" w:date="2021-04-28T15:14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oanNotYet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ins w:id="376" w:author="Fegie" w:date="2021-04-28T15:13:00Z"/>
                <w:rFonts w:ascii="標楷體" w:eastAsia="標楷體" w:hAnsi="標楷體"/>
                <w:lang w:eastAsia="zh-HK"/>
              </w:rPr>
            </w:pPr>
            <w:ins w:id="377" w:author="Fegie" w:date="2021-04-28T15:24:00Z">
              <w:r>
                <w:rPr>
                  <w:rFonts w:ascii="標楷體" w:eastAsia="標楷體" w:hAnsi="標楷體" w:hint="eastAsia"/>
                  <w:lang w:eastAsia="zh-HK"/>
                </w:rPr>
                <w:t>未齊件管理檔</w:t>
              </w:r>
            </w:ins>
          </w:p>
        </w:tc>
      </w:tr>
      <w:tr w:rsidR="0082762B" w14:paraId="486A54E4" w14:textId="77777777" w:rsidTr="009661CB">
        <w:trPr>
          <w:ins w:id="378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77BCFDB6" w:rsidR="0082762B" w:rsidRDefault="0082762B" w:rsidP="0082762B">
            <w:pPr>
              <w:jc w:val="center"/>
              <w:rPr>
                <w:ins w:id="379" w:author="Fegie" w:date="2021-04-28T15:13:00Z"/>
                <w:rFonts w:ascii="標楷體" w:eastAsia="標楷體" w:hAnsi="標楷體"/>
              </w:rPr>
            </w:pPr>
            <w:ins w:id="380" w:author="Fegie" w:date="2021-04-28T15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ins w:id="381" w:author="Fegie" w:date="2021-04-28T15:13:00Z"/>
                <w:rFonts w:ascii="標楷體" w:eastAsia="標楷體" w:hAnsi="標楷體"/>
              </w:rPr>
            </w:pPr>
            <w:ins w:id="382" w:author="Fegie" w:date="2021-04-28T15:14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acCaseAppl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ins w:id="383" w:author="Fegie" w:date="2021-04-28T15:13:00Z"/>
                <w:rFonts w:ascii="標楷體" w:eastAsia="標楷體" w:hAnsi="標楷體"/>
                <w:lang w:eastAsia="zh-HK"/>
              </w:rPr>
            </w:pPr>
            <w:ins w:id="384" w:author="Fegie" w:date="2021-04-28T15:25:00Z">
              <w:r>
                <w:rPr>
                  <w:rFonts w:ascii="標楷體" w:eastAsia="標楷體" w:hAnsi="標楷體" w:hint="eastAsia"/>
                  <w:lang w:eastAsia="zh-HK"/>
                </w:rPr>
                <w:t>案件申請檔</w:t>
              </w:r>
            </w:ins>
          </w:p>
        </w:tc>
      </w:tr>
      <w:tr w:rsidR="0082762B" w14:paraId="6FA09713" w14:textId="77777777" w:rsidTr="009661CB">
        <w:trPr>
          <w:ins w:id="385" w:author="Fegie" w:date="2021-04-28T15:1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502363F0" w:rsidR="0082762B" w:rsidRDefault="0082762B" w:rsidP="0082762B">
            <w:pPr>
              <w:jc w:val="center"/>
              <w:rPr>
                <w:ins w:id="386" w:author="Fegie" w:date="2021-04-28T15:14:00Z"/>
                <w:rFonts w:ascii="標楷體" w:eastAsia="標楷體" w:hAnsi="標楷體"/>
              </w:rPr>
            </w:pPr>
            <w:ins w:id="387" w:author="Fegie" w:date="2021-04-28T15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ins w:id="388" w:author="Fegie" w:date="2021-04-28T15:14:00Z"/>
                <w:rFonts w:ascii="標楷體" w:eastAsia="標楷體" w:hAnsi="標楷體"/>
              </w:rPr>
            </w:pPr>
            <w:ins w:id="389" w:author="Fegie" w:date="2021-04-28T15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ins w:id="390" w:author="Fegie" w:date="2021-04-28T15:14:00Z"/>
                <w:rFonts w:ascii="標楷體" w:eastAsia="標楷體" w:hAnsi="標楷體"/>
                <w:lang w:eastAsia="zh-HK"/>
              </w:rPr>
            </w:pPr>
            <w:ins w:id="391" w:author="Fegie" w:date="2021-04-28T15:26:00Z">
              <w:r>
                <w:rPr>
                  <w:rFonts w:ascii="標楷體" w:eastAsia="標楷體" w:hAnsi="標楷體" w:hint="eastAsia"/>
                  <w:lang w:eastAsia="zh-HK"/>
                </w:rPr>
                <w:t>客戶交互運用檔</w:t>
              </w:r>
            </w:ins>
          </w:p>
        </w:tc>
      </w:tr>
      <w:tr w:rsidR="0082762B" w14:paraId="734DC487" w14:textId="77777777" w:rsidTr="009661CB">
        <w:trPr>
          <w:ins w:id="392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ins w:id="393" w:author="Fegie" w:date="2021-04-28T12:02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ins w:id="394" w:author="Fegie" w:date="2021-04-28T12:02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ins w:id="395" w:author="Fegie" w:date="2021-04-28T12:02:00Z"/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ins w:id="396" w:author="Fegie" w:date="2021-04-28T12:02:00Z"/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ins w:id="397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398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63CF4843" w14:textId="77777777" w:rsidR="009661CB" w:rsidRPr="00AF1A82" w:rsidRDefault="009661CB" w:rsidP="009661CB">
      <w:pPr>
        <w:ind w:left="458" w:firstLine="480"/>
        <w:rPr>
          <w:ins w:id="399" w:author="Fegie" w:date="2021-04-28T12:02:00Z"/>
          <w:rFonts w:ascii="標楷體" w:eastAsia="標楷體" w:hAnsi="標楷體"/>
          <w:lang w:eastAsia="x-none"/>
        </w:rPr>
      </w:pPr>
      <w:ins w:id="400" w:author="Fegie" w:date="2021-04-28T12:02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22141D1D" w14:textId="6B780D64" w:rsidR="009661CB" w:rsidRPr="00AF1A82" w:rsidRDefault="00F87D21" w:rsidP="009661CB">
      <w:pPr>
        <w:rPr>
          <w:ins w:id="401" w:author="Fegie" w:date="2021-04-28T12:02:00Z"/>
          <w:rFonts w:ascii="標楷體" w:eastAsia="標楷體" w:hAnsi="標楷體"/>
          <w:lang w:eastAsia="x-none"/>
        </w:rPr>
      </w:pPr>
      <w:ins w:id="402" w:author="Fegie" w:date="2021-04-28T15:27:00Z">
        <w:r>
          <w:rPr>
            <w:noProof/>
          </w:rPr>
          <w:drawing>
            <wp:inline distT="0" distB="0" distL="0" distR="0" wp14:anchorId="77A6A664" wp14:editId="31BE9A28">
              <wp:extent cx="6479540" cy="1898015"/>
              <wp:effectExtent l="0" t="0" r="0" b="0"/>
              <wp:docPr id="41" name="圖片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98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403" w:author="Fegie" w:date="2021-04-28T12:02:00Z">
        <w:r w:rsidR="009661CB" w:rsidDel="00305047">
          <w:rPr>
            <w:noProof/>
          </w:rPr>
          <w:t xml:space="preserve"> </w:t>
        </w:r>
      </w:ins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404" w:author="Fegie" w:date="2021-04-28T12:02:00Z"/>
        </w:rPr>
      </w:pPr>
      <w:ins w:id="405" w:author="Fegie" w:date="2021-04-28T12:0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3B0B8E48" w14:textId="77777777" w:rsidR="009661CB" w:rsidRDefault="009661CB" w:rsidP="009661CB">
      <w:pPr>
        <w:rPr>
          <w:ins w:id="406" w:author="Fegie" w:date="2021-04-28T12:02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9661CB">
        <w:trPr>
          <w:ins w:id="407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55E3666" w14:textId="77777777" w:rsidR="009661CB" w:rsidRDefault="009661CB" w:rsidP="009661CB">
            <w:pPr>
              <w:jc w:val="center"/>
              <w:rPr>
                <w:ins w:id="408" w:author="Fegie" w:date="2021-04-28T12:02:00Z"/>
                <w:rFonts w:ascii="標楷體" w:eastAsia="標楷體" w:hAnsi="標楷體"/>
              </w:rPr>
            </w:pPr>
            <w:ins w:id="409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59C384" w14:textId="77777777" w:rsidR="009661CB" w:rsidRDefault="009661CB" w:rsidP="009661CB">
            <w:pPr>
              <w:jc w:val="center"/>
              <w:rPr>
                <w:ins w:id="410" w:author="Fegie" w:date="2021-04-28T12:02:00Z"/>
                <w:rFonts w:ascii="標楷體" w:eastAsia="標楷體" w:hAnsi="標楷體"/>
              </w:rPr>
            </w:pPr>
            <w:ins w:id="411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AE7E56" w14:textId="77777777" w:rsidR="009661CB" w:rsidRDefault="009661CB" w:rsidP="009661CB">
            <w:pPr>
              <w:jc w:val="center"/>
              <w:rPr>
                <w:ins w:id="412" w:author="Fegie" w:date="2021-04-28T12:02:00Z"/>
                <w:rFonts w:ascii="標楷體" w:eastAsia="標楷體" w:hAnsi="標楷體"/>
              </w:rPr>
            </w:pPr>
            <w:ins w:id="413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661CB" w:rsidRPr="002B16F9" w14:paraId="50669DE8" w14:textId="77777777" w:rsidTr="009661CB">
        <w:trPr>
          <w:ins w:id="414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ins w:id="415" w:author="Fegie" w:date="2021-04-28T12:02:00Z"/>
                <w:rFonts w:ascii="標楷體" w:eastAsia="標楷體" w:hAnsi="標楷體"/>
                <w:lang w:eastAsia="zh-HK"/>
              </w:rPr>
            </w:pPr>
            <w:ins w:id="416" w:author="Fegie" w:date="2021-04-28T12:02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ins w:id="417" w:author="Fegie" w:date="2021-04-28T12:02:00Z"/>
                <w:rFonts w:ascii="標楷體" w:eastAsia="標楷體" w:hAnsi="標楷體"/>
                <w:lang w:eastAsia="zh-HK"/>
              </w:rPr>
            </w:pPr>
            <w:ins w:id="418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FBA9B" w14:textId="77777777" w:rsidR="009661CB" w:rsidRPr="002B16F9" w:rsidRDefault="009661CB" w:rsidP="009661CB">
            <w:pPr>
              <w:rPr>
                <w:ins w:id="419" w:author="Fegie" w:date="2021-04-28T12:02:00Z"/>
                <w:rFonts w:ascii="標楷體" w:eastAsia="標楷體" w:hAnsi="標楷體"/>
                <w:lang w:eastAsia="zh-HK"/>
              </w:rPr>
            </w:pPr>
            <w:ins w:id="420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9661CB" w:rsidRPr="002B16F9" w14:paraId="1F9EB322" w14:textId="77777777" w:rsidTr="009661CB">
        <w:trPr>
          <w:ins w:id="421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ins w:id="422" w:author="Fegie" w:date="2021-04-28T12:02:00Z"/>
                <w:rFonts w:ascii="標楷體" w:eastAsia="標楷體" w:hAnsi="標楷體"/>
              </w:rPr>
            </w:pPr>
            <w:ins w:id="423" w:author="Fegie" w:date="2021-04-28T12:02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ins w:id="424" w:author="Fegie" w:date="2021-04-28T12:02:00Z"/>
                <w:rFonts w:ascii="標楷體" w:eastAsia="標楷體" w:hAnsi="標楷體"/>
                <w:lang w:eastAsia="zh-HK"/>
              </w:rPr>
            </w:pPr>
            <w:ins w:id="425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ins w:id="426" w:author="Fegie" w:date="2021-04-28T12:02:00Z"/>
                <w:rFonts w:ascii="標楷體" w:eastAsia="標楷體" w:hAnsi="標楷體"/>
                <w:lang w:eastAsia="zh-HK"/>
              </w:rPr>
            </w:pPr>
            <w:ins w:id="427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9661CB" w:rsidRPr="002B16F9" w14:paraId="00149491" w14:textId="77777777" w:rsidTr="009661CB">
        <w:trPr>
          <w:ins w:id="428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ins w:id="429" w:author="Fegie" w:date="2021-04-28T12:02:00Z"/>
                <w:rFonts w:ascii="標楷體" w:eastAsia="標楷體" w:hAnsi="標楷體"/>
              </w:rPr>
            </w:pPr>
            <w:ins w:id="430" w:author="Fegie" w:date="2021-04-28T12:02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ins w:id="431" w:author="Fegie" w:date="2021-04-28T12:02:00Z"/>
                <w:rFonts w:ascii="標楷體" w:eastAsia="標楷體" w:hAnsi="標楷體"/>
                <w:lang w:eastAsia="zh-HK"/>
              </w:rPr>
            </w:pPr>
            <w:ins w:id="432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ins w:id="433" w:author="Fegie" w:date="2021-04-28T12:02:00Z"/>
                <w:rFonts w:ascii="標楷體" w:eastAsia="標楷體" w:hAnsi="標楷體"/>
                <w:lang w:eastAsia="zh-HK"/>
              </w:rPr>
            </w:pPr>
            <w:ins w:id="434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9661CB" w:rsidRPr="002B16F9" w14:paraId="26C64DE3" w14:textId="77777777" w:rsidTr="009661CB">
        <w:trPr>
          <w:ins w:id="435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ins w:id="436" w:author="Fegie" w:date="2021-04-28T12:02:00Z"/>
                <w:rFonts w:ascii="標楷體" w:eastAsia="標楷體" w:hAnsi="標楷體"/>
              </w:rPr>
            </w:pPr>
            <w:ins w:id="437" w:author="Fegie" w:date="2021-04-28T12:02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ins w:id="438" w:author="Fegie" w:date="2021-04-28T12:02:00Z"/>
                <w:rFonts w:ascii="標楷體" w:eastAsia="標楷體" w:hAnsi="標楷體"/>
                <w:lang w:eastAsia="zh-HK"/>
              </w:rPr>
            </w:pPr>
            <w:ins w:id="439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440" w:author="Fegie" w:date="2021-04-28T15:27:00Z">
              <w:r w:rsidR="00F87D21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ins w:id="441" w:author="Fegie" w:date="2021-04-28T12:02:00Z"/>
                <w:rFonts w:ascii="標楷體" w:eastAsia="標楷體" w:hAnsi="標楷體"/>
                <w:lang w:eastAsia="zh-HK"/>
              </w:rPr>
            </w:pPr>
            <w:ins w:id="442" w:author="Fegie" w:date="2021-04-28T12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</w:ins>
            <w:ins w:id="443" w:author="Fegie" w:date="2021-04-28T15:28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L1</w:t>
              </w:r>
            </w:ins>
            <w:ins w:id="444" w:author="Fegie" w:date="2021-04-28T15:30:00Z">
              <w:r w:rsidR="009E3D65"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</w:ins>
            <w:ins w:id="445" w:author="Fegie" w:date="2021-04-28T15:28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01</w:t>
              </w:r>
            </w:ins>
            <w:ins w:id="446" w:author="Fegie" w:date="2021-04-28T15:29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顧客基本資料維護-自然人</w:t>
              </w:r>
            </w:ins>
            <w:ins w:id="447" w:author="Fegie" w:date="2021-04-28T12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448" w:author="Fegie" w:date="2021-04-28T15:28:00Z">
              <w:r w:rsidR="00F87D21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449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F87D21" w:rsidRPr="002B16F9" w14:paraId="1F94FCC3" w14:textId="77777777" w:rsidTr="009661CB">
        <w:trPr>
          <w:ins w:id="450" w:author="Fegie" w:date="2021-04-28T15:2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ins w:id="451" w:author="Fegie" w:date="2021-04-28T15:27:00Z"/>
                <w:rFonts w:ascii="標楷體" w:eastAsia="標楷體" w:hAnsi="標楷體"/>
              </w:rPr>
            </w:pPr>
            <w:ins w:id="452" w:author="Fegie" w:date="2021-04-28T15:2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ins w:id="453" w:author="Fegie" w:date="2021-04-28T15:27:00Z"/>
                <w:rFonts w:ascii="標楷體" w:eastAsia="標楷體" w:hAnsi="標楷體"/>
                <w:lang w:eastAsia="zh-HK"/>
              </w:rPr>
            </w:pPr>
            <w:ins w:id="454" w:author="Fegie" w:date="2021-04-28T15:27:00Z">
              <w:r>
                <w:rPr>
                  <w:rFonts w:ascii="標楷體" w:eastAsia="標楷體" w:hAnsi="標楷體" w:hint="eastAsia"/>
                  <w:lang w:eastAsia="zh-HK"/>
                </w:rPr>
                <w:t>新增法人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ins w:id="455" w:author="Fegie" w:date="2021-04-28T15:27:00Z"/>
                <w:rFonts w:ascii="標楷體" w:eastAsia="標楷體" w:hAnsi="標楷體"/>
                <w:color w:val="000000" w:themeColor="text1"/>
              </w:rPr>
            </w:pPr>
            <w:ins w:id="456" w:author="Fegie" w:date="2021-04-28T15:2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L1</w:t>
              </w:r>
            </w:ins>
            <w:ins w:id="457" w:author="Fegie" w:date="2021-04-28T15:30:00Z">
              <w:r w:rsidR="009E3D65">
                <w:rPr>
                  <w:rFonts w:ascii="標楷體" w:eastAsia="標楷體" w:hAnsi="標楷體"/>
                  <w:color w:val="000000" w:themeColor="text1"/>
                </w:rPr>
                <w:t>1</w:t>
              </w:r>
            </w:ins>
            <w:ins w:id="458" w:author="Fegie" w:date="2021-04-28T15:29:00Z">
              <w:r>
                <w:rPr>
                  <w:rFonts w:ascii="標楷體" w:eastAsia="標楷體" w:hAnsi="標楷體" w:hint="eastAsia"/>
                  <w:color w:val="000000" w:themeColor="text1"/>
                </w:rPr>
                <w:t>02顧客基本資料維護-法人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  <w:r>
                <w:rPr>
                  <w:rFonts w:ascii="標楷體" w:eastAsia="標楷體" w:hAnsi="標楷體" w:hint="eastAsia"/>
                  <w:lang w:eastAsia="zh-HK"/>
                </w:rPr>
                <w:t>法人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0085DAF" w14:textId="77777777" w:rsidR="00712674" w:rsidRDefault="00712674">
      <w:pPr>
        <w:pStyle w:val="af9"/>
        <w:ind w:leftChars="0" w:left="1418"/>
        <w:rPr>
          <w:ins w:id="459" w:author="Fegie" w:date="2021-04-28T15:36:00Z"/>
          <w:rFonts w:ascii="標楷體" w:eastAsia="標楷體" w:hAnsi="標楷體"/>
          <w:sz w:val="26"/>
          <w:szCs w:val="26"/>
          <w:lang w:eastAsia="x-none"/>
        </w:rPr>
        <w:pPrChange w:id="460" w:author="Fegie" w:date="2021-04-28T15:36:00Z">
          <w:pPr>
            <w:pStyle w:val="af9"/>
            <w:numPr>
              <w:numId w:val="53"/>
            </w:numPr>
            <w:ind w:leftChars="0" w:left="1418" w:hanging="480"/>
          </w:pPr>
        </w:pPrChange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ins w:id="461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462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463" w:author="Fegie" w:date="2021-04-28T15:39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17"/>
        <w:gridCol w:w="1585"/>
        <w:gridCol w:w="1538"/>
        <w:gridCol w:w="1146"/>
        <w:gridCol w:w="1517"/>
        <w:gridCol w:w="742"/>
        <w:gridCol w:w="695"/>
        <w:gridCol w:w="2680"/>
        <w:tblGridChange w:id="464">
          <w:tblGrid>
            <w:gridCol w:w="517"/>
            <w:gridCol w:w="1585"/>
            <w:gridCol w:w="1538"/>
            <w:gridCol w:w="1146"/>
            <w:gridCol w:w="412"/>
            <w:gridCol w:w="1105"/>
            <w:gridCol w:w="742"/>
            <w:gridCol w:w="695"/>
            <w:gridCol w:w="2680"/>
          </w:tblGrid>
        </w:tblGridChange>
      </w:tblGrid>
      <w:tr w:rsidR="009661CB" w:rsidRPr="00AF1A82" w14:paraId="433D1B40" w14:textId="77777777" w:rsidTr="00712674">
        <w:trPr>
          <w:trHeight w:val="388"/>
          <w:jc w:val="center"/>
          <w:ins w:id="465" w:author="Fegie" w:date="2021-04-28T12:02:00Z"/>
          <w:trPrChange w:id="466" w:author="Fegie" w:date="2021-04-28T15:39:00Z">
            <w:trPr>
              <w:trHeight w:val="388"/>
              <w:jc w:val="center"/>
            </w:trPr>
          </w:trPrChange>
        </w:trPr>
        <w:tc>
          <w:tcPr>
            <w:tcW w:w="517" w:type="dxa"/>
            <w:vMerge w:val="restart"/>
            <w:shd w:val="clear" w:color="auto" w:fill="BFBFBF" w:themeFill="background1" w:themeFillShade="BF"/>
            <w:tcPrChange w:id="467" w:author="Fegie" w:date="2021-04-28T15:39:00Z">
              <w:tcPr>
                <w:tcW w:w="519" w:type="dxa"/>
                <w:vMerge w:val="restart"/>
                <w:shd w:val="clear" w:color="auto" w:fill="BFBFBF" w:themeFill="background1" w:themeFillShade="BF"/>
              </w:tcPr>
            </w:tcPrChange>
          </w:tcPr>
          <w:p w14:paraId="7AB8AB3F" w14:textId="77777777" w:rsidR="009661CB" w:rsidRPr="00AF1A82" w:rsidRDefault="009661CB" w:rsidP="009661CB">
            <w:pPr>
              <w:rPr>
                <w:ins w:id="468" w:author="Fegie" w:date="2021-04-28T12:02:00Z"/>
                <w:rFonts w:ascii="標楷體" w:eastAsia="標楷體" w:hAnsi="標楷體"/>
                <w:lang w:eastAsia="x-none"/>
              </w:rPr>
            </w:pPr>
            <w:ins w:id="469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BFBFBF" w:themeFill="background1" w:themeFillShade="BF"/>
            <w:tcPrChange w:id="470" w:author="Fegie" w:date="2021-04-28T15:39:00Z">
              <w:tcPr>
                <w:tcW w:w="1624" w:type="dxa"/>
                <w:vMerge w:val="restart"/>
                <w:shd w:val="clear" w:color="auto" w:fill="BFBFBF" w:themeFill="background1" w:themeFillShade="BF"/>
              </w:tcPr>
            </w:tcPrChange>
          </w:tcPr>
          <w:p w14:paraId="198E7D5C" w14:textId="77777777" w:rsidR="009661CB" w:rsidRPr="00AF1A82" w:rsidRDefault="009661CB" w:rsidP="009661CB">
            <w:pPr>
              <w:rPr>
                <w:ins w:id="471" w:author="Fegie" w:date="2021-04-28T12:02:00Z"/>
                <w:rFonts w:ascii="標楷體" w:eastAsia="標楷體" w:hAnsi="標楷體"/>
                <w:lang w:eastAsia="x-none"/>
              </w:rPr>
            </w:pPr>
            <w:ins w:id="472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BFBFBF" w:themeFill="background1" w:themeFillShade="BF"/>
            <w:tcPrChange w:id="473" w:author="Fegie" w:date="2021-04-28T15:39:00Z">
              <w:tcPr>
                <w:tcW w:w="5733" w:type="dxa"/>
                <w:gridSpan w:val="6"/>
                <w:shd w:val="clear" w:color="auto" w:fill="BFBFBF" w:themeFill="background1" w:themeFillShade="BF"/>
              </w:tcPr>
            </w:tcPrChange>
          </w:tcPr>
          <w:p w14:paraId="0A6BF470" w14:textId="77777777" w:rsidR="009661CB" w:rsidRPr="00AF1A82" w:rsidRDefault="009661CB" w:rsidP="009661CB">
            <w:pPr>
              <w:jc w:val="center"/>
              <w:rPr>
                <w:ins w:id="474" w:author="Fegie" w:date="2021-04-28T12:02:00Z"/>
                <w:rFonts w:ascii="標楷體" w:eastAsia="標楷體" w:hAnsi="標楷體"/>
                <w:lang w:eastAsia="x-none"/>
              </w:rPr>
            </w:pPr>
            <w:ins w:id="475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0" w:type="dxa"/>
            <w:vMerge w:val="restart"/>
            <w:shd w:val="clear" w:color="auto" w:fill="BFBFBF" w:themeFill="background1" w:themeFillShade="BF"/>
            <w:tcPrChange w:id="476" w:author="Fegie" w:date="2021-04-28T15:39:00Z">
              <w:tcPr>
                <w:tcW w:w="2758" w:type="dxa"/>
                <w:vMerge w:val="restart"/>
                <w:shd w:val="clear" w:color="auto" w:fill="BFBFBF" w:themeFill="background1" w:themeFillShade="BF"/>
              </w:tcPr>
            </w:tcPrChange>
          </w:tcPr>
          <w:p w14:paraId="6A8D2123" w14:textId="77777777" w:rsidR="009661CB" w:rsidRPr="00AF1A82" w:rsidRDefault="009661CB" w:rsidP="009661CB">
            <w:pPr>
              <w:rPr>
                <w:ins w:id="477" w:author="Fegie" w:date="2021-04-28T12:02:00Z"/>
                <w:rFonts w:ascii="標楷體" w:eastAsia="標楷體" w:hAnsi="標楷體"/>
                <w:lang w:eastAsia="x-none"/>
              </w:rPr>
            </w:pPr>
            <w:ins w:id="478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9661CB" w:rsidRPr="00AF1A82" w14:paraId="2298DF25" w14:textId="77777777" w:rsidTr="00712674">
        <w:trPr>
          <w:trHeight w:val="244"/>
          <w:jc w:val="center"/>
          <w:ins w:id="479" w:author="Fegie" w:date="2021-04-28T12:02:00Z"/>
          <w:trPrChange w:id="480" w:author="Fegie" w:date="2021-04-28T15:39:00Z">
            <w:trPr>
              <w:trHeight w:val="244"/>
              <w:jc w:val="center"/>
            </w:trPr>
          </w:trPrChange>
        </w:trPr>
        <w:tc>
          <w:tcPr>
            <w:tcW w:w="517" w:type="dxa"/>
            <w:vMerge/>
            <w:shd w:val="clear" w:color="auto" w:fill="BFBFBF" w:themeFill="background1" w:themeFillShade="BF"/>
            <w:tcPrChange w:id="481" w:author="Fegie" w:date="2021-04-28T15:39:00Z">
              <w:tcPr>
                <w:tcW w:w="519" w:type="dxa"/>
                <w:vMerge/>
                <w:shd w:val="clear" w:color="auto" w:fill="BFBFBF" w:themeFill="background1" w:themeFillShade="BF"/>
              </w:tcPr>
            </w:tcPrChange>
          </w:tcPr>
          <w:p w14:paraId="1A4B306E" w14:textId="77777777" w:rsidR="009661CB" w:rsidRPr="00AF1A82" w:rsidRDefault="009661CB" w:rsidP="009661CB">
            <w:pPr>
              <w:rPr>
                <w:ins w:id="482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BFBFBF" w:themeFill="background1" w:themeFillShade="BF"/>
            <w:tcPrChange w:id="483" w:author="Fegie" w:date="2021-04-28T15:39:00Z">
              <w:tcPr>
                <w:tcW w:w="1624" w:type="dxa"/>
                <w:vMerge/>
                <w:shd w:val="clear" w:color="auto" w:fill="BFBFBF" w:themeFill="background1" w:themeFillShade="BF"/>
              </w:tcPr>
            </w:tcPrChange>
          </w:tcPr>
          <w:p w14:paraId="518DBF0E" w14:textId="77777777" w:rsidR="009661CB" w:rsidRPr="00AF1A82" w:rsidRDefault="009661CB" w:rsidP="009661CB">
            <w:pPr>
              <w:rPr>
                <w:ins w:id="484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BFBFBF" w:themeFill="background1" w:themeFillShade="BF"/>
            <w:tcPrChange w:id="485" w:author="Fegie" w:date="2021-04-28T15:39:00Z">
              <w:tcPr>
                <w:tcW w:w="1559" w:type="dxa"/>
                <w:shd w:val="clear" w:color="auto" w:fill="BFBFBF" w:themeFill="background1" w:themeFillShade="BF"/>
              </w:tcPr>
            </w:tcPrChange>
          </w:tcPr>
          <w:p w14:paraId="45E766C9" w14:textId="77777777" w:rsidR="009661CB" w:rsidRPr="00AF1A82" w:rsidRDefault="009661CB" w:rsidP="009661CB">
            <w:pPr>
              <w:rPr>
                <w:ins w:id="486" w:author="Fegie" w:date="2021-04-28T12:02:00Z"/>
                <w:rFonts w:ascii="標楷體" w:eastAsia="標楷體" w:hAnsi="標楷體"/>
                <w:lang w:eastAsia="x-none"/>
              </w:rPr>
            </w:pPr>
            <w:ins w:id="487" w:author="Fegie" w:date="2021-04-28T12:02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146" w:type="dxa"/>
            <w:shd w:val="clear" w:color="auto" w:fill="BFBFBF" w:themeFill="background1" w:themeFillShade="BF"/>
            <w:tcPrChange w:id="488" w:author="Fegie" w:date="2021-04-28T15:39:00Z">
              <w:tcPr>
                <w:tcW w:w="1596" w:type="dxa"/>
                <w:gridSpan w:val="2"/>
                <w:shd w:val="clear" w:color="auto" w:fill="BFBFBF" w:themeFill="background1" w:themeFillShade="BF"/>
              </w:tcPr>
            </w:tcPrChange>
          </w:tcPr>
          <w:p w14:paraId="595EF9AC" w14:textId="77777777" w:rsidR="009661CB" w:rsidRPr="00AF1A82" w:rsidRDefault="009661CB" w:rsidP="009661CB">
            <w:pPr>
              <w:rPr>
                <w:ins w:id="489" w:author="Fegie" w:date="2021-04-28T12:02:00Z"/>
                <w:rFonts w:ascii="標楷體" w:eastAsia="標楷體" w:hAnsi="標楷體"/>
                <w:lang w:eastAsia="x-none"/>
              </w:rPr>
            </w:pPr>
            <w:ins w:id="490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517" w:type="dxa"/>
            <w:shd w:val="clear" w:color="auto" w:fill="BFBFBF" w:themeFill="background1" w:themeFillShade="BF"/>
            <w:tcPrChange w:id="491" w:author="Fegie" w:date="2021-04-28T15:39:00Z">
              <w:tcPr>
                <w:tcW w:w="1127" w:type="dxa"/>
                <w:shd w:val="clear" w:color="auto" w:fill="BFBFBF" w:themeFill="background1" w:themeFillShade="BF"/>
              </w:tcPr>
            </w:tcPrChange>
          </w:tcPr>
          <w:p w14:paraId="2B9D0E5B" w14:textId="77777777" w:rsidR="009661CB" w:rsidRPr="00AF1A82" w:rsidRDefault="009661CB" w:rsidP="009661CB">
            <w:pPr>
              <w:rPr>
                <w:ins w:id="492" w:author="Fegie" w:date="2021-04-28T12:02:00Z"/>
                <w:rFonts w:ascii="標楷體" w:eastAsia="標楷體" w:hAnsi="標楷體"/>
                <w:lang w:eastAsia="x-none"/>
              </w:rPr>
            </w:pPr>
            <w:ins w:id="493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  <w:tcPrChange w:id="494" w:author="Fegie" w:date="2021-04-28T15:39:00Z">
              <w:tcPr>
                <w:tcW w:w="752" w:type="dxa"/>
                <w:shd w:val="clear" w:color="auto" w:fill="BFBFBF" w:themeFill="background1" w:themeFillShade="BF"/>
              </w:tcPr>
            </w:tcPrChange>
          </w:tcPr>
          <w:p w14:paraId="433C8EDA" w14:textId="77777777" w:rsidR="009661CB" w:rsidRPr="00AF1A82" w:rsidRDefault="009661CB" w:rsidP="009661CB">
            <w:pPr>
              <w:rPr>
                <w:ins w:id="495" w:author="Fegie" w:date="2021-04-28T12:02:00Z"/>
                <w:rFonts w:ascii="標楷體" w:eastAsia="標楷體" w:hAnsi="標楷體"/>
                <w:lang w:eastAsia="x-none"/>
              </w:rPr>
            </w:pPr>
            <w:ins w:id="496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  <w:tcPrChange w:id="497" w:author="Fegie" w:date="2021-04-28T15:39:00Z">
              <w:tcPr>
                <w:tcW w:w="699" w:type="dxa"/>
                <w:shd w:val="clear" w:color="auto" w:fill="BFBFBF" w:themeFill="background1" w:themeFillShade="BF"/>
              </w:tcPr>
            </w:tcPrChange>
          </w:tcPr>
          <w:p w14:paraId="05411A37" w14:textId="77777777" w:rsidR="009661CB" w:rsidRPr="00AF1A82" w:rsidRDefault="009661CB" w:rsidP="009661CB">
            <w:pPr>
              <w:rPr>
                <w:ins w:id="498" w:author="Fegie" w:date="2021-04-28T12:02:00Z"/>
                <w:rFonts w:ascii="標楷體" w:eastAsia="標楷體" w:hAnsi="標楷體"/>
                <w:lang w:eastAsia="x-none"/>
              </w:rPr>
            </w:pPr>
            <w:ins w:id="499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0" w:type="dxa"/>
            <w:vMerge/>
            <w:shd w:val="clear" w:color="auto" w:fill="BFBFBF" w:themeFill="background1" w:themeFillShade="BF"/>
            <w:tcPrChange w:id="500" w:author="Fegie" w:date="2021-04-28T15:39:00Z">
              <w:tcPr>
                <w:tcW w:w="2758" w:type="dxa"/>
                <w:vMerge/>
                <w:shd w:val="clear" w:color="auto" w:fill="BFBFBF" w:themeFill="background1" w:themeFillShade="BF"/>
              </w:tcPr>
            </w:tcPrChange>
          </w:tcPr>
          <w:p w14:paraId="2D975B5E" w14:textId="77777777" w:rsidR="009661CB" w:rsidRPr="00AF1A82" w:rsidRDefault="009661CB" w:rsidP="009661CB">
            <w:pPr>
              <w:rPr>
                <w:ins w:id="501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712674" w:rsidRPr="00AF1A82" w14:paraId="01DCC569" w14:textId="77777777" w:rsidTr="00446CF2">
        <w:trPr>
          <w:trHeight w:val="244"/>
          <w:jc w:val="center"/>
          <w:ins w:id="502" w:author="Fegie" w:date="2021-04-28T12:02:00Z"/>
        </w:trPr>
        <w:tc>
          <w:tcPr>
            <w:tcW w:w="517" w:type="dxa"/>
          </w:tcPr>
          <w:p w14:paraId="5DB5588B" w14:textId="77777777" w:rsidR="00712674" w:rsidRPr="00AF1A82" w:rsidRDefault="00712674" w:rsidP="009661CB">
            <w:pPr>
              <w:rPr>
                <w:ins w:id="503" w:author="Fegie" w:date="2021-04-28T12:02:00Z"/>
                <w:rFonts w:ascii="標楷體" w:eastAsia="標楷體" w:hAnsi="標楷體"/>
                <w:lang w:eastAsia="x-none"/>
              </w:rPr>
            </w:pPr>
            <w:ins w:id="504" w:author="Fegie" w:date="2021-04-28T12:02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1112BEFD" w14:textId="23682D3D" w:rsidR="00712674" w:rsidRPr="00AF1A82" w:rsidRDefault="00712674" w:rsidP="009661CB">
            <w:pPr>
              <w:rPr>
                <w:ins w:id="505" w:author="Fegie" w:date="2021-04-28T12:02:00Z"/>
                <w:rFonts w:ascii="標楷體" w:eastAsia="標楷體" w:hAnsi="標楷體"/>
              </w:rPr>
            </w:pPr>
            <w:ins w:id="506" w:author="Fegie" w:date="2021-04-28T15:36:00Z">
              <w:r>
                <w:rPr>
                  <w:rFonts w:ascii="標楷體" w:eastAsia="標楷體" w:hAnsi="標楷體" w:hint="eastAsia"/>
                </w:rPr>
                <w:t>借款人戶號-起</w:t>
              </w:r>
            </w:ins>
          </w:p>
        </w:tc>
        <w:tc>
          <w:tcPr>
            <w:tcW w:w="1538" w:type="dxa"/>
          </w:tcPr>
          <w:p w14:paraId="1735B85E" w14:textId="053859B2" w:rsidR="00712674" w:rsidRPr="00AF1A82" w:rsidRDefault="00712674" w:rsidP="009661CB">
            <w:pPr>
              <w:rPr>
                <w:ins w:id="507" w:author="Fegie" w:date="2021-04-28T12:02:00Z"/>
                <w:rFonts w:ascii="標楷體" w:eastAsia="標楷體" w:hAnsi="標楷體"/>
                <w:lang w:eastAsia="x-none"/>
              </w:rPr>
            </w:pPr>
            <w:ins w:id="508" w:author="Fegie" w:date="2021-04-28T12:02:00Z">
              <w:del w:id="509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510" w:author="Fegie" w:date="2021-04-28T15:36:00Z">
              <w:del w:id="511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512" w:author="Fegie" w:date="2021-04-28T12:02:00Z">
              <w:del w:id="513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514" w:author="家榮 張" w:date="2021-05-06T18:42:00Z">
              <w:r w:rsidR="00237236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146" w:type="dxa"/>
            <w:vMerge w:val="restart"/>
          </w:tcPr>
          <w:p w14:paraId="02EEBA6E" w14:textId="77777777" w:rsidR="00712674" w:rsidRPr="00AF1A82" w:rsidRDefault="00712674" w:rsidP="009661CB">
            <w:pPr>
              <w:rPr>
                <w:ins w:id="515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 w:val="restart"/>
          </w:tcPr>
          <w:p w14:paraId="1B72BDFE" w14:textId="77777777" w:rsidR="00712674" w:rsidRPr="00AF1A82" w:rsidRDefault="00712674" w:rsidP="009661CB">
            <w:pPr>
              <w:rPr>
                <w:ins w:id="516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vMerge w:val="restart"/>
          </w:tcPr>
          <w:p w14:paraId="1BEF7D50" w14:textId="771D6E77" w:rsidR="00712674" w:rsidRPr="00AF1A82" w:rsidRDefault="00712674" w:rsidP="009661CB">
            <w:pPr>
              <w:rPr>
                <w:ins w:id="517" w:author="Fegie" w:date="2021-04-28T12:02:00Z"/>
                <w:rFonts w:ascii="標楷體" w:eastAsia="標楷體" w:hAnsi="標楷體"/>
                <w:lang w:eastAsia="x-none"/>
              </w:rPr>
            </w:pPr>
            <w:ins w:id="518" w:author="Fegie" w:date="2021-04-28T15:40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695" w:type="dxa"/>
            <w:vMerge w:val="restart"/>
          </w:tcPr>
          <w:p w14:paraId="4DA72DD8" w14:textId="4F0281A7" w:rsidR="00712674" w:rsidRPr="00AF1A82" w:rsidRDefault="00712674" w:rsidP="009661CB">
            <w:pPr>
              <w:rPr>
                <w:ins w:id="519" w:author="Fegie" w:date="2021-04-28T12:02:00Z"/>
                <w:rFonts w:ascii="標楷體" w:eastAsia="標楷體" w:hAnsi="標楷體"/>
                <w:lang w:eastAsia="x-none"/>
              </w:rPr>
            </w:pPr>
            <w:ins w:id="520" w:author="Fegie" w:date="2021-04-28T15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0" w:type="dxa"/>
            <w:vMerge w:val="restart"/>
          </w:tcPr>
          <w:p w14:paraId="4B78A2CE" w14:textId="1A39C47E" w:rsidR="00712674" w:rsidRPr="00712674" w:rsidRDefault="00712674">
            <w:pPr>
              <w:rPr>
                <w:ins w:id="521" w:author="Fegie" w:date="2021-04-28T15:40:00Z"/>
                <w:rFonts w:ascii="標楷體" w:eastAsia="標楷體" w:hAnsi="標楷體"/>
                <w:rPrChange w:id="522" w:author="Fegie" w:date="2021-04-28T15:40:00Z">
                  <w:rPr>
                    <w:ins w:id="523" w:author="Fegie" w:date="2021-04-28T15:40:00Z"/>
                  </w:rPr>
                </w:rPrChange>
              </w:rPr>
            </w:pPr>
            <w:ins w:id="524" w:author="Fegie" w:date="2021-04-28T15:40:00Z">
              <w:r>
                <w:rPr>
                  <w:rFonts w:ascii="標楷體" w:eastAsia="標楷體" w:hAnsi="標楷體" w:hint="eastAsia"/>
                </w:rPr>
                <w:t>1.</w:t>
              </w:r>
              <w:r w:rsidRPr="00712674">
                <w:rPr>
                  <w:rFonts w:ascii="標楷體" w:eastAsia="標楷體" w:hAnsi="標楷體" w:hint="eastAsia"/>
                  <w:rPrChange w:id="525" w:author="Fegie" w:date="2021-04-28T15:40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6CAA811E" w14:textId="28C9EA8B" w:rsidR="00712674" w:rsidRDefault="00712674" w:rsidP="00712674">
            <w:pPr>
              <w:rPr>
                <w:ins w:id="526" w:author="Fegie" w:date="2021-04-28T15:40:00Z"/>
                <w:rFonts w:ascii="標楷體" w:eastAsia="標楷體" w:hAnsi="標楷體"/>
              </w:rPr>
            </w:pPr>
            <w:ins w:id="527" w:author="Fegie" w:date="2021-04-28T15:40:00Z">
              <w:r>
                <w:rPr>
                  <w:rFonts w:ascii="標楷體" w:eastAsia="標楷體" w:hAnsi="標楷體" w:hint="eastAsia"/>
                </w:rPr>
                <w:t>2.「借款人戶號」、「統</w:t>
              </w:r>
            </w:ins>
          </w:p>
          <w:p w14:paraId="0C42E6E8" w14:textId="77777777" w:rsidR="00712674" w:rsidRDefault="00712674" w:rsidP="00712674">
            <w:pPr>
              <w:rPr>
                <w:ins w:id="528" w:author="Fegie" w:date="2021-04-28T15:41:00Z"/>
                <w:rFonts w:ascii="標楷體" w:eastAsia="標楷體" w:hAnsi="標楷體"/>
              </w:rPr>
            </w:pPr>
            <w:ins w:id="529" w:author="Fegie" w:date="2021-04-28T15:40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530" w:author="Fegie" w:date="2021-04-28T15:41:00Z">
              <w:r>
                <w:rPr>
                  <w:rFonts w:ascii="標楷體" w:eastAsia="標楷體" w:hAnsi="標楷體" w:hint="eastAsia"/>
                </w:rPr>
                <w:t>一編號」、「戶名」、</w:t>
              </w:r>
            </w:ins>
          </w:p>
          <w:p w14:paraId="0191FD3A" w14:textId="237A2A34" w:rsidR="00712674" w:rsidRDefault="00712674" w:rsidP="00712674">
            <w:pPr>
              <w:rPr>
                <w:ins w:id="531" w:author="Fegie" w:date="2021-04-28T15:41:00Z"/>
                <w:rFonts w:ascii="標楷體" w:eastAsia="標楷體" w:hAnsi="標楷體"/>
              </w:rPr>
            </w:pPr>
            <w:ins w:id="532" w:author="Fegie" w:date="2021-04-28T15:41:00Z">
              <w:r>
                <w:rPr>
                  <w:rFonts w:ascii="標楷體" w:eastAsia="標楷體" w:hAnsi="標楷體" w:hint="eastAsia"/>
                </w:rPr>
                <w:t xml:space="preserve">  「手機號碼」四</w:t>
              </w:r>
            </w:ins>
            <w:ins w:id="533" w:author="Fegie" w:date="2021-05-05T14:11:00Z">
              <w:r w:rsidR="00144AE6">
                <w:rPr>
                  <w:rFonts w:ascii="標楷體" w:eastAsia="標楷體" w:hAnsi="標楷體" w:hint="eastAsia"/>
                </w:rPr>
                <w:t>擇</w:t>
              </w:r>
            </w:ins>
            <w:ins w:id="534" w:author="Fegie" w:date="2021-04-28T15:41:00Z">
              <w:r>
                <w:rPr>
                  <w:rFonts w:ascii="標楷體" w:eastAsia="標楷體" w:hAnsi="標楷體" w:hint="eastAsia"/>
                </w:rPr>
                <w:t>一</w:t>
              </w:r>
            </w:ins>
          </w:p>
          <w:p w14:paraId="2B8AAB5C" w14:textId="54A99A8A" w:rsidR="00712674" w:rsidRPr="00712674" w:rsidRDefault="00712674">
            <w:pPr>
              <w:rPr>
                <w:ins w:id="535" w:author="Fegie" w:date="2021-04-28T12:02:00Z"/>
                <w:rFonts w:ascii="標楷體" w:eastAsia="標楷體" w:hAnsi="標楷體"/>
                <w:rPrChange w:id="536" w:author="Fegie" w:date="2021-04-28T15:40:00Z">
                  <w:rPr>
                    <w:ins w:id="537" w:author="Fegie" w:date="2021-04-28T12:02:00Z"/>
                  </w:rPr>
                </w:rPrChange>
              </w:rPr>
            </w:pPr>
            <w:ins w:id="538" w:author="Fegie" w:date="2021-04-28T15:41:00Z">
              <w:r>
                <w:rPr>
                  <w:rFonts w:ascii="標楷體" w:eastAsia="標楷體" w:hAnsi="標楷體" w:hint="eastAsia"/>
                </w:rPr>
                <w:lastRenderedPageBreak/>
                <w:t xml:space="preserve">  輸入</w:t>
              </w:r>
            </w:ins>
          </w:p>
        </w:tc>
      </w:tr>
      <w:tr w:rsidR="00712674" w:rsidRPr="00AF1A82" w14:paraId="5B958AF7" w14:textId="77777777" w:rsidTr="00446CF2">
        <w:trPr>
          <w:trHeight w:val="244"/>
          <w:jc w:val="center"/>
          <w:ins w:id="539" w:author="Fegie" w:date="2021-04-28T12:02:00Z"/>
        </w:trPr>
        <w:tc>
          <w:tcPr>
            <w:tcW w:w="517" w:type="dxa"/>
          </w:tcPr>
          <w:p w14:paraId="0D8E1095" w14:textId="77777777" w:rsidR="00712674" w:rsidRPr="00AF1A82" w:rsidRDefault="00712674" w:rsidP="009661CB">
            <w:pPr>
              <w:rPr>
                <w:ins w:id="540" w:author="Fegie" w:date="2021-04-28T12:02:00Z"/>
                <w:rFonts w:ascii="標楷體" w:eastAsia="標楷體" w:hAnsi="標楷體"/>
              </w:rPr>
            </w:pPr>
            <w:ins w:id="541" w:author="Fegie" w:date="2021-04-28T12:0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1E1EE9E4" w14:textId="703763CA" w:rsidR="00712674" w:rsidRPr="00AF1A82" w:rsidRDefault="00712674" w:rsidP="009661CB">
            <w:pPr>
              <w:rPr>
                <w:ins w:id="542" w:author="Fegie" w:date="2021-04-28T12:02:00Z"/>
                <w:rFonts w:ascii="標楷體" w:eastAsia="標楷體" w:hAnsi="標楷體"/>
              </w:rPr>
            </w:pPr>
            <w:ins w:id="543" w:author="Fegie" w:date="2021-04-28T15:36:00Z">
              <w:r>
                <w:rPr>
                  <w:rFonts w:ascii="標楷體" w:eastAsia="標楷體" w:hAnsi="標楷體" w:hint="eastAsia"/>
                </w:rPr>
                <w:t>借款人戶號-迄</w:t>
              </w:r>
            </w:ins>
          </w:p>
        </w:tc>
        <w:tc>
          <w:tcPr>
            <w:tcW w:w="1538" w:type="dxa"/>
          </w:tcPr>
          <w:p w14:paraId="22FF9E6E" w14:textId="36FD853A" w:rsidR="00712674" w:rsidRPr="00AF1A82" w:rsidRDefault="00712674" w:rsidP="009661CB">
            <w:pPr>
              <w:rPr>
                <w:ins w:id="544" w:author="Fegie" w:date="2021-04-28T12:02:00Z"/>
                <w:rFonts w:ascii="標楷體" w:eastAsia="標楷體" w:hAnsi="標楷體"/>
              </w:rPr>
            </w:pPr>
            <w:ins w:id="545" w:author="Fegie" w:date="2021-04-28T15:37:00Z">
              <w:del w:id="546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X(0</w:delText>
                </w:r>
                <w:r w:rsidDel="00237236">
                  <w:rPr>
                    <w:rFonts w:ascii="標楷體" w:eastAsia="標楷體" w:hAnsi="標楷體" w:hint="eastAsia"/>
                  </w:rPr>
                  <w:delText>7</w:delText>
                </w:r>
                <w:r w:rsidRPr="00AF1A82" w:rsidDel="00237236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547" w:author="家榮 張" w:date="2021-05-06T18:42:00Z">
              <w:r w:rsidR="00237236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146" w:type="dxa"/>
            <w:vMerge/>
          </w:tcPr>
          <w:p w14:paraId="436DAA31" w14:textId="77777777" w:rsidR="00712674" w:rsidRPr="00AF1A82" w:rsidRDefault="00712674" w:rsidP="009661CB">
            <w:pPr>
              <w:rPr>
                <w:ins w:id="548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2EF32587" w14:textId="77777777" w:rsidR="00712674" w:rsidRPr="00AF1A82" w:rsidRDefault="00712674">
            <w:pPr>
              <w:rPr>
                <w:ins w:id="549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vMerge/>
          </w:tcPr>
          <w:p w14:paraId="40F36EF4" w14:textId="77777777" w:rsidR="00712674" w:rsidRPr="00AF1A82" w:rsidRDefault="00712674" w:rsidP="009661CB">
            <w:pPr>
              <w:rPr>
                <w:ins w:id="550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55F46859" w14:textId="05946054" w:rsidR="00712674" w:rsidRDefault="00712674" w:rsidP="009661CB">
            <w:pPr>
              <w:rPr>
                <w:ins w:id="551" w:author="Fegie" w:date="2021-04-28T12:02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1C53F2C7" w14:textId="0E2F382E" w:rsidR="00712674" w:rsidRDefault="00712674" w:rsidP="009661CB">
            <w:pPr>
              <w:rPr>
                <w:ins w:id="552" w:author="Fegie" w:date="2021-04-28T12:02:00Z"/>
                <w:rFonts w:ascii="標楷體" w:eastAsia="標楷體" w:hAnsi="標楷體"/>
              </w:rPr>
            </w:pPr>
          </w:p>
        </w:tc>
      </w:tr>
      <w:tr w:rsidR="00712674" w:rsidRPr="00AF1A82" w14:paraId="5B0BAC80" w14:textId="77777777" w:rsidTr="00446CF2">
        <w:trPr>
          <w:trHeight w:val="244"/>
          <w:jc w:val="center"/>
          <w:ins w:id="553" w:author="Fegie" w:date="2021-04-28T15:37:00Z"/>
        </w:trPr>
        <w:tc>
          <w:tcPr>
            <w:tcW w:w="517" w:type="dxa"/>
          </w:tcPr>
          <w:p w14:paraId="7798926B" w14:textId="791A5E70" w:rsidR="00712674" w:rsidRDefault="00712674" w:rsidP="009661CB">
            <w:pPr>
              <w:rPr>
                <w:ins w:id="554" w:author="Fegie" w:date="2021-04-28T15:37:00Z"/>
                <w:rFonts w:ascii="標楷體" w:eastAsia="標楷體" w:hAnsi="標楷體"/>
              </w:rPr>
            </w:pPr>
            <w:ins w:id="555" w:author="Fegie" w:date="2021-04-28T15:37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1585" w:type="dxa"/>
          </w:tcPr>
          <w:p w14:paraId="333615C6" w14:textId="3F7F52F9" w:rsidR="00712674" w:rsidRDefault="00712674" w:rsidP="009661CB">
            <w:pPr>
              <w:rPr>
                <w:ins w:id="556" w:author="Fegie" w:date="2021-04-28T15:37:00Z"/>
                <w:rFonts w:ascii="標楷體" w:eastAsia="標楷體" w:hAnsi="標楷體"/>
              </w:rPr>
            </w:pPr>
            <w:ins w:id="557" w:author="Fegie" w:date="2021-04-28T15:37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3CEE0CFE" w14:textId="720EFACC" w:rsidR="00712674" w:rsidRPr="00AF1A82" w:rsidRDefault="00712674" w:rsidP="009661CB">
            <w:pPr>
              <w:rPr>
                <w:ins w:id="558" w:author="Fegie" w:date="2021-04-28T15:37:00Z"/>
                <w:rFonts w:ascii="標楷體" w:eastAsia="標楷體" w:hAnsi="標楷體"/>
              </w:rPr>
            </w:pPr>
            <w:ins w:id="559" w:author="Fegie" w:date="2021-04-28T15:37:00Z">
              <w:del w:id="560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561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146" w:type="dxa"/>
            <w:vMerge/>
          </w:tcPr>
          <w:p w14:paraId="137551BB" w14:textId="77777777" w:rsidR="00712674" w:rsidRPr="00AF1A82" w:rsidRDefault="00712674" w:rsidP="009661CB">
            <w:pPr>
              <w:rPr>
                <w:ins w:id="562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16CD242A" w14:textId="77777777" w:rsidR="00712674" w:rsidRDefault="00712674" w:rsidP="009661CB">
            <w:pPr>
              <w:rPr>
                <w:ins w:id="563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42" w:type="dxa"/>
            <w:vMerge/>
          </w:tcPr>
          <w:p w14:paraId="56F11FB2" w14:textId="77777777" w:rsidR="00712674" w:rsidRPr="00AF1A82" w:rsidRDefault="00712674" w:rsidP="009661CB">
            <w:pPr>
              <w:rPr>
                <w:ins w:id="564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7B59D198" w14:textId="77777777" w:rsidR="00712674" w:rsidRDefault="00712674" w:rsidP="009661CB">
            <w:pPr>
              <w:rPr>
                <w:ins w:id="565" w:author="Fegie" w:date="2021-04-28T15:37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3FCA9D91" w14:textId="77777777" w:rsidR="00712674" w:rsidRDefault="00712674" w:rsidP="009661CB">
            <w:pPr>
              <w:rPr>
                <w:ins w:id="566" w:author="Fegie" w:date="2021-04-28T15:37:00Z"/>
                <w:rFonts w:ascii="標楷體" w:eastAsia="標楷體" w:hAnsi="標楷體"/>
              </w:rPr>
            </w:pPr>
          </w:p>
        </w:tc>
      </w:tr>
      <w:tr w:rsidR="00712674" w:rsidRPr="00AF1A82" w14:paraId="25FFD3F4" w14:textId="77777777" w:rsidTr="00446CF2">
        <w:trPr>
          <w:trHeight w:val="244"/>
          <w:jc w:val="center"/>
          <w:ins w:id="567" w:author="Fegie" w:date="2021-04-28T15:37:00Z"/>
        </w:trPr>
        <w:tc>
          <w:tcPr>
            <w:tcW w:w="517" w:type="dxa"/>
          </w:tcPr>
          <w:p w14:paraId="59A19B41" w14:textId="616F7106" w:rsidR="00712674" w:rsidRDefault="00712674" w:rsidP="009661CB">
            <w:pPr>
              <w:rPr>
                <w:ins w:id="568" w:author="Fegie" w:date="2021-04-28T15:37:00Z"/>
                <w:rFonts w:ascii="標楷體" w:eastAsia="標楷體" w:hAnsi="標楷體"/>
              </w:rPr>
            </w:pPr>
            <w:ins w:id="569" w:author="Fegie" w:date="2021-04-28T15:37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585" w:type="dxa"/>
          </w:tcPr>
          <w:p w14:paraId="27CDFDC2" w14:textId="17635BD7" w:rsidR="00712674" w:rsidRDefault="00712674" w:rsidP="009661CB">
            <w:pPr>
              <w:rPr>
                <w:ins w:id="570" w:author="Fegie" w:date="2021-04-28T15:37:00Z"/>
                <w:rFonts w:ascii="標楷體" w:eastAsia="標楷體" w:hAnsi="標楷體"/>
              </w:rPr>
            </w:pPr>
            <w:ins w:id="571" w:author="Fegie" w:date="2021-04-28T15:38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538" w:type="dxa"/>
          </w:tcPr>
          <w:p w14:paraId="248CB998" w14:textId="57C9B555" w:rsidR="00712674" w:rsidRPr="00AF1A82" w:rsidRDefault="00E148BD" w:rsidP="009661CB">
            <w:pPr>
              <w:rPr>
                <w:ins w:id="572" w:author="Fegie" w:date="2021-04-28T15:37:00Z"/>
                <w:rFonts w:ascii="標楷體" w:eastAsia="標楷體" w:hAnsi="標楷體"/>
              </w:rPr>
            </w:pPr>
            <w:ins w:id="573" w:author="Fegie" w:date="2021-05-02T17:44:00Z">
              <w:del w:id="574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575" w:author="Fegie" w:date="2021-04-28T15:38:00Z">
              <w:del w:id="576" w:author="家榮 張" w:date="2021-05-06T18:42:00Z">
                <w:r w:rsidR="00712674" w:rsidDel="00237236">
                  <w:rPr>
                    <w:rFonts w:ascii="標楷體" w:eastAsia="標楷體" w:hAnsi="標楷體" w:hint="eastAsia"/>
                  </w:rPr>
                  <w:delText>(100)</w:delText>
                </w:r>
              </w:del>
            </w:ins>
            <w:ins w:id="577" w:author="家榮 張" w:date="2021-05-06T18:42:00Z">
              <w:r w:rsidR="00237236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1146" w:type="dxa"/>
            <w:vMerge/>
          </w:tcPr>
          <w:p w14:paraId="45B8C5F3" w14:textId="77777777" w:rsidR="00712674" w:rsidRPr="00AF1A82" w:rsidRDefault="00712674" w:rsidP="009661CB">
            <w:pPr>
              <w:rPr>
                <w:ins w:id="578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5C8ECAED" w14:textId="77777777" w:rsidR="00712674" w:rsidRDefault="00712674" w:rsidP="009661CB">
            <w:pPr>
              <w:rPr>
                <w:ins w:id="579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42" w:type="dxa"/>
            <w:vMerge/>
          </w:tcPr>
          <w:p w14:paraId="6D0BC328" w14:textId="77777777" w:rsidR="00712674" w:rsidRPr="00AF1A82" w:rsidRDefault="00712674" w:rsidP="009661CB">
            <w:pPr>
              <w:rPr>
                <w:ins w:id="580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774AC64C" w14:textId="77777777" w:rsidR="00712674" w:rsidRDefault="00712674" w:rsidP="009661CB">
            <w:pPr>
              <w:rPr>
                <w:ins w:id="581" w:author="Fegie" w:date="2021-04-28T15:37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0AA639B0" w14:textId="77777777" w:rsidR="00712674" w:rsidRDefault="00712674" w:rsidP="009661CB">
            <w:pPr>
              <w:rPr>
                <w:ins w:id="582" w:author="Fegie" w:date="2021-04-28T15:37:00Z"/>
                <w:rFonts w:ascii="標楷體" w:eastAsia="標楷體" w:hAnsi="標楷體"/>
              </w:rPr>
            </w:pPr>
          </w:p>
        </w:tc>
      </w:tr>
      <w:tr w:rsidR="00712674" w:rsidRPr="00AF1A82" w14:paraId="43DAFD34" w14:textId="77777777" w:rsidTr="00446CF2">
        <w:trPr>
          <w:trHeight w:val="244"/>
          <w:jc w:val="center"/>
          <w:ins w:id="583" w:author="Fegie" w:date="2021-04-28T15:37:00Z"/>
        </w:trPr>
        <w:tc>
          <w:tcPr>
            <w:tcW w:w="517" w:type="dxa"/>
          </w:tcPr>
          <w:p w14:paraId="1F16112D" w14:textId="444A311A" w:rsidR="00712674" w:rsidRDefault="00712674" w:rsidP="009661CB">
            <w:pPr>
              <w:rPr>
                <w:ins w:id="584" w:author="Fegie" w:date="2021-04-28T15:37:00Z"/>
                <w:rFonts w:ascii="標楷體" w:eastAsia="標楷體" w:hAnsi="標楷體"/>
              </w:rPr>
            </w:pPr>
            <w:ins w:id="585" w:author="Fegie" w:date="2021-04-28T15:38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585" w:type="dxa"/>
          </w:tcPr>
          <w:p w14:paraId="2C9DAD5C" w14:textId="12A91238" w:rsidR="00712674" w:rsidRDefault="00712674" w:rsidP="009661CB">
            <w:pPr>
              <w:rPr>
                <w:ins w:id="586" w:author="Fegie" w:date="2021-04-28T15:37:00Z"/>
                <w:rFonts w:ascii="標楷體" w:eastAsia="標楷體" w:hAnsi="標楷體"/>
              </w:rPr>
            </w:pPr>
            <w:ins w:id="587" w:author="Fegie" w:date="2021-04-28T15:38:00Z">
              <w:r>
                <w:rPr>
                  <w:rFonts w:ascii="標楷體" w:eastAsia="標楷體" w:hAnsi="標楷體" w:hint="eastAsia"/>
                </w:rPr>
                <w:t>手機號碼</w:t>
              </w:r>
            </w:ins>
          </w:p>
        </w:tc>
        <w:tc>
          <w:tcPr>
            <w:tcW w:w="1538" w:type="dxa"/>
          </w:tcPr>
          <w:p w14:paraId="38107D3C" w14:textId="599CB9B9" w:rsidR="00712674" w:rsidRPr="00AF1A82" w:rsidRDefault="00712674" w:rsidP="009661CB">
            <w:pPr>
              <w:rPr>
                <w:ins w:id="588" w:author="Fegie" w:date="2021-04-28T15:37:00Z"/>
                <w:rFonts w:ascii="標楷體" w:eastAsia="標楷體" w:hAnsi="標楷體"/>
              </w:rPr>
            </w:pPr>
            <w:ins w:id="589" w:author="Fegie" w:date="2021-04-28T15:38:00Z">
              <w:del w:id="590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591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146" w:type="dxa"/>
            <w:vMerge/>
          </w:tcPr>
          <w:p w14:paraId="6BA14654" w14:textId="77777777" w:rsidR="00712674" w:rsidRPr="00AF1A82" w:rsidRDefault="00712674" w:rsidP="009661CB">
            <w:pPr>
              <w:rPr>
                <w:ins w:id="592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2513F50F" w14:textId="77777777" w:rsidR="00712674" w:rsidRDefault="00712674" w:rsidP="009661CB">
            <w:pPr>
              <w:rPr>
                <w:ins w:id="593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42" w:type="dxa"/>
            <w:vMerge/>
          </w:tcPr>
          <w:p w14:paraId="09AD13B3" w14:textId="77777777" w:rsidR="00712674" w:rsidRPr="00AF1A82" w:rsidRDefault="00712674" w:rsidP="009661CB">
            <w:pPr>
              <w:rPr>
                <w:ins w:id="594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4FD965EF" w14:textId="77777777" w:rsidR="00712674" w:rsidRDefault="00712674" w:rsidP="009661CB">
            <w:pPr>
              <w:rPr>
                <w:ins w:id="595" w:author="Fegie" w:date="2021-04-28T15:37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62286C98" w14:textId="77777777" w:rsidR="00712674" w:rsidRDefault="00712674" w:rsidP="009661CB">
            <w:pPr>
              <w:rPr>
                <w:ins w:id="596" w:author="Fegie" w:date="2021-04-28T15:37:00Z"/>
                <w:rFonts w:ascii="標楷體" w:eastAsia="標楷體" w:hAnsi="標楷體"/>
              </w:rPr>
            </w:pPr>
          </w:p>
        </w:tc>
      </w:tr>
      <w:tr w:rsidR="00712674" w:rsidRPr="00AF1A82" w14:paraId="4EA27A52" w14:textId="77777777" w:rsidTr="00712674">
        <w:trPr>
          <w:trHeight w:val="244"/>
          <w:jc w:val="center"/>
          <w:ins w:id="597" w:author="Fegie" w:date="2021-04-28T15:37:00Z"/>
          <w:trPrChange w:id="598" w:author="Fegie" w:date="2021-04-28T15:39:00Z">
            <w:trPr>
              <w:trHeight w:val="244"/>
              <w:jc w:val="center"/>
            </w:trPr>
          </w:trPrChange>
        </w:trPr>
        <w:tc>
          <w:tcPr>
            <w:tcW w:w="517" w:type="dxa"/>
            <w:tcPrChange w:id="599" w:author="Fegie" w:date="2021-04-28T15:39:00Z">
              <w:tcPr>
                <w:tcW w:w="519" w:type="dxa"/>
              </w:tcPr>
            </w:tcPrChange>
          </w:tcPr>
          <w:p w14:paraId="6EDFC269" w14:textId="13E3E617" w:rsidR="00712674" w:rsidRDefault="00712674" w:rsidP="009661CB">
            <w:pPr>
              <w:rPr>
                <w:ins w:id="600" w:author="Fegie" w:date="2021-04-28T15:37:00Z"/>
                <w:rFonts w:ascii="標楷體" w:eastAsia="標楷體" w:hAnsi="標楷體"/>
              </w:rPr>
            </w:pPr>
            <w:ins w:id="601" w:author="Fegie" w:date="2021-04-28T15:3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585" w:type="dxa"/>
            <w:tcPrChange w:id="602" w:author="Fegie" w:date="2021-04-28T15:39:00Z">
              <w:tcPr>
                <w:tcW w:w="1624" w:type="dxa"/>
              </w:tcPr>
            </w:tcPrChange>
          </w:tcPr>
          <w:p w14:paraId="193236B9" w14:textId="336163E1" w:rsidR="00712674" w:rsidRDefault="00712674" w:rsidP="009661CB">
            <w:pPr>
              <w:rPr>
                <w:ins w:id="603" w:author="Fegie" w:date="2021-04-28T15:37:00Z"/>
                <w:rFonts w:ascii="標楷體" w:eastAsia="標楷體" w:hAnsi="標楷體"/>
              </w:rPr>
            </w:pPr>
            <w:ins w:id="604" w:author="Fegie" w:date="2021-04-28T15:38:00Z">
              <w:r>
                <w:rPr>
                  <w:rFonts w:ascii="標楷體" w:eastAsia="標楷體" w:hAnsi="標楷體" w:hint="eastAsia"/>
                </w:rPr>
                <w:t>身份別</w:t>
              </w:r>
            </w:ins>
          </w:p>
        </w:tc>
        <w:tc>
          <w:tcPr>
            <w:tcW w:w="1538" w:type="dxa"/>
            <w:tcPrChange w:id="605" w:author="Fegie" w:date="2021-04-28T15:39:00Z">
              <w:tcPr>
                <w:tcW w:w="1559" w:type="dxa"/>
              </w:tcPr>
            </w:tcPrChange>
          </w:tcPr>
          <w:p w14:paraId="366A255C" w14:textId="1BB2F979" w:rsidR="00712674" w:rsidRPr="00AF1A82" w:rsidRDefault="00035019" w:rsidP="009661CB">
            <w:pPr>
              <w:rPr>
                <w:ins w:id="606" w:author="Fegie" w:date="2021-04-28T15:37:00Z"/>
                <w:rFonts w:ascii="標楷體" w:eastAsia="標楷體" w:hAnsi="標楷體"/>
              </w:rPr>
            </w:pPr>
            <w:ins w:id="607" w:author="Fegie" w:date="2021-04-28T15:43:00Z">
              <w:del w:id="608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609" w:author="家榮 張" w:date="2021-05-06T18:42:00Z">
              <w:r w:rsidR="00237236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146" w:type="dxa"/>
            <w:tcPrChange w:id="610" w:author="Fegie" w:date="2021-04-28T15:39:00Z">
              <w:tcPr>
                <w:tcW w:w="1596" w:type="dxa"/>
                <w:gridSpan w:val="2"/>
              </w:tcPr>
            </w:tcPrChange>
          </w:tcPr>
          <w:p w14:paraId="2127FF35" w14:textId="77777777" w:rsidR="00712674" w:rsidRPr="00AF1A82" w:rsidRDefault="00712674" w:rsidP="009661CB">
            <w:pPr>
              <w:rPr>
                <w:ins w:id="611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tcPrChange w:id="612" w:author="Fegie" w:date="2021-04-28T15:39:00Z">
              <w:tcPr>
                <w:tcW w:w="1127" w:type="dxa"/>
              </w:tcPr>
            </w:tcPrChange>
          </w:tcPr>
          <w:p w14:paraId="766614BF" w14:textId="3088756C" w:rsidR="00712674" w:rsidRDefault="00712674" w:rsidP="00712674">
            <w:pPr>
              <w:rPr>
                <w:ins w:id="613" w:author="Fegie" w:date="2021-04-28T15:39:00Z"/>
                <w:rFonts w:ascii="標楷體" w:eastAsia="標楷體" w:hAnsi="標楷體" w:cs="細明體"/>
                <w:spacing w:val="15"/>
                <w:kern w:val="0"/>
              </w:rPr>
            </w:pPr>
            <w:ins w:id="614" w:author="Fegie" w:date="2021-04-28T15:3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7E0D8BF1" w14:textId="688F7E40" w:rsidR="00712674" w:rsidRDefault="00712674" w:rsidP="00712674">
            <w:pPr>
              <w:rPr>
                <w:ins w:id="615" w:author="Fegie" w:date="2021-04-28T15:39:00Z"/>
                <w:rFonts w:ascii="標楷體" w:eastAsia="標楷體" w:hAnsi="標楷體" w:cs="細明體"/>
                <w:spacing w:val="15"/>
                <w:kern w:val="0"/>
              </w:rPr>
            </w:pPr>
            <w:ins w:id="616" w:author="Fegie" w:date="2021-04-28T15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0:全部</w:t>
              </w:r>
            </w:ins>
          </w:p>
          <w:p w14:paraId="63EB4B51" w14:textId="0536971F" w:rsidR="00712674" w:rsidRDefault="00712674" w:rsidP="00712674">
            <w:pPr>
              <w:rPr>
                <w:ins w:id="617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  <w:ins w:id="618" w:author="Fegie" w:date="2021-04-28T15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1:自然人</w:t>
              </w:r>
            </w:ins>
          </w:p>
          <w:p w14:paraId="1676645B" w14:textId="5CFD0C55" w:rsidR="00712674" w:rsidRDefault="00712674" w:rsidP="009661CB">
            <w:pPr>
              <w:rPr>
                <w:ins w:id="619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  <w:ins w:id="620" w:author="Fegie" w:date="2021-04-28T15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2:法人</w:t>
              </w:r>
            </w:ins>
          </w:p>
        </w:tc>
        <w:tc>
          <w:tcPr>
            <w:tcW w:w="742" w:type="dxa"/>
            <w:tcPrChange w:id="621" w:author="Fegie" w:date="2021-04-28T15:39:00Z">
              <w:tcPr>
                <w:tcW w:w="752" w:type="dxa"/>
              </w:tcPr>
            </w:tcPrChange>
          </w:tcPr>
          <w:p w14:paraId="56F4B134" w14:textId="77DDB946" w:rsidR="00712674" w:rsidRPr="00AF1A82" w:rsidRDefault="008A2C1E" w:rsidP="009661CB">
            <w:pPr>
              <w:rPr>
                <w:ins w:id="622" w:author="Fegie" w:date="2021-04-28T15:37:00Z"/>
                <w:rFonts w:ascii="標楷體" w:eastAsia="標楷體" w:hAnsi="標楷體"/>
                <w:lang w:eastAsia="x-none"/>
              </w:rPr>
            </w:pPr>
            <w:ins w:id="623" w:author="Fegie" w:date="2021-04-28T15:44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695" w:type="dxa"/>
            <w:tcPrChange w:id="624" w:author="Fegie" w:date="2021-04-28T15:39:00Z">
              <w:tcPr>
                <w:tcW w:w="699" w:type="dxa"/>
              </w:tcPr>
            </w:tcPrChange>
          </w:tcPr>
          <w:p w14:paraId="043EEFEF" w14:textId="6858596B" w:rsidR="00712674" w:rsidRDefault="008A2C1E" w:rsidP="009661CB">
            <w:pPr>
              <w:rPr>
                <w:ins w:id="625" w:author="Fegie" w:date="2021-04-28T15:37:00Z"/>
                <w:rFonts w:ascii="標楷體" w:eastAsia="標楷體" w:hAnsi="標楷體"/>
              </w:rPr>
            </w:pPr>
            <w:ins w:id="626" w:author="Fegie" w:date="2021-04-28T15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0" w:type="dxa"/>
            <w:tcPrChange w:id="627" w:author="Fegie" w:date="2021-04-28T15:39:00Z">
              <w:tcPr>
                <w:tcW w:w="2758" w:type="dxa"/>
              </w:tcPr>
            </w:tcPrChange>
          </w:tcPr>
          <w:p w14:paraId="7D8767B5" w14:textId="4C36CEAA" w:rsidR="00712674" w:rsidRDefault="008A2C1E" w:rsidP="009661CB">
            <w:pPr>
              <w:rPr>
                <w:ins w:id="628" w:author="Fegie" w:date="2021-04-28T15:37:00Z"/>
                <w:rFonts w:ascii="標楷體" w:eastAsia="標楷體" w:hAnsi="標楷體"/>
              </w:rPr>
            </w:pPr>
            <w:ins w:id="629" w:author="Fegie" w:date="2021-04-28T15:4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自行輸入</w:t>
              </w:r>
            </w:ins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  <w:rPr>
          <w:ins w:id="630" w:author="Fegie" w:date="2021-04-28T12:02:00Z"/>
        </w:rPr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631" w:author="Fegie" w:date="2021-04-28T12:02:00Z"/>
        </w:rPr>
      </w:pPr>
      <w:ins w:id="632" w:author="Fegie" w:date="2021-04-28T12:02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67FF0C0D" w14:textId="0C695DF4" w:rsidR="009661CB" w:rsidRPr="00BA4B70" w:rsidRDefault="00243305" w:rsidP="009661CB">
      <w:pPr>
        <w:rPr>
          <w:ins w:id="633" w:author="Fegie" w:date="2021-04-28T12:02:00Z"/>
        </w:rPr>
      </w:pPr>
      <w:ins w:id="634" w:author="Fegie" w:date="2021-04-28T15:47:00Z">
        <w:r>
          <w:rPr>
            <w:noProof/>
          </w:rPr>
          <w:drawing>
            <wp:inline distT="0" distB="0" distL="0" distR="0" wp14:anchorId="414621DF" wp14:editId="6AFDEEC4">
              <wp:extent cx="6479540" cy="2219960"/>
              <wp:effectExtent l="0" t="0" r="0" b="0"/>
              <wp:docPr id="42" name="圖片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19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7E347A" w14:textId="77777777" w:rsidR="009661CB" w:rsidRDefault="009661CB" w:rsidP="009661CB">
      <w:pPr>
        <w:rPr>
          <w:ins w:id="635" w:author="Fegie" w:date="2021-04-28T12:02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78"/>
        <w:gridCol w:w="1608"/>
        <w:gridCol w:w="3696"/>
        <w:gridCol w:w="3452"/>
      </w:tblGrid>
      <w:tr w:rsidR="009661CB" w14:paraId="0BCD56DF" w14:textId="77777777" w:rsidTr="00446CF2">
        <w:trPr>
          <w:ins w:id="636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AFF96D" w14:textId="77777777" w:rsidR="009661CB" w:rsidRDefault="009661CB" w:rsidP="009661CB">
            <w:pPr>
              <w:jc w:val="center"/>
              <w:rPr>
                <w:ins w:id="637" w:author="Fegie" w:date="2021-04-28T12:02:00Z"/>
                <w:rFonts w:ascii="標楷體" w:eastAsia="標楷體" w:hAnsi="標楷體"/>
                <w:lang w:eastAsia="zh-HK"/>
              </w:rPr>
            </w:pPr>
            <w:ins w:id="638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007A8E" w14:textId="77777777" w:rsidR="009661CB" w:rsidRDefault="009661CB" w:rsidP="009661CB">
            <w:pPr>
              <w:jc w:val="center"/>
              <w:rPr>
                <w:ins w:id="639" w:author="Fegie" w:date="2021-04-28T12:02:00Z"/>
                <w:rFonts w:ascii="標楷體" w:eastAsia="標楷體" w:hAnsi="標楷體"/>
                <w:lang w:eastAsia="zh-HK"/>
              </w:rPr>
            </w:pPr>
            <w:ins w:id="640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96A56A7" w14:textId="77777777" w:rsidR="009661CB" w:rsidRDefault="009661CB" w:rsidP="009661CB">
            <w:pPr>
              <w:jc w:val="center"/>
              <w:rPr>
                <w:ins w:id="641" w:author="Fegie" w:date="2021-04-28T12:02:00Z"/>
                <w:rFonts w:ascii="標楷體" w:eastAsia="標楷體" w:hAnsi="標楷體"/>
                <w:lang w:eastAsia="zh-HK"/>
              </w:rPr>
            </w:pPr>
            <w:ins w:id="642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F8B1FEE" w14:textId="77777777" w:rsidR="009661CB" w:rsidRDefault="009661CB" w:rsidP="009661CB">
            <w:pPr>
              <w:jc w:val="center"/>
              <w:rPr>
                <w:ins w:id="643" w:author="Fegie" w:date="2021-04-28T12:02:00Z"/>
                <w:rFonts w:ascii="標楷體" w:eastAsia="標楷體" w:hAnsi="標楷體"/>
              </w:rPr>
            </w:pPr>
            <w:ins w:id="644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754D070" w14:textId="77777777" w:rsidR="009661CB" w:rsidRDefault="009661CB" w:rsidP="009661CB">
            <w:pPr>
              <w:jc w:val="center"/>
              <w:rPr>
                <w:ins w:id="645" w:author="Fegie" w:date="2021-04-28T12:02:00Z"/>
                <w:rFonts w:ascii="標楷體" w:eastAsia="標楷體" w:hAnsi="標楷體"/>
                <w:lang w:eastAsia="zh-HK"/>
              </w:rPr>
            </w:pPr>
            <w:ins w:id="646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661CB" w:rsidRPr="00AD05A2" w14:paraId="0E5DB258" w14:textId="77777777" w:rsidTr="00446CF2">
        <w:trPr>
          <w:ins w:id="647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A57FD" w14:textId="77777777" w:rsidR="009661CB" w:rsidRPr="00AD05A2" w:rsidRDefault="009661CB" w:rsidP="009661CB">
            <w:pPr>
              <w:jc w:val="center"/>
              <w:rPr>
                <w:ins w:id="648" w:author="Fegie" w:date="2021-04-28T12:02:00Z"/>
                <w:rFonts w:ascii="標楷體" w:eastAsia="標楷體" w:hAnsi="標楷體"/>
                <w:lang w:eastAsia="zh-HK"/>
              </w:rPr>
            </w:pPr>
            <w:ins w:id="649" w:author="Fegie" w:date="2021-04-28T12:02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E80D7" w14:textId="77777777" w:rsidR="009661CB" w:rsidRPr="00AD05A2" w:rsidRDefault="009661CB" w:rsidP="009661CB">
            <w:pPr>
              <w:jc w:val="center"/>
              <w:rPr>
                <w:ins w:id="650" w:author="Fegie" w:date="2021-04-28T12:02:00Z"/>
                <w:rFonts w:ascii="標楷體" w:eastAsia="標楷體" w:hAnsi="標楷體"/>
                <w:lang w:eastAsia="zh-HK"/>
              </w:rPr>
            </w:pPr>
            <w:ins w:id="651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1A295" w14:textId="4D821CA1" w:rsidR="009661CB" w:rsidRPr="00AD05A2" w:rsidRDefault="007D2453" w:rsidP="009661CB">
            <w:pPr>
              <w:rPr>
                <w:ins w:id="652" w:author="Fegie" w:date="2021-04-28T12:02:00Z"/>
                <w:rFonts w:ascii="標楷體" w:eastAsia="標楷體" w:hAnsi="標楷體"/>
                <w:lang w:eastAsia="zh-HK"/>
              </w:rPr>
            </w:pPr>
            <w:ins w:id="653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顧客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E5E1" w14:textId="2B7290F7" w:rsidR="009661CB" w:rsidRPr="00AD05A2" w:rsidRDefault="009661CB" w:rsidP="009661CB">
            <w:pPr>
              <w:rPr>
                <w:ins w:id="654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64EE3" w14:textId="7F1AF647" w:rsidR="00D44AC6" w:rsidRPr="00D44AC6" w:rsidRDefault="00D44AC6">
            <w:pPr>
              <w:rPr>
                <w:ins w:id="655" w:author="Fegie" w:date="2021-04-28T18:36:00Z"/>
                <w:rFonts w:ascii="標楷體" w:eastAsia="標楷體" w:hAnsi="標楷體"/>
                <w:lang w:eastAsia="zh-HK"/>
                <w:rPrChange w:id="656" w:author="Fegie" w:date="2021-04-28T18:36:00Z">
                  <w:rPr>
                    <w:ins w:id="657" w:author="Fegie" w:date="2021-04-28T18:36:00Z"/>
                    <w:lang w:eastAsia="zh-HK"/>
                  </w:rPr>
                </w:rPrChange>
              </w:rPr>
            </w:pPr>
            <w:ins w:id="658" w:author="Fegie" w:date="2021-04-28T18:3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659" w:author="Fegie" w:date="2021-04-28T16:23:00Z">
              <w:r w:rsidR="002F11DF" w:rsidRPr="00D44AC6">
                <w:rPr>
                  <w:rFonts w:ascii="標楷體" w:eastAsia="標楷體" w:hAnsi="標楷體" w:hint="eastAsia"/>
                  <w:lang w:eastAsia="zh-HK"/>
                  <w:rPrChange w:id="660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查詢當筆客戶資料，自然人</w:t>
              </w:r>
            </w:ins>
          </w:p>
          <w:p w14:paraId="6EC8F2F6" w14:textId="77777777" w:rsidR="00D44AC6" w:rsidRDefault="00D44AC6" w:rsidP="00D44AC6">
            <w:pPr>
              <w:rPr>
                <w:ins w:id="661" w:author="Fegie" w:date="2021-04-28T18:37:00Z"/>
                <w:rFonts w:ascii="標楷體" w:eastAsia="標楷體" w:hAnsi="標楷體"/>
                <w:color w:val="000000" w:themeColor="text1"/>
              </w:rPr>
            </w:pPr>
            <w:ins w:id="662" w:author="Fegie" w:date="2021-04-28T18:36:00Z">
              <w:r w:rsidRPr="00D44AC6">
                <w:rPr>
                  <w:rFonts w:ascii="標楷體" w:eastAsia="標楷體" w:hAnsi="標楷體"/>
                  <w:rPrChange w:id="663" w:author="Fegie" w:date="2021-04-28T18:36:00Z">
                    <w:rPr/>
                  </w:rPrChange>
                </w:rPr>
                <w:t xml:space="preserve">  </w:t>
              </w:r>
            </w:ins>
            <w:ins w:id="664" w:author="Fegie" w:date="2021-04-28T16:23:00Z">
              <w:r w:rsidR="002F11DF" w:rsidRPr="00D44AC6">
                <w:rPr>
                  <w:rFonts w:ascii="標楷體" w:eastAsia="標楷體" w:hAnsi="標楷體" w:hint="eastAsia"/>
                  <w:lang w:eastAsia="zh-HK"/>
                  <w:rPrChange w:id="665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連結至</w:t>
              </w:r>
            </w:ins>
            <w:ins w:id="666" w:author="Fegie" w:date="2021-04-28T16:24:00Z">
              <w:r w:rsidR="002F11DF" w:rsidRPr="00D44AC6">
                <w:rPr>
                  <w:rFonts w:ascii="標楷體" w:eastAsia="標楷體" w:hAnsi="標楷體" w:hint="eastAsia"/>
                  <w:color w:val="000000" w:themeColor="text1"/>
                  <w:rPrChange w:id="667" w:author="Fegie" w:date="2021-04-28T18:36:00Z">
                    <w:rPr>
                      <w:rFonts w:hint="eastAsia"/>
                    </w:rPr>
                  </w:rPrChange>
                </w:rPr>
                <w:t>【</w:t>
              </w:r>
              <w:r w:rsidR="002F11DF" w:rsidRPr="00D44AC6">
                <w:rPr>
                  <w:rFonts w:ascii="標楷體" w:eastAsia="標楷體" w:hAnsi="標楷體"/>
                  <w:color w:val="000000" w:themeColor="text1"/>
                  <w:rPrChange w:id="668" w:author="Fegie" w:date="2021-04-28T18:36:00Z">
                    <w:rPr/>
                  </w:rPrChange>
                </w:rPr>
                <w:t>L1101</w:t>
              </w:r>
              <w:r w:rsidR="002F11DF" w:rsidRPr="00D44AC6">
                <w:rPr>
                  <w:rFonts w:ascii="標楷體" w:eastAsia="標楷體" w:hAnsi="標楷體" w:hint="eastAsia"/>
                  <w:color w:val="000000" w:themeColor="text1"/>
                  <w:rPrChange w:id="669" w:author="Fegie" w:date="2021-04-28T18:36:00Z">
                    <w:rPr>
                      <w:rFonts w:hint="eastAsia"/>
                    </w:rPr>
                  </w:rPrChange>
                </w:rPr>
                <w:t>顧客基本資料</w:t>
              </w:r>
            </w:ins>
          </w:p>
          <w:p w14:paraId="1E3538EA" w14:textId="44EF554A" w:rsidR="002F11DF" w:rsidRDefault="00D44AC6" w:rsidP="002F11DF">
            <w:pPr>
              <w:rPr>
                <w:ins w:id="670" w:author="Fegie" w:date="2021-04-28T16:28:00Z"/>
                <w:rFonts w:ascii="標楷體" w:eastAsia="標楷體" w:hAnsi="標楷體"/>
                <w:color w:val="000000" w:themeColor="text1"/>
              </w:rPr>
            </w:pPr>
            <w:ins w:id="671" w:author="Fegie" w:date="2021-04-28T18:37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  <w:ins w:id="672" w:author="Fegie" w:date="2021-04-28T16:24:00Z">
              <w:r w:rsidR="002F11DF" w:rsidRPr="00D44AC6">
                <w:rPr>
                  <w:rFonts w:ascii="標楷體" w:eastAsia="標楷體" w:hAnsi="標楷體" w:hint="eastAsia"/>
                  <w:color w:val="000000" w:themeColor="text1"/>
                  <w:rPrChange w:id="673" w:author="Fegie" w:date="2021-04-28T18:36:00Z">
                    <w:rPr>
                      <w:rFonts w:hint="eastAsia"/>
                    </w:rPr>
                  </w:rPrChange>
                </w:rPr>
                <w:t>維</w:t>
              </w:r>
              <w:r w:rsidR="002F11DF" w:rsidRPr="002F11DF">
                <w:rPr>
                  <w:rFonts w:ascii="標楷體" w:eastAsia="標楷體" w:hAnsi="標楷體" w:hint="eastAsia"/>
                  <w:color w:val="000000" w:themeColor="text1"/>
                  <w:rPrChange w:id="674" w:author="Fegie" w:date="2021-04-28T16:24:00Z">
                    <w:rPr>
                      <w:rFonts w:hint="eastAsia"/>
                    </w:rPr>
                  </w:rPrChange>
                </w:rPr>
                <w:t>護</w:t>
              </w:r>
            </w:ins>
            <w:ins w:id="675" w:author="Fegie" w:date="2021-04-28T16:27:00Z">
              <w:r w:rsidR="002F11DF">
                <w:rPr>
                  <w:rFonts w:ascii="標楷體" w:eastAsia="標楷體" w:hAnsi="標楷體" w:hint="eastAsia"/>
                  <w:color w:val="000000" w:themeColor="text1"/>
                </w:rPr>
                <w:t>-</w:t>
              </w:r>
            </w:ins>
            <w:ins w:id="676" w:author="Fegie" w:date="2021-04-28T16:28:00Z">
              <w:r w:rsidR="002F11DF">
                <w:rPr>
                  <w:rFonts w:ascii="標楷體" w:eastAsia="標楷體" w:hAnsi="標楷體" w:hint="eastAsia"/>
                  <w:color w:val="000000" w:themeColor="text1"/>
                </w:rPr>
                <w:t>自然人</w:t>
              </w:r>
            </w:ins>
            <w:ins w:id="677" w:author="Fegie" w:date="2021-04-28T16:24:00Z">
              <w:r w:rsidR="002F11DF" w:rsidRPr="002F11DF">
                <w:rPr>
                  <w:rFonts w:ascii="標楷體" w:eastAsia="標楷體" w:hAnsi="標楷體" w:hint="eastAsia"/>
                  <w:color w:val="000000" w:themeColor="text1"/>
                  <w:rPrChange w:id="678" w:author="Fegie" w:date="2021-04-28T16:24:00Z">
                    <w:rPr>
                      <w:rFonts w:hint="eastAsia"/>
                    </w:rPr>
                  </w:rPrChange>
                </w:rPr>
                <w:t>】</w:t>
              </w:r>
            </w:ins>
            <w:ins w:id="679" w:author="Fegie" w:date="2021-04-28T16:27:00Z">
              <w:r w:rsidR="002F11DF">
                <w:rPr>
                  <w:rFonts w:ascii="標楷體" w:eastAsia="標楷體" w:hAnsi="標楷體" w:hint="eastAsia"/>
                  <w:color w:val="000000" w:themeColor="text1"/>
                </w:rPr>
                <w:t>，法人連結至</w:t>
              </w:r>
            </w:ins>
          </w:p>
          <w:p w14:paraId="1869291F" w14:textId="77777777" w:rsidR="007F2DFE" w:rsidRDefault="002F11DF" w:rsidP="007F2DFE">
            <w:pPr>
              <w:rPr>
                <w:ins w:id="680" w:author="Fegie" w:date="2021-04-28T16:45:00Z"/>
                <w:rFonts w:ascii="標楷體" w:eastAsia="標楷體" w:hAnsi="標楷體"/>
                <w:color w:val="000000" w:themeColor="text1"/>
              </w:rPr>
            </w:pPr>
            <w:ins w:id="681" w:author="Fegie" w:date="2021-04-28T16:2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【</w:t>
              </w:r>
            </w:ins>
            <w:ins w:id="682" w:author="Fegie" w:date="2021-04-28T16:27:00Z">
              <w:r w:rsidRPr="00C179E0">
                <w:rPr>
                  <w:rFonts w:ascii="標楷體" w:eastAsia="標楷體" w:hAnsi="標楷體"/>
                  <w:color w:val="000000" w:themeColor="text1"/>
                </w:rPr>
                <w:t>L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110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顧客基本資料維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護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】</w:t>
              </w:r>
            </w:ins>
          </w:p>
          <w:p w14:paraId="43EDA19C" w14:textId="30B7325E" w:rsidR="00ED6E92" w:rsidRPr="007F2DFE" w:rsidRDefault="00ED6E92">
            <w:pPr>
              <w:rPr>
                <w:ins w:id="683" w:author="Fegie" w:date="2021-04-28T12:02:00Z"/>
                <w:rFonts w:ascii="標楷體" w:eastAsia="標楷體" w:hAnsi="標楷體"/>
                <w:color w:val="000000" w:themeColor="text1"/>
                <w:rPrChange w:id="684" w:author="Fegie" w:date="2021-04-28T16:36:00Z">
                  <w:rPr>
                    <w:ins w:id="685" w:author="Fegie" w:date="2021-04-28T12:02:00Z"/>
                    <w:lang w:eastAsia="zh-HK"/>
                  </w:rPr>
                </w:rPrChange>
              </w:rPr>
            </w:pPr>
            <w:ins w:id="686" w:author="Fegie" w:date="2021-04-28T16:45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供查詢當筆客戶資料</w:t>
              </w:r>
            </w:ins>
          </w:p>
        </w:tc>
      </w:tr>
      <w:tr w:rsidR="009661CB" w:rsidRPr="00AD05A2" w14:paraId="468B9962" w14:textId="77777777" w:rsidTr="00446CF2">
        <w:trPr>
          <w:ins w:id="687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F9730" w14:textId="77777777" w:rsidR="009661CB" w:rsidRPr="00AD05A2" w:rsidRDefault="009661CB" w:rsidP="009661CB">
            <w:pPr>
              <w:jc w:val="center"/>
              <w:rPr>
                <w:ins w:id="688" w:author="Fegie" w:date="2021-04-28T12:02:00Z"/>
                <w:rFonts w:ascii="標楷體" w:eastAsia="標楷體" w:hAnsi="標楷體"/>
              </w:rPr>
            </w:pPr>
            <w:ins w:id="689" w:author="Fegie" w:date="2021-04-28T12:02:00Z">
              <w:r w:rsidRPr="00AD05A2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CF47" w14:textId="77777777" w:rsidR="009661CB" w:rsidRPr="00AD05A2" w:rsidRDefault="009661CB" w:rsidP="009661CB">
            <w:pPr>
              <w:jc w:val="center"/>
              <w:rPr>
                <w:ins w:id="690" w:author="Fegie" w:date="2021-04-28T12:02:00Z"/>
                <w:rFonts w:ascii="標楷體" w:eastAsia="標楷體" w:hAnsi="標楷體"/>
                <w:lang w:eastAsia="zh-HK"/>
              </w:rPr>
            </w:pPr>
            <w:ins w:id="691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78B2B" w14:textId="046ED4E8" w:rsidR="009661CB" w:rsidRPr="00AD05A2" w:rsidRDefault="007D2453" w:rsidP="009661CB">
            <w:pPr>
              <w:rPr>
                <w:ins w:id="692" w:author="Fegie" w:date="2021-04-28T12:02:00Z"/>
                <w:rFonts w:ascii="標楷體" w:eastAsia="標楷體" w:hAnsi="標楷體"/>
                <w:lang w:eastAsia="zh-HK"/>
              </w:rPr>
            </w:pPr>
            <w:ins w:id="693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財報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C930" w14:textId="03411939" w:rsidR="009661CB" w:rsidRPr="00AD05A2" w:rsidRDefault="009661CB" w:rsidP="009661CB">
            <w:pPr>
              <w:rPr>
                <w:ins w:id="694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3C49C" w14:textId="7AF2A698" w:rsidR="007F2DFE" w:rsidRPr="007F2DFE" w:rsidRDefault="007F2DFE">
            <w:pPr>
              <w:rPr>
                <w:ins w:id="695" w:author="Fegie" w:date="2021-04-28T16:40:00Z"/>
                <w:rFonts w:ascii="標楷體" w:eastAsia="標楷體" w:hAnsi="標楷體"/>
                <w:rPrChange w:id="696" w:author="Fegie" w:date="2021-04-28T16:40:00Z">
                  <w:rPr>
                    <w:ins w:id="697" w:author="Fegie" w:date="2021-04-28T16:40:00Z"/>
                  </w:rPr>
                </w:rPrChange>
              </w:rPr>
            </w:pPr>
            <w:ins w:id="698" w:author="Fegie" w:date="2021-04-28T16:40:00Z">
              <w:r>
                <w:rPr>
                  <w:rFonts w:ascii="標楷體" w:eastAsia="標楷體" w:hAnsi="標楷體" w:hint="eastAsia"/>
                </w:rPr>
                <w:t>1.</w:t>
              </w:r>
              <w:r w:rsidRPr="007F2DFE">
                <w:rPr>
                  <w:rFonts w:ascii="標楷體" w:eastAsia="標楷體" w:hAnsi="標楷體" w:hint="eastAsia"/>
                  <w:rPrChange w:id="699" w:author="Fegie" w:date="2021-04-28T16:40:00Z">
                    <w:rPr>
                      <w:rFonts w:hint="eastAsia"/>
                    </w:rPr>
                  </w:rPrChange>
                </w:rPr>
                <w:t>查詢當筆客戶公司財務狀況</w:t>
              </w:r>
            </w:ins>
          </w:p>
          <w:p w14:paraId="4156C8AA" w14:textId="77777777" w:rsidR="00ED6E92" w:rsidRDefault="007F2DFE" w:rsidP="007F2DFE">
            <w:pPr>
              <w:rPr>
                <w:ins w:id="700" w:author="Fegie" w:date="2021-04-28T16:41:00Z"/>
                <w:rFonts w:ascii="標楷體" w:eastAsia="標楷體" w:hAnsi="標楷體"/>
              </w:rPr>
            </w:pPr>
            <w:ins w:id="701" w:author="Fegie" w:date="2021-04-28T16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 w:hint="eastAsia"/>
                  <w:lang w:eastAsia="zh-HK"/>
                </w:rPr>
                <w:t>，</w:t>
              </w:r>
            </w:ins>
            <w:ins w:id="702" w:author="Fegie" w:date="2021-04-28T16:41:00Z">
              <w:r>
                <w:rPr>
                  <w:rFonts w:ascii="標楷體" w:eastAsia="標楷體" w:hAnsi="標楷體" w:hint="eastAsia"/>
                  <w:lang w:eastAsia="zh-HK"/>
                </w:rPr>
                <w:t>連結至【</w:t>
              </w:r>
              <w:r>
                <w:rPr>
                  <w:rFonts w:ascii="標楷體" w:eastAsia="標楷體" w:hAnsi="標楷體" w:hint="eastAsia"/>
                </w:rPr>
                <w:t>L1907公司戶</w:t>
              </w:r>
              <w:r w:rsidR="00ED6E92">
                <w:rPr>
                  <w:rFonts w:ascii="標楷體" w:eastAsia="標楷體" w:hAnsi="標楷體" w:hint="eastAsia"/>
                </w:rPr>
                <w:t>財務</w:t>
              </w:r>
            </w:ins>
          </w:p>
          <w:p w14:paraId="3FB02298" w14:textId="77777777" w:rsidR="00D44AC6" w:rsidRDefault="00ED6E92" w:rsidP="00D44AC6">
            <w:pPr>
              <w:rPr>
                <w:ins w:id="703" w:author="Fegie" w:date="2021-04-28T18:36:00Z"/>
                <w:rFonts w:ascii="標楷體" w:eastAsia="標楷體" w:hAnsi="標楷體"/>
                <w:lang w:eastAsia="zh-HK"/>
              </w:rPr>
            </w:pPr>
            <w:ins w:id="704" w:author="Fegie" w:date="2021-04-28T16:41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705" w:author="Fegie" w:date="2021-04-28T16:42:00Z">
              <w:r>
                <w:rPr>
                  <w:rFonts w:ascii="標楷體" w:eastAsia="標楷體" w:hAnsi="標楷體" w:hint="eastAsia"/>
                </w:rPr>
                <w:t>狀況明細資料查詢</w:t>
              </w:r>
            </w:ins>
            <w:ins w:id="706" w:author="Fegie" w:date="2021-04-28T16:41:00Z">
              <w:r w:rsidR="007F2DFE">
                <w:rPr>
                  <w:rFonts w:ascii="標楷體" w:eastAsia="標楷體" w:hAnsi="標楷體" w:hint="eastAsia"/>
                  <w:lang w:eastAsia="zh-HK"/>
                </w:rPr>
                <w:t>】</w:t>
              </w:r>
            </w:ins>
            <w:ins w:id="707" w:author="Fegie" w:date="2021-04-28T16:45:00Z">
              <w:r>
                <w:rPr>
                  <w:rFonts w:ascii="標楷體" w:eastAsia="標楷體" w:hAnsi="標楷體" w:hint="eastAsia"/>
                  <w:lang w:eastAsia="zh-HK"/>
                </w:rPr>
                <w:t>，供查詢</w:t>
              </w:r>
            </w:ins>
          </w:p>
          <w:p w14:paraId="37662693" w14:textId="11A9F1DB" w:rsidR="00ED6E92" w:rsidRDefault="00D44AC6">
            <w:pPr>
              <w:rPr>
                <w:ins w:id="708" w:author="Fegie" w:date="2021-04-28T16:42:00Z"/>
                <w:rFonts w:ascii="標楷體" w:eastAsia="標楷體" w:hAnsi="標楷體"/>
                <w:lang w:eastAsia="zh-HK"/>
              </w:rPr>
            </w:pPr>
            <w:ins w:id="709" w:author="Fegie" w:date="2021-04-28T18:36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710" w:author="Fegie" w:date="2021-04-28T16:45:00Z">
              <w:r w:rsidR="00ED6E92">
                <w:rPr>
                  <w:rFonts w:ascii="標楷體" w:eastAsia="標楷體" w:hAnsi="標楷體" w:hint="eastAsia"/>
                  <w:lang w:eastAsia="zh-HK"/>
                </w:rPr>
                <w:t>該客戶公司財務狀況</w:t>
              </w:r>
            </w:ins>
          </w:p>
          <w:p w14:paraId="19461662" w14:textId="6EEAA62D" w:rsidR="009661CB" w:rsidRDefault="00ED6E92">
            <w:pPr>
              <w:ind w:left="480" w:hangingChars="200" w:hanging="480"/>
              <w:rPr>
                <w:ins w:id="711" w:author="Fegie" w:date="2021-04-28T16:43:00Z"/>
                <w:rFonts w:ascii="標楷體" w:eastAsia="標楷體" w:hAnsi="標楷體"/>
              </w:rPr>
              <w:pPrChange w:id="712" w:author="Fegie" w:date="2021-05-04T14:51:00Z">
                <w:pPr/>
              </w:pPrChange>
            </w:pPr>
            <w:ins w:id="713" w:author="Fegie" w:date="2021-04-28T16:4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14" w:author="Fegie" w:date="2021-05-04T14:51:00Z">
              <w:r w:rsidR="00B42BC5">
                <w:rPr>
                  <w:rFonts w:ascii="標楷體" w:eastAsia="標楷體" w:hAnsi="標楷體" w:hint="eastAsia"/>
                  <w:lang w:eastAsia="zh-HK"/>
                </w:rPr>
                <w:t>「公司戶財務狀況檔C</w:t>
              </w:r>
              <w:r w:rsidR="00B42BC5">
                <w:rPr>
                  <w:rFonts w:ascii="標楷體" w:eastAsia="標楷體" w:hAnsi="標楷體"/>
                  <w:lang w:eastAsia="zh-HK"/>
                </w:rPr>
                <w:t>ustFin</w:t>
              </w:r>
              <w:r w:rsidR="00B42BC5">
                <w:rPr>
                  <w:rFonts w:ascii="標楷體" w:eastAsia="標楷體" w:hAnsi="標楷體" w:hint="eastAsia"/>
                  <w:lang w:eastAsia="zh-HK"/>
                </w:rPr>
                <w:t>」需</w:t>
              </w:r>
            </w:ins>
            <w:ins w:id="715" w:author="Fegie" w:date="2021-04-28T16:42:00Z">
              <w:r w:rsidRPr="00ED6E92">
                <w:rPr>
                  <w:rFonts w:ascii="標楷體" w:eastAsia="標楷體" w:hAnsi="標楷體" w:hint="eastAsia"/>
                  <w:lang w:eastAsia="zh-HK"/>
                  <w:rPrChange w:id="716" w:author="Fegie" w:date="2021-04-28T16:42:00Z">
                    <w:rPr>
                      <w:rFonts w:hint="eastAsia"/>
                      <w:lang w:eastAsia="zh-HK"/>
                    </w:rPr>
                  </w:rPrChange>
                </w:rPr>
                <w:t>有資料才顯示此按</w:t>
              </w:r>
              <w:r>
                <w:rPr>
                  <w:rFonts w:ascii="標楷體" w:eastAsia="標楷體" w:hAnsi="標楷體" w:hint="eastAsia"/>
                </w:rPr>
                <w:t>鈕</w:t>
              </w:r>
            </w:ins>
          </w:p>
          <w:p w14:paraId="775D04BC" w14:textId="2B88620C" w:rsidR="00ED6E92" w:rsidRPr="00ED6E92" w:rsidRDefault="00ED6E92">
            <w:pPr>
              <w:rPr>
                <w:ins w:id="717" w:author="Fegie" w:date="2021-04-28T12:02:00Z"/>
                <w:rFonts w:ascii="標楷體" w:eastAsia="標楷體" w:hAnsi="標楷體"/>
                <w:rPrChange w:id="718" w:author="Fegie" w:date="2021-04-28T16:42:00Z">
                  <w:rPr>
                    <w:ins w:id="719" w:author="Fegie" w:date="2021-04-28T12:02:00Z"/>
                    <w:lang w:eastAsia="zh-HK"/>
                  </w:rPr>
                </w:rPrChange>
              </w:rPr>
            </w:pPr>
            <w:ins w:id="720" w:author="Fegie" w:date="2021-04-28T16:43:00Z">
              <w:r>
                <w:rPr>
                  <w:rFonts w:ascii="標楷體" w:eastAsia="標楷體" w:hAnsi="標楷體" w:hint="eastAsia"/>
                </w:rPr>
                <w:t>3.客戶須為法人</w:t>
              </w:r>
            </w:ins>
          </w:p>
        </w:tc>
      </w:tr>
      <w:tr w:rsidR="009661CB" w:rsidRPr="00AD05A2" w14:paraId="3E43067A" w14:textId="77777777" w:rsidTr="00446CF2">
        <w:trPr>
          <w:ins w:id="721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80C74" w14:textId="77777777" w:rsidR="009661CB" w:rsidRPr="00AD05A2" w:rsidRDefault="009661CB" w:rsidP="009661CB">
            <w:pPr>
              <w:jc w:val="center"/>
              <w:rPr>
                <w:ins w:id="722" w:author="Fegie" w:date="2021-04-28T12:02:00Z"/>
                <w:rFonts w:ascii="標楷體" w:eastAsia="標楷體" w:hAnsi="標楷體"/>
              </w:rPr>
            </w:pPr>
            <w:ins w:id="723" w:author="Fegie" w:date="2021-04-28T12:02:00Z">
              <w:r w:rsidRPr="00AD05A2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C5C3" w14:textId="77777777" w:rsidR="009661CB" w:rsidRPr="00AD05A2" w:rsidRDefault="009661CB" w:rsidP="009661CB">
            <w:pPr>
              <w:jc w:val="center"/>
              <w:rPr>
                <w:ins w:id="724" w:author="Fegie" w:date="2021-04-28T12:02:00Z"/>
                <w:rFonts w:ascii="標楷體" w:eastAsia="標楷體" w:hAnsi="標楷體"/>
                <w:lang w:eastAsia="zh-HK"/>
              </w:rPr>
            </w:pPr>
            <w:ins w:id="725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99AFC" w14:textId="3A2F303F" w:rsidR="009661CB" w:rsidRPr="00AD05A2" w:rsidRDefault="007D2453" w:rsidP="009661CB">
            <w:pPr>
              <w:rPr>
                <w:ins w:id="726" w:author="Fegie" w:date="2021-04-28T12:02:00Z"/>
                <w:rFonts w:ascii="標楷體" w:eastAsia="標楷體" w:hAnsi="標楷體"/>
                <w:lang w:eastAsia="zh-HK"/>
              </w:rPr>
            </w:pPr>
            <w:ins w:id="727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放款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AAE3" w14:textId="4092244E" w:rsidR="009661CB" w:rsidRPr="00AD05A2" w:rsidRDefault="009661CB" w:rsidP="009661CB">
            <w:pPr>
              <w:rPr>
                <w:ins w:id="728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825C" w14:textId="64B5B5C8" w:rsidR="00ED6E92" w:rsidRDefault="00ED6E92">
            <w:pPr>
              <w:ind w:left="240" w:hangingChars="100" w:hanging="240"/>
              <w:rPr>
                <w:ins w:id="729" w:author="Fegie" w:date="2021-04-28T16:47:00Z"/>
                <w:rFonts w:ascii="標楷體" w:eastAsia="標楷體" w:hAnsi="標楷體"/>
              </w:rPr>
              <w:pPrChange w:id="730" w:author="Fegie" w:date="2021-05-04T14:54:00Z">
                <w:pPr/>
              </w:pPrChange>
            </w:pPr>
            <w:ins w:id="731" w:author="Fegie" w:date="2021-04-28T16:46:00Z">
              <w:r>
                <w:rPr>
                  <w:rFonts w:ascii="標楷體" w:eastAsia="標楷體" w:hAnsi="標楷體" w:hint="eastAsia"/>
                </w:rPr>
                <w:t>1.</w:t>
              </w:r>
              <w:r w:rsidRPr="00ED6E92">
                <w:rPr>
                  <w:rFonts w:ascii="標楷體" w:eastAsia="標楷體" w:hAnsi="標楷體" w:hint="eastAsia"/>
                  <w:rPrChange w:id="732" w:author="Fegie" w:date="2021-04-28T16:46:00Z">
                    <w:rPr>
                      <w:rFonts w:hint="eastAsia"/>
                    </w:rPr>
                  </w:rPrChange>
                </w:rPr>
                <w:t>查詢當筆客戶放款狀況，連結</w:t>
              </w:r>
              <w:r>
                <w:rPr>
                  <w:rFonts w:ascii="標楷體" w:eastAsia="標楷體" w:hAnsi="標楷體" w:hint="eastAsia"/>
                </w:rPr>
                <w:t>至【L3001放款明細資料查詢】</w:t>
              </w:r>
            </w:ins>
            <w:ins w:id="733" w:author="Fegie" w:date="2021-04-28T17:07:00Z">
              <w:r w:rsidR="00446CF2">
                <w:rPr>
                  <w:rFonts w:ascii="標楷體" w:eastAsia="標楷體" w:hAnsi="標楷體" w:hint="eastAsia"/>
                </w:rPr>
                <w:t>，</w:t>
              </w:r>
            </w:ins>
            <w:ins w:id="734" w:author="Fegie" w:date="2021-04-28T16:46:00Z">
              <w:r>
                <w:rPr>
                  <w:rFonts w:ascii="標楷體" w:eastAsia="標楷體" w:hAnsi="標楷體" w:hint="eastAsia"/>
                </w:rPr>
                <w:t>供</w:t>
              </w:r>
            </w:ins>
            <w:ins w:id="735" w:author="Fegie" w:date="2021-04-28T16:47:00Z">
              <w:r>
                <w:rPr>
                  <w:rFonts w:ascii="標楷體" w:eastAsia="標楷體" w:hAnsi="標楷體" w:hint="eastAsia"/>
                </w:rPr>
                <w:t>對該客戶額度做後續</w:t>
              </w:r>
            </w:ins>
            <w:ins w:id="736" w:author="Fegie" w:date="2021-04-28T16:48:00Z">
              <w:r>
                <w:rPr>
                  <w:rFonts w:ascii="標楷體" w:eastAsia="標楷體" w:hAnsi="標楷體" w:hint="eastAsia"/>
                </w:rPr>
                <w:lastRenderedPageBreak/>
                <w:t>放款動作</w:t>
              </w:r>
            </w:ins>
            <w:ins w:id="737" w:author="Fegie" w:date="2021-04-28T16:47:00Z">
              <w:r>
                <w:rPr>
                  <w:rFonts w:ascii="標楷體" w:eastAsia="標楷體" w:hAnsi="標楷體" w:hint="eastAsia"/>
                </w:rPr>
                <w:t>或查詢</w:t>
              </w:r>
            </w:ins>
          </w:p>
          <w:p w14:paraId="700E0F80" w14:textId="77777777" w:rsidR="00B42BC5" w:rsidRDefault="00ED6E92" w:rsidP="00B42BC5">
            <w:pPr>
              <w:rPr>
                <w:ins w:id="738" w:author="Fegie" w:date="2021-05-04T14:52:00Z"/>
                <w:rFonts w:ascii="標楷體" w:eastAsia="標楷體" w:hAnsi="標楷體"/>
              </w:rPr>
            </w:pPr>
            <w:ins w:id="739" w:author="Fegie" w:date="2021-04-28T16:47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40" w:author="Fegie" w:date="2021-05-04T14:51:00Z">
              <w:r w:rsidR="00B42BC5">
                <w:rPr>
                  <w:rFonts w:ascii="標楷體" w:eastAsia="標楷體" w:hAnsi="標楷體" w:hint="eastAsia"/>
                </w:rPr>
                <w:t>「額度主檔F</w:t>
              </w:r>
              <w:r w:rsidR="00B42BC5">
                <w:rPr>
                  <w:rFonts w:ascii="標楷體" w:eastAsia="標楷體" w:hAnsi="標楷體"/>
                </w:rPr>
                <w:t>acMain</w:t>
              </w:r>
              <w:r w:rsidR="00B42BC5">
                <w:rPr>
                  <w:rFonts w:ascii="標楷體" w:eastAsia="標楷體" w:hAnsi="標楷體" w:hint="eastAsia"/>
                </w:rPr>
                <w:t>」</w:t>
              </w:r>
            </w:ins>
            <w:ins w:id="741" w:author="Fegie" w:date="2021-05-04T14:52:00Z">
              <w:r w:rsidR="00B42BC5">
                <w:rPr>
                  <w:rFonts w:ascii="標楷體" w:eastAsia="標楷體" w:hAnsi="標楷體" w:hint="eastAsia"/>
                </w:rPr>
                <w:t>需有資</w:t>
              </w:r>
            </w:ins>
          </w:p>
          <w:p w14:paraId="4C178B2C" w14:textId="37A92C1C" w:rsidR="00ED6E92" w:rsidRPr="00ED6E92" w:rsidRDefault="00B42BC5">
            <w:pPr>
              <w:rPr>
                <w:ins w:id="742" w:author="Fegie" w:date="2021-04-28T12:02:00Z"/>
                <w:rFonts w:ascii="標楷體" w:eastAsia="標楷體" w:hAnsi="標楷體"/>
                <w:lang w:eastAsia="zh-HK"/>
                <w:rPrChange w:id="743" w:author="Fegie" w:date="2021-04-28T16:46:00Z">
                  <w:rPr>
                    <w:ins w:id="744" w:author="Fegie" w:date="2021-04-28T12:02:00Z"/>
                    <w:lang w:eastAsia="zh-HK"/>
                  </w:rPr>
                </w:rPrChange>
              </w:rPr>
            </w:pPr>
            <w:ins w:id="745" w:author="Fegie" w:date="2021-05-04T14:52:00Z">
              <w:r>
                <w:rPr>
                  <w:rFonts w:ascii="標楷體" w:eastAsia="標楷體" w:hAnsi="標楷體" w:hint="eastAsia"/>
                </w:rPr>
                <w:t xml:space="preserve">  料才顯示此按鈕</w:t>
              </w:r>
            </w:ins>
          </w:p>
        </w:tc>
      </w:tr>
      <w:tr w:rsidR="009661CB" w:rsidRPr="00AD05A2" w14:paraId="465D3340" w14:textId="77777777" w:rsidTr="00446CF2">
        <w:trPr>
          <w:ins w:id="746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5AF3" w14:textId="77777777" w:rsidR="009661CB" w:rsidRPr="00AD05A2" w:rsidRDefault="009661CB" w:rsidP="009661CB">
            <w:pPr>
              <w:jc w:val="center"/>
              <w:rPr>
                <w:ins w:id="747" w:author="Fegie" w:date="2021-04-28T12:02:00Z"/>
                <w:rFonts w:ascii="標楷體" w:eastAsia="標楷體" w:hAnsi="標楷體"/>
              </w:rPr>
            </w:pPr>
            <w:ins w:id="748" w:author="Fegie" w:date="2021-04-28T12:02:00Z">
              <w:r w:rsidRPr="00AD05A2">
                <w:rPr>
                  <w:rFonts w:ascii="標楷體" w:eastAsia="標楷體" w:hAnsi="標楷體"/>
                </w:rPr>
                <w:lastRenderedPageBreak/>
                <w:t>4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F3F1" w14:textId="77777777" w:rsidR="009661CB" w:rsidRPr="00AD05A2" w:rsidRDefault="009661CB" w:rsidP="009661CB">
            <w:pPr>
              <w:jc w:val="center"/>
              <w:rPr>
                <w:ins w:id="749" w:author="Fegie" w:date="2021-04-28T12:02:00Z"/>
                <w:rFonts w:ascii="標楷體" w:eastAsia="標楷體" w:hAnsi="標楷體"/>
                <w:lang w:eastAsia="zh-HK"/>
              </w:rPr>
            </w:pPr>
            <w:ins w:id="750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5251" w14:textId="2081DF05" w:rsidR="009661CB" w:rsidRPr="00AD05A2" w:rsidRDefault="007D2453" w:rsidP="009661CB">
            <w:pPr>
              <w:rPr>
                <w:ins w:id="751" w:author="Fegie" w:date="2021-04-28T12:02:00Z"/>
                <w:rFonts w:ascii="標楷體" w:eastAsia="標楷體" w:hAnsi="標楷體"/>
                <w:lang w:eastAsia="zh-HK"/>
              </w:rPr>
            </w:pPr>
            <w:ins w:id="752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案件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F1AD" w14:textId="707DE06F" w:rsidR="009661CB" w:rsidRPr="00ED6E92" w:rsidRDefault="009661CB" w:rsidP="009661CB">
            <w:pPr>
              <w:rPr>
                <w:ins w:id="753" w:author="Fegie" w:date="2021-04-28T12:02:00Z"/>
                <w:rFonts w:ascii="標楷體" w:eastAsia="標楷體" w:hAnsi="標楷體"/>
                <w:rPrChange w:id="754" w:author="Fegie" w:date="2021-04-28T16:50:00Z">
                  <w:rPr>
                    <w:ins w:id="755" w:author="Fegie" w:date="2021-04-28T12:02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8D8D" w14:textId="5AE76638" w:rsidR="00ED6E92" w:rsidRDefault="00ED6E92">
            <w:pPr>
              <w:ind w:left="240" w:hangingChars="100" w:hanging="240"/>
              <w:rPr>
                <w:ins w:id="756" w:author="Fegie" w:date="2021-04-28T16:51:00Z"/>
                <w:rFonts w:ascii="標楷體" w:eastAsia="標楷體" w:hAnsi="標楷體"/>
                <w:lang w:eastAsia="zh-HK"/>
              </w:rPr>
              <w:pPrChange w:id="757" w:author="Fegie" w:date="2021-04-28T17:07:00Z">
                <w:pPr/>
              </w:pPrChange>
            </w:pPr>
            <w:ins w:id="758" w:author="Fegie" w:date="2021-04-28T16:50:00Z">
              <w:r>
                <w:rPr>
                  <w:rFonts w:ascii="標楷體" w:eastAsia="標楷體" w:hAnsi="標楷體" w:hint="eastAsia"/>
                </w:rPr>
                <w:t>1.</w:t>
              </w:r>
              <w:r w:rsidRPr="00ED6E92">
                <w:rPr>
                  <w:rFonts w:ascii="標楷體" w:eastAsia="標楷體" w:hAnsi="標楷體" w:hint="eastAsia"/>
                  <w:rPrChange w:id="759" w:author="Fegie" w:date="2021-04-28T16:50:00Z">
                    <w:rPr>
                      <w:rFonts w:hint="eastAsia"/>
                    </w:rPr>
                  </w:rPrChange>
                </w:rPr>
                <w:t>查詢當筆客戶案件狀況，連結</w:t>
              </w:r>
              <w:r>
                <w:rPr>
                  <w:rFonts w:ascii="標楷體" w:eastAsia="標楷體" w:hAnsi="標楷體" w:hint="eastAsia"/>
                  <w:lang w:eastAsia="zh-HK"/>
                </w:rPr>
                <w:t>至【</w:t>
              </w:r>
            </w:ins>
            <w:ins w:id="760" w:author="Fegie" w:date="2021-04-28T17:09:00Z">
              <w:r w:rsidR="00981E41">
                <w:rPr>
                  <w:rFonts w:ascii="標楷體" w:eastAsia="標楷體" w:hAnsi="標楷體" w:hint="eastAsia"/>
                  <w:lang w:eastAsia="zh-HK"/>
                </w:rPr>
                <w:t>L</w:t>
              </w:r>
              <w:r w:rsidR="00981E41">
                <w:rPr>
                  <w:rFonts w:ascii="標楷體" w:eastAsia="標楷體" w:hAnsi="標楷體"/>
                  <w:lang w:eastAsia="zh-HK"/>
                </w:rPr>
                <w:t>2010</w:t>
              </w:r>
            </w:ins>
            <w:ins w:id="761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申請案件明細資料查詢</w:t>
              </w:r>
            </w:ins>
            <w:ins w:id="762" w:author="Fegie" w:date="2021-04-28T16:50:00Z">
              <w:r>
                <w:rPr>
                  <w:rFonts w:ascii="標楷體" w:eastAsia="標楷體" w:hAnsi="標楷體" w:hint="eastAsia"/>
                  <w:lang w:eastAsia="zh-HK"/>
                </w:rPr>
                <w:t>】</w:t>
              </w:r>
            </w:ins>
            <w:ins w:id="763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，供查詢該客戶案件</w:t>
              </w:r>
            </w:ins>
          </w:p>
          <w:p w14:paraId="66D9E24F" w14:textId="77777777" w:rsidR="00410987" w:rsidRDefault="00410987" w:rsidP="00B42BC5">
            <w:pPr>
              <w:rPr>
                <w:ins w:id="764" w:author="Fegie" w:date="2021-05-04T14:52:00Z"/>
                <w:rFonts w:ascii="標楷體" w:eastAsia="標楷體" w:hAnsi="標楷體"/>
              </w:rPr>
            </w:pPr>
            <w:ins w:id="765" w:author="Fegie" w:date="2021-04-28T16:5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66" w:author="Fegie" w:date="2021-05-04T14:52:00Z">
              <w:r w:rsidR="00B42BC5">
                <w:rPr>
                  <w:rFonts w:ascii="標楷體" w:eastAsia="標楷體" w:hAnsi="標楷體" w:hint="eastAsia"/>
                </w:rPr>
                <w:t>「案件申請檔Fa</w:t>
              </w:r>
              <w:r w:rsidR="00B42BC5">
                <w:rPr>
                  <w:rFonts w:ascii="標楷體" w:eastAsia="標楷體" w:hAnsi="標楷體"/>
                </w:rPr>
                <w:t>cCaseAppl</w:t>
              </w:r>
              <w:r w:rsidR="00B42BC5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80E4441" w14:textId="52A68C40" w:rsidR="00B42BC5" w:rsidRPr="00410987" w:rsidRDefault="00B42BC5">
            <w:pPr>
              <w:rPr>
                <w:ins w:id="767" w:author="Fegie" w:date="2021-04-28T12:02:00Z"/>
                <w:rFonts w:ascii="標楷體" w:eastAsia="標楷體" w:hAnsi="標楷體"/>
                <w:lang w:eastAsia="zh-HK"/>
                <w:rPrChange w:id="768" w:author="Fegie" w:date="2021-04-28T16:52:00Z">
                  <w:rPr>
                    <w:ins w:id="769" w:author="Fegie" w:date="2021-04-28T12:02:00Z"/>
                    <w:lang w:eastAsia="zh-HK"/>
                  </w:rPr>
                </w:rPrChange>
              </w:rPr>
            </w:pPr>
            <w:ins w:id="770" w:author="Fegie" w:date="2021-05-04T14:52:00Z">
              <w:r>
                <w:rPr>
                  <w:rFonts w:ascii="標楷體" w:eastAsia="標楷體" w:hAnsi="標楷體" w:hint="eastAsia"/>
                  <w:lang w:eastAsia="zh-HK"/>
                </w:rPr>
                <w:t xml:space="preserve"> </w:t>
              </w:r>
              <w:r>
                <w:rPr>
                  <w:rFonts w:ascii="標楷體" w:eastAsia="標楷體" w:hAnsi="標楷體"/>
                  <w:lang w:eastAsia="zh-HK"/>
                </w:rPr>
                <w:t xml:space="preserve"> </w:t>
              </w:r>
            </w:ins>
            <w:ins w:id="771" w:author="Fegie" w:date="2021-05-04T14:53:00Z">
              <w:r>
                <w:rPr>
                  <w:rFonts w:ascii="標楷體" w:eastAsia="標楷體" w:hAnsi="標楷體" w:hint="eastAsia"/>
                  <w:lang w:eastAsia="zh-HK"/>
                </w:rPr>
                <w:t>需有資料才顯示此按鈕</w:t>
              </w:r>
            </w:ins>
          </w:p>
        </w:tc>
      </w:tr>
      <w:tr w:rsidR="00243305" w:rsidRPr="00AD05A2" w14:paraId="47B147DA" w14:textId="77777777" w:rsidTr="00446CF2">
        <w:trPr>
          <w:ins w:id="772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B3CD" w14:textId="73B25A55" w:rsidR="00243305" w:rsidRPr="00AD05A2" w:rsidRDefault="00243305" w:rsidP="009661CB">
            <w:pPr>
              <w:jc w:val="center"/>
              <w:rPr>
                <w:ins w:id="773" w:author="Fegie" w:date="2021-04-28T15:54:00Z"/>
                <w:rFonts w:ascii="標楷體" w:eastAsia="標楷體" w:hAnsi="標楷體"/>
              </w:rPr>
            </w:pPr>
            <w:ins w:id="774" w:author="Fegie" w:date="2021-04-28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D9437" w14:textId="3BA890AA" w:rsidR="00243305" w:rsidRPr="00AD05A2" w:rsidRDefault="007D2453" w:rsidP="009661CB">
            <w:pPr>
              <w:jc w:val="center"/>
              <w:rPr>
                <w:ins w:id="775" w:author="Fegie" w:date="2021-04-28T15:54:00Z"/>
                <w:rFonts w:ascii="標楷體" w:eastAsia="標楷體" w:hAnsi="標楷體"/>
                <w:lang w:eastAsia="zh-HK"/>
              </w:rPr>
            </w:pPr>
            <w:ins w:id="776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EC87" w14:textId="148ABAF2" w:rsidR="00243305" w:rsidRPr="00AD05A2" w:rsidRDefault="007D2453" w:rsidP="009661CB">
            <w:pPr>
              <w:rPr>
                <w:ins w:id="777" w:author="Fegie" w:date="2021-04-28T15:54:00Z"/>
                <w:rFonts w:ascii="標楷體" w:eastAsia="標楷體" w:hAnsi="標楷體"/>
                <w:lang w:eastAsia="zh-HK"/>
              </w:rPr>
            </w:pPr>
            <w:ins w:id="778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未齊件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DDC45" w14:textId="4E304767" w:rsidR="00243305" w:rsidRPr="00446CF2" w:rsidRDefault="00243305" w:rsidP="009661CB">
            <w:pPr>
              <w:rPr>
                <w:ins w:id="779" w:author="Fegie" w:date="2021-04-28T15:54:00Z"/>
                <w:rFonts w:ascii="標楷體" w:eastAsia="標楷體" w:hAnsi="標楷體"/>
                <w:rPrChange w:id="780" w:author="Fegie" w:date="2021-04-28T17:07:00Z">
                  <w:rPr>
                    <w:ins w:id="781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3B98" w14:textId="5BF7CFA9" w:rsidR="00243305" w:rsidRPr="00D766E1" w:rsidRDefault="00D766E1">
            <w:pPr>
              <w:rPr>
                <w:ins w:id="782" w:author="Fegie" w:date="2021-04-28T17:12:00Z"/>
                <w:rFonts w:ascii="標楷體" w:eastAsia="標楷體" w:hAnsi="標楷體"/>
                <w:rPrChange w:id="783" w:author="Fegie" w:date="2021-04-28T17:12:00Z">
                  <w:rPr>
                    <w:ins w:id="784" w:author="Fegie" w:date="2021-04-28T17:12:00Z"/>
                  </w:rPr>
                </w:rPrChange>
              </w:rPr>
            </w:pPr>
            <w:ins w:id="785" w:author="Fegie" w:date="2021-04-28T17:12:00Z">
              <w:r>
                <w:rPr>
                  <w:rFonts w:ascii="標楷體" w:eastAsia="標楷體" w:hAnsi="標楷體" w:hint="eastAsia"/>
                </w:rPr>
                <w:t>1.</w:t>
              </w:r>
              <w:r w:rsidRPr="00D766E1">
                <w:rPr>
                  <w:rFonts w:ascii="標楷體" w:eastAsia="標楷體" w:hAnsi="標楷體" w:hint="eastAsia"/>
                  <w:rPrChange w:id="786" w:author="Fegie" w:date="2021-04-28T17:12:00Z">
                    <w:rPr>
                      <w:rFonts w:hint="eastAsia"/>
                    </w:rPr>
                  </w:rPrChange>
                </w:rPr>
                <w:t>查詢當筆客戶未齊件狀況，</w:t>
              </w:r>
            </w:ins>
          </w:p>
          <w:p w14:paraId="702B540B" w14:textId="77777777" w:rsidR="00D766E1" w:rsidRDefault="00D766E1" w:rsidP="00D766E1">
            <w:pPr>
              <w:rPr>
                <w:ins w:id="787" w:author="Fegie" w:date="2021-04-28T17:13:00Z"/>
                <w:rFonts w:ascii="標楷體" w:eastAsia="標楷體" w:hAnsi="標楷體"/>
              </w:rPr>
            </w:pPr>
            <w:ins w:id="788" w:author="Fegie" w:date="2021-04-28T17:12:00Z">
              <w:r>
                <w:rPr>
                  <w:rFonts w:ascii="標楷體" w:eastAsia="標楷體" w:hAnsi="標楷體" w:hint="eastAsia"/>
                </w:rPr>
                <w:t xml:space="preserve">  連結至【</w:t>
              </w:r>
            </w:ins>
            <w:ins w:id="789" w:author="Fegie" w:date="2021-04-28T17:13:00Z">
              <w:r>
                <w:rPr>
                  <w:rFonts w:ascii="標楷體" w:eastAsia="標楷體" w:hAnsi="標楷體" w:hint="eastAsia"/>
                </w:rPr>
                <w:t>L2921未齊件查詢</w:t>
              </w:r>
            </w:ins>
            <w:ins w:id="790" w:author="Fegie" w:date="2021-04-28T17:12:00Z">
              <w:r>
                <w:rPr>
                  <w:rFonts w:ascii="標楷體" w:eastAsia="標楷體" w:hAnsi="標楷體" w:hint="eastAsia"/>
                </w:rPr>
                <w:t>】</w:t>
              </w:r>
            </w:ins>
          </w:p>
          <w:p w14:paraId="37E3E717" w14:textId="594CEA85" w:rsidR="00D766E1" w:rsidRDefault="00D766E1" w:rsidP="00D766E1">
            <w:pPr>
              <w:rPr>
                <w:ins w:id="791" w:author="Fegie" w:date="2021-04-28T17:14:00Z"/>
                <w:rFonts w:ascii="標楷體" w:eastAsia="標楷體" w:hAnsi="標楷體"/>
              </w:rPr>
            </w:pPr>
            <w:ins w:id="792" w:author="Fegie" w:date="2021-04-28T17:13:00Z">
              <w:r>
                <w:rPr>
                  <w:rFonts w:ascii="標楷體" w:eastAsia="標楷體" w:hAnsi="標楷體" w:hint="eastAsia"/>
                </w:rPr>
                <w:t xml:space="preserve">  ，供查詢該客戶未齊件狀況</w:t>
              </w:r>
            </w:ins>
          </w:p>
          <w:p w14:paraId="48BD856D" w14:textId="77777777" w:rsidR="00DC1E90" w:rsidRDefault="00D766E1" w:rsidP="00DC1E90">
            <w:pPr>
              <w:rPr>
                <w:ins w:id="793" w:author="Fegie" w:date="2021-05-04T14:55:00Z"/>
                <w:rFonts w:ascii="標楷體" w:eastAsia="標楷體" w:hAnsi="標楷體"/>
              </w:rPr>
            </w:pPr>
            <w:ins w:id="794" w:author="Fegie" w:date="2021-04-28T17:14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95" w:author="Fegie" w:date="2021-05-04T14:55:00Z">
              <w:r w:rsidR="00DC1E90">
                <w:rPr>
                  <w:rFonts w:ascii="標楷體" w:eastAsia="標楷體" w:hAnsi="標楷體" w:hint="eastAsia"/>
                </w:rPr>
                <w:t>「未齊件管理檔Lo</w:t>
              </w:r>
              <w:r w:rsidR="00DC1E90">
                <w:rPr>
                  <w:rFonts w:ascii="標楷體" w:eastAsia="標楷體" w:hAnsi="標楷體"/>
                </w:rPr>
                <w:t>anNotYet</w:t>
              </w:r>
              <w:r w:rsidR="00DC1E90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4DA82C1E" w14:textId="49AD02CF" w:rsidR="00D766E1" w:rsidRPr="00D766E1" w:rsidRDefault="00DC1E90">
            <w:pPr>
              <w:rPr>
                <w:ins w:id="796" w:author="Fegie" w:date="2021-04-28T15:54:00Z"/>
                <w:rFonts w:ascii="標楷體" w:eastAsia="標楷體" w:hAnsi="標楷體"/>
                <w:rPrChange w:id="797" w:author="Fegie" w:date="2021-04-28T17:14:00Z">
                  <w:rPr>
                    <w:ins w:id="798" w:author="Fegie" w:date="2021-04-28T15:54:00Z"/>
                  </w:rPr>
                </w:rPrChange>
              </w:rPr>
            </w:pPr>
            <w:ins w:id="799" w:author="Fegie" w:date="2021-05-04T14:55:00Z">
              <w:r>
                <w:rPr>
                  <w:rFonts w:ascii="標楷體" w:eastAsia="標楷體" w:hAnsi="標楷體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需有資料才顯示此按鈕</w:t>
              </w:r>
            </w:ins>
            <w:ins w:id="800" w:author="Fegie" w:date="2021-05-04T14:54:00Z">
              <w:r w:rsidRPr="00D766E1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243305" w:rsidRPr="00AD05A2" w14:paraId="44FB0902" w14:textId="77777777" w:rsidTr="00446CF2">
        <w:trPr>
          <w:ins w:id="801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6CF2C" w14:textId="4E97C43F" w:rsidR="00243305" w:rsidRPr="00AD05A2" w:rsidRDefault="00243305" w:rsidP="009661CB">
            <w:pPr>
              <w:jc w:val="center"/>
              <w:rPr>
                <w:ins w:id="802" w:author="Fegie" w:date="2021-04-28T15:54:00Z"/>
                <w:rFonts w:ascii="標楷體" w:eastAsia="標楷體" w:hAnsi="標楷體"/>
              </w:rPr>
            </w:pPr>
            <w:ins w:id="803" w:author="Fegie" w:date="2021-04-28T15:5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A43A" w14:textId="1F829ABA" w:rsidR="00243305" w:rsidRPr="00AD05A2" w:rsidRDefault="007D2453" w:rsidP="009661CB">
            <w:pPr>
              <w:jc w:val="center"/>
              <w:rPr>
                <w:ins w:id="804" w:author="Fegie" w:date="2021-04-28T15:54:00Z"/>
                <w:rFonts w:ascii="標楷體" w:eastAsia="標楷體" w:hAnsi="標楷體"/>
                <w:lang w:eastAsia="zh-HK"/>
              </w:rPr>
            </w:pPr>
            <w:ins w:id="805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055D" w14:textId="2A854E7F" w:rsidR="00243305" w:rsidRPr="00AD05A2" w:rsidRDefault="007D2453" w:rsidP="009661CB">
            <w:pPr>
              <w:rPr>
                <w:ins w:id="806" w:author="Fegie" w:date="2021-04-28T15:54:00Z"/>
                <w:rFonts w:ascii="標楷體" w:eastAsia="標楷體" w:hAnsi="標楷體"/>
                <w:lang w:eastAsia="zh-HK"/>
              </w:rPr>
            </w:pPr>
            <w:ins w:id="807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保證人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6E6B" w14:textId="19F39B13" w:rsidR="00446CF2" w:rsidRPr="00446CF2" w:rsidRDefault="00446CF2" w:rsidP="009661CB">
            <w:pPr>
              <w:rPr>
                <w:ins w:id="808" w:author="Fegie" w:date="2021-04-28T15:54:00Z"/>
                <w:rFonts w:ascii="標楷體" w:eastAsia="標楷體" w:hAnsi="標楷體"/>
                <w:rPrChange w:id="809" w:author="Fegie" w:date="2021-04-28T17:07:00Z">
                  <w:rPr>
                    <w:ins w:id="810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2EF4" w14:textId="054B55D8" w:rsidR="00243305" w:rsidRPr="00A829BA" w:rsidRDefault="00A829BA">
            <w:pPr>
              <w:rPr>
                <w:ins w:id="811" w:author="Fegie" w:date="2021-04-28T17:23:00Z"/>
                <w:rFonts w:ascii="標楷體" w:eastAsia="標楷體" w:hAnsi="標楷體"/>
                <w:rPrChange w:id="812" w:author="Fegie" w:date="2021-04-28T17:23:00Z">
                  <w:rPr>
                    <w:ins w:id="813" w:author="Fegie" w:date="2021-04-28T17:23:00Z"/>
                  </w:rPr>
                </w:rPrChange>
              </w:rPr>
            </w:pPr>
            <w:ins w:id="814" w:author="Fegie" w:date="2021-04-28T17:23:00Z">
              <w:r>
                <w:rPr>
                  <w:rFonts w:ascii="標楷體" w:eastAsia="標楷體" w:hAnsi="標楷體" w:hint="eastAsia"/>
                </w:rPr>
                <w:t>1.</w:t>
              </w:r>
              <w:r w:rsidRPr="00A829BA">
                <w:rPr>
                  <w:rFonts w:ascii="標楷體" w:eastAsia="標楷體" w:hAnsi="標楷體" w:hint="eastAsia"/>
                  <w:rPrChange w:id="815" w:author="Fegie" w:date="2021-04-28T17:23:00Z">
                    <w:rPr>
                      <w:rFonts w:hint="eastAsia"/>
                    </w:rPr>
                  </w:rPrChange>
                </w:rPr>
                <w:t>查詢當筆客戶保證人資料，</w:t>
              </w:r>
            </w:ins>
          </w:p>
          <w:p w14:paraId="4E5B952E" w14:textId="77777777" w:rsidR="00A829BA" w:rsidRDefault="00A829BA" w:rsidP="00A829BA">
            <w:pPr>
              <w:rPr>
                <w:ins w:id="816" w:author="Fegie" w:date="2021-04-28T17:24:00Z"/>
                <w:rFonts w:ascii="標楷體" w:eastAsia="標楷體" w:hAnsi="標楷體"/>
              </w:rPr>
            </w:pPr>
            <w:ins w:id="817" w:author="Fegie" w:date="2021-04-28T17:2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18" w:author="Fegie" w:date="2021-04-28T17:24:00Z">
              <w:r>
                <w:rPr>
                  <w:rFonts w:ascii="標楷體" w:eastAsia="標楷體" w:hAnsi="標楷體" w:hint="eastAsia"/>
                </w:rPr>
                <w:t>連結至【L2020保證人明細</w:t>
              </w:r>
            </w:ins>
          </w:p>
          <w:p w14:paraId="76A2AC50" w14:textId="77777777" w:rsidR="00642610" w:rsidRDefault="00A829BA" w:rsidP="00A829BA">
            <w:pPr>
              <w:rPr>
                <w:ins w:id="819" w:author="Fegie" w:date="2021-04-28T18:35:00Z"/>
                <w:rFonts w:ascii="標楷體" w:eastAsia="標楷體" w:hAnsi="標楷體"/>
              </w:rPr>
            </w:pPr>
            <w:ins w:id="820" w:author="Fegie" w:date="2021-04-28T17:24:00Z">
              <w:r>
                <w:rPr>
                  <w:rFonts w:ascii="標楷體" w:eastAsia="標楷體" w:hAnsi="標楷體" w:hint="eastAsia"/>
                </w:rPr>
                <w:t xml:space="preserve">  資料查詢】</w:t>
              </w:r>
            </w:ins>
            <w:ins w:id="821" w:author="Fegie" w:date="2021-04-28T17:41:00Z">
              <w:r w:rsidR="00172D69">
                <w:rPr>
                  <w:rFonts w:ascii="標楷體" w:eastAsia="標楷體" w:hAnsi="標楷體" w:hint="eastAsia"/>
                </w:rPr>
                <w:t>，供查詢該客戶保</w:t>
              </w:r>
            </w:ins>
          </w:p>
          <w:p w14:paraId="1A62CFFD" w14:textId="41FE4AAD" w:rsidR="00172D69" w:rsidRDefault="00642610" w:rsidP="00A829BA">
            <w:pPr>
              <w:rPr>
                <w:ins w:id="822" w:author="Fegie" w:date="2021-04-28T17:41:00Z"/>
                <w:rFonts w:ascii="標楷體" w:eastAsia="標楷體" w:hAnsi="標楷體"/>
              </w:rPr>
            </w:pPr>
            <w:ins w:id="823" w:author="Fegie" w:date="2021-04-28T18:3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24" w:author="Fegie" w:date="2021-04-28T17:41:00Z">
              <w:r w:rsidR="00172D69">
                <w:rPr>
                  <w:rFonts w:ascii="標楷體" w:eastAsia="標楷體" w:hAnsi="標楷體" w:hint="eastAsia"/>
                </w:rPr>
                <w:t>證人資料</w:t>
              </w:r>
            </w:ins>
          </w:p>
          <w:p w14:paraId="51AF598B" w14:textId="77777777" w:rsidR="004436A0" w:rsidRDefault="00172D69" w:rsidP="004436A0">
            <w:pPr>
              <w:rPr>
                <w:ins w:id="825" w:author="Fegie" w:date="2021-05-04T14:58:00Z"/>
                <w:rFonts w:ascii="標楷體" w:eastAsia="標楷體" w:hAnsi="標楷體"/>
              </w:rPr>
            </w:pPr>
            <w:ins w:id="826" w:author="Fegie" w:date="2021-04-28T17:41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27" w:author="Fegie" w:date="2021-05-04T14:57:00Z">
              <w:r w:rsidR="004436A0">
                <w:rPr>
                  <w:rFonts w:ascii="標楷體" w:eastAsia="標楷體" w:hAnsi="標楷體" w:hint="eastAsia"/>
                </w:rPr>
                <w:t>「保證人檔Gu</w:t>
              </w:r>
              <w:r w:rsidR="004436A0">
                <w:rPr>
                  <w:rFonts w:ascii="標楷體" w:eastAsia="標楷體" w:hAnsi="標楷體"/>
                </w:rPr>
                <w:t>a</w:t>
              </w:r>
            </w:ins>
            <w:ins w:id="828" w:author="Fegie" w:date="2021-05-04T14:58:00Z">
              <w:r w:rsidR="004436A0">
                <w:rPr>
                  <w:rFonts w:ascii="標楷體" w:eastAsia="標楷體" w:hAnsi="標楷體"/>
                </w:rPr>
                <w:t>rantor</w:t>
              </w:r>
            </w:ins>
            <w:ins w:id="829" w:author="Fegie" w:date="2021-05-04T14:57:00Z">
              <w:r w:rsidR="004436A0">
                <w:rPr>
                  <w:rFonts w:ascii="標楷體" w:eastAsia="標楷體" w:hAnsi="標楷體" w:hint="eastAsia"/>
                </w:rPr>
                <w:t>」</w:t>
              </w:r>
            </w:ins>
            <w:ins w:id="830" w:author="Fegie" w:date="2021-05-04T14:58:00Z">
              <w:r w:rsidR="004436A0">
                <w:rPr>
                  <w:rFonts w:ascii="標楷體" w:eastAsia="標楷體" w:hAnsi="標楷體" w:hint="eastAsia"/>
                </w:rPr>
                <w:t>需有</w:t>
              </w:r>
            </w:ins>
          </w:p>
          <w:p w14:paraId="15E9CA1A" w14:textId="4BF61DA8" w:rsidR="00172D69" w:rsidRPr="00A829BA" w:rsidRDefault="004436A0">
            <w:pPr>
              <w:rPr>
                <w:ins w:id="831" w:author="Fegie" w:date="2021-04-28T15:54:00Z"/>
                <w:rFonts w:ascii="標楷體" w:eastAsia="標楷體" w:hAnsi="標楷體"/>
                <w:rPrChange w:id="832" w:author="Fegie" w:date="2021-04-28T17:23:00Z">
                  <w:rPr>
                    <w:ins w:id="833" w:author="Fegie" w:date="2021-04-28T15:54:00Z"/>
                  </w:rPr>
                </w:rPrChange>
              </w:rPr>
            </w:pPr>
            <w:ins w:id="834" w:author="Fegie" w:date="2021-05-04T14:58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243305" w:rsidRPr="00AD05A2" w14:paraId="03C18D24" w14:textId="77777777" w:rsidTr="00446CF2">
        <w:trPr>
          <w:ins w:id="835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D551" w14:textId="79B57642" w:rsidR="00243305" w:rsidRPr="00AD05A2" w:rsidRDefault="00243305" w:rsidP="009661CB">
            <w:pPr>
              <w:jc w:val="center"/>
              <w:rPr>
                <w:ins w:id="836" w:author="Fegie" w:date="2021-04-28T15:54:00Z"/>
                <w:rFonts w:ascii="標楷體" w:eastAsia="標楷體" w:hAnsi="標楷體"/>
              </w:rPr>
            </w:pPr>
            <w:ins w:id="837" w:author="Fegie" w:date="2021-04-28T15:5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85D3" w14:textId="13F2BD5A" w:rsidR="00243305" w:rsidRPr="00AD05A2" w:rsidRDefault="007D2453" w:rsidP="009661CB">
            <w:pPr>
              <w:jc w:val="center"/>
              <w:rPr>
                <w:ins w:id="838" w:author="Fegie" w:date="2021-04-28T15:54:00Z"/>
                <w:rFonts w:ascii="標楷體" w:eastAsia="標楷體" w:hAnsi="標楷體"/>
                <w:lang w:eastAsia="zh-HK"/>
              </w:rPr>
            </w:pPr>
            <w:ins w:id="839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E42B" w14:textId="073D61D5" w:rsidR="00243305" w:rsidRPr="00AD05A2" w:rsidRDefault="007D2453" w:rsidP="009661CB">
            <w:pPr>
              <w:rPr>
                <w:ins w:id="840" w:author="Fegie" w:date="2021-04-28T15:54:00Z"/>
                <w:rFonts w:ascii="標楷體" w:eastAsia="標楷體" w:hAnsi="標楷體"/>
                <w:lang w:eastAsia="zh-HK"/>
              </w:rPr>
            </w:pPr>
            <w:ins w:id="841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不動產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A7B" w14:textId="7867E541" w:rsidR="00243305" w:rsidRPr="00446CF2" w:rsidRDefault="00243305" w:rsidP="009661CB">
            <w:pPr>
              <w:rPr>
                <w:ins w:id="842" w:author="Fegie" w:date="2021-04-28T15:54:00Z"/>
                <w:rFonts w:ascii="標楷體" w:eastAsia="標楷體" w:hAnsi="標楷體"/>
                <w:rPrChange w:id="843" w:author="Fegie" w:date="2021-04-28T17:07:00Z">
                  <w:rPr>
                    <w:ins w:id="844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93D40" w14:textId="33911888" w:rsidR="00243305" w:rsidRPr="00424D8C" w:rsidRDefault="00424D8C">
            <w:pPr>
              <w:rPr>
                <w:ins w:id="845" w:author="Fegie" w:date="2021-04-28T17:52:00Z"/>
                <w:rFonts w:ascii="標楷體" w:eastAsia="標楷體" w:hAnsi="標楷體"/>
                <w:rPrChange w:id="846" w:author="Fegie" w:date="2021-04-28T17:53:00Z">
                  <w:rPr>
                    <w:ins w:id="847" w:author="Fegie" w:date="2021-04-28T17:52:00Z"/>
                  </w:rPr>
                </w:rPrChange>
              </w:rPr>
            </w:pPr>
            <w:ins w:id="848" w:author="Fegie" w:date="2021-04-28T17:5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849" w:author="Fegie" w:date="2021-04-28T17:52:00Z">
              <w:r w:rsidRPr="00424D8C">
                <w:rPr>
                  <w:rFonts w:ascii="標楷體" w:eastAsia="標楷體" w:hAnsi="標楷體" w:hint="eastAsia"/>
                  <w:rPrChange w:id="850" w:author="Fegie" w:date="2021-04-28T17:53:00Z">
                    <w:rPr>
                      <w:rFonts w:hint="eastAsia"/>
                    </w:rPr>
                  </w:rPrChange>
                </w:rPr>
                <w:t>查詢當筆客戶擔保品資料，</w:t>
              </w:r>
            </w:ins>
          </w:p>
          <w:p w14:paraId="152B2858" w14:textId="77777777" w:rsidR="00424D8C" w:rsidRDefault="00424D8C" w:rsidP="00424D8C">
            <w:pPr>
              <w:rPr>
                <w:ins w:id="851" w:author="Fegie" w:date="2021-04-28T17:53:00Z"/>
                <w:rFonts w:ascii="標楷體" w:eastAsia="標楷體" w:hAnsi="標楷體"/>
              </w:rPr>
            </w:pPr>
            <w:ins w:id="852" w:author="Fegie" w:date="2021-04-28T17:53:00Z">
              <w:r>
                <w:rPr>
                  <w:rFonts w:ascii="標楷體" w:eastAsia="標楷體" w:hAnsi="標楷體" w:hint="eastAsia"/>
                </w:rPr>
                <w:t xml:space="preserve">  連結至【L2038擔保品明</w:t>
              </w:r>
            </w:ins>
          </w:p>
          <w:p w14:paraId="0A116EB8" w14:textId="77777777" w:rsidR="00642610" w:rsidRDefault="00424D8C" w:rsidP="00424D8C">
            <w:pPr>
              <w:rPr>
                <w:ins w:id="853" w:author="Fegie" w:date="2021-04-28T18:35:00Z"/>
                <w:rFonts w:ascii="標楷體" w:eastAsia="標楷體" w:hAnsi="標楷體"/>
              </w:rPr>
            </w:pPr>
            <w:ins w:id="854" w:author="Fegie" w:date="2021-04-28T17:53:00Z">
              <w:r>
                <w:rPr>
                  <w:rFonts w:ascii="標楷體" w:eastAsia="標楷體" w:hAnsi="標楷體" w:hint="eastAsia"/>
                </w:rPr>
                <w:t xml:space="preserve">  細資料查詢】，</w:t>
              </w:r>
            </w:ins>
            <w:ins w:id="855" w:author="Fegie" w:date="2021-04-28T17:54:00Z">
              <w:r>
                <w:rPr>
                  <w:rFonts w:ascii="標楷體" w:eastAsia="標楷體" w:hAnsi="標楷體" w:hint="eastAsia"/>
                </w:rPr>
                <w:t>供查詢該客戶</w:t>
              </w:r>
            </w:ins>
          </w:p>
          <w:p w14:paraId="43E35205" w14:textId="06D08F2D" w:rsidR="00424D8C" w:rsidRDefault="00642610" w:rsidP="00424D8C">
            <w:pPr>
              <w:rPr>
                <w:ins w:id="856" w:author="Fegie" w:date="2021-04-28T17:54:00Z"/>
                <w:rFonts w:ascii="標楷體" w:eastAsia="標楷體" w:hAnsi="標楷體"/>
              </w:rPr>
            </w:pPr>
            <w:ins w:id="857" w:author="Fegie" w:date="2021-04-28T18:3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58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604F1B2E" w14:textId="77777777" w:rsidR="004436A0" w:rsidRDefault="00424D8C" w:rsidP="004436A0">
            <w:pPr>
              <w:rPr>
                <w:ins w:id="859" w:author="Fegie" w:date="2021-05-04T14:59:00Z"/>
                <w:rFonts w:ascii="標楷體" w:eastAsia="標楷體" w:hAnsi="標楷體"/>
              </w:rPr>
            </w:pPr>
            <w:ins w:id="860" w:author="Fegie" w:date="2021-04-28T17:54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61" w:author="Fegie" w:date="2021-05-04T14:59:00Z">
              <w:r w:rsidR="004436A0">
                <w:rPr>
                  <w:rFonts w:ascii="標楷體" w:eastAsia="標楷體" w:hAnsi="標楷體" w:hint="eastAsia"/>
                </w:rPr>
                <w:t>「擔保品主檔C</w:t>
              </w:r>
              <w:r w:rsidR="004436A0">
                <w:rPr>
                  <w:rFonts w:ascii="標楷體" w:eastAsia="標楷體" w:hAnsi="標楷體"/>
                </w:rPr>
                <w:t>lMain</w:t>
              </w:r>
              <w:r w:rsidR="004436A0"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4A42E7C0" w14:textId="4F8945FF" w:rsidR="00424D8C" w:rsidRPr="00424D8C" w:rsidRDefault="004436A0">
            <w:pPr>
              <w:rPr>
                <w:ins w:id="862" w:author="Fegie" w:date="2021-04-28T15:54:00Z"/>
                <w:rFonts w:ascii="標楷體" w:eastAsia="標楷體" w:hAnsi="標楷體"/>
                <w:rPrChange w:id="863" w:author="Fegie" w:date="2021-04-28T17:53:00Z">
                  <w:rPr>
                    <w:ins w:id="864" w:author="Fegie" w:date="2021-04-28T15:54:00Z"/>
                  </w:rPr>
                </w:rPrChange>
              </w:rPr>
            </w:pPr>
            <w:ins w:id="865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  <w:ins w:id="866" w:author="Fegie" w:date="2021-05-04T14:58:00Z">
              <w:r w:rsidRPr="00424D8C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446CF2" w:rsidRPr="00AD05A2" w14:paraId="1C598B81" w14:textId="77777777" w:rsidTr="00446CF2">
        <w:trPr>
          <w:ins w:id="867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D0368" w14:textId="52FC7F20" w:rsidR="00446CF2" w:rsidRPr="00AD05A2" w:rsidRDefault="00446CF2" w:rsidP="00446CF2">
            <w:pPr>
              <w:jc w:val="center"/>
              <w:rPr>
                <w:ins w:id="868" w:author="Fegie" w:date="2021-04-28T15:54:00Z"/>
                <w:rFonts w:ascii="標楷體" w:eastAsia="標楷體" w:hAnsi="標楷體"/>
              </w:rPr>
            </w:pPr>
            <w:ins w:id="869" w:author="Fegie" w:date="2021-04-28T15:5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A99" w14:textId="12F9DFA7" w:rsidR="00446CF2" w:rsidRPr="00AD05A2" w:rsidRDefault="00446CF2" w:rsidP="00446CF2">
            <w:pPr>
              <w:jc w:val="center"/>
              <w:rPr>
                <w:ins w:id="870" w:author="Fegie" w:date="2021-04-28T15:54:00Z"/>
                <w:rFonts w:ascii="標楷體" w:eastAsia="標楷體" w:hAnsi="標楷體"/>
                <w:lang w:eastAsia="zh-HK"/>
              </w:rPr>
            </w:pPr>
            <w:ins w:id="871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43CD" w14:textId="144E3C52" w:rsidR="00446CF2" w:rsidRPr="00AD05A2" w:rsidRDefault="00446CF2" w:rsidP="00446CF2">
            <w:pPr>
              <w:rPr>
                <w:ins w:id="872" w:author="Fegie" w:date="2021-04-28T15:54:00Z"/>
                <w:rFonts w:ascii="標楷體" w:eastAsia="標楷體" w:hAnsi="標楷體"/>
                <w:lang w:eastAsia="zh-HK"/>
              </w:rPr>
            </w:pPr>
            <w:ins w:id="873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動產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EF9B" w14:textId="44D2EAB2" w:rsidR="00446CF2" w:rsidRPr="00446CF2" w:rsidRDefault="00446CF2" w:rsidP="00446CF2">
            <w:pPr>
              <w:rPr>
                <w:ins w:id="874" w:author="Fegie" w:date="2021-04-28T15:54:00Z"/>
                <w:rFonts w:ascii="標楷體" w:eastAsia="標楷體" w:hAnsi="標楷體"/>
                <w:rPrChange w:id="875" w:author="Fegie" w:date="2021-04-28T17:07:00Z">
                  <w:rPr>
                    <w:ins w:id="876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83C3" w14:textId="77777777" w:rsidR="00424D8C" w:rsidRPr="00C179E0" w:rsidRDefault="00424D8C" w:rsidP="00424D8C">
            <w:pPr>
              <w:rPr>
                <w:ins w:id="877" w:author="Fegie" w:date="2021-04-28T17:54:00Z"/>
                <w:rFonts w:ascii="標楷體" w:eastAsia="標楷體" w:hAnsi="標楷體"/>
              </w:rPr>
            </w:pPr>
            <w:ins w:id="878" w:author="Fegie" w:date="2021-04-28T17:54:00Z">
              <w:r>
                <w:rPr>
                  <w:rFonts w:ascii="標楷體" w:eastAsia="標楷體" w:hAnsi="標楷體" w:hint="eastAsia"/>
                </w:rPr>
                <w:t>1.</w:t>
              </w:r>
              <w:r w:rsidRPr="00C179E0">
                <w:rPr>
                  <w:rFonts w:ascii="標楷體" w:eastAsia="標楷體" w:hAnsi="標楷體" w:hint="eastAsia"/>
                </w:rPr>
                <w:t>查詢當筆客戶擔保品資料，</w:t>
              </w:r>
            </w:ins>
          </w:p>
          <w:p w14:paraId="4ECE9BAB" w14:textId="77777777" w:rsidR="00424D8C" w:rsidRDefault="00424D8C" w:rsidP="00424D8C">
            <w:pPr>
              <w:rPr>
                <w:ins w:id="879" w:author="Fegie" w:date="2021-04-28T17:54:00Z"/>
                <w:rFonts w:ascii="標楷體" w:eastAsia="標楷體" w:hAnsi="標楷體"/>
              </w:rPr>
            </w:pPr>
            <w:ins w:id="880" w:author="Fegie" w:date="2021-04-28T17:54:00Z">
              <w:r>
                <w:rPr>
                  <w:rFonts w:ascii="標楷體" w:eastAsia="標楷體" w:hAnsi="標楷體" w:hint="eastAsia"/>
                </w:rPr>
                <w:t xml:space="preserve">  連結至【L2038擔保品明</w:t>
              </w:r>
            </w:ins>
          </w:p>
          <w:p w14:paraId="134FB613" w14:textId="77777777" w:rsidR="00642610" w:rsidRDefault="00424D8C" w:rsidP="00424D8C">
            <w:pPr>
              <w:rPr>
                <w:ins w:id="881" w:author="Fegie" w:date="2021-04-28T18:35:00Z"/>
                <w:rFonts w:ascii="標楷體" w:eastAsia="標楷體" w:hAnsi="標楷體"/>
              </w:rPr>
            </w:pPr>
            <w:ins w:id="882" w:author="Fegie" w:date="2021-04-28T17:54:00Z">
              <w:r>
                <w:rPr>
                  <w:rFonts w:ascii="標楷體" w:eastAsia="標楷體" w:hAnsi="標楷體" w:hint="eastAsia"/>
                </w:rPr>
                <w:t xml:space="preserve">  細資料查詢】，供查詢該客戶</w:t>
              </w:r>
            </w:ins>
          </w:p>
          <w:p w14:paraId="3E325B3C" w14:textId="42DC2A4D" w:rsidR="00424D8C" w:rsidRDefault="00642610" w:rsidP="00424D8C">
            <w:pPr>
              <w:rPr>
                <w:ins w:id="883" w:author="Fegie" w:date="2021-04-28T17:54:00Z"/>
                <w:rFonts w:ascii="標楷體" w:eastAsia="標楷體" w:hAnsi="標楷體"/>
              </w:rPr>
            </w:pPr>
            <w:ins w:id="884" w:author="Fegie" w:date="2021-04-28T18:3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85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34E9A6CB" w14:textId="77777777" w:rsidR="004436A0" w:rsidRDefault="004436A0" w:rsidP="004436A0">
            <w:pPr>
              <w:rPr>
                <w:ins w:id="886" w:author="Fegie" w:date="2021-05-04T14:59:00Z"/>
                <w:rFonts w:ascii="標楷體" w:eastAsia="標楷體" w:hAnsi="標楷體"/>
              </w:rPr>
            </w:pPr>
            <w:ins w:id="887" w:author="Fegie" w:date="2021-05-04T14:59:00Z">
              <w:r>
                <w:rPr>
                  <w:rFonts w:ascii="標楷體" w:eastAsia="標楷體" w:hAnsi="標楷體" w:hint="eastAsia"/>
                </w:rPr>
                <w:t>2.「擔保品主檔C</w:t>
              </w:r>
              <w:r>
                <w:rPr>
                  <w:rFonts w:ascii="標楷體" w:eastAsia="標楷體" w:hAnsi="標楷體"/>
                </w:rPr>
                <w:t>lMain</w:t>
              </w:r>
              <w:r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4393E8DF" w14:textId="02B099A9" w:rsidR="00446CF2" w:rsidRPr="00AD05A2" w:rsidRDefault="004436A0" w:rsidP="004436A0">
            <w:pPr>
              <w:rPr>
                <w:ins w:id="888" w:author="Fegie" w:date="2021-04-28T15:54:00Z"/>
                <w:rFonts w:ascii="標楷體" w:eastAsia="標楷體" w:hAnsi="標楷體"/>
              </w:rPr>
            </w:pPr>
            <w:ins w:id="889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446CF2" w:rsidRPr="00AD05A2" w14:paraId="03B9B87E" w14:textId="77777777" w:rsidTr="00446CF2">
        <w:trPr>
          <w:ins w:id="890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3FCA" w14:textId="006E55A1" w:rsidR="00446CF2" w:rsidRPr="00AD05A2" w:rsidRDefault="00446CF2" w:rsidP="00446CF2">
            <w:pPr>
              <w:jc w:val="center"/>
              <w:rPr>
                <w:ins w:id="891" w:author="Fegie" w:date="2021-04-28T15:54:00Z"/>
                <w:rFonts w:ascii="標楷體" w:eastAsia="標楷體" w:hAnsi="標楷體"/>
              </w:rPr>
            </w:pPr>
            <w:ins w:id="892" w:author="Fegie" w:date="2021-04-28T15:5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FA5B" w14:textId="7D866A93" w:rsidR="00446CF2" w:rsidRPr="00AD05A2" w:rsidRDefault="00446CF2" w:rsidP="00446CF2">
            <w:pPr>
              <w:jc w:val="center"/>
              <w:rPr>
                <w:ins w:id="893" w:author="Fegie" w:date="2021-04-28T15:54:00Z"/>
                <w:rFonts w:ascii="標楷體" w:eastAsia="標楷體" w:hAnsi="標楷體"/>
                <w:lang w:eastAsia="zh-HK"/>
              </w:rPr>
            </w:pPr>
            <w:ins w:id="894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F43F6" w14:textId="277E7E10" w:rsidR="00446CF2" w:rsidRPr="00AD05A2" w:rsidRDefault="00446CF2" w:rsidP="00446CF2">
            <w:pPr>
              <w:rPr>
                <w:ins w:id="895" w:author="Fegie" w:date="2021-04-28T15:54:00Z"/>
                <w:rFonts w:ascii="標楷體" w:eastAsia="標楷體" w:hAnsi="標楷體"/>
                <w:lang w:eastAsia="zh-HK"/>
              </w:rPr>
            </w:pPr>
            <w:ins w:id="896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銀保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F21B" w14:textId="2E32BC61" w:rsidR="00446CF2" w:rsidRPr="00446CF2" w:rsidRDefault="00446CF2" w:rsidP="00446CF2">
            <w:pPr>
              <w:rPr>
                <w:ins w:id="897" w:author="Fegie" w:date="2021-04-28T15:54:00Z"/>
                <w:rFonts w:ascii="標楷體" w:eastAsia="標楷體" w:hAnsi="標楷體"/>
                <w:rPrChange w:id="898" w:author="Fegie" w:date="2021-04-28T17:07:00Z">
                  <w:rPr>
                    <w:ins w:id="899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5AE1" w14:textId="77777777" w:rsidR="00424D8C" w:rsidRPr="00C179E0" w:rsidRDefault="00424D8C" w:rsidP="00424D8C">
            <w:pPr>
              <w:rPr>
                <w:ins w:id="900" w:author="Fegie" w:date="2021-04-28T17:54:00Z"/>
                <w:rFonts w:ascii="標楷體" w:eastAsia="標楷體" w:hAnsi="標楷體"/>
              </w:rPr>
            </w:pPr>
            <w:ins w:id="901" w:author="Fegie" w:date="2021-04-28T17:54:00Z">
              <w:r>
                <w:rPr>
                  <w:rFonts w:ascii="標楷體" w:eastAsia="標楷體" w:hAnsi="標楷體" w:hint="eastAsia"/>
                </w:rPr>
                <w:t>1.</w:t>
              </w:r>
              <w:r w:rsidRPr="00C179E0">
                <w:rPr>
                  <w:rFonts w:ascii="標楷體" w:eastAsia="標楷體" w:hAnsi="標楷體" w:hint="eastAsia"/>
                </w:rPr>
                <w:t>查詢當筆客戶擔保品資料，</w:t>
              </w:r>
            </w:ins>
          </w:p>
          <w:p w14:paraId="48E6356A" w14:textId="77777777" w:rsidR="00424D8C" w:rsidRDefault="00424D8C" w:rsidP="00424D8C">
            <w:pPr>
              <w:rPr>
                <w:ins w:id="902" w:author="Fegie" w:date="2021-04-28T17:54:00Z"/>
                <w:rFonts w:ascii="標楷體" w:eastAsia="標楷體" w:hAnsi="標楷體"/>
              </w:rPr>
            </w:pPr>
            <w:ins w:id="903" w:author="Fegie" w:date="2021-04-28T17:54:00Z">
              <w:r>
                <w:rPr>
                  <w:rFonts w:ascii="標楷體" w:eastAsia="標楷體" w:hAnsi="標楷體" w:hint="eastAsia"/>
                </w:rPr>
                <w:t xml:space="preserve">  連結至【L2038擔保品明</w:t>
              </w:r>
            </w:ins>
          </w:p>
          <w:p w14:paraId="2F5966D0" w14:textId="77777777" w:rsidR="00A36985" w:rsidRDefault="00424D8C" w:rsidP="00424D8C">
            <w:pPr>
              <w:rPr>
                <w:ins w:id="904" w:author="Fegie" w:date="2021-04-28T18:34:00Z"/>
                <w:rFonts w:ascii="標楷體" w:eastAsia="標楷體" w:hAnsi="標楷體"/>
              </w:rPr>
            </w:pPr>
            <w:ins w:id="905" w:author="Fegie" w:date="2021-04-28T17:54:00Z">
              <w:r>
                <w:rPr>
                  <w:rFonts w:ascii="標楷體" w:eastAsia="標楷體" w:hAnsi="標楷體" w:hint="eastAsia"/>
                </w:rPr>
                <w:t xml:space="preserve">  細資料查詢】，供查詢該客戶</w:t>
              </w:r>
            </w:ins>
          </w:p>
          <w:p w14:paraId="77F3B2BD" w14:textId="6415B1F8" w:rsidR="00424D8C" w:rsidRDefault="00A36985" w:rsidP="00424D8C">
            <w:pPr>
              <w:rPr>
                <w:ins w:id="906" w:author="Fegie" w:date="2021-04-28T17:54:00Z"/>
                <w:rFonts w:ascii="標楷體" w:eastAsia="標楷體" w:hAnsi="標楷體"/>
              </w:rPr>
            </w:pPr>
            <w:ins w:id="907" w:author="Fegie" w:date="2021-04-28T18:34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908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3153C66B" w14:textId="77777777" w:rsidR="004436A0" w:rsidRDefault="004436A0" w:rsidP="004436A0">
            <w:pPr>
              <w:rPr>
                <w:ins w:id="909" w:author="Fegie" w:date="2021-05-04T14:59:00Z"/>
                <w:rFonts w:ascii="標楷體" w:eastAsia="標楷體" w:hAnsi="標楷體"/>
              </w:rPr>
            </w:pPr>
            <w:ins w:id="910" w:author="Fegie" w:date="2021-05-04T14:59:00Z">
              <w:r>
                <w:rPr>
                  <w:rFonts w:ascii="標楷體" w:eastAsia="標楷體" w:hAnsi="標楷體" w:hint="eastAsia"/>
                </w:rPr>
                <w:t>2.「擔保品主檔C</w:t>
              </w:r>
              <w:r>
                <w:rPr>
                  <w:rFonts w:ascii="標楷體" w:eastAsia="標楷體" w:hAnsi="標楷體"/>
                </w:rPr>
                <w:t>lMain</w:t>
              </w:r>
              <w:r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5D5AE96C" w14:textId="75EFC565" w:rsidR="00446CF2" w:rsidRPr="00AD05A2" w:rsidRDefault="004436A0" w:rsidP="004436A0">
            <w:pPr>
              <w:rPr>
                <w:ins w:id="911" w:author="Fegie" w:date="2021-04-28T15:54:00Z"/>
                <w:rFonts w:ascii="標楷體" w:eastAsia="標楷體" w:hAnsi="標楷體"/>
              </w:rPr>
            </w:pPr>
            <w:ins w:id="912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446CF2" w:rsidRPr="00AD05A2" w14:paraId="6953926D" w14:textId="77777777" w:rsidTr="00446CF2">
        <w:trPr>
          <w:ins w:id="913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75020" w14:textId="7A28780F" w:rsidR="00446CF2" w:rsidRPr="00AD05A2" w:rsidRDefault="00446CF2" w:rsidP="00446CF2">
            <w:pPr>
              <w:jc w:val="center"/>
              <w:rPr>
                <w:ins w:id="914" w:author="Fegie" w:date="2021-04-28T15:54:00Z"/>
                <w:rFonts w:ascii="標楷體" w:eastAsia="標楷體" w:hAnsi="標楷體"/>
              </w:rPr>
            </w:pPr>
            <w:ins w:id="915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9AE45" w14:textId="62371F4B" w:rsidR="00446CF2" w:rsidRPr="00AD05A2" w:rsidRDefault="00446CF2" w:rsidP="00446CF2">
            <w:pPr>
              <w:jc w:val="center"/>
              <w:rPr>
                <w:ins w:id="916" w:author="Fegie" w:date="2021-04-28T15:54:00Z"/>
                <w:rFonts w:ascii="標楷體" w:eastAsia="標楷體" w:hAnsi="標楷體"/>
                <w:lang w:eastAsia="zh-HK"/>
              </w:rPr>
            </w:pPr>
            <w:ins w:id="917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F7452" w14:textId="5373F114" w:rsidR="00446CF2" w:rsidRPr="00AD05A2" w:rsidRDefault="00446CF2" w:rsidP="00446CF2">
            <w:pPr>
              <w:rPr>
                <w:ins w:id="918" w:author="Fegie" w:date="2021-04-28T15:54:00Z"/>
                <w:rFonts w:ascii="標楷體" w:eastAsia="標楷體" w:hAnsi="標楷體"/>
                <w:lang w:eastAsia="zh-HK"/>
              </w:rPr>
            </w:pPr>
            <w:ins w:id="919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證券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E2CCF" w14:textId="061F5070" w:rsidR="00446CF2" w:rsidRPr="00446CF2" w:rsidRDefault="00446CF2" w:rsidP="00446CF2">
            <w:pPr>
              <w:rPr>
                <w:ins w:id="920" w:author="Fegie" w:date="2021-04-28T15:54:00Z"/>
                <w:rFonts w:ascii="標楷體" w:eastAsia="標楷體" w:hAnsi="標楷體"/>
                <w:rPrChange w:id="921" w:author="Fegie" w:date="2021-04-28T17:07:00Z">
                  <w:rPr>
                    <w:ins w:id="922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90AF" w14:textId="77777777" w:rsidR="00424D8C" w:rsidRPr="00C179E0" w:rsidRDefault="00424D8C" w:rsidP="00424D8C">
            <w:pPr>
              <w:rPr>
                <w:ins w:id="923" w:author="Fegie" w:date="2021-04-28T17:54:00Z"/>
                <w:rFonts w:ascii="標楷體" w:eastAsia="標楷體" w:hAnsi="標楷體"/>
              </w:rPr>
            </w:pPr>
            <w:ins w:id="924" w:author="Fegie" w:date="2021-04-28T17:54:00Z">
              <w:r>
                <w:rPr>
                  <w:rFonts w:ascii="標楷體" w:eastAsia="標楷體" w:hAnsi="標楷體" w:hint="eastAsia"/>
                </w:rPr>
                <w:t>1.</w:t>
              </w:r>
              <w:r w:rsidRPr="00C179E0">
                <w:rPr>
                  <w:rFonts w:ascii="標楷體" w:eastAsia="標楷體" w:hAnsi="標楷體" w:hint="eastAsia"/>
                </w:rPr>
                <w:t>查詢當筆客戶擔保品資料，</w:t>
              </w:r>
            </w:ins>
          </w:p>
          <w:p w14:paraId="76296BBA" w14:textId="77777777" w:rsidR="00424D8C" w:rsidRDefault="00424D8C" w:rsidP="00424D8C">
            <w:pPr>
              <w:rPr>
                <w:ins w:id="925" w:author="Fegie" w:date="2021-04-28T17:54:00Z"/>
                <w:rFonts w:ascii="標楷體" w:eastAsia="標楷體" w:hAnsi="標楷體"/>
              </w:rPr>
            </w:pPr>
            <w:ins w:id="926" w:author="Fegie" w:date="2021-04-28T17:54:00Z">
              <w:r>
                <w:rPr>
                  <w:rFonts w:ascii="標楷體" w:eastAsia="標楷體" w:hAnsi="標楷體" w:hint="eastAsia"/>
                </w:rPr>
                <w:lastRenderedPageBreak/>
                <w:t xml:space="preserve">  連結至【L2038擔保品明</w:t>
              </w:r>
            </w:ins>
          </w:p>
          <w:p w14:paraId="1F3518C1" w14:textId="77777777" w:rsidR="00A36985" w:rsidRDefault="00424D8C" w:rsidP="00424D8C">
            <w:pPr>
              <w:rPr>
                <w:ins w:id="927" w:author="Fegie" w:date="2021-04-28T18:33:00Z"/>
                <w:rFonts w:ascii="標楷體" w:eastAsia="標楷體" w:hAnsi="標楷體"/>
              </w:rPr>
            </w:pPr>
            <w:ins w:id="928" w:author="Fegie" w:date="2021-04-28T17:54:00Z">
              <w:r>
                <w:rPr>
                  <w:rFonts w:ascii="標楷體" w:eastAsia="標楷體" w:hAnsi="標楷體" w:hint="eastAsia"/>
                </w:rPr>
                <w:t xml:space="preserve">  細資料查詢】，供查詢該客戶</w:t>
              </w:r>
            </w:ins>
          </w:p>
          <w:p w14:paraId="3956C70A" w14:textId="7917C031" w:rsidR="00424D8C" w:rsidRDefault="00A36985" w:rsidP="00424D8C">
            <w:pPr>
              <w:rPr>
                <w:ins w:id="929" w:author="Fegie" w:date="2021-04-28T17:54:00Z"/>
                <w:rFonts w:ascii="標楷體" w:eastAsia="標楷體" w:hAnsi="標楷體"/>
              </w:rPr>
            </w:pPr>
            <w:ins w:id="930" w:author="Fegie" w:date="2021-04-28T18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931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79C47DF3" w14:textId="77777777" w:rsidR="004436A0" w:rsidRDefault="004436A0" w:rsidP="004436A0">
            <w:pPr>
              <w:rPr>
                <w:ins w:id="932" w:author="Fegie" w:date="2021-05-04T14:59:00Z"/>
                <w:rFonts w:ascii="標楷體" w:eastAsia="標楷體" w:hAnsi="標楷體"/>
              </w:rPr>
            </w:pPr>
            <w:ins w:id="933" w:author="Fegie" w:date="2021-05-04T14:59:00Z">
              <w:r>
                <w:rPr>
                  <w:rFonts w:ascii="標楷體" w:eastAsia="標楷體" w:hAnsi="標楷體" w:hint="eastAsia"/>
                </w:rPr>
                <w:t>2.「擔保品主檔C</w:t>
              </w:r>
              <w:r>
                <w:rPr>
                  <w:rFonts w:ascii="標楷體" w:eastAsia="標楷體" w:hAnsi="標楷體"/>
                </w:rPr>
                <w:t>lMain</w:t>
              </w:r>
              <w:r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7399AB75" w14:textId="0220C207" w:rsidR="00446CF2" w:rsidRPr="00AD05A2" w:rsidRDefault="004436A0" w:rsidP="004436A0">
            <w:pPr>
              <w:rPr>
                <w:ins w:id="934" w:author="Fegie" w:date="2021-04-28T15:54:00Z"/>
                <w:rFonts w:ascii="標楷體" w:eastAsia="標楷體" w:hAnsi="標楷體"/>
              </w:rPr>
            </w:pPr>
            <w:ins w:id="935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446CF2" w:rsidRPr="00AD05A2" w14:paraId="5DD31AEB" w14:textId="77777777" w:rsidTr="00446CF2">
        <w:trPr>
          <w:ins w:id="936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8D67" w14:textId="10DF251B" w:rsidR="00446CF2" w:rsidRPr="00AD05A2" w:rsidRDefault="00446CF2" w:rsidP="00446CF2">
            <w:pPr>
              <w:jc w:val="center"/>
              <w:rPr>
                <w:ins w:id="937" w:author="Fegie" w:date="2021-04-28T15:54:00Z"/>
                <w:rFonts w:ascii="標楷體" w:eastAsia="標楷體" w:hAnsi="標楷體"/>
              </w:rPr>
            </w:pPr>
            <w:ins w:id="938" w:author="Fegie" w:date="2021-04-28T15:54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69C1" w14:textId="5053DC28" w:rsidR="00446CF2" w:rsidRPr="00AD05A2" w:rsidRDefault="00446CF2" w:rsidP="00446CF2">
            <w:pPr>
              <w:jc w:val="center"/>
              <w:rPr>
                <w:ins w:id="939" w:author="Fegie" w:date="2021-04-28T15:54:00Z"/>
                <w:rFonts w:ascii="標楷體" w:eastAsia="標楷體" w:hAnsi="標楷體"/>
                <w:lang w:eastAsia="zh-HK"/>
              </w:rPr>
            </w:pPr>
            <w:ins w:id="940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8F9F0" w14:textId="3E7964A8" w:rsidR="00446CF2" w:rsidRPr="00AD05A2" w:rsidRDefault="00446CF2" w:rsidP="00446CF2">
            <w:pPr>
              <w:rPr>
                <w:ins w:id="941" w:author="Fegie" w:date="2021-04-28T15:54:00Z"/>
                <w:rFonts w:ascii="標楷體" w:eastAsia="標楷體" w:hAnsi="標楷體"/>
                <w:lang w:eastAsia="zh-HK"/>
              </w:rPr>
            </w:pPr>
            <w:ins w:id="942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4A73" w14:textId="2364771D" w:rsidR="00446CF2" w:rsidRPr="00446CF2" w:rsidRDefault="00446CF2" w:rsidP="00446CF2">
            <w:pPr>
              <w:rPr>
                <w:ins w:id="943" w:author="Fegie" w:date="2021-04-28T15:54:00Z"/>
                <w:rFonts w:ascii="標楷體" w:eastAsia="標楷體" w:hAnsi="標楷體"/>
                <w:rPrChange w:id="944" w:author="Fegie" w:date="2021-04-28T17:07:00Z">
                  <w:rPr>
                    <w:ins w:id="945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94F0" w14:textId="2C12B35A" w:rsidR="00446CF2" w:rsidRPr="008E6D8C" w:rsidRDefault="008E6D8C">
            <w:pPr>
              <w:rPr>
                <w:ins w:id="946" w:author="Fegie" w:date="2021-04-28T18:17:00Z"/>
                <w:rFonts w:ascii="標楷體" w:eastAsia="標楷體" w:hAnsi="標楷體"/>
                <w:rPrChange w:id="947" w:author="Fegie" w:date="2021-04-28T18:18:00Z">
                  <w:rPr>
                    <w:ins w:id="948" w:author="Fegie" w:date="2021-04-28T18:17:00Z"/>
                  </w:rPr>
                </w:rPrChange>
              </w:rPr>
            </w:pPr>
            <w:ins w:id="949" w:author="Fegie" w:date="2021-04-28T18:1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950" w:author="Fegie" w:date="2021-04-28T18:17:00Z">
              <w:r w:rsidRPr="008E6D8C">
                <w:rPr>
                  <w:rFonts w:ascii="標楷體" w:eastAsia="標楷體" w:hAnsi="標楷體" w:hint="eastAsia"/>
                  <w:rPrChange w:id="951" w:author="Fegie" w:date="2021-04-28T18:18:00Z">
                    <w:rPr>
                      <w:rFonts w:hint="eastAsia"/>
                    </w:rPr>
                  </w:rPrChange>
                </w:rPr>
                <w:t>查詢當筆客戶關聯戶資料，</w:t>
              </w:r>
            </w:ins>
          </w:p>
          <w:p w14:paraId="3B68F856" w14:textId="77777777" w:rsidR="008E6D8C" w:rsidRDefault="008E6D8C" w:rsidP="008E6D8C">
            <w:pPr>
              <w:rPr>
                <w:ins w:id="952" w:author="Fegie" w:date="2021-04-28T18:18:00Z"/>
                <w:rFonts w:ascii="標楷體" w:eastAsia="標楷體" w:hAnsi="標楷體"/>
              </w:rPr>
            </w:pPr>
            <w:ins w:id="953" w:author="Fegie" w:date="2021-04-28T18:18:00Z">
              <w:r>
                <w:rPr>
                  <w:rFonts w:ascii="標楷體" w:eastAsia="標楷體" w:hAnsi="標楷體" w:hint="eastAsia"/>
                </w:rPr>
                <w:t xml:space="preserve">  連結至【L1906關聯戶資料</w:t>
              </w:r>
            </w:ins>
          </w:p>
          <w:p w14:paraId="2AA13903" w14:textId="77777777" w:rsidR="00A36985" w:rsidRDefault="008E6D8C" w:rsidP="008E6D8C">
            <w:pPr>
              <w:rPr>
                <w:ins w:id="954" w:author="Fegie" w:date="2021-04-28T18:33:00Z"/>
                <w:rFonts w:ascii="標楷體" w:eastAsia="標楷體" w:hAnsi="標楷體"/>
              </w:rPr>
            </w:pPr>
            <w:ins w:id="955" w:author="Fegie" w:date="2021-04-28T18:18:00Z">
              <w:r>
                <w:rPr>
                  <w:rFonts w:ascii="標楷體" w:eastAsia="標楷體" w:hAnsi="標楷體" w:hint="eastAsia"/>
                </w:rPr>
                <w:t xml:space="preserve">  查詢】，供查詢該客戶關聯戶</w:t>
              </w:r>
            </w:ins>
          </w:p>
          <w:p w14:paraId="3581BB6C" w14:textId="661E11E4" w:rsidR="008E6D8C" w:rsidRDefault="00A36985" w:rsidP="008E6D8C">
            <w:pPr>
              <w:rPr>
                <w:ins w:id="956" w:author="Fegie" w:date="2021-04-28T18:18:00Z"/>
                <w:rFonts w:ascii="標楷體" w:eastAsia="標楷體" w:hAnsi="標楷體"/>
              </w:rPr>
            </w:pPr>
            <w:ins w:id="957" w:author="Fegie" w:date="2021-04-28T18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958" w:author="Fegie" w:date="2021-04-28T18:18:00Z">
              <w:r w:rsidR="008E6D8C">
                <w:rPr>
                  <w:rFonts w:ascii="標楷體" w:eastAsia="標楷體" w:hAnsi="標楷體" w:hint="eastAsia"/>
                </w:rPr>
                <w:t>資料</w:t>
              </w:r>
            </w:ins>
          </w:p>
          <w:p w14:paraId="1F10865E" w14:textId="77777777" w:rsidR="009F5C5B" w:rsidRDefault="008E6D8C" w:rsidP="009F5C5B">
            <w:pPr>
              <w:rPr>
                <w:ins w:id="959" w:author="Fegie" w:date="2021-05-04T15:05:00Z"/>
                <w:rFonts w:ascii="標楷體" w:eastAsia="標楷體" w:hAnsi="標楷體"/>
              </w:rPr>
            </w:pPr>
            <w:ins w:id="960" w:author="Fegie" w:date="2021-04-28T18:1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961" w:author="Fegie" w:date="2021-05-04T15:05:00Z">
              <w:r w:rsidR="009F5C5B">
                <w:rPr>
                  <w:rFonts w:ascii="標楷體" w:eastAsia="標楷體" w:hAnsi="標楷體" w:hint="eastAsia"/>
                </w:rPr>
                <w:t xml:space="preserve">「客戶關係人/關係企業資 </w:t>
              </w:r>
            </w:ins>
          </w:p>
          <w:p w14:paraId="2C6CD98C" w14:textId="77777777" w:rsidR="009F5C5B" w:rsidRDefault="009F5C5B" w:rsidP="009F5C5B">
            <w:pPr>
              <w:rPr>
                <w:ins w:id="962" w:author="Fegie" w:date="2021-05-04T15:05:00Z"/>
                <w:rFonts w:ascii="標楷體" w:eastAsia="標楷體" w:hAnsi="標楷體"/>
              </w:rPr>
            </w:pPr>
            <w:ins w:id="963" w:author="Fegie" w:date="2021-05-04T15:05:00Z">
              <w:r>
                <w:rPr>
                  <w:rFonts w:ascii="標楷體" w:eastAsia="標楷體" w:hAnsi="標楷體" w:hint="eastAsia"/>
                </w:rPr>
                <w:t xml:space="preserve">  料維護主檔C</w:t>
              </w:r>
              <w:r>
                <w:rPr>
                  <w:rFonts w:ascii="標楷體" w:eastAsia="標楷體" w:hAnsi="標楷體"/>
                </w:rPr>
                <w:t>ust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elMain</w:t>
              </w:r>
              <w:r>
                <w:rPr>
                  <w:rFonts w:ascii="標楷體" w:eastAsia="標楷體" w:hAnsi="標楷體" w:hint="eastAsia"/>
                </w:rPr>
                <w:t>」與</w:t>
              </w:r>
            </w:ins>
          </w:p>
          <w:p w14:paraId="6043B436" w14:textId="77777777" w:rsidR="009F5C5B" w:rsidRDefault="009F5C5B" w:rsidP="009F5C5B">
            <w:pPr>
              <w:rPr>
                <w:ins w:id="964" w:author="Fegie" w:date="2021-05-04T15:06:00Z"/>
                <w:rFonts w:ascii="標楷體" w:eastAsia="標楷體" w:hAnsi="標楷體"/>
              </w:rPr>
            </w:pPr>
            <w:ins w:id="965" w:author="Fegie" w:date="2021-05-04T15:05:00Z">
              <w:r>
                <w:rPr>
                  <w:rFonts w:ascii="標楷體" w:eastAsia="標楷體" w:hAnsi="標楷體" w:hint="eastAsia"/>
                </w:rPr>
                <w:t xml:space="preserve">  「客戶關係人/關係企業</w:t>
              </w:r>
            </w:ins>
            <w:ins w:id="966" w:author="Fegie" w:date="2021-05-04T15:06:00Z">
              <w:r>
                <w:rPr>
                  <w:rFonts w:ascii="標楷體" w:eastAsia="標楷體" w:hAnsi="標楷體" w:hint="eastAsia"/>
                </w:rPr>
                <w:t>資</w:t>
              </w:r>
            </w:ins>
          </w:p>
          <w:p w14:paraId="7049E495" w14:textId="5FF93D8F" w:rsidR="008E6D8C" w:rsidRPr="008E6D8C" w:rsidRDefault="009F5C5B">
            <w:pPr>
              <w:ind w:left="240" w:hangingChars="100" w:hanging="240"/>
              <w:rPr>
                <w:ins w:id="967" w:author="Fegie" w:date="2021-04-28T15:54:00Z"/>
                <w:rFonts w:ascii="標楷體" w:eastAsia="標楷體" w:hAnsi="標楷體"/>
                <w:rPrChange w:id="968" w:author="Fegie" w:date="2021-04-28T18:18:00Z">
                  <w:rPr>
                    <w:ins w:id="969" w:author="Fegie" w:date="2021-04-28T15:54:00Z"/>
                  </w:rPr>
                </w:rPrChange>
              </w:rPr>
              <w:pPrChange w:id="970" w:author="Fegie" w:date="2021-05-04T15:06:00Z">
                <w:pPr/>
              </w:pPrChange>
            </w:pPr>
            <w:ins w:id="971" w:author="Fegie" w:date="2021-05-04T15:06:00Z">
              <w:r>
                <w:rPr>
                  <w:rFonts w:ascii="標楷體" w:eastAsia="標楷體" w:hAnsi="標楷體" w:hint="eastAsia"/>
                </w:rPr>
                <w:t xml:space="preserve">  料維護明細檔Cu</w:t>
              </w:r>
              <w:r>
                <w:rPr>
                  <w:rFonts w:ascii="標楷體" w:eastAsia="標楷體" w:hAnsi="標楷體"/>
                </w:rPr>
                <w:t>stRelDetail</w:t>
              </w:r>
            </w:ins>
            <w:ins w:id="972" w:author="Fegie" w:date="2021-05-04T15:05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973" w:author="Fegie" w:date="2021-05-04T15:06:00Z">
              <w:r>
                <w:rPr>
                  <w:rFonts w:ascii="標楷體" w:eastAsia="標楷體" w:hAnsi="標楷體" w:hint="eastAsia"/>
                </w:rPr>
                <w:t>需有資料才顯示此按鈕</w:t>
              </w:r>
            </w:ins>
            <w:ins w:id="974" w:author="Fegie" w:date="2021-05-04T15:04:00Z">
              <w:r w:rsidRPr="008E6D8C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446CF2" w:rsidRPr="00AD05A2" w14:paraId="1C34037E" w14:textId="77777777" w:rsidTr="00446CF2">
        <w:trPr>
          <w:ins w:id="975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E426" w14:textId="7775F644" w:rsidR="00446CF2" w:rsidRPr="00AD05A2" w:rsidRDefault="00446CF2" w:rsidP="00446CF2">
            <w:pPr>
              <w:jc w:val="center"/>
              <w:rPr>
                <w:ins w:id="976" w:author="Fegie" w:date="2021-04-28T15:54:00Z"/>
                <w:rFonts w:ascii="標楷體" w:eastAsia="標楷體" w:hAnsi="標楷體"/>
              </w:rPr>
            </w:pPr>
            <w:ins w:id="977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14F03" w14:textId="34255DC7" w:rsidR="00446CF2" w:rsidRPr="00AD05A2" w:rsidRDefault="00446CF2" w:rsidP="00446CF2">
            <w:pPr>
              <w:jc w:val="center"/>
              <w:rPr>
                <w:ins w:id="978" w:author="Fegie" w:date="2021-04-28T15:54:00Z"/>
                <w:rFonts w:ascii="標楷體" w:eastAsia="標楷體" w:hAnsi="標楷體"/>
                <w:lang w:eastAsia="zh-HK"/>
              </w:rPr>
            </w:pPr>
            <w:ins w:id="979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EB54" w14:textId="78151CE1" w:rsidR="00446CF2" w:rsidRPr="00AD05A2" w:rsidRDefault="00446CF2" w:rsidP="00446CF2">
            <w:pPr>
              <w:rPr>
                <w:ins w:id="980" w:author="Fegie" w:date="2021-04-28T15:54:00Z"/>
                <w:rFonts w:ascii="標楷體" w:eastAsia="標楷體" w:hAnsi="標楷體"/>
                <w:lang w:eastAsia="zh-HK"/>
              </w:rPr>
            </w:pPr>
            <w:ins w:id="981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交互運用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0A2B3" w14:textId="23537B0C" w:rsidR="00446CF2" w:rsidRPr="00446CF2" w:rsidRDefault="00446CF2" w:rsidP="00446CF2">
            <w:pPr>
              <w:rPr>
                <w:ins w:id="982" w:author="Fegie" w:date="2021-04-28T15:54:00Z"/>
                <w:rFonts w:ascii="標楷體" w:eastAsia="標楷體" w:hAnsi="標楷體"/>
                <w:rPrChange w:id="983" w:author="Fegie" w:date="2021-04-28T17:07:00Z">
                  <w:rPr>
                    <w:ins w:id="984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7D727" w14:textId="6359341F" w:rsidR="008E6D8C" w:rsidRDefault="00A36985" w:rsidP="008E6D8C">
            <w:pPr>
              <w:rPr>
                <w:ins w:id="985" w:author="Fegie" w:date="2021-04-28T18:18:00Z"/>
                <w:rFonts w:ascii="標楷體" w:eastAsia="標楷體" w:hAnsi="標楷體"/>
              </w:rPr>
            </w:pPr>
            <w:ins w:id="986" w:author="Fegie" w:date="2021-04-28T18:27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987" w:author="Fegie" w:date="2021-04-28T18:30:00Z">
              <w:r>
                <w:rPr>
                  <w:rFonts w:ascii="標楷體" w:eastAsia="標楷體" w:hAnsi="標楷體" w:hint="eastAsia"/>
                </w:rPr>
                <w:t>維護</w:t>
              </w:r>
            </w:ins>
            <w:ins w:id="988" w:author="Fegie" w:date="2021-04-28T18:29:00Z">
              <w:r>
                <w:rPr>
                  <w:rFonts w:ascii="標楷體" w:eastAsia="標楷體" w:hAnsi="標楷體" w:hint="eastAsia"/>
                </w:rPr>
                <w:t>當筆客戶</w:t>
              </w:r>
            </w:ins>
            <w:ins w:id="989" w:author="Fegie" w:date="2021-04-28T18:30:00Z">
              <w:r>
                <w:rPr>
                  <w:rFonts w:ascii="標楷體" w:eastAsia="標楷體" w:hAnsi="標楷體" w:hint="eastAsia"/>
                </w:rPr>
                <w:t>交互運用資料</w:t>
              </w:r>
            </w:ins>
          </w:p>
          <w:p w14:paraId="05CC3176" w14:textId="77777777" w:rsidR="00A36985" w:rsidRDefault="00A36985" w:rsidP="008E6D8C">
            <w:pPr>
              <w:rPr>
                <w:ins w:id="990" w:author="Fegie" w:date="2021-04-28T18:30:00Z"/>
                <w:rFonts w:ascii="標楷體" w:eastAsia="標楷體" w:hAnsi="標楷體"/>
              </w:rPr>
            </w:pPr>
            <w:ins w:id="991" w:author="Fegie" w:date="2021-04-28T18:30:00Z">
              <w:r>
                <w:rPr>
                  <w:rFonts w:ascii="標楷體" w:eastAsia="標楷體" w:hAnsi="標楷體" w:hint="eastAsia"/>
                </w:rPr>
                <w:t xml:space="preserve">  ，連結至【L1109客戶交互</w:t>
              </w:r>
            </w:ins>
          </w:p>
          <w:p w14:paraId="2584941E" w14:textId="7B2418FC" w:rsidR="008E6D8C" w:rsidRDefault="00A36985" w:rsidP="008E6D8C">
            <w:pPr>
              <w:rPr>
                <w:ins w:id="992" w:author="Fegie" w:date="2021-04-28T18:30:00Z"/>
                <w:rFonts w:ascii="標楷體" w:eastAsia="標楷體" w:hAnsi="標楷體"/>
              </w:rPr>
            </w:pPr>
            <w:ins w:id="993" w:author="Fegie" w:date="2021-04-28T18:30:00Z">
              <w:r>
                <w:rPr>
                  <w:rFonts w:ascii="標楷體" w:eastAsia="標楷體" w:hAnsi="標楷體" w:hint="eastAsia"/>
                </w:rPr>
                <w:t xml:space="preserve">  運用維護】，供維護該客戶交</w:t>
              </w:r>
            </w:ins>
          </w:p>
          <w:p w14:paraId="32DF7861" w14:textId="5740E3FC" w:rsidR="00A36985" w:rsidRDefault="00A36985" w:rsidP="008E6D8C">
            <w:pPr>
              <w:rPr>
                <w:ins w:id="994" w:author="Fegie" w:date="2021-04-28T18:18:00Z"/>
                <w:rFonts w:ascii="標楷體" w:eastAsia="標楷體" w:hAnsi="標楷體"/>
              </w:rPr>
            </w:pPr>
            <w:ins w:id="995" w:author="Fegie" w:date="2021-04-28T18:30:00Z">
              <w:r>
                <w:rPr>
                  <w:rFonts w:ascii="標楷體" w:eastAsia="標楷體" w:hAnsi="標楷體" w:hint="eastAsia"/>
                </w:rPr>
                <w:t xml:space="preserve">  戶運用資料</w:t>
              </w:r>
            </w:ins>
          </w:p>
          <w:p w14:paraId="27DE74CF" w14:textId="51D3F1AA" w:rsidR="008E6D8C" w:rsidRPr="008E6D8C" w:rsidRDefault="008E6D8C">
            <w:pPr>
              <w:ind w:left="480" w:hangingChars="200" w:hanging="480"/>
              <w:rPr>
                <w:ins w:id="996" w:author="Fegie" w:date="2021-04-28T15:54:00Z"/>
                <w:rFonts w:ascii="標楷體" w:eastAsia="標楷體" w:hAnsi="標楷體"/>
                <w:rPrChange w:id="997" w:author="Fegie" w:date="2021-04-28T18:19:00Z">
                  <w:rPr>
                    <w:ins w:id="998" w:author="Fegie" w:date="2021-04-28T15:54:00Z"/>
                  </w:rPr>
                </w:rPrChange>
              </w:rPr>
              <w:pPrChange w:id="999" w:author="Fegie" w:date="2021-05-04T15:01:00Z">
                <w:pPr/>
              </w:pPrChange>
            </w:pPr>
            <w:ins w:id="1000" w:author="Fegie" w:date="2021-04-28T18:2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001" w:author="Fegie" w:date="2021-05-04T15:01:00Z">
              <w:r w:rsidR="009F5C5B">
                <w:rPr>
                  <w:rFonts w:ascii="標楷體" w:eastAsia="標楷體" w:hAnsi="標楷體" w:hint="eastAsia"/>
                </w:rPr>
                <w:t>「客戶交互運用檔C</w:t>
              </w:r>
              <w:r w:rsidR="009F5C5B">
                <w:rPr>
                  <w:rFonts w:ascii="標楷體" w:eastAsia="標楷體" w:hAnsi="標楷體"/>
                </w:rPr>
                <w:t>ustCross</w:t>
              </w:r>
              <w:r w:rsidR="009F5C5B">
                <w:rPr>
                  <w:rFonts w:ascii="標楷體" w:eastAsia="標楷體" w:hAnsi="標楷體" w:hint="eastAsia"/>
                </w:rPr>
                <w:t>」需有資料才顯示按鈕</w:t>
              </w:r>
            </w:ins>
          </w:p>
        </w:tc>
      </w:tr>
      <w:tr w:rsidR="00446CF2" w:rsidRPr="00AD05A2" w14:paraId="4865F125" w14:textId="77777777" w:rsidTr="00446CF2">
        <w:trPr>
          <w:ins w:id="1002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82563" w14:textId="7D467254" w:rsidR="00446CF2" w:rsidRPr="00AD05A2" w:rsidRDefault="00446CF2" w:rsidP="00446CF2">
            <w:pPr>
              <w:jc w:val="center"/>
              <w:rPr>
                <w:ins w:id="1003" w:author="Fegie" w:date="2021-04-28T15:54:00Z"/>
                <w:rFonts w:ascii="標楷體" w:eastAsia="標楷體" w:hAnsi="標楷體"/>
              </w:rPr>
            </w:pPr>
            <w:ins w:id="1004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285F" w14:textId="2A7F726D" w:rsidR="00446CF2" w:rsidRPr="00AD05A2" w:rsidRDefault="00446CF2" w:rsidP="00446CF2">
            <w:pPr>
              <w:jc w:val="center"/>
              <w:rPr>
                <w:ins w:id="1005" w:author="Fegie" w:date="2021-04-28T15:54:00Z"/>
                <w:rFonts w:ascii="標楷體" w:eastAsia="標楷體" w:hAnsi="標楷體"/>
                <w:lang w:eastAsia="zh-HK"/>
              </w:rPr>
            </w:pPr>
            <w:ins w:id="1006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A372" w14:textId="162B34E5" w:rsidR="00446CF2" w:rsidRPr="00AD05A2" w:rsidRDefault="00446CF2" w:rsidP="00446CF2">
            <w:pPr>
              <w:rPr>
                <w:ins w:id="1007" w:author="Fegie" w:date="2021-04-28T15:54:00Z"/>
                <w:rFonts w:ascii="標楷體" w:eastAsia="標楷體" w:hAnsi="標楷體"/>
                <w:lang w:eastAsia="zh-HK"/>
              </w:rPr>
            </w:pPr>
            <w:ins w:id="1008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客戶電話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B92" w14:textId="5FF3B8BD" w:rsidR="00446CF2" w:rsidRPr="00446CF2" w:rsidRDefault="00446CF2" w:rsidP="00446CF2">
            <w:pPr>
              <w:rPr>
                <w:ins w:id="1009" w:author="Fegie" w:date="2021-04-28T15:54:00Z"/>
                <w:rFonts w:ascii="標楷體" w:eastAsia="標楷體" w:hAnsi="標楷體"/>
                <w:rPrChange w:id="1010" w:author="Fegie" w:date="2021-04-28T17:07:00Z">
                  <w:rPr>
                    <w:ins w:id="1011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53C1" w14:textId="7FDA3A14" w:rsidR="00A36985" w:rsidRPr="00A36985" w:rsidRDefault="00A36985">
            <w:pPr>
              <w:rPr>
                <w:ins w:id="1012" w:author="Fegie" w:date="2021-04-28T18:33:00Z"/>
                <w:rFonts w:ascii="標楷體" w:eastAsia="標楷體" w:hAnsi="標楷體"/>
                <w:rPrChange w:id="1013" w:author="Fegie" w:date="2021-04-28T18:33:00Z">
                  <w:rPr>
                    <w:ins w:id="1014" w:author="Fegie" w:date="2021-04-28T18:33:00Z"/>
                  </w:rPr>
                </w:rPrChange>
              </w:rPr>
            </w:pPr>
            <w:ins w:id="1015" w:author="Fegie" w:date="2021-04-28T18:3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016" w:author="Fegie" w:date="2021-04-28T18:32:00Z">
              <w:r w:rsidRPr="00A36985">
                <w:rPr>
                  <w:rFonts w:ascii="標楷體" w:eastAsia="標楷體" w:hAnsi="標楷體" w:hint="eastAsia"/>
                  <w:rPrChange w:id="1017" w:author="Fegie" w:date="2021-04-28T18:33:00Z">
                    <w:rPr>
                      <w:rFonts w:hint="eastAsia"/>
                    </w:rPr>
                  </w:rPrChange>
                </w:rPr>
                <w:t>查詢</w:t>
              </w:r>
            </w:ins>
            <w:ins w:id="1018" w:author="Fegie" w:date="2021-04-28T18:31:00Z">
              <w:r w:rsidRPr="00A36985">
                <w:rPr>
                  <w:rFonts w:ascii="標楷體" w:eastAsia="標楷體" w:hAnsi="標楷體" w:hint="eastAsia"/>
                  <w:rPrChange w:id="1019" w:author="Fegie" w:date="2021-04-28T18:33:00Z">
                    <w:rPr>
                      <w:rFonts w:hint="eastAsia"/>
                    </w:rPr>
                  </w:rPrChange>
                </w:rPr>
                <w:t>當筆客戶</w:t>
              </w:r>
            </w:ins>
            <w:ins w:id="1020" w:author="Fegie" w:date="2021-04-28T18:32:00Z">
              <w:r w:rsidRPr="00A36985">
                <w:rPr>
                  <w:rFonts w:ascii="標楷體" w:eastAsia="標楷體" w:hAnsi="標楷體" w:hint="eastAsia"/>
                  <w:rPrChange w:id="1021" w:author="Fegie" w:date="2021-04-28T18:33:00Z">
                    <w:rPr>
                      <w:rFonts w:hint="eastAsia"/>
                    </w:rPr>
                  </w:rPrChange>
                </w:rPr>
                <w:t>電話</w:t>
              </w:r>
            </w:ins>
            <w:ins w:id="1022" w:author="Fegie" w:date="2021-04-28T18:31:00Z">
              <w:r w:rsidRPr="00A36985">
                <w:rPr>
                  <w:rFonts w:ascii="標楷體" w:eastAsia="標楷體" w:hAnsi="標楷體" w:hint="eastAsia"/>
                  <w:rPrChange w:id="1023" w:author="Fegie" w:date="2021-04-28T18:33:00Z">
                    <w:rPr>
                      <w:rFonts w:hint="eastAsia"/>
                    </w:rPr>
                  </w:rPrChange>
                </w:rPr>
                <w:t>資料，連</w:t>
              </w:r>
            </w:ins>
          </w:p>
          <w:p w14:paraId="4CB2A09E" w14:textId="334E5045" w:rsidR="00A36985" w:rsidRDefault="00A36985" w:rsidP="00A36985">
            <w:pPr>
              <w:rPr>
                <w:ins w:id="1024" w:author="Fegie" w:date="2021-04-28T18:37:00Z"/>
                <w:rFonts w:ascii="標楷體" w:eastAsia="標楷體" w:hAnsi="標楷體"/>
              </w:rPr>
            </w:pPr>
            <w:ins w:id="1025" w:author="Fegie" w:date="2021-04-28T18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1026" w:author="Fegie" w:date="2021-04-28T18:31:00Z">
              <w:r w:rsidRPr="00A36985">
                <w:rPr>
                  <w:rFonts w:ascii="標楷體" w:eastAsia="標楷體" w:hAnsi="標楷體" w:hint="eastAsia"/>
                  <w:rPrChange w:id="1027" w:author="Fegie" w:date="2021-04-28T18:33:00Z">
                    <w:rPr>
                      <w:rFonts w:hint="eastAsia"/>
                    </w:rPr>
                  </w:rPrChange>
                </w:rPr>
                <w:t>結至【</w:t>
              </w:r>
              <w:r w:rsidRPr="00A36985">
                <w:rPr>
                  <w:rFonts w:ascii="標楷體" w:eastAsia="標楷體" w:hAnsi="標楷體"/>
                  <w:rPrChange w:id="1028" w:author="Fegie" w:date="2021-04-28T18:33:00Z">
                    <w:rPr/>
                  </w:rPrChange>
                </w:rPr>
                <w:t>L1</w:t>
              </w:r>
            </w:ins>
            <w:ins w:id="1029" w:author="Fegie" w:date="2021-04-28T18:33:00Z">
              <w:r>
                <w:rPr>
                  <w:rFonts w:ascii="標楷體" w:eastAsia="標楷體" w:hAnsi="標楷體" w:hint="eastAsia"/>
                </w:rPr>
                <w:t>905</w:t>
              </w:r>
            </w:ins>
            <w:ins w:id="1030" w:author="Fegie" w:date="2021-04-28T18:37:00Z">
              <w:r w:rsidR="00997B25">
                <w:rPr>
                  <w:rFonts w:ascii="標楷體" w:eastAsia="標楷體" w:hAnsi="標楷體" w:hint="eastAsia"/>
                </w:rPr>
                <w:t>顧客聯絡電話</w:t>
              </w:r>
            </w:ins>
          </w:p>
          <w:p w14:paraId="5AA52DC3" w14:textId="26D62BF9" w:rsidR="00A36985" w:rsidRDefault="00997B25" w:rsidP="00997B25">
            <w:pPr>
              <w:rPr>
                <w:ins w:id="1031" w:author="Fegie" w:date="2021-04-28T18:38:00Z"/>
                <w:rFonts w:ascii="標楷體" w:eastAsia="標楷體" w:hAnsi="標楷體"/>
              </w:rPr>
            </w:pPr>
            <w:ins w:id="1032" w:author="Fegie" w:date="2021-04-28T18:37:00Z">
              <w:r>
                <w:rPr>
                  <w:rFonts w:ascii="標楷體" w:eastAsia="標楷體" w:hAnsi="標楷體" w:hint="eastAsia"/>
                </w:rPr>
                <w:t xml:space="preserve">  查詢</w:t>
              </w:r>
            </w:ins>
            <w:ins w:id="1033" w:author="Fegie" w:date="2021-04-28T18:31:00Z">
              <w:r w:rsidR="00A36985">
                <w:rPr>
                  <w:rFonts w:ascii="標楷體" w:eastAsia="標楷體" w:hAnsi="標楷體" w:hint="eastAsia"/>
                </w:rPr>
                <w:t>】，供</w:t>
              </w:r>
            </w:ins>
            <w:ins w:id="1034" w:author="Fegie" w:date="2021-04-28T18:38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1035" w:author="Fegie" w:date="2021-04-28T18:31:00Z">
              <w:r w:rsidR="00A36985">
                <w:rPr>
                  <w:rFonts w:ascii="標楷體" w:eastAsia="標楷體" w:hAnsi="標楷體" w:hint="eastAsia"/>
                </w:rPr>
                <w:t>該客戶</w:t>
              </w:r>
            </w:ins>
            <w:ins w:id="1036" w:author="Fegie" w:date="2021-04-28T18:38:00Z">
              <w:r>
                <w:rPr>
                  <w:rFonts w:ascii="標楷體" w:eastAsia="標楷體" w:hAnsi="標楷體" w:hint="eastAsia"/>
                </w:rPr>
                <w:t>聯絡電</w:t>
              </w:r>
            </w:ins>
          </w:p>
          <w:p w14:paraId="0161A7BB" w14:textId="774E1452" w:rsidR="00997B25" w:rsidRDefault="00997B25">
            <w:pPr>
              <w:rPr>
                <w:ins w:id="1037" w:author="Fegie" w:date="2021-04-28T18:31:00Z"/>
                <w:rFonts w:ascii="標楷體" w:eastAsia="標楷體" w:hAnsi="標楷體"/>
              </w:rPr>
            </w:pPr>
            <w:ins w:id="1038" w:author="Fegie" w:date="2021-04-28T18:38:00Z">
              <w:r>
                <w:rPr>
                  <w:rFonts w:ascii="標楷體" w:eastAsia="標楷體" w:hAnsi="標楷體" w:hint="eastAsia"/>
                </w:rPr>
                <w:t xml:space="preserve">  話資料。</w:t>
              </w:r>
            </w:ins>
          </w:p>
          <w:p w14:paraId="068F741B" w14:textId="7D97C23D" w:rsidR="00446CF2" w:rsidRPr="00AD05A2" w:rsidRDefault="008E6D8C">
            <w:pPr>
              <w:ind w:left="480" w:hangingChars="200" w:hanging="480"/>
              <w:rPr>
                <w:ins w:id="1039" w:author="Fegie" w:date="2021-04-28T15:54:00Z"/>
                <w:rFonts w:ascii="標楷體" w:eastAsia="標楷體" w:hAnsi="標楷體"/>
              </w:rPr>
              <w:pPrChange w:id="1040" w:author="Fegie" w:date="2021-05-04T15:02:00Z">
                <w:pPr/>
              </w:pPrChange>
            </w:pPr>
            <w:ins w:id="1041" w:author="Fegie" w:date="2021-04-28T18:2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042" w:author="Fegie" w:date="2021-05-04T15:02:00Z">
              <w:r w:rsidR="009F5C5B">
                <w:rPr>
                  <w:rFonts w:ascii="標楷體" w:eastAsia="標楷體" w:hAnsi="標楷體" w:hint="eastAsia"/>
                </w:rPr>
                <w:t>「客戶聯絡電話檔</w:t>
              </w:r>
              <w:r w:rsidR="009F5C5B">
                <w:rPr>
                  <w:rFonts w:ascii="標楷體" w:eastAsia="標楷體" w:hAnsi="標楷體"/>
                </w:rPr>
                <w:t xml:space="preserve"> CustTelNo</w:t>
              </w:r>
              <w:r w:rsidR="009F5C5B">
                <w:rPr>
                  <w:rFonts w:ascii="標楷體" w:eastAsia="標楷體" w:hAnsi="標楷體" w:hint="eastAsia"/>
                </w:rPr>
                <w:t>」需有資料才顯示按鈕</w:t>
              </w:r>
              <w:r w:rsidR="009F5C5B" w:rsidRPr="00AD05A2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446CF2" w:rsidRPr="00AD05A2" w14:paraId="31ED680B" w14:textId="77777777" w:rsidTr="00446CF2">
        <w:trPr>
          <w:ins w:id="1043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9EBE7" w14:textId="7DC54136" w:rsidR="00446CF2" w:rsidRPr="00AD05A2" w:rsidRDefault="00446CF2" w:rsidP="00446CF2">
            <w:pPr>
              <w:jc w:val="center"/>
              <w:rPr>
                <w:ins w:id="1044" w:author="Fegie" w:date="2021-04-28T15:54:00Z"/>
                <w:rFonts w:ascii="標楷體" w:eastAsia="標楷體" w:hAnsi="標楷體"/>
              </w:rPr>
            </w:pPr>
            <w:ins w:id="1045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BD8C9" w14:textId="4DBF898D" w:rsidR="00446CF2" w:rsidRPr="00AD05A2" w:rsidRDefault="00446CF2" w:rsidP="00446CF2">
            <w:pPr>
              <w:jc w:val="center"/>
              <w:rPr>
                <w:ins w:id="1046" w:author="Fegie" w:date="2021-04-28T15:54:00Z"/>
                <w:rFonts w:ascii="標楷體" w:eastAsia="標楷體" w:hAnsi="標楷體"/>
                <w:lang w:eastAsia="zh-HK"/>
              </w:rPr>
            </w:pPr>
            <w:ins w:id="1047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3EA8" w14:textId="6C419F78" w:rsidR="00446CF2" w:rsidRPr="00AD05A2" w:rsidRDefault="00446CF2" w:rsidP="00446CF2">
            <w:pPr>
              <w:rPr>
                <w:ins w:id="1048" w:author="Fegie" w:date="2021-04-28T15:54:00Z"/>
                <w:rFonts w:ascii="標楷體" w:eastAsia="標楷體" w:hAnsi="標楷體"/>
                <w:lang w:eastAsia="zh-HK"/>
              </w:rPr>
            </w:pPr>
            <w:ins w:id="1049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903F" w14:textId="77777777" w:rsidR="00446CF2" w:rsidRPr="00AD05A2" w:rsidRDefault="00446CF2" w:rsidP="00446CF2">
            <w:pPr>
              <w:rPr>
                <w:ins w:id="1050" w:author="Fegie" w:date="2021-04-28T15:54:00Z"/>
                <w:rFonts w:ascii="標楷體" w:eastAsia="標楷體" w:hAnsi="標楷體"/>
                <w:color w:val="FF0000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35D88" w14:textId="15A1105F" w:rsidR="00047885" w:rsidRPr="00047885" w:rsidRDefault="00047885">
            <w:pPr>
              <w:rPr>
                <w:ins w:id="1051" w:author="Fegie" w:date="2021-04-28T18:41:00Z"/>
                <w:rFonts w:ascii="標楷體" w:eastAsia="標楷體" w:hAnsi="標楷體"/>
                <w:rPrChange w:id="1052" w:author="Fegie" w:date="2021-04-28T18:41:00Z">
                  <w:rPr>
                    <w:ins w:id="1053" w:author="Fegie" w:date="2021-04-28T18:41:00Z"/>
                  </w:rPr>
                </w:rPrChange>
              </w:rPr>
            </w:pPr>
            <w:ins w:id="1054" w:author="Fegie" w:date="2021-04-28T18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055" w:author="Fegie" w:date="2021-04-28T18:38:00Z">
              <w:r w:rsidRPr="00047885">
                <w:rPr>
                  <w:rFonts w:ascii="標楷體" w:eastAsia="標楷體" w:hAnsi="標楷體" w:hint="eastAsia"/>
                  <w:lang w:eastAsia="zh-HK"/>
                  <w:rPrChange w:id="1056" w:author="Fegie" w:date="2021-04-28T18:41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1057" w:author="Fegie" w:date="2021-04-28T18:39:00Z">
              <w:r w:rsidRPr="00047885">
                <w:rPr>
                  <w:rFonts w:ascii="標楷體" w:eastAsia="標楷體" w:hAnsi="標楷體" w:hint="eastAsia"/>
                  <w:color w:val="000000" w:themeColor="text1"/>
                  <w:rPrChange w:id="1058" w:author="Fegie" w:date="2021-04-28T18:41:00Z">
                    <w:rPr>
                      <w:rFonts w:hint="eastAsia"/>
                      <w:color w:val="000000" w:themeColor="text1"/>
                    </w:rPr>
                  </w:rPrChange>
                </w:rPr>
                <w:t>客戶</w:t>
              </w:r>
            </w:ins>
            <w:ins w:id="1059" w:author="Fegie" w:date="2021-04-28T18:38:00Z">
              <w:r w:rsidRPr="00047885">
                <w:rPr>
                  <w:rFonts w:ascii="標楷體" w:eastAsia="標楷體" w:hAnsi="標楷體" w:hint="eastAsia"/>
                  <w:lang w:eastAsia="zh-HK"/>
                  <w:rPrChange w:id="1060" w:author="Fegie" w:date="2021-04-28T18:41:00Z">
                    <w:rPr>
                      <w:rFonts w:hint="eastAsia"/>
                      <w:lang w:eastAsia="zh-HK"/>
                    </w:rPr>
                  </w:rPrChange>
                </w:rPr>
                <w:t>資料</w:t>
              </w:r>
              <w:r w:rsidRPr="00047885">
                <w:rPr>
                  <w:rFonts w:ascii="標楷體" w:eastAsia="標楷體" w:hAnsi="標楷體"/>
                  <w:rPrChange w:id="1061" w:author="Fegie" w:date="2021-04-28T18:41:00Z">
                    <w:rPr/>
                  </w:rPrChange>
                </w:rPr>
                <w:t>,</w:t>
              </w:r>
            </w:ins>
            <w:ins w:id="1062" w:author="Fegie" w:date="2021-04-28T18:41:00Z">
              <w:r w:rsidRPr="00047885">
                <w:rPr>
                  <w:rFonts w:ascii="標楷體" w:eastAsia="標楷體" w:hAnsi="標楷體" w:hint="eastAsia"/>
                  <w:rPrChange w:id="1063" w:author="Fegie" w:date="2021-04-28T18:41:00Z">
                    <w:rPr>
                      <w:rFonts w:hint="eastAsia"/>
                    </w:rPr>
                  </w:rPrChange>
                </w:rPr>
                <w:t>自然人</w:t>
              </w:r>
            </w:ins>
          </w:p>
          <w:p w14:paraId="292A62EC" w14:textId="77777777" w:rsidR="00047885" w:rsidRDefault="00047885" w:rsidP="00047885">
            <w:pPr>
              <w:rPr>
                <w:ins w:id="1064" w:author="Fegie" w:date="2021-04-28T18:41:00Z"/>
                <w:rFonts w:ascii="標楷體" w:eastAsia="標楷體" w:hAnsi="標楷體"/>
              </w:rPr>
            </w:pPr>
            <w:ins w:id="1065" w:author="Fegie" w:date="2021-04-28T18:41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047885">
                <w:rPr>
                  <w:rFonts w:ascii="標楷體" w:eastAsia="標楷體" w:hAnsi="標楷體" w:hint="eastAsia"/>
                  <w:rPrChange w:id="1066" w:author="Fegie" w:date="2021-04-28T18:41:00Z">
                    <w:rPr>
                      <w:rFonts w:hint="eastAsia"/>
                    </w:rPr>
                  </w:rPrChange>
                </w:rPr>
                <w:t>連</w:t>
              </w:r>
              <w:r>
                <w:rPr>
                  <w:rFonts w:ascii="標楷體" w:eastAsia="標楷體" w:hAnsi="標楷體" w:hint="eastAsia"/>
                </w:rPr>
                <w:t>結至【L1103顧客基本資</w:t>
              </w:r>
            </w:ins>
          </w:p>
          <w:p w14:paraId="36109991" w14:textId="77777777" w:rsidR="00446CF2" w:rsidRDefault="00047885" w:rsidP="00047885">
            <w:pPr>
              <w:rPr>
                <w:ins w:id="1067" w:author="Fegie" w:date="2021-04-28T18:42:00Z"/>
                <w:rFonts w:ascii="標楷體" w:eastAsia="標楷體" w:hAnsi="標楷體"/>
              </w:rPr>
            </w:pPr>
            <w:ins w:id="1068" w:author="Fegie" w:date="2021-04-28T18:41:00Z">
              <w:r>
                <w:rPr>
                  <w:rFonts w:ascii="標楷體" w:eastAsia="標楷體" w:hAnsi="標楷體" w:hint="eastAsia"/>
                </w:rPr>
                <w:t xml:space="preserve">  料修改-</w:t>
              </w:r>
            </w:ins>
            <w:ins w:id="1069" w:author="Fegie" w:date="2021-04-28T18:42:00Z">
              <w:r>
                <w:rPr>
                  <w:rFonts w:ascii="標楷體" w:eastAsia="標楷體" w:hAnsi="標楷體" w:hint="eastAsia"/>
                </w:rPr>
                <w:t>自然人</w:t>
              </w:r>
            </w:ins>
            <w:ins w:id="1070" w:author="Fegie" w:date="2021-04-28T18:41:00Z">
              <w:r>
                <w:rPr>
                  <w:rFonts w:ascii="標楷體" w:eastAsia="標楷體" w:hAnsi="標楷體" w:hint="eastAsia"/>
                </w:rPr>
                <w:t>】</w:t>
              </w:r>
            </w:ins>
            <w:ins w:id="1071" w:author="Fegie" w:date="2021-04-28T18:42:00Z">
              <w:r>
                <w:rPr>
                  <w:rFonts w:ascii="標楷體" w:eastAsia="標楷體" w:hAnsi="標楷體" w:hint="eastAsia"/>
                </w:rPr>
                <w:t>，法人連結</w:t>
              </w:r>
            </w:ins>
          </w:p>
          <w:p w14:paraId="5C942563" w14:textId="1F08CD7E" w:rsidR="00047885" w:rsidRDefault="00047885" w:rsidP="00047885">
            <w:pPr>
              <w:rPr>
                <w:ins w:id="1072" w:author="Fegie" w:date="2021-04-28T18:42:00Z"/>
                <w:rFonts w:ascii="標楷體" w:eastAsia="標楷體" w:hAnsi="標楷體"/>
              </w:rPr>
            </w:pPr>
            <w:ins w:id="1073" w:author="Fegie" w:date="2021-04-28T18:42:00Z">
              <w:r>
                <w:rPr>
                  <w:rFonts w:ascii="標楷體" w:eastAsia="標楷體" w:hAnsi="標楷體" w:hint="eastAsia"/>
                </w:rPr>
                <w:t xml:space="preserve">  至【L1104顧客基本資料</w:t>
              </w:r>
            </w:ins>
            <w:ins w:id="1074" w:author="Fegie" w:date="2021-04-28T18:43:00Z">
              <w:r>
                <w:rPr>
                  <w:rFonts w:ascii="標楷體" w:eastAsia="標楷體" w:hAnsi="標楷體" w:hint="eastAsia"/>
                </w:rPr>
                <w:t>修</w:t>
              </w:r>
            </w:ins>
          </w:p>
          <w:p w14:paraId="2DB272DE" w14:textId="24F8D8AF" w:rsidR="00047885" w:rsidRPr="00047885" w:rsidRDefault="00047885">
            <w:pPr>
              <w:rPr>
                <w:ins w:id="1075" w:author="Fegie" w:date="2021-04-28T15:54:00Z"/>
                <w:rFonts w:ascii="標楷體" w:eastAsia="標楷體" w:hAnsi="標楷體"/>
                <w:rPrChange w:id="1076" w:author="Fegie" w:date="2021-04-28T18:41:00Z">
                  <w:rPr>
                    <w:ins w:id="1077" w:author="Fegie" w:date="2021-04-28T15:54:00Z"/>
                  </w:rPr>
                </w:rPrChange>
              </w:rPr>
            </w:pPr>
            <w:ins w:id="1078" w:author="Fegie" w:date="2021-04-28T18:42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1079" w:author="Fegie" w:date="2021-04-28T18:43:00Z">
              <w:r>
                <w:rPr>
                  <w:rFonts w:ascii="標楷體" w:eastAsia="標楷體" w:hAnsi="標楷體" w:hint="eastAsia"/>
                </w:rPr>
                <w:t>改</w:t>
              </w:r>
            </w:ins>
            <w:ins w:id="1080" w:author="Fegie" w:date="2021-04-28T18:42:00Z">
              <w:r>
                <w:rPr>
                  <w:rFonts w:ascii="標楷體" w:eastAsia="標楷體" w:hAnsi="標楷體" w:hint="eastAsia"/>
                </w:rPr>
                <w:t>-法人】</w:t>
              </w:r>
            </w:ins>
            <w:ins w:id="1081" w:author="Fegie" w:date="2021-04-28T18:45:00Z">
              <w:r>
                <w:rPr>
                  <w:rFonts w:ascii="標楷體" w:eastAsia="標楷體" w:hAnsi="標楷體" w:hint="eastAsia"/>
                </w:rPr>
                <w:t>，供修改客戶資料</w:t>
              </w:r>
            </w:ins>
          </w:p>
        </w:tc>
      </w:tr>
      <w:tr w:rsidR="00446CF2" w14:paraId="18687DF5" w14:textId="77777777" w:rsidTr="00446CF2">
        <w:trPr>
          <w:ins w:id="1082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3FC97" w14:textId="020DCA35" w:rsidR="00446CF2" w:rsidRDefault="00446CF2" w:rsidP="00446CF2">
            <w:pPr>
              <w:jc w:val="center"/>
              <w:rPr>
                <w:ins w:id="1083" w:author="Fegie" w:date="2021-04-28T12:02:00Z"/>
                <w:rFonts w:ascii="標楷體" w:eastAsia="標楷體" w:hAnsi="標楷體"/>
              </w:rPr>
            </w:pPr>
            <w:ins w:id="1084" w:author="Fegie" w:date="2021-04-28T16:1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085" w:author="Fegie" w:date="2021-04-28T12:02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DD444" w14:textId="77777777" w:rsidR="00446CF2" w:rsidRDefault="00446CF2" w:rsidP="00446CF2">
            <w:pPr>
              <w:jc w:val="center"/>
              <w:rPr>
                <w:ins w:id="1086" w:author="Fegie" w:date="2021-04-28T12:02:00Z"/>
                <w:rFonts w:ascii="標楷體" w:eastAsia="標楷體" w:hAnsi="標楷體"/>
                <w:lang w:eastAsia="zh-HK"/>
              </w:rPr>
            </w:pPr>
            <w:ins w:id="1087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52360" w14:textId="3F440624" w:rsidR="00446CF2" w:rsidRDefault="00446CF2" w:rsidP="00446CF2">
            <w:pPr>
              <w:rPr>
                <w:ins w:id="1088" w:author="Fegie" w:date="2021-04-28T12:02:00Z"/>
                <w:rFonts w:ascii="標楷體" w:eastAsia="標楷體" w:hAnsi="標楷體"/>
                <w:lang w:eastAsia="zh-HK"/>
              </w:rPr>
            </w:pPr>
            <w:ins w:id="1089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AE3AE" w14:textId="63319F10" w:rsidR="00446CF2" w:rsidRDefault="00853B9D" w:rsidP="00446CF2">
            <w:pPr>
              <w:rPr>
                <w:ins w:id="1090" w:author="Fegie" w:date="2021-04-28T12:02:00Z"/>
                <w:rFonts w:ascii="標楷體" w:eastAsia="標楷體" w:hAnsi="標楷體"/>
                <w:lang w:eastAsia="zh-HK"/>
              </w:rPr>
            </w:pPr>
            <w:ins w:id="1091" w:author="Fegie" w:date="2021-05-04T15:06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ustMain.CustId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D60D3" w14:textId="0DEDA187" w:rsidR="00446CF2" w:rsidRDefault="000413E4" w:rsidP="00446CF2">
            <w:pPr>
              <w:rPr>
                <w:ins w:id="1092" w:author="Fegie" w:date="2021-04-28T12:02:00Z"/>
                <w:rFonts w:ascii="標楷體" w:eastAsia="標楷體" w:hAnsi="標楷體"/>
                <w:lang w:eastAsia="zh-HK"/>
              </w:rPr>
            </w:pPr>
            <w:ins w:id="1093" w:author="Fegie" w:date="2021-04-28T18:4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</w:tr>
      <w:tr w:rsidR="00446CF2" w14:paraId="1F33A9FC" w14:textId="77777777" w:rsidTr="00446CF2">
        <w:trPr>
          <w:ins w:id="1094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EAC7" w14:textId="2E5C630F" w:rsidR="00446CF2" w:rsidRDefault="00446CF2" w:rsidP="00446CF2">
            <w:pPr>
              <w:jc w:val="center"/>
              <w:rPr>
                <w:ins w:id="1095" w:author="Fegie" w:date="2021-04-28T12:02:00Z"/>
                <w:rFonts w:ascii="標楷體" w:eastAsia="標楷體" w:hAnsi="標楷體"/>
              </w:rPr>
            </w:pPr>
            <w:ins w:id="1096" w:author="Fegie" w:date="2021-04-28T16:1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097" w:author="Fegie" w:date="2021-04-28T12:02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FDF22" w14:textId="77777777" w:rsidR="00446CF2" w:rsidRDefault="00446CF2" w:rsidP="00446CF2">
            <w:pPr>
              <w:jc w:val="center"/>
              <w:rPr>
                <w:ins w:id="1098" w:author="Fegie" w:date="2021-04-28T12:02:00Z"/>
                <w:rFonts w:ascii="標楷體" w:eastAsia="標楷體" w:hAnsi="標楷體"/>
                <w:lang w:eastAsia="zh-HK"/>
              </w:rPr>
            </w:pPr>
            <w:ins w:id="1099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00B86" w14:textId="5201F0ED" w:rsidR="00446CF2" w:rsidRDefault="00446CF2" w:rsidP="00446CF2">
            <w:pPr>
              <w:rPr>
                <w:ins w:id="1100" w:author="Fegie" w:date="2021-04-28T12:02:00Z"/>
                <w:rFonts w:ascii="標楷體" w:eastAsia="標楷體" w:hAnsi="標楷體"/>
                <w:lang w:eastAsia="zh-HK"/>
              </w:rPr>
            </w:pPr>
            <w:ins w:id="1101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6C3F0" w14:textId="1DC283C9" w:rsidR="00446CF2" w:rsidRDefault="00853B9D" w:rsidP="00446CF2">
            <w:pPr>
              <w:rPr>
                <w:ins w:id="1102" w:author="Fegie" w:date="2021-04-28T12:02:00Z"/>
                <w:rFonts w:ascii="標楷體" w:eastAsia="標楷體" w:hAnsi="標楷體"/>
                <w:lang w:eastAsia="zh-HK"/>
              </w:rPr>
            </w:pPr>
            <w:ins w:id="1103" w:author="Fegie" w:date="2021-05-04T15:0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ustMain.CustNo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780C4" w14:textId="41E24DA5" w:rsidR="00446CF2" w:rsidRDefault="00FB6A75" w:rsidP="00446CF2">
            <w:pPr>
              <w:rPr>
                <w:ins w:id="1104" w:author="Fegie" w:date="2021-04-28T12:02:00Z"/>
                <w:rFonts w:ascii="標楷體" w:eastAsia="標楷體" w:hAnsi="標楷體"/>
                <w:lang w:eastAsia="zh-HK"/>
              </w:rPr>
            </w:pPr>
            <w:ins w:id="1105" w:author="Fegie" w:date="2021-04-28T18:49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</w:tr>
      <w:tr w:rsidR="00446CF2" w14:paraId="01A52B47" w14:textId="77777777" w:rsidTr="00446CF2">
        <w:trPr>
          <w:ins w:id="1106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CE6AA" w14:textId="5E9FAD88" w:rsidR="00446CF2" w:rsidRDefault="00446CF2" w:rsidP="00446CF2">
            <w:pPr>
              <w:jc w:val="center"/>
              <w:rPr>
                <w:ins w:id="1107" w:author="Fegie" w:date="2021-04-28T12:02:00Z"/>
                <w:rFonts w:ascii="標楷體" w:eastAsia="標楷體" w:hAnsi="標楷體"/>
              </w:rPr>
            </w:pPr>
            <w:ins w:id="1108" w:author="Fegie" w:date="2021-04-28T16:1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109" w:author="Fegie" w:date="2021-04-28T12:02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9D17D" w14:textId="77777777" w:rsidR="00446CF2" w:rsidRDefault="00446CF2" w:rsidP="00446CF2">
            <w:pPr>
              <w:jc w:val="center"/>
              <w:rPr>
                <w:ins w:id="1110" w:author="Fegie" w:date="2021-04-28T12:02:00Z"/>
                <w:rFonts w:ascii="標楷體" w:eastAsia="標楷體" w:hAnsi="標楷體"/>
                <w:lang w:eastAsia="zh-HK"/>
              </w:rPr>
            </w:pPr>
            <w:ins w:id="1111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6780F" w14:textId="4117277E" w:rsidR="00446CF2" w:rsidRDefault="00446CF2" w:rsidP="00446CF2">
            <w:pPr>
              <w:rPr>
                <w:ins w:id="1112" w:author="Fegie" w:date="2021-04-28T12:02:00Z"/>
                <w:rFonts w:ascii="標楷體" w:eastAsia="標楷體" w:hAnsi="標楷體"/>
                <w:lang w:eastAsia="zh-HK"/>
              </w:rPr>
            </w:pPr>
            <w:ins w:id="1113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戶名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8B482" w14:textId="3F150492" w:rsidR="00446CF2" w:rsidRDefault="00853B9D" w:rsidP="00446CF2">
            <w:pPr>
              <w:rPr>
                <w:ins w:id="1114" w:author="Fegie" w:date="2021-04-28T12:02:00Z"/>
                <w:rFonts w:ascii="標楷體" w:eastAsia="標楷體" w:hAnsi="標楷體"/>
                <w:lang w:eastAsia="zh-HK"/>
              </w:rPr>
            </w:pPr>
            <w:ins w:id="1115" w:author="Fegie" w:date="2021-05-04T15:0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ustMain.CustName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1CFFE" w14:textId="6B9F1682" w:rsidR="00446CF2" w:rsidRDefault="00FB6A75" w:rsidP="00446CF2">
            <w:pPr>
              <w:rPr>
                <w:ins w:id="1116" w:author="Fegie" w:date="2021-04-28T12:02:00Z"/>
                <w:rFonts w:ascii="標楷體" w:eastAsia="標楷體" w:hAnsi="標楷體"/>
                <w:lang w:eastAsia="zh-HK"/>
              </w:rPr>
            </w:pPr>
            <w:ins w:id="1117" w:author="Fegie" w:date="2021-04-28T18:49:00Z">
              <w:r>
                <w:rPr>
                  <w:rFonts w:ascii="標楷體" w:eastAsia="標楷體" w:hAnsi="標楷體" w:hint="eastAsia"/>
                  <w:lang w:eastAsia="zh-HK"/>
                </w:rPr>
                <w:t>戶名</w:t>
              </w:r>
            </w:ins>
          </w:p>
        </w:tc>
      </w:tr>
    </w:tbl>
    <w:p w14:paraId="2BEFFE90" w14:textId="77777777" w:rsidR="009661CB" w:rsidRPr="00AF1A82" w:rsidRDefault="009661CB" w:rsidP="009661CB">
      <w:pPr>
        <w:widowControl/>
        <w:rPr>
          <w:ins w:id="1118" w:author="Fegie" w:date="2021-04-28T12:02:00Z"/>
        </w:rPr>
      </w:pPr>
      <w:ins w:id="1119" w:author="Fegie" w:date="2021-04-28T12:02:00Z">
        <w:r>
          <w:br w:type="page"/>
        </w:r>
      </w:ins>
    </w:p>
    <w:p w14:paraId="088B47E6" w14:textId="31A8E219" w:rsidR="00252F5F" w:rsidRPr="003163F8" w:rsidDel="009661CB" w:rsidRDefault="00085802" w:rsidP="003163F8">
      <w:pPr>
        <w:pStyle w:val="3"/>
        <w:numPr>
          <w:ilvl w:val="5"/>
          <w:numId w:val="6"/>
        </w:numPr>
        <w:ind w:left="1701" w:hanging="1134"/>
        <w:rPr>
          <w:del w:id="1120" w:author="Fegie" w:date="2021-04-28T12:03:00Z"/>
          <w:rFonts w:hAnsi="標楷體"/>
        </w:rPr>
      </w:pPr>
      <w:del w:id="1121" w:author="Fegie" w:date="2021-04-28T12:03:00Z">
        <w:r w:rsidRPr="009B2BD3" w:rsidDel="009661CB">
          <w:rPr>
            <w:rFonts w:hAnsi="標楷體" w:hint="eastAsia"/>
          </w:rPr>
          <w:lastRenderedPageBreak/>
          <w:delText>L</w:delText>
        </w:r>
        <w:r w:rsidRPr="003163F8" w:rsidDel="009661CB">
          <w:rPr>
            <w:rFonts w:hAnsi="標楷體" w:hint="eastAsia"/>
          </w:rPr>
          <w:delText>110</w:delText>
        </w:r>
        <w:r w:rsidR="0075306B" w:rsidRPr="003163F8" w:rsidDel="009661CB">
          <w:rPr>
            <w:rFonts w:hAnsi="標楷體"/>
          </w:rPr>
          <w:delText>1</w:delText>
        </w:r>
        <w:r w:rsidR="00252F5F" w:rsidRPr="003163F8" w:rsidDel="009661CB">
          <w:rPr>
            <w:rFonts w:hAnsi="標楷體"/>
          </w:rPr>
          <w:delText xml:space="preserve"> </w:delText>
        </w:r>
        <w:r w:rsidR="0075306B" w:rsidRPr="003163F8" w:rsidDel="009661CB">
          <w:rPr>
            <w:rFonts w:hAnsi="標楷體" w:hint="eastAsia"/>
          </w:rPr>
          <w:delText>顧客基本資料</w:delText>
        </w:r>
        <w:r w:rsidR="00252F5F" w:rsidRPr="003163F8" w:rsidDel="009661CB">
          <w:rPr>
            <w:rFonts w:hAnsi="標楷體" w:hint="eastAsia"/>
          </w:rPr>
          <w:delText>維護</w:delText>
        </w:r>
        <w:r w:rsidR="003F4935" w:rsidRPr="009B2BD3" w:rsidDel="009661CB">
          <w:rPr>
            <w:rFonts w:hAnsi="標楷體" w:hint="eastAsia"/>
          </w:rPr>
          <w:delText>-自然人</w:delText>
        </w:r>
        <w:bookmarkStart w:id="1122" w:name="_Toc71196438"/>
        <w:bookmarkEnd w:id="1122"/>
      </w:del>
    </w:p>
    <w:p w14:paraId="625209A9" w14:textId="2FD66972" w:rsidR="00252F5F" w:rsidRPr="009B2BD3" w:rsidDel="009661CB" w:rsidRDefault="00252F5F" w:rsidP="00252F5F">
      <w:pPr>
        <w:pStyle w:val="a"/>
        <w:rPr>
          <w:del w:id="1123" w:author="Fegie" w:date="2021-04-28T12:03:00Z"/>
          <w:rFonts w:ascii="標楷體" w:hAnsi="標楷體"/>
          <w:sz w:val="24"/>
        </w:rPr>
      </w:pPr>
      <w:del w:id="1124" w:author="Fegie" w:date="2021-04-28T12:03:00Z">
        <w:r w:rsidRPr="009B2BD3" w:rsidDel="009661CB">
          <w:rPr>
            <w:rFonts w:ascii="標楷體" w:hAnsi="標楷體"/>
            <w:sz w:val="24"/>
          </w:rPr>
          <w:delText>功能說明</w:delText>
        </w:r>
        <w:bookmarkStart w:id="1125" w:name="_Toc71196439"/>
        <w:bookmarkEnd w:id="1125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2CD7DC4B" w14:textId="593E610A" w:rsidTr="008F3B39">
        <w:trPr>
          <w:trHeight w:val="277"/>
          <w:del w:id="112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4980B3" w14:textId="7F51039C" w:rsidR="00252F5F" w:rsidRPr="009B2BD3" w:rsidDel="009661CB" w:rsidRDefault="00252F5F" w:rsidP="008F3B39">
            <w:pPr>
              <w:rPr>
                <w:del w:id="1127" w:author="Fegie" w:date="2021-04-28T12:03:00Z"/>
                <w:rFonts w:ascii="標楷體" w:eastAsia="標楷體" w:hAnsi="標楷體"/>
              </w:rPr>
            </w:pPr>
            <w:del w:id="112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1129" w:name="_Toc71196440"/>
              <w:bookmarkEnd w:id="112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DB0083" w14:textId="1415675E" w:rsidR="00252F5F" w:rsidRPr="009B2BD3" w:rsidDel="009661CB" w:rsidRDefault="0075306B" w:rsidP="008F3B39">
            <w:pPr>
              <w:rPr>
                <w:del w:id="1130" w:author="Fegie" w:date="2021-04-28T12:03:00Z"/>
                <w:rFonts w:ascii="標楷體" w:eastAsia="標楷體" w:hAnsi="標楷體"/>
              </w:rPr>
            </w:pPr>
            <w:del w:id="113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</w:delText>
              </w:r>
              <w:r w:rsidR="00252F5F" w:rsidRPr="009B2BD3" w:rsidDel="009661CB">
                <w:rPr>
                  <w:rFonts w:ascii="標楷體" w:eastAsia="標楷體" w:hAnsi="標楷體" w:hint="eastAsia"/>
                </w:rPr>
                <w:delText>維護</w:delText>
              </w:r>
              <w:r w:rsidR="003F4935" w:rsidRPr="009B2BD3" w:rsidDel="009661CB">
                <w:rPr>
                  <w:rFonts w:ascii="標楷體" w:eastAsia="標楷體" w:hAnsi="標楷體" w:hint="eastAsia"/>
                </w:rPr>
                <w:delText>-自然人</w:delText>
              </w:r>
              <w:bookmarkStart w:id="1132" w:name="_Toc71196441"/>
              <w:bookmarkEnd w:id="1132"/>
            </w:del>
          </w:p>
          <w:p w14:paraId="52AF5EE2" w14:textId="3E262AA2" w:rsidR="00252F5F" w:rsidRPr="004A690C" w:rsidDel="009661CB" w:rsidRDefault="00F45AF8" w:rsidP="008F3B39">
            <w:pPr>
              <w:rPr>
                <w:del w:id="1133" w:author="Fegie" w:date="2021-04-28T12:03:00Z"/>
                <w:rFonts w:ascii="標楷體" w:eastAsia="標楷體" w:hAnsi="標楷體"/>
                <w:strike/>
                <w:color w:val="FF0000"/>
                <w:rPrChange w:id="1134" w:author="88692" w:date="2020-06-18T11:00:00Z">
                  <w:rPr>
                    <w:del w:id="1135" w:author="Fegie" w:date="2021-04-28T12:03:00Z"/>
                    <w:rFonts w:ascii="標楷體" w:eastAsia="標楷體" w:hAnsi="標楷體"/>
                    <w:color w:val="FF0000"/>
                  </w:rPr>
                </w:rPrChange>
              </w:rPr>
            </w:pPr>
            <w:del w:id="1136" w:author="Fegie" w:date="2021-04-28T12:03:00Z"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1137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顧客資料主檔增加</w:delText>
              </w:r>
              <w:r w:rsidRPr="004A690C" w:rsidDel="009661CB">
                <w:rPr>
                  <w:rFonts w:ascii="標楷體" w:eastAsia="標楷體" w:hAnsi="標楷體"/>
                  <w:strike/>
                  <w:color w:val="FF0000"/>
                  <w:rPrChange w:id="1138" w:author="88692" w:date="2020-06-18T11:00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delText>[居留證號碼]註記，建檔時身分證號不依身分</w:delText>
              </w:r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1139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證檢碼邏輯。</w:delText>
              </w:r>
              <w:bookmarkStart w:id="1140" w:name="_Toc71196442"/>
              <w:bookmarkEnd w:id="1140"/>
            </w:del>
          </w:p>
        </w:tc>
        <w:bookmarkStart w:id="1141" w:name="_Toc71196443"/>
        <w:bookmarkEnd w:id="1141"/>
      </w:tr>
      <w:tr w:rsidR="00252F5F" w:rsidRPr="009B2BD3" w:rsidDel="009661CB" w14:paraId="4CDCF4EC" w14:textId="4AC59615" w:rsidTr="008F3B39">
        <w:trPr>
          <w:trHeight w:val="277"/>
          <w:del w:id="114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2AFB11" w14:textId="13AE9D41" w:rsidR="00252F5F" w:rsidRPr="009B2BD3" w:rsidDel="009661CB" w:rsidRDefault="00252F5F" w:rsidP="008F3B39">
            <w:pPr>
              <w:rPr>
                <w:del w:id="1143" w:author="Fegie" w:date="2021-04-28T12:03:00Z"/>
                <w:rFonts w:ascii="標楷體" w:eastAsia="標楷體" w:hAnsi="標楷體"/>
              </w:rPr>
            </w:pPr>
            <w:del w:id="114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1145" w:name="_Toc71196444"/>
              <w:bookmarkEnd w:id="11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EA281" w14:textId="2CD38C99" w:rsidR="00252F5F" w:rsidRPr="009B2BD3" w:rsidDel="009661CB" w:rsidRDefault="00252F5F" w:rsidP="008F3B39">
            <w:pPr>
              <w:rPr>
                <w:del w:id="1146" w:author="Fegie" w:date="2021-04-28T12:03:00Z"/>
                <w:rFonts w:ascii="標楷體" w:eastAsia="標楷體" w:hAnsi="標楷體"/>
              </w:rPr>
            </w:pPr>
            <w:bookmarkStart w:id="1147" w:name="_Toc71196445"/>
            <w:bookmarkEnd w:id="1147"/>
          </w:p>
        </w:tc>
        <w:bookmarkStart w:id="1148" w:name="_Toc71196446"/>
        <w:bookmarkEnd w:id="1148"/>
      </w:tr>
      <w:tr w:rsidR="00252F5F" w:rsidRPr="009B2BD3" w:rsidDel="009661CB" w14:paraId="3AF45196" w14:textId="62A50AA4" w:rsidTr="008F3B39">
        <w:trPr>
          <w:trHeight w:val="773"/>
          <w:del w:id="114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ACD534" w14:textId="2AAA089E" w:rsidR="00252F5F" w:rsidRPr="009B2BD3" w:rsidDel="009661CB" w:rsidRDefault="00252F5F" w:rsidP="008F3B39">
            <w:pPr>
              <w:rPr>
                <w:del w:id="1150" w:author="Fegie" w:date="2021-04-28T12:03:00Z"/>
                <w:rFonts w:ascii="標楷體" w:eastAsia="標楷體" w:hAnsi="標楷體"/>
              </w:rPr>
            </w:pPr>
            <w:del w:id="115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1152" w:name="_Toc71196447"/>
              <w:bookmarkEnd w:id="115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7C1312" w14:textId="58196E30" w:rsidR="00252F5F" w:rsidRPr="009B2BD3" w:rsidDel="009661CB" w:rsidRDefault="00252F5F" w:rsidP="008F3B39">
            <w:pPr>
              <w:rPr>
                <w:del w:id="1153" w:author="Fegie" w:date="2021-04-28T12:03:00Z"/>
                <w:rFonts w:ascii="標楷體" w:eastAsia="標楷體" w:hAnsi="標楷體"/>
              </w:rPr>
            </w:pPr>
            <w:bookmarkStart w:id="1154" w:name="_Toc71196448"/>
            <w:bookmarkEnd w:id="1154"/>
          </w:p>
        </w:tc>
        <w:bookmarkStart w:id="1155" w:name="_Toc71196449"/>
        <w:bookmarkEnd w:id="1155"/>
      </w:tr>
      <w:tr w:rsidR="00252F5F" w:rsidRPr="009B2BD3" w:rsidDel="009661CB" w14:paraId="4C98F90C" w14:textId="3D7CD387" w:rsidTr="008F3B39">
        <w:trPr>
          <w:trHeight w:val="321"/>
          <w:del w:id="115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EABC3C" w14:textId="4AAEACF4" w:rsidR="00252F5F" w:rsidRPr="009B2BD3" w:rsidDel="009661CB" w:rsidRDefault="00252F5F" w:rsidP="008F3B39">
            <w:pPr>
              <w:rPr>
                <w:del w:id="1157" w:author="Fegie" w:date="2021-04-28T12:03:00Z"/>
                <w:rFonts w:ascii="標楷體" w:eastAsia="標楷體" w:hAnsi="標楷體"/>
              </w:rPr>
            </w:pPr>
            <w:del w:id="115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1159" w:name="_Toc71196450"/>
              <w:bookmarkEnd w:id="115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443458" w14:textId="2A2DE37C" w:rsidR="00252F5F" w:rsidRPr="009B2BD3" w:rsidDel="009661CB" w:rsidRDefault="00252F5F" w:rsidP="008F3B39">
            <w:pPr>
              <w:rPr>
                <w:del w:id="1160" w:author="Fegie" w:date="2021-04-28T12:03:00Z"/>
                <w:rFonts w:ascii="標楷體" w:eastAsia="標楷體" w:hAnsi="標楷體"/>
              </w:rPr>
            </w:pPr>
            <w:bookmarkStart w:id="1161" w:name="_Toc71196451"/>
            <w:bookmarkEnd w:id="1161"/>
          </w:p>
        </w:tc>
        <w:bookmarkStart w:id="1162" w:name="_Toc71196452"/>
        <w:bookmarkEnd w:id="1162"/>
      </w:tr>
      <w:tr w:rsidR="00252F5F" w:rsidRPr="009B2BD3" w:rsidDel="009661CB" w14:paraId="7347970E" w14:textId="31BC349F" w:rsidTr="008F3B39">
        <w:trPr>
          <w:trHeight w:val="1311"/>
          <w:del w:id="116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71C79" w14:textId="3C974BE4" w:rsidR="00252F5F" w:rsidRPr="009B2BD3" w:rsidDel="009661CB" w:rsidRDefault="00252F5F" w:rsidP="008F3B39">
            <w:pPr>
              <w:rPr>
                <w:del w:id="1164" w:author="Fegie" w:date="2021-04-28T12:03:00Z"/>
                <w:rFonts w:ascii="標楷體" w:eastAsia="標楷體" w:hAnsi="標楷體"/>
              </w:rPr>
            </w:pPr>
            <w:del w:id="11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1166" w:name="_Toc71196453"/>
              <w:bookmarkEnd w:id="116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2C22FF" w14:textId="13474F5C" w:rsidR="00252F5F" w:rsidRPr="009B2BD3" w:rsidDel="009661CB" w:rsidRDefault="00252F5F" w:rsidP="008F3B39">
            <w:pPr>
              <w:rPr>
                <w:del w:id="1167" w:author="Fegie" w:date="2021-04-28T12:03:00Z"/>
                <w:rFonts w:ascii="標楷體" w:eastAsia="標楷體" w:hAnsi="標楷體"/>
              </w:rPr>
            </w:pPr>
            <w:bookmarkStart w:id="1168" w:name="_Toc71196454"/>
            <w:bookmarkEnd w:id="1168"/>
          </w:p>
        </w:tc>
        <w:bookmarkStart w:id="1169" w:name="_Toc71196455"/>
        <w:bookmarkEnd w:id="1169"/>
      </w:tr>
      <w:tr w:rsidR="00252F5F" w:rsidRPr="009B2BD3" w:rsidDel="009661CB" w14:paraId="633DBC47" w14:textId="613FAC0A" w:rsidTr="008F3B39">
        <w:trPr>
          <w:trHeight w:val="278"/>
          <w:del w:id="117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7AEF32" w14:textId="669F97DD" w:rsidR="00252F5F" w:rsidRPr="009B2BD3" w:rsidDel="009661CB" w:rsidRDefault="00252F5F" w:rsidP="008F3B39">
            <w:pPr>
              <w:rPr>
                <w:del w:id="1171" w:author="Fegie" w:date="2021-04-28T12:03:00Z"/>
                <w:rFonts w:ascii="標楷體" w:eastAsia="標楷體" w:hAnsi="標楷體"/>
              </w:rPr>
            </w:pPr>
            <w:del w:id="117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1173" w:name="_Toc71196456"/>
              <w:bookmarkEnd w:id="11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37156D" w14:textId="1391F3B9" w:rsidR="00252F5F" w:rsidRPr="009B2BD3" w:rsidDel="009661CB" w:rsidRDefault="00252F5F" w:rsidP="008F3B39">
            <w:pPr>
              <w:rPr>
                <w:del w:id="1174" w:author="Fegie" w:date="2021-04-28T12:03:00Z"/>
                <w:rFonts w:ascii="標楷體" w:eastAsia="標楷體" w:hAnsi="標楷體"/>
              </w:rPr>
            </w:pPr>
            <w:bookmarkStart w:id="1175" w:name="_Toc71196457"/>
            <w:bookmarkEnd w:id="1175"/>
          </w:p>
        </w:tc>
        <w:bookmarkStart w:id="1176" w:name="_Toc71196458"/>
        <w:bookmarkEnd w:id="1176"/>
      </w:tr>
      <w:tr w:rsidR="00252F5F" w:rsidRPr="009B2BD3" w:rsidDel="009661CB" w14:paraId="2659873F" w14:textId="5DABC20C" w:rsidTr="008F3B39">
        <w:trPr>
          <w:trHeight w:val="358"/>
          <w:del w:id="117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CED26" w14:textId="4303A36E" w:rsidR="00252F5F" w:rsidRPr="009B2BD3" w:rsidDel="009661CB" w:rsidRDefault="00252F5F" w:rsidP="008F3B39">
            <w:pPr>
              <w:rPr>
                <w:del w:id="1178" w:author="Fegie" w:date="2021-04-28T12:03:00Z"/>
                <w:rFonts w:ascii="標楷體" w:eastAsia="標楷體" w:hAnsi="標楷體"/>
              </w:rPr>
            </w:pPr>
            <w:del w:id="117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1180" w:name="_Toc71196459"/>
              <w:bookmarkEnd w:id="118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D2A039" w14:textId="21F5618A" w:rsidR="00252F5F" w:rsidRPr="00877AF8" w:rsidDel="009661CB" w:rsidRDefault="00877AF8" w:rsidP="008F3B39">
            <w:pPr>
              <w:rPr>
                <w:del w:id="1181" w:author="Fegie" w:date="2021-04-28T12:03:00Z"/>
                <w:rFonts w:ascii="標楷體" w:eastAsia="標楷體" w:hAnsi="標楷體"/>
              </w:rPr>
            </w:pPr>
            <w:del w:id="118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1183" w:author="88692" w:date="2020-06-18T09:44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刪除&amp;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]功能，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1184" w:author="88692" w:date="2020-06-18T09:44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，刪除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1185" w:author="88692" w:date="2020-06-18T09:44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時聯絡電話檔一併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1186" w:author="88692" w:date="2020-06-18T09:44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。</w:delText>
              </w:r>
              <w:bookmarkStart w:id="1187" w:name="_Toc71196460"/>
              <w:bookmarkEnd w:id="1187"/>
            </w:del>
          </w:p>
        </w:tc>
        <w:bookmarkStart w:id="1188" w:name="_Toc71196461"/>
        <w:bookmarkEnd w:id="1188"/>
      </w:tr>
      <w:tr w:rsidR="00252F5F" w:rsidRPr="009B2BD3" w:rsidDel="009661CB" w14:paraId="4B9979A2" w14:textId="4CB1FA2C" w:rsidTr="008F3B39">
        <w:trPr>
          <w:trHeight w:val="278"/>
          <w:del w:id="118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A63BE0" w14:textId="6105648E" w:rsidR="00252F5F" w:rsidRPr="009B2BD3" w:rsidDel="009661CB" w:rsidRDefault="00252F5F" w:rsidP="008F3B39">
            <w:pPr>
              <w:rPr>
                <w:del w:id="1190" w:author="Fegie" w:date="2021-04-28T12:03:00Z"/>
                <w:rFonts w:ascii="標楷體" w:eastAsia="標楷體" w:hAnsi="標楷體"/>
              </w:rPr>
            </w:pPr>
            <w:del w:id="119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1192" w:name="_Toc71196462"/>
              <w:bookmarkEnd w:id="119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53DEDC" w14:textId="26EF7D98" w:rsidR="00252F5F" w:rsidRPr="009B2BD3" w:rsidDel="009661CB" w:rsidRDefault="00252F5F" w:rsidP="008F3B39">
            <w:pPr>
              <w:rPr>
                <w:del w:id="1193" w:author="Fegie" w:date="2021-04-28T12:03:00Z"/>
                <w:rFonts w:ascii="標楷體" w:eastAsia="標楷體" w:hAnsi="標楷體"/>
              </w:rPr>
            </w:pPr>
            <w:bookmarkStart w:id="1194" w:name="_Toc71196463"/>
            <w:bookmarkEnd w:id="1194"/>
          </w:p>
        </w:tc>
        <w:bookmarkStart w:id="1195" w:name="_Toc71196464"/>
        <w:bookmarkEnd w:id="1195"/>
      </w:tr>
    </w:tbl>
    <w:p w14:paraId="59DC2247" w14:textId="62D74E89" w:rsidR="00252F5F" w:rsidRPr="009B2BD3" w:rsidDel="009661CB" w:rsidRDefault="00252F5F" w:rsidP="00252F5F">
      <w:pPr>
        <w:rPr>
          <w:del w:id="1196" w:author="Fegie" w:date="2021-04-28T12:03:00Z"/>
          <w:rFonts w:ascii="標楷體" w:eastAsia="標楷體" w:hAnsi="標楷體"/>
        </w:rPr>
      </w:pPr>
      <w:bookmarkStart w:id="1197" w:name="_Toc71196465"/>
      <w:bookmarkEnd w:id="1197"/>
    </w:p>
    <w:p w14:paraId="6D1BE33E" w14:textId="78ECD4D4" w:rsidR="00252F5F" w:rsidRPr="009B2BD3" w:rsidDel="009661CB" w:rsidRDefault="00252F5F" w:rsidP="00252F5F">
      <w:pPr>
        <w:rPr>
          <w:del w:id="1198" w:author="Fegie" w:date="2021-04-28T12:03:00Z"/>
          <w:rFonts w:ascii="標楷體" w:eastAsia="標楷體" w:hAnsi="標楷體"/>
        </w:rPr>
      </w:pPr>
      <w:bookmarkStart w:id="1199" w:name="_Toc71196466"/>
      <w:bookmarkEnd w:id="1199"/>
    </w:p>
    <w:p w14:paraId="61E9BF7A" w14:textId="30ADBAE8" w:rsidR="00252F5F" w:rsidRPr="009B2BD3" w:rsidDel="009661CB" w:rsidRDefault="00252F5F" w:rsidP="00252F5F">
      <w:pPr>
        <w:rPr>
          <w:del w:id="1200" w:author="Fegie" w:date="2021-04-28T12:03:00Z"/>
          <w:rFonts w:ascii="標楷體" w:eastAsia="標楷體" w:hAnsi="標楷體"/>
        </w:rPr>
      </w:pPr>
      <w:bookmarkStart w:id="1201" w:name="_Toc71196467"/>
      <w:bookmarkEnd w:id="1201"/>
    </w:p>
    <w:p w14:paraId="5F639232" w14:textId="13E833B8" w:rsidR="00252F5F" w:rsidRPr="009B2BD3" w:rsidDel="009661CB" w:rsidRDefault="00252F5F" w:rsidP="00252F5F">
      <w:pPr>
        <w:rPr>
          <w:del w:id="1202" w:author="Fegie" w:date="2021-04-28T12:03:00Z"/>
          <w:rFonts w:ascii="標楷體" w:eastAsia="標楷體" w:hAnsi="標楷體"/>
        </w:rPr>
      </w:pPr>
      <w:bookmarkStart w:id="1203" w:name="_Toc71196468"/>
      <w:bookmarkEnd w:id="1203"/>
    </w:p>
    <w:p w14:paraId="09EC7111" w14:textId="4E14E0BA" w:rsidR="00252F5F" w:rsidRPr="009B2BD3" w:rsidDel="009661CB" w:rsidRDefault="00252F5F" w:rsidP="00252F5F">
      <w:pPr>
        <w:rPr>
          <w:del w:id="1204" w:author="Fegie" w:date="2021-04-28T12:03:00Z"/>
          <w:rFonts w:ascii="標楷體" w:eastAsia="標楷體" w:hAnsi="標楷體"/>
        </w:rPr>
      </w:pPr>
      <w:bookmarkStart w:id="1205" w:name="_Toc71196469"/>
      <w:bookmarkEnd w:id="1205"/>
    </w:p>
    <w:p w14:paraId="4EBA580A" w14:textId="11FE12F8" w:rsidR="00252F5F" w:rsidRPr="009B2BD3" w:rsidDel="009661CB" w:rsidRDefault="00252F5F" w:rsidP="00252F5F">
      <w:pPr>
        <w:rPr>
          <w:del w:id="1206" w:author="Fegie" w:date="2021-04-28T12:03:00Z"/>
          <w:rFonts w:ascii="標楷體" w:eastAsia="標楷體" w:hAnsi="標楷體"/>
        </w:rPr>
      </w:pPr>
      <w:bookmarkStart w:id="1207" w:name="_Toc71196470"/>
      <w:bookmarkEnd w:id="1207"/>
    </w:p>
    <w:p w14:paraId="5DD060AE" w14:textId="5B2A6DF0" w:rsidR="00252F5F" w:rsidRPr="009B2BD3" w:rsidDel="009661CB" w:rsidRDefault="00252F5F" w:rsidP="00252F5F">
      <w:pPr>
        <w:rPr>
          <w:del w:id="1208" w:author="Fegie" w:date="2021-04-28T12:03:00Z"/>
          <w:rFonts w:ascii="標楷體" w:eastAsia="標楷體" w:hAnsi="標楷體"/>
        </w:rPr>
      </w:pPr>
      <w:bookmarkStart w:id="1209" w:name="_Toc71196471"/>
      <w:bookmarkEnd w:id="1209"/>
    </w:p>
    <w:p w14:paraId="1E19E661" w14:textId="0C97F2B1" w:rsidR="00252F5F" w:rsidRPr="009B2BD3" w:rsidDel="009661CB" w:rsidRDefault="00252F5F" w:rsidP="00205D69">
      <w:pPr>
        <w:numPr>
          <w:ilvl w:val="0"/>
          <w:numId w:val="29"/>
        </w:numPr>
        <w:rPr>
          <w:del w:id="1210" w:author="Fegie" w:date="2021-04-28T12:03:00Z"/>
          <w:rFonts w:ascii="標楷體" w:eastAsia="標楷體" w:hAnsi="標楷體"/>
        </w:rPr>
      </w:pPr>
      <w:del w:id="1211" w:author="Fegie" w:date="2021-04-28T12:03:00Z">
        <w:r w:rsidRPr="009B2BD3" w:rsidDel="009661CB">
          <w:rPr>
            <w:rFonts w:ascii="標楷體" w:eastAsia="標楷體" w:hAnsi="標楷體"/>
          </w:rPr>
          <w:br w:type="page"/>
          <w:delText>UI畫面</w:delText>
        </w:r>
      </w:del>
    </w:p>
    <w:p w14:paraId="62A7D1AE" w14:textId="68E02616" w:rsidR="00252F5F" w:rsidRPr="009B2BD3" w:rsidDel="009661CB" w:rsidRDefault="00252F5F" w:rsidP="00252F5F">
      <w:pPr>
        <w:pStyle w:val="42"/>
        <w:spacing w:after="72"/>
        <w:ind w:left="1133"/>
        <w:rPr>
          <w:del w:id="1212" w:author="Fegie" w:date="2021-04-28T12:03:00Z"/>
          <w:rFonts w:ascii="標楷體" w:hAnsi="標楷體"/>
        </w:rPr>
      </w:pPr>
      <w:del w:id="1213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1214" w:name="_Toc71196472"/>
        <w:bookmarkEnd w:id="1214"/>
      </w:del>
    </w:p>
    <w:p w14:paraId="5B23F420" w14:textId="56DE058B" w:rsidR="00773482" w:rsidDel="009661CB" w:rsidRDefault="007E3AAD" w:rsidP="00252F5F">
      <w:pPr>
        <w:pStyle w:val="a"/>
        <w:numPr>
          <w:ilvl w:val="0"/>
          <w:numId w:val="0"/>
        </w:numPr>
        <w:rPr>
          <w:del w:id="1215" w:author="Fegie" w:date="2021-04-28T12:03:00Z"/>
          <w:rFonts w:ascii="標楷體" w:hAnsi="標楷體"/>
        </w:rPr>
      </w:pPr>
      <w:del w:id="1216" w:author="Fegie" w:date="2021-04-28T12:03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F3A7B2F" wp14:editId="51948321">
              <wp:extent cx="6464300" cy="3225800"/>
              <wp:effectExtent l="0" t="0" r="0" b="0"/>
              <wp:docPr id="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64300" cy="322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497766A6" wp14:editId="04A9CA19">
              <wp:extent cx="6457950" cy="3092450"/>
              <wp:effectExtent l="0" t="0" r="0" b="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57950" cy="309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217" w:author="余家興" w:date="2020-02-07T13:46:00Z">
        <w:del w:id="1218" w:author="Fegie" w:date="2021-04-28T12:03:00Z">
          <w:r w:rsidR="001D7D90" w:rsidRPr="001D7D90" w:rsidDel="009661CB">
            <w:rPr>
              <w:rFonts w:ascii="標楷體" w:hAnsi="標楷體"/>
              <w:noProof/>
              <w:rPrChange w:id="1219" w:author="Unknown">
                <w:rPr>
                  <w:noProof/>
                </w:rPr>
              </w:rPrChange>
            </w:rPr>
            <w:drawing>
              <wp:inline distT="0" distB="0" distL="0" distR="0" wp14:anchorId="00BAC1C1" wp14:editId="17A7C416">
                <wp:extent cx="6638883" cy="3482340"/>
                <wp:effectExtent l="0" t="0" r="0" b="0"/>
                <wp:docPr id="2" name="圖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38883" cy="3482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1D7D90" w:rsidRPr="001D7D90" w:rsidDel="009661CB">
            <w:rPr>
              <w:rFonts w:ascii="標楷體" w:hAnsi="標楷體"/>
              <w:noProof/>
              <w:rPrChange w:id="1220" w:author="Unknown">
                <w:rPr>
                  <w:noProof/>
                </w:rPr>
              </w:rPrChange>
            </w:rPr>
            <w:drawing>
              <wp:inline distT="0" distB="0" distL="0" distR="0" wp14:anchorId="1A1A3199" wp14:editId="79ED82FF">
                <wp:extent cx="6646985" cy="1920240"/>
                <wp:effectExtent l="0" t="0" r="0" b="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6985" cy="192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221" w:author="余家興" w:date="2020-02-07T14:00:00Z">
        <w:del w:id="1222" w:author="Fegie" w:date="2021-04-28T12:03:00Z">
          <w:r w:rsidR="001D7D90" w:rsidRPr="001D7D90" w:rsidDel="009661CB">
            <w:rPr>
              <w:rFonts w:ascii="標楷體" w:hAnsi="標楷體"/>
              <w:noProof/>
              <w:rPrChange w:id="1223" w:author="Unknown">
                <w:rPr>
                  <w:noProof/>
                </w:rPr>
              </w:rPrChange>
            </w:rPr>
            <w:drawing>
              <wp:inline distT="0" distB="0" distL="0" distR="0" wp14:anchorId="27C772FA" wp14:editId="2992A621">
                <wp:extent cx="6582306" cy="3649980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2306" cy="3649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1D7D90" w:rsidRPr="001D7D90" w:rsidDel="009661CB">
            <w:rPr>
              <w:rFonts w:ascii="標楷體" w:hAnsi="標楷體"/>
              <w:noProof/>
              <w:rPrChange w:id="1224" w:author="Unknown">
                <w:rPr>
                  <w:noProof/>
                </w:rPr>
              </w:rPrChange>
            </w:rPr>
            <w:drawing>
              <wp:inline distT="0" distB="0" distL="0" distR="0" wp14:anchorId="79FC1A80" wp14:editId="57918A86">
                <wp:extent cx="6590359" cy="2255520"/>
                <wp:effectExtent l="0" t="0" r="0" b="0"/>
                <wp:docPr id="10" name="圖片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0359" cy="225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225" w:name="_Toc71196473"/>
      <w:bookmarkEnd w:id="1225"/>
    </w:p>
    <w:p w14:paraId="0D594964" w14:textId="1E879285" w:rsidR="00773482" w:rsidDel="009661CB" w:rsidRDefault="00773482" w:rsidP="00252F5F">
      <w:pPr>
        <w:pStyle w:val="a"/>
        <w:numPr>
          <w:ilvl w:val="0"/>
          <w:numId w:val="0"/>
        </w:numPr>
        <w:rPr>
          <w:del w:id="1226" w:author="Fegie" w:date="2021-04-28T12:03:00Z"/>
          <w:rFonts w:ascii="標楷體" w:hAnsi="標楷體"/>
        </w:rPr>
      </w:pPr>
      <w:bookmarkStart w:id="1227" w:name="_Toc71196474"/>
      <w:bookmarkEnd w:id="1227"/>
    </w:p>
    <w:p w14:paraId="35614C08" w14:textId="4CCDE968" w:rsidR="00773482" w:rsidDel="009661CB" w:rsidRDefault="00773482">
      <w:pPr>
        <w:widowControl/>
        <w:rPr>
          <w:del w:id="1228" w:author="Fegie" w:date="2021-04-28T12:03:00Z"/>
          <w:rFonts w:ascii="標楷體" w:eastAsia="標楷體" w:hAnsi="標楷體"/>
          <w:sz w:val="26"/>
        </w:rPr>
      </w:pPr>
      <w:del w:id="1229" w:author="Fegie" w:date="2021-04-28T12:03:00Z">
        <w:r w:rsidDel="009661CB">
          <w:rPr>
            <w:rFonts w:ascii="標楷體" w:hAnsi="標楷體"/>
          </w:rPr>
          <w:br w:type="page"/>
        </w:r>
      </w:del>
    </w:p>
    <w:p w14:paraId="70AEAC6A" w14:textId="12801C31" w:rsidR="00773482" w:rsidDel="009661CB" w:rsidRDefault="00773482" w:rsidP="00252F5F">
      <w:pPr>
        <w:pStyle w:val="a"/>
        <w:numPr>
          <w:ilvl w:val="0"/>
          <w:numId w:val="0"/>
        </w:numPr>
        <w:rPr>
          <w:del w:id="1230" w:author="Fegie" w:date="2021-04-28T12:03:00Z"/>
          <w:rFonts w:ascii="標楷體" w:hAnsi="標楷體"/>
        </w:rPr>
      </w:pPr>
      <w:bookmarkStart w:id="1231" w:name="_Toc71196475"/>
      <w:bookmarkEnd w:id="1231"/>
    </w:p>
    <w:p w14:paraId="781952B8" w14:textId="2801BA08" w:rsidR="00773482" w:rsidDel="009661CB" w:rsidRDefault="00773482" w:rsidP="00252F5F">
      <w:pPr>
        <w:pStyle w:val="a"/>
        <w:numPr>
          <w:ilvl w:val="0"/>
          <w:numId w:val="0"/>
        </w:numPr>
        <w:rPr>
          <w:del w:id="1232" w:author="Fegie" w:date="2021-04-28T12:03:00Z"/>
          <w:rFonts w:ascii="標楷體" w:hAnsi="標楷體"/>
          <w:color w:val="FF0000"/>
        </w:rPr>
      </w:pPr>
      <w:del w:id="1233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</w:delText>
        </w:r>
        <w:r w:rsidR="006671A7" w:rsidDel="009661CB">
          <w:rPr>
            <w:rFonts w:ascii="標楷體" w:hAnsi="標楷體" w:hint="eastAsia"/>
            <w:color w:val="FF0000"/>
            <w:lang w:eastAsia="zh-HK"/>
          </w:rPr>
          <w:delText>[</w:delText>
        </w:r>
        <w:r w:rsidRPr="00CE781C" w:rsidDel="009661CB">
          <w:rPr>
            <w:rFonts w:ascii="標楷體" w:hAnsi="標楷體" w:hint="eastAsia"/>
            <w:color w:val="FF0000"/>
            <w:lang w:eastAsia="zh-HK"/>
          </w:rPr>
          <w:delText>新增</w:delText>
        </w:r>
        <w:r w:rsidR="006671A7" w:rsidDel="009661CB">
          <w:rPr>
            <w:rFonts w:ascii="標楷體" w:hAnsi="標楷體" w:hint="eastAsia"/>
            <w:color w:val="FF0000"/>
            <w:lang w:eastAsia="zh-HK"/>
          </w:rPr>
          <w:delText>]功能結束後，畫面自動連到</w:delText>
        </w:r>
        <w:r w:rsidR="006671A7" w:rsidRPr="006671A7" w:rsidDel="009661CB">
          <w:rPr>
            <w:rFonts w:ascii="標楷體" w:hAnsi="標楷體"/>
            <w:color w:val="FF0000"/>
            <w:lang w:eastAsia="zh-HK"/>
          </w:rPr>
          <w:delText>[</w:delText>
        </w:r>
        <w:r w:rsidR="006671A7" w:rsidRPr="00CE781C" w:rsidDel="009661CB">
          <w:rPr>
            <w:rFonts w:ascii="標楷體" w:hAnsi="標楷體"/>
            <w:color w:val="FF0000"/>
          </w:rPr>
          <w:delText xml:space="preserve">L1105 </w:delText>
        </w:r>
        <w:r w:rsidR="006671A7" w:rsidRPr="00CE781C" w:rsidDel="009661CB">
          <w:rPr>
            <w:rFonts w:ascii="標楷體" w:hAnsi="標楷體" w:hint="eastAsia"/>
            <w:color w:val="FF0000"/>
          </w:rPr>
          <w:delText>顧客聯絡電話維護</w:delText>
        </w:r>
        <w:r w:rsidR="006671A7" w:rsidRPr="00CE781C" w:rsidDel="009661CB">
          <w:rPr>
            <w:rFonts w:ascii="標楷體" w:hAnsi="標楷體"/>
            <w:color w:val="FF0000"/>
          </w:rPr>
          <w:delText>]</w:delText>
        </w:r>
        <w:r w:rsidR="006671A7" w:rsidRPr="00CE781C" w:rsidDel="009661CB">
          <w:rPr>
            <w:rFonts w:ascii="標楷體" w:hAnsi="標楷體" w:hint="eastAsia"/>
            <w:color w:val="FF0000"/>
            <w:lang w:eastAsia="zh-HK"/>
          </w:rPr>
          <w:delText>建立</w:delText>
        </w:r>
        <w:r w:rsidR="006671A7" w:rsidRPr="00CE781C" w:rsidDel="009661CB">
          <w:rPr>
            <w:rFonts w:ascii="標楷體" w:hAnsi="標楷體" w:hint="eastAsia"/>
            <w:color w:val="FF0000"/>
          </w:rPr>
          <w:delText>聯絡電話</w:delText>
        </w:r>
        <w:r w:rsidR="006671A7" w:rsidRPr="00CE781C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bookmarkStart w:id="1234" w:name="_Toc71196476"/>
        <w:bookmarkEnd w:id="1234"/>
      </w:del>
    </w:p>
    <w:p w14:paraId="7E87528D" w14:textId="4CFB9228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35" w:author="Fegie" w:date="2021-04-28T12:03:00Z"/>
          <w:rFonts w:ascii="標楷體" w:eastAsia="標楷體" w:hAnsi="標楷體"/>
          <w:sz w:val="20"/>
        </w:rPr>
      </w:pPr>
      <w:del w:id="1236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L1101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-自然人</w:delText>
        </w:r>
        <w:bookmarkStart w:id="1237" w:name="_Toc71196477"/>
        <w:bookmarkEnd w:id="1237"/>
      </w:del>
    </w:p>
    <w:p w14:paraId="2876F937" w14:textId="6A22EC55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38" w:author="Fegie" w:date="2021-04-28T12:03:00Z"/>
          <w:rFonts w:ascii="標楷體" w:eastAsia="標楷體" w:hAnsi="標楷體"/>
          <w:sz w:val="20"/>
        </w:rPr>
      </w:pPr>
      <w:bookmarkStart w:id="1239" w:name="_Toc71196478"/>
      <w:bookmarkEnd w:id="1239"/>
    </w:p>
    <w:p w14:paraId="77436E8C" w14:textId="569AED61" w:rsidR="00773482" w:rsidDel="009661CB" w:rsidRDefault="00773482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0" w:author="Fegie" w:date="2021-04-28T12:03:00Z"/>
          <w:rFonts w:ascii="標楷體" w:eastAsia="標楷體" w:hAnsi="標楷體"/>
          <w:sz w:val="20"/>
        </w:rPr>
      </w:pPr>
      <w:del w:id="1241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1242" w:name="_Toc71196479"/>
        <w:bookmarkEnd w:id="1242"/>
      </w:del>
    </w:p>
    <w:p w14:paraId="70F4DA35" w14:textId="497BC333" w:rsidR="00773482" w:rsidRPr="0075306B" w:rsidDel="009661CB" w:rsidRDefault="00716B9A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3" w:author="Fegie" w:date="2021-04-28T12:03:00Z"/>
          <w:rFonts w:ascii="標楷體" w:eastAsia="標楷體" w:hAnsi="標楷體"/>
          <w:sz w:val="20"/>
        </w:rPr>
      </w:pPr>
      <w:del w:id="1244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73482" w:rsidRPr="0075306B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  <w:r w:rsidR="00773482" w:rsidDel="009661CB">
          <w:rPr>
            <w:rFonts w:ascii="標楷體" w:eastAsia="標楷體" w:hAnsi="標楷體"/>
            <w:sz w:val="20"/>
          </w:rPr>
          <w:delText>XXXXXXXXXX</w:delText>
        </w:r>
        <w:bookmarkStart w:id="1245" w:name="_Toc71196480"/>
        <w:bookmarkEnd w:id="1245"/>
      </w:del>
    </w:p>
    <w:p w14:paraId="7C640C13" w14:textId="65650556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6" w:author="Fegie" w:date="2021-04-28T12:03:00Z"/>
          <w:rFonts w:ascii="標楷體" w:eastAsia="標楷體" w:hAnsi="標楷體"/>
          <w:sz w:val="20"/>
        </w:rPr>
      </w:pPr>
      <w:del w:id="124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: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248" w:name="_Toc71196481"/>
        <w:bookmarkEnd w:id="1248"/>
      </w:del>
    </w:p>
    <w:p w14:paraId="2530399A" w14:textId="31E108A5" w:rsidR="00773482" w:rsidRPr="0075306B" w:rsidDel="009661CB" w:rsidRDefault="00773482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del w:id="1249" w:author="Fegie" w:date="2021-04-28T12:03:00Z"/>
          <w:rFonts w:ascii="標楷體" w:eastAsia="標楷體" w:hAnsi="標楷體"/>
          <w:sz w:val="20"/>
        </w:rPr>
      </w:pPr>
      <w:del w:id="1250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251" w:name="_Toc71196482"/>
        <w:bookmarkEnd w:id="1251"/>
      </w:del>
    </w:p>
    <w:p w14:paraId="461E96CC" w14:textId="5017B1C8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2" w:author="Fegie" w:date="2021-04-28T12:03:00Z"/>
          <w:rFonts w:ascii="標楷體" w:eastAsia="標楷體" w:hAnsi="標楷體"/>
          <w:sz w:val="20"/>
        </w:rPr>
      </w:pPr>
      <w:del w:id="125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出生年月日   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99  　</w:delText>
        </w:r>
        <w:bookmarkStart w:id="1254" w:name="_Toc71196483"/>
        <w:bookmarkEnd w:id="1254"/>
      </w:del>
    </w:p>
    <w:p w14:paraId="1E8BDF63" w14:textId="5EEE6B2A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5" w:author="Fegie" w:date="2021-04-28T12:03:00Z"/>
          <w:rFonts w:ascii="標楷體" w:eastAsia="標楷體" w:hAnsi="標楷體"/>
          <w:sz w:val="20"/>
        </w:rPr>
      </w:pPr>
      <w:del w:id="125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性別           : 9</w:delText>
        </w:r>
        <w:bookmarkStart w:id="1257" w:name="_Toc71196484"/>
        <w:bookmarkEnd w:id="1257"/>
      </w:del>
    </w:p>
    <w:p w14:paraId="7705932E" w14:textId="4FA20DA8" w:rsidR="00773482" w:rsidRPr="00CE781C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8" w:author="Fegie" w:date="2021-04-28T12:03:00Z"/>
          <w:rFonts w:ascii="標楷體" w:eastAsia="標楷體" w:hAnsi="標楷體"/>
          <w:color w:val="FF0000"/>
          <w:sz w:val="20"/>
        </w:rPr>
      </w:pPr>
      <w:del w:id="1259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客戶別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        : 9</w:delText>
        </w:r>
        <w:r w:rsidR="006671A7" w:rsidRPr="00CE781C" w:rsidDel="009661CB">
          <w:rPr>
            <w:rFonts w:ascii="標楷體" w:eastAsia="標楷體" w:hAnsi="標楷體"/>
            <w:color w:val="FF0000"/>
            <w:sz w:val="20"/>
          </w:rPr>
          <w:delText>9</w:delText>
        </w:r>
        <w:bookmarkStart w:id="1260" w:name="_Toc71196485"/>
        <w:bookmarkEnd w:id="1260"/>
      </w:del>
    </w:p>
    <w:p w14:paraId="2BEC5116" w14:textId="026CCD72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1" w:author="Fegie" w:date="2021-04-28T12:03:00Z"/>
          <w:rFonts w:ascii="標楷體" w:eastAsia="標楷體" w:hAnsi="標楷體"/>
          <w:sz w:val="20"/>
        </w:rPr>
      </w:pPr>
      <w:del w:id="1262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1263" w:name="_Toc71196486"/>
        <w:bookmarkEnd w:id="1263"/>
      </w:del>
    </w:p>
    <w:p w14:paraId="23EF78C2" w14:textId="3880BE9C" w:rsidR="00773482" w:rsidRPr="00D96C41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4" w:author="Fegie" w:date="2021-04-28T12:03:00Z"/>
          <w:rFonts w:ascii="標楷體" w:eastAsia="標楷體" w:hAnsi="標楷體"/>
          <w:sz w:val="20"/>
        </w:rPr>
      </w:pPr>
      <w:del w:id="1265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/>
            <w:sz w:val="20"/>
          </w:rPr>
          <w:delText>[顯示名稱]</w:delText>
        </w:r>
        <w:bookmarkStart w:id="1266" w:name="_Toc71196487"/>
        <w:bookmarkEnd w:id="1266"/>
      </w:del>
    </w:p>
    <w:p w14:paraId="34F8740F" w14:textId="40A12AE3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7" w:author="Fegie" w:date="2021-04-28T12:03:00Z"/>
          <w:rFonts w:ascii="標楷體" w:eastAsia="標楷體" w:hAnsi="標楷體"/>
          <w:sz w:val="20"/>
        </w:rPr>
      </w:pPr>
      <w:del w:id="126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</w:delText>
        </w:r>
        <w:r w:rsidR="00716B9A"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16B9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1269" w:name="_Toc71196488"/>
        <w:bookmarkEnd w:id="1269"/>
      </w:del>
    </w:p>
    <w:p w14:paraId="3A892529" w14:textId="72119C88" w:rsidR="00773482" w:rsidRPr="0075306B" w:rsidDel="009661CB" w:rsidRDefault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0" w:author="Fegie" w:date="2021-04-28T12:03:00Z"/>
          <w:rFonts w:ascii="標楷體" w:eastAsia="標楷體" w:hAnsi="標楷體"/>
          <w:sz w:val="20"/>
        </w:rPr>
      </w:pPr>
      <w:del w:id="127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 : </w:delText>
        </w:r>
      </w:del>
      <w:ins w:id="1272" w:author="88692" w:date="2020-06-16T17:17:00Z">
        <w:del w:id="1273" w:author="Fegie" w:date="2021-04-28T12:03:00Z">
          <w:r w:rsidR="00260569" w:rsidRPr="00260569" w:rsidDel="009661CB">
            <w:rPr>
              <w:rFonts w:ascii="標楷體" w:eastAsia="標楷體" w:hAnsi="標楷體"/>
              <w:sz w:val="16"/>
              <w:szCs w:val="16"/>
              <w:rPrChange w:id="1274" w:author="88692" w:date="2020-06-16T17:17:00Z">
                <w:rPr>
                  <w:rFonts w:ascii="標楷體" w:eastAsia="標楷體" w:hAnsi="標楷體"/>
                  <w:sz w:val="20"/>
                </w:rPr>
              </w:rPrChange>
            </w:rPr>
            <w:delText>XXXXXXXXXXXXXXXXXXXXXXXXXXXXXXXXXXXXXXXXXXXXXXXXXXXXXXXXXXXXXXXXXXXXXXXXXXXXXXXXXXXXXXXXXXXXXXXXXXXX</w:delText>
          </w:r>
        </w:del>
      </w:ins>
      <w:del w:id="1275" w:author="Fegie" w:date="2021-04-28T12:03:00Z">
        <w:r w:rsidDel="009661CB">
          <w:rPr>
            <w:rFonts w:ascii="標楷體" w:eastAsia="標楷體" w:hAnsi="標楷體" w:hint="eastAsia"/>
            <w:sz w:val="20"/>
          </w:rPr>
          <w:delText>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1276" w:name="_Toc71196489"/>
        <w:bookmarkEnd w:id="1276"/>
      </w:del>
    </w:p>
    <w:p w14:paraId="3A637B33" w14:textId="5CF71B46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7" w:author="Fegie" w:date="2021-04-28T12:03:00Z"/>
          <w:rFonts w:ascii="標楷體" w:eastAsia="標楷體" w:hAnsi="標楷體"/>
          <w:strike/>
          <w:color w:val="FF0000"/>
          <w:sz w:val="20"/>
          <w:rPrChange w:id="1278" w:author="88692" w:date="2020-06-16T15:59:00Z">
            <w:rPr>
              <w:del w:id="1279" w:author="Fegie" w:date="2021-04-28T12:03:00Z"/>
              <w:rFonts w:ascii="標楷體" w:eastAsia="標楷體" w:hAnsi="標楷體"/>
              <w:sz w:val="20"/>
            </w:rPr>
          </w:rPrChange>
        </w:rPr>
      </w:pPr>
      <w:del w:id="1280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81" w:author="88692" w:date="2020-06-16T15:59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82" w:author="88692" w:date="2020-06-16T15:59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1283" w:name="_Toc71196490"/>
        <w:bookmarkEnd w:id="1283"/>
      </w:del>
    </w:p>
    <w:p w14:paraId="157A1D2F" w14:textId="7E3FACE6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84" w:author="Fegie" w:date="2021-04-28T12:03:00Z"/>
          <w:rFonts w:ascii="標楷體" w:eastAsia="標楷體" w:hAnsi="標楷體"/>
          <w:sz w:val="20"/>
        </w:rPr>
      </w:pPr>
      <w:del w:id="128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戶籍郵遞區號   : 99999</w:delText>
        </w:r>
        <w:bookmarkStart w:id="1286" w:name="_Toc71196491"/>
        <w:bookmarkEnd w:id="1286"/>
      </w:del>
    </w:p>
    <w:p w14:paraId="08BE5CC2" w14:textId="02B0128D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87" w:author="Fegie" w:date="2021-04-28T12:03:00Z"/>
          <w:rFonts w:ascii="標楷體" w:eastAsia="標楷體" w:hAnsi="標楷體"/>
          <w:sz w:val="20"/>
        </w:rPr>
      </w:pPr>
      <w:del w:id="128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289" w:name="_Toc71196492"/>
        <w:bookmarkEnd w:id="1289"/>
      </w:del>
    </w:p>
    <w:p w14:paraId="09F9394D" w14:textId="11E8F35A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90" w:author="Fegie" w:date="2021-04-28T12:03:00Z"/>
          <w:rFonts w:ascii="標楷體" w:eastAsia="標楷體" w:hAnsi="標楷體"/>
          <w:sz w:val="20"/>
        </w:rPr>
      </w:pPr>
      <w:del w:id="129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1292" w:name="_Toc71196493"/>
        <w:bookmarkEnd w:id="1292"/>
      </w:del>
    </w:p>
    <w:p w14:paraId="3917E2A4" w14:textId="7767B70F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93" w:author="Fegie" w:date="2021-04-28T12:03:00Z"/>
          <w:rFonts w:ascii="標楷體" w:eastAsia="標楷體" w:hAnsi="標楷體"/>
          <w:sz w:val="20"/>
        </w:rPr>
      </w:pPr>
      <w:del w:id="129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295" w:name="_Toc71196494"/>
        <w:bookmarkEnd w:id="1295"/>
      </w:del>
    </w:p>
    <w:p w14:paraId="645E72BC" w14:textId="0B409AF7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96" w:author="Fegie" w:date="2021-04-28T12:03:00Z"/>
          <w:rFonts w:ascii="標楷體" w:eastAsia="標楷體" w:hAnsi="標楷體"/>
          <w:sz w:val="20"/>
        </w:rPr>
      </w:pPr>
      <w:del w:id="129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1298" w:name="_Toc71196495"/>
        <w:bookmarkEnd w:id="1298"/>
      </w:del>
    </w:p>
    <w:p w14:paraId="1664893D" w14:textId="4885ADB4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99" w:author="Fegie" w:date="2021-04-28T12:03:00Z"/>
          <w:rFonts w:ascii="標楷體" w:eastAsia="標楷體" w:hAnsi="標楷體"/>
          <w:sz w:val="20"/>
        </w:rPr>
      </w:pPr>
      <w:bookmarkStart w:id="1300" w:name="_Toc71196496"/>
      <w:bookmarkEnd w:id="1300"/>
    </w:p>
    <w:p w14:paraId="29F1B510" w14:textId="0593DCF2" w:rsidR="00773482" w:rsidRPr="00D845A9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01" w:author="Fegie" w:date="2021-04-28T12:03:00Z"/>
          <w:rFonts w:ascii="標楷體" w:eastAsia="標楷體" w:hAnsi="標楷體"/>
          <w:sz w:val="20"/>
        </w:rPr>
      </w:pPr>
      <w:del w:id="1302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為授信限</w:delText>
        </w:r>
        <w:r w:rsidRPr="00D845A9" w:rsidDel="009661CB">
          <w:rPr>
            <w:rFonts w:ascii="標楷體" w:eastAsia="標楷體" w:hAnsi="標楷體" w:hint="eastAsia"/>
            <w:sz w:val="20"/>
          </w:rPr>
          <w:delText>制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對</w:delText>
        </w:r>
        <w:r w:rsidRPr="00D845A9" w:rsidDel="009661CB">
          <w:rPr>
            <w:rFonts w:ascii="標楷體" w:eastAsia="標楷體" w:hAnsi="標楷體" w:hint="eastAsia"/>
            <w:sz w:val="20"/>
          </w:rPr>
          <w:delText>象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</w:del>
      <w:ins w:id="1303" w:author="88692" w:date="2020-06-16T16:58:00Z">
        <w:del w:id="1304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05" w:name="_Toc71196497"/>
      <w:bookmarkEnd w:id="1305"/>
    </w:p>
    <w:p w14:paraId="1F52A479" w14:textId="15DE80B6" w:rsid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06" w:author="88692" w:date="2020-06-16T15:59:00Z"/>
          <w:del w:id="1307" w:author="Fegie" w:date="2021-04-28T12:03:00Z"/>
          <w:rFonts w:ascii="標楷體" w:eastAsia="標楷體" w:hAnsi="標楷體"/>
          <w:sz w:val="20"/>
        </w:rPr>
      </w:pPr>
      <w:del w:id="1308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  <w:r w:rsidDel="009661CB">
          <w:rPr>
            <w:rFonts w:ascii="標楷體" w:eastAsia="標楷體" w:hAnsi="標楷體"/>
            <w:sz w:val="20"/>
          </w:rPr>
          <w:delText xml:space="preserve">                   </w:delText>
        </w:r>
      </w:del>
      <w:ins w:id="1309" w:author="88692" w:date="2020-06-16T16:58:00Z">
        <w:del w:id="1310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11" w:name="_Toc71196498"/>
      <w:bookmarkEnd w:id="1311"/>
    </w:p>
    <w:p w14:paraId="38BC00BA" w14:textId="7E8CA41E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12" w:author="Fegie" w:date="2021-04-28T12:03:00Z"/>
          <w:rFonts w:ascii="標楷體" w:eastAsia="標楷體" w:hAnsi="標楷體"/>
          <w:sz w:val="20"/>
        </w:rPr>
      </w:pPr>
      <w:del w:id="1313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為準利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</w:del>
      <w:ins w:id="1314" w:author="88692" w:date="2020-06-16T16:58:00Z">
        <w:del w:id="1315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16" w:name="_Toc71196499"/>
      <w:bookmarkEnd w:id="1316"/>
    </w:p>
    <w:p w14:paraId="1F74B836" w14:textId="748107DC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17" w:author="Fegie" w:date="2021-04-28T12:03:00Z"/>
          <w:rFonts w:ascii="標楷體" w:eastAsia="標楷體" w:hAnsi="標楷體"/>
          <w:sz w:val="20"/>
        </w:rPr>
      </w:pPr>
      <w:bookmarkStart w:id="1318" w:name="_Toc71196500"/>
      <w:bookmarkEnd w:id="1318"/>
    </w:p>
    <w:p w14:paraId="5BCBC4E2" w14:textId="368FAFAE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19" w:author="Fegie" w:date="2021-04-28T12:03:00Z"/>
          <w:rFonts w:ascii="標楷體" w:eastAsia="標楷體" w:hAnsi="標楷體"/>
          <w:sz w:val="20"/>
        </w:rPr>
      </w:pPr>
      <w:del w:id="132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企金別         : 9</w:delText>
        </w:r>
      </w:del>
      <w:ins w:id="1321" w:author="88692" w:date="2020-06-16T16:58:00Z">
        <w:del w:id="1322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23" w:name="_Toc71196501"/>
      <w:bookmarkEnd w:id="1323"/>
    </w:p>
    <w:p w14:paraId="334D0711" w14:textId="5C4859DA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24" w:author="Fegie" w:date="2021-04-28T12:03:00Z"/>
          <w:rFonts w:ascii="標楷體" w:eastAsia="標楷體" w:hAnsi="標楷體"/>
          <w:strike/>
          <w:color w:val="FF0000"/>
          <w:sz w:val="20"/>
          <w:rPrChange w:id="1325" w:author="88692" w:date="2020-06-16T16:00:00Z">
            <w:rPr>
              <w:del w:id="1326" w:author="Fegie" w:date="2021-04-28T12:03:00Z"/>
              <w:rFonts w:ascii="標楷體" w:eastAsia="標楷體" w:hAnsi="標楷體"/>
              <w:sz w:val="20"/>
            </w:rPr>
          </w:rPrChange>
        </w:rPr>
      </w:pPr>
      <w:del w:id="1327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28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29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30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31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1332" w:name="_Toc71196502"/>
        <w:bookmarkEnd w:id="1332"/>
      </w:del>
    </w:p>
    <w:p w14:paraId="2D14DF68" w14:textId="5EABE400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33" w:author="Fegie" w:date="2021-04-28T12:03:00Z"/>
          <w:rFonts w:ascii="標楷體" w:eastAsia="標楷體" w:hAnsi="標楷體"/>
          <w:sz w:val="20"/>
        </w:rPr>
      </w:pPr>
      <w:bookmarkStart w:id="1334" w:name="_Toc71196503"/>
      <w:bookmarkEnd w:id="1334"/>
    </w:p>
    <w:p w14:paraId="14CB7685" w14:textId="0161EB3D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35" w:author="Fegie" w:date="2021-04-28T12:03:00Z"/>
          <w:rFonts w:ascii="標楷體" w:eastAsia="標楷體" w:hAnsi="標楷體"/>
          <w:sz w:val="20"/>
        </w:rPr>
      </w:pPr>
      <w:del w:id="133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員工代號       : </w:delText>
        </w:r>
        <w:r w:rsidDel="009661CB">
          <w:rPr>
            <w:rFonts w:ascii="標楷體" w:eastAsia="標楷體" w:hAnsi="標楷體"/>
            <w:sz w:val="20"/>
          </w:rPr>
          <w:delText>XXXXXX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        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37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15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38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日薪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39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 : 9</w:delText>
        </w:r>
        <w:bookmarkStart w:id="1340" w:name="_Toc71196504"/>
        <w:bookmarkEnd w:id="1340"/>
      </w:del>
    </w:p>
    <w:p w14:paraId="5C8E88B5" w14:textId="51CEBE0C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41" w:author="Fegie" w:date="2021-04-28T12:03:00Z"/>
          <w:rFonts w:ascii="標楷體" w:eastAsia="標楷體" w:hAnsi="標楷體"/>
          <w:strike/>
          <w:color w:val="FF0000"/>
          <w:sz w:val="20"/>
          <w:rPrChange w:id="1342" w:author="88692" w:date="2020-06-16T16:00:00Z">
            <w:rPr>
              <w:del w:id="1343" w:author="Fegie" w:date="2021-04-28T12:03:00Z"/>
              <w:rFonts w:ascii="標楷體" w:eastAsia="標楷體" w:hAnsi="標楷體"/>
              <w:sz w:val="20"/>
            </w:rPr>
          </w:rPrChange>
        </w:rPr>
      </w:pPr>
      <w:del w:id="1344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45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員工身份別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46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: 99</w:delText>
        </w:r>
        <w:bookmarkStart w:id="1347" w:name="_Toc71196505"/>
        <w:bookmarkEnd w:id="1347"/>
      </w:del>
    </w:p>
    <w:p w14:paraId="631F7107" w14:textId="4FF12C99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48" w:author="88692" w:date="2020-06-16T16:57:00Z"/>
          <w:del w:id="1349" w:author="Fegie" w:date="2021-04-28T12:03:00Z"/>
          <w:rFonts w:ascii="標楷體" w:eastAsia="標楷體" w:hAnsi="標楷體"/>
          <w:strike/>
          <w:color w:val="FF0000"/>
          <w:sz w:val="20"/>
        </w:rPr>
      </w:pPr>
      <w:del w:id="1350" w:author="Fegie" w:date="2021-04-28T12:03:00Z"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351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到職日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52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 xml:space="preserve">         : 999/99/99            </w:delText>
        </w:r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353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離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54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>/</w:delText>
        </w:r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355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退日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56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 xml:space="preserve">        : 999/99/99</w:delText>
        </w:r>
      </w:del>
      <w:bookmarkStart w:id="1357" w:name="_Toc71196506"/>
      <w:bookmarkEnd w:id="1357"/>
    </w:p>
    <w:p w14:paraId="318D068C" w14:textId="6C289A72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58" w:author="88692" w:date="2020-06-16T16:58:00Z"/>
          <w:del w:id="1359" w:author="Fegie" w:date="2021-04-28T12:03:00Z"/>
          <w:rFonts w:ascii="標楷體" w:eastAsia="標楷體" w:hAnsi="標楷體"/>
          <w:color w:val="000000" w:themeColor="text1"/>
          <w:sz w:val="20"/>
        </w:rPr>
      </w:pPr>
      <w:ins w:id="1360" w:author="88692" w:date="2020-06-16T16:58:00Z">
        <w:del w:id="1361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英文姓名       : XXXXXXXXXXXXXXXXXXXX</w:delText>
          </w:r>
          <w:bookmarkStart w:id="1362" w:name="_Toc71196507"/>
          <w:bookmarkEnd w:id="1362"/>
        </w:del>
      </w:ins>
    </w:p>
    <w:p w14:paraId="0A40E448" w14:textId="25988B9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63" w:author="88692" w:date="2020-06-16T16:58:00Z"/>
          <w:del w:id="1364" w:author="Fegie" w:date="2021-04-28T12:03:00Z"/>
          <w:rFonts w:ascii="標楷體" w:eastAsia="標楷體" w:hAnsi="標楷體"/>
          <w:color w:val="000000" w:themeColor="text1"/>
          <w:sz w:val="20"/>
        </w:rPr>
      </w:pPr>
      <w:ins w:id="1365" w:author="88692" w:date="2020-06-16T16:58:00Z">
        <w:del w:id="1366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教育程度代號   : X</w:delText>
          </w:r>
          <w:bookmarkStart w:id="1367" w:name="_Toc71196508"/>
          <w:bookmarkEnd w:id="1367"/>
        </w:del>
      </w:ins>
    </w:p>
    <w:p w14:paraId="76825334" w14:textId="0BD71B4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68" w:author="88692" w:date="2020-06-16T16:58:00Z"/>
          <w:del w:id="1369" w:author="Fegie" w:date="2021-04-28T12:03:00Z"/>
          <w:rFonts w:ascii="標楷體" w:eastAsia="標楷體" w:hAnsi="標楷體"/>
          <w:color w:val="000000" w:themeColor="text1"/>
          <w:sz w:val="20"/>
        </w:rPr>
      </w:pPr>
      <w:ins w:id="1370" w:author="88692" w:date="2020-06-16T16:58:00Z">
        <w:del w:id="1371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自有住宅有無   : X</w:delText>
          </w:r>
          <w:bookmarkStart w:id="1372" w:name="_Toc71196509"/>
          <w:bookmarkEnd w:id="1372"/>
        </w:del>
      </w:ins>
    </w:p>
    <w:p w14:paraId="00BEE2D0" w14:textId="3BA72E3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73" w:author="88692" w:date="2020-06-16T16:58:00Z"/>
          <w:del w:id="1374" w:author="Fegie" w:date="2021-04-28T12:03:00Z"/>
          <w:rFonts w:ascii="標楷體" w:eastAsia="標楷體" w:hAnsi="標楷體"/>
          <w:color w:val="000000" w:themeColor="text1"/>
          <w:sz w:val="20"/>
        </w:rPr>
      </w:pPr>
      <w:ins w:id="1375" w:author="88692" w:date="2020-06-16T16:58:00Z">
        <w:del w:id="1376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任職機構名稱   : XXXXXXXXXXXXXXXXXXXXXXXXXXXXXXXXXXXXXXXXXXXXXXXXXXXXXXXXXXXX</w:delText>
          </w:r>
          <w:bookmarkStart w:id="1377" w:name="_Toc71196510"/>
          <w:bookmarkEnd w:id="1377"/>
        </w:del>
      </w:ins>
    </w:p>
    <w:p w14:paraId="360FEED9" w14:textId="3D30C51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78" w:author="88692" w:date="2020-06-16T16:58:00Z"/>
          <w:del w:id="1379" w:author="Fegie" w:date="2021-04-28T12:03:00Z"/>
          <w:rFonts w:ascii="標楷體" w:eastAsia="標楷體" w:hAnsi="標楷體"/>
          <w:color w:val="000000" w:themeColor="text1"/>
          <w:sz w:val="20"/>
        </w:rPr>
      </w:pPr>
      <w:ins w:id="1380" w:author="88692" w:date="2020-06-16T16:58:00Z">
        <w:del w:id="1381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任職機構統編   : XXXXXXXX</w:delText>
          </w:r>
          <w:bookmarkStart w:id="1382" w:name="_Toc71196511"/>
          <w:bookmarkEnd w:id="1382"/>
        </w:del>
      </w:ins>
    </w:p>
    <w:p w14:paraId="1C4AD7E6" w14:textId="50B08363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83" w:author="88692" w:date="2020-06-16T16:58:00Z"/>
          <w:del w:id="1384" w:author="Fegie" w:date="2021-04-28T12:03:00Z"/>
          <w:rFonts w:ascii="標楷體" w:eastAsia="標楷體" w:hAnsi="標楷體"/>
          <w:color w:val="000000" w:themeColor="text1"/>
          <w:sz w:val="20"/>
        </w:rPr>
      </w:pPr>
      <w:ins w:id="1385" w:author="88692" w:date="2020-06-16T16:58:00Z">
        <w:del w:id="1386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任職機構電話   : XXXXXXXXXXXXXXXX</w:delText>
          </w:r>
          <w:bookmarkStart w:id="1387" w:name="_Toc71196512"/>
          <w:bookmarkEnd w:id="1387"/>
        </w:del>
      </w:ins>
    </w:p>
    <w:p w14:paraId="7E49420E" w14:textId="2B3DAA5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88" w:author="88692" w:date="2020-06-16T16:58:00Z"/>
          <w:del w:id="1389" w:author="Fegie" w:date="2021-04-28T12:03:00Z"/>
          <w:rFonts w:ascii="標楷體" w:eastAsia="標楷體" w:hAnsi="標楷體"/>
          <w:color w:val="000000" w:themeColor="text1"/>
          <w:sz w:val="20"/>
        </w:rPr>
      </w:pPr>
      <w:ins w:id="1390" w:author="88692" w:date="2020-06-16T16:58:00Z">
        <w:del w:id="1391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職位名稱       : XXXXXXXXXXXXXXXXXXXX</w:delText>
          </w:r>
          <w:bookmarkStart w:id="1392" w:name="_Toc71196513"/>
          <w:bookmarkEnd w:id="1392"/>
        </w:del>
      </w:ins>
    </w:p>
    <w:p w14:paraId="5B78196E" w14:textId="268A9115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93" w:author="88692" w:date="2020-06-16T16:58:00Z"/>
          <w:del w:id="1394" w:author="Fegie" w:date="2021-04-28T12:03:00Z"/>
          <w:rFonts w:ascii="標楷體" w:eastAsia="標楷體" w:hAnsi="標楷體"/>
          <w:color w:val="000000" w:themeColor="text1"/>
          <w:sz w:val="20"/>
        </w:rPr>
      </w:pPr>
      <w:ins w:id="1395" w:author="88692" w:date="2020-06-16T16:58:00Z">
        <w:del w:id="1396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服務年資       : XX</w:delText>
          </w:r>
          <w:bookmarkStart w:id="1397" w:name="_Toc71196514"/>
          <w:bookmarkEnd w:id="1397"/>
        </w:del>
      </w:ins>
    </w:p>
    <w:p w14:paraId="29748507" w14:textId="10851C00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98" w:author="88692" w:date="2020-06-16T16:58:00Z"/>
          <w:del w:id="1399" w:author="Fegie" w:date="2021-04-28T12:03:00Z"/>
          <w:rFonts w:ascii="標楷體" w:eastAsia="標楷體" w:hAnsi="標楷體"/>
          <w:color w:val="000000" w:themeColor="text1"/>
          <w:sz w:val="20"/>
        </w:rPr>
      </w:pPr>
      <w:ins w:id="1400" w:author="88692" w:date="2020-06-16T16:58:00Z">
        <w:del w:id="1401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年收入         : 999999999</w:delText>
          </w:r>
          <w:bookmarkStart w:id="1402" w:name="_Toc71196515"/>
          <w:bookmarkEnd w:id="1402"/>
        </w:del>
      </w:ins>
    </w:p>
    <w:p w14:paraId="76201EE1" w14:textId="2151A13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03" w:author="88692" w:date="2020-06-16T16:58:00Z"/>
          <w:del w:id="1404" w:author="Fegie" w:date="2021-04-28T12:03:00Z"/>
          <w:rFonts w:ascii="標楷體" w:eastAsia="標楷體" w:hAnsi="標楷體"/>
          <w:color w:val="000000" w:themeColor="text1"/>
          <w:sz w:val="20"/>
        </w:rPr>
      </w:pPr>
      <w:ins w:id="1405" w:author="88692" w:date="2020-06-16T16:58:00Z">
        <w:del w:id="1406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年收入資料年月 : XXXXXX</w:delText>
          </w:r>
          <w:bookmarkStart w:id="1407" w:name="_Toc71196516"/>
          <w:bookmarkEnd w:id="1407"/>
        </w:del>
      </w:ins>
    </w:p>
    <w:p w14:paraId="494D8690" w14:textId="0B347386" w:rsidR="00023EE8" w:rsidRPr="00023EE8" w:rsidDel="009661CB" w:rsidRDefault="00B003A6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08" w:author="88692" w:date="2020-06-16T16:58:00Z"/>
          <w:del w:id="1409" w:author="Fegie" w:date="2021-04-28T12:03:00Z"/>
          <w:rFonts w:ascii="標楷體" w:eastAsia="標楷體" w:hAnsi="標楷體"/>
          <w:color w:val="000000" w:themeColor="text1"/>
          <w:sz w:val="20"/>
        </w:rPr>
      </w:pPr>
      <w:ins w:id="1410" w:author="88692" w:date="2020-06-18T11:16:00Z">
        <w:del w:id="1411" w:author="Fegie" w:date="2021-04-28T12:03:00Z">
          <w:r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護</w:delText>
          </w:r>
        </w:del>
      </w:ins>
      <w:ins w:id="1412" w:author="88692" w:date="2020-06-16T16:58:00Z">
        <w:del w:id="1413" w:author="Fegie" w:date="2021-04-28T12:03:00Z">
          <w:r w:rsidR="00023EE8"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照號碼       : XXXXXXXXXXXXXXXXXXXX</w:delText>
          </w:r>
          <w:bookmarkStart w:id="1414" w:name="_Toc71196517"/>
          <w:bookmarkEnd w:id="1414"/>
        </w:del>
      </w:ins>
    </w:p>
    <w:p w14:paraId="3E3020A6" w14:textId="560B348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15" w:author="88692" w:date="2020-06-16T16:58:00Z"/>
          <w:del w:id="1416" w:author="Fegie" w:date="2021-04-28T12:03:00Z"/>
          <w:rFonts w:ascii="標楷體" w:eastAsia="標楷體" w:hAnsi="標楷體"/>
          <w:color w:val="000000" w:themeColor="text1"/>
          <w:sz w:val="20"/>
        </w:rPr>
      </w:pPr>
      <w:ins w:id="1417" w:author="88692" w:date="2020-06-16T16:58:00Z">
        <w:del w:id="141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AML職業別      : XXX</w:delText>
          </w:r>
          <w:bookmarkStart w:id="1419" w:name="_Toc71196518"/>
          <w:bookmarkEnd w:id="1419"/>
        </w:del>
      </w:ins>
    </w:p>
    <w:p w14:paraId="57614E14" w14:textId="3A85B8A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20" w:author="88692" w:date="2020-06-16T16:58:00Z"/>
          <w:del w:id="1421" w:author="Fegie" w:date="2021-04-28T12:03:00Z"/>
          <w:rFonts w:ascii="標楷體" w:eastAsia="標楷體" w:hAnsi="標楷體"/>
          <w:color w:val="000000" w:themeColor="text1"/>
          <w:sz w:val="20"/>
        </w:rPr>
      </w:pPr>
      <w:ins w:id="1422" w:author="88692" w:date="2020-06-16T16:58:00Z">
        <w:del w:id="1423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AML組織        : XXX</w:delText>
          </w:r>
          <w:bookmarkStart w:id="1424" w:name="_Toc71196519"/>
          <w:bookmarkEnd w:id="1424"/>
        </w:del>
      </w:ins>
    </w:p>
    <w:p w14:paraId="4AFD43EF" w14:textId="30922786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25" w:author="88692" w:date="2020-06-16T16:58:00Z"/>
          <w:del w:id="1426" w:author="Fegie" w:date="2021-04-28T12:03:00Z"/>
          <w:rFonts w:ascii="標楷體" w:eastAsia="標楷體" w:hAnsi="標楷體"/>
          <w:color w:val="000000" w:themeColor="text1"/>
          <w:sz w:val="20"/>
        </w:rPr>
      </w:pPr>
      <w:ins w:id="1427" w:author="88692" w:date="2020-06-16T16:58:00Z">
        <w:del w:id="142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原住民姓名      : XXXXXXXXXXXXXXXXXXXXXXXXXXXXXXXXXXXXXXXXXXXXXXXXXX</w:delText>
          </w:r>
          <w:bookmarkStart w:id="1429" w:name="_Toc71196520"/>
          <w:bookmarkEnd w:id="1429"/>
        </w:del>
      </w:ins>
    </w:p>
    <w:p w14:paraId="7C2EF66D" w14:textId="25CBC99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30" w:author="Fegie" w:date="2021-04-28T12:03:00Z"/>
          <w:rFonts w:ascii="標楷體" w:eastAsia="標楷體" w:hAnsi="標楷體"/>
          <w:color w:val="000000" w:themeColor="text1"/>
          <w:sz w:val="20"/>
          <w:rPrChange w:id="1431" w:author="88692" w:date="2020-06-16T16:58:00Z">
            <w:rPr>
              <w:del w:id="1432" w:author="Fegie" w:date="2021-04-28T12:03:00Z"/>
              <w:rFonts w:ascii="標楷體" w:eastAsia="標楷體" w:hAnsi="標楷體"/>
              <w:sz w:val="20"/>
            </w:rPr>
          </w:rPrChange>
        </w:rPr>
      </w:pPr>
      <w:ins w:id="1433" w:author="88692" w:date="2020-06-16T16:58:00Z">
        <w:del w:id="1434" w:author="Fegie" w:date="2021-04-28T12:03:00Z">
          <w:r w:rsidRPr="00023EE8" w:rsidDel="009661CB">
            <w:rPr>
              <w:rFonts w:ascii="標楷體" w:eastAsia="標楷體" w:hAnsi="標楷體"/>
              <w:color w:val="000000" w:themeColor="text1"/>
              <w:sz w:val="20"/>
            </w:rPr>
            <w:delText xml:space="preserve"> </w:delText>
          </w:r>
          <w:r w:rsidR="00DA4687" w:rsidDel="009661CB">
            <w:rPr>
              <w:rFonts w:ascii="標楷體" w:eastAsia="標楷體" w:hAnsi="標楷體"/>
              <w:color w:val="000000" w:themeColor="text1"/>
              <w:sz w:val="20"/>
            </w:rPr>
            <w:delText xml:space="preserve">                 </w:delText>
          </w:r>
          <w:r w:rsidRPr="00023EE8" w:rsidDel="009661CB">
            <w:rPr>
              <w:rFonts w:ascii="標楷體" w:eastAsia="標楷體" w:hAnsi="標楷體"/>
              <w:color w:val="000000" w:themeColor="text1"/>
              <w:sz w:val="20"/>
            </w:rPr>
            <w:delText>XXXXXXXXXXXXXXXXXXXXXXXXXXXXXXXXXXXXXXXXXXXXXXXXXX</w:delText>
          </w:r>
        </w:del>
      </w:ins>
      <w:bookmarkStart w:id="1435" w:name="_Toc71196521"/>
      <w:bookmarkEnd w:id="1435"/>
    </w:p>
    <w:p w14:paraId="483FFB40" w14:textId="752AB29F" w:rsidR="006671A7" w:rsidDel="009661CB" w:rsidRDefault="0075306B" w:rsidP="006671A7">
      <w:pPr>
        <w:pStyle w:val="a"/>
        <w:numPr>
          <w:ilvl w:val="0"/>
          <w:numId w:val="0"/>
        </w:numPr>
        <w:rPr>
          <w:del w:id="1436" w:author="Fegie" w:date="2021-04-28T12:03:00Z"/>
          <w:rFonts w:ascii="標楷體" w:hAnsi="標楷體"/>
        </w:rPr>
      </w:pPr>
      <w:del w:id="1437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59969AB1" w14:textId="09ADB1F3" w:rsidR="006671A7" w:rsidDel="009661CB" w:rsidRDefault="006671A7" w:rsidP="006671A7">
      <w:pPr>
        <w:pStyle w:val="a"/>
        <w:numPr>
          <w:ilvl w:val="0"/>
          <w:numId w:val="0"/>
        </w:numPr>
        <w:rPr>
          <w:del w:id="1438" w:author="Fegie" w:date="2021-04-28T12:03:00Z"/>
          <w:rFonts w:ascii="標楷體" w:hAnsi="標楷體"/>
          <w:color w:val="FF0000"/>
        </w:rPr>
      </w:pPr>
      <w:del w:id="1439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677B9B" w:rsidDel="009661CB">
          <w:rPr>
            <w:rFonts w:ascii="標楷體" w:hAnsi="標楷體" w:hint="eastAsia"/>
            <w:strike/>
            <w:color w:val="FF0000"/>
            <w:lang w:eastAsia="zh-HK"/>
            <w:rPrChange w:id="1440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Pr="00677B9B" w:rsidDel="009661CB">
          <w:rPr>
            <w:rFonts w:ascii="標楷體" w:hAnsi="標楷體"/>
            <w:strike/>
            <w:color w:val="FF0000"/>
            <w:lang w:eastAsia="zh-HK"/>
            <w:rPrChange w:id="1441" w:author="88692" w:date="2020-06-18T09:44:00Z">
              <w:rPr>
                <w:rFonts w:ascii="標楷體" w:hAnsi="標楷體"/>
                <w:color w:val="FF0000"/>
                <w:lang w:eastAsia="zh-HK"/>
              </w:rPr>
            </w:rPrChange>
          </w:rPr>
          <w:delText>&amp;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查詢]功能，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為多筆式輸出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1442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，刪除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rPrChange w:id="1443" w:author="88692" w:date="2020-06-18T09:44:00Z">
              <w:rPr>
                <w:rFonts w:ascii="標楷體" w:hAnsi="標楷體" w:hint="eastAsia"/>
                <w:color w:val="FF0000"/>
              </w:rPr>
            </w:rPrChange>
          </w:rPr>
          <w:delText>時聯絡電話檔一併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1444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bookmarkStart w:id="1445" w:name="_Toc71196522"/>
        <w:bookmarkEnd w:id="1445"/>
      </w:del>
    </w:p>
    <w:p w14:paraId="01B96D58" w14:textId="4EA34C35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46" w:author="Fegie" w:date="2021-04-28T12:03:00Z"/>
          <w:rFonts w:ascii="標楷體" w:eastAsia="標楷體" w:hAnsi="標楷體"/>
          <w:sz w:val="20"/>
        </w:rPr>
      </w:pPr>
      <w:del w:id="1447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L1101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-自然人</w:delText>
        </w:r>
        <w:bookmarkStart w:id="1448" w:name="_Toc71196523"/>
        <w:bookmarkEnd w:id="1448"/>
      </w:del>
    </w:p>
    <w:p w14:paraId="41A471CE" w14:textId="69AF7ACC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49" w:author="Fegie" w:date="2021-04-28T12:03:00Z"/>
          <w:rFonts w:ascii="標楷體" w:eastAsia="標楷體" w:hAnsi="標楷體"/>
          <w:sz w:val="20"/>
        </w:rPr>
      </w:pPr>
      <w:bookmarkStart w:id="1450" w:name="_Toc71196524"/>
      <w:bookmarkEnd w:id="1450"/>
    </w:p>
    <w:p w14:paraId="5CAEC573" w14:textId="11CA4C0D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51" w:author="Fegie" w:date="2021-04-28T12:03:00Z"/>
          <w:rFonts w:ascii="標楷體" w:eastAsia="標楷體" w:hAnsi="標楷體"/>
          <w:sz w:val="20"/>
        </w:rPr>
      </w:pPr>
      <w:del w:id="1452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1453" w:name="_Toc71196525"/>
        <w:bookmarkEnd w:id="1453"/>
      </w:del>
    </w:p>
    <w:p w14:paraId="37D9C6E9" w14:textId="228CA6BA" w:rsidR="006671A7" w:rsidRPr="0075306B" w:rsidDel="009661CB" w:rsidRDefault="00716B9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54" w:author="Fegie" w:date="2021-04-28T12:03:00Z"/>
          <w:rFonts w:ascii="標楷體" w:eastAsia="標楷體" w:hAnsi="標楷體"/>
          <w:sz w:val="20"/>
        </w:rPr>
      </w:pPr>
      <w:del w:id="1455" w:author="Fegie" w:date="2021-04-28T12:03:00Z">
        <w:r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6671A7" w:rsidRPr="0075306B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  <w:r w:rsidR="006671A7" w:rsidDel="009661CB">
          <w:rPr>
            <w:rFonts w:ascii="標楷體" w:eastAsia="標楷體" w:hAnsi="標楷體"/>
            <w:sz w:val="20"/>
          </w:rPr>
          <w:delText>XXXXXXXXXX</w:delText>
        </w:r>
        <w:bookmarkStart w:id="1456" w:name="_Toc71196526"/>
        <w:bookmarkEnd w:id="1456"/>
      </w:del>
    </w:p>
    <w:p w14:paraId="38B0B555" w14:textId="59ADFC27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57" w:author="Fegie" w:date="2021-04-28T12:03:00Z"/>
          <w:rFonts w:ascii="標楷體" w:eastAsia="標楷體" w:hAnsi="標楷體"/>
          <w:sz w:val="20"/>
        </w:rPr>
      </w:pPr>
      <w:del w:id="145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: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459" w:name="_Toc71196527"/>
        <w:bookmarkEnd w:id="1459"/>
      </w:del>
    </w:p>
    <w:p w14:paraId="6E294BCD" w14:textId="17638A7B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del w:id="1460" w:author="Fegie" w:date="2021-04-28T12:03:00Z"/>
          <w:rFonts w:ascii="標楷體" w:eastAsia="標楷體" w:hAnsi="標楷體"/>
          <w:sz w:val="20"/>
        </w:rPr>
      </w:pPr>
      <w:del w:id="1461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462" w:name="_Toc71196528"/>
        <w:bookmarkEnd w:id="1462"/>
      </w:del>
    </w:p>
    <w:p w14:paraId="414DF414" w14:textId="2C9EB0BA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3" w:author="Fegie" w:date="2021-04-28T12:03:00Z"/>
          <w:rFonts w:ascii="標楷體" w:eastAsia="標楷體" w:hAnsi="標楷體"/>
          <w:sz w:val="20"/>
        </w:rPr>
      </w:pPr>
      <w:del w:id="146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出生年月日   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99  　</w:delText>
        </w:r>
        <w:bookmarkStart w:id="1465" w:name="_Toc71196529"/>
        <w:bookmarkEnd w:id="1465"/>
      </w:del>
    </w:p>
    <w:p w14:paraId="66997FCD" w14:textId="0A93FBB9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6" w:author="Fegie" w:date="2021-04-28T12:03:00Z"/>
          <w:rFonts w:ascii="標楷體" w:eastAsia="標楷體" w:hAnsi="標楷體"/>
          <w:sz w:val="20"/>
        </w:rPr>
      </w:pPr>
      <w:del w:id="146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性別           : 9</w:delText>
        </w:r>
        <w:bookmarkStart w:id="1468" w:name="_Toc71196530"/>
        <w:bookmarkEnd w:id="1468"/>
      </w:del>
    </w:p>
    <w:p w14:paraId="29C8C1D4" w14:textId="1A4C2746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9" w:author="Fegie" w:date="2021-04-28T12:03:00Z"/>
          <w:rFonts w:ascii="標楷體" w:eastAsia="標楷體" w:hAnsi="標楷體"/>
          <w:color w:val="FF0000"/>
          <w:sz w:val="20"/>
        </w:rPr>
      </w:pPr>
      <w:del w:id="1470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1471" w:name="_Toc71196531"/>
        <w:bookmarkEnd w:id="1471"/>
      </w:del>
    </w:p>
    <w:p w14:paraId="15C09A24" w14:textId="7AD09F8C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2" w:author="Fegie" w:date="2021-04-28T12:03:00Z"/>
          <w:rFonts w:ascii="標楷體" w:eastAsia="標楷體" w:hAnsi="標楷體"/>
          <w:sz w:val="20"/>
        </w:rPr>
      </w:pPr>
      <w:del w:id="1473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1474" w:name="_Toc71196532"/>
        <w:bookmarkEnd w:id="1474"/>
      </w:del>
    </w:p>
    <w:p w14:paraId="18E60C6E" w14:textId="28657A67" w:rsidR="006671A7" w:rsidRPr="00D96C41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5" w:author="Fegie" w:date="2021-04-28T12:03:00Z"/>
          <w:rFonts w:ascii="標楷體" w:eastAsia="標楷體" w:hAnsi="標楷體"/>
          <w:sz w:val="20"/>
        </w:rPr>
      </w:pPr>
      <w:del w:id="1476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1477" w:name="_Toc71196533"/>
        <w:bookmarkEnd w:id="1477"/>
      </w:del>
    </w:p>
    <w:p w14:paraId="4C779806" w14:textId="5FEFDB0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8" w:author="Fegie" w:date="2021-04-28T12:03:00Z"/>
          <w:rFonts w:ascii="標楷體" w:eastAsia="標楷體" w:hAnsi="標楷體"/>
          <w:sz w:val="20"/>
        </w:rPr>
      </w:pPr>
      <w:del w:id="147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</w:delText>
        </w:r>
        <w:r w:rsidR="00716B9A"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16B9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1480" w:name="_Toc71196534"/>
        <w:bookmarkEnd w:id="1480"/>
      </w:del>
    </w:p>
    <w:p w14:paraId="231003A2" w14:textId="79C8C1D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1" w:author="Fegie" w:date="2021-04-28T12:03:00Z"/>
          <w:rFonts w:ascii="標楷體" w:eastAsia="標楷體" w:hAnsi="標楷體"/>
          <w:sz w:val="20"/>
        </w:rPr>
      </w:pPr>
      <w:del w:id="148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 : 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1483" w:name="_Toc71196535"/>
        <w:bookmarkEnd w:id="1483"/>
      </w:del>
    </w:p>
    <w:p w14:paraId="38683572" w14:textId="5D63E766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4" w:author="Fegie" w:date="2021-04-28T12:03:00Z"/>
          <w:rFonts w:ascii="標楷體" w:eastAsia="標楷體" w:hAnsi="標楷體"/>
          <w:strike/>
          <w:color w:val="FF0000"/>
          <w:sz w:val="20"/>
          <w:rPrChange w:id="1485" w:author="88692" w:date="2020-06-16T16:01:00Z">
            <w:rPr>
              <w:del w:id="1486" w:author="Fegie" w:date="2021-04-28T12:03:00Z"/>
              <w:rFonts w:ascii="標楷體" w:eastAsia="標楷體" w:hAnsi="標楷體"/>
              <w:sz w:val="20"/>
            </w:rPr>
          </w:rPrChange>
        </w:rPr>
      </w:pPr>
      <w:del w:id="1487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488" w:author="88692" w:date="2020-06-16T16:01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489" w:author="88692" w:date="2020-06-16T16:01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1490" w:name="_Toc71196536"/>
        <w:bookmarkEnd w:id="1490"/>
      </w:del>
    </w:p>
    <w:p w14:paraId="10D716DB" w14:textId="266D0FE8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1" w:author="Fegie" w:date="2021-04-28T12:03:00Z"/>
          <w:rFonts w:ascii="標楷體" w:eastAsia="標楷體" w:hAnsi="標楷體"/>
          <w:sz w:val="20"/>
        </w:rPr>
      </w:pPr>
      <w:del w:id="149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戶籍郵遞區號   : 99999</w:delText>
        </w:r>
        <w:bookmarkStart w:id="1493" w:name="_Toc71196537"/>
        <w:bookmarkEnd w:id="1493"/>
      </w:del>
    </w:p>
    <w:p w14:paraId="26948B21" w14:textId="2C2724B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4" w:author="Fegie" w:date="2021-04-28T12:03:00Z"/>
          <w:rFonts w:ascii="標楷體" w:eastAsia="標楷體" w:hAnsi="標楷體"/>
          <w:sz w:val="20"/>
        </w:rPr>
      </w:pPr>
      <w:del w:id="149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496" w:name="_Toc71196538"/>
        <w:bookmarkEnd w:id="1496"/>
      </w:del>
    </w:p>
    <w:p w14:paraId="2BAA33FA" w14:textId="1D7114C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7" w:author="Fegie" w:date="2021-04-28T12:03:00Z"/>
          <w:rFonts w:ascii="標楷體" w:eastAsia="標楷體" w:hAnsi="標楷體"/>
          <w:sz w:val="20"/>
        </w:rPr>
      </w:pPr>
      <w:del w:id="149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1499" w:name="_Toc71196539"/>
        <w:bookmarkEnd w:id="1499"/>
      </w:del>
    </w:p>
    <w:p w14:paraId="3B98C022" w14:textId="6B036F36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0" w:author="Fegie" w:date="2021-04-28T12:03:00Z"/>
          <w:rFonts w:ascii="標楷體" w:eastAsia="標楷體" w:hAnsi="標楷體"/>
          <w:sz w:val="20"/>
        </w:rPr>
      </w:pPr>
      <w:del w:id="150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502" w:name="_Toc71196540"/>
        <w:bookmarkEnd w:id="1502"/>
      </w:del>
    </w:p>
    <w:p w14:paraId="6E0FA8AC" w14:textId="15F91F8C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3" w:author="Fegie" w:date="2021-04-28T12:03:00Z"/>
          <w:rFonts w:ascii="標楷體" w:eastAsia="標楷體" w:hAnsi="標楷體"/>
          <w:sz w:val="20"/>
        </w:rPr>
      </w:pPr>
      <w:del w:id="150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1505" w:name="_Toc71196541"/>
        <w:bookmarkEnd w:id="1505"/>
      </w:del>
    </w:p>
    <w:p w14:paraId="69C6C3E5" w14:textId="113C02B9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6" w:author="Fegie" w:date="2021-04-28T12:03:00Z"/>
          <w:rFonts w:ascii="標楷體" w:eastAsia="標楷體" w:hAnsi="標楷體"/>
          <w:sz w:val="20"/>
        </w:rPr>
      </w:pPr>
      <w:bookmarkStart w:id="1507" w:name="_Toc71196542"/>
      <w:bookmarkEnd w:id="1507"/>
    </w:p>
    <w:p w14:paraId="09561A50" w14:textId="6BBF4DBC" w:rsidR="006671A7" w:rsidRPr="00D845A9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8" w:author="Fegie" w:date="2021-04-28T12:03:00Z"/>
          <w:rFonts w:ascii="標楷體" w:eastAsia="標楷體" w:hAnsi="標楷體"/>
          <w:sz w:val="20"/>
        </w:rPr>
      </w:pPr>
      <w:del w:id="1509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為授信限</w:delText>
        </w:r>
        <w:r w:rsidRPr="00D845A9" w:rsidDel="009661CB">
          <w:rPr>
            <w:rFonts w:ascii="標楷體" w:eastAsia="標楷體" w:hAnsi="標楷體" w:hint="eastAsia"/>
            <w:sz w:val="20"/>
          </w:rPr>
          <w:delText>制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對</w:delText>
        </w:r>
        <w:r w:rsidRPr="00D845A9" w:rsidDel="009661CB">
          <w:rPr>
            <w:rFonts w:ascii="標楷體" w:eastAsia="標楷體" w:hAnsi="標楷體" w:hint="eastAsia"/>
            <w:sz w:val="20"/>
          </w:rPr>
          <w:delText>象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</w:del>
      <w:ins w:id="1510" w:author="88692" w:date="2020-06-16T16:50:00Z">
        <w:del w:id="1511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51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513" w:name="_Toc71196543"/>
        <w:bookmarkEnd w:id="1513"/>
      </w:del>
    </w:p>
    <w:p w14:paraId="73A8CE9A" w14:textId="10DE4827" w:rsid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14" w:author="88692" w:date="2020-06-16T16:01:00Z"/>
          <w:del w:id="1515" w:author="Fegie" w:date="2021-04-28T12:03:00Z"/>
          <w:rFonts w:ascii="標楷體" w:eastAsia="標楷體" w:hAnsi="標楷體"/>
          <w:sz w:val="20"/>
        </w:rPr>
      </w:pPr>
      <w:del w:id="1516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  <w:r w:rsidDel="009661CB">
          <w:rPr>
            <w:rFonts w:ascii="標楷體" w:eastAsia="標楷體" w:hAnsi="標楷體"/>
            <w:sz w:val="20"/>
          </w:rPr>
          <w:delText xml:space="preserve">                   </w:delText>
        </w:r>
      </w:del>
      <w:ins w:id="1517" w:author="88692" w:date="2020-06-16T16:50:00Z">
        <w:del w:id="1518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519" w:name="_Toc71196544"/>
      <w:bookmarkEnd w:id="1519"/>
    </w:p>
    <w:p w14:paraId="473C14AD" w14:textId="2A968A1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20" w:author="Fegie" w:date="2021-04-28T12:03:00Z"/>
          <w:rFonts w:ascii="標楷體" w:eastAsia="標楷體" w:hAnsi="標楷體"/>
          <w:sz w:val="20"/>
        </w:rPr>
      </w:pPr>
      <w:del w:id="1521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為準利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</w:del>
      <w:ins w:id="1522" w:author="88692" w:date="2020-06-16T16:50:00Z">
        <w:del w:id="1523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52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525" w:name="_Toc71196545"/>
        <w:bookmarkEnd w:id="1525"/>
      </w:del>
    </w:p>
    <w:p w14:paraId="66F211BA" w14:textId="6C3B3E6F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26" w:author="Fegie" w:date="2021-04-28T12:03:00Z"/>
          <w:rFonts w:ascii="標楷體" w:eastAsia="標楷體" w:hAnsi="標楷體"/>
          <w:sz w:val="20"/>
        </w:rPr>
      </w:pPr>
      <w:bookmarkStart w:id="1527" w:name="_Toc71196546"/>
      <w:bookmarkEnd w:id="1527"/>
    </w:p>
    <w:p w14:paraId="6F9F0773" w14:textId="7CFDC11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28" w:author="Fegie" w:date="2021-04-28T12:03:00Z"/>
          <w:rFonts w:ascii="標楷體" w:eastAsia="標楷體" w:hAnsi="標楷體"/>
          <w:sz w:val="20"/>
        </w:rPr>
      </w:pPr>
      <w:del w:id="152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企金別         : </w:delText>
        </w:r>
      </w:del>
      <w:ins w:id="1530" w:author="88692" w:date="2020-06-16T16:50:00Z">
        <w:del w:id="1531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53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533" w:name="_Toc71196547"/>
        <w:bookmarkEnd w:id="1533"/>
      </w:del>
    </w:p>
    <w:p w14:paraId="42EDC2C9" w14:textId="1ED1E066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34" w:author="Fegie" w:date="2021-04-28T12:03:00Z"/>
          <w:rFonts w:ascii="標楷體" w:eastAsia="標楷體" w:hAnsi="標楷體"/>
          <w:strike/>
          <w:color w:val="FF0000"/>
          <w:sz w:val="20"/>
          <w:rPrChange w:id="1535" w:author="88692" w:date="2020-06-16T16:02:00Z">
            <w:rPr>
              <w:del w:id="1536" w:author="Fegie" w:date="2021-04-28T12:03:00Z"/>
              <w:rFonts w:ascii="標楷體" w:eastAsia="標楷體" w:hAnsi="標楷體"/>
              <w:sz w:val="20"/>
            </w:rPr>
          </w:rPrChange>
        </w:rPr>
      </w:pPr>
      <w:del w:id="1537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38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39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40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41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1542" w:name="_Toc71196548"/>
        <w:bookmarkEnd w:id="1542"/>
      </w:del>
    </w:p>
    <w:p w14:paraId="3656642C" w14:textId="749A7B1A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3" w:author="Fegie" w:date="2021-04-28T12:03:00Z"/>
          <w:rFonts w:ascii="標楷體" w:eastAsia="標楷體" w:hAnsi="標楷體"/>
          <w:sz w:val="20"/>
        </w:rPr>
      </w:pPr>
      <w:bookmarkStart w:id="1544" w:name="_Toc71196549"/>
      <w:bookmarkEnd w:id="1544"/>
    </w:p>
    <w:p w14:paraId="2B4DCCF1" w14:textId="1C71C755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5" w:author="Fegie" w:date="2021-04-28T12:03:00Z"/>
          <w:rFonts w:ascii="標楷體" w:eastAsia="標楷體" w:hAnsi="標楷體"/>
          <w:strike/>
          <w:color w:val="FF0000"/>
          <w:sz w:val="20"/>
          <w:rPrChange w:id="1546" w:author="88692" w:date="2020-06-16T16:02:00Z">
            <w:rPr>
              <w:del w:id="1547" w:author="Fegie" w:date="2021-04-28T12:03:00Z"/>
              <w:rFonts w:ascii="標楷體" w:eastAsia="標楷體" w:hAnsi="標楷體"/>
              <w:sz w:val="20"/>
            </w:rPr>
          </w:rPrChange>
        </w:rPr>
      </w:pPr>
      <w:del w:id="154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員工代號       : </w:delText>
        </w:r>
        <w:r w:rsidDel="009661CB">
          <w:rPr>
            <w:rFonts w:ascii="標楷體" w:eastAsia="標楷體" w:hAnsi="標楷體"/>
            <w:sz w:val="20"/>
          </w:rPr>
          <w:delText>XXXXXX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49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       15 日薪        : 9</w:delText>
        </w:r>
        <w:bookmarkStart w:id="1550" w:name="_Toc71196550"/>
        <w:bookmarkEnd w:id="1550"/>
      </w:del>
    </w:p>
    <w:p w14:paraId="62BC1509" w14:textId="7025B5B4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51" w:author="Fegie" w:date="2021-04-28T12:03:00Z"/>
          <w:rFonts w:ascii="標楷體" w:eastAsia="標楷體" w:hAnsi="標楷體"/>
          <w:strike/>
          <w:color w:val="FF0000"/>
          <w:sz w:val="20"/>
          <w:rPrChange w:id="1552" w:author="88692" w:date="2020-06-16T16:02:00Z">
            <w:rPr>
              <w:del w:id="1553" w:author="Fegie" w:date="2021-04-28T12:03:00Z"/>
              <w:rFonts w:ascii="標楷體" w:eastAsia="標楷體" w:hAnsi="標楷體"/>
              <w:sz w:val="20"/>
            </w:rPr>
          </w:rPrChange>
        </w:rPr>
      </w:pPr>
      <w:del w:id="1554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55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員工身份別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56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: 99</w:delText>
        </w:r>
        <w:bookmarkStart w:id="1557" w:name="_Toc71196551"/>
        <w:bookmarkEnd w:id="1557"/>
      </w:del>
    </w:p>
    <w:p w14:paraId="647FF227" w14:textId="031B17BF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58" w:author="Fegie" w:date="2021-04-28T12:03:00Z"/>
          <w:rFonts w:ascii="標楷體" w:eastAsia="標楷體" w:hAnsi="標楷體"/>
          <w:strike/>
          <w:color w:val="FF0000"/>
          <w:sz w:val="20"/>
          <w:rPrChange w:id="1559" w:author="88692" w:date="2020-06-16T16:02:00Z">
            <w:rPr>
              <w:del w:id="1560" w:author="Fegie" w:date="2021-04-28T12:03:00Z"/>
              <w:rFonts w:ascii="標楷體" w:eastAsia="標楷體" w:hAnsi="標楷體"/>
              <w:sz w:val="20"/>
            </w:rPr>
          </w:rPrChange>
        </w:rPr>
      </w:pPr>
      <w:del w:id="1561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62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到職日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63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 : 999/99/99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64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65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>/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66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退日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67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: 999/99/99</w:delText>
        </w:r>
        <w:bookmarkStart w:id="1568" w:name="_Toc71196552"/>
        <w:bookmarkEnd w:id="1568"/>
      </w:del>
    </w:p>
    <w:p w14:paraId="7D2825CC" w14:textId="4869F33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69" w:author="88692" w:date="2020-06-16T16:51:00Z"/>
          <w:del w:id="1570" w:author="Fegie" w:date="2021-04-28T12:03:00Z"/>
          <w:rFonts w:ascii="標楷體" w:eastAsia="標楷體" w:hAnsi="標楷體"/>
          <w:sz w:val="20"/>
        </w:rPr>
      </w:pPr>
      <w:ins w:id="1571" w:author="88692" w:date="2020-06-16T16:51:00Z">
        <w:del w:id="1572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英文姓名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73" w:author="88692" w:date="2020-06-16T16:52:00Z">
        <w:del w:id="1574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575" w:name="_Toc71196553"/>
      <w:bookmarkEnd w:id="1575"/>
    </w:p>
    <w:p w14:paraId="083EF514" w14:textId="227A11DF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76" w:author="88692" w:date="2020-06-16T16:51:00Z"/>
          <w:del w:id="1577" w:author="Fegie" w:date="2021-04-28T12:03:00Z"/>
          <w:rFonts w:ascii="標楷體" w:eastAsia="標楷體" w:hAnsi="標楷體"/>
          <w:sz w:val="20"/>
        </w:rPr>
      </w:pPr>
      <w:ins w:id="1578" w:author="88692" w:date="2020-06-16T16:51:00Z">
        <w:del w:id="157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教育程度代號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80" w:author="88692" w:date="2020-06-16T16:52:00Z">
        <w:del w:id="1581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</w:delText>
          </w:r>
        </w:del>
      </w:ins>
      <w:bookmarkStart w:id="1582" w:name="_Toc71196554"/>
      <w:bookmarkEnd w:id="1582"/>
    </w:p>
    <w:p w14:paraId="724CBE61" w14:textId="660CC34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83" w:author="88692" w:date="2020-06-16T16:51:00Z"/>
          <w:del w:id="1584" w:author="Fegie" w:date="2021-04-28T12:03:00Z"/>
          <w:rFonts w:ascii="標楷體" w:eastAsia="標楷體" w:hAnsi="標楷體"/>
          <w:sz w:val="20"/>
        </w:rPr>
      </w:pPr>
      <w:ins w:id="1585" w:author="88692" w:date="2020-06-16T16:51:00Z">
        <w:del w:id="158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自有住宅有無</w:delText>
          </w:r>
        </w:del>
      </w:ins>
      <w:ins w:id="1587" w:author="88692" w:date="2020-06-16T16:52:00Z">
        <w:del w:id="1588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</w:delText>
          </w:r>
        </w:del>
      </w:ins>
      <w:bookmarkStart w:id="1589" w:name="_Toc71196555"/>
      <w:bookmarkEnd w:id="1589"/>
    </w:p>
    <w:p w14:paraId="05307F56" w14:textId="330E2C50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0" w:author="88692" w:date="2020-06-16T16:51:00Z"/>
          <w:del w:id="1591" w:author="Fegie" w:date="2021-04-28T12:03:00Z"/>
          <w:rFonts w:ascii="標楷體" w:eastAsia="標楷體" w:hAnsi="標楷體"/>
          <w:sz w:val="20"/>
        </w:rPr>
      </w:pPr>
      <w:ins w:id="1592" w:author="88692" w:date="2020-06-16T16:51:00Z">
        <w:del w:id="1593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任職機構名稱</w:delText>
          </w:r>
        </w:del>
      </w:ins>
      <w:ins w:id="1594" w:author="88692" w:date="2020-06-16T16:52:00Z">
        <w:del w:id="1595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</w:delText>
          </w:r>
        </w:del>
      </w:ins>
      <w:ins w:id="1596" w:author="88692" w:date="2020-06-16T16:53:00Z">
        <w:del w:id="1597" w:author="Fegie" w:date="2021-04-28T12:03:00Z">
          <w:r w:rsidDel="009661CB">
            <w:rPr>
              <w:rFonts w:ascii="標楷體" w:eastAsia="標楷體" w:hAnsi="標楷體"/>
              <w:sz w:val="20"/>
            </w:rPr>
            <w:delText>XXXXXXXXXXXXXXXXXXXXXXXXXXXXXXXXXXXXXXXXXXXXXXXXXX</w:delText>
          </w:r>
        </w:del>
      </w:ins>
      <w:bookmarkStart w:id="1598" w:name="_Toc71196556"/>
      <w:bookmarkEnd w:id="1598"/>
    </w:p>
    <w:p w14:paraId="3091AF87" w14:textId="4E094C79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9" w:author="88692" w:date="2020-06-16T16:51:00Z"/>
          <w:del w:id="1600" w:author="Fegie" w:date="2021-04-28T12:03:00Z"/>
          <w:rFonts w:ascii="標楷體" w:eastAsia="標楷體" w:hAnsi="標楷體"/>
          <w:sz w:val="20"/>
        </w:rPr>
      </w:pPr>
      <w:ins w:id="1601" w:author="88692" w:date="2020-06-16T16:51:00Z">
        <w:del w:id="1602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任職機構統編</w:delText>
          </w:r>
        </w:del>
      </w:ins>
      <w:ins w:id="1603" w:author="88692" w:date="2020-06-16T16:53:00Z">
        <w:del w:id="1604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605" w:author="88692" w:date="2020-06-16T16:54:00Z">
        <w:del w:id="1606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XXXXXXXX</w:delText>
          </w:r>
        </w:del>
      </w:ins>
      <w:bookmarkStart w:id="1607" w:name="_Toc71196557"/>
      <w:bookmarkEnd w:id="1607"/>
    </w:p>
    <w:p w14:paraId="6007AB1A" w14:textId="19BFAA57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08" w:author="88692" w:date="2020-06-16T16:51:00Z"/>
          <w:del w:id="1609" w:author="Fegie" w:date="2021-04-28T12:03:00Z"/>
          <w:rFonts w:ascii="標楷體" w:eastAsia="標楷體" w:hAnsi="標楷體"/>
          <w:sz w:val="20"/>
        </w:rPr>
      </w:pPr>
      <w:ins w:id="1610" w:author="88692" w:date="2020-06-16T16:51:00Z">
        <w:del w:id="161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任職機構電話</w:delText>
          </w:r>
        </w:del>
      </w:ins>
      <w:ins w:id="1612" w:author="88692" w:date="2020-06-16T16:54:00Z">
        <w:del w:id="1613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</w:delText>
          </w:r>
        </w:del>
      </w:ins>
      <w:bookmarkStart w:id="1614" w:name="_Toc71196558"/>
      <w:bookmarkEnd w:id="1614"/>
    </w:p>
    <w:p w14:paraId="213BF537" w14:textId="53516A26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15" w:author="88692" w:date="2020-06-16T16:51:00Z"/>
          <w:del w:id="1616" w:author="Fegie" w:date="2021-04-28T12:03:00Z"/>
          <w:rFonts w:ascii="標楷體" w:eastAsia="標楷體" w:hAnsi="標楷體"/>
          <w:sz w:val="20"/>
        </w:rPr>
      </w:pPr>
      <w:ins w:id="1617" w:author="88692" w:date="2020-06-16T16:51:00Z">
        <w:del w:id="1618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職位名稱</w:delText>
          </w:r>
        </w:del>
      </w:ins>
      <w:ins w:id="1619" w:author="88692" w:date="2020-06-16T16:54:00Z">
        <w:del w:id="1620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621" w:name="_Toc71196559"/>
      <w:bookmarkEnd w:id="1621"/>
    </w:p>
    <w:p w14:paraId="143B009F" w14:textId="11E56D04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22" w:author="88692" w:date="2020-06-16T16:51:00Z"/>
          <w:del w:id="1623" w:author="Fegie" w:date="2021-04-28T12:03:00Z"/>
          <w:rFonts w:ascii="標楷體" w:eastAsia="標楷體" w:hAnsi="標楷體"/>
          <w:sz w:val="20"/>
        </w:rPr>
      </w:pPr>
      <w:ins w:id="1624" w:author="88692" w:date="2020-06-16T16:51:00Z">
        <w:del w:id="1625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服務年資</w:delText>
          </w:r>
        </w:del>
      </w:ins>
      <w:ins w:id="1626" w:author="88692" w:date="2020-06-16T16:54:00Z">
        <w:del w:id="1627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      : XX</w:delText>
          </w:r>
        </w:del>
      </w:ins>
      <w:bookmarkStart w:id="1628" w:name="_Toc71196560"/>
      <w:bookmarkEnd w:id="1628"/>
    </w:p>
    <w:p w14:paraId="36938BBC" w14:textId="01241B7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29" w:author="88692" w:date="2020-06-16T16:51:00Z"/>
          <w:del w:id="1630" w:author="Fegie" w:date="2021-04-28T12:03:00Z"/>
          <w:rFonts w:ascii="標楷體" w:eastAsia="標楷體" w:hAnsi="標楷體"/>
          <w:sz w:val="20"/>
        </w:rPr>
      </w:pPr>
      <w:ins w:id="1631" w:author="88692" w:date="2020-06-16T16:51:00Z">
        <w:del w:id="1632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</w:del>
      </w:ins>
      <w:ins w:id="1633" w:author="88692" w:date="2020-06-16T16:54:00Z">
        <w:del w:id="1634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</w:del>
      </w:ins>
      <w:bookmarkStart w:id="1635" w:name="_Toc71196561"/>
      <w:bookmarkEnd w:id="1635"/>
    </w:p>
    <w:p w14:paraId="55647912" w14:textId="376AB64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36" w:author="88692" w:date="2020-06-16T16:51:00Z"/>
          <w:del w:id="1637" w:author="Fegie" w:date="2021-04-28T12:03:00Z"/>
          <w:rFonts w:ascii="標楷體" w:eastAsia="標楷體" w:hAnsi="標楷體"/>
          <w:sz w:val="20"/>
        </w:rPr>
      </w:pPr>
      <w:ins w:id="1638" w:author="88692" w:date="2020-06-16T16:51:00Z">
        <w:del w:id="163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</w:del>
      </w:ins>
      <w:ins w:id="1640" w:author="88692" w:date="2020-06-16T16:55:00Z">
        <w:del w:id="1641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</w:del>
      </w:ins>
      <w:bookmarkStart w:id="1642" w:name="_Toc71196562"/>
      <w:bookmarkEnd w:id="1642"/>
    </w:p>
    <w:p w14:paraId="0A859636" w14:textId="66375FD4" w:rsidR="00023EE8" w:rsidRPr="00023EE8" w:rsidDel="009661CB" w:rsidRDefault="00B003A6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43" w:author="88692" w:date="2020-06-16T16:51:00Z"/>
          <w:del w:id="1644" w:author="Fegie" w:date="2021-04-28T12:03:00Z"/>
          <w:rFonts w:ascii="標楷體" w:eastAsia="標楷體" w:hAnsi="標楷體"/>
          <w:sz w:val="20"/>
        </w:rPr>
      </w:pPr>
      <w:ins w:id="1645" w:author="88692" w:date="2020-06-18T11:17:00Z">
        <w:del w:id="1646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>護</w:delText>
          </w:r>
        </w:del>
      </w:ins>
      <w:ins w:id="1647" w:author="88692" w:date="2020-06-16T16:51:00Z">
        <w:del w:id="1648" w:author="Fegie" w:date="2021-04-28T12:03:00Z">
          <w:r w:rsidR="00023EE8" w:rsidRPr="00023EE8" w:rsidDel="009661CB">
            <w:rPr>
              <w:rFonts w:ascii="標楷體" w:eastAsia="標楷體" w:hAnsi="標楷體" w:hint="eastAsia"/>
              <w:sz w:val="20"/>
            </w:rPr>
            <w:delText>照號碼</w:delText>
          </w:r>
        </w:del>
      </w:ins>
      <w:ins w:id="1649" w:author="88692" w:date="2020-06-16T16:55:00Z">
        <w:del w:id="1650" w:author="Fegie" w:date="2021-04-28T12:03:00Z">
          <w:r w:rsidR="00023EE8"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="00023EE8" w:rsidDel="009661CB">
            <w:rPr>
              <w:rFonts w:ascii="標楷體" w:eastAsia="標楷體" w:hAnsi="標楷體"/>
              <w:sz w:val="20"/>
            </w:rPr>
            <w:delText xml:space="preserve">      </w:delText>
          </w:r>
          <w:r w:rsidR="00023EE8"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R="00023EE8"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651" w:name="_Toc71196563"/>
      <w:bookmarkEnd w:id="1651"/>
    </w:p>
    <w:p w14:paraId="41E053F5" w14:textId="65D59AF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52" w:author="88692" w:date="2020-06-16T16:51:00Z"/>
          <w:del w:id="1653" w:author="Fegie" w:date="2021-04-28T12:03:00Z"/>
          <w:rFonts w:ascii="標楷體" w:eastAsia="標楷體" w:hAnsi="標楷體"/>
          <w:sz w:val="20"/>
        </w:rPr>
      </w:pPr>
      <w:ins w:id="1654" w:author="88692" w:date="2020-06-16T16:51:00Z">
        <w:del w:id="1655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AML職業別</w:delText>
          </w:r>
        </w:del>
      </w:ins>
      <w:ins w:id="1656" w:author="88692" w:date="2020-06-16T16:55:00Z">
        <w:del w:id="1657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: XXX</w:delText>
          </w:r>
        </w:del>
      </w:ins>
      <w:bookmarkStart w:id="1658" w:name="_Toc71196564"/>
      <w:bookmarkEnd w:id="1658"/>
    </w:p>
    <w:p w14:paraId="5601BCA3" w14:textId="5A3C226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59" w:author="88692" w:date="2020-06-16T16:51:00Z"/>
          <w:del w:id="1660" w:author="Fegie" w:date="2021-04-28T12:03:00Z"/>
          <w:rFonts w:ascii="標楷體" w:eastAsia="標楷體" w:hAnsi="標楷體"/>
          <w:sz w:val="20"/>
        </w:rPr>
      </w:pPr>
      <w:ins w:id="1661" w:author="88692" w:date="2020-06-16T16:51:00Z">
        <w:del w:id="1662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AML組織</w:delText>
          </w:r>
        </w:del>
      </w:ins>
      <w:ins w:id="1663" w:author="88692" w:date="2020-06-16T16:55:00Z">
        <w:del w:id="1664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: XXX</w:delText>
          </w:r>
        </w:del>
      </w:ins>
      <w:bookmarkStart w:id="1665" w:name="_Toc71196565"/>
      <w:bookmarkEnd w:id="1665"/>
    </w:p>
    <w:p w14:paraId="1442C32D" w14:textId="54828CAB" w:rsid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66" w:author="88692" w:date="2020-06-16T16:56:00Z"/>
          <w:del w:id="1667" w:author="Fegie" w:date="2021-04-28T12:03:00Z"/>
          <w:rFonts w:ascii="標楷體" w:eastAsia="標楷體" w:hAnsi="標楷體"/>
          <w:sz w:val="20"/>
        </w:rPr>
      </w:pPr>
      <w:ins w:id="1668" w:author="88692" w:date="2020-06-16T16:51:00Z">
        <w:del w:id="166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原住民姓名</w:delText>
          </w:r>
        </w:del>
      </w:ins>
      <w:ins w:id="1670" w:author="88692" w:date="2020-06-16T16:56:00Z">
        <w:del w:id="1671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: XXXXXXXXXXXXXXXXXXXXXXXXXXXXXXXXXXXXXXXXXXXXXXXXXX</w:delText>
          </w:r>
          <w:bookmarkStart w:id="1672" w:name="_Toc71196566"/>
          <w:bookmarkEnd w:id="1672"/>
        </w:del>
      </w:ins>
    </w:p>
    <w:p w14:paraId="1B79B3FD" w14:textId="045D428A" w:rsidR="00BB5E4A" w:rsidDel="009661CB" w:rsidRDefault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ins w:id="1673" w:author="88692" w:date="2020-06-16T16:51:00Z"/>
          <w:del w:id="1674" w:author="Fegie" w:date="2021-04-28T12:03:00Z"/>
          <w:rFonts w:ascii="標楷體" w:eastAsia="標楷體" w:hAnsi="標楷體"/>
          <w:sz w:val="20"/>
        </w:rPr>
        <w:pPrChange w:id="1675" w:author="88692" w:date="2020-06-16T16:56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1676" w:author="88692" w:date="2020-06-16T16:56:00Z">
        <w:del w:id="1677" w:author="Fegie" w:date="2021-04-28T12:03:00Z">
          <w:r w:rsidRPr="00023EE8"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XXXXXXXXXXXXXXXXXXXXXXXXXXXXXXXXXXXXXXXXXXXXXXXXXX</w:delText>
          </w:r>
        </w:del>
      </w:ins>
      <w:bookmarkStart w:id="1678" w:name="_Toc71196567"/>
      <w:bookmarkEnd w:id="1678"/>
    </w:p>
    <w:p w14:paraId="72BBA99D" w14:textId="08CE60C8" w:rsidR="00023EE8" w:rsidDel="009661CB" w:rsidRDefault="00023EE8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79" w:author="Fegie" w:date="2021-04-28T12:03:00Z"/>
          <w:rFonts w:ascii="標楷體" w:eastAsia="標楷體" w:hAnsi="標楷體"/>
          <w:sz w:val="20"/>
        </w:rPr>
      </w:pPr>
      <w:bookmarkStart w:id="1680" w:name="_Toc71196568"/>
      <w:bookmarkEnd w:id="1680"/>
    </w:p>
    <w:p w14:paraId="26FAA104" w14:textId="5CF5936C" w:rsidR="00BB5E4A" w:rsidRPr="00CE781C" w:rsidDel="009661CB" w:rsidRDefault="00BB5E4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81" w:author="Fegie" w:date="2021-04-28T12:03:00Z"/>
          <w:rFonts w:ascii="標楷體" w:eastAsia="標楷體" w:hAnsi="標楷體"/>
          <w:color w:val="FF0000"/>
          <w:sz w:val="20"/>
        </w:rPr>
      </w:pPr>
      <w:del w:id="1682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電話種類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電話號碼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與借款人關係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聯絡人姓名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啟用記號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備註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bookmarkStart w:id="1683" w:name="_Toc71196569"/>
        <w:bookmarkEnd w:id="1683"/>
      </w:del>
    </w:p>
    <w:p w14:paraId="77FFE174" w14:textId="3C7FCC9C" w:rsidR="00BB5E4A" w:rsidRPr="00D845A9" w:rsidDel="009661CB" w:rsidRDefault="00BB5E4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84" w:author="Fegie" w:date="2021-04-28T12:03:00Z"/>
          <w:rFonts w:ascii="標楷體" w:eastAsia="標楷體" w:hAnsi="標楷體"/>
          <w:sz w:val="20"/>
        </w:rPr>
      </w:pPr>
      <w:del w:id="1685" w:author="Fegie" w:date="2021-04-28T12:03:00Z">
        <w:r w:rsidRPr="00CE781C" w:rsidDel="009661CB">
          <w:rPr>
            <w:rFonts w:ascii="標楷體" w:eastAsia="標楷體" w:hAnsi="標楷體"/>
            <w:color w:val="FF0000"/>
            <w:sz w:val="20"/>
          </w:rPr>
          <w:delText>……</w:delText>
        </w:r>
        <w:bookmarkStart w:id="1686" w:name="_Toc71196570"/>
        <w:bookmarkEnd w:id="1686"/>
      </w:del>
    </w:p>
    <w:p w14:paraId="2E791887" w14:textId="625219DE" w:rsidR="006671A7" w:rsidDel="009661CB" w:rsidRDefault="006671A7" w:rsidP="006671A7">
      <w:pPr>
        <w:pStyle w:val="a"/>
        <w:numPr>
          <w:ilvl w:val="0"/>
          <w:numId w:val="0"/>
        </w:numPr>
        <w:rPr>
          <w:del w:id="1687" w:author="Fegie" w:date="2021-04-28T12:03:00Z"/>
          <w:rFonts w:ascii="標楷體" w:hAnsi="標楷體"/>
        </w:rPr>
      </w:pPr>
      <w:del w:id="1688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76AEB068" w14:textId="02B74F11" w:rsidR="00252F5F" w:rsidRPr="006671A7" w:rsidDel="009661CB" w:rsidRDefault="00252F5F" w:rsidP="00252F5F">
      <w:pPr>
        <w:pStyle w:val="a"/>
        <w:numPr>
          <w:ilvl w:val="0"/>
          <w:numId w:val="0"/>
        </w:numPr>
        <w:rPr>
          <w:del w:id="1689" w:author="Fegie" w:date="2021-04-28T12:03:00Z"/>
          <w:rFonts w:ascii="標楷體" w:hAnsi="標楷體"/>
        </w:rPr>
      </w:pPr>
      <w:bookmarkStart w:id="1690" w:name="_Toc71196571"/>
      <w:bookmarkEnd w:id="1690"/>
    </w:p>
    <w:p w14:paraId="26B27CEB" w14:textId="0DB546AA" w:rsidR="00252F5F" w:rsidRPr="009B2BD3" w:rsidDel="009661CB" w:rsidRDefault="00A04243" w:rsidP="00252F5F">
      <w:pPr>
        <w:pStyle w:val="a"/>
        <w:rPr>
          <w:del w:id="1691" w:author="Fegie" w:date="2021-04-28T12:03:00Z"/>
          <w:rFonts w:ascii="標楷體" w:hAnsi="標楷體"/>
        </w:rPr>
      </w:pPr>
      <w:del w:id="1692" w:author="Fegie" w:date="2021-04-28T12:03:00Z">
        <w:r w:rsidDel="009661CB">
          <w:rPr>
            <w:rFonts w:hint="eastAsia"/>
          </w:rPr>
          <w:delText>輸入</w:delText>
        </w:r>
        <w:r w:rsidR="00252F5F" w:rsidRPr="009B2BD3" w:rsidDel="009661CB">
          <w:rPr>
            <w:rFonts w:ascii="標楷體" w:hAnsi="標楷體"/>
          </w:rPr>
          <w:delText>畫面資料說明</w:delText>
        </w:r>
        <w:bookmarkStart w:id="1693" w:name="_Toc71196572"/>
        <w:bookmarkEnd w:id="1693"/>
      </w:del>
    </w:p>
    <w:tbl>
      <w:tblPr>
        <w:tblW w:w="111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52"/>
        <w:gridCol w:w="1296"/>
        <w:gridCol w:w="1066"/>
        <w:gridCol w:w="1141"/>
        <w:gridCol w:w="665"/>
        <w:gridCol w:w="691"/>
        <w:gridCol w:w="3613"/>
      </w:tblGrid>
      <w:tr w:rsidR="00A04243" w:rsidRPr="00A04243" w:rsidDel="009661CB" w14:paraId="2D3B1E5D" w14:textId="47F0CA89" w:rsidTr="00CE2128">
        <w:trPr>
          <w:trHeight w:val="388"/>
          <w:jc w:val="center"/>
          <w:del w:id="1694" w:author="Fegie" w:date="2021-04-28T12:03:00Z"/>
        </w:trPr>
        <w:tc>
          <w:tcPr>
            <w:tcW w:w="558" w:type="dxa"/>
            <w:vMerge w:val="restart"/>
          </w:tcPr>
          <w:p w14:paraId="286F1605" w14:textId="782D95BA" w:rsidR="00A17982" w:rsidRPr="00A04243" w:rsidDel="009661CB" w:rsidRDefault="00A17982" w:rsidP="008F3B39">
            <w:pPr>
              <w:rPr>
                <w:del w:id="1695" w:author="Fegie" w:date="2021-04-28T12:03:00Z"/>
                <w:rFonts w:ascii="標楷體" w:eastAsia="標楷體" w:hAnsi="標楷體"/>
              </w:rPr>
            </w:pPr>
            <w:del w:id="1696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序號</w:delText>
              </w:r>
              <w:bookmarkStart w:id="1697" w:name="_Toc71196573"/>
              <w:bookmarkEnd w:id="1697"/>
            </w:del>
          </w:p>
        </w:tc>
        <w:tc>
          <w:tcPr>
            <w:tcW w:w="2152" w:type="dxa"/>
            <w:vMerge w:val="restart"/>
          </w:tcPr>
          <w:p w14:paraId="48AC7EB4" w14:textId="38C8B397" w:rsidR="00A17982" w:rsidRPr="00A04243" w:rsidDel="009661CB" w:rsidRDefault="00A17982" w:rsidP="008F3B39">
            <w:pPr>
              <w:rPr>
                <w:del w:id="1698" w:author="Fegie" w:date="2021-04-28T12:03:00Z"/>
                <w:rFonts w:ascii="標楷體" w:eastAsia="標楷體" w:hAnsi="標楷體"/>
              </w:rPr>
            </w:pPr>
            <w:del w:id="1699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欄位</w:delText>
              </w:r>
              <w:bookmarkStart w:id="1700" w:name="_Toc71196574"/>
              <w:bookmarkEnd w:id="1700"/>
            </w:del>
          </w:p>
        </w:tc>
        <w:tc>
          <w:tcPr>
            <w:tcW w:w="4859" w:type="dxa"/>
            <w:gridSpan w:val="5"/>
          </w:tcPr>
          <w:p w14:paraId="1C85A4C5" w14:textId="08AEC92D" w:rsidR="00A17982" w:rsidRPr="00A04243" w:rsidDel="009661CB" w:rsidRDefault="00A17982" w:rsidP="00A17982">
            <w:pPr>
              <w:jc w:val="center"/>
              <w:rPr>
                <w:del w:id="1701" w:author="Fegie" w:date="2021-04-28T12:03:00Z"/>
                <w:rFonts w:ascii="標楷體" w:eastAsia="標楷體" w:hAnsi="標楷體"/>
              </w:rPr>
            </w:pPr>
            <w:del w:id="1702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說明</w:delText>
              </w:r>
              <w:bookmarkStart w:id="1703" w:name="_Toc71196575"/>
              <w:bookmarkEnd w:id="1703"/>
            </w:del>
          </w:p>
        </w:tc>
        <w:tc>
          <w:tcPr>
            <w:tcW w:w="3613" w:type="dxa"/>
            <w:vMerge w:val="restart"/>
          </w:tcPr>
          <w:p w14:paraId="4E0EEA30" w14:textId="29694E62" w:rsidR="00A17982" w:rsidRPr="00A04243" w:rsidDel="009661CB" w:rsidRDefault="00A17982" w:rsidP="008F3B39">
            <w:pPr>
              <w:rPr>
                <w:del w:id="1704" w:author="Fegie" w:date="2021-04-28T12:03:00Z"/>
                <w:rFonts w:ascii="標楷體" w:eastAsia="標楷體" w:hAnsi="標楷體"/>
              </w:rPr>
            </w:pPr>
            <w:del w:id="170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1706" w:name="_Toc71196576"/>
              <w:bookmarkEnd w:id="1706"/>
            </w:del>
          </w:p>
        </w:tc>
        <w:bookmarkStart w:id="1707" w:name="_Toc71196577"/>
        <w:bookmarkEnd w:id="1707"/>
      </w:tr>
      <w:tr w:rsidR="00A04243" w:rsidRPr="00A04243" w:rsidDel="009661CB" w14:paraId="19E514BD" w14:textId="08992641" w:rsidTr="00CE2128">
        <w:trPr>
          <w:trHeight w:val="244"/>
          <w:jc w:val="center"/>
          <w:del w:id="1708" w:author="Fegie" w:date="2021-04-28T12:03:00Z"/>
        </w:trPr>
        <w:tc>
          <w:tcPr>
            <w:tcW w:w="558" w:type="dxa"/>
            <w:vMerge/>
          </w:tcPr>
          <w:p w14:paraId="500890FA" w14:textId="7B96C7CD" w:rsidR="00A17982" w:rsidRPr="00A04243" w:rsidDel="009661CB" w:rsidRDefault="00A17982" w:rsidP="008F3B39">
            <w:pPr>
              <w:rPr>
                <w:del w:id="1709" w:author="Fegie" w:date="2021-04-28T12:03:00Z"/>
                <w:rFonts w:ascii="標楷體" w:eastAsia="標楷體" w:hAnsi="標楷體"/>
              </w:rPr>
            </w:pPr>
            <w:bookmarkStart w:id="1710" w:name="_Toc71196578"/>
            <w:bookmarkEnd w:id="1710"/>
          </w:p>
        </w:tc>
        <w:tc>
          <w:tcPr>
            <w:tcW w:w="2152" w:type="dxa"/>
            <w:vMerge/>
          </w:tcPr>
          <w:p w14:paraId="73AEB3B0" w14:textId="627C021A" w:rsidR="00A17982" w:rsidRPr="00A04243" w:rsidDel="009661CB" w:rsidRDefault="00A17982" w:rsidP="008F3B39">
            <w:pPr>
              <w:rPr>
                <w:del w:id="1711" w:author="Fegie" w:date="2021-04-28T12:03:00Z"/>
                <w:rFonts w:ascii="標楷體" w:eastAsia="標楷體" w:hAnsi="標楷體"/>
              </w:rPr>
            </w:pPr>
            <w:bookmarkStart w:id="1712" w:name="_Toc71196579"/>
            <w:bookmarkEnd w:id="1712"/>
          </w:p>
        </w:tc>
        <w:tc>
          <w:tcPr>
            <w:tcW w:w="1296" w:type="dxa"/>
          </w:tcPr>
          <w:p w14:paraId="10306439" w14:textId="4B3C38BE" w:rsidR="00A17982" w:rsidRPr="00A04243" w:rsidDel="009661CB" w:rsidRDefault="00A17982" w:rsidP="008F3B39">
            <w:pPr>
              <w:rPr>
                <w:del w:id="1713" w:author="Fegie" w:date="2021-04-28T12:03:00Z"/>
                <w:rFonts w:ascii="標楷體" w:eastAsia="標楷體" w:hAnsi="標楷體"/>
              </w:rPr>
            </w:pPr>
            <w:del w:id="171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1715" w:name="_Toc71196580"/>
              <w:bookmarkEnd w:id="1715"/>
            </w:del>
          </w:p>
        </w:tc>
        <w:tc>
          <w:tcPr>
            <w:tcW w:w="1066" w:type="dxa"/>
          </w:tcPr>
          <w:p w14:paraId="2B8186CC" w14:textId="6C94DF97" w:rsidR="00A17982" w:rsidRPr="00A04243" w:rsidDel="009661CB" w:rsidRDefault="00A17982" w:rsidP="008F3B39">
            <w:pPr>
              <w:rPr>
                <w:del w:id="1716" w:author="Fegie" w:date="2021-04-28T12:03:00Z"/>
                <w:rFonts w:ascii="標楷體" w:eastAsia="標楷體" w:hAnsi="標楷體"/>
              </w:rPr>
            </w:pPr>
            <w:del w:id="171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預設值</w:delText>
              </w:r>
              <w:bookmarkStart w:id="1718" w:name="_Toc71196581"/>
              <w:bookmarkEnd w:id="1718"/>
            </w:del>
          </w:p>
        </w:tc>
        <w:tc>
          <w:tcPr>
            <w:tcW w:w="1141" w:type="dxa"/>
          </w:tcPr>
          <w:p w14:paraId="231CFA68" w14:textId="49E5B6C9" w:rsidR="00A17982" w:rsidRPr="00A04243" w:rsidDel="009661CB" w:rsidRDefault="00A17982" w:rsidP="008F3B39">
            <w:pPr>
              <w:rPr>
                <w:del w:id="1719" w:author="Fegie" w:date="2021-04-28T12:03:00Z"/>
                <w:rFonts w:ascii="標楷體" w:eastAsia="標楷體" w:hAnsi="標楷體"/>
              </w:rPr>
            </w:pPr>
            <w:del w:id="1720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選單內容</w:delText>
              </w:r>
              <w:bookmarkStart w:id="1721" w:name="_Toc71196582"/>
              <w:bookmarkEnd w:id="1721"/>
            </w:del>
          </w:p>
        </w:tc>
        <w:tc>
          <w:tcPr>
            <w:tcW w:w="665" w:type="dxa"/>
          </w:tcPr>
          <w:p w14:paraId="29BF2766" w14:textId="400EF635" w:rsidR="00A17982" w:rsidRPr="00A04243" w:rsidDel="009661CB" w:rsidRDefault="00A17982" w:rsidP="008F3B39">
            <w:pPr>
              <w:rPr>
                <w:del w:id="1722" w:author="Fegie" w:date="2021-04-28T12:03:00Z"/>
                <w:rFonts w:ascii="標楷體" w:eastAsia="標楷體" w:hAnsi="標楷體"/>
              </w:rPr>
            </w:pPr>
            <w:del w:id="172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必填</w:delText>
              </w:r>
              <w:bookmarkStart w:id="1724" w:name="_Toc71196583"/>
              <w:bookmarkEnd w:id="1724"/>
            </w:del>
          </w:p>
        </w:tc>
        <w:tc>
          <w:tcPr>
            <w:tcW w:w="691" w:type="dxa"/>
          </w:tcPr>
          <w:p w14:paraId="25572FB3" w14:textId="69D826FB" w:rsidR="00A17982" w:rsidRPr="00A04243" w:rsidDel="009661CB" w:rsidRDefault="00A17982" w:rsidP="008F3B39">
            <w:pPr>
              <w:rPr>
                <w:del w:id="1725" w:author="Fegie" w:date="2021-04-28T12:03:00Z"/>
                <w:rFonts w:ascii="標楷體" w:eastAsia="標楷體" w:hAnsi="標楷體"/>
              </w:rPr>
            </w:pPr>
            <w:del w:id="1726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R/W</w:delText>
              </w:r>
              <w:bookmarkStart w:id="1727" w:name="_Toc71196584"/>
              <w:bookmarkEnd w:id="1727"/>
            </w:del>
          </w:p>
        </w:tc>
        <w:tc>
          <w:tcPr>
            <w:tcW w:w="3613" w:type="dxa"/>
            <w:vMerge/>
          </w:tcPr>
          <w:p w14:paraId="1CCDAFFC" w14:textId="245C6B9D" w:rsidR="00A17982" w:rsidRPr="00A04243" w:rsidDel="009661CB" w:rsidRDefault="00A17982" w:rsidP="008F3B39">
            <w:pPr>
              <w:rPr>
                <w:del w:id="1728" w:author="Fegie" w:date="2021-04-28T12:03:00Z"/>
                <w:rFonts w:ascii="標楷體" w:eastAsia="標楷體" w:hAnsi="標楷體"/>
              </w:rPr>
            </w:pPr>
            <w:bookmarkStart w:id="1729" w:name="_Toc71196585"/>
            <w:bookmarkEnd w:id="1729"/>
          </w:p>
        </w:tc>
        <w:bookmarkStart w:id="1730" w:name="_Toc71196586"/>
        <w:bookmarkEnd w:id="1730"/>
      </w:tr>
      <w:tr w:rsidR="00A04243" w:rsidRPr="00A04243" w:rsidDel="009661CB" w14:paraId="3FED49EF" w14:textId="22F09600" w:rsidTr="00CE2128">
        <w:trPr>
          <w:trHeight w:val="244"/>
          <w:jc w:val="center"/>
          <w:del w:id="1731" w:author="Fegie" w:date="2021-04-28T12:03:00Z"/>
        </w:trPr>
        <w:tc>
          <w:tcPr>
            <w:tcW w:w="558" w:type="dxa"/>
          </w:tcPr>
          <w:p w14:paraId="0459675D" w14:textId="705E9D24" w:rsidR="00A17982" w:rsidRPr="00A04243" w:rsidDel="009661CB" w:rsidRDefault="00A17982" w:rsidP="008F3B39">
            <w:pPr>
              <w:rPr>
                <w:del w:id="1732" w:author="Fegie" w:date="2021-04-28T12:03:00Z"/>
                <w:rFonts w:ascii="標楷體" w:eastAsia="標楷體" w:hAnsi="標楷體"/>
              </w:rPr>
            </w:pPr>
            <w:del w:id="173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1734" w:name="_Toc71196587"/>
              <w:bookmarkEnd w:id="1734"/>
            </w:del>
          </w:p>
        </w:tc>
        <w:tc>
          <w:tcPr>
            <w:tcW w:w="2152" w:type="dxa"/>
          </w:tcPr>
          <w:p w14:paraId="74DEFFF2" w14:textId="5F47BC52" w:rsidR="00A17982" w:rsidRPr="00A04243" w:rsidDel="009661CB" w:rsidRDefault="00A17982" w:rsidP="008F3B39">
            <w:pPr>
              <w:rPr>
                <w:del w:id="1735" w:author="Fegie" w:date="2021-04-28T12:03:00Z"/>
                <w:rFonts w:ascii="標楷體" w:eastAsia="標楷體" w:hAnsi="標楷體"/>
              </w:rPr>
            </w:pPr>
            <w:del w:id="173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1737" w:name="_Toc71196588"/>
              <w:bookmarkEnd w:id="1737"/>
            </w:del>
          </w:p>
        </w:tc>
        <w:tc>
          <w:tcPr>
            <w:tcW w:w="1296" w:type="dxa"/>
          </w:tcPr>
          <w:p w14:paraId="2A0DEAB7" w14:textId="39ED2A43" w:rsidR="00A17982" w:rsidRPr="00A04243" w:rsidDel="009661CB" w:rsidRDefault="003B2B59" w:rsidP="008F3B39">
            <w:pPr>
              <w:rPr>
                <w:del w:id="1738" w:author="Fegie" w:date="2021-04-28T12:03:00Z"/>
                <w:rFonts w:ascii="標楷體" w:eastAsia="標楷體" w:hAnsi="標楷體"/>
              </w:rPr>
            </w:pPr>
            <w:del w:id="173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740" w:name="_Toc71196589"/>
              <w:bookmarkEnd w:id="1740"/>
            </w:del>
          </w:p>
        </w:tc>
        <w:tc>
          <w:tcPr>
            <w:tcW w:w="1066" w:type="dxa"/>
          </w:tcPr>
          <w:p w14:paraId="72F2356F" w14:textId="5A7B188A" w:rsidR="00A17982" w:rsidRPr="00A04243" w:rsidDel="009661CB" w:rsidRDefault="00A17982" w:rsidP="008F3B39">
            <w:pPr>
              <w:rPr>
                <w:del w:id="1741" w:author="Fegie" w:date="2021-04-28T12:03:00Z"/>
                <w:rFonts w:ascii="標楷體" w:eastAsia="標楷體" w:hAnsi="標楷體"/>
              </w:rPr>
            </w:pPr>
            <w:bookmarkStart w:id="1742" w:name="_Toc71196590"/>
            <w:bookmarkEnd w:id="1742"/>
          </w:p>
        </w:tc>
        <w:tc>
          <w:tcPr>
            <w:tcW w:w="1141" w:type="dxa"/>
          </w:tcPr>
          <w:p w14:paraId="50F8E40D" w14:textId="47F834E4" w:rsidR="00A17982" w:rsidRPr="00A04243" w:rsidDel="009661CB" w:rsidRDefault="00A17982" w:rsidP="008F3B39">
            <w:pPr>
              <w:rPr>
                <w:del w:id="1743" w:author="Fegie" w:date="2021-04-28T12:03:00Z"/>
                <w:rFonts w:ascii="標楷體" w:eastAsia="標楷體" w:hAnsi="標楷體"/>
              </w:rPr>
            </w:pPr>
            <w:del w:id="174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745" w:name="_Toc71196591"/>
              <w:bookmarkEnd w:id="1745"/>
            </w:del>
          </w:p>
        </w:tc>
        <w:tc>
          <w:tcPr>
            <w:tcW w:w="665" w:type="dxa"/>
          </w:tcPr>
          <w:p w14:paraId="7751A2F5" w14:textId="01A1DF19" w:rsidR="00A17982" w:rsidRPr="00A04243" w:rsidDel="009661CB" w:rsidRDefault="00A17982" w:rsidP="008F3B39">
            <w:pPr>
              <w:rPr>
                <w:del w:id="1746" w:author="Fegie" w:date="2021-04-28T12:03:00Z"/>
                <w:rFonts w:ascii="標楷體" w:eastAsia="標楷體" w:hAnsi="標楷體"/>
              </w:rPr>
            </w:pPr>
            <w:del w:id="174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48" w:name="_Toc71196592"/>
              <w:bookmarkEnd w:id="1748"/>
            </w:del>
          </w:p>
        </w:tc>
        <w:tc>
          <w:tcPr>
            <w:tcW w:w="691" w:type="dxa"/>
          </w:tcPr>
          <w:p w14:paraId="11E581D9" w14:textId="39F8849E" w:rsidR="00A17982" w:rsidRPr="00A04243" w:rsidDel="009661CB" w:rsidRDefault="00A17982" w:rsidP="008F3B39">
            <w:pPr>
              <w:rPr>
                <w:del w:id="1749" w:author="Fegie" w:date="2021-04-28T12:03:00Z"/>
                <w:rFonts w:ascii="標楷體" w:eastAsia="標楷體" w:hAnsi="標楷體"/>
              </w:rPr>
            </w:pPr>
            <w:bookmarkStart w:id="1750" w:name="_Toc71196593"/>
            <w:bookmarkEnd w:id="1750"/>
          </w:p>
        </w:tc>
        <w:tc>
          <w:tcPr>
            <w:tcW w:w="3613" w:type="dxa"/>
          </w:tcPr>
          <w:p w14:paraId="2CB32A97" w14:textId="455F045D" w:rsidR="00A17982" w:rsidRPr="00A04243" w:rsidDel="009661CB" w:rsidRDefault="00A17982" w:rsidP="008F3B39">
            <w:pPr>
              <w:rPr>
                <w:del w:id="1751" w:author="Fegie" w:date="2021-04-28T12:03:00Z"/>
                <w:rFonts w:ascii="標楷體" w:eastAsia="標楷體" w:hAnsi="標楷體"/>
              </w:rPr>
            </w:pPr>
            <w:del w:id="17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753" w:name="_Toc71196594"/>
              <w:bookmarkEnd w:id="1753"/>
            </w:del>
          </w:p>
          <w:p w14:paraId="7075A4A4" w14:textId="555149B6" w:rsidR="00A17982" w:rsidRPr="00A04243" w:rsidDel="009661CB" w:rsidRDefault="00A17982" w:rsidP="008F3B39">
            <w:pPr>
              <w:rPr>
                <w:del w:id="1754" w:author="Fegie" w:date="2021-04-28T12:03:00Z"/>
                <w:rFonts w:ascii="標楷體" w:eastAsia="標楷體" w:hAnsi="標楷體"/>
              </w:rPr>
            </w:pPr>
            <w:del w:id="175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1756" w:name="_Toc71196595"/>
              <w:bookmarkEnd w:id="1756"/>
            </w:del>
          </w:p>
          <w:p w14:paraId="6C3A13D9" w14:textId="1593884C" w:rsidR="00A17982" w:rsidRPr="00677B9B" w:rsidDel="009661CB" w:rsidRDefault="00A17982" w:rsidP="008F3B39">
            <w:pPr>
              <w:rPr>
                <w:del w:id="1757" w:author="Fegie" w:date="2021-04-28T12:03:00Z"/>
                <w:rFonts w:ascii="標楷體" w:eastAsia="標楷體" w:hAnsi="標楷體"/>
                <w:strike/>
                <w:color w:val="FF0000"/>
                <w:rPrChange w:id="1758" w:author="88692" w:date="2020-06-18T09:45:00Z">
                  <w:rPr>
                    <w:del w:id="1759" w:author="Fegie" w:date="2021-04-28T12:03:00Z"/>
                    <w:rFonts w:ascii="標楷體" w:eastAsia="標楷體" w:hAnsi="標楷體"/>
                  </w:rPr>
                </w:rPrChange>
              </w:rPr>
            </w:pPr>
            <w:del w:id="176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1761" w:author="88692" w:date="2020-06-18T09:45:00Z">
                    <w:rPr>
                      <w:rFonts w:ascii="標楷體" w:eastAsia="標楷體" w:hAnsi="標楷體"/>
                    </w:rPr>
                  </w:rPrChange>
                </w:rPr>
                <w:delText xml:space="preserve">4: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1762" w:author="88692" w:date="2020-06-18T09:45:00Z">
                    <w:rPr>
                      <w:rFonts w:ascii="標楷體" w:eastAsia="標楷體" w:hAnsi="標楷體" w:hint="eastAsia"/>
                    </w:rPr>
                  </w:rPrChange>
                </w:rPr>
                <w:delText>刪除</w:delText>
              </w:r>
              <w:bookmarkStart w:id="1763" w:name="_Toc71196596"/>
              <w:bookmarkEnd w:id="1763"/>
            </w:del>
          </w:p>
          <w:p w14:paraId="0B1857CF" w14:textId="233AD455" w:rsidR="00A17982" w:rsidRPr="00A04243" w:rsidDel="009661CB" w:rsidRDefault="00A17982" w:rsidP="008F3B39">
            <w:pPr>
              <w:rPr>
                <w:del w:id="1764" w:author="Fegie" w:date="2021-04-28T12:03:00Z"/>
                <w:rFonts w:ascii="標楷體" w:eastAsia="標楷體" w:hAnsi="標楷體"/>
              </w:rPr>
            </w:pPr>
            <w:del w:id="176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5: 查詢</w:delText>
              </w:r>
              <w:bookmarkStart w:id="1766" w:name="_Toc71196597"/>
              <w:bookmarkEnd w:id="1766"/>
            </w:del>
          </w:p>
        </w:tc>
        <w:bookmarkStart w:id="1767" w:name="_Toc71196598"/>
        <w:bookmarkEnd w:id="1767"/>
      </w:tr>
      <w:tr w:rsidR="00A04243" w:rsidRPr="00A04243" w:rsidDel="009661CB" w14:paraId="78401258" w14:textId="5BA4D154" w:rsidTr="00CE2128">
        <w:trPr>
          <w:trHeight w:val="291"/>
          <w:jc w:val="center"/>
          <w:del w:id="1768" w:author="Fegie" w:date="2021-04-28T12:03:00Z"/>
        </w:trPr>
        <w:tc>
          <w:tcPr>
            <w:tcW w:w="558" w:type="dxa"/>
          </w:tcPr>
          <w:p w14:paraId="0D3A3656" w14:textId="4AEBD03B" w:rsidR="00A17982" w:rsidRPr="00A04243" w:rsidDel="009661CB" w:rsidRDefault="00A17982" w:rsidP="008E254C">
            <w:pPr>
              <w:rPr>
                <w:del w:id="1769" w:author="Fegie" w:date="2021-04-28T12:03:00Z"/>
                <w:rFonts w:ascii="標楷體" w:eastAsia="標楷體" w:hAnsi="標楷體"/>
              </w:rPr>
            </w:pPr>
            <w:del w:id="177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1771" w:name="_Toc71196599"/>
              <w:bookmarkEnd w:id="1771"/>
            </w:del>
          </w:p>
        </w:tc>
        <w:tc>
          <w:tcPr>
            <w:tcW w:w="2152" w:type="dxa"/>
          </w:tcPr>
          <w:p w14:paraId="0D4332EC" w14:textId="7B125289" w:rsidR="00A17982" w:rsidRPr="00716B9A" w:rsidDel="009661CB" w:rsidRDefault="00716B9A" w:rsidP="008E254C">
            <w:pPr>
              <w:rPr>
                <w:del w:id="1772" w:author="Fegie" w:date="2021-04-28T12:03:00Z"/>
                <w:rFonts w:ascii="標楷體" w:eastAsia="標楷體" w:hAnsi="標楷體"/>
              </w:rPr>
            </w:pPr>
            <w:del w:id="1773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r w:rsidR="00A17982" w:rsidRPr="00716B9A" w:rsidDel="009661CB">
                <w:rPr>
                  <w:rFonts w:ascii="標楷體" w:eastAsia="標楷體" w:hAnsi="標楷體"/>
                </w:rPr>
                <w:delText xml:space="preserve">  </w:delText>
              </w:r>
              <w:bookmarkStart w:id="1774" w:name="_Toc71196600"/>
              <w:bookmarkEnd w:id="1774"/>
            </w:del>
          </w:p>
        </w:tc>
        <w:tc>
          <w:tcPr>
            <w:tcW w:w="1296" w:type="dxa"/>
          </w:tcPr>
          <w:p w14:paraId="66054B9E" w14:textId="471446AB" w:rsidR="00A17982" w:rsidRPr="00A04243" w:rsidDel="009661CB" w:rsidRDefault="003B2B59" w:rsidP="008E254C">
            <w:pPr>
              <w:rPr>
                <w:del w:id="1775" w:author="Fegie" w:date="2021-04-28T12:03:00Z"/>
                <w:rFonts w:ascii="標楷體" w:eastAsia="標楷體" w:hAnsi="標楷體"/>
              </w:rPr>
            </w:pPr>
            <w:del w:id="177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1777" w:name="_Toc71196601"/>
              <w:bookmarkEnd w:id="1777"/>
            </w:del>
          </w:p>
        </w:tc>
        <w:tc>
          <w:tcPr>
            <w:tcW w:w="1066" w:type="dxa"/>
          </w:tcPr>
          <w:p w14:paraId="7432DBF7" w14:textId="6FE7EB08" w:rsidR="00A17982" w:rsidRPr="00A04243" w:rsidDel="009661CB" w:rsidRDefault="00A17982" w:rsidP="008E254C">
            <w:pPr>
              <w:rPr>
                <w:del w:id="1778" w:author="Fegie" w:date="2021-04-28T12:03:00Z"/>
                <w:rFonts w:ascii="標楷體" w:eastAsia="標楷體" w:hAnsi="標楷體"/>
              </w:rPr>
            </w:pPr>
            <w:bookmarkStart w:id="1779" w:name="_Toc71196602"/>
            <w:bookmarkEnd w:id="1779"/>
          </w:p>
        </w:tc>
        <w:tc>
          <w:tcPr>
            <w:tcW w:w="1141" w:type="dxa"/>
          </w:tcPr>
          <w:p w14:paraId="5E2D7E53" w14:textId="2F3074BD" w:rsidR="00A17982" w:rsidRPr="00A04243" w:rsidDel="009661CB" w:rsidRDefault="00A17982" w:rsidP="008E254C">
            <w:pPr>
              <w:rPr>
                <w:del w:id="1780" w:author="Fegie" w:date="2021-04-28T12:03:00Z"/>
                <w:rFonts w:ascii="標楷體" w:eastAsia="標楷體" w:hAnsi="標楷體"/>
              </w:rPr>
            </w:pPr>
            <w:bookmarkStart w:id="1781" w:name="_Toc71196603"/>
            <w:bookmarkEnd w:id="1781"/>
          </w:p>
        </w:tc>
        <w:tc>
          <w:tcPr>
            <w:tcW w:w="665" w:type="dxa"/>
          </w:tcPr>
          <w:p w14:paraId="12543010" w14:textId="71EAAB96" w:rsidR="00A17982" w:rsidRPr="00A04243" w:rsidDel="009661CB" w:rsidRDefault="00A17982" w:rsidP="008E254C">
            <w:pPr>
              <w:rPr>
                <w:del w:id="1782" w:author="Fegie" w:date="2021-04-28T12:03:00Z"/>
                <w:rFonts w:ascii="標楷體" w:eastAsia="標楷體" w:hAnsi="標楷體"/>
              </w:rPr>
            </w:pPr>
            <w:del w:id="178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84" w:name="_Toc71196604"/>
              <w:bookmarkEnd w:id="1784"/>
            </w:del>
          </w:p>
        </w:tc>
        <w:tc>
          <w:tcPr>
            <w:tcW w:w="691" w:type="dxa"/>
          </w:tcPr>
          <w:p w14:paraId="42C49D98" w14:textId="52C590B4" w:rsidR="00A17982" w:rsidRPr="00A04243" w:rsidDel="009661CB" w:rsidRDefault="00A17982" w:rsidP="008E254C">
            <w:pPr>
              <w:rPr>
                <w:del w:id="1785" w:author="Fegie" w:date="2021-04-28T12:03:00Z"/>
                <w:rFonts w:ascii="標楷體" w:eastAsia="標楷體" w:hAnsi="標楷體"/>
              </w:rPr>
            </w:pPr>
            <w:bookmarkStart w:id="1786" w:name="_Toc71196605"/>
            <w:bookmarkEnd w:id="1786"/>
          </w:p>
        </w:tc>
        <w:tc>
          <w:tcPr>
            <w:tcW w:w="3613" w:type="dxa"/>
          </w:tcPr>
          <w:p w14:paraId="0BDEAA83" w14:textId="3C531DA3" w:rsidR="00A17982" w:rsidRPr="00A04243" w:rsidDel="009661CB" w:rsidRDefault="00A17982" w:rsidP="008E254C">
            <w:pPr>
              <w:rPr>
                <w:del w:id="1787" w:author="Fegie" w:date="2021-04-28T12:03:00Z"/>
                <w:rFonts w:ascii="標楷體" w:eastAsia="標楷體" w:hAnsi="標楷體"/>
              </w:rPr>
            </w:pPr>
            <w:del w:id="178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789" w:name="_Toc71196606"/>
              <w:bookmarkEnd w:id="1789"/>
            </w:del>
          </w:p>
        </w:tc>
        <w:bookmarkStart w:id="1790" w:name="_Toc71196607"/>
        <w:bookmarkEnd w:id="1790"/>
      </w:tr>
      <w:tr w:rsidR="00A04243" w:rsidRPr="00A04243" w:rsidDel="009661CB" w14:paraId="7DA1FAA6" w14:textId="29473172" w:rsidTr="00CE2128">
        <w:trPr>
          <w:trHeight w:val="291"/>
          <w:jc w:val="center"/>
          <w:del w:id="1791" w:author="Fegie" w:date="2021-04-28T12:03:00Z"/>
        </w:trPr>
        <w:tc>
          <w:tcPr>
            <w:tcW w:w="558" w:type="dxa"/>
          </w:tcPr>
          <w:p w14:paraId="4D0CA0FF" w14:textId="4AF54602" w:rsidR="00A17982" w:rsidRPr="00A04243" w:rsidDel="009661CB" w:rsidRDefault="00A17982" w:rsidP="008E254C">
            <w:pPr>
              <w:rPr>
                <w:del w:id="1792" w:author="Fegie" w:date="2021-04-28T12:03:00Z"/>
                <w:rFonts w:ascii="標楷體" w:eastAsia="標楷體" w:hAnsi="標楷體"/>
              </w:rPr>
            </w:pPr>
            <w:del w:id="17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1794" w:name="_Toc71196608"/>
              <w:bookmarkEnd w:id="1794"/>
            </w:del>
          </w:p>
        </w:tc>
        <w:tc>
          <w:tcPr>
            <w:tcW w:w="2152" w:type="dxa"/>
          </w:tcPr>
          <w:p w14:paraId="7889272E" w14:textId="04094B61" w:rsidR="00A17982" w:rsidRPr="00A04243" w:rsidDel="009661CB" w:rsidRDefault="00A17982" w:rsidP="008E254C">
            <w:pPr>
              <w:rPr>
                <w:del w:id="1795" w:author="Fegie" w:date="2021-04-28T12:03:00Z"/>
                <w:rFonts w:ascii="標楷體" w:eastAsia="標楷體" w:hAnsi="標楷體"/>
              </w:rPr>
            </w:pPr>
            <w:del w:id="17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戶名        </w:delText>
              </w:r>
              <w:bookmarkStart w:id="1797" w:name="_Toc71196609"/>
              <w:bookmarkEnd w:id="1797"/>
            </w:del>
          </w:p>
        </w:tc>
        <w:tc>
          <w:tcPr>
            <w:tcW w:w="1296" w:type="dxa"/>
          </w:tcPr>
          <w:p w14:paraId="40B11A07" w14:textId="7BB40C3E" w:rsidR="00A17982" w:rsidRPr="00A04243" w:rsidDel="009661CB" w:rsidRDefault="003B2B59" w:rsidP="008E254C">
            <w:pPr>
              <w:rPr>
                <w:del w:id="1798" w:author="Fegie" w:date="2021-04-28T12:03:00Z"/>
                <w:rFonts w:ascii="標楷體" w:eastAsia="標楷體" w:hAnsi="標楷體"/>
              </w:rPr>
            </w:pPr>
            <w:del w:id="179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1800" w:name="_Toc71196610"/>
              <w:bookmarkEnd w:id="1800"/>
            </w:del>
          </w:p>
        </w:tc>
        <w:tc>
          <w:tcPr>
            <w:tcW w:w="1066" w:type="dxa"/>
          </w:tcPr>
          <w:p w14:paraId="6540645E" w14:textId="4546AFDE" w:rsidR="00A17982" w:rsidRPr="00A04243" w:rsidDel="009661CB" w:rsidRDefault="00A17982" w:rsidP="008E254C">
            <w:pPr>
              <w:rPr>
                <w:del w:id="1801" w:author="Fegie" w:date="2021-04-28T12:03:00Z"/>
                <w:rFonts w:ascii="標楷體" w:eastAsia="標楷體" w:hAnsi="標楷體"/>
              </w:rPr>
            </w:pPr>
            <w:bookmarkStart w:id="1802" w:name="_Toc71196611"/>
            <w:bookmarkEnd w:id="1802"/>
          </w:p>
        </w:tc>
        <w:tc>
          <w:tcPr>
            <w:tcW w:w="1141" w:type="dxa"/>
          </w:tcPr>
          <w:p w14:paraId="72576494" w14:textId="43D5AF8A" w:rsidR="00A17982" w:rsidRPr="00A04243" w:rsidDel="009661CB" w:rsidRDefault="00A17982" w:rsidP="008E254C">
            <w:pPr>
              <w:rPr>
                <w:del w:id="1803" w:author="Fegie" w:date="2021-04-28T12:03:00Z"/>
                <w:rFonts w:ascii="標楷體" w:eastAsia="標楷體" w:hAnsi="標楷體"/>
              </w:rPr>
            </w:pPr>
            <w:bookmarkStart w:id="1804" w:name="_Toc71196612"/>
            <w:bookmarkEnd w:id="1804"/>
          </w:p>
        </w:tc>
        <w:tc>
          <w:tcPr>
            <w:tcW w:w="665" w:type="dxa"/>
          </w:tcPr>
          <w:p w14:paraId="1DBA7A54" w14:textId="06C26FDD" w:rsidR="00A17982" w:rsidRPr="00A04243" w:rsidDel="009661CB" w:rsidRDefault="00A17982" w:rsidP="008E254C">
            <w:pPr>
              <w:rPr>
                <w:del w:id="1805" w:author="Fegie" w:date="2021-04-28T12:03:00Z"/>
                <w:rFonts w:ascii="標楷體" w:eastAsia="標楷體" w:hAnsi="標楷體"/>
              </w:rPr>
            </w:pPr>
            <w:del w:id="180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07" w:name="_Toc71196613"/>
              <w:bookmarkEnd w:id="1807"/>
            </w:del>
          </w:p>
        </w:tc>
        <w:tc>
          <w:tcPr>
            <w:tcW w:w="691" w:type="dxa"/>
          </w:tcPr>
          <w:p w14:paraId="15F3A609" w14:textId="6C4A35D8" w:rsidR="00A17982" w:rsidRPr="00A04243" w:rsidDel="009661CB" w:rsidRDefault="00A17982" w:rsidP="008E254C">
            <w:pPr>
              <w:rPr>
                <w:del w:id="1808" w:author="Fegie" w:date="2021-04-28T12:03:00Z"/>
                <w:rFonts w:ascii="標楷體" w:eastAsia="標楷體" w:hAnsi="標楷體"/>
              </w:rPr>
            </w:pPr>
            <w:bookmarkStart w:id="1809" w:name="_Toc71196614"/>
            <w:bookmarkEnd w:id="1809"/>
          </w:p>
        </w:tc>
        <w:tc>
          <w:tcPr>
            <w:tcW w:w="3613" w:type="dxa"/>
          </w:tcPr>
          <w:p w14:paraId="3F355F9E" w14:textId="007BD280" w:rsidR="00A17982" w:rsidRPr="00A04243" w:rsidDel="009661CB" w:rsidRDefault="00A17982" w:rsidP="00163CC1">
            <w:pPr>
              <w:rPr>
                <w:del w:id="1810" w:author="Fegie" w:date="2021-04-28T12:03:00Z"/>
                <w:rFonts w:ascii="標楷體" w:eastAsia="標楷體" w:hAnsi="標楷體"/>
              </w:rPr>
            </w:pPr>
            <w:del w:id="181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812" w:name="_Toc71196615"/>
              <w:bookmarkEnd w:id="1812"/>
            </w:del>
          </w:p>
        </w:tc>
        <w:bookmarkStart w:id="1813" w:name="_Toc71196616"/>
        <w:bookmarkEnd w:id="1813"/>
      </w:tr>
      <w:tr w:rsidR="00A04243" w:rsidRPr="00A04243" w:rsidDel="009661CB" w14:paraId="5F2202A5" w14:textId="0ED0DB46" w:rsidTr="00CE2128">
        <w:trPr>
          <w:trHeight w:val="291"/>
          <w:jc w:val="center"/>
          <w:del w:id="1814" w:author="Fegie" w:date="2021-04-28T12:03:00Z"/>
        </w:trPr>
        <w:tc>
          <w:tcPr>
            <w:tcW w:w="558" w:type="dxa"/>
          </w:tcPr>
          <w:p w14:paraId="4A19B2BB" w14:textId="6DC7E3AE" w:rsidR="00A17982" w:rsidRPr="00A04243" w:rsidDel="009661CB" w:rsidRDefault="00A17982" w:rsidP="00C11BFD">
            <w:pPr>
              <w:rPr>
                <w:del w:id="1815" w:author="Fegie" w:date="2021-04-28T12:03:00Z"/>
                <w:rFonts w:ascii="標楷體" w:eastAsia="標楷體" w:hAnsi="標楷體"/>
              </w:rPr>
            </w:pPr>
            <w:del w:id="181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1817" w:name="_Toc71196617"/>
              <w:bookmarkEnd w:id="1817"/>
            </w:del>
          </w:p>
        </w:tc>
        <w:tc>
          <w:tcPr>
            <w:tcW w:w="2152" w:type="dxa"/>
          </w:tcPr>
          <w:p w14:paraId="56EA96A9" w14:textId="15E6BE8E" w:rsidR="00A17982" w:rsidRPr="00A04243" w:rsidDel="009661CB" w:rsidRDefault="00A17982" w:rsidP="00C11BFD">
            <w:pPr>
              <w:rPr>
                <w:del w:id="1818" w:author="Fegie" w:date="2021-04-28T12:03:00Z"/>
                <w:rFonts w:ascii="標楷體" w:eastAsia="標楷體" w:hAnsi="標楷體"/>
              </w:rPr>
            </w:pPr>
            <w:del w:id="181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出生年月日  </w:delText>
              </w:r>
              <w:bookmarkStart w:id="1820" w:name="_Toc71196618"/>
              <w:bookmarkEnd w:id="1820"/>
            </w:del>
          </w:p>
        </w:tc>
        <w:tc>
          <w:tcPr>
            <w:tcW w:w="1296" w:type="dxa"/>
          </w:tcPr>
          <w:p w14:paraId="00A2AC5D" w14:textId="5014D4BE" w:rsidR="00A17982" w:rsidRPr="00A04243" w:rsidDel="009661CB" w:rsidRDefault="003B2B59" w:rsidP="00C11BFD">
            <w:pPr>
              <w:rPr>
                <w:del w:id="1821" w:author="Fegie" w:date="2021-04-28T12:03:00Z"/>
                <w:rFonts w:ascii="標楷體" w:eastAsia="標楷體" w:hAnsi="標楷體"/>
              </w:rPr>
            </w:pPr>
            <w:del w:id="182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1823" w:name="_Toc71196619"/>
              <w:bookmarkEnd w:id="1823"/>
            </w:del>
          </w:p>
        </w:tc>
        <w:tc>
          <w:tcPr>
            <w:tcW w:w="1066" w:type="dxa"/>
          </w:tcPr>
          <w:p w14:paraId="7BBB0C87" w14:textId="4A325EA8" w:rsidR="00A17982" w:rsidRPr="00A04243" w:rsidDel="009661CB" w:rsidRDefault="00A17982" w:rsidP="00C11BFD">
            <w:pPr>
              <w:rPr>
                <w:del w:id="1824" w:author="Fegie" w:date="2021-04-28T12:03:00Z"/>
                <w:rFonts w:ascii="標楷體" w:eastAsia="標楷體" w:hAnsi="標楷體"/>
              </w:rPr>
            </w:pPr>
            <w:bookmarkStart w:id="1825" w:name="_Toc71196620"/>
            <w:bookmarkEnd w:id="1825"/>
          </w:p>
        </w:tc>
        <w:tc>
          <w:tcPr>
            <w:tcW w:w="1141" w:type="dxa"/>
          </w:tcPr>
          <w:p w14:paraId="51DC7F58" w14:textId="09662083" w:rsidR="00A17982" w:rsidRPr="00A04243" w:rsidDel="009661CB" w:rsidRDefault="00A17982" w:rsidP="00C11BFD">
            <w:pPr>
              <w:rPr>
                <w:del w:id="1826" w:author="Fegie" w:date="2021-04-28T12:03:00Z"/>
                <w:rFonts w:ascii="標楷體" w:eastAsia="標楷體" w:hAnsi="標楷體"/>
              </w:rPr>
            </w:pPr>
            <w:bookmarkStart w:id="1827" w:name="_Toc71196621"/>
            <w:bookmarkEnd w:id="1827"/>
          </w:p>
        </w:tc>
        <w:tc>
          <w:tcPr>
            <w:tcW w:w="665" w:type="dxa"/>
          </w:tcPr>
          <w:p w14:paraId="130E325B" w14:textId="682D2B01" w:rsidR="00A17982" w:rsidRPr="00A04243" w:rsidDel="009661CB" w:rsidRDefault="00A17982" w:rsidP="00C11BFD">
            <w:pPr>
              <w:rPr>
                <w:del w:id="1828" w:author="Fegie" w:date="2021-04-28T12:03:00Z"/>
                <w:rFonts w:ascii="標楷體" w:eastAsia="標楷體" w:hAnsi="標楷體"/>
              </w:rPr>
            </w:pPr>
            <w:del w:id="182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30" w:name="_Toc71196622"/>
              <w:bookmarkEnd w:id="1830"/>
            </w:del>
          </w:p>
        </w:tc>
        <w:tc>
          <w:tcPr>
            <w:tcW w:w="691" w:type="dxa"/>
          </w:tcPr>
          <w:p w14:paraId="22AE894E" w14:textId="27D7A280" w:rsidR="00A17982" w:rsidRPr="00A04243" w:rsidDel="009661CB" w:rsidRDefault="00A17982" w:rsidP="00C11BFD">
            <w:pPr>
              <w:rPr>
                <w:del w:id="1831" w:author="Fegie" w:date="2021-04-28T12:03:00Z"/>
                <w:rFonts w:ascii="標楷體" w:eastAsia="標楷體" w:hAnsi="標楷體"/>
              </w:rPr>
            </w:pPr>
            <w:bookmarkStart w:id="1832" w:name="_Toc71196623"/>
            <w:bookmarkEnd w:id="1832"/>
          </w:p>
        </w:tc>
        <w:tc>
          <w:tcPr>
            <w:tcW w:w="3613" w:type="dxa"/>
          </w:tcPr>
          <w:p w14:paraId="1CD62A50" w14:textId="73D00807" w:rsidR="00A17982" w:rsidRPr="00A04243" w:rsidDel="009661CB" w:rsidRDefault="00A17982" w:rsidP="00163CC1">
            <w:pPr>
              <w:rPr>
                <w:del w:id="1833" w:author="Fegie" w:date="2021-04-28T12:03:00Z"/>
                <w:rFonts w:ascii="標楷體" w:eastAsia="標楷體" w:hAnsi="標楷體"/>
              </w:rPr>
            </w:pPr>
            <w:del w:id="183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i.新增時必須輸入,其他自動顯示不必輸入</w:delText>
              </w:r>
              <w:bookmarkStart w:id="1835" w:name="_Toc71196624"/>
              <w:bookmarkEnd w:id="1835"/>
            </w:del>
          </w:p>
        </w:tc>
        <w:bookmarkStart w:id="1836" w:name="_Toc71196625"/>
        <w:bookmarkEnd w:id="1836"/>
      </w:tr>
      <w:tr w:rsidR="00A04243" w:rsidRPr="00A04243" w:rsidDel="009661CB" w14:paraId="43438A82" w14:textId="76DE36A1" w:rsidTr="00CE2128">
        <w:trPr>
          <w:trHeight w:val="291"/>
          <w:jc w:val="center"/>
          <w:del w:id="1837" w:author="Fegie" w:date="2021-04-28T12:03:00Z"/>
        </w:trPr>
        <w:tc>
          <w:tcPr>
            <w:tcW w:w="558" w:type="dxa"/>
          </w:tcPr>
          <w:p w14:paraId="36CC6E00" w14:textId="1C94F6E3" w:rsidR="00A17982" w:rsidRPr="00A04243" w:rsidDel="009661CB" w:rsidRDefault="00A17982" w:rsidP="00C11BFD">
            <w:pPr>
              <w:rPr>
                <w:del w:id="1838" w:author="Fegie" w:date="2021-04-28T12:03:00Z"/>
                <w:rFonts w:ascii="標楷體" w:eastAsia="標楷體" w:hAnsi="標楷體"/>
              </w:rPr>
            </w:pPr>
            <w:del w:id="183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1840" w:name="_Toc71196626"/>
              <w:bookmarkEnd w:id="1840"/>
            </w:del>
          </w:p>
        </w:tc>
        <w:tc>
          <w:tcPr>
            <w:tcW w:w="2152" w:type="dxa"/>
          </w:tcPr>
          <w:p w14:paraId="5BA4CBB7" w14:textId="1CB99CCB" w:rsidR="00A17982" w:rsidRPr="00A04243" w:rsidDel="009661CB" w:rsidRDefault="00A17982" w:rsidP="00C11BFD">
            <w:pPr>
              <w:rPr>
                <w:del w:id="1841" w:author="Fegie" w:date="2021-04-28T12:03:00Z"/>
                <w:rFonts w:ascii="標楷體" w:eastAsia="標楷體" w:hAnsi="標楷體"/>
              </w:rPr>
            </w:pPr>
            <w:del w:id="184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性別        </w:delText>
              </w:r>
              <w:bookmarkStart w:id="1843" w:name="_Toc71196627"/>
              <w:bookmarkEnd w:id="1843"/>
            </w:del>
          </w:p>
        </w:tc>
        <w:tc>
          <w:tcPr>
            <w:tcW w:w="1296" w:type="dxa"/>
          </w:tcPr>
          <w:p w14:paraId="5C2823E4" w14:textId="5A9FF71C" w:rsidR="00A17982" w:rsidRPr="00A04243" w:rsidDel="009661CB" w:rsidRDefault="003B2B59" w:rsidP="00C11BFD">
            <w:pPr>
              <w:rPr>
                <w:del w:id="1844" w:author="Fegie" w:date="2021-04-28T12:03:00Z"/>
                <w:rFonts w:ascii="標楷體" w:eastAsia="標楷體" w:hAnsi="標楷體"/>
              </w:rPr>
            </w:pPr>
            <w:del w:id="184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846" w:name="_Toc71196628"/>
              <w:bookmarkEnd w:id="1846"/>
            </w:del>
          </w:p>
        </w:tc>
        <w:tc>
          <w:tcPr>
            <w:tcW w:w="1066" w:type="dxa"/>
          </w:tcPr>
          <w:p w14:paraId="0AF5B7B3" w14:textId="45D7D805" w:rsidR="00A17982" w:rsidRPr="00A04243" w:rsidDel="009661CB" w:rsidRDefault="00A17982" w:rsidP="00C11BFD">
            <w:pPr>
              <w:rPr>
                <w:del w:id="1847" w:author="Fegie" w:date="2021-04-28T12:03:00Z"/>
                <w:rFonts w:ascii="標楷體" w:eastAsia="標楷體" w:hAnsi="標楷體"/>
              </w:rPr>
            </w:pPr>
            <w:bookmarkStart w:id="1848" w:name="_Toc71196629"/>
            <w:bookmarkEnd w:id="1848"/>
          </w:p>
        </w:tc>
        <w:tc>
          <w:tcPr>
            <w:tcW w:w="1141" w:type="dxa"/>
          </w:tcPr>
          <w:p w14:paraId="0F9507A7" w14:textId="04871269" w:rsidR="00A17982" w:rsidRPr="00A04243" w:rsidDel="009661CB" w:rsidRDefault="00A17982" w:rsidP="00C11BFD">
            <w:pPr>
              <w:rPr>
                <w:del w:id="1849" w:author="Fegie" w:date="2021-04-28T12:03:00Z"/>
                <w:rFonts w:ascii="標楷體" w:eastAsia="標楷體" w:hAnsi="標楷體"/>
              </w:rPr>
            </w:pPr>
            <w:bookmarkStart w:id="1850" w:name="_Toc71196630"/>
            <w:bookmarkEnd w:id="1850"/>
          </w:p>
        </w:tc>
        <w:tc>
          <w:tcPr>
            <w:tcW w:w="665" w:type="dxa"/>
          </w:tcPr>
          <w:p w14:paraId="635338EE" w14:textId="5F0294AF" w:rsidR="00A17982" w:rsidRPr="00A04243" w:rsidDel="009661CB" w:rsidRDefault="00A17982" w:rsidP="00C11BFD">
            <w:pPr>
              <w:rPr>
                <w:del w:id="1851" w:author="Fegie" w:date="2021-04-28T12:03:00Z"/>
                <w:rFonts w:ascii="標楷體" w:eastAsia="標楷體" w:hAnsi="標楷體"/>
              </w:rPr>
            </w:pPr>
            <w:del w:id="18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53" w:name="_Toc71196631"/>
              <w:bookmarkEnd w:id="1853"/>
            </w:del>
          </w:p>
        </w:tc>
        <w:tc>
          <w:tcPr>
            <w:tcW w:w="691" w:type="dxa"/>
          </w:tcPr>
          <w:p w14:paraId="0ABBE332" w14:textId="010EF5EA" w:rsidR="00A17982" w:rsidRPr="00A04243" w:rsidDel="009661CB" w:rsidRDefault="00A17982" w:rsidP="00C11BFD">
            <w:pPr>
              <w:rPr>
                <w:del w:id="1854" w:author="Fegie" w:date="2021-04-28T12:03:00Z"/>
                <w:rFonts w:ascii="標楷體" w:eastAsia="標楷體" w:hAnsi="標楷體"/>
              </w:rPr>
            </w:pPr>
            <w:bookmarkStart w:id="1855" w:name="_Toc71196632"/>
            <w:bookmarkEnd w:id="1855"/>
          </w:p>
        </w:tc>
        <w:tc>
          <w:tcPr>
            <w:tcW w:w="3613" w:type="dxa"/>
          </w:tcPr>
          <w:p w14:paraId="6507BBBF" w14:textId="1500E255" w:rsidR="00A17982" w:rsidRPr="00A04243" w:rsidDel="009661CB" w:rsidRDefault="00A17982" w:rsidP="00163CC1">
            <w:pPr>
              <w:rPr>
                <w:del w:id="1856" w:author="Fegie" w:date="2021-04-28T12:03:00Z"/>
                <w:rFonts w:ascii="標楷體" w:eastAsia="標楷體" w:hAnsi="標楷體"/>
              </w:rPr>
            </w:pPr>
            <w:del w:id="185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i.新增時必須輸入,其他自動顯示不必輸入</w:delText>
              </w:r>
              <w:bookmarkStart w:id="1858" w:name="_Toc71196633"/>
              <w:bookmarkEnd w:id="1858"/>
            </w:del>
          </w:p>
          <w:p w14:paraId="74BA6C45" w14:textId="58CB027D" w:rsidR="003B2B59" w:rsidRPr="00A04243" w:rsidDel="009661CB" w:rsidRDefault="003B2B59" w:rsidP="00163CC1">
            <w:pPr>
              <w:rPr>
                <w:del w:id="1859" w:author="Fegie" w:date="2021-04-28T12:03:00Z"/>
                <w:rFonts w:ascii="標楷體" w:eastAsia="標楷體" w:hAnsi="標楷體"/>
              </w:rPr>
            </w:pPr>
            <w:del w:id="186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男性</w:delText>
              </w:r>
              <w:bookmarkStart w:id="1861" w:name="_Toc71196634"/>
              <w:bookmarkEnd w:id="1861"/>
            </w:del>
          </w:p>
          <w:p w14:paraId="2ED883C3" w14:textId="78E7FCE8" w:rsidR="003B2B59" w:rsidRPr="00A04243" w:rsidDel="009661CB" w:rsidRDefault="003B2B59" w:rsidP="00163CC1">
            <w:pPr>
              <w:rPr>
                <w:del w:id="1862" w:author="Fegie" w:date="2021-04-28T12:03:00Z"/>
                <w:rFonts w:ascii="標楷體" w:eastAsia="標楷體" w:hAnsi="標楷體"/>
              </w:rPr>
            </w:pPr>
            <w:del w:id="186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2: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女性</w:delText>
              </w:r>
              <w:bookmarkStart w:id="1864" w:name="_Toc71196635"/>
              <w:bookmarkEnd w:id="1864"/>
            </w:del>
          </w:p>
        </w:tc>
        <w:bookmarkStart w:id="1865" w:name="_Toc71196636"/>
        <w:bookmarkEnd w:id="1865"/>
      </w:tr>
      <w:tr w:rsidR="00A04243" w:rsidRPr="00A04243" w:rsidDel="009661CB" w14:paraId="618C847A" w14:textId="62713D75" w:rsidTr="00CE2128">
        <w:trPr>
          <w:trHeight w:val="291"/>
          <w:jc w:val="center"/>
          <w:del w:id="1866" w:author="Fegie" w:date="2021-04-28T12:03:00Z"/>
        </w:trPr>
        <w:tc>
          <w:tcPr>
            <w:tcW w:w="558" w:type="dxa"/>
          </w:tcPr>
          <w:p w14:paraId="11257FAF" w14:textId="277255C6" w:rsidR="00A17982" w:rsidRPr="00A04243" w:rsidDel="009661CB" w:rsidRDefault="00A17982" w:rsidP="00C11BFD">
            <w:pPr>
              <w:rPr>
                <w:del w:id="1867" w:author="Fegie" w:date="2021-04-28T12:03:00Z"/>
                <w:rFonts w:ascii="標楷體" w:eastAsia="標楷體" w:hAnsi="標楷體"/>
              </w:rPr>
            </w:pPr>
            <w:del w:id="186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869" w:name="_Toc71196637"/>
              <w:bookmarkEnd w:id="1869"/>
            </w:del>
          </w:p>
        </w:tc>
        <w:tc>
          <w:tcPr>
            <w:tcW w:w="2152" w:type="dxa"/>
          </w:tcPr>
          <w:p w14:paraId="66A029F9" w14:textId="5B4D5C05" w:rsidR="00A17982" w:rsidRPr="00CE781C" w:rsidDel="009661CB" w:rsidRDefault="00A17982" w:rsidP="00C11BFD">
            <w:pPr>
              <w:rPr>
                <w:del w:id="1870" w:author="Fegie" w:date="2021-04-28T12:03:00Z"/>
                <w:rFonts w:ascii="標楷體" w:eastAsia="標楷體" w:hAnsi="標楷體"/>
                <w:color w:val="FF0000"/>
              </w:rPr>
            </w:pPr>
            <w:del w:id="1871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1872" w:name="_Toc71196638"/>
              <w:bookmarkEnd w:id="1872"/>
            </w:del>
          </w:p>
        </w:tc>
        <w:tc>
          <w:tcPr>
            <w:tcW w:w="1296" w:type="dxa"/>
          </w:tcPr>
          <w:p w14:paraId="297727A6" w14:textId="7EE26C28" w:rsidR="00A17982" w:rsidRPr="00CE781C" w:rsidDel="009661CB" w:rsidRDefault="003B2B59" w:rsidP="00C11BFD">
            <w:pPr>
              <w:rPr>
                <w:del w:id="1873" w:author="Fegie" w:date="2021-04-28T12:03:00Z"/>
                <w:rFonts w:ascii="標楷體" w:eastAsia="標楷體" w:hAnsi="標楷體"/>
                <w:color w:val="FF0000"/>
              </w:rPr>
            </w:pPr>
            <w:del w:id="187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1875" w:name="_Toc71196639"/>
              <w:bookmarkEnd w:id="1875"/>
            </w:del>
          </w:p>
        </w:tc>
        <w:tc>
          <w:tcPr>
            <w:tcW w:w="1066" w:type="dxa"/>
          </w:tcPr>
          <w:p w14:paraId="5B38DE40" w14:textId="4F5C29B9" w:rsidR="00A17982" w:rsidRPr="00A04243" w:rsidDel="009661CB" w:rsidRDefault="00A17982" w:rsidP="00C11BFD">
            <w:pPr>
              <w:rPr>
                <w:del w:id="1876" w:author="Fegie" w:date="2021-04-28T12:03:00Z"/>
                <w:rFonts w:ascii="標楷體" w:eastAsia="標楷體" w:hAnsi="標楷體"/>
              </w:rPr>
            </w:pPr>
            <w:bookmarkStart w:id="1877" w:name="_Toc71196640"/>
            <w:bookmarkEnd w:id="1877"/>
          </w:p>
        </w:tc>
        <w:tc>
          <w:tcPr>
            <w:tcW w:w="1141" w:type="dxa"/>
          </w:tcPr>
          <w:p w14:paraId="2FB31A03" w14:textId="726F914D" w:rsidR="00A17982" w:rsidRPr="00A04243" w:rsidDel="009661CB" w:rsidRDefault="00A17982" w:rsidP="00C11BFD">
            <w:pPr>
              <w:rPr>
                <w:del w:id="1878" w:author="Fegie" w:date="2021-04-28T12:03:00Z"/>
                <w:rFonts w:ascii="標楷體" w:eastAsia="標楷體" w:hAnsi="標楷體"/>
              </w:rPr>
            </w:pPr>
            <w:del w:id="187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880" w:name="_Toc71196641"/>
              <w:bookmarkEnd w:id="1880"/>
            </w:del>
          </w:p>
        </w:tc>
        <w:tc>
          <w:tcPr>
            <w:tcW w:w="665" w:type="dxa"/>
          </w:tcPr>
          <w:p w14:paraId="04F9B9FD" w14:textId="7B22ED7E" w:rsidR="00A17982" w:rsidRPr="00A04243" w:rsidDel="009661CB" w:rsidRDefault="00A17982" w:rsidP="00C11BFD">
            <w:pPr>
              <w:rPr>
                <w:del w:id="1881" w:author="Fegie" w:date="2021-04-28T12:03:00Z"/>
                <w:rFonts w:ascii="標楷體" w:eastAsia="標楷體" w:hAnsi="標楷體"/>
              </w:rPr>
            </w:pPr>
            <w:del w:id="188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83" w:name="_Toc71196642"/>
              <w:bookmarkEnd w:id="1883"/>
            </w:del>
          </w:p>
        </w:tc>
        <w:tc>
          <w:tcPr>
            <w:tcW w:w="691" w:type="dxa"/>
          </w:tcPr>
          <w:p w14:paraId="7B60CAAA" w14:textId="05FDF12A" w:rsidR="00A17982" w:rsidRPr="00A04243" w:rsidDel="009661CB" w:rsidRDefault="00A17982" w:rsidP="00C11BFD">
            <w:pPr>
              <w:rPr>
                <w:del w:id="1884" w:author="Fegie" w:date="2021-04-28T12:03:00Z"/>
                <w:rFonts w:ascii="標楷體" w:eastAsia="標楷體" w:hAnsi="標楷體"/>
              </w:rPr>
            </w:pPr>
            <w:bookmarkStart w:id="1885" w:name="_Toc71196643"/>
            <w:bookmarkEnd w:id="1885"/>
          </w:p>
        </w:tc>
        <w:tc>
          <w:tcPr>
            <w:tcW w:w="3613" w:type="dxa"/>
          </w:tcPr>
          <w:p w14:paraId="4B4BDEF5" w14:textId="33142EC7" w:rsidR="00A17982" w:rsidRPr="00A04243" w:rsidDel="009661CB" w:rsidRDefault="00A17982" w:rsidP="00C11BFD">
            <w:pPr>
              <w:rPr>
                <w:del w:id="1886" w:author="Fegie" w:date="2021-04-28T12:03:00Z"/>
                <w:rFonts w:ascii="標楷體" w:eastAsia="標楷體" w:hAnsi="標楷體"/>
              </w:rPr>
            </w:pPr>
            <w:del w:id="188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</w:delText>
              </w:r>
              <w:bookmarkStart w:id="1888" w:name="_Hlk43366882"/>
              <w:r w:rsidRPr="00A04243" w:rsidDel="009661CB">
                <w:rPr>
                  <w:rFonts w:ascii="標楷體" w:eastAsia="標楷體" w:hAnsi="標楷體" w:hint="eastAsia"/>
                </w:rPr>
                <w:delText>新增必須輸入</w:delText>
              </w:r>
              <w:bookmarkEnd w:id="1888"/>
              <w:r w:rsidRPr="00A04243" w:rsidDel="009661CB">
                <w:rPr>
                  <w:rFonts w:ascii="標楷體" w:eastAsia="標楷體" w:hAnsi="標楷體" w:hint="eastAsia"/>
                </w:rPr>
                <w:delText>,其他自動顯示不必輸入</w:delText>
              </w:r>
              <w:bookmarkStart w:id="1889" w:name="_Toc71196644"/>
              <w:bookmarkEnd w:id="1889"/>
            </w:del>
          </w:p>
          <w:p w14:paraId="38B538F1" w14:textId="66DDE944" w:rsidR="00A17982" w:rsidRPr="00A04243" w:rsidDel="009661CB" w:rsidRDefault="0006376E" w:rsidP="00C11BFD">
            <w:pPr>
              <w:rPr>
                <w:del w:id="1890" w:author="Fegie" w:date="2021-04-28T12:03:00Z"/>
                <w:rFonts w:ascii="標楷體" w:eastAsia="標楷體" w:hAnsi="標楷體"/>
              </w:rPr>
            </w:pPr>
            <w:del w:id="189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1892" w:name="_Toc71196645"/>
              <w:bookmarkEnd w:id="1892"/>
            </w:del>
          </w:p>
          <w:p w14:paraId="1B564A86" w14:textId="794E2030" w:rsidR="00A17982" w:rsidRPr="00A04243" w:rsidDel="009661CB" w:rsidRDefault="0006376E" w:rsidP="00C11BFD">
            <w:pPr>
              <w:rPr>
                <w:del w:id="1893" w:author="Fegie" w:date="2021-04-28T12:03:00Z"/>
                <w:rFonts w:ascii="標楷體" w:eastAsia="標楷體" w:hAnsi="標楷體"/>
              </w:rPr>
            </w:pPr>
            <w:del w:id="189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1895" w:name="_Toc71196646"/>
              <w:bookmarkEnd w:id="1895"/>
            </w:del>
          </w:p>
          <w:p w14:paraId="5875A968" w14:textId="358E3BE5" w:rsidR="00A17982" w:rsidRPr="00A04243" w:rsidDel="009661CB" w:rsidRDefault="0006376E" w:rsidP="00C11BFD">
            <w:pPr>
              <w:rPr>
                <w:del w:id="1896" w:author="Fegie" w:date="2021-04-28T12:03:00Z"/>
                <w:rFonts w:ascii="標楷體" w:eastAsia="標楷體" w:hAnsi="標楷體"/>
              </w:rPr>
            </w:pPr>
            <w:del w:id="189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1898" w:name="_Toc71196647"/>
              <w:bookmarkEnd w:id="1898"/>
            </w:del>
          </w:p>
          <w:p w14:paraId="34F0D37F" w14:textId="49A8A3DC" w:rsidR="00A17982" w:rsidRPr="00A04243" w:rsidDel="009661CB" w:rsidRDefault="0006376E" w:rsidP="00C11BFD">
            <w:pPr>
              <w:rPr>
                <w:del w:id="1899" w:author="Fegie" w:date="2021-04-28T12:03:00Z"/>
                <w:rFonts w:ascii="標楷體" w:eastAsia="標楷體" w:hAnsi="標楷體"/>
              </w:rPr>
            </w:pPr>
            <w:del w:id="1900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1901" w:name="_Toc71196648"/>
              <w:bookmarkEnd w:id="1901"/>
            </w:del>
          </w:p>
          <w:p w14:paraId="15EE8B60" w14:textId="566EE51D" w:rsidR="00A17982" w:rsidRPr="00A04243" w:rsidDel="009661CB" w:rsidRDefault="0006376E" w:rsidP="00C11BFD">
            <w:pPr>
              <w:rPr>
                <w:del w:id="1902" w:author="Fegie" w:date="2021-04-28T12:03:00Z"/>
                <w:rFonts w:ascii="標楷體" w:eastAsia="標楷體" w:hAnsi="標楷體"/>
              </w:rPr>
            </w:pPr>
            <w:del w:id="190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1904" w:name="_Toc71196649"/>
              <w:bookmarkEnd w:id="1904"/>
            </w:del>
          </w:p>
          <w:p w14:paraId="7B65AC5A" w14:textId="35BA3D40" w:rsidR="00A17982" w:rsidRPr="00A04243" w:rsidDel="009661CB" w:rsidRDefault="0006376E" w:rsidP="00C11BFD">
            <w:pPr>
              <w:rPr>
                <w:del w:id="1905" w:author="Fegie" w:date="2021-04-28T12:03:00Z"/>
                <w:rFonts w:ascii="標楷體" w:eastAsia="標楷體" w:hAnsi="標楷體"/>
              </w:rPr>
            </w:pPr>
            <w:del w:id="190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1907" w:name="_Toc71196650"/>
              <w:bookmarkEnd w:id="1907"/>
            </w:del>
          </w:p>
          <w:p w14:paraId="0691E7AB" w14:textId="3364D81E" w:rsidR="00A17982" w:rsidRPr="00A04243" w:rsidDel="009661CB" w:rsidRDefault="0006376E" w:rsidP="00C11BFD">
            <w:pPr>
              <w:rPr>
                <w:del w:id="1908" w:author="Fegie" w:date="2021-04-28T12:03:00Z"/>
                <w:rFonts w:ascii="標楷體" w:eastAsia="標楷體" w:hAnsi="標楷體"/>
              </w:rPr>
            </w:pPr>
            <w:del w:id="190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1910" w:name="_Toc71196651"/>
              <w:bookmarkEnd w:id="1910"/>
            </w:del>
          </w:p>
          <w:p w14:paraId="26713F0C" w14:textId="7E56C930" w:rsidR="00A17982" w:rsidRPr="00A04243" w:rsidDel="009661CB" w:rsidRDefault="0006376E" w:rsidP="00C11BFD">
            <w:pPr>
              <w:rPr>
                <w:del w:id="1911" w:author="Fegie" w:date="2021-04-28T12:03:00Z"/>
                <w:rFonts w:ascii="標楷體" w:eastAsia="標楷體" w:hAnsi="標楷體"/>
              </w:rPr>
            </w:pPr>
            <w:del w:id="191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1913" w:name="_Toc71196652"/>
              <w:bookmarkEnd w:id="1913"/>
            </w:del>
          </w:p>
        </w:tc>
        <w:bookmarkStart w:id="1914" w:name="_Toc71196653"/>
        <w:bookmarkEnd w:id="1914"/>
      </w:tr>
      <w:tr w:rsidR="00A04243" w:rsidRPr="00A04243" w:rsidDel="009661CB" w14:paraId="148D48A1" w14:textId="11FA1615" w:rsidTr="00CE2128">
        <w:trPr>
          <w:trHeight w:val="291"/>
          <w:jc w:val="center"/>
          <w:del w:id="1915" w:author="Fegie" w:date="2021-04-28T12:03:00Z"/>
        </w:trPr>
        <w:tc>
          <w:tcPr>
            <w:tcW w:w="558" w:type="dxa"/>
          </w:tcPr>
          <w:p w14:paraId="66C32358" w14:textId="6178EB6E" w:rsidR="00A17982" w:rsidRPr="00A04243" w:rsidDel="009661CB" w:rsidRDefault="00A17982" w:rsidP="00C11BFD">
            <w:pPr>
              <w:rPr>
                <w:del w:id="1916" w:author="Fegie" w:date="2021-04-28T12:03:00Z"/>
                <w:rFonts w:ascii="標楷體" w:eastAsia="標楷體" w:hAnsi="標楷體"/>
              </w:rPr>
            </w:pPr>
            <w:del w:id="191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7</w:delText>
              </w:r>
              <w:bookmarkStart w:id="1918" w:name="_Toc71196654"/>
              <w:bookmarkEnd w:id="1918"/>
            </w:del>
          </w:p>
        </w:tc>
        <w:tc>
          <w:tcPr>
            <w:tcW w:w="2152" w:type="dxa"/>
          </w:tcPr>
          <w:p w14:paraId="672FDDCE" w14:textId="74031592" w:rsidR="00A17982" w:rsidRPr="00A04243" w:rsidDel="009661CB" w:rsidRDefault="00A17982" w:rsidP="00C11BFD">
            <w:pPr>
              <w:rPr>
                <w:del w:id="1919" w:author="Fegie" w:date="2021-04-28T12:03:00Z"/>
                <w:rFonts w:ascii="標楷體" w:eastAsia="標楷體" w:hAnsi="標楷體"/>
              </w:rPr>
            </w:pPr>
            <w:del w:id="192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行業別</w:delText>
              </w:r>
              <w:bookmarkStart w:id="1921" w:name="_Toc71196655"/>
              <w:bookmarkEnd w:id="1921"/>
            </w:del>
          </w:p>
        </w:tc>
        <w:tc>
          <w:tcPr>
            <w:tcW w:w="1296" w:type="dxa"/>
          </w:tcPr>
          <w:p w14:paraId="325D04D3" w14:textId="29A77235" w:rsidR="00A17982" w:rsidRPr="00A04243" w:rsidDel="009661CB" w:rsidRDefault="003B2B59" w:rsidP="00C11BFD">
            <w:pPr>
              <w:rPr>
                <w:del w:id="1922" w:author="Fegie" w:date="2021-04-28T12:03:00Z"/>
                <w:rFonts w:ascii="標楷體" w:eastAsia="標楷體" w:hAnsi="標楷體"/>
              </w:rPr>
            </w:pPr>
            <w:del w:id="192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1924" w:name="_Toc71196656"/>
              <w:bookmarkEnd w:id="1924"/>
            </w:del>
          </w:p>
        </w:tc>
        <w:tc>
          <w:tcPr>
            <w:tcW w:w="1066" w:type="dxa"/>
          </w:tcPr>
          <w:p w14:paraId="358ED617" w14:textId="17D51D0B" w:rsidR="00A17982" w:rsidRPr="00A04243" w:rsidDel="009661CB" w:rsidRDefault="00A17982" w:rsidP="00C11BFD">
            <w:pPr>
              <w:rPr>
                <w:del w:id="1925" w:author="Fegie" w:date="2021-04-28T12:03:00Z"/>
                <w:rFonts w:ascii="標楷體" w:eastAsia="標楷體" w:hAnsi="標楷體"/>
              </w:rPr>
            </w:pPr>
            <w:bookmarkStart w:id="1926" w:name="_Toc71196657"/>
            <w:bookmarkEnd w:id="1926"/>
          </w:p>
        </w:tc>
        <w:tc>
          <w:tcPr>
            <w:tcW w:w="1141" w:type="dxa"/>
          </w:tcPr>
          <w:p w14:paraId="43B7F61D" w14:textId="65C7F4E7" w:rsidR="00A17982" w:rsidRPr="00A04243" w:rsidDel="009661CB" w:rsidRDefault="00A17982" w:rsidP="00C11BFD">
            <w:pPr>
              <w:rPr>
                <w:del w:id="1927" w:author="Fegie" w:date="2021-04-28T12:03:00Z"/>
                <w:rFonts w:ascii="標楷體" w:eastAsia="標楷體" w:hAnsi="標楷體"/>
              </w:rPr>
            </w:pPr>
            <w:bookmarkStart w:id="1928" w:name="_Toc71196658"/>
            <w:bookmarkEnd w:id="1928"/>
          </w:p>
        </w:tc>
        <w:tc>
          <w:tcPr>
            <w:tcW w:w="665" w:type="dxa"/>
          </w:tcPr>
          <w:p w14:paraId="03699480" w14:textId="1EE973FC" w:rsidR="00A17982" w:rsidRPr="00A04243" w:rsidDel="009661CB" w:rsidRDefault="00A17982" w:rsidP="00C11BFD">
            <w:pPr>
              <w:rPr>
                <w:del w:id="1929" w:author="Fegie" w:date="2021-04-28T12:03:00Z"/>
                <w:rFonts w:ascii="標楷體" w:eastAsia="標楷體" w:hAnsi="標楷體"/>
              </w:rPr>
            </w:pPr>
            <w:del w:id="193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931" w:name="_Toc71196659"/>
              <w:bookmarkEnd w:id="1931"/>
            </w:del>
          </w:p>
        </w:tc>
        <w:tc>
          <w:tcPr>
            <w:tcW w:w="691" w:type="dxa"/>
          </w:tcPr>
          <w:p w14:paraId="04729D70" w14:textId="7D1341D7" w:rsidR="00A17982" w:rsidRPr="00A04243" w:rsidDel="009661CB" w:rsidRDefault="00A17982" w:rsidP="00C11BFD">
            <w:pPr>
              <w:rPr>
                <w:del w:id="1932" w:author="Fegie" w:date="2021-04-28T12:03:00Z"/>
                <w:rFonts w:ascii="標楷體" w:eastAsia="標楷體" w:hAnsi="標楷體"/>
              </w:rPr>
            </w:pPr>
            <w:bookmarkStart w:id="1933" w:name="_Toc71196660"/>
            <w:bookmarkEnd w:id="1933"/>
          </w:p>
        </w:tc>
        <w:tc>
          <w:tcPr>
            <w:tcW w:w="3613" w:type="dxa"/>
          </w:tcPr>
          <w:p w14:paraId="3C0E883C" w14:textId="67786CFD" w:rsidR="00A17982" w:rsidRPr="00A04243" w:rsidDel="009661CB" w:rsidRDefault="00A17982" w:rsidP="00163CC1">
            <w:pPr>
              <w:rPr>
                <w:del w:id="1934" w:author="Fegie" w:date="2021-04-28T12:03:00Z"/>
                <w:rFonts w:ascii="標楷體" w:eastAsia="標楷體" w:hAnsi="標楷體"/>
              </w:rPr>
            </w:pPr>
            <w:del w:id="193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936" w:name="_Toc71196661"/>
              <w:bookmarkEnd w:id="1936"/>
            </w:del>
          </w:p>
        </w:tc>
        <w:bookmarkStart w:id="1937" w:name="_Toc71196662"/>
        <w:bookmarkEnd w:id="1937"/>
      </w:tr>
      <w:tr w:rsidR="00A04243" w:rsidRPr="00A04243" w:rsidDel="009661CB" w14:paraId="25280851" w14:textId="6EB38524" w:rsidTr="00CE2128">
        <w:trPr>
          <w:trHeight w:val="291"/>
          <w:jc w:val="center"/>
          <w:del w:id="1938" w:author="Fegie" w:date="2021-04-28T12:03:00Z"/>
        </w:trPr>
        <w:tc>
          <w:tcPr>
            <w:tcW w:w="558" w:type="dxa"/>
          </w:tcPr>
          <w:p w14:paraId="0B28125F" w14:textId="73265E0A" w:rsidR="00A17982" w:rsidRPr="00A04243" w:rsidDel="009661CB" w:rsidRDefault="00A17982" w:rsidP="00CC4BAD">
            <w:pPr>
              <w:rPr>
                <w:del w:id="1939" w:author="Fegie" w:date="2021-04-28T12:03:00Z"/>
                <w:rFonts w:ascii="標楷體" w:eastAsia="標楷體" w:hAnsi="標楷體"/>
              </w:rPr>
            </w:pPr>
            <w:del w:id="194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8</w:delText>
              </w:r>
              <w:bookmarkStart w:id="1941" w:name="_Toc71196663"/>
              <w:bookmarkEnd w:id="1941"/>
            </w:del>
          </w:p>
        </w:tc>
        <w:tc>
          <w:tcPr>
            <w:tcW w:w="2152" w:type="dxa"/>
          </w:tcPr>
          <w:p w14:paraId="1B557DBD" w14:textId="752E5B9D" w:rsidR="00A17982" w:rsidRPr="00A04243" w:rsidDel="009661CB" w:rsidRDefault="00A17982" w:rsidP="00CC4BAD">
            <w:pPr>
              <w:rPr>
                <w:del w:id="1942" w:author="Fegie" w:date="2021-04-28T12:03:00Z"/>
                <w:rFonts w:ascii="標楷體" w:eastAsia="標楷體" w:hAnsi="標楷體"/>
              </w:rPr>
            </w:pPr>
            <w:del w:id="194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1944" w:name="_Toc71196664"/>
              <w:bookmarkEnd w:id="1944"/>
            </w:del>
          </w:p>
        </w:tc>
        <w:tc>
          <w:tcPr>
            <w:tcW w:w="1296" w:type="dxa"/>
          </w:tcPr>
          <w:p w14:paraId="39C56A1E" w14:textId="003C1377" w:rsidR="00A17982" w:rsidRPr="00A04243" w:rsidDel="009661CB" w:rsidRDefault="003B2B59" w:rsidP="00CC4BAD">
            <w:pPr>
              <w:rPr>
                <w:del w:id="1945" w:author="Fegie" w:date="2021-04-28T12:03:00Z"/>
                <w:rFonts w:ascii="標楷體" w:eastAsia="標楷體" w:hAnsi="標楷體"/>
              </w:rPr>
            </w:pPr>
            <w:del w:id="194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1947" w:name="_Toc71196665"/>
              <w:bookmarkEnd w:id="1947"/>
            </w:del>
          </w:p>
        </w:tc>
        <w:tc>
          <w:tcPr>
            <w:tcW w:w="1066" w:type="dxa"/>
          </w:tcPr>
          <w:p w14:paraId="6584CC0D" w14:textId="35D1CB36" w:rsidR="00A17982" w:rsidRPr="00A04243" w:rsidDel="009661CB" w:rsidRDefault="00A17982" w:rsidP="00CC4BAD">
            <w:pPr>
              <w:rPr>
                <w:del w:id="1948" w:author="Fegie" w:date="2021-04-28T12:03:00Z"/>
                <w:rFonts w:ascii="標楷體" w:eastAsia="標楷體" w:hAnsi="標楷體"/>
              </w:rPr>
            </w:pPr>
            <w:del w:id="194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TW</w:delText>
              </w:r>
              <w:bookmarkStart w:id="1950" w:name="_Toc71196666"/>
              <w:bookmarkEnd w:id="1950"/>
            </w:del>
          </w:p>
        </w:tc>
        <w:tc>
          <w:tcPr>
            <w:tcW w:w="1141" w:type="dxa"/>
          </w:tcPr>
          <w:p w14:paraId="3294EFAE" w14:textId="23BBD0D9" w:rsidR="00A17982" w:rsidRPr="00A04243" w:rsidDel="009661CB" w:rsidRDefault="00A17982" w:rsidP="00CC4BAD">
            <w:pPr>
              <w:rPr>
                <w:del w:id="1951" w:author="Fegie" w:date="2021-04-28T12:03:00Z"/>
                <w:rFonts w:ascii="標楷體" w:eastAsia="標楷體" w:hAnsi="標楷體"/>
              </w:rPr>
            </w:pPr>
            <w:del w:id="19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953" w:name="_Toc71196667"/>
              <w:bookmarkEnd w:id="1953"/>
            </w:del>
          </w:p>
        </w:tc>
        <w:tc>
          <w:tcPr>
            <w:tcW w:w="665" w:type="dxa"/>
          </w:tcPr>
          <w:p w14:paraId="16BBC1B4" w14:textId="187A6943" w:rsidR="00A17982" w:rsidRPr="00A04243" w:rsidDel="009661CB" w:rsidRDefault="00A17982" w:rsidP="00CC4BAD">
            <w:pPr>
              <w:rPr>
                <w:del w:id="1954" w:author="Fegie" w:date="2021-04-28T12:03:00Z"/>
                <w:rFonts w:ascii="標楷體" w:eastAsia="標楷體" w:hAnsi="標楷體"/>
              </w:rPr>
            </w:pPr>
            <w:del w:id="195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956" w:name="_Toc71196668"/>
              <w:bookmarkEnd w:id="1956"/>
            </w:del>
          </w:p>
        </w:tc>
        <w:tc>
          <w:tcPr>
            <w:tcW w:w="691" w:type="dxa"/>
          </w:tcPr>
          <w:p w14:paraId="3C02C18D" w14:textId="2B24E5F7" w:rsidR="00A17982" w:rsidRPr="00A04243" w:rsidDel="009661CB" w:rsidRDefault="00A17982" w:rsidP="00CC4BAD">
            <w:pPr>
              <w:rPr>
                <w:del w:id="1957" w:author="Fegie" w:date="2021-04-28T12:03:00Z"/>
                <w:rFonts w:ascii="標楷體" w:eastAsia="標楷體" w:hAnsi="標楷體"/>
              </w:rPr>
            </w:pPr>
            <w:bookmarkStart w:id="1958" w:name="_Toc71196669"/>
            <w:bookmarkEnd w:id="1958"/>
          </w:p>
        </w:tc>
        <w:tc>
          <w:tcPr>
            <w:tcW w:w="3613" w:type="dxa"/>
          </w:tcPr>
          <w:p w14:paraId="50C809AD" w14:textId="00E86691" w:rsidR="00A17982" w:rsidRPr="00A04243" w:rsidDel="009661CB" w:rsidRDefault="00A17982" w:rsidP="00163CC1">
            <w:pPr>
              <w:rPr>
                <w:del w:id="1959" w:author="Fegie" w:date="2021-04-28T12:03:00Z"/>
                <w:rFonts w:ascii="標楷體" w:eastAsia="標楷體" w:hAnsi="標楷體"/>
              </w:rPr>
            </w:pPr>
            <w:del w:id="196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961" w:name="_Toc71196670"/>
              <w:bookmarkEnd w:id="1961"/>
            </w:del>
          </w:p>
        </w:tc>
        <w:bookmarkStart w:id="1962" w:name="_Toc71196671"/>
        <w:bookmarkEnd w:id="1962"/>
      </w:tr>
      <w:tr w:rsidR="00A04243" w:rsidRPr="00A04243" w:rsidDel="009661CB" w14:paraId="40899838" w14:textId="0A9009F8" w:rsidTr="00CE2128">
        <w:trPr>
          <w:trHeight w:val="291"/>
          <w:jc w:val="center"/>
          <w:del w:id="1963" w:author="Fegie" w:date="2021-04-28T12:03:00Z"/>
        </w:trPr>
        <w:tc>
          <w:tcPr>
            <w:tcW w:w="558" w:type="dxa"/>
          </w:tcPr>
          <w:p w14:paraId="0BD3D66F" w14:textId="588480EA" w:rsidR="00A17982" w:rsidRPr="00A04243" w:rsidDel="009661CB" w:rsidRDefault="00A17982" w:rsidP="00CC4BAD">
            <w:pPr>
              <w:rPr>
                <w:del w:id="1964" w:author="Fegie" w:date="2021-04-28T12:03:00Z"/>
                <w:rFonts w:ascii="標楷體" w:eastAsia="標楷體" w:hAnsi="標楷體"/>
              </w:rPr>
            </w:pPr>
            <w:del w:id="196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966" w:name="_Toc71196672"/>
              <w:bookmarkEnd w:id="1966"/>
            </w:del>
          </w:p>
        </w:tc>
        <w:tc>
          <w:tcPr>
            <w:tcW w:w="2152" w:type="dxa"/>
          </w:tcPr>
          <w:p w14:paraId="58D60CFB" w14:textId="4C528F26" w:rsidR="00A17982" w:rsidRPr="00A04243" w:rsidDel="009661CB" w:rsidRDefault="00A17982" w:rsidP="00CC4BAD">
            <w:pPr>
              <w:rPr>
                <w:del w:id="1967" w:author="Fegie" w:date="2021-04-28T12:03:00Z"/>
                <w:rFonts w:ascii="標楷體" w:eastAsia="標楷體" w:hAnsi="標楷體"/>
              </w:rPr>
            </w:pPr>
            <w:del w:id="196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配偶</w:delText>
              </w:r>
              <w:r w:rsidR="00716B9A"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1969" w:name="_Toc71196673"/>
              <w:bookmarkEnd w:id="1969"/>
            </w:del>
          </w:p>
        </w:tc>
        <w:tc>
          <w:tcPr>
            <w:tcW w:w="1296" w:type="dxa"/>
          </w:tcPr>
          <w:p w14:paraId="26BCDCEA" w14:textId="44845F1F" w:rsidR="00A17982" w:rsidRPr="00A04243" w:rsidDel="009661CB" w:rsidRDefault="003B2B59" w:rsidP="00CC4BAD">
            <w:pPr>
              <w:rPr>
                <w:del w:id="1970" w:author="Fegie" w:date="2021-04-28T12:03:00Z"/>
                <w:rFonts w:ascii="標楷體" w:eastAsia="標楷體" w:hAnsi="標楷體"/>
              </w:rPr>
            </w:pPr>
            <w:del w:id="197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1972" w:name="_Toc71196674"/>
              <w:bookmarkEnd w:id="1972"/>
            </w:del>
          </w:p>
        </w:tc>
        <w:tc>
          <w:tcPr>
            <w:tcW w:w="1066" w:type="dxa"/>
          </w:tcPr>
          <w:p w14:paraId="3673CDC8" w14:textId="2541F3CB" w:rsidR="00A17982" w:rsidRPr="00A04243" w:rsidDel="009661CB" w:rsidRDefault="00A17982" w:rsidP="00CC4BAD">
            <w:pPr>
              <w:rPr>
                <w:del w:id="1973" w:author="Fegie" w:date="2021-04-28T12:03:00Z"/>
                <w:rFonts w:ascii="標楷體" w:eastAsia="標楷體" w:hAnsi="標楷體"/>
              </w:rPr>
            </w:pPr>
            <w:bookmarkStart w:id="1974" w:name="_Toc71196675"/>
            <w:bookmarkEnd w:id="1974"/>
          </w:p>
        </w:tc>
        <w:tc>
          <w:tcPr>
            <w:tcW w:w="1141" w:type="dxa"/>
          </w:tcPr>
          <w:p w14:paraId="13AA4428" w14:textId="6E3269D1" w:rsidR="00A17982" w:rsidRPr="00A04243" w:rsidDel="009661CB" w:rsidRDefault="00A17982" w:rsidP="00CC4BAD">
            <w:pPr>
              <w:rPr>
                <w:del w:id="1975" w:author="Fegie" w:date="2021-04-28T12:03:00Z"/>
                <w:rFonts w:ascii="標楷體" w:eastAsia="標楷體" w:hAnsi="標楷體"/>
              </w:rPr>
            </w:pPr>
            <w:bookmarkStart w:id="1976" w:name="_Toc71196676"/>
            <w:bookmarkEnd w:id="1976"/>
          </w:p>
        </w:tc>
        <w:tc>
          <w:tcPr>
            <w:tcW w:w="665" w:type="dxa"/>
          </w:tcPr>
          <w:p w14:paraId="0605657D" w14:textId="1F12642C" w:rsidR="00A17982" w:rsidRPr="00A04243" w:rsidDel="009661CB" w:rsidRDefault="00A17982" w:rsidP="00CC4BAD">
            <w:pPr>
              <w:rPr>
                <w:del w:id="1977" w:author="Fegie" w:date="2021-04-28T12:03:00Z"/>
                <w:rFonts w:ascii="標楷體" w:eastAsia="標楷體" w:hAnsi="標楷體"/>
              </w:rPr>
            </w:pPr>
            <w:bookmarkStart w:id="1978" w:name="_Toc71196677"/>
            <w:bookmarkEnd w:id="1978"/>
          </w:p>
        </w:tc>
        <w:tc>
          <w:tcPr>
            <w:tcW w:w="691" w:type="dxa"/>
          </w:tcPr>
          <w:p w14:paraId="18130D4E" w14:textId="1F99BF88" w:rsidR="00A17982" w:rsidRPr="00A04243" w:rsidDel="009661CB" w:rsidRDefault="00A17982" w:rsidP="00CC4BAD">
            <w:pPr>
              <w:rPr>
                <w:del w:id="1979" w:author="Fegie" w:date="2021-04-28T12:03:00Z"/>
                <w:rFonts w:ascii="標楷體" w:eastAsia="標楷體" w:hAnsi="標楷體"/>
              </w:rPr>
            </w:pPr>
            <w:bookmarkStart w:id="1980" w:name="_Toc71196678"/>
            <w:bookmarkEnd w:id="1980"/>
          </w:p>
        </w:tc>
        <w:tc>
          <w:tcPr>
            <w:tcW w:w="3613" w:type="dxa"/>
          </w:tcPr>
          <w:p w14:paraId="2DF23936" w14:textId="72999FB0" w:rsidR="00A17982" w:rsidRPr="00A04243" w:rsidDel="009661CB" w:rsidRDefault="00A17982" w:rsidP="00CC4BAD">
            <w:pPr>
              <w:rPr>
                <w:del w:id="1981" w:author="Fegie" w:date="2021-04-28T12:03:00Z"/>
                <w:rFonts w:ascii="標楷體" w:eastAsia="標楷體" w:hAnsi="標楷體"/>
              </w:rPr>
            </w:pPr>
            <w:del w:id="198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983" w:name="_Toc71196679"/>
              <w:bookmarkEnd w:id="1983"/>
            </w:del>
          </w:p>
        </w:tc>
        <w:bookmarkStart w:id="1984" w:name="_Toc71196680"/>
        <w:bookmarkEnd w:id="1984"/>
      </w:tr>
      <w:tr w:rsidR="00A04243" w:rsidRPr="00A04243" w:rsidDel="009661CB" w14:paraId="55E411A1" w14:textId="09F966CF" w:rsidTr="00CE2128">
        <w:trPr>
          <w:trHeight w:val="291"/>
          <w:jc w:val="center"/>
          <w:del w:id="1985" w:author="Fegie" w:date="2021-04-28T12:03:00Z"/>
        </w:trPr>
        <w:tc>
          <w:tcPr>
            <w:tcW w:w="558" w:type="dxa"/>
          </w:tcPr>
          <w:p w14:paraId="79A180BF" w14:textId="3A659CBF" w:rsidR="00A17982" w:rsidRPr="00A04243" w:rsidDel="009661CB" w:rsidRDefault="00A17982" w:rsidP="00CC4BAD">
            <w:pPr>
              <w:rPr>
                <w:del w:id="1986" w:author="Fegie" w:date="2021-04-28T12:03:00Z"/>
                <w:rFonts w:ascii="標楷體" w:eastAsia="標楷體" w:hAnsi="標楷體"/>
              </w:rPr>
            </w:pPr>
            <w:del w:id="198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10</w:delText>
              </w:r>
              <w:bookmarkStart w:id="1988" w:name="_Toc71196681"/>
              <w:bookmarkEnd w:id="1988"/>
            </w:del>
          </w:p>
        </w:tc>
        <w:tc>
          <w:tcPr>
            <w:tcW w:w="2152" w:type="dxa"/>
          </w:tcPr>
          <w:p w14:paraId="43D50883" w14:textId="057BF424" w:rsidR="00A17982" w:rsidRPr="00A04243" w:rsidDel="009661CB" w:rsidRDefault="00A17982" w:rsidP="00CC4BAD">
            <w:pPr>
              <w:rPr>
                <w:del w:id="1989" w:author="Fegie" w:date="2021-04-28T12:03:00Z"/>
                <w:rFonts w:ascii="標楷體" w:eastAsia="標楷體" w:hAnsi="標楷體"/>
              </w:rPr>
            </w:pPr>
            <w:del w:id="19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配偶姓名    </w:delText>
              </w:r>
              <w:bookmarkStart w:id="1991" w:name="_Toc71196682"/>
              <w:bookmarkEnd w:id="1991"/>
            </w:del>
          </w:p>
        </w:tc>
        <w:tc>
          <w:tcPr>
            <w:tcW w:w="1296" w:type="dxa"/>
          </w:tcPr>
          <w:p w14:paraId="5EB45D6F" w14:textId="3B3D24C7" w:rsidR="00A17982" w:rsidRPr="00A04243" w:rsidDel="009661CB" w:rsidRDefault="003B2B59" w:rsidP="00CC4BAD">
            <w:pPr>
              <w:rPr>
                <w:del w:id="1992" w:author="Fegie" w:date="2021-04-28T12:03:00Z"/>
                <w:rFonts w:ascii="標楷體" w:eastAsia="標楷體" w:hAnsi="標楷體"/>
              </w:rPr>
            </w:pPr>
            <w:del w:id="19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</w:delText>
              </w:r>
            </w:del>
            <w:ins w:id="1994" w:author="88692" w:date="2020-06-16T16:23:00Z">
              <w:del w:id="1995" w:author="Fegie" w:date="2021-04-28T12:03:00Z">
                <w:r w:rsidR="002755CF" w:rsidDel="009661CB">
                  <w:rPr>
                    <w:rFonts w:ascii="標楷體" w:eastAsia="標楷體" w:hAnsi="標楷體"/>
                  </w:rPr>
                  <w:delText>00</w:delText>
                </w:r>
              </w:del>
            </w:ins>
            <w:del w:id="19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4)</w:delText>
              </w:r>
              <w:bookmarkStart w:id="1997" w:name="_Toc71196683"/>
              <w:bookmarkEnd w:id="1997"/>
            </w:del>
          </w:p>
        </w:tc>
        <w:tc>
          <w:tcPr>
            <w:tcW w:w="1066" w:type="dxa"/>
          </w:tcPr>
          <w:p w14:paraId="48714EFB" w14:textId="33B8AC0D" w:rsidR="00A17982" w:rsidRPr="00A04243" w:rsidDel="009661CB" w:rsidRDefault="00A17982" w:rsidP="00CC4BAD">
            <w:pPr>
              <w:rPr>
                <w:del w:id="1998" w:author="Fegie" w:date="2021-04-28T12:03:00Z"/>
                <w:rFonts w:ascii="標楷體" w:eastAsia="標楷體" w:hAnsi="標楷體"/>
              </w:rPr>
            </w:pPr>
            <w:bookmarkStart w:id="1999" w:name="_Toc71196684"/>
            <w:bookmarkEnd w:id="1999"/>
          </w:p>
        </w:tc>
        <w:tc>
          <w:tcPr>
            <w:tcW w:w="1141" w:type="dxa"/>
          </w:tcPr>
          <w:p w14:paraId="3DEFBCFD" w14:textId="4EAD4CAF" w:rsidR="00A17982" w:rsidRPr="00A04243" w:rsidDel="009661CB" w:rsidRDefault="00A17982" w:rsidP="00CC4BAD">
            <w:pPr>
              <w:rPr>
                <w:del w:id="2000" w:author="Fegie" w:date="2021-04-28T12:03:00Z"/>
                <w:rFonts w:ascii="標楷體" w:eastAsia="標楷體" w:hAnsi="標楷體"/>
              </w:rPr>
            </w:pPr>
            <w:bookmarkStart w:id="2001" w:name="_Toc71196685"/>
            <w:bookmarkEnd w:id="2001"/>
          </w:p>
        </w:tc>
        <w:tc>
          <w:tcPr>
            <w:tcW w:w="665" w:type="dxa"/>
          </w:tcPr>
          <w:p w14:paraId="31320C87" w14:textId="6963A6DF" w:rsidR="00A17982" w:rsidRPr="00A04243" w:rsidDel="009661CB" w:rsidRDefault="00A17982" w:rsidP="00CC4BAD">
            <w:pPr>
              <w:rPr>
                <w:del w:id="2002" w:author="Fegie" w:date="2021-04-28T12:03:00Z"/>
                <w:rFonts w:ascii="標楷體" w:eastAsia="標楷體" w:hAnsi="標楷體"/>
              </w:rPr>
            </w:pPr>
            <w:bookmarkStart w:id="2003" w:name="_Toc71196686"/>
            <w:bookmarkEnd w:id="2003"/>
          </w:p>
        </w:tc>
        <w:tc>
          <w:tcPr>
            <w:tcW w:w="691" w:type="dxa"/>
          </w:tcPr>
          <w:p w14:paraId="68176FFB" w14:textId="2F0595ED" w:rsidR="00A17982" w:rsidRPr="00A04243" w:rsidDel="009661CB" w:rsidRDefault="00A17982" w:rsidP="00CC4BAD">
            <w:pPr>
              <w:rPr>
                <w:del w:id="2004" w:author="Fegie" w:date="2021-04-28T12:03:00Z"/>
                <w:rFonts w:ascii="標楷體" w:eastAsia="標楷體" w:hAnsi="標楷體"/>
              </w:rPr>
            </w:pPr>
            <w:bookmarkStart w:id="2005" w:name="_Toc71196687"/>
            <w:bookmarkEnd w:id="2005"/>
          </w:p>
        </w:tc>
        <w:tc>
          <w:tcPr>
            <w:tcW w:w="3613" w:type="dxa"/>
          </w:tcPr>
          <w:p w14:paraId="662FE153" w14:textId="64EA422B" w:rsidR="00A17982" w:rsidRPr="00A04243" w:rsidDel="009661CB" w:rsidRDefault="00A17982" w:rsidP="00CC4BAD">
            <w:pPr>
              <w:rPr>
                <w:del w:id="2006" w:author="Fegie" w:date="2021-04-28T12:03:00Z"/>
                <w:rFonts w:ascii="標楷體" w:eastAsia="標楷體" w:hAnsi="標楷體"/>
              </w:rPr>
            </w:pPr>
            <w:del w:id="200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008" w:name="_Toc71196688"/>
              <w:bookmarkEnd w:id="2008"/>
            </w:del>
          </w:p>
        </w:tc>
        <w:bookmarkStart w:id="2009" w:name="_Toc71196689"/>
        <w:bookmarkEnd w:id="2009"/>
      </w:tr>
      <w:tr w:rsidR="00A04243" w:rsidRPr="00A04243" w:rsidDel="009661CB" w14:paraId="10BE8B86" w14:textId="784F8887" w:rsidTr="00CE2128">
        <w:trPr>
          <w:trHeight w:val="291"/>
          <w:jc w:val="center"/>
          <w:del w:id="2010" w:author="Fegie" w:date="2021-04-28T12:03:00Z"/>
        </w:trPr>
        <w:tc>
          <w:tcPr>
            <w:tcW w:w="558" w:type="dxa"/>
          </w:tcPr>
          <w:p w14:paraId="29853D95" w14:textId="044445DF" w:rsidR="00A17982" w:rsidRPr="008E0412" w:rsidDel="009661CB" w:rsidRDefault="00A17982" w:rsidP="00CC4BAD">
            <w:pPr>
              <w:rPr>
                <w:del w:id="2011" w:author="Fegie" w:date="2021-04-28T12:03:00Z"/>
                <w:rFonts w:ascii="標楷體" w:eastAsia="標楷體" w:hAnsi="標楷體"/>
                <w:strike/>
                <w:color w:val="FF0000"/>
                <w:rPrChange w:id="2012" w:author="88692" w:date="2020-06-16T16:02:00Z">
                  <w:rPr>
                    <w:del w:id="2013" w:author="Fegie" w:date="2021-04-28T12:03:00Z"/>
                    <w:rFonts w:ascii="標楷體" w:eastAsia="標楷體" w:hAnsi="標楷體"/>
                  </w:rPr>
                </w:rPrChange>
              </w:rPr>
            </w:pPr>
            <w:del w:id="2014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15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11</w:delText>
              </w:r>
              <w:bookmarkStart w:id="2016" w:name="_Toc71196690"/>
              <w:bookmarkEnd w:id="2016"/>
            </w:del>
          </w:p>
        </w:tc>
        <w:tc>
          <w:tcPr>
            <w:tcW w:w="2152" w:type="dxa"/>
          </w:tcPr>
          <w:p w14:paraId="77984CC6" w14:textId="2E1A389D" w:rsidR="00A17982" w:rsidRPr="008E0412" w:rsidDel="009661CB" w:rsidRDefault="00A17982" w:rsidP="00CC4BAD">
            <w:pPr>
              <w:rPr>
                <w:del w:id="2017" w:author="Fegie" w:date="2021-04-28T12:03:00Z"/>
                <w:rFonts w:ascii="標楷體" w:eastAsia="標楷體" w:hAnsi="標楷體"/>
                <w:strike/>
                <w:color w:val="FF0000"/>
                <w:rPrChange w:id="2018" w:author="88692" w:date="2020-06-16T16:02:00Z">
                  <w:rPr>
                    <w:del w:id="2019" w:author="Fegie" w:date="2021-04-28T12:03:00Z"/>
                    <w:rFonts w:ascii="標楷體" w:eastAsia="標楷體" w:hAnsi="標楷體"/>
                  </w:rPr>
                </w:rPrChange>
              </w:rPr>
            </w:pPr>
            <w:del w:id="2020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2021" w:author="88692" w:date="2020-06-16T16:02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22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2023" w:name="_Toc71196691"/>
              <w:bookmarkEnd w:id="2023"/>
            </w:del>
          </w:p>
        </w:tc>
        <w:tc>
          <w:tcPr>
            <w:tcW w:w="1296" w:type="dxa"/>
          </w:tcPr>
          <w:p w14:paraId="28C64B5B" w14:textId="3311E0DE" w:rsidR="00A17982" w:rsidRPr="008E0412" w:rsidDel="009661CB" w:rsidRDefault="003B2B59" w:rsidP="00CC4BAD">
            <w:pPr>
              <w:rPr>
                <w:del w:id="2024" w:author="Fegie" w:date="2021-04-28T12:03:00Z"/>
                <w:rFonts w:ascii="標楷體" w:eastAsia="標楷體" w:hAnsi="標楷體"/>
                <w:strike/>
                <w:color w:val="FF0000"/>
                <w:rPrChange w:id="2025" w:author="88692" w:date="2020-06-16T16:02:00Z">
                  <w:rPr>
                    <w:del w:id="2026" w:author="Fegie" w:date="2021-04-28T12:03:00Z"/>
                    <w:rFonts w:ascii="標楷體" w:eastAsia="標楷體" w:hAnsi="標楷體"/>
                  </w:rPr>
                </w:rPrChange>
              </w:rPr>
            </w:pPr>
            <w:del w:id="202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28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2029" w:name="_Toc71196692"/>
              <w:bookmarkEnd w:id="2029"/>
            </w:del>
          </w:p>
        </w:tc>
        <w:tc>
          <w:tcPr>
            <w:tcW w:w="1066" w:type="dxa"/>
          </w:tcPr>
          <w:p w14:paraId="5A45AC9C" w14:textId="4FEC77AB" w:rsidR="00A17982" w:rsidRPr="008E0412" w:rsidDel="009661CB" w:rsidRDefault="00A17982" w:rsidP="00CC4BAD">
            <w:pPr>
              <w:rPr>
                <w:del w:id="2030" w:author="Fegie" w:date="2021-04-28T12:03:00Z"/>
                <w:rFonts w:ascii="標楷體" w:eastAsia="標楷體" w:hAnsi="標楷體"/>
                <w:strike/>
                <w:color w:val="FF0000"/>
                <w:rPrChange w:id="2031" w:author="88692" w:date="2020-06-16T16:02:00Z">
                  <w:rPr>
                    <w:del w:id="20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33" w:name="_Toc71196693"/>
            <w:bookmarkEnd w:id="2033"/>
          </w:p>
        </w:tc>
        <w:tc>
          <w:tcPr>
            <w:tcW w:w="1141" w:type="dxa"/>
          </w:tcPr>
          <w:p w14:paraId="3DFBD29C" w14:textId="3DB7BEDA" w:rsidR="00A17982" w:rsidRPr="008E0412" w:rsidDel="009661CB" w:rsidRDefault="00A17982" w:rsidP="00CC4BAD">
            <w:pPr>
              <w:rPr>
                <w:del w:id="2034" w:author="Fegie" w:date="2021-04-28T12:03:00Z"/>
                <w:rFonts w:ascii="標楷體" w:eastAsia="標楷體" w:hAnsi="標楷體"/>
                <w:strike/>
                <w:color w:val="FF0000"/>
                <w:rPrChange w:id="2035" w:author="88692" w:date="2020-06-16T16:02:00Z">
                  <w:rPr>
                    <w:del w:id="20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37" w:name="_Toc71196694"/>
            <w:bookmarkEnd w:id="2037"/>
          </w:p>
        </w:tc>
        <w:tc>
          <w:tcPr>
            <w:tcW w:w="665" w:type="dxa"/>
          </w:tcPr>
          <w:p w14:paraId="00CB80C5" w14:textId="4D2181F8" w:rsidR="00A17982" w:rsidRPr="008E0412" w:rsidDel="009661CB" w:rsidRDefault="00A17982" w:rsidP="00CC4BAD">
            <w:pPr>
              <w:rPr>
                <w:del w:id="2038" w:author="Fegie" w:date="2021-04-28T12:03:00Z"/>
                <w:rFonts w:ascii="標楷體" w:eastAsia="標楷體" w:hAnsi="標楷體"/>
                <w:strike/>
                <w:color w:val="FF0000"/>
                <w:rPrChange w:id="2039" w:author="88692" w:date="2020-06-16T16:02:00Z">
                  <w:rPr>
                    <w:del w:id="20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41" w:name="_Toc71196695"/>
            <w:bookmarkEnd w:id="2041"/>
          </w:p>
        </w:tc>
        <w:tc>
          <w:tcPr>
            <w:tcW w:w="691" w:type="dxa"/>
          </w:tcPr>
          <w:p w14:paraId="1A17ADBB" w14:textId="1983D998" w:rsidR="00A17982" w:rsidRPr="008E0412" w:rsidDel="009661CB" w:rsidRDefault="00A17982" w:rsidP="00CC4BAD">
            <w:pPr>
              <w:rPr>
                <w:del w:id="2042" w:author="Fegie" w:date="2021-04-28T12:03:00Z"/>
                <w:rFonts w:ascii="標楷體" w:eastAsia="標楷體" w:hAnsi="標楷體"/>
                <w:strike/>
                <w:color w:val="FF0000"/>
                <w:rPrChange w:id="2043" w:author="88692" w:date="2020-06-16T16:02:00Z">
                  <w:rPr>
                    <w:del w:id="20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45" w:name="_Toc71196696"/>
            <w:bookmarkEnd w:id="2045"/>
          </w:p>
        </w:tc>
        <w:tc>
          <w:tcPr>
            <w:tcW w:w="3613" w:type="dxa"/>
          </w:tcPr>
          <w:p w14:paraId="1970A033" w14:textId="3341A479" w:rsidR="00A17982" w:rsidRPr="008E0412" w:rsidDel="009661CB" w:rsidRDefault="00A17982" w:rsidP="00CC4BAD">
            <w:pPr>
              <w:rPr>
                <w:del w:id="2046" w:author="Fegie" w:date="2021-04-28T12:03:00Z"/>
                <w:rFonts w:ascii="標楷體" w:eastAsia="標楷體" w:hAnsi="標楷體"/>
                <w:strike/>
                <w:color w:val="FF0000"/>
                <w:rPrChange w:id="2047" w:author="88692" w:date="2020-06-16T16:02:00Z">
                  <w:rPr>
                    <w:del w:id="2048" w:author="Fegie" w:date="2021-04-28T12:03:00Z"/>
                    <w:rFonts w:ascii="標楷體" w:eastAsia="標楷體" w:hAnsi="標楷體"/>
                  </w:rPr>
                </w:rPrChange>
              </w:rPr>
            </w:pPr>
            <w:del w:id="204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50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051" w:name="_Toc71196697"/>
              <w:bookmarkEnd w:id="2051"/>
            </w:del>
          </w:p>
        </w:tc>
        <w:bookmarkStart w:id="2052" w:name="_Toc71196698"/>
        <w:bookmarkEnd w:id="2052"/>
      </w:tr>
      <w:tr w:rsidR="00A04243" w:rsidRPr="00A04243" w:rsidDel="009661CB" w14:paraId="4EDE7716" w14:textId="6415589B" w:rsidTr="00CE2128">
        <w:trPr>
          <w:trHeight w:val="291"/>
          <w:jc w:val="center"/>
          <w:del w:id="2053" w:author="Fegie" w:date="2021-04-28T12:03:00Z"/>
        </w:trPr>
        <w:tc>
          <w:tcPr>
            <w:tcW w:w="558" w:type="dxa"/>
          </w:tcPr>
          <w:p w14:paraId="78FB5E58" w14:textId="096E68F4" w:rsidR="00A17982" w:rsidRPr="00A04243" w:rsidDel="009661CB" w:rsidRDefault="00A17982" w:rsidP="00CC4BAD">
            <w:pPr>
              <w:rPr>
                <w:del w:id="2054" w:author="Fegie" w:date="2021-04-28T12:03:00Z"/>
                <w:rFonts w:ascii="標楷體" w:eastAsia="標楷體" w:hAnsi="標楷體"/>
              </w:rPr>
            </w:pPr>
            <w:del w:id="205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12</w:delText>
              </w:r>
              <w:bookmarkStart w:id="2056" w:name="_Toc71196699"/>
              <w:bookmarkEnd w:id="2056"/>
            </w:del>
          </w:p>
        </w:tc>
        <w:tc>
          <w:tcPr>
            <w:tcW w:w="2152" w:type="dxa"/>
          </w:tcPr>
          <w:p w14:paraId="5E5F432D" w14:textId="4D365BB3" w:rsidR="00A17982" w:rsidRPr="00A04243" w:rsidDel="009661CB" w:rsidRDefault="00A17982" w:rsidP="00CC4BAD">
            <w:pPr>
              <w:rPr>
                <w:del w:id="2057" w:author="Fegie" w:date="2021-04-28T12:03:00Z"/>
                <w:rFonts w:ascii="標楷體" w:eastAsia="標楷體" w:hAnsi="標楷體"/>
              </w:rPr>
            </w:pPr>
            <w:del w:id="20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戶籍郵遞區號</w:delText>
              </w:r>
              <w:bookmarkStart w:id="2059" w:name="_Toc71196700"/>
              <w:bookmarkEnd w:id="2059"/>
            </w:del>
          </w:p>
        </w:tc>
        <w:tc>
          <w:tcPr>
            <w:tcW w:w="1296" w:type="dxa"/>
          </w:tcPr>
          <w:p w14:paraId="07A0F87B" w14:textId="05322056" w:rsidR="00A17982" w:rsidRPr="00A04243" w:rsidDel="009661CB" w:rsidRDefault="003B2B59" w:rsidP="00CC4BAD">
            <w:pPr>
              <w:rPr>
                <w:del w:id="2060" w:author="Fegie" w:date="2021-04-28T12:03:00Z"/>
                <w:rFonts w:ascii="標楷體" w:eastAsia="標楷體" w:hAnsi="標楷體"/>
              </w:rPr>
            </w:pPr>
            <w:del w:id="206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2062" w:name="_Toc71196701"/>
              <w:bookmarkEnd w:id="2062"/>
            </w:del>
          </w:p>
        </w:tc>
        <w:tc>
          <w:tcPr>
            <w:tcW w:w="1066" w:type="dxa"/>
          </w:tcPr>
          <w:p w14:paraId="45694613" w14:textId="6F0F40E8" w:rsidR="00A17982" w:rsidRPr="00A04243" w:rsidDel="009661CB" w:rsidRDefault="00A17982" w:rsidP="00CC4BAD">
            <w:pPr>
              <w:rPr>
                <w:del w:id="2063" w:author="Fegie" w:date="2021-04-28T12:03:00Z"/>
                <w:rFonts w:ascii="標楷體" w:eastAsia="標楷體" w:hAnsi="標楷體"/>
              </w:rPr>
            </w:pPr>
            <w:bookmarkStart w:id="2064" w:name="_Toc71196702"/>
            <w:bookmarkEnd w:id="2064"/>
          </w:p>
        </w:tc>
        <w:tc>
          <w:tcPr>
            <w:tcW w:w="1141" w:type="dxa"/>
          </w:tcPr>
          <w:p w14:paraId="72B21400" w14:textId="3739F0EE" w:rsidR="00A17982" w:rsidRPr="00A04243" w:rsidDel="009661CB" w:rsidRDefault="00A17982" w:rsidP="00CC4BAD">
            <w:pPr>
              <w:rPr>
                <w:del w:id="2065" w:author="Fegie" w:date="2021-04-28T12:03:00Z"/>
                <w:rFonts w:ascii="標楷體" w:eastAsia="標楷體" w:hAnsi="標楷體"/>
              </w:rPr>
            </w:pPr>
            <w:bookmarkStart w:id="2066" w:name="_Toc71196703"/>
            <w:bookmarkEnd w:id="2066"/>
          </w:p>
        </w:tc>
        <w:tc>
          <w:tcPr>
            <w:tcW w:w="665" w:type="dxa"/>
          </w:tcPr>
          <w:p w14:paraId="34B640AF" w14:textId="5E716883" w:rsidR="00A17982" w:rsidRPr="00A04243" w:rsidDel="009661CB" w:rsidRDefault="00A17982" w:rsidP="00CC4BAD">
            <w:pPr>
              <w:rPr>
                <w:del w:id="2067" w:author="Fegie" w:date="2021-04-28T12:03:00Z"/>
                <w:rFonts w:ascii="標楷體" w:eastAsia="標楷體" w:hAnsi="標楷體"/>
              </w:rPr>
            </w:pPr>
            <w:del w:id="206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069" w:name="_Toc71196704"/>
              <w:bookmarkEnd w:id="2069"/>
            </w:del>
          </w:p>
        </w:tc>
        <w:tc>
          <w:tcPr>
            <w:tcW w:w="691" w:type="dxa"/>
          </w:tcPr>
          <w:p w14:paraId="4EDC36A4" w14:textId="3FC340E2" w:rsidR="00A17982" w:rsidRPr="00A04243" w:rsidDel="009661CB" w:rsidRDefault="00A17982" w:rsidP="00CC4BAD">
            <w:pPr>
              <w:rPr>
                <w:del w:id="2070" w:author="Fegie" w:date="2021-04-28T12:03:00Z"/>
                <w:rFonts w:ascii="標楷體" w:eastAsia="標楷體" w:hAnsi="標楷體"/>
              </w:rPr>
            </w:pPr>
            <w:bookmarkStart w:id="2071" w:name="_Toc71196705"/>
            <w:bookmarkEnd w:id="2071"/>
          </w:p>
        </w:tc>
        <w:tc>
          <w:tcPr>
            <w:tcW w:w="3613" w:type="dxa"/>
          </w:tcPr>
          <w:p w14:paraId="71290CD7" w14:textId="6FD54718" w:rsidR="00A17982" w:rsidRPr="00A04243" w:rsidDel="009661CB" w:rsidRDefault="00A17982" w:rsidP="00163CC1">
            <w:pPr>
              <w:rPr>
                <w:del w:id="2072" w:author="Fegie" w:date="2021-04-28T12:03:00Z"/>
                <w:rFonts w:ascii="標楷體" w:eastAsia="標楷體" w:hAnsi="標楷體"/>
              </w:rPr>
            </w:pPr>
            <w:del w:id="207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074" w:name="_Toc71196706"/>
              <w:bookmarkEnd w:id="2074"/>
            </w:del>
          </w:p>
        </w:tc>
        <w:bookmarkStart w:id="2075" w:name="_Toc71196707"/>
        <w:bookmarkEnd w:id="2075"/>
      </w:tr>
      <w:tr w:rsidR="00A04243" w:rsidRPr="00A04243" w:rsidDel="009661CB" w14:paraId="0206EB96" w14:textId="18101542" w:rsidTr="00CE2128">
        <w:trPr>
          <w:trHeight w:val="291"/>
          <w:jc w:val="center"/>
          <w:del w:id="2076" w:author="Fegie" w:date="2021-04-28T12:03:00Z"/>
        </w:trPr>
        <w:tc>
          <w:tcPr>
            <w:tcW w:w="558" w:type="dxa"/>
          </w:tcPr>
          <w:p w14:paraId="478B5EE2" w14:textId="52F0C7AE" w:rsidR="00A17982" w:rsidRPr="00A04243" w:rsidDel="009661CB" w:rsidRDefault="00A17982" w:rsidP="00CC4BAD">
            <w:pPr>
              <w:rPr>
                <w:del w:id="2077" w:author="Fegie" w:date="2021-04-28T12:03:00Z"/>
                <w:rFonts w:ascii="標楷體" w:eastAsia="標楷體" w:hAnsi="標楷體"/>
              </w:rPr>
            </w:pPr>
            <w:del w:id="207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13</w:delText>
              </w:r>
              <w:bookmarkStart w:id="2079" w:name="_Toc71196708"/>
              <w:bookmarkEnd w:id="2079"/>
            </w:del>
          </w:p>
        </w:tc>
        <w:tc>
          <w:tcPr>
            <w:tcW w:w="2152" w:type="dxa"/>
          </w:tcPr>
          <w:p w14:paraId="48C3E06A" w14:textId="5CA14F9D" w:rsidR="00A17982" w:rsidRPr="00A04243" w:rsidDel="009661CB" w:rsidRDefault="00A17982" w:rsidP="00CC4BAD">
            <w:pPr>
              <w:rPr>
                <w:del w:id="2080" w:author="Fegie" w:date="2021-04-28T12:03:00Z"/>
                <w:rFonts w:ascii="標楷體" w:eastAsia="標楷體" w:hAnsi="標楷體"/>
              </w:rPr>
            </w:pPr>
            <w:del w:id="208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戶籍地址    </w:delText>
              </w:r>
              <w:bookmarkStart w:id="2082" w:name="_Toc71196709"/>
              <w:bookmarkEnd w:id="2082"/>
            </w:del>
          </w:p>
        </w:tc>
        <w:tc>
          <w:tcPr>
            <w:tcW w:w="1296" w:type="dxa"/>
          </w:tcPr>
          <w:p w14:paraId="1D8513F5" w14:textId="25483461" w:rsidR="00A17982" w:rsidRPr="00A04243" w:rsidDel="009661CB" w:rsidRDefault="003B2B59" w:rsidP="00CC4BAD">
            <w:pPr>
              <w:rPr>
                <w:del w:id="2083" w:author="Fegie" w:date="2021-04-28T12:03:00Z"/>
                <w:rFonts w:ascii="標楷體" w:eastAsia="標楷體" w:hAnsi="標楷體"/>
              </w:rPr>
            </w:pPr>
            <w:del w:id="208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2085" w:name="_Toc71196710"/>
              <w:bookmarkEnd w:id="2085"/>
            </w:del>
          </w:p>
        </w:tc>
        <w:tc>
          <w:tcPr>
            <w:tcW w:w="1066" w:type="dxa"/>
          </w:tcPr>
          <w:p w14:paraId="155B627E" w14:textId="5E0E305F" w:rsidR="00A17982" w:rsidRPr="00A04243" w:rsidDel="009661CB" w:rsidRDefault="00A17982" w:rsidP="00CC4BAD">
            <w:pPr>
              <w:rPr>
                <w:del w:id="2086" w:author="Fegie" w:date="2021-04-28T12:03:00Z"/>
                <w:rFonts w:ascii="標楷體" w:eastAsia="標楷體" w:hAnsi="標楷體"/>
              </w:rPr>
            </w:pPr>
            <w:bookmarkStart w:id="2087" w:name="_Toc71196711"/>
            <w:bookmarkEnd w:id="2087"/>
          </w:p>
        </w:tc>
        <w:tc>
          <w:tcPr>
            <w:tcW w:w="1141" w:type="dxa"/>
          </w:tcPr>
          <w:p w14:paraId="6DDE2FFF" w14:textId="6162A31F" w:rsidR="00A17982" w:rsidRPr="00A04243" w:rsidDel="009661CB" w:rsidRDefault="00A17982" w:rsidP="00CC4BAD">
            <w:pPr>
              <w:rPr>
                <w:del w:id="2088" w:author="Fegie" w:date="2021-04-28T12:03:00Z"/>
                <w:rFonts w:ascii="標楷體" w:eastAsia="標楷體" w:hAnsi="標楷體"/>
              </w:rPr>
            </w:pPr>
            <w:bookmarkStart w:id="2089" w:name="_Toc71196712"/>
            <w:bookmarkEnd w:id="2089"/>
          </w:p>
        </w:tc>
        <w:tc>
          <w:tcPr>
            <w:tcW w:w="665" w:type="dxa"/>
          </w:tcPr>
          <w:p w14:paraId="7FE43AA0" w14:textId="7225518D" w:rsidR="00A17982" w:rsidRPr="00A04243" w:rsidDel="009661CB" w:rsidRDefault="00A17982" w:rsidP="00CC4BAD">
            <w:pPr>
              <w:rPr>
                <w:del w:id="2090" w:author="Fegie" w:date="2021-04-28T12:03:00Z"/>
                <w:rFonts w:ascii="標楷體" w:eastAsia="標楷體" w:hAnsi="標楷體"/>
              </w:rPr>
            </w:pPr>
            <w:del w:id="209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092" w:name="_Toc71196713"/>
              <w:bookmarkEnd w:id="2092"/>
            </w:del>
          </w:p>
        </w:tc>
        <w:tc>
          <w:tcPr>
            <w:tcW w:w="691" w:type="dxa"/>
          </w:tcPr>
          <w:p w14:paraId="71AA0907" w14:textId="1CB67939" w:rsidR="00A17982" w:rsidRPr="00A04243" w:rsidDel="009661CB" w:rsidRDefault="00A17982" w:rsidP="00CC4BAD">
            <w:pPr>
              <w:rPr>
                <w:del w:id="2093" w:author="Fegie" w:date="2021-04-28T12:03:00Z"/>
                <w:rFonts w:ascii="標楷體" w:eastAsia="標楷體" w:hAnsi="標楷體"/>
              </w:rPr>
            </w:pPr>
            <w:bookmarkStart w:id="2094" w:name="_Toc71196714"/>
            <w:bookmarkEnd w:id="2094"/>
          </w:p>
        </w:tc>
        <w:tc>
          <w:tcPr>
            <w:tcW w:w="3613" w:type="dxa"/>
          </w:tcPr>
          <w:p w14:paraId="232949F4" w14:textId="74FFE564" w:rsidR="00A17982" w:rsidRPr="00A04243" w:rsidDel="009661CB" w:rsidRDefault="00A17982" w:rsidP="00163CC1">
            <w:pPr>
              <w:rPr>
                <w:del w:id="2095" w:author="Fegie" w:date="2021-04-28T12:03:00Z"/>
                <w:rFonts w:ascii="標楷體" w:eastAsia="標楷體" w:hAnsi="標楷體"/>
              </w:rPr>
            </w:pPr>
            <w:del w:id="20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097" w:name="_Toc71196715"/>
              <w:bookmarkEnd w:id="2097"/>
            </w:del>
          </w:p>
        </w:tc>
        <w:bookmarkStart w:id="2098" w:name="_Toc71196716"/>
        <w:bookmarkEnd w:id="2098"/>
      </w:tr>
      <w:tr w:rsidR="00A04243" w:rsidRPr="00A04243" w:rsidDel="009661CB" w14:paraId="67C482A2" w14:textId="46AE3A98" w:rsidTr="00CE2128">
        <w:trPr>
          <w:trHeight w:val="291"/>
          <w:jc w:val="center"/>
          <w:del w:id="2099" w:author="Fegie" w:date="2021-04-28T12:03:00Z"/>
        </w:trPr>
        <w:tc>
          <w:tcPr>
            <w:tcW w:w="558" w:type="dxa"/>
          </w:tcPr>
          <w:p w14:paraId="5E889A14" w14:textId="3B828FF4" w:rsidR="00A17982" w:rsidRPr="00A04243" w:rsidDel="009661CB" w:rsidRDefault="00A17982" w:rsidP="00CC4BAD">
            <w:pPr>
              <w:rPr>
                <w:del w:id="2100" w:author="Fegie" w:date="2021-04-28T12:03:00Z"/>
                <w:rFonts w:ascii="標楷體" w:eastAsia="標楷體" w:hAnsi="標楷體"/>
              </w:rPr>
            </w:pPr>
            <w:del w:id="210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14</w:delText>
              </w:r>
              <w:bookmarkStart w:id="2102" w:name="_Toc71196717"/>
              <w:bookmarkEnd w:id="2102"/>
            </w:del>
          </w:p>
        </w:tc>
        <w:tc>
          <w:tcPr>
            <w:tcW w:w="2152" w:type="dxa"/>
          </w:tcPr>
          <w:p w14:paraId="398BE123" w14:textId="656A2597" w:rsidR="00A17982" w:rsidRPr="00CE781C" w:rsidDel="009661CB" w:rsidRDefault="00A17982" w:rsidP="00CC4BAD">
            <w:pPr>
              <w:rPr>
                <w:del w:id="210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0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戶籍電話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105" w:name="_Toc71196718"/>
              <w:bookmarkEnd w:id="2105"/>
            </w:del>
          </w:p>
        </w:tc>
        <w:tc>
          <w:tcPr>
            <w:tcW w:w="1296" w:type="dxa"/>
          </w:tcPr>
          <w:p w14:paraId="4648CD76" w14:textId="588EC6A1" w:rsidR="00A17982" w:rsidRPr="00CE781C" w:rsidDel="009661CB" w:rsidRDefault="003B2B59" w:rsidP="003B2B59">
            <w:pPr>
              <w:rPr>
                <w:del w:id="210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0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08" w:name="_Toc71196719"/>
              <w:bookmarkEnd w:id="2108"/>
            </w:del>
          </w:p>
        </w:tc>
        <w:tc>
          <w:tcPr>
            <w:tcW w:w="1066" w:type="dxa"/>
          </w:tcPr>
          <w:p w14:paraId="71FF0839" w14:textId="7866FD61" w:rsidR="00A17982" w:rsidRPr="00CE781C" w:rsidDel="009661CB" w:rsidRDefault="00A17982" w:rsidP="00CC4BAD">
            <w:pPr>
              <w:rPr>
                <w:del w:id="210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10" w:name="_Toc71196720"/>
            <w:bookmarkEnd w:id="2110"/>
          </w:p>
        </w:tc>
        <w:tc>
          <w:tcPr>
            <w:tcW w:w="1141" w:type="dxa"/>
          </w:tcPr>
          <w:p w14:paraId="5FEB632C" w14:textId="22136BD9" w:rsidR="00A17982" w:rsidRPr="00CE781C" w:rsidDel="009661CB" w:rsidRDefault="00A17982" w:rsidP="00CC4BAD">
            <w:pPr>
              <w:rPr>
                <w:del w:id="211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12" w:name="_Toc71196721"/>
            <w:bookmarkEnd w:id="2112"/>
          </w:p>
        </w:tc>
        <w:tc>
          <w:tcPr>
            <w:tcW w:w="665" w:type="dxa"/>
          </w:tcPr>
          <w:p w14:paraId="6448818C" w14:textId="5E1D362D" w:rsidR="00A17982" w:rsidRPr="00CE781C" w:rsidDel="009661CB" w:rsidRDefault="00A17982" w:rsidP="00CC4BAD">
            <w:pPr>
              <w:rPr>
                <w:del w:id="211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14" w:name="_Toc71196722"/>
            <w:bookmarkEnd w:id="2114"/>
          </w:p>
        </w:tc>
        <w:tc>
          <w:tcPr>
            <w:tcW w:w="691" w:type="dxa"/>
          </w:tcPr>
          <w:p w14:paraId="4C9ECDA5" w14:textId="21B44E17" w:rsidR="00A17982" w:rsidRPr="00CE781C" w:rsidDel="009661CB" w:rsidRDefault="00A17982" w:rsidP="00CC4BAD">
            <w:pPr>
              <w:rPr>
                <w:del w:id="211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16" w:name="_Toc71196723"/>
            <w:bookmarkEnd w:id="2116"/>
          </w:p>
        </w:tc>
        <w:tc>
          <w:tcPr>
            <w:tcW w:w="3613" w:type="dxa"/>
          </w:tcPr>
          <w:p w14:paraId="03442177" w14:textId="4EAFBB38" w:rsidR="00A17982" w:rsidRPr="00CE781C" w:rsidDel="009661CB" w:rsidRDefault="00A17982" w:rsidP="00CC4BAD">
            <w:pPr>
              <w:rPr>
                <w:del w:id="211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1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2119" w:name="_Toc71196724"/>
              <w:bookmarkEnd w:id="2119"/>
            </w:del>
          </w:p>
        </w:tc>
        <w:bookmarkStart w:id="2120" w:name="_Toc71196725"/>
        <w:bookmarkEnd w:id="2120"/>
      </w:tr>
      <w:tr w:rsidR="00A04243" w:rsidRPr="00A04243" w:rsidDel="009661CB" w14:paraId="1CAE55FC" w14:textId="49FB1066" w:rsidTr="00CE2128">
        <w:trPr>
          <w:trHeight w:val="291"/>
          <w:jc w:val="center"/>
          <w:del w:id="2121" w:author="Fegie" w:date="2021-04-28T12:03:00Z"/>
        </w:trPr>
        <w:tc>
          <w:tcPr>
            <w:tcW w:w="558" w:type="dxa"/>
          </w:tcPr>
          <w:p w14:paraId="78D467BA" w14:textId="283EC435" w:rsidR="003B2B59" w:rsidRPr="00A04243" w:rsidDel="009661CB" w:rsidRDefault="003B2B59" w:rsidP="00CC4BAD">
            <w:pPr>
              <w:rPr>
                <w:del w:id="2122" w:author="Fegie" w:date="2021-04-28T12:03:00Z"/>
                <w:rFonts w:ascii="標楷體" w:eastAsia="標楷體" w:hAnsi="標楷體"/>
              </w:rPr>
            </w:pPr>
            <w:del w:id="212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15</w:delText>
              </w:r>
              <w:bookmarkStart w:id="2124" w:name="_Toc71196726"/>
              <w:bookmarkEnd w:id="2124"/>
            </w:del>
          </w:p>
        </w:tc>
        <w:tc>
          <w:tcPr>
            <w:tcW w:w="2152" w:type="dxa"/>
          </w:tcPr>
          <w:p w14:paraId="079C4A7A" w14:textId="308BB21F" w:rsidR="003B2B59" w:rsidRPr="00A04243" w:rsidDel="009661CB" w:rsidRDefault="003B2B59" w:rsidP="00CC4BAD">
            <w:pPr>
              <w:rPr>
                <w:del w:id="2125" w:author="Fegie" w:date="2021-04-28T12:03:00Z"/>
                <w:rFonts w:ascii="標楷體" w:eastAsia="標楷體" w:hAnsi="標楷體"/>
              </w:rPr>
            </w:pPr>
            <w:del w:id="212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2127" w:name="_Toc71196727"/>
              <w:bookmarkEnd w:id="2127"/>
            </w:del>
          </w:p>
        </w:tc>
        <w:tc>
          <w:tcPr>
            <w:tcW w:w="1296" w:type="dxa"/>
          </w:tcPr>
          <w:p w14:paraId="11E1E032" w14:textId="1478FD7C" w:rsidR="003B2B59" w:rsidRPr="00A04243" w:rsidDel="009661CB" w:rsidRDefault="003B2B59" w:rsidP="00A4784A">
            <w:pPr>
              <w:rPr>
                <w:del w:id="2128" w:author="Fegie" w:date="2021-04-28T12:03:00Z"/>
                <w:rFonts w:ascii="標楷體" w:eastAsia="標楷體" w:hAnsi="標楷體"/>
              </w:rPr>
            </w:pPr>
            <w:del w:id="2129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2130" w:name="_Toc71196728"/>
              <w:bookmarkEnd w:id="2130"/>
            </w:del>
          </w:p>
        </w:tc>
        <w:tc>
          <w:tcPr>
            <w:tcW w:w="1066" w:type="dxa"/>
          </w:tcPr>
          <w:p w14:paraId="2162A8A5" w14:textId="00A14C80" w:rsidR="003B2B59" w:rsidRPr="00A04243" w:rsidDel="009661CB" w:rsidRDefault="003B2B59" w:rsidP="00CC4BAD">
            <w:pPr>
              <w:rPr>
                <w:del w:id="2131" w:author="Fegie" w:date="2021-04-28T12:03:00Z"/>
                <w:rFonts w:ascii="標楷體" w:eastAsia="標楷體" w:hAnsi="標楷體"/>
              </w:rPr>
            </w:pPr>
            <w:bookmarkStart w:id="2132" w:name="_Toc71196729"/>
            <w:bookmarkEnd w:id="2132"/>
          </w:p>
        </w:tc>
        <w:tc>
          <w:tcPr>
            <w:tcW w:w="1141" w:type="dxa"/>
          </w:tcPr>
          <w:p w14:paraId="60EC8A8C" w14:textId="470084CB" w:rsidR="003B2B59" w:rsidRPr="00A04243" w:rsidDel="009661CB" w:rsidRDefault="003B2B59" w:rsidP="00CC4BAD">
            <w:pPr>
              <w:rPr>
                <w:del w:id="2133" w:author="Fegie" w:date="2021-04-28T12:03:00Z"/>
                <w:rFonts w:ascii="標楷體" w:eastAsia="標楷體" w:hAnsi="標楷體"/>
              </w:rPr>
            </w:pPr>
            <w:bookmarkStart w:id="2134" w:name="_Toc71196730"/>
            <w:bookmarkEnd w:id="2134"/>
          </w:p>
        </w:tc>
        <w:tc>
          <w:tcPr>
            <w:tcW w:w="665" w:type="dxa"/>
          </w:tcPr>
          <w:p w14:paraId="6D8BF712" w14:textId="04C6B7AE" w:rsidR="003B2B59" w:rsidRPr="00A04243" w:rsidDel="009661CB" w:rsidRDefault="003B2B59" w:rsidP="00CC4BAD">
            <w:pPr>
              <w:rPr>
                <w:del w:id="2135" w:author="Fegie" w:date="2021-04-28T12:03:00Z"/>
                <w:rFonts w:ascii="標楷體" w:eastAsia="標楷體" w:hAnsi="標楷體"/>
              </w:rPr>
            </w:pPr>
            <w:del w:id="213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137" w:name="_Toc71196731"/>
              <w:bookmarkEnd w:id="2137"/>
            </w:del>
          </w:p>
        </w:tc>
        <w:tc>
          <w:tcPr>
            <w:tcW w:w="691" w:type="dxa"/>
          </w:tcPr>
          <w:p w14:paraId="2D92620E" w14:textId="56815039" w:rsidR="003B2B59" w:rsidRPr="00A04243" w:rsidDel="009661CB" w:rsidRDefault="003B2B59" w:rsidP="00CC4BAD">
            <w:pPr>
              <w:rPr>
                <w:del w:id="2138" w:author="Fegie" w:date="2021-04-28T12:03:00Z"/>
                <w:rFonts w:ascii="標楷體" w:eastAsia="標楷體" w:hAnsi="標楷體"/>
              </w:rPr>
            </w:pPr>
            <w:bookmarkStart w:id="2139" w:name="_Toc71196732"/>
            <w:bookmarkEnd w:id="2139"/>
          </w:p>
        </w:tc>
        <w:tc>
          <w:tcPr>
            <w:tcW w:w="3613" w:type="dxa"/>
          </w:tcPr>
          <w:p w14:paraId="63C877F1" w14:textId="1261B8CB" w:rsidR="003B2B59" w:rsidRPr="00A04243" w:rsidDel="009661CB" w:rsidRDefault="003B2B59" w:rsidP="00163CC1">
            <w:pPr>
              <w:rPr>
                <w:del w:id="2140" w:author="Fegie" w:date="2021-04-28T12:03:00Z"/>
                <w:rFonts w:ascii="標楷體" w:eastAsia="標楷體" w:hAnsi="標楷體"/>
              </w:rPr>
            </w:pPr>
            <w:del w:id="214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142" w:name="_Toc71196733"/>
              <w:bookmarkEnd w:id="2142"/>
            </w:del>
          </w:p>
        </w:tc>
        <w:bookmarkStart w:id="2143" w:name="_Toc71196734"/>
        <w:bookmarkEnd w:id="2143"/>
      </w:tr>
      <w:tr w:rsidR="00A04243" w:rsidRPr="00A04243" w:rsidDel="009661CB" w14:paraId="5F38B579" w14:textId="00A0AB38" w:rsidTr="00CE2128">
        <w:trPr>
          <w:trHeight w:val="291"/>
          <w:jc w:val="center"/>
          <w:del w:id="2144" w:author="Fegie" w:date="2021-04-28T12:03:00Z"/>
        </w:trPr>
        <w:tc>
          <w:tcPr>
            <w:tcW w:w="558" w:type="dxa"/>
          </w:tcPr>
          <w:p w14:paraId="67255A91" w14:textId="0157B8E5" w:rsidR="003B2B59" w:rsidRPr="00A04243" w:rsidDel="009661CB" w:rsidRDefault="003B2B59" w:rsidP="00CC4BAD">
            <w:pPr>
              <w:rPr>
                <w:del w:id="2145" w:author="Fegie" w:date="2021-04-28T12:03:00Z"/>
                <w:rFonts w:ascii="標楷體" w:eastAsia="標楷體" w:hAnsi="標楷體"/>
              </w:rPr>
            </w:pPr>
            <w:del w:id="214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16</w:delText>
              </w:r>
              <w:bookmarkStart w:id="2147" w:name="_Toc71196735"/>
              <w:bookmarkEnd w:id="2147"/>
            </w:del>
          </w:p>
        </w:tc>
        <w:tc>
          <w:tcPr>
            <w:tcW w:w="2152" w:type="dxa"/>
          </w:tcPr>
          <w:p w14:paraId="1F106B75" w14:textId="30368CD7" w:rsidR="003B2B59" w:rsidRPr="00A04243" w:rsidDel="009661CB" w:rsidRDefault="003B2B59" w:rsidP="00CC4BAD">
            <w:pPr>
              <w:rPr>
                <w:del w:id="2148" w:author="Fegie" w:date="2021-04-28T12:03:00Z"/>
                <w:rFonts w:ascii="標楷體" w:eastAsia="標楷體" w:hAnsi="標楷體"/>
              </w:rPr>
            </w:pPr>
            <w:del w:id="214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2150" w:name="_Toc71196736"/>
              <w:bookmarkEnd w:id="2150"/>
            </w:del>
          </w:p>
        </w:tc>
        <w:tc>
          <w:tcPr>
            <w:tcW w:w="1296" w:type="dxa"/>
          </w:tcPr>
          <w:p w14:paraId="53F727DE" w14:textId="3F1C8076" w:rsidR="003B2B59" w:rsidRPr="00A04243" w:rsidDel="009661CB" w:rsidRDefault="003B2B59" w:rsidP="00A4784A">
            <w:pPr>
              <w:rPr>
                <w:del w:id="2151" w:author="Fegie" w:date="2021-04-28T12:03:00Z"/>
                <w:rFonts w:ascii="標楷體" w:eastAsia="標楷體" w:hAnsi="標楷體"/>
              </w:rPr>
            </w:pPr>
            <w:del w:id="21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2153" w:name="_Toc71196737"/>
              <w:bookmarkEnd w:id="2153"/>
            </w:del>
          </w:p>
        </w:tc>
        <w:tc>
          <w:tcPr>
            <w:tcW w:w="1066" w:type="dxa"/>
          </w:tcPr>
          <w:p w14:paraId="4BC14A9C" w14:textId="43790A6E" w:rsidR="003B2B59" w:rsidRPr="00A04243" w:rsidDel="009661CB" w:rsidRDefault="003B2B59" w:rsidP="00CC4BAD">
            <w:pPr>
              <w:rPr>
                <w:del w:id="2154" w:author="Fegie" w:date="2021-04-28T12:03:00Z"/>
                <w:rFonts w:ascii="標楷體" w:eastAsia="標楷體" w:hAnsi="標楷體"/>
              </w:rPr>
            </w:pPr>
            <w:bookmarkStart w:id="2155" w:name="_Toc71196738"/>
            <w:bookmarkEnd w:id="2155"/>
          </w:p>
        </w:tc>
        <w:tc>
          <w:tcPr>
            <w:tcW w:w="1141" w:type="dxa"/>
          </w:tcPr>
          <w:p w14:paraId="51583024" w14:textId="1591F674" w:rsidR="003B2B59" w:rsidRPr="00A04243" w:rsidDel="009661CB" w:rsidRDefault="003B2B59" w:rsidP="00CC4BAD">
            <w:pPr>
              <w:rPr>
                <w:del w:id="2156" w:author="Fegie" w:date="2021-04-28T12:03:00Z"/>
                <w:rFonts w:ascii="標楷體" w:eastAsia="標楷體" w:hAnsi="標楷體"/>
              </w:rPr>
            </w:pPr>
            <w:bookmarkStart w:id="2157" w:name="_Toc71196739"/>
            <w:bookmarkEnd w:id="2157"/>
          </w:p>
        </w:tc>
        <w:tc>
          <w:tcPr>
            <w:tcW w:w="665" w:type="dxa"/>
          </w:tcPr>
          <w:p w14:paraId="3F3BBD61" w14:textId="2B6203CD" w:rsidR="003B2B59" w:rsidRPr="00A04243" w:rsidDel="009661CB" w:rsidRDefault="003B2B59" w:rsidP="00CC4BAD">
            <w:pPr>
              <w:rPr>
                <w:del w:id="2158" w:author="Fegie" w:date="2021-04-28T12:03:00Z"/>
                <w:rFonts w:ascii="標楷體" w:eastAsia="標楷體" w:hAnsi="標楷體"/>
              </w:rPr>
            </w:pPr>
            <w:del w:id="215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160" w:name="_Toc71196740"/>
              <w:bookmarkEnd w:id="2160"/>
            </w:del>
          </w:p>
        </w:tc>
        <w:tc>
          <w:tcPr>
            <w:tcW w:w="691" w:type="dxa"/>
          </w:tcPr>
          <w:p w14:paraId="71DD0615" w14:textId="6A3896F4" w:rsidR="003B2B59" w:rsidRPr="00A04243" w:rsidDel="009661CB" w:rsidRDefault="003B2B59" w:rsidP="00CC4BAD">
            <w:pPr>
              <w:rPr>
                <w:del w:id="2161" w:author="Fegie" w:date="2021-04-28T12:03:00Z"/>
                <w:rFonts w:ascii="標楷體" w:eastAsia="標楷體" w:hAnsi="標楷體"/>
              </w:rPr>
            </w:pPr>
            <w:bookmarkStart w:id="2162" w:name="_Toc71196741"/>
            <w:bookmarkEnd w:id="2162"/>
          </w:p>
        </w:tc>
        <w:tc>
          <w:tcPr>
            <w:tcW w:w="3613" w:type="dxa"/>
          </w:tcPr>
          <w:p w14:paraId="473F3749" w14:textId="6AA96BFD" w:rsidR="003B2B59" w:rsidRPr="00A04243" w:rsidDel="009661CB" w:rsidRDefault="003B2B59" w:rsidP="00163CC1">
            <w:pPr>
              <w:rPr>
                <w:del w:id="2163" w:author="Fegie" w:date="2021-04-28T12:03:00Z"/>
                <w:rFonts w:ascii="標楷體" w:eastAsia="標楷體" w:hAnsi="標楷體"/>
              </w:rPr>
            </w:pPr>
            <w:del w:id="21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165" w:name="_Toc71196742"/>
              <w:bookmarkEnd w:id="2165"/>
            </w:del>
          </w:p>
        </w:tc>
        <w:bookmarkStart w:id="2166" w:name="_Toc71196743"/>
        <w:bookmarkEnd w:id="2166"/>
      </w:tr>
      <w:tr w:rsidR="00A04243" w:rsidRPr="00A04243" w:rsidDel="009661CB" w14:paraId="1FA061EA" w14:textId="64BED154" w:rsidTr="00CE2128">
        <w:trPr>
          <w:trHeight w:val="291"/>
          <w:jc w:val="center"/>
          <w:del w:id="2167" w:author="Fegie" w:date="2021-04-28T12:03:00Z"/>
        </w:trPr>
        <w:tc>
          <w:tcPr>
            <w:tcW w:w="558" w:type="dxa"/>
          </w:tcPr>
          <w:p w14:paraId="1D96C783" w14:textId="4670D345" w:rsidR="003B2B59" w:rsidRPr="00A04243" w:rsidDel="009661CB" w:rsidRDefault="003B2B59" w:rsidP="00CC4BAD">
            <w:pPr>
              <w:rPr>
                <w:del w:id="2168" w:author="Fegie" w:date="2021-04-28T12:03:00Z"/>
                <w:rFonts w:ascii="標楷體" w:eastAsia="標楷體" w:hAnsi="標楷體"/>
              </w:rPr>
            </w:pPr>
            <w:del w:id="216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17</w:delText>
              </w:r>
              <w:bookmarkStart w:id="2170" w:name="_Toc71196744"/>
              <w:bookmarkEnd w:id="2170"/>
            </w:del>
          </w:p>
        </w:tc>
        <w:tc>
          <w:tcPr>
            <w:tcW w:w="2152" w:type="dxa"/>
          </w:tcPr>
          <w:p w14:paraId="3C70BD4A" w14:textId="5C751755" w:rsidR="003B2B59" w:rsidRPr="00CE781C" w:rsidDel="009661CB" w:rsidRDefault="003B2B59" w:rsidP="00CC4BAD">
            <w:pPr>
              <w:rPr>
                <w:del w:id="217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7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2173" w:name="_Toc71196745"/>
              <w:bookmarkEnd w:id="2173"/>
            </w:del>
          </w:p>
        </w:tc>
        <w:tc>
          <w:tcPr>
            <w:tcW w:w="1296" w:type="dxa"/>
          </w:tcPr>
          <w:p w14:paraId="4C1A8B69" w14:textId="765C4694" w:rsidR="003B2B59" w:rsidRPr="00CE781C" w:rsidDel="009661CB" w:rsidRDefault="003B2B59" w:rsidP="00A4784A">
            <w:pPr>
              <w:rPr>
                <w:del w:id="217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7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76" w:name="_Toc71196746"/>
              <w:bookmarkEnd w:id="2176"/>
            </w:del>
          </w:p>
        </w:tc>
        <w:tc>
          <w:tcPr>
            <w:tcW w:w="1066" w:type="dxa"/>
          </w:tcPr>
          <w:p w14:paraId="31631895" w14:textId="4D0C820B" w:rsidR="003B2B59" w:rsidRPr="00CE781C" w:rsidDel="009661CB" w:rsidRDefault="003B2B59" w:rsidP="00CC4BAD">
            <w:pPr>
              <w:rPr>
                <w:del w:id="217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78" w:name="_Toc71196747"/>
            <w:bookmarkEnd w:id="2178"/>
          </w:p>
        </w:tc>
        <w:tc>
          <w:tcPr>
            <w:tcW w:w="1141" w:type="dxa"/>
            <w:vMerge w:val="restart"/>
          </w:tcPr>
          <w:p w14:paraId="41B2D303" w14:textId="73E5B796" w:rsidR="003B2B59" w:rsidRPr="00CE781C" w:rsidDel="009661CB" w:rsidRDefault="003B2B59" w:rsidP="00CC4BAD">
            <w:pPr>
              <w:rPr>
                <w:del w:id="217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80" w:name="_Toc71196748"/>
            <w:bookmarkEnd w:id="2180"/>
          </w:p>
        </w:tc>
        <w:tc>
          <w:tcPr>
            <w:tcW w:w="665" w:type="dxa"/>
            <w:vMerge w:val="restart"/>
          </w:tcPr>
          <w:p w14:paraId="0455ED7D" w14:textId="4EC0DC4B" w:rsidR="003B2B59" w:rsidRPr="00CE781C" w:rsidDel="009661CB" w:rsidRDefault="003B2B59" w:rsidP="00CC4BAD">
            <w:pPr>
              <w:rPr>
                <w:del w:id="2181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82" w:name="_Toc71196749"/>
            <w:bookmarkEnd w:id="2182"/>
          </w:p>
          <w:p w14:paraId="6F848E41" w14:textId="57D00B2D" w:rsidR="003B2B59" w:rsidRPr="00CE781C" w:rsidDel="009661CB" w:rsidRDefault="003B2B59" w:rsidP="00CC4BAD">
            <w:pPr>
              <w:rPr>
                <w:del w:id="2183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84" w:name="_Toc71196750"/>
            <w:bookmarkEnd w:id="2184"/>
          </w:p>
          <w:p w14:paraId="4B523625" w14:textId="1B8CE357" w:rsidR="003B2B59" w:rsidRPr="00CE781C" w:rsidDel="009661CB" w:rsidRDefault="003B2B59" w:rsidP="00CC4BAD">
            <w:pPr>
              <w:rPr>
                <w:del w:id="2185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del w:id="218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V</w:delText>
              </w:r>
              <w:bookmarkStart w:id="2187" w:name="_Toc71196751"/>
              <w:bookmarkEnd w:id="2187"/>
            </w:del>
          </w:p>
          <w:p w14:paraId="2BF3FDE3" w14:textId="06FA50EF" w:rsidR="003B2B59" w:rsidRPr="00CE781C" w:rsidDel="009661CB" w:rsidRDefault="003B2B59" w:rsidP="00CC4BAD">
            <w:pPr>
              <w:rPr>
                <w:del w:id="2188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89" w:name="_Toc71196752"/>
            <w:bookmarkEnd w:id="2189"/>
          </w:p>
          <w:p w14:paraId="4A5FBC24" w14:textId="4BFF8983" w:rsidR="003B2B59" w:rsidRPr="00CE781C" w:rsidDel="009661CB" w:rsidRDefault="003B2B59" w:rsidP="00CC4BAD">
            <w:pPr>
              <w:rPr>
                <w:del w:id="2190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91" w:name="_Toc71196753"/>
            <w:bookmarkEnd w:id="2191"/>
          </w:p>
        </w:tc>
        <w:tc>
          <w:tcPr>
            <w:tcW w:w="691" w:type="dxa"/>
          </w:tcPr>
          <w:p w14:paraId="55C18047" w14:textId="254B3245" w:rsidR="003B2B59" w:rsidRPr="00CE781C" w:rsidDel="009661CB" w:rsidRDefault="003B2B59" w:rsidP="00CC4BAD">
            <w:pPr>
              <w:rPr>
                <w:del w:id="219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3" w:name="_Toc71196754"/>
            <w:bookmarkEnd w:id="2193"/>
          </w:p>
        </w:tc>
        <w:tc>
          <w:tcPr>
            <w:tcW w:w="3613" w:type="dxa"/>
            <w:vMerge w:val="restart"/>
          </w:tcPr>
          <w:p w14:paraId="7B62FD67" w14:textId="2307290E" w:rsidR="003B2B59" w:rsidRPr="00CE781C" w:rsidDel="009661CB" w:rsidRDefault="003B2B59" w:rsidP="00CC4BAD">
            <w:pPr>
              <w:rPr>
                <w:del w:id="219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9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i.聯絡電話、手機號碼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2196" w:name="_Toc71196755"/>
              <w:bookmarkEnd w:id="2196"/>
            </w:del>
          </w:p>
        </w:tc>
        <w:bookmarkStart w:id="2197" w:name="_Toc71196756"/>
        <w:bookmarkEnd w:id="2197"/>
      </w:tr>
      <w:tr w:rsidR="00A04243" w:rsidRPr="00A04243" w:rsidDel="009661CB" w14:paraId="7B3D4343" w14:textId="29F3AFE7" w:rsidTr="00CE2128">
        <w:trPr>
          <w:trHeight w:val="291"/>
          <w:jc w:val="center"/>
          <w:del w:id="2198" w:author="Fegie" w:date="2021-04-28T12:03:00Z"/>
        </w:trPr>
        <w:tc>
          <w:tcPr>
            <w:tcW w:w="558" w:type="dxa"/>
          </w:tcPr>
          <w:p w14:paraId="66D90D78" w14:textId="07717C27" w:rsidR="003B2B59" w:rsidRPr="00A04243" w:rsidDel="009661CB" w:rsidRDefault="003B2B59" w:rsidP="00CC4BAD">
            <w:pPr>
              <w:rPr>
                <w:del w:id="2199" w:author="Fegie" w:date="2021-04-28T12:03:00Z"/>
                <w:rFonts w:ascii="標楷體" w:eastAsia="標楷體" w:hAnsi="標楷體"/>
              </w:rPr>
            </w:pPr>
            <w:bookmarkStart w:id="2200" w:name="_Toc71196757"/>
            <w:bookmarkEnd w:id="2200"/>
          </w:p>
        </w:tc>
        <w:tc>
          <w:tcPr>
            <w:tcW w:w="2152" w:type="dxa"/>
          </w:tcPr>
          <w:p w14:paraId="2FE6AF07" w14:textId="0DD8E9B8" w:rsidR="003B2B59" w:rsidRPr="00CE781C" w:rsidDel="009661CB" w:rsidRDefault="003B2B59" w:rsidP="00CC4BAD">
            <w:pPr>
              <w:rPr>
                <w:del w:id="220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0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2203" w:name="_Toc71196758"/>
              <w:bookmarkEnd w:id="2203"/>
            </w:del>
          </w:p>
        </w:tc>
        <w:tc>
          <w:tcPr>
            <w:tcW w:w="1296" w:type="dxa"/>
          </w:tcPr>
          <w:p w14:paraId="3FD571BD" w14:textId="4CE5A0CC" w:rsidR="003B2B59" w:rsidRPr="00CE781C" w:rsidDel="009661CB" w:rsidRDefault="003B2B59">
            <w:pPr>
              <w:rPr>
                <w:del w:id="220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0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06" w:name="_Toc71196759"/>
              <w:bookmarkEnd w:id="2206"/>
            </w:del>
          </w:p>
        </w:tc>
        <w:tc>
          <w:tcPr>
            <w:tcW w:w="1066" w:type="dxa"/>
          </w:tcPr>
          <w:p w14:paraId="7A794376" w14:textId="2056959E" w:rsidR="003B2B59" w:rsidRPr="00CE781C" w:rsidDel="009661CB" w:rsidRDefault="003B2B59" w:rsidP="00CC4BAD">
            <w:pPr>
              <w:rPr>
                <w:del w:id="220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08" w:name="_Toc71196760"/>
            <w:bookmarkEnd w:id="2208"/>
          </w:p>
        </w:tc>
        <w:tc>
          <w:tcPr>
            <w:tcW w:w="1141" w:type="dxa"/>
            <w:vMerge/>
          </w:tcPr>
          <w:p w14:paraId="191E03F9" w14:textId="34B68A44" w:rsidR="003B2B59" w:rsidRPr="00CE781C" w:rsidDel="009661CB" w:rsidRDefault="003B2B59" w:rsidP="00CC4BAD">
            <w:pPr>
              <w:rPr>
                <w:del w:id="220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0" w:name="_Toc71196761"/>
            <w:bookmarkEnd w:id="2210"/>
          </w:p>
        </w:tc>
        <w:tc>
          <w:tcPr>
            <w:tcW w:w="665" w:type="dxa"/>
            <w:vMerge/>
          </w:tcPr>
          <w:p w14:paraId="2F8B35E9" w14:textId="59E33190" w:rsidR="003B2B59" w:rsidRPr="00CE781C" w:rsidDel="009661CB" w:rsidRDefault="003B2B59" w:rsidP="00CC4BAD">
            <w:pPr>
              <w:rPr>
                <w:del w:id="221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2" w:name="_Toc71196762"/>
            <w:bookmarkEnd w:id="2212"/>
          </w:p>
        </w:tc>
        <w:tc>
          <w:tcPr>
            <w:tcW w:w="691" w:type="dxa"/>
          </w:tcPr>
          <w:p w14:paraId="0A9FE5F1" w14:textId="7BF13980" w:rsidR="003B2B59" w:rsidRPr="00CE781C" w:rsidDel="009661CB" w:rsidRDefault="003B2B59" w:rsidP="00CC4BAD">
            <w:pPr>
              <w:rPr>
                <w:del w:id="221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4" w:name="_Toc71196763"/>
            <w:bookmarkEnd w:id="2214"/>
          </w:p>
        </w:tc>
        <w:tc>
          <w:tcPr>
            <w:tcW w:w="3613" w:type="dxa"/>
            <w:vMerge/>
          </w:tcPr>
          <w:p w14:paraId="33450E2A" w14:textId="7037DBAF" w:rsidR="003B2B59" w:rsidRPr="00CE781C" w:rsidDel="009661CB" w:rsidRDefault="003B2B59" w:rsidP="00CC4BAD">
            <w:pPr>
              <w:rPr>
                <w:del w:id="221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6" w:name="_Toc71196764"/>
            <w:bookmarkEnd w:id="2216"/>
          </w:p>
        </w:tc>
        <w:bookmarkStart w:id="2217" w:name="_Toc71196765"/>
        <w:bookmarkEnd w:id="2217"/>
      </w:tr>
      <w:tr w:rsidR="00A04243" w:rsidRPr="00A04243" w:rsidDel="009661CB" w14:paraId="2EA884C8" w14:textId="5B1C01A1" w:rsidTr="00CE2128">
        <w:trPr>
          <w:trHeight w:val="291"/>
          <w:jc w:val="center"/>
          <w:del w:id="2218" w:author="Fegie" w:date="2021-04-28T12:03:00Z"/>
        </w:trPr>
        <w:tc>
          <w:tcPr>
            <w:tcW w:w="558" w:type="dxa"/>
          </w:tcPr>
          <w:p w14:paraId="784A51A7" w14:textId="04AFF6FB" w:rsidR="003B2B59" w:rsidRPr="00A04243" w:rsidDel="009661CB" w:rsidRDefault="003B2B59" w:rsidP="00CC4BAD">
            <w:pPr>
              <w:rPr>
                <w:del w:id="2219" w:author="Fegie" w:date="2021-04-28T12:03:00Z"/>
                <w:rFonts w:ascii="標楷體" w:eastAsia="標楷體" w:hAnsi="標楷體"/>
              </w:rPr>
            </w:pPr>
            <w:bookmarkStart w:id="2220" w:name="_Toc71196766"/>
            <w:bookmarkEnd w:id="2220"/>
          </w:p>
        </w:tc>
        <w:tc>
          <w:tcPr>
            <w:tcW w:w="2152" w:type="dxa"/>
          </w:tcPr>
          <w:p w14:paraId="562B7EA9" w14:textId="05384BF0" w:rsidR="003B2B59" w:rsidRPr="00CE781C" w:rsidDel="009661CB" w:rsidRDefault="003B2B59" w:rsidP="00CC4BAD">
            <w:pPr>
              <w:rPr>
                <w:del w:id="222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2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223" w:name="_Toc71196767"/>
              <w:bookmarkEnd w:id="2223"/>
            </w:del>
          </w:p>
        </w:tc>
        <w:tc>
          <w:tcPr>
            <w:tcW w:w="1296" w:type="dxa"/>
          </w:tcPr>
          <w:p w14:paraId="5DA6F122" w14:textId="52E9CD32" w:rsidR="003B2B59" w:rsidRPr="00CE781C" w:rsidDel="009661CB" w:rsidRDefault="003B2B59" w:rsidP="003B2B59">
            <w:pPr>
              <w:rPr>
                <w:del w:id="222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2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2226" w:name="_Toc71196768"/>
              <w:bookmarkEnd w:id="2226"/>
            </w:del>
          </w:p>
        </w:tc>
        <w:tc>
          <w:tcPr>
            <w:tcW w:w="1066" w:type="dxa"/>
          </w:tcPr>
          <w:p w14:paraId="687D9A16" w14:textId="6E71DC9D" w:rsidR="003B2B59" w:rsidRPr="00CE781C" w:rsidDel="009661CB" w:rsidRDefault="003B2B59" w:rsidP="00CC4BAD">
            <w:pPr>
              <w:rPr>
                <w:del w:id="222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8" w:name="_Toc71196769"/>
            <w:bookmarkEnd w:id="2228"/>
          </w:p>
        </w:tc>
        <w:tc>
          <w:tcPr>
            <w:tcW w:w="1141" w:type="dxa"/>
            <w:vMerge/>
          </w:tcPr>
          <w:p w14:paraId="358D3E0C" w14:textId="212970FE" w:rsidR="003B2B59" w:rsidRPr="00CE781C" w:rsidDel="009661CB" w:rsidRDefault="003B2B59" w:rsidP="00CC4BAD">
            <w:pPr>
              <w:rPr>
                <w:del w:id="222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0" w:name="_Toc71196770"/>
            <w:bookmarkEnd w:id="2230"/>
          </w:p>
        </w:tc>
        <w:tc>
          <w:tcPr>
            <w:tcW w:w="665" w:type="dxa"/>
            <w:vMerge/>
          </w:tcPr>
          <w:p w14:paraId="06921619" w14:textId="4DE080C9" w:rsidR="003B2B59" w:rsidRPr="00CE781C" w:rsidDel="009661CB" w:rsidRDefault="003B2B59" w:rsidP="00CC4BAD">
            <w:pPr>
              <w:rPr>
                <w:del w:id="223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2" w:name="_Toc71196771"/>
            <w:bookmarkEnd w:id="2232"/>
          </w:p>
        </w:tc>
        <w:tc>
          <w:tcPr>
            <w:tcW w:w="691" w:type="dxa"/>
          </w:tcPr>
          <w:p w14:paraId="2D66785A" w14:textId="38B987EB" w:rsidR="003B2B59" w:rsidRPr="00CE781C" w:rsidDel="009661CB" w:rsidRDefault="003B2B59" w:rsidP="00CC4BAD">
            <w:pPr>
              <w:rPr>
                <w:del w:id="223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4" w:name="_Toc71196772"/>
            <w:bookmarkEnd w:id="2234"/>
          </w:p>
        </w:tc>
        <w:tc>
          <w:tcPr>
            <w:tcW w:w="3613" w:type="dxa"/>
            <w:vMerge/>
          </w:tcPr>
          <w:p w14:paraId="4F23E22C" w14:textId="40A02799" w:rsidR="003B2B59" w:rsidRPr="00CE781C" w:rsidDel="009661CB" w:rsidRDefault="003B2B59" w:rsidP="00CC4BAD">
            <w:pPr>
              <w:rPr>
                <w:del w:id="223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6" w:name="_Toc71196773"/>
            <w:bookmarkEnd w:id="2236"/>
          </w:p>
        </w:tc>
        <w:bookmarkStart w:id="2237" w:name="_Toc71196774"/>
        <w:bookmarkEnd w:id="2237"/>
      </w:tr>
      <w:tr w:rsidR="00A04243" w:rsidRPr="00A04243" w:rsidDel="009661CB" w14:paraId="3A0BCE04" w14:textId="731EDE72" w:rsidTr="00CE2128">
        <w:trPr>
          <w:trHeight w:val="291"/>
          <w:jc w:val="center"/>
          <w:del w:id="2238" w:author="Fegie" w:date="2021-04-28T12:03:00Z"/>
        </w:trPr>
        <w:tc>
          <w:tcPr>
            <w:tcW w:w="558" w:type="dxa"/>
          </w:tcPr>
          <w:p w14:paraId="11FABB7C" w14:textId="5C7770A7" w:rsidR="003B2B59" w:rsidRPr="00A04243" w:rsidDel="009661CB" w:rsidRDefault="003B2B59" w:rsidP="00CC4BAD">
            <w:pPr>
              <w:rPr>
                <w:del w:id="2239" w:author="Fegie" w:date="2021-04-28T12:03:00Z"/>
                <w:rFonts w:ascii="標楷體" w:eastAsia="標楷體" w:hAnsi="標楷體"/>
              </w:rPr>
            </w:pPr>
            <w:bookmarkStart w:id="2240" w:name="_Toc71196775"/>
            <w:bookmarkEnd w:id="2240"/>
          </w:p>
        </w:tc>
        <w:tc>
          <w:tcPr>
            <w:tcW w:w="2152" w:type="dxa"/>
          </w:tcPr>
          <w:p w14:paraId="5AF73AD1" w14:textId="25B974DA" w:rsidR="003B2B59" w:rsidRPr="00CE781C" w:rsidDel="009661CB" w:rsidRDefault="003B2B59" w:rsidP="00CC4BAD">
            <w:pPr>
              <w:rPr>
                <w:del w:id="224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4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-H1 </w:delText>
              </w:r>
              <w:bookmarkStart w:id="2243" w:name="_Toc71196776"/>
              <w:bookmarkEnd w:id="2243"/>
            </w:del>
          </w:p>
        </w:tc>
        <w:tc>
          <w:tcPr>
            <w:tcW w:w="1296" w:type="dxa"/>
          </w:tcPr>
          <w:p w14:paraId="59985BA9" w14:textId="505F1DE8" w:rsidR="003B2B59" w:rsidRPr="00CE781C" w:rsidDel="009661CB" w:rsidRDefault="003B2B59">
            <w:pPr>
              <w:rPr>
                <w:del w:id="224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4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46" w:name="_Toc71196777"/>
              <w:bookmarkEnd w:id="2246"/>
            </w:del>
          </w:p>
        </w:tc>
        <w:tc>
          <w:tcPr>
            <w:tcW w:w="1066" w:type="dxa"/>
          </w:tcPr>
          <w:p w14:paraId="45014646" w14:textId="6C0B3DBF" w:rsidR="003B2B59" w:rsidRPr="00CE781C" w:rsidDel="009661CB" w:rsidRDefault="003B2B59" w:rsidP="00CC4BAD">
            <w:pPr>
              <w:rPr>
                <w:del w:id="224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48" w:name="_Toc71196778"/>
            <w:bookmarkEnd w:id="2248"/>
          </w:p>
        </w:tc>
        <w:tc>
          <w:tcPr>
            <w:tcW w:w="1141" w:type="dxa"/>
            <w:vMerge/>
          </w:tcPr>
          <w:p w14:paraId="5CF1CA23" w14:textId="064CBAE2" w:rsidR="003B2B59" w:rsidRPr="00CE781C" w:rsidDel="009661CB" w:rsidRDefault="003B2B59" w:rsidP="00CC4BAD">
            <w:pPr>
              <w:rPr>
                <w:del w:id="224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50" w:name="_Toc71196779"/>
            <w:bookmarkEnd w:id="2250"/>
          </w:p>
        </w:tc>
        <w:tc>
          <w:tcPr>
            <w:tcW w:w="665" w:type="dxa"/>
            <w:vMerge/>
          </w:tcPr>
          <w:p w14:paraId="42E49155" w14:textId="48AA1232" w:rsidR="003B2B59" w:rsidRPr="00CE781C" w:rsidDel="009661CB" w:rsidRDefault="003B2B59" w:rsidP="00CC4BAD">
            <w:pPr>
              <w:rPr>
                <w:del w:id="225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52" w:name="_Toc71196780"/>
            <w:bookmarkEnd w:id="2252"/>
          </w:p>
        </w:tc>
        <w:tc>
          <w:tcPr>
            <w:tcW w:w="691" w:type="dxa"/>
          </w:tcPr>
          <w:p w14:paraId="55A843F1" w14:textId="3F88D471" w:rsidR="003B2B59" w:rsidRPr="00CE781C" w:rsidDel="009661CB" w:rsidRDefault="003B2B59" w:rsidP="00CC4BAD">
            <w:pPr>
              <w:rPr>
                <w:del w:id="225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54" w:name="_Toc71196781"/>
            <w:bookmarkEnd w:id="2254"/>
          </w:p>
        </w:tc>
        <w:tc>
          <w:tcPr>
            <w:tcW w:w="3613" w:type="dxa"/>
            <w:vMerge/>
          </w:tcPr>
          <w:p w14:paraId="33435B21" w14:textId="7F4AC971" w:rsidR="003B2B59" w:rsidRPr="00CE781C" w:rsidDel="009661CB" w:rsidRDefault="003B2B59" w:rsidP="00CC4BAD">
            <w:pPr>
              <w:rPr>
                <w:del w:id="225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56" w:name="_Toc71196782"/>
            <w:bookmarkEnd w:id="2256"/>
          </w:p>
        </w:tc>
        <w:bookmarkStart w:id="2257" w:name="_Toc71196783"/>
        <w:bookmarkEnd w:id="2257"/>
      </w:tr>
      <w:tr w:rsidR="00A04243" w:rsidRPr="00A04243" w:rsidDel="009661CB" w14:paraId="01196437" w14:textId="64923868" w:rsidTr="00CE2128">
        <w:trPr>
          <w:trHeight w:val="291"/>
          <w:jc w:val="center"/>
          <w:del w:id="2258" w:author="Fegie" w:date="2021-04-28T12:03:00Z"/>
        </w:trPr>
        <w:tc>
          <w:tcPr>
            <w:tcW w:w="558" w:type="dxa"/>
          </w:tcPr>
          <w:p w14:paraId="71EB3ECD" w14:textId="0248B8EC" w:rsidR="003B2B59" w:rsidRPr="00A04243" w:rsidDel="009661CB" w:rsidRDefault="003B2B59" w:rsidP="00CC4BAD">
            <w:pPr>
              <w:rPr>
                <w:del w:id="2259" w:author="Fegie" w:date="2021-04-28T12:03:00Z"/>
                <w:rFonts w:ascii="標楷體" w:eastAsia="標楷體" w:hAnsi="標楷體"/>
              </w:rPr>
            </w:pPr>
            <w:bookmarkStart w:id="2260" w:name="_Toc71196784"/>
            <w:bookmarkEnd w:id="2260"/>
          </w:p>
        </w:tc>
        <w:tc>
          <w:tcPr>
            <w:tcW w:w="2152" w:type="dxa"/>
          </w:tcPr>
          <w:p w14:paraId="68D52605" w14:textId="36F18F48" w:rsidR="003B2B59" w:rsidRPr="00CE781C" w:rsidDel="009661CB" w:rsidRDefault="003B2B59" w:rsidP="00CC4BAD">
            <w:pPr>
              <w:rPr>
                <w:del w:id="226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6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-H2 </w:delText>
              </w:r>
              <w:bookmarkStart w:id="2263" w:name="_Toc71196785"/>
              <w:bookmarkEnd w:id="2263"/>
            </w:del>
          </w:p>
        </w:tc>
        <w:tc>
          <w:tcPr>
            <w:tcW w:w="1296" w:type="dxa"/>
          </w:tcPr>
          <w:p w14:paraId="54208F37" w14:textId="1E8E1973" w:rsidR="003B2B59" w:rsidRPr="00CE781C" w:rsidDel="009661CB" w:rsidRDefault="003B2B59">
            <w:pPr>
              <w:rPr>
                <w:del w:id="226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6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66" w:name="_Toc71196786"/>
              <w:bookmarkEnd w:id="2266"/>
            </w:del>
          </w:p>
        </w:tc>
        <w:tc>
          <w:tcPr>
            <w:tcW w:w="1066" w:type="dxa"/>
          </w:tcPr>
          <w:p w14:paraId="0023256C" w14:textId="4C73266C" w:rsidR="003B2B59" w:rsidRPr="00CE781C" w:rsidDel="009661CB" w:rsidRDefault="003B2B59" w:rsidP="00CC4BAD">
            <w:pPr>
              <w:rPr>
                <w:del w:id="226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68" w:name="_Toc71196787"/>
            <w:bookmarkEnd w:id="2268"/>
          </w:p>
        </w:tc>
        <w:tc>
          <w:tcPr>
            <w:tcW w:w="1141" w:type="dxa"/>
            <w:vMerge/>
          </w:tcPr>
          <w:p w14:paraId="5F5F5E0C" w14:textId="7895C84F" w:rsidR="003B2B59" w:rsidRPr="00CE781C" w:rsidDel="009661CB" w:rsidRDefault="003B2B59" w:rsidP="00CC4BAD">
            <w:pPr>
              <w:rPr>
                <w:del w:id="226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70" w:name="_Toc71196788"/>
            <w:bookmarkEnd w:id="2270"/>
          </w:p>
        </w:tc>
        <w:tc>
          <w:tcPr>
            <w:tcW w:w="665" w:type="dxa"/>
            <w:vMerge/>
          </w:tcPr>
          <w:p w14:paraId="68A7ECF1" w14:textId="25327F0E" w:rsidR="003B2B59" w:rsidRPr="00CE781C" w:rsidDel="009661CB" w:rsidRDefault="003B2B59" w:rsidP="00CC4BAD">
            <w:pPr>
              <w:rPr>
                <w:del w:id="227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72" w:name="_Toc71196789"/>
            <w:bookmarkEnd w:id="2272"/>
          </w:p>
        </w:tc>
        <w:tc>
          <w:tcPr>
            <w:tcW w:w="691" w:type="dxa"/>
          </w:tcPr>
          <w:p w14:paraId="0D39C813" w14:textId="1D40F569" w:rsidR="003B2B59" w:rsidRPr="00CE781C" w:rsidDel="009661CB" w:rsidRDefault="003B2B59" w:rsidP="00CC4BAD">
            <w:pPr>
              <w:rPr>
                <w:del w:id="227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74" w:name="_Toc71196790"/>
            <w:bookmarkEnd w:id="2274"/>
          </w:p>
        </w:tc>
        <w:tc>
          <w:tcPr>
            <w:tcW w:w="3613" w:type="dxa"/>
            <w:vMerge/>
          </w:tcPr>
          <w:p w14:paraId="7CBD314D" w14:textId="60136EE5" w:rsidR="003B2B59" w:rsidRPr="00CE781C" w:rsidDel="009661CB" w:rsidRDefault="003B2B59" w:rsidP="00CC4BAD">
            <w:pPr>
              <w:rPr>
                <w:del w:id="227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76" w:name="_Toc71196791"/>
            <w:bookmarkEnd w:id="2276"/>
          </w:p>
        </w:tc>
        <w:bookmarkStart w:id="2277" w:name="_Toc71196792"/>
        <w:bookmarkEnd w:id="2277"/>
      </w:tr>
      <w:tr w:rsidR="00A04243" w:rsidRPr="00A04243" w:rsidDel="009661CB" w14:paraId="76B6B5F2" w14:textId="125387B7" w:rsidTr="00CE2128">
        <w:trPr>
          <w:trHeight w:val="291"/>
          <w:jc w:val="center"/>
          <w:del w:id="2278" w:author="Fegie" w:date="2021-04-28T12:03:00Z"/>
        </w:trPr>
        <w:tc>
          <w:tcPr>
            <w:tcW w:w="558" w:type="dxa"/>
          </w:tcPr>
          <w:p w14:paraId="46265497" w14:textId="588AD93A" w:rsidR="003B2B59" w:rsidRPr="00A04243" w:rsidDel="009661CB" w:rsidRDefault="003B2B59" w:rsidP="00CC4BAD">
            <w:pPr>
              <w:rPr>
                <w:del w:id="2279" w:author="Fegie" w:date="2021-04-28T12:03:00Z"/>
                <w:rFonts w:ascii="標楷體" w:eastAsia="標楷體" w:hAnsi="標楷體"/>
              </w:rPr>
            </w:pPr>
            <w:bookmarkStart w:id="2280" w:name="_Toc71196793"/>
            <w:bookmarkEnd w:id="2280"/>
          </w:p>
        </w:tc>
        <w:tc>
          <w:tcPr>
            <w:tcW w:w="2152" w:type="dxa"/>
          </w:tcPr>
          <w:p w14:paraId="4788110E" w14:textId="7FF1F95A" w:rsidR="003B2B59" w:rsidRPr="00CE781C" w:rsidDel="009661CB" w:rsidRDefault="003B2B59" w:rsidP="00CC4BAD">
            <w:pPr>
              <w:rPr>
                <w:del w:id="228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8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283" w:name="_Toc71196794"/>
              <w:bookmarkEnd w:id="2283"/>
            </w:del>
          </w:p>
        </w:tc>
        <w:tc>
          <w:tcPr>
            <w:tcW w:w="1296" w:type="dxa"/>
          </w:tcPr>
          <w:p w14:paraId="4A03101D" w14:textId="7B5D3A9F" w:rsidR="003B2B59" w:rsidRPr="00CE781C" w:rsidDel="009661CB" w:rsidRDefault="003B2B59" w:rsidP="00A04243">
            <w:pPr>
              <w:rPr>
                <w:del w:id="228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8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</w:delText>
              </w:r>
              <w:r w:rsidR="00A04243"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0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)</w:delText>
              </w:r>
              <w:bookmarkStart w:id="2286" w:name="_Toc71196795"/>
              <w:bookmarkEnd w:id="2286"/>
            </w:del>
          </w:p>
        </w:tc>
        <w:tc>
          <w:tcPr>
            <w:tcW w:w="1066" w:type="dxa"/>
          </w:tcPr>
          <w:p w14:paraId="728E140E" w14:textId="429ED6AE" w:rsidR="003B2B59" w:rsidRPr="00CE781C" w:rsidDel="009661CB" w:rsidRDefault="003B2B59" w:rsidP="00CC4BAD">
            <w:pPr>
              <w:rPr>
                <w:del w:id="228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88" w:name="_Toc71196796"/>
            <w:bookmarkEnd w:id="2288"/>
          </w:p>
        </w:tc>
        <w:tc>
          <w:tcPr>
            <w:tcW w:w="1141" w:type="dxa"/>
          </w:tcPr>
          <w:p w14:paraId="4FA45006" w14:textId="629EA0DC" w:rsidR="003B2B59" w:rsidRPr="00CE781C" w:rsidDel="009661CB" w:rsidRDefault="003B2B59" w:rsidP="00CC4BAD">
            <w:pPr>
              <w:rPr>
                <w:del w:id="228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90" w:name="_Toc71196797"/>
            <w:bookmarkEnd w:id="2290"/>
          </w:p>
        </w:tc>
        <w:tc>
          <w:tcPr>
            <w:tcW w:w="665" w:type="dxa"/>
          </w:tcPr>
          <w:p w14:paraId="6D9EE898" w14:textId="7A8DF4FB" w:rsidR="003B2B59" w:rsidRPr="00CE781C" w:rsidDel="009661CB" w:rsidRDefault="003B2B59" w:rsidP="00CC4BAD">
            <w:pPr>
              <w:rPr>
                <w:del w:id="229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92" w:name="_Toc71196798"/>
            <w:bookmarkEnd w:id="2292"/>
          </w:p>
        </w:tc>
        <w:tc>
          <w:tcPr>
            <w:tcW w:w="691" w:type="dxa"/>
          </w:tcPr>
          <w:p w14:paraId="044DF713" w14:textId="32FC31F4" w:rsidR="003B2B59" w:rsidRPr="00CE781C" w:rsidDel="009661CB" w:rsidRDefault="003B2B59" w:rsidP="00CC4BAD">
            <w:pPr>
              <w:rPr>
                <w:del w:id="229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94" w:name="_Toc71196799"/>
            <w:bookmarkEnd w:id="2294"/>
          </w:p>
        </w:tc>
        <w:tc>
          <w:tcPr>
            <w:tcW w:w="3613" w:type="dxa"/>
          </w:tcPr>
          <w:p w14:paraId="3E0C3E16" w14:textId="37A6BAA8" w:rsidR="003B2B59" w:rsidRPr="00CE781C" w:rsidDel="009661CB" w:rsidRDefault="003B2B59" w:rsidP="00CC4BAD">
            <w:pPr>
              <w:rPr>
                <w:del w:id="229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9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2297" w:name="_Toc71196800"/>
              <w:bookmarkEnd w:id="2297"/>
            </w:del>
          </w:p>
        </w:tc>
        <w:bookmarkStart w:id="2298" w:name="_Toc71196801"/>
        <w:bookmarkEnd w:id="2298"/>
      </w:tr>
      <w:tr w:rsidR="00A04243" w:rsidRPr="00A04243" w:rsidDel="009661CB" w14:paraId="6C7C9EAC" w14:textId="0EFA9F2B" w:rsidTr="00CE2128">
        <w:trPr>
          <w:trHeight w:val="291"/>
          <w:jc w:val="center"/>
          <w:del w:id="2299" w:author="Fegie" w:date="2021-04-28T12:03:00Z"/>
        </w:trPr>
        <w:tc>
          <w:tcPr>
            <w:tcW w:w="558" w:type="dxa"/>
          </w:tcPr>
          <w:p w14:paraId="5A6EEA97" w14:textId="35B87E01" w:rsidR="003B2B59" w:rsidRPr="00A04243" w:rsidDel="009661CB" w:rsidRDefault="003B2B59" w:rsidP="00CC4BAD">
            <w:pPr>
              <w:rPr>
                <w:del w:id="2300" w:author="Fegie" w:date="2021-04-28T12:03:00Z"/>
                <w:rFonts w:ascii="標楷體" w:eastAsia="標楷體" w:hAnsi="標楷體"/>
              </w:rPr>
            </w:pPr>
            <w:del w:id="230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18</w:delText>
              </w:r>
              <w:bookmarkStart w:id="2302" w:name="_Toc71196802"/>
              <w:bookmarkEnd w:id="2302"/>
            </w:del>
          </w:p>
        </w:tc>
        <w:tc>
          <w:tcPr>
            <w:tcW w:w="2152" w:type="dxa"/>
          </w:tcPr>
          <w:p w14:paraId="6C2A8F6D" w14:textId="7C1C65E1" w:rsidR="003B2B59" w:rsidRPr="00A04243" w:rsidDel="009661CB" w:rsidRDefault="003B2B59" w:rsidP="00CC4BAD">
            <w:pPr>
              <w:rPr>
                <w:del w:id="2303" w:author="Fegie" w:date="2021-04-28T12:03:00Z"/>
                <w:rFonts w:ascii="標楷體" w:eastAsia="標楷體" w:hAnsi="標楷體"/>
              </w:rPr>
            </w:pPr>
            <w:del w:id="230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2305" w:name="_Toc71196803"/>
              <w:bookmarkEnd w:id="2305"/>
            </w:del>
          </w:p>
        </w:tc>
        <w:tc>
          <w:tcPr>
            <w:tcW w:w="1296" w:type="dxa"/>
          </w:tcPr>
          <w:p w14:paraId="37CD2A01" w14:textId="2BE551AE" w:rsidR="003B2B59" w:rsidRPr="00A04243" w:rsidDel="009661CB" w:rsidRDefault="00A04243" w:rsidP="00A04243">
            <w:pPr>
              <w:rPr>
                <w:del w:id="2306" w:author="Fegie" w:date="2021-04-28T12:03:00Z"/>
                <w:rFonts w:ascii="標楷體" w:eastAsia="標楷體" w:hAnsi="標楷體"/>
              </w:rPr>
            </w:pPr>
            <w:del w:id="230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2308" w:name="_Toc71196804"/>
              <w:bookmarkEnd w:id="2308"/>
            </w:del>
          </w:p>
        </w:tc>
        <w:tc>
          <w:tcPr>
            <w:tcW w:w="1066" w:type="dxa"/>
          </w:tcPr>
          <w:p w14:paraId="54D1474C" w14:textId="177B5D46" w:rsidR="003B2B59" w:rsidRPr="00A04243" w:rsidDel="009661CB" w:rsidRDefault="003B2B59" w:rsidP="00CC4BAD">
            <w:pPr>
              <w:rPr>
                <w:del w:id="2309" w:author="Fegie" w:date="2021-04-28T12:03:00Z"/>
                <w:rFonts w:ascii="標楷體" w:eastAsia="標楷體" w:hAnsi="標楷體"/>
              </w:rPr>
            </w:pPr>
            <w:bookmarkStart w:id="2310" w:name="_Toc71196805"/>
            <w:bookmarkEnd w:id="2310"/>
          </w:p>
        </w:tc>
        <w:tc>
          <w:tcPr>
            <w:tcW w:w="1141" w:type="dxa"/>
          </w:tcPr>
          <w:p w14:paraId="7BA90DC4" w14:textId="72B610D5" w:rsidR="003B2B59" w:rsidRPr="00A04243" w:rsidDel="009661CB" w:rsidRDefault="003B2B59" w:rsidP="00CC4BAD">
            <w:pPr>
              <w:rPr>
                <w:del w:id="2311" w:author="Fegie" w:date="2021-04-28T12:03:00Z"/>
                <w:rFonts w:ascii="標楷體" w:eastAsia="標楷體" w:hAnsi="標楷體"/>
              </w:rPr>
            </w:pPr>
            <w:bookmarkStart w:id="2312" w:name="_Toc71196806"/>
            <w:bookmarkEnd w:id="2312"/>
          </w:p>
        </w:tc>
        <w:tc>
          <w:tcPr>
            <w:tcW w:w="665" w:type="dxa"/>
          </w:tcPr>
          <w:p w14:paraId="1F820C45" w14:textId="4DB0A361" w:rsidR="003B2B59" w:rsidRPr="00A04243" w:rsidDel="009661CB" w:rsidRDefault="003B2B59" w:rsidP="00CC4BAD">
            <w:pPr>
              <w:rPr>
                <w:del w:id="2313" w:author="Fegie" w:date="2021-04-28T12:03:00Z"/>
                <w:rFonts w:ascii="標楷體" w:eastAsia="標楷體" w:hAnsi="標楷體"/>
              </w:rPr>
            </w:pPr>
            <w:bookmarkStart w:id="2314" w:name="_Toc71196807"/>
            <w:bookmarkEnd w:id="2314"/>
          </w:p>
        </w:tc>
        <w:tc>
          <w:tcPr>
            <w:tcW w:w="691" w:type="dxa"/>
          </w:tcPr>
          <w:p w14:paraId="5B1D747A" w14:textId="0C789E94" w:rsidR="003B2B59" w:rsidRPr="00A04243" w:rsidDel="009661CB" w:rsidRDefault="003B2B59" w:rsidP="00CC4BAD">
            <w:pPr>
              <w:rPr>
                <w:del w:id="2315" w:author="Fegie" w:date="2021-04-28T12:03:00Z"/>
                <w:rFonts w:ascii="標楷體" w:eastAsia="標楷體" w:hAnsi="標楷體"/>
              </w:rPr>
            </w:pPr>
            <w:bookmarkStart w:id="2316" w:name="_Toc71196808"/>
            <w:bookmarkEnd w:id="2316"/>
          </w:p>
        </w:tc>
        <w:tc>
          <w:tcPr>
            <w:tcW w:w="3613" w:type="dxa"/>
          </w:tcPr>
          <w:p w14:paraId="140A5C1E" w14:textId="0146AA29" w:rsidR="003B2B59" w:rsidRPr="00A04243" w:rsidDel="009661CB" w:rsidRDefault="003B2B59" w:rsidP="00CC4BAD">
            <w:pPr>
              <w:rPr>
                <w:del w:id="2317" w:author="Fegie" w:date="2021-04-28T12:03:00Z"/>
                <w:rFonts w:ascii="標楷體" w:eastAsia="標楷體" w:hAnsi="標楷體"/>
              </w:rPr>
            </w:pPr>
            <w:del w:id="231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319" w:name="_Toc71196809"/>
              <w:bookmarkEnd w:id="2319"/>
            </w:del>
          </w:p>
        </w:tc>
        <w:bookmarkStart w:id="2320" w:name="_Toc71196810"/>
        <w:bookmarkEnd w:id="2320"/>
      </w:tr>
      <w:tr w:rsidR="00A04243" w:rsidRPr="00A04243" w:rsidDel="009661CB" w14:paraId="2EF59F31" w14:textId="3D8C9246" w:rsidTr="00CE2128">
        <w:trPr>
          <w:trHeight w:val="291"/>
          <w:jc w:val="center"/>
          <w:del w:id="2321" w:author="Fegie" w:date="2021-04-28T12:03:00Z"/>
        </w:trPr>
        <w:tc>
          <w:tcPr>
            <w:tcW w:w="558" w:type="dxa"/>
          </w:tcPr>
          <w:p w14:paraId="03E01A09" w14:textId="360B68F8" w:rsidR="003B2B59" w:rsidRPr="00A04243" w:rsidDel="009661CB" w:rsidRDefault="003B2B59" w:rsidP="00D704D0">
            <w:pPr>
              <w:rPr>
                <w:del w:id="2322" w:author="Fegie" w:date="2021-04-28T12:03:00Z"/>
                <w:rFonts w:ascii="標楷體" w:eastAsia="標楷體" w:hAnsi="標楷體"/>
              </w:rPr>
            </w:pPr>
            <w:del w:id="232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19</w:delText>
              </w:r>
              <w:bookmarkStart w:id="2324" w:name="_Toc71196811"/>
              <w:bookmarkEnd w:id="2324"/>
            </w:del>
          </w:p>
        </w:tc>
        <w:tc>
          <w:tcPr>
            <w:tcW w:w="2152" w:type="dxa"/>
          </w:tcPr>
          <w:p w14:paraId="47536DF6" w14:textId="577DA2A1" w:rsidR="003B2B59" w:rsidRPr="00A04243" w:rsidDel="009661CB" w:rsidRDefault="003B2B59" w:rsidP="00D704D0">
            <w:pPr>
              <w:rPr>
                <w:del w:id="2325" w:author="Fegie" w:date="2021-04-28T12:03:00Z"/>
                <w:rFonts w:ascii="標楷體" w:eastAsia="標楷體" w:hAnsi="標楷體"/>
              </w:rPr>
            </w:pPr>
            <w:del w:id="2326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為授信限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制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對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象</w:delText>
              </w:r>
              <w:bookmarkStart w:id="2327" w:name="_Toc71196812"/>
              <w:bookmarkEnd w:id="2327"/>
            </w:del>
          </w:p>
        </w:tc>
        <w:tc>
          <w:tcPr>
            <w:tcW w:w="1296" w:type="dxa"/>
          </w:tcPr>
          <w:p w14:paraId="66AE5407" w14:textId="6034E182" w:rsidR="003B2B59" w:rsidRPr="00A04243" w:rsidDel="009661CB" w:rsidRDefault="000B5168" w:rsidP="00D704D0">
            <w:pPr>
              <w:rPr>
                <w:del w:id="2328" w:author="Fegie" w:date="2021-04-28T12:03:00Z"/>
                <w:rFonts w:ascii="標楷體" w:eastAsia="標楷體" w:hAnsi="標楷體"/>
              </w:rPr>
            </w:pPr>
            <w:ins w:id="2329" w:author="88692" w:date="2020-06-16T16:27:00Z">
              <w:del w:id="2330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del w:id="2331" w:author="Fegie" w:date="2021-04-28T12:03:00Z">
              <w:r w:rsidR="00A04243"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332" w:name="_Toc71196813"/>
              <w:bookmarkEnd w:id="2332"/>
            </w:del>
          </w:p>
        </w:tc>
        <w:tc>
          <w:tcPr>
            <w:tcW w:w="1066" w:type="dxa"/>
          </w:tcPr>
          <w:p w14:paraId="48DA6C54" w14:textId="67BC32BB" w:rsidR="003B2B59" w:rsidRPr="00A04243" w:rsidDel="009661CB" w:rsidRDefault="003B2B59" w:rsidP="00D704D0">
            <w:pPr>
              <w:rPr>
                <w:del w:id="2333" w:author="Fegie" w:date="2021-04-28T12:03:00Z"/>
                <w:rFonts w:ascii="標楷體" w:eastAsia="標楷體" w:hAnsi="標楷體"/>
              </w:rPr>
            </w:pPr>
            <w:bookmarkStart w:id="2334" w:name="_Toc71196814"/>
            <w:bookmarkEnd w:id="2334"/>
          </w:p>
        </w:tc>
        <w:tc>
          <w:tcPr>
            <w:tcW w:w="1141" w:type="dxa"/>
          </w:tcPr>
          <w:p w14:paraId="7E7ABFE8" w14:textId="4170A18D" w:rsidR="003B2B59" w:rsidRPr="00A04243" w:rsidDel="009661CB" w:rsidRDefault="000B5168" w:rsidP="00D704D0">
            <w:pPr>
              <w:rPr>
                <w:del w:id="2335" w:author="Fegie" w:date="2021-04-28T12:03:00Z"/>
                <w:rFonts w:ascii="標楷體" w:eastAsia="標楷體" w:hAnsi="標楷體"/>
              </w:rPr>
            </w:pPr>
            <w:ins w:id="2336" w:author="88692" w:date="2020-06-16T16:26:00Z">
              <w:del w:id="2337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338" w:name="_Toc71196815"/>
            <w:bookmarkEnd w:id="2338"/>
          </w:p>
        </w:tc>
        <w:tc>
          <w:tcPr>
            <w:tcW w:w="665" w:type="dxa"/>
          </w:tcPr>
          <w:p w14:paraId="46212EFA" w14:textId="18F27657" w:rsidR="003B2B59" w:rsidRPr="00A04243" w:rsidDel="009661CB" w:rsidRDefault="003B2B59" w:rsidP="00D704D0">
            <w:pPr>
              <w:rPr>
                <w:del w:id="2339" w:author="Fegie" w:date="2021-04-28T12:03:00Z"/>
                <w:rFonts w:ascii="標楷體" w:eastAsia="標楷體" w:hAnsi="標楷體"/>
              </w:rPr>
            </w:pPr>
            <w:bookmarkStart w:id="2340" w:name="_Toc71196816"/>
            <w:bookmarkEnd w:id="2340"/>
          </w:p>
        </w:tc>
        <w:tc>
          <w:tcPr>
            <w:tcW w:w="691" w:type="dxa"/>
          </w:tcPr>
          <w:p w14:paraId="021404DD" w14:textId="28B2B276" w:rsidR="003B2B59" w:rsidRPr="00A04243" w:rsidDel="009661CB" w:rsidRDefault="003B2B59" w:rsidP="00D704D0">
            <w:pPr>
              <w:rPr>
                <w:del w:id="2341" w:author="Fegie" w:date="2021-04-28T12:03:00Z"/>
                <w:rFonts w:ascii="標楷體" w:eastAsia="標楷體" w:hAnsi="標楷體"/>
              </w:rPr>
            </w:pPr>
            <w:bookmarkStart w:id="2342" w:name="_Toc71196817"/>
            <w:bookmarkEnd w:id="2342"/>
          </w:p>
        </w:tc>
        <w:tc>
          <w:tcPr>
            <w:tcW w:w="3613" w:type="dxa"/>
          </w:tcPr>
          <w:p w14:paraId="120DC344" w14:textId="7E236A45" w:rsidR="003B2B59" w:rsidRPr="000B5168" w:rsidDel="009661CB" w:rsidRDefault="003B2B59">
            <w:pPr>
              <w:pStyle w:val="af9"/>
              <w:numPr>
                <w:ilvl w:val="0"/>
                <w:numId w:val="51"/>
              </w:numPr>
              <w:ind w:leftChars="0"/>
              <w:rPr>
                <w:ins w:id="2343" w:author="88692" w:date="2020-06-16T16:26:00Z"/>
                <w:del w:id="2344" w:author="Fegie" w:date="2021-04-28T12:03:00Z"/>
                <w:rFonts w:ascii="標楷體" w:eastAsia="標楷體" w:hAnsi="標楷體"/>
                <w:rPrChange w:id="2345" w:author="88692" w:date="2020-06-16T16:26:00Z">
                  <w:rPr>
                    <w:ins w:id="2346" w:author="88692" w:date="2020-06-16T16:26:00Z"/>
                    <w:del w:id="2347" w:author="Fegie" w:date="2021-04-28T12:03:00Z"/>
                  </w:rPr>
                </w:rPrChange>
              </w:rPr>
              <w:pPrChange w:id="2348" w:author="88692" w:date="2020-06-16T16:26:00Z">
                <w:pPr/>
              </w:pPrChange>
            </w:pPr>
            <w:del w:id="2349" w:author="Fegie" w:date="2021-04-28T12:03:00Z">
              <w:r w:rsidRPr="000B5168" w:rsidDel="009661CB">
                <w:rPr>
                  <w:rFonts w:ascii="標楷體" w:eastAsia="標楷體" w:hAnsi="標楷體"/>
                  <w:rPrChange w:id="2350" w:author="88692" w:date="2020-06-16T16:26:00Z">
                    <w:rPr/>
                  </w:rPrChange>
                </w:rPr>
                <w:delText>i.</w:delText>
              </w:r>
              <w:r w:rsidRPr="000B5168" w:rsidDel="009661CB">
                <w:rPr>
                  <w:rFonts w:ascii="標楷體" w:eastAsia="標楷體" w:hAnsi="標楷體" w:hint="eastAsia"/>
                  <w:rPrChange w:id="2351" w:author="88692" w:date="2020-06-16T16:26:00Z">
                    <w:rPr>
                      <w:rFonts w:hint="eastAsia"/>
                    </w:rPr>
                  </w:rPrChange>
                </w:rPr>
                <w:delText>可不輸入</w:delText>
              </w:r>
            </w:del>
            <w:bookmarkStart w:id="2352" w:name="_Toc71196818"/>
            <w:bookmarkEnd w:id="2352"/>
          </w:p>
          <w:p w14:paraId="1D3238F6" w14:textId="127B4D5C" w:rsidR="000B5168" w:rsidRPr="000B5168" w:rsidDel="009661CB" w:rsidRDefault="000B5168">
            <w:pPr>
              <w:rPr>
                <w:ins w:id="2353" w:author="88692" w:date="2020-06-16T16:26:00Z"/>
                <w:del w:id="2354" w:author="Fegie" w:date="2021-04-28T12:03:00Z"/>
                <w:rFonts w:ascii="標楷體" w:eastAsia="標楷體" w:hAnsi="標楷體"/>
                <w:rPrChange w:id="2355" w:author="88692" w:date="2020-06-16T16:26:00Z">
                  <w:rPr>
                    <w:ins w:id="2356" w:author="88692" w:date="2020-06-16T16:26:00Z"/>
                    <w:del w:id="2357" w:author="Fegie" w:date="2021-04-28T12:03:00Z"/>
                  </w:rPr>
                </w:rPrChange>
              </w:rPr>
              <w:pPrChange w:id="2358" w:author="88692" w:date="2020-06-16T16:26:00Z">
                <w:pPr>
                  <w:pStyle w:val="af9"/>
                  <w:numPr>
                    <w:numId w:val="51"/>
                  </w:numPr>
                  <w:ind w:leftChars="0" w:left="720" w:hanging="720"/>
                </w:pPr>
              </w:pPrChange>
            </w:pPr>
            <w:ins w:id="2359" w:author="88692" w:date="2020-06-16T16:26:00Z">
              <w:del w:id="2360" w:author="Fegie" w:date="2021-04-28T12:03:00Z">
                <w:r w:rsidRPr="000B5168" w:rsidDel="009661CB">
                  <w:rPr>
                    <w:rFonts w:ascii="標楷體" w:eastAsia="標楷體" w:hAnsi="標楷體"/>
                    <w:rPrChange w:id="2361" w:author="88692" w:date="2020-06-16T16:26:00Z">
                      <w:rPr/>
                    </w:rPrChange>
                  </w:rPr>
                  <w:delText>Y:</w:delText>
                </w:r>
                <w:r w:rsidRPr="000B5168" w:rsidDel="009661CB">
                  <w:rPr>
                    <w:rFonts w:ascii="標楷體" w:eastAsia="標楷體" w:hAnsi="標楷體" w:hint="eastAsia"/>
                    <w:rPrChange w:id="2362" w:author="88692" w:date="2020-06-16T16:26:00Z">
                      <w:rPr>
                        <w:rFonts w:hint="eastAsia"/>
                      </w:rPr>
                    </w:rPrChange>
                  </w:rPr>
                  <w:delText>是</w:delText>
                </w:r>
                <w:bookmarkStart w:id="2363" w:name="_Toc71196819"/>
                <w:bookmarkEnd w:id="2363"/>
              </w:del>
            </w:ins>
          </w:p>
          <w:p w14:paraId="550B562B" w14:textId="7A9191A0" w:rsidR="000B5168" w:rsidRPr="000B5168" w:rsidDel="009661CB" w:rsidRDefault="000B5168">
            <w:pPr>
              <w:rPr>
                <w:del w:id="2364" w:author="Fegie" w:date="2021-04-28T12:03:00Z"/>
                <w:rFonts w:ascii="標楷體" w:eastAsia="標楷體" w:hAnsi="標楷體"/>
                <w:rPrChange w:id="2365" w:author="88692" w:date="2020-06-16T16:26:00Z">
                  <w:rPr>
                    <w:del w:id="2366" w:author="Fegie" w:date="2021-04-28T12:03:00Z"/>
                  </w:rPr>
                </w:rPrChange>
              </w:rPr>
            </w:pPr>
            <w:ins w:id="2367" w:author="88692" w:date="2020-06-16T16:26:00Z">
              <w:del w:id="2368" w:author="Fegie" w:date="2021-04-28T12:03:00Z">
                <w:r w:rsidRPr="000B5168" w:rsidDel="009661CB">
                  <w:rPr>
                    <w:rFonts w:ascii="標楷體" w:eastAsia="標楷體" w:hAnsi="標楷體"/>
                    <w:rPrChange w:id="2369" w:author="88692" w:date="2020-06-16T16:26:00Z">
                      <w:rPr/>
                    </w:rPrChange>
                  </w:rPr>
                  <w:delText>N:</w:delText>
                </w:r>
                <w:r w:rsidRPr="000B5168" w:rsidDel="009661CB">
                  <w:rPr>
                    <w:rFonts w:ascii="標楷體" w:eastAsia="標楷體" w:hAnsi="標楷體" w:hint="eastAsia"/>
                    <w:rPrChange w:id="2370" w:author="88692" w:date="2020-06-16T16:26:00Z">
                      <w:rPr>
                        <w:rFonts w:hint="eastAsia"/>
                      </w:rPr>
                    </w:rPrChange>
                  </w:rPr>
                  <w:delText>否</w:delText>
                </w:r>
              </w:del>
            </w:ins>
            <w:bookmarkStart w:id="2371" w:name="_Toc71196820"/>
            <w:bookmarkEnd w:id="2371"/>
          </w:p>
        </w:tc>
        <w:bookmarkStart w:id="2372" w:name="_Toc71196821"/>
        <w:bookmarkEnd w:id="2372"/>
      </w:tr>
      <w:tr w:rsidR="000B5168" w:rsidRPr="00A04243" w:rsidDel="009661CB" w14:paraId="060A3165" w14:textId="4F7FA270" w:rsidTr="00CE2128">
        <w:trPr>
          <w:trHeight w:val="291"/>
          <w:jc w:val="center"/>
          <w:del w:id="2373" w:author="Fegie" w:date="2021-04-28T12:03:00Z"/>
        </w:trPr>
        <w:tc>
          <w:tcPr>
            <w:tcW w:w="558" w:type="dxa"/>
          </w:tcPr>
          <w:p w14:paraId="1FE8F70A" w14:textId="7134764A" w:rsidR="000B5168" w:rsidRPr="00A04243" w:rsidDel="009661CB" w:rsidRDefault="000B5168" w:rsidP="000B5168">
            <w:pPr>
              <w:rPr>
                <w:del w:id="2374" w:author="Fegie" w:date="2021-04-28T12:03:00Z"/>
                <w:rFonts w:ascii="標楷體" w:eastAsia="標楷體" w:hAnsi="標楷體"/>
              </w:rPr>
            </w:pPr>
            <w:del w:id="237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20</w:delText>
              </w:r>
              <w:bookmarkStart w:id="2376" w:name="_Toc71196822"/>
              <w:bookmarkEnd w:id="2376"/>
            </w:del>
          </w:p>
        </w:tc>
        <w:tc>
          <w:tcPr>
            <w:tcW w:w="2152" w:type="dxa"/>
          </w:tcPr>
          <w:p w14:paraId="475A051D" w14:textId="3F785A2C" w:rsidR="000B5168" w:rsidRPr="00A04243" w:rsidDel="009661CB" w:rsidRDefault="000B5168" w:rsidP="000B5168">
            <w:pPr>
              <w:rPr>
                <w:del w:id="2377" w:author="Fegie" w:date="2021-04-28T12:03:00Z"/>
                <w:rFonts w:ascii="標楷體" w:eastAsia="標楷體" w:hAnsi="標楷體"/>
              </w:rPr>
            </w:pPr>
            <w:del w:id="2378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為利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2379" w:name="_Toc71196823"/>
              <w:bookmarkEnd w:id="2379"/>
            </w:del>
          </w:p>
        </w:tc>
        <w:tc>
          <w:tcPr>
            <w:tcW w:w="1296" w:type="dxa"/>
          </w:tcPr>
          <w:p w14:paraId="6382F224" w14:textId="5CD63495" w:rsidR="000B5168" w:rsidRPr="00A04243" w:rsidDel="009661CB" w:rsidRDefault="000B5168" w:rsidP="000B5168">
            <w:pPr>
              <w:rPr>
                <w:del w:id="2380" w:author="Fegie" w:date="2021-04-28T12:03:00Z"/>
                <w:rFonts w:ascii="標楷體" w:eastAsia="標楷體" w:hAnsi="標楷體"/>
              </w:rPr>
            </w:pPr>
            <w:ins w:id="2381" w:author="88692" w:date="2020-06-16T16:27:00Z">
              <w:del w:id="2382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238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384" w:name="_Toc71196824"/>
              <w:bookmarkEnd w:id="2384"/>
            </w:del>
          </w:p>
        </w:tc>
        <w:tc>
          <w:tcPr>
            <w:tcW w:w="1066" w:type="dxa"/>
          </w:tcPr>
          <w:p w14:paraId="3190294B" w14:textId="20AC1544" w:rsidR="000B5168" w:rsidRPr="00A04243" w:rsidDel="009661CB" w:rsidRDefault="000B5168" w:rsidP="000B5168">
            <w:pPr>
              <w:rPr>
                <w:del w:id="2385" w:author="Fegie" w:date="2021-04-28T12:03:00Z"/>
                <w:rFonts w:ascii="標楷體" w:eastAsia="標楷體" w:hAnsi="標楷體"/>
              </w:rPr>
            </w:pPr>
            <w:bookmarkStart w:id="2386" w:name="_Toc71196825"/>
            <w:bookmarkEnd w:id="2386"/>
          </w:p>
        </w:tc>
        <w:tc>
          <w:tcPr>
            <w:tcW w:w="1141" w:type="dxa"/>
          </w:tcPr>
          <w:p w14:paraId="028CF066" w14:textId="3A54F3C8" w:rsidR="000B5168" w:rsidRPr="00A04243" w:rsidDel="009661CB" w:rsidRDefault="000B5168" w:rsidP="000B5168">
            <w:pPr>
              <w:rPr>
                <w:del w:id="2387" w:author="Fegie" w:date="2021-04-28T12:03:00Z"/>
                <w:rFonts w:ascii="標楷體" w:eastAsia="標楷體" w:hAnsi="標楷體"/>
              </w:rPr>
            </w:pPr>
            <w:ins w:id="2388" w:author="88692" w:date="2020-06-16T16:26:00Z">
              <w:del w:id="2389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390" w:name="_Toc71196826"/>
            <w:bookmarkEnd w:id="2390"/>
          </w:p>
        </w:tc>
        <w:tc>
          <w:tcPr>
            <w:tcW w:w="665" w:type="dxa"/>
          </w:tcPr>
          <w:p w14:paraId="73EF3DD6" w14:textId="68191E5D" w:rsidR="000B5168" w:rsidRPr="00A04243" w:rsidDel="009661CB" w:rsidRDefault="000B5168" w:rsidP="000B5168">
            <w:pPr>
              <w:rPr>
                <w:del w:id="2391" w:author="Fegie" w:date="2021-04-28T12:03:00Z"/>
                <w:rFonts w:ascii="標楷體" w:eastAsia="標楷體" w:hAnsi="標楷體"/>
              </w:rPr>
            </w:pPr>
            <w:bookmarkStart w:id="2392" w:name="_Toc71196827"/>
            <w:bookmarkEnd w:id="2392"/>
          </w:p>
        </w:tc>
        <w:tc>
          <w:tcPr>
            <w:tcW w:w="691" w:type="dxa"/>
          </w:tcPr>
          <w:p w14:paraId="3C243135" w14:textId="26AEC667" w:rsidR="000B5168" w:rsidRPr="00A04243" w:rsidDel="009661CB" w:rsidRDefault="000B5168" w:rsidP="000B5168">
            <w:pPr>
              <w:rPr>
                <w:del w:id="2393" w:author="Fegie" w:date="2021-04-28T12:03:00Z"/>
                <w:rFonts w:ascii="標楷體" w:eastAsia="標楷體" w:hAnsi="標楷體"/>
              </w:rPr>
            </w:pPr>
            <w:bookmarkStart w:id="2394" w:name="_Toc71196828"/>
            <w:bookmarkEnd w:id="2394"/>
          </w:p>
        </w:tc>
        <w:tc>
          <w:tcPr>
            <w:tcW w:w="3613" w:type="dxa"/>
          </w:tcPr>
          <w:p w14:paraId="5F43B9B9" w14:textId="48A35043" w:rsidR="000B5168" w:rsidRPr="00B83C14" w:rsidDel="009661CB" w:rsidRDefault="000B5168" w:rsidP="000B5168">
            <w:pPr>
              <w:pStyle w:val="af9"/>
              <w:numPr>
                <w:ilvl w:val="0"/>
                <w:numId w:val="51"/>
              </w:numPr>
              <w:ind w:leftChars="0"/>
              <w:rPr>
                <w:ins w:id="2395" w:author="88692" w:date="2020-06-16T16:26:00Z"/>
                <w:del w:id="2396" w:author="Fegie" w:date="2021-04-28T12:03:00Z"/>
                <w:rFonts w:ascii="標楷體" w:eastAsia="標楷體" w:hAnsi="標楷體"/>
              </w:rPr>
            </w:pPr>
            <w:ins w:id="2397" w:author="88692" w:date="2020-06-16T16:26:00Z">
              <w:del w:id="2398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可不輸入</w:delText>
                </w:r>
                <w:bookmarkStart w:id="2399" w:name="_Toc71196829"/>
                <w:bookmarkEnd w:id="2399"/>
              </w:del>
            </w:ins>
          </w:p>
          <w:p w14:paraId="4438DAB4" w14:textId="6E3D7FAF" w:rsidR="000B5168" w:rsidRPr="00B83C14" w:rsidDel="009661CB" w:rsidRDefault="000B5168" w:rsidP="000B5168">
            <w:pPr>
              <w:rPr>
                <w:ins w:id="2400" w:author="88692" w:date="2020-06-16T16:26:00Z"/>
                <w:del w:id="2401" w:author="Fegie" w:date="2021-04-28T12:03:00Z"/>
                <w:rFonts w:ascii="標楷體" w:eastAsia="標楷體" w:hAnsi="標楷體"/>
              </w:rPr>
            </w:pPr>
            <w:ins w:id="2402" w:author="88692" w:date="2020-06-16T16:26:00Z">
              <w:del w:id="2403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Y:是</w:delText>
                </w:r>
                <w:bookmarkStart w:id="2404" w:name="_Toc71196830"/>
                <w:bookmarkEnd w:id="2404"/>
              </w:del>
            </w:ins>
          </w:p>
          <w:p w14:paraId="53808F66" w14:textId="42444108" w:rsidR="000B5168" w:rsidRPr="00A04243" w:rsidDel="009661CB" w:rsidRDefault="000B5168" w:rsidP="000B5168">
            <w:pPr>
              <w:rPr>
                <w:del w:id="2405" w:author="Fegie" w:date="2021-04-28T12:03:00Z"/>
                <w:rFonts w:ascii="標楷體" w:eastAsia="標楷體" w:hAnsi="標楷體"/>
              </w:rPr>
            </w:pPr>
            <w:ins w:id="2406" w:author="88692" w:date="2020-06-16T16:26:00Z">
              <w:del w:id="2407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N:否</w:delText>
                </w:r>
              </w:del>
            </w:ins>
            <w:del w:id="240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09" w:name="_Toc71196831"/>
              <w:bookmarkEnd w:id="2409"/>
            </w:del>
          </w:p>
        </w:tc>
        <w:bookmarkStart w:id="2410" w:name="_Toc71196832"/>
        <w:bookmarkEnd w:id="2410"/>
      </w:tr>
      <w:tr w:rsidR="000B5168" w:rsidRPr="00A04243" w:rsidDel="009661CB" w14:paraId="282262E0" w14:textId="65DC2974" w:rsidTr="00CE2128">
        <w:trPr>
          <w:trHeight w:val="291"/>
          <w:jc w:val="center"/>
          <w:del w:id="2411" w:author="Fegie" w:date="2021-04-28T12:03:00Z"/>
        </w:trPr>
        <w:tc>
          <w:tcPr>
            <w:tcW w:w="558" w:type="dxa"/>
          </w:tcPr>
          <w:p w14:paraId="5015B466" w14:textId="62111290" w:rsidR="000B5168" w:rsidRPr="00A04243" w:rsidDel="009661CB" w:rsidRDefault="000B5168" w:rsidP="000B5168">
            <w:pPr>
              <w:rPr>
                <w:del w:id="2412" w:author="Fegie" w:date="2021-04-28T12:03:00Z"/>
                <w:rFonts w:ascii="標楷體" w:eastAsia="標楷體" w:hAnsi="標楷體"/>
              </w:rPr>
            </w:pPr>
            <w:del w:id="241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21</w:delText>
              </w:r>
              <w:bookmarkStart w:id="2414" w:name="_Toc71196833"/>
              <w:bookmarkEnd w:id="2414"/>
            </w:del>
          </w:p>
        </w:tc>
        <w:tc>
          <w:tcPr>
            <w:tcW w:w="2152" w:type="dxa"/>
          </w:tcPr>
          <w:p w14:paraId="6BB69C8C" w14:textId="0A34382C" w:rsidR="000B5168" w:rsidRPr="00A04243" w:rsidDel="009661CB" w:rsidRDefault="000B5168" w:rsidP="000B5168">
            <w:pPr>
              <w:rPr>
                <w:del w:id="2415" w:author="Fegie" w:date="2021-04-28T12:03:00Z"/>
                <w:rFonts w:ascii="標楷體" w:eastAsia="標楷體" w:hAnsi="標楷體"/>
              </w:rPr>
            </w:pPr>
            <w:del w:id="2416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為準利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2417" w:name="_Toc71196834"/>
              <w:bookmarkEnd w:id="2417"/>
            </w:del>
          </w:p>
        </w:tc>
        <w:tc>
          <w:tcPr>
            <w:tcW w:w="1296" w:type="dxa"/>
          </w:tcPr>
          <w:p w14:paraId="57A08B7D" w14:textId="63342316" w:rsidR="000B5168" w:rsidRPr="00A04243" w:rsidDel="009661CB" w:rsidRDefault="000B5168" w:rsidP="000B5168">
            <w:pPr>
              <w:rPr>
                <w:del w:id="2418" w:author="Fegie" w:date="2021-04-28T12:03:00Z"/>
                <w:rFonts w:ascii="標楷體" w:eastAsia="標楷體" w:hAnsi="標楷體"/>
              </w:rPr>
            </w:pPr>
            <w:ins w:id="2419" w:author="88692" w:date="2020-06-16T16:27:00Z">
              <w:del w:id="2420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242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422" w:name="_Toc71196835"/>
              <w:bookmarkEnd w:id="2422"/>
            </w:del>
          </w:p>
        </w:tc>
        <w:tc>
          <w:tcPr>
            <w:tcW w:w="1066" w:type="dxa"/>
          </w:tcPr>
          <w:p w14:paraId="45141227" w14:textId="6232EAB1" w:rsidR="000B5168" w:rsidRPr="00A04243" w:rsidDel="009661CB" w:rsidRDefault="000B5168" w:rsidP="000B5168">
            <w:pPr>
              <w:rPr>
                <w:del w:id="2423" w:author="Fegie" w:date="2021-04-28T12:03:00Z"/>
                <w:rFonts w:ascii="標楷體" w:eastAsia="標楷體" w:hAnsi="標楷體"/>
              </w:rPr>
            </w:pPr>
            <w:bookmarkStart w:id="2424" w:name="_Toc71196836"/>
            <w:bookmarkEnd w:id="2424"/>
          </w:p>
        </w:tc>
        <w:tc>
          <w:tcPr>
            <w:tcW w:w="1141" w:type="dxa"/>
          </w:tcPr>
          <w:p w14:paraId="2E09308B" w14:textId="199AB6E3" w:rsidR="000B5168" w:rsidRPr="00A04243" w:rsidDel="009661CB" w:rsidRDefault="000B5168" w:rsidP="000B5168">
            <w:pPr>
              <w:rPr>
                <w:del w:id="2425" w:author="Fegie" w:date="2021-04-28T12:03:00Z"/>
                <w:rFonts w:ascii="標楷體" w:eastAsia="標楷體" w:hAnsi="標楷體"/>
              </w:rPr>
            </w:pPr>
            <w:ins w:id="2426" w:author="88692" w:date="2020-06-16T16:26:00Z">
              <w:del w:id="2427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428" w:name="_Toc71196837"/>
            <w:bookmarkEnd w:id="2428"/>
          </w:p>
        </w:tc>
        <w:tc>
          <w:tcPr>
            <w:tcW w:w="665" w:type="dxa"/>
          </w:tcPr>
          <w:p w14:paraId="31981E30" w14:textId="5F66E945" w:rsidR="000B5168" w:rsidRPr="00A04243" w:rsidDel="009661CB" w:rsidRDefault="000B5168" w:rsidP="000B5168">
            <w:pPr>
              <w:rPr>
                <w:del w:id="2429" w:author="Fegie" w:date="2021-04-28T12:03:00Z"/>
                <w:rFonts w:ascii="標楷體" w:eastAsia="標楷體" w:hAnsi="標楷體"/>
              </w:rPr>
            </w:pPr>
            <w:bookmarkStart w:id="2430" w:name="_Toc71196838"/>
            <w:bookmarkEnd w:id="2430"/>
          </w:p>
        </w:tc>
        <w:tc>
          <w:tcPr>
            <w:tcW w:w="691" w:type="dxa"/>
          </w:tcPr>
          <w:p w14:paraId="33CADB2C" w14:textId="0A0FEEDC" w:rsidR="000B5168" w:rsidRPr="00A04243" w:rsidDel="009661CB" w:rsidRDefault="000B5168" w:rsidP="000B5168">
            <w:pPr>
              <w:rPr>
                <w:del w:id="2431" w:author="Fegie" w:date="2021-04-28T12:03:00Z"/>
                <w:rFonts w:ascii="標楷體" w:eastAsia="標楷體" w:hAnsi="標楷體"/>
              </w:rPr>
            </w:pPr>
            <w:bookmarkStart w:id="2432" w:name="_Toc71196839"/>
            <w:bookmarkEnd w:id="2432"/>
          </w:p>
        </w:tc>
        <w:tc>
          <w:tcPr>
            <w:tcW w:w="3613" w:type="dxa"/>
          </w:tcPr>
          <w:p w14:paraId="451DEF60" w14:textId="7EDF859E" w:rsidR="000B5168" w:rsidRPr="00B83C14" w:rsidDel="009661CB" w:rsidRDefault="000B5168" w:rsidP="000B5168">
            <w:pPr>
              <w:pStyle w:val="af9"/>
              <w:numPr>
                <w:ilvl w:val="0"/>
                <w:numId w:val="51"/>
              </w:numPr>
              <w:ind w:leftChars="0"/>
              <w:rPr>
                <w:ins w:id="2433" w:author="88692" w:date="2020-06-16T16:26:00Z"/>
                <w:del w:id="2434" w:author="Fegie" w:date="2021-04-28T12:03:00Z"/>
                <w:rFonts w:ascii="標楷體" w:eastAsia="標楷體" w:hAnsi="標楷體"/>
              </w:rPr>
            </w:pPr>
            <w:ins w:id="2435" w:author="88692" w:date="2020-06-16T16:26:00Z">
              <w:del w:id="2436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可不輸入</w:delText>
                </w:r>
                <w:bookmarkStart w:id="2437" w:name="_Toc71196840"/>
                <w:bookmarkEnd w:id="2437"/>
              </w:del>
            </w:ins>
          </w:p>
          <w:p w14:paraId="28750BD2" w14:textId="47D34480" w:rsidR="000B5168" w:rsidRPr="00B83C14" w:rsidDel="009661CB" w:rsidRDefault="000B5168" w:rsidP="000B5168">
            <w:pPr>
              <w:rPr>
                <w:ins w:id="2438" w:author="88692" w:date="2020-06-16T16:26:00Z"/>
                <w:del w:id="2439" w:author="Fegie" w:date="2021-04-28T12:03:00Z"/>
                <w:rFonts w:ascii="標楷體" w:eastAsia="標楷體" w:hAnsi="標楷體"/>
              </w:rPr>
            </w:pPr>
            <w:ins w:id="2440" w:author="88692" w:date="2020-06-16T16:26:00Z">
              <w:del w:id="2441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Y:是</w:delText>
                </w:r>
                <w:bookmarkStart w:id="2442" w:name="_Toc71196841"/>
                <w:bookmarkEnd w:id="2442"/>
              </w:del>
            </w:ins>
          </w:p>
          <w:p w14:paraId="0847089F" w14:textId="57CCC631" w:rsidR="000B5168" w:rsidRPr="00A04243" w:rsidDel="009661CB" w:rsidRDefault="000B5168" w:rsidP="000B5168">
            <w:pPr>
              <w:rPr>
                <w:del w:id="2443" w:author="Fegie" w:date="2021-04-28T12:03:00Z"/>
                <w:rFonts w:ascii="標楷體" w:eastAsia="標楷體" w:hAnsi="標楷體"/>
              </w:rPr>
            </w:pPr>
            <w:ins w:id="2444" w:author="88692" w:date="2020-06-16T16:26:00Z">
              <w:del w:id="2445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N:否</w:delText>
                </w:r>
              </w:del>
            </w:ins>
            <w:del w:id="244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47" w:name="_Toc71196842"/>
              <w:bookmarkEnd w:id="2447"/>
            </w:del>
          </w:p>
        </w:tc>
        <w:bookmarkStart w:id="2448" w:name="_Toc71196843"/>
        <w:bookmarkEnd w:id="2448"/>
      </w:tr>
      <w:tr w:rsidR="00A04243" w:rsidRPr="00A04243" w:rsidDel="009661CB" w14:paraId="68AAF723" w14:textId="4CB44E14" w:rsidTr="00CE2128">
        <w:trPr>
          <w:trHeight w:val="291"/>
          <w:jc w:val="center"/>
          <w:del w:id="2449" w:author="Fegie" w:date="2021-04-28T12:03:00Z"/>
        </w:trPr>
        <w:tc>
          <w:tcPr>
            <w:tcW w:w="558" w:type="dxa"/>
          </w:tcPr>
          <w:p w14:paraId="4A37FE2C" w14:textId="1069A852" w:rsidR="003B2B59" w:rsidRPr="00A04243" w:rsidDel="009661CB" w:rsidRDefault="003B2B59" w:rsidP="00D704D0">
            <w:pPr>
              <w:rPr>
                <w:del w:id="2450" w:author="Fegie" w:date="2021-04-28T12:03:00Z"/>
                <w:rFonts w:ascii="標楷體" w:eastAsia="標楷體" w:hAnsi="標楷體"/>
              </w:rPr>
            </w:pPr>
            <w:del w:id="245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22</w:delText>
              </w:r>
              <w:bookmarkStart w:id="2452" w:name="_Toc71196844"/>
              <w:bookmarkEnd w:id="2452"/>
            </w:del>
          </w:p>
        </w:tc>
        <w:tc>
          <w:tcPr>
            <w:tcW w:w="2152" w:type="dxa"/>
          </w:tcPr>
          <w:p w14:paraId="611EACCF" w14:textId="032DEC95" w:rsidR="003B2B59" w:rsidRPr="00A04243" w:rsidDel="009661CB" w:rsidRDefault="003B2B59" w:rsidP="00D704D0">
            <w:pPr>
              <w:rPr>
                <w:del w:id="2453" w:author="Fegie" w:date="2021-04-28T12:03:00Z"/>
                <w:rFonts w:ascii="標楷體" w:eastAsia="標楷體" w:hAnsi="標楷體"/>
              </w:rPr>
            </w:pPr>
            <w:del w:id="245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2455" w:name="_Toc71196845"/>
              <w:bookmarkEnd w:id="2455"/>
            </w:del>
          </w:p>
        </w:tc>
        <w:tc>
          <w:tcPr>
            <w:tcW w:w="1296" w:type="dxa"/>
          </w:tcPr>
          <w:p w14:paraId="70D85E55" w14:textId="21C7DECA" w:rsidR="003B2B59" w:rsidRPr="00A04243" w:rsidDel="009661CB" w:rsidRDefault="00A04243" w:rsidP="00D704D0">
            <w:pPr>
              <w:rPr>
                <w:del w:id="2456" w:author="Fegie" w:date="2021-04-28T12:03:00Z"/>
                <w:rFonts w:ascii="標楷體" w:eastAsia="標楷體" w:hAnsi="標楷體"/>
              </w:rPr>
            </w:pPr>
            <w:del w:id="245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458" w:name="_Toc71196846"/>
              <w:bookmarkEnd w:id="2458"/>
            </w:del>
          </w:p>
        </w:tc>
        <w:tc>
          <w:tcPr>
            <w:tcW w:w="1066" w:type="dxa"/>
          </w:tcPr>
          <w:p w14:paraId="37A7DA9D" w14:textId="155B4255" w:rsidR="003B2B59" w:rsidRPr="00A04243" w:rsidDel="009661CB" w:rsidRDefault="003B2B59" w:rsidP="00D704D0">
            <w:pPr>
              <w:rPr>
                <w:del w:id="2459" w:author="Fegie" w:date="2021-04-28T12:03:00Z"/>
                <w:rFonts w:ascii="標楷體" w:eastAsia="標楷體" w:hAnsi="標楷體"/>
              </w:rPr>
            </w:pPr>
            <w:del w:id="246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2461" w:name="_Toc71196847"/>
              <w:bookmarkEnd w:id="2461"/>
            </w:del>
          </w:p>
        </w:tc>
        <w:tc>
          <w:tcPr>
            <w:tcW w:w="1141" w:type="dxa"/>
          </w:tcPr>
          <w:p w14:paraId="3D7A9D11" w14:textId="690C7957" w:rsidR="003B2B59" w:rsidRPr="00A04243" w:rsidDel="009661CB" w:rsidRDefault="003B2B59" w:rsidP="00D704D0">
            <w:pPr>
              <w:rPr>
                <w:del w:id="2462" w:author="Fegie" w:date="2021-04-28T12:03:00Z"/>
                <w:rFonts w:ascii="標楷體" w:eastAsia="標楷體" w:hAnsi="標楷體"/>
              </w:rPr>
            </w:pPr>
            <w:bookmarkStart w:id="2463" w:name="_Toc71196848"/>
            <w:bookmarkEnd w:id="2463"/>
          </w:p>
        </w:tc>
        <w:tc>
          <w:tcPr>
            <w:tcW w:w="665" w:type="dxa"/>
          </w:tcPr>
          <w:p w14:paraId="23E85B76" w14:textId="1E97DCDE" w:rsidR="003B2B59" w:rsidRPr="00A04243" w:rsidDel="009661CB" w:rsidRDefault="003B2B59" w:rsidP="00D704D0">
            <w:pPr>
              <w:rPr>
                <w:del w:id="2464" w:author="Fegie" w:date="2021-04-28T12:03:00Z"/>
                <w:rFonts w:ascii="標楷體" w:eastAsia="標楷體" w:hAnsi="標楷體"/>
              </w:rPr>
            </w:pPr>
            <w:bookmarkStart w:id="2465" w:name="_Toc71196849"/>
            <w:bookmarkEnd w:id="2465"/>
          </w:p>
        </w:tc>
        <w:tc>
          <w:tcPr>
            <w:tcW w:w="691" w:type="dxa"/>
          </w:tcPr>
          <w:p w14:paraId="24097FE2" w14:textId="4300F775" w:rsidR="003B2B59" w:rsidRPr="00A04243" w:rsidDel="009661CB" w:rsidRDefault="003B2B59" w:rsidP="00D704D0">
            <w:pPr>
              <w:rPr>
                <w:del w:id="2466" w:author="Fegie" w:date="2021-04-28T12:03:00Z"/>
                <w:rFonts w:ascii="標楷體" w:eastAsia="標楷體" w:hAnsi="標楷體"/>
              </w:rPr>
            </w:pPr>
            <w:bookmarkStart w:id="2467" w:name="_Toc71196850"/>
            <w:bookmarkEnd w:id="2467"/>
          </w:p>
        </w:tc>
        <w:tc>
          <w:tcPr>
            <w:tcW w:w="3613" w:type="dxa"/>
          </w:tcPr>
          <w:p w14:paraId="1B7BB58E" w14:textId="30B3848A" w:rsidR="003B2B59" w:rsidRPr="00A04243" w:rsidDel="009661CB" w:rsidRDefault="003B2B59" w:rsidP="00D704D0">
            <w:pPr>
              <w:rPr>
                <w:del w:id="2468" w:author="Fegie" w:date="2021-04-28T12:03:00Z"/>
                <w:rFonts w:ascii="標楷體" w:eastAsia="標楷體" w:hAnsi="標楷體"/>
              </w:rPr>
            </w:pPr>
            <w:del w:id="246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70" w:name="_Toc71196851"/>
              <w:bookmarkEnd w:id="2470"/>
            </w:del>
          </w:p>
          <w:p w14:paraId="73F0C1C1" w14:textId="7FCCF738" w:rsidR="003B2B59" w:rsidRPr="00A04243" w:rsidDel="009661CB" w:rsidRDefault="003B2B59" w:rsidP="00D704D0">
            <w:pPr>
              <w:rPr>
                <w:del w:id="2471" w:author="Fegie" w:date="2021-04-28T12:03:00Z"/>
                <w:rFonts w:ascii="標楷體" w:eastAsia="標楷體" w:hAnsi="標楷體"/>
              </w:rPr>
            </w:pPr>
            <w:del w:id="247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2473" w:name="_Toc71196852"/>
              <w:bookmarkEnd w:id="2473"/>
            </w:del>
          </w:p>
          <w:p w14:paraId="7645F9A7" w14:textId="15EA8AC7" w:rsidR="003B2B59" w:rsidRPr="00A04243" w:rsidDel="009661CB" w:rsidRDefault="003B2B59" w:rsidP="00D704D0">
            <w:pPr>
              <w:rPr>
                <w:del w:id="2474" w:author="Fegie" w:date="2021-04-28T12:03:00Z"/>
                <w:rFonts w:ascii="標楷體" w:eastAsia="標楷體" w:hAnsi="標楷體"/>
              </w:rPr>
            </w:pPr>
            <w:del w:id="247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2476" w:name="_Toc71196853"/>
              <w:bookmarkEnd w:id="2476"/>
            </w:del>
          </w:p>
          <w:p w14:paraId="75877546" w14:textId="56927C38" w:rsidR="003B2B59" w:rsidRPr="00A04243" w:rsidDel="009661CB" w:rsidRDefault="003B2B59" w:rsidP="00D704D0">
            <w:pPr>
              <w:rPr>
                <w:del w:id="2477" w:author="Fegie" w:date="2021-04-28T12:03:00Z"/>
                <w:rFonts w:ascii="標楷體" w:eastAsia="標楷體" w:hAnsi="標楷體"/>
              </w:rPr>
            </w:pPr>
            <w:del w:id="247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2479" w:name="_Toc71196854"/>
              <w:bookmarkEnd w:id="2479"/>
            </w:del>
          </w:p>
        </w:tc>
        <w:bookmarkStart w:id="2480" w:name="_Toc71196855"/>
        <w:bookmarkEnd w:id="2480"/>
      </w:tr>
      <w:tr w:rsidR="00A04243" w:rsidRPr="005E115B" w:rsidDel="009661CB" w14:paraId="36661C50" w14:textId="552777E4" w:rsidTr="00CE2128">
        <w:trPr>
          <w:trHeight w:val="291"/>
          <w:jc w:val="center"/>
          <w:del w:id="2481" w:author="Fegie" w:date="2021-04-28T12:03:00Z"/>
        </w:trPr>
        <w:tc>
          <w:tcPr>
            <w:tcW w:w="558" w:type="dxa"/>
          </w:tcPr>
          <w:p w14:paraId="01D7EB89" w14:textId="54860117" w:rsidR="003B2B59" w:rsidRPr="005E115B" w:rsidDel="009661CB" w:rsidRDefault="003B2B59" w:rsidP="00D704D0">
            <w:pPr>
              <w:rPr>
                <w:del w:id="2482" w:author="Fegie" w:date="2021-04-28T12:03:00Z"/>
                <w:rFonts w:ascii="標楷體" w:eastAsia="標楷體" w:hAnsi="標楷體"/>
                <w:strike/>
                <w:color w:val="FF0000"/>
                <w:rPrChange w:id="2483" w:author="88692" w:date="2020-06-16T16:06:00Z">
                  <w:rPr>
                    <w:del w:id="2484" w:author="Fegie" w:date="2021-04-28T12:03:00Z"/>
                    <w:rFonts w:ascii="標楷體" w:eastAsia="標楷體" w:hAnsi="標楷體"/>
                  </w:rPr>
                </w:rPrChange>
              </w:rPr>
            </w:pPr>
            <w:del w:id="248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8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2487" w:name="_Toc71196856"/>
              <w:bookmarkEnd w:id="2487"/>
            </w:del>
          </w:p>
        </w:tc>
        <w:tc>
          <w:tcPr>
            <w:tcW w:w="2152" w:type="dxa"/>
          </w:tcPr>
          <w:p w14:paraId="537396DF" w14:textId="67698741" w:rsidR="003B2B59" w:rsidRPr="005E115B" w:rsidDel="009661CB" w:rsidRDefault="003B2B59" w:rsidP="00D704D0">
            <w:pPr>
              <w:rPr>
                <w:del w:id="2488" w:author="Fegie" w:date="2021-04-28T12:03:00Z"/>
                <w:rFonts w:ascii="標楷體" w:eastAsia="標楷體" w:hAnsi="標楷體"/>
                <w:strike/>
                <w:color w:val="FF0000"/>
                <w:rPrChange w:id="2489" w:author="88692" w:date="2020-06-16T16:06:00Z">
                  <w:rPr>
                    <w:del w:id="2490" w:author="Fegie" w:date="2021-04-28T12:03:00Z"/>
                    <w:rFonts w:ascii="標楷體" w:eastAsia="標楷體" w:hAnsi="標楷體"/>
                  </w:rPr>
                </w:rPrChange>
              </w:rPr>
            </w:pPr>
            <w:del w:id="2491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492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2493" w:name="_Toc71196857"/>
              <w:bookmarkEnd w:id="2493"/>
            </w:del>
          </w:p>
        </w:tc>
        <w:tc>
          <w:tcPr>
            <w:tcW w:w="1296" w:type="dxa"/>
          </w:tcPr>
          <w:p w14:paraId="146FDA62" w14:textId="24567EDF" w:rsidR="003B2B59" w:rsidRPr="005E115B" w:rsidDel="009661CB" w:rsidRDefault="00A04243" w:rsidP="00D704D0">
            <w:pPr>
              <w:rPr>
                <w:del w:id="2494" w:author="Fegie" w:date="2021-04-28T12:03:00Z"/>
                <w:rFonts w:ascii="標楷體" w:eastAsia="標楷體" w:hAnsi="標楷體"/>
                <w:strike/>
                <w:color w:val="FF0000"/>
                <w:rPrChange w:id="2495" w:author="88692" w:date="2020-06-16T16:06:00Z">
                  <w:rPr>
                    <w:del w:id="2496" w:author="Fegie" w:date="2021-04-28T12:03:00Z"/>
                    <w:rFonts w:ascii="標楷體" w:eastAsia="標楷體" w:hAnsi="標楷體"/>
                  </w:rPr>
                </w:rPrChange>
              </w:rPr>
            </w:pPr>
            <w:del w:id="249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9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2499" w:name="_Toc71196858"/>
              <w:bookmarkEnd w:id="2499"/>
            </w:del>
          </w:p>
        </w:tc>
        <w:tc>
          <w:tcPr>
            <w:tcW w:w="1066" w:type="dxa"/>
          </w:tcPr>
          <w:p w14:paraId="2219A544" w14:textId="254DE444" w:rsidR="003B2B59" w:rsidRPr="005E115B" w:rsidDel="009661CB" w:rsidRDefault="003B2B59" w:rsidP="00D704D0">
            <w:pPr>
              <w:rPr>
                <w:del w:id="2500" w:author="Fegie" w:date="2021-04-28T12:03:00Z"/>
                <w:rFonts w:ascii="標楷體" w:eastAsia="標楷體" w:hAnsi="標楷體"/>
                <w:strike/>
                <w:color w:val="FF0000"/>
                <w:rPrChange w:id="2501" w:author="88692" w:date="2020-06-16T16:06:00Z">
                  <w:rPr>
                    <w:del w:id="250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03" w:name="_Toc71196859"/>
            <w:bookmarkEnd w:id="2503"/>
          </w:p>
        </w:tc>
        <w:tc>
          <w:tcPr>
            <w:tcW w:w="1141" w:type="dxa"/>
          </w:tcPr>
          <w:p w14:paraId="4CE5D601" w14:textId="383AC179" w:rsidR="003B2B59" w:rsidRPr="005E115B" w:rsidDel="009661CB" w:rsidRDefault="003B2B59" w:rsidP="00D704D0">
            <w:pPr>
              <w:rPr>
                <w:del w:id="2504" w:author="Fegie" w:date="2021-04-28T12:03:00Z"/>
                <w:rFonts w:ascii="標楷體" w:eastAsia="標楷體" w:hAnsi="標楷體"/>
                <w:strike/>
                <w:color w:val="FF0000"/>
                <w:rPrChange w:id="2505" w:author="88692" w:date="2020-06-16T16:06:00Z">
                  <w:rPr>
                    <w:del w:id="250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07" w:name="_Toc71196860"/>
            <w:bookmarkEnd w:id="2507"/>
          </w:p>
        </w:tc>
        <w:tc>
          <w:tcPr>
            <w:tcW w:w="665" w:type="dxa"/>
          </w:tcPr>
          <w:p w14:paraId="284FB5F6" w14:textId="411CFE59" w:rsidR="003B2B59" w:rsidRPr="005E115B" w:rsidDel="009661CB" w:rsidRDefault="003B2B59" w:rsidP="00D704D0">
            <w:pPr>
              <w:rPr>
                <w:del w:id="2508" w:author="Fegie" w:date="2021-04-28T12:03:00Z"/>
                <w:rFonts w:ascii="標楷體" w:eastAsia="標楷體" w:hAnsi="標楷體"/>
                <w:strike/>
                <w:color w:val="FF0000"/>
                <w:rPrChange w:id="2509" w:author="88692" w:date="2020-06-16T16:06:00Z">
                  <w:rPr>
                    <w:del w:id="251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11" w:name="_Toc71196861"/>
            <w:bookmarkEnd w:id="2511"/>
          </w:p>
        </w:tc>
        <w:tc>
          <w:tcPr>
            <w:tcW w:w="691" w:type="dxa"/>
          </w:tcPr>
          <w:p w14:paraId="150470CB" w14:textId="10566970" w:rsidR="003B2B59" w:rsidRPr="005E115B" w:rsidDel="009661CB" w:rsidRDefault="003B2B59" w:rsidP="00D704D0">
            <w:pPr>
              <w:rPr>
                <w:del w:id="2512" w:author="Fegie" w:date="2021-04-28T12:03:00Z"/>
                <w:rFonts w:ascii="標楷體" w:eastAsia="標楷體" w:hAnsi="標楷體"/>
                <w:strike/>
                <w:color w:val="FF0000"/>
                <w:rPrChange w:id="2513" w:author="88692" w:date="2020-06-16T16:06:00Z">
                  <w:rPr>
                    <w:del w:id="251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15" w:name="_Toc71196862"/>
            <w:bookmarkEnd w:id="2515"/>
          </w:p>
        </w:tc>
        <w:tc>
          <w:tcPr>
            <w:tcW w:w="3613" w:type="dxa"/>
          </w:tcPr>
          <w:p w14:paraId="6667C7BA" w14:textId="79C6A7FC" w:rsidR="003B2B59" w:rsidRPr="005E115B" w:rsidDel="009661CB" w:rsidRDefault="003B2B59" w:rsidP="00D704D0">
            <w:pPr>
              <w:rPr>
                <w:del w:id="2516" w:author="Fegie" w:date="2021-04-28T12:03:00Z"/>
                <w:rFonts w:ascii="標楷體" w:eastAsia="標楷體" w:hAnsi="標楷體"/>
                <w:strike/>
                <w:color w:val="FF0000"/>
                <w:rPrChange w:id="2517" w:author="88692" w:date="2020-06-16T16:06:00Z">
                  <w:rPr>
                    <w:del w:id="2518" w:author="Fegie" w:date="2021-04-28T12:03:00Z"/>
                    <w:rFonts w:ascii="標楷體" w:eastAsia="標楷體" w:hAnsi="標楷體"/>
                  </w:rPr>
                </w:rPrChange>
              </w:rPr>
            </w:pPr>
            <w:del w:id="251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2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521" w:name="_Toc71196863"/>
              <w:bookmarkEnd w:id="2521"/>
            </w:del>
          </w:p>
        </w:tc>
        <w:bookmarkStart w:id="2522" w:name="_Toc71196864"/>
        <w:bookmarkEnd w:id="2522"/>
      </w:tr>
      <w:tr w:rsidR="00A04243" w:rsidRPr="005E115B" w:rsidDel="009661CB" w14:paraId="75C708A3" w14:textId="4BD8AEDB" w:rsidTr="00CE2128">
        <w:trPr>
          <w:trHeight w:val="291"/>
          <w:jc w:val="center"/>
          <w:del w:id="2523" w:author="Fegie" w:date="2021-04-28T12:03:00Z"/>
        </w:trPr>
        <w:tc>
          <w:tcPr>
            <w:tcW w:w="558" w:type="dxa"/>
          </w:tcPr>
          <w:p w14:paraId="0658F891" w14:textId="3D5F9828" w:rsidR="003B2B59" w:rsidRPr="005E115B" w:rsidDel="009661CB" w:rsidRDefault="003B2B59" w:rsidP="00D704D0">
            <w:pPr>
              <w:rPr>
                <w:del w:id="2524" w:author="Fegie" w:date="2021-04-28T12:03:00Z"/>
                <w:rFonts w:ascii="標楷體" w:eastAsia="標楷體" w:hAnsi="標楷體"/>
                <w:strike/>
                <w:color w:val="FF0000"/>
                <w:rPrChange w:id="2525" w:author="88692" w:date="2020-06-16T16:06:00Z">
                  <w:rPr>
                    <w:del w:id="2526" w:author="Fegie" w:date="2021-04-28T12:03:00Z"/>
                    <w:rFonts w:ascii="標楷體" w:eastAsia="標楷體" w:hAnsi="標楷體"/>
                  </w:rPr>
                </w:rPrChange>
              </w:rPr>
            </w:pPr>
            <w:del w:id="252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2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24</w:delText>
              </w:r>
              <w:bookmarkStart w:id="2529" w:name="_Toc71196865"/>
              <w:bookmarkEnd w:id="2529"/>
            </w:del>
          </w:p>
        </w:tc>
        <w:tc>
          <w:tcPr>
            <w:tcW w:w="2152" w:type="dxa"/>
          </w:tcPr>
          <w:p w14:paraId="1E447B70" w14:textId="6707ECAA" w:rsidR="003B2B59" w:rsidRPr="005E115B" w:rsidDel="009661CB" w:rsidRDefault="003B2B59" w:rsidP="00D704D0">
            <w:pPr>
              <w:rPr>
                <w:del w:id="2530" w:author="Fegie" w:date="2021-04-28T12:03:00Z"/>
                <w:rFonts w:ascii="標楷體" w:eastAsia="標楷體" w:hAnsi="標楷體"/>
                <w:strike/>
                <w:color w:val="FF0000"/>
                <w:rPrChange w:id="2531" w:author="88692" w:date="2020-06-16T16:06:00Z">
                  <w:rPr>
                    <w:del w:id="2532" w:author="Fegie" w:date="2021-04-28T12:03:00Z"/>
                    <w:rFonts w:ascii="標楷體" w:eastAsia="標楷體" w:hAnsi="標楷體"/>
                  </w:rPr>
                </w:rPrChange>
              </w:rPr>
            </w:pPr>
            <w:del w:id="2533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34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bookmarkStart w:id="2535" w:name="_Toc71196866"/>
              <w:bookmarkEnd w:id="2535"/>
            </w:del>
          </w:p>
        </w:tc>
        <w:tc>
          <w:tcPr>
            <w:tcW w:w="1296" w:type="dxa"/>
          </w:tcPr>
          <w:p w14:paraId="44404A55" w14:textId="00B2AEC0" w:rsidR="003B2B59" w:rsidRPr="005E115B" w:rsidDel="009661CB" w:rsidRDefault="00A04243" w:rsidP="00D704D0">
            <w:pPr>
              <w:rPr>
                <w:del w:id="2536" w:author="Fegie" w:date="2021-04-28T12:03:00Z"/>
                <w:rFonts w:ascii="標楷體" w:eastAsia="標楷體" w:hAnsi="標楷體"/>
                <w:strike/>
                <w:color w:val="FF0000"/>
                <w:rPrChange w:id="2537" w:author="88692" w:date="2020-06-16T16:06:00Z">
                  <w:rPr>
                    <w:del w:id="2538" w:author="Fegie" w:date="2021-04-28T12:03:00Z"/>
                    <w:rFonts w:ascii="標楷體" w:eastAsia="標楷體" w:hAnsi="標楷體"/>
                  </w:rPr>
                </w:rPrChange>
              </w:rPr>
            </w:pPr>
            <w:del w:id="253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4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541" w:name="_Toc71196867"/>
              <w:bookmarkEnd w:id="2541"/>
            </w:del>
          </w:p>
        </w:tc>
        <w:tc>
          <w:tcPr>
            <w:tcW w:w="1066" w:type="dxa"/>
          </w:tcPr>
          <w:p w14:paraId="71708621" w14:textId="695E9B6E" w:rsidR="003B2B59" w:rsidRPr="005E115B" w:rsidDel="009661CB" w:rsidRDefault="003B2B59" w:rsidP="00D704D0">
            <w:pPr>
              <w:rPr>
                <w:del w:id="2542" w:author="Fegie" w:date="2021-04-28T12:03:00Z"/>
                <w:rFonts w:ascii="標楷體" w:eastAsia="標楷體" w:hAnsi="標楷體"/>
                <w:strike/>
                <w:color w:val="FF0000"/>
                <w:rPrChange w:id="2543" w:author="88692" w:date="2020-06-16T16:06:00Z">
                  <w:rPr>
                    <w:del w:id="2544" w:author="Fegie" w:date="2021-04-28T12:03:00Z"/>
                    <w:rFonts w:ascii="標楷體" w:eastAsia="標楷體" w:hAnsi="標楷體"/>
                  </w:rPr>
                </w:rPrChange>
              </w:rPr>
            </w:pPr>
            <w:del w:id="254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4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2547" w:name="_Toc71196868"/>
              <w:bookmarkEnd w:id="2547"/>
            </w:del>
          </w:p>
        </w:tc>
        <w:tc>
          <w:tcPr>
            <w:tcW w:w="1141" w:type="dxa"/>
          </w:tcPr>
          <w:p w14:paraId="04D6855F" w14:textId="6D7DCBAF" w:rsidR="003B2B59" w:rsidRPr="005E115B" w:rsidDel="009661CB" w:rsidRDefault="003B2B59" w:rsidP="00D704D0">
            <w:pPr>
              <w:rPr>
                <w:del w:id="2548" w:author="Fegie" w:date="2021-04-28T12:03:00Z"/>
                <w:rFonts w:ascii="標楷體" w:eastAsia="標楷體" w:hAnsi="標楷體"/>
                <w:strike/>
                <w:color w:val="FF0000"/>
                <w:rPrChange w:id="2549" w:author="88692" w:date="2020-06-16T16:06:00Z">
                  <w:rPr>
                    <w:del w:id="255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51" w:name="_Toc71196869"/>
            <w:bookmarkEnd w:id="2551"/>
          </w:p>
        </w:tc>
        <w:tc>
          <w:tcPr>
            <w:tcW w:w="665" w:type="dxa"/>
          </w:tcPr>
          <w:p w14:paraId="34C737D9" w14:textId="0DFBFB07" w:rsidR="003B2B59" w:rsidRPr="005E115B" w:rsidDel="009661CB" w:rsidRDefault="003B2B59" w:rsidP="00D704D0">
            <w:pPr>
              <w:rPr>
                <w:del w:id="2552" w:author="Fegie" w:date="2021-04-28T12:03:00Z"/>
                <w:rFonts w:ascii="標楷體" w:eastAsia="標楷體" w:hAnsi="標楷體"/>
                <w:strike/>
                <w:color w:val="FF0000"/>
                <w:rPrChange w:id="2553" w:author="88692" w:date="2020-06-16T16:06:00Z">
                  <w:rPr>
                    <w:del w:id="255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55" w:name="_Toc71196870"/>
            <w:bookmarkEnd w:id="2555"/>
          </w:p>
        </w:tc>
        <w:tc>
          <w:tcPr>
            <w:tcW w:w="691" w:type="dxa"/>
          </w:tcPr>
          <w:p w14:paraId="59B64B5C" w14:textId="16D9F82A" w:rsidR="003B2B59" w:rsidRPr="005E115B" w:rsidDel="009661CB" w:rsidRDefault="003B2B59" w:rsidP="00D704D0">
            <w:pPr>
              <w:rPr>
                <w:del w:id="2556" w:author="Fegie" w:date="2021-04-28T12:03:00Z"/>
                <w:rFonts w:ascii="標楷體" w:eastAsia="標楷體" w:hAnsi="標楷體"/>
                <w:strike/>
                <w:color w:val="FF0000"/>
                <w:rPrChange w:id="2557" w:author="88692" w:date="2020-06-16T16:06:00Z">
                  <w:rPr>
                    <w:del w:id="255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59" w:name="_Toc71196871"/>
            <w:bookmarkEnd w:id="2559"/>
          </w:p>
        </w:tc>
        <w:tc>
          <w:tcPr>
            <w:tcW w:w="3613" w:type="dxa"/>
          </w:tcPr>
          <w:p w14:paraId="4175E5DC" w14:textId="5AA8076F" w:rsidR="003B2B59" w:rsidRPr="005E115B" w:rsidDel="009661CB" w:rsidRDefault="003B2B59" w:rsidP="00D704D0">
            <w:pPr>
              <w:rPr>
                <w:del w:id="2560" w:author="Fegie" w:date="2021-04-28T12:03:00Z"/>
                <w:rFonts w:ascii="標楷體" w:eastAsia="標楷體" w:hAnsi="標楷體"/>
                <w:strike/>
                <w:color w:val="FF0000"/>
                <w:rPrChange w:id="2561" w:author="88692" w:date="2020-06-16T16:06:00Z">
                  <w:rPr>
                    <w:del w:id="2562" w:author="Fegie" w:date="2021-04-28T12:03:00Z"/>
                    <w:rFonts w:ascii="標楷體" w:eastAsia="標楷體" w:hAnsi="標楷體"/>
                  </w:rPr>
                </w:rPrChange>
              </w:rPr>
            </w:pPr>
            <w:del w:id="256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6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565" w:name="_Toc71196872"/>
              <w:bookmarkEnd w:id="2565"/>
            </w:del>
          </w:p>
          <w:p w14:paraId="62FFEFCD" w14:textId="4ACC0294" w:rsidR="003B2B59" w:rsidRPr="005E115B" w:rsidDel="009661CB" w:rsidRDefault="003B2B59" w:rsidP="00D704D0">
            <w:pPr>
              <w:rPr>
                <w:del w:id="2566" w:author="Fegie" w:date="2021-04-28T12:03:00Z"/>
                <w:rFonts w:ascii="標楷體" w:eastAsia="標楷體" w:hAnsi="標楷體"/>
                <w:strike/>
                <w:color w:val="FF0000"/>
                <w:rPrChange w:id="2567" w:author="88692" w:date="2020-06-16T16:06:00Z">
                  <w:rPr>
                    <w:del w:id="2568" w:author="Fegie" w:date="2021-04-28T12:03:00Z"/>
                    <w:rFonts w:ascii="標楷體" w:eastAsia="標楷體" w:hAnsi="標楷體"/>
                  </w:rPr>
                </w:rPrChange>
              </w:rPr>
            </w:pPr>
            <w:del w:id="256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7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71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2572" w:name="_Toc71196873"/>
              <w:bookmarkEnd w:id="2572"/>
            </w:del>
          </w:p>
          <w:p w14:paraId="0F9F853C" w14:textId="46587DA3" w:rsidR="003B2B59" w:rsidRPr="005E115B" w:rsidDel="009661CB" w:rsidRDefault="003B2B59" w:rsidP="00D704D0">
            <w:pPr>
              <w:rPr>
                <w:del w:id="2573" w:author="Fegie" w:date="2021-04-28T12:03:00Z"/>
                <w:rFonts w:ascii="標楷體" w:eastAsia="標楷體" w:hAnsi="標楷體"/>
                <w:strike/>
                <w:color w:val="FF0000"/>
                <w:rPrChange w:id="2574" w:author="88692" w:date="2020-06-16T16:06:00Z">
                  <w:rPr>
                    <w:del w:id="2575" w:author="Fegie" w:date="2021-04-28T12:03:00Z"/>
                    <w:rFonts w:ascii="標楷體" w:eastAsia="標楷體" w:hAnsi="標楷體"/>
                  </w:rPr>
                </w:rPrChange>
              </w:rPr>
            </w:pPr>
            <w:del w:id="2576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77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578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79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2580" w:name="_Toc71196874"/>
              <w:bookmarkEnd w:id="2580"/>
            </w:del>
          </w:p>
        </w:tc>
        <w:bookmarkStart w:id="2581" w:name="_Toc71196875"/>
        <w:bookmarkEnd w:id="2581"/>
      </w:tr>
      <w:tr w:rsidR="00A04243" w:rsidRPr="00A04243" w:rsidDel="009661CB" w14:paraId="6415AEB2" w14:textId="59E3E8AC" w:rsidTr="00CE2128">
        <w:trPr>
          <w:trHeight w:val="309"/>
          <w:jc w:val="center"/>
          <w:del w:id="2582" w:author="Fegie" w:date="2021-04-28T12:03:00Z"/>
        </w:trPr>
        <w:tc>
          <w:tcPr>
            <w:tcW w:w="558" w:type="dxa"/>
          </w:tcPr>
          <w:p w14:paraId="6FA35E1B" w14:textId="18FC7F9E" w:rsidR="003B2B59" w:rsidRPr="00A04243" w:rsidDel="009661CB" w:rsidRDefault="003B2B59" w:rsidP="00D704D0">
            <w:pPr>
              <w:rPr>
                <w:del w:id="2583" w:author="Fegie" w:date="2021-04-28T12:03:00Z"/>
                <w:rFonts w:ascii="標楷體" w:eastAsia="標楷體" w:hAnsi="標楷體"/>
              </w:rPr>
            </w:pPr>
            <w:bookmarkStart w:id="2584" w:name="_Hlk43217390"/>
            <w:del w:id="258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25</w:delText>
              </w:r>
              <w:bookmarkStart w:id="2586" w:name="_Toc71196876"/>
              <w:bookmarkEnd w:id="2586"/>
            </w:del>
          </w:p>
        </w:tc>
        <w:tc>
          <w:tcPr>
            <w:tcW w:w="2152" w:type="dxa"/>
          </w:tcPr>
          <w:p w14:paraId="695E2C9D" w14:textId="29C4363A" w:rsidR="003B2B59" w:rsidRPr="00A04243" w:rsidDel="009661CB" w:rsidRDefault="003B2B59" w:rsidP="00D704D0">
            <w:pPr>
              <w:rPr>
                <w:del w:id="2587" w:author="Fegie" w:date="2021-04-28T12:03:00Z"/>
                <w:rFonts w:ascii="標楷體" w:eastAsia="標楷體" w:hAnsi="標楷體"/>
              </w:rPr>
            </w:pPr>
            <w:del w:id="258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員工代號</w:delText>
              </w:r>
              <w:bookmarkStart w:id="2589" w:name="_Toc71196877"/>
              <w:bookmarkEnd w:id="2589"/>
            </w:del>
          </w:p>
        </w:tc>
        <w:tc>
          <w:tcPr>
            <w:tcW w:w="1296" w:type="dxa"/>
          </w:tcPr>
          <w:p w14:paraId="5CE27826" w14:textId="11019725" w:rsidR="003B2B59" w:rsidRPr="00A04243" w:rsidDel="009661CB" w:rsidRDefault="00A04243" w:rsidP="00D704D0">
            <w:pPr>
              <w:rPr>
                <w:del w:id="2590" w:author="Fegie" w:date="2021-04-28T12:03:00Z"/>
                <w:rFonts w:ascii="標楷體" w:eastAsia="標楷體" w:hAnsi="標楷體"/>
              </w:rPr>
            </w:pPr>
            <w:del w:id="259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XXXXXX</w:delText>
              </w:r>
              <w:bookmarkStart w:id="2592" w:name="_Toc71196878"/>
              <w:bookmarkEnd w:id="2592"/>
            </w:del>
          </w:p>
        </w:tc>
        <w:tc>
          <w:tcPr>
            <w:tcW w:w="1066" w:type="dxa"/>
          </w:tcPr>
          <w:p w14:paraId="77281FF8" w14:textId="051021CA" w:rsidR="003B2B59" w:rsidRPr="00A04243" w:rsidDel="009661CB" w:rsidRDefault="003B2B59" w:rsidP="00D704D0">
            <w:pPr>
              <w:rPr>
                <w:del w:id="2593" w:author="Fegie" w:date="2021-04-28T12:03:00Z"/>
                <w:rFonts w:ascii="標楷體" w:eastAsia="標楷體" w:hAnsi="標楷體"/>
              </w:rPr>
            </w:pPr>
            <w:bookmarkStart w:id="2594" w:name="_Toc71196879"/>
            <w:bookmarkEnd w:id="2594"/>
          </w:p>
        </w:tc>
        <w:tc>
          <w:tcPr>
            <w:tcW w:w="1141" w:type="dxa"/>
          </w:tcPr>
          <w:p w14:paraId="595F68F3" w14:textId="56ECF076" w:rsidR="003B2B59" w:rsidRPr="00A04243" w:rsidDel="009661CB" w:rsidRDefault="003B2B59" w:rsidP="00D704D0">
            <w:pPr>
              <w:rPr>
                <w:del w:id="2595" w:author="Fegie" w:date="2021-04-28T12:03:00Z"/>
                <w:rFonts w:ascii="標楷體" w:eastAsia="標楷體" w:hAnsi="標楷體"/>
              </w:rPr>
            </w:pPr>
            <w:bookmarkStart w:id="2596" w:name="_Toc71196880"/>
            <w:bookmarkEnd w:id="2596"/>
          </w:p>
        </w:tc>
        <w:tc>
          <w:tcPr>
            <w:tcW w:w="665" w:type="dxa"/>
          </w:tcPr>
          <w:p w14:paraId="3C4A15DC" w14:textId="5AD1D3E7" w:rsidR="003B2B59" w:rsidRPr="00A04243" w:rsidDel="009661CB" w:rsidRDefault="003B2B59" w:rsidP="00D704D0">
            <w:pPr>
              <w:rPr>
                <w:del w:id="2597" w:author="Fegie" w:date="2021-04-28T12:03:00Z"/>
                <w:rFonts w:ascii="標楷體" w:eastAsia="標楷體" w:hAnsi="標楷體"/>
              </w:rPr>
            </w:pPr>
            <w:bookmarkStart w:id="2598" w:name="_Toc71196881"/>
            <w:bookmarkEnd w:id="2598"/>
          </w:p>
        </w:tc>
        <w:tc>
          <w:tcPr>
            <w:tcW w:w="691" w:type="dxa"/>
          </w:tcPr>
          <w:p w14:paraId="01355BC3" w14:textId="3EBB3A7B" w:rsidR="003B2B59" w:rsidRPr="00A04243" w:rsidDel="009661CB" w:rsidRDefault="003B2B59" w:rsidP="00D704D0">
            <w:pPr>
              <w:rPr>
                <w:del w:id="2599" w:author="Fegie" w:date="2021-04-28T12:03:00Z"/>
                <w:rFonts w:ascii="標楷體" w:eastAsia="標楷體" w:hAnsi="標楷體"/>
              </w:rPr>
            </w:pPr>
            <w:bookmarkStart w:id="2600" w:name="_Toc71196882"/>
            <w:bookmarkEnd w:id="2600"/>
          </w:p>
        </w:tc>
        <w:tc>
          <w:tcPr>
            <w:tcW w:w="3613" w:type="dxa"/>
          </w:tcPr>
          <w:p w14:paraId="770DFC36" w14:textId="760E5069" w:rsidR="003B2B59" w:rsidRPr="00A04243" w:rsidDel="009661CB" w:rsidRDefault="00A04243" w:rsidP="00A04243">
            <w:pPr>
              <w:rPr>
                <w:del w:id="2601" w:author="Fegie" w:date="2021-04-28T12:03:00Z"/>
                <w:rFonts w:ascii="標楷體" w:eastAsia="標楷體" w:hAnsi="標楷體"/>
              </w:rPr>
            </w:pPr>
            <w:del w:id="260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可不輸入</w:delText>
              </w:r>
              <w:bookmarkStart w:id="2603" w:name="_Toc71196883"/>
              <w:bookmarkEnd w:id="2603"/>
            </w:del>
          </w:p>
          <w:p w14:paraId="6E91A28B" w14:textId="2CAF3DD5" w:rsidR="003B2B59" w:rsidRPr="00A04243" w:rsidDel="009661CB" w:rsidRDefault="00A04243" w:rsidP="00A04243">
            <w:pPr>
              <w:rPr>
                <w:del w:id="2604" w:author="Fegie" w:date="2021-04-28T12:03:00Z"/>
                <w:rFonts w:ascii="標楷體" w:eastAsia="標楷體" w:hAnsi="標楷體"/>
              </w:rPr>
            </w:pPr>
            <w:del w:id="260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ii.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輸入</w:delText>
              </w:r>
              <w:r w:rsidR="003B2B59" w:rsidRPr="00A04243" w:rsidDel="009661CB">
                <w:rPr>
                  <w:rFonts w:ascii="標楷體" w:eastAsia="標楷體" w:hAnsi="標楷體" w:hint="eastAsia"/>
                  <w:lang w:eastAsia="zh-HK"/>
                </w:rPr>
                <w:delText>後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顯示名稱</w:delText>
              </w:r>
              <w:bookmarkStart w:id="2606" w:name="_Toc71196884"/>
              <w:bookmarkEnd w:id="2606"/>
            </w:del>
          </w:p>
        </w:tc>
        <w:bookmarkStart w:id="2607" w:name="_Toc71196885"/>
        <w:bookmarkEnd w:id="2607"/>
      </w:tr>
      <w:bookmarkEnd w:id="2584"/>
      <w:tr w:rsidR="00A04243" w:rsidRPr="005E115B" w:rsidDel="009661CB" w14:paraId="67BCCFE0" w14:textId="4C5D9C15" w:rsidTr="00CE2128">
        <w:trPr>
          <w:trHeight w:val="291"/>
          <w:jc w:val="center"/>
          <w:del w:id="2608" w:author="Fegie" w:date="2021-04-28T12:03:00Z"/>
        </w:trPr>
        <w:tc>
          <w:tcPr>
            <w:tcW w:w="558" w:type="dxa"/>
          </w:tcPr>
          <w:p w14:paraId="2EDBDAC7" w14:textId="70C4111C" w:rsidR="003B2B59" w:rsidRPr="005E115B" w:rsidDel="009661CB" w:rsidRDefault="003B2B59" w:rsidP="00D704D0">
            <w:pPr>
              <w:rPr>
                <w:del w:id="2609" w:author="Fegie" w:date="2021-04-28T12:03:00Z"/>
                <w:rFonts w:ascii="標楷體" w:eastAsia="標楷體" w:hAnsi="標楷體"/>
                <w:strike/>
                <w:color w:val="FF0000"/>
                <w:rPrChange w:id="2610" w:author="88692" w:date="2020-06-16T16:06:00Z">
                  <w:rPr>
                    <w:del w:id="2611" w:author="Fegie" w:date="2021-04-28T12:03:00Z"/>
                    <w:rFonts w:ascii="標楷體" w:eastAsia="標楷體" w:hAnsi="標楷體"/>
                  </w:rPr>
                </w:rPrChange>
              </w:rPr>
            </w:pPr>
            <w:del w:id="2612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13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26</w:delText>
              </w:r>
              <w:bookmarkStart w:id="2614" w:name="_Toc71196886"/>
              <w:bookmarkEnd w:id="2614"/>
            </w:del>
          </w:p>
        </w:tc>
        <w:tc>
          <w:tcPr>
            <w:tcW w:w="2152" w:type="dxa"/>
          </w:tcPr>
          <w:p w14:paraId="4364BE4A" w14:textId="719E03B0" w:rsidR="003B2B59" w:rsidRPr="005E115B" w:rsidDel="009661CB" w:rsidRDefault="003B2B59" w:rsidP="00D704D0">
            <w:pPr>
              <w:rPr>
                <w:del w:id="2615" w:author="Fegie" w:date="2021-04-28T12:03:00Z"/>
                <w:rFonts w:ascii="標楷體" w:eastAsia="標楷體" w:hAnsi="標楷體"/>
                <w:strike/>
                <w:color w:val="FF0000"/>
                <w:rPrChange w:id="2616" w:author="88692" w:date="2020-06-16T16:06:00Z">
                  <w:rPr>
                    <w:del w:id="2617" w:author="Fegie" w:date="2021-04-28T12:03:00Z"/>
                    <w:rFonts w:ascii="標楷體" w:eastAsia="標楷體" w:hAnsi="標楷體"/>
                  </w:rPr>
                </w:rPrChange>
              </w:rPr>
            </w:pPr>
            <w:del w:id="2618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19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15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20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日薪</w:delText>
              </w:r>
              <w:bookmarkStart w:id="2621" w:name="_Toc71196887"/>
              <w:bookmarkEnd w:id="2621"/>
            </w:del>
          </w:p>
        </w:tc>
        <w:tc>
          <w:tcPr>
            <w:tcW w:w="1296" w:type="dxa"/>
          </w:tcPr>
          <w:p w14:paraId="0AE4E6FE" w14:textId="68BF8AA7" w:rsidR="003B2B59" w:rsidRPr="005E115B" w:rsidDel="009661CB" w:rsidRDefault="00A04243" w:rsidP="00D704D0">
            <w:pPr>
              <w:rPr>
                <w:del w:id="2622" w:author="Fegie" w:date="2021-04-28T12:03:00Z"/>
                <w:rFonts w:ascii="標楷體" w:eastAsia="標楷體" w:hAnsi="標楷體"/>
                <w:strike/>
                <w:color w:val="FF0000"/>
                <w:rPrChange w:id="2623" w:author="88692" w:date="2020-06-16T16:06:00Z">
                  <w:rPr>
                    <w:del w:id="2624" w:author="Fegie" w:date="2021-04-28T12:03:00Z"/>
                    <w:rFonts w:ascii="標楷體" w:eastAsia="標楷體" w:hAnsi="標楷體"/>
                  </w:rPr>
                </w:rPrChange>
              </w:rPr>
            </w:pPr>
            <w:del w:id="262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2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627" w:name="_Toc71196888"/>
              <w:bookmarkEnd w:id="2627"/>
            </w:del>
          </w:p>
        </w:tc>
        <w:tc>
          <w:tcPr>
            <w:tcW w:w="1066" w:type="dxa"/>
          </w:tcPr>
          <w:p w14:paraId="0A7E440A" w14:textId="38F9F243" w:rsidR="003B2B59" w:rsidRPr="005E115B" w:rsidDel="009661CB" w:rsidRDefault="003B2B59" w:rsidP="00D704D0">
            <w:pPr>
              <w:rPr>
                <w:del w:id="2628" w:author="Fegie" w:date="2021-04-28T12:03:00Z"/>
                <w:rFonts w:ascii="標楷體" w:eastAsia="標楷體" w:hAnsi="標楷體"/>
                <w:strike/>
                <w:color w:val="FF0000"/>
                <w:rPrChange w:id="2629" w:author="88692" w:date="2020-06-16T16:06:00Z">
                  <w:rPr>
                    <w:del w:id="2630" w:author="Fegie" w:date="2021-04-28T12:03:00Z"/>
                    <w:rFonts w:ascii="標楷體" w:eastAsia="標楷體" w:hAnsi="標楷體"/>
                  </w:rPr>
                </w:rPrChange>
              </w:rPr>
            </w:pPr>
            <w:del w:id="263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3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2633" w:name="_Toc71196889"/>
              <w:bookmarkEnd w:id="2633"/>
            </w:del>
          </w:p>
        </w:tc>
        <w:tc>
          <w:tcPr>
            <w:tcW w:w="1141" w:type="dxa"/>
          </w:tcPr>
          <w:p w14:paraId="2904FC17" w14:textId="67CFD871" w:rsidR="003B2B59" w:rsidRPr="005E115B" w:rsidDel="009661CB" w:rsidRDefault="003B2B59" w:rsidP="00D704D0">
            <w:pPr>
              <w:rPr>
                <w:del w:id="2634" w:author="Fegie" w:date="2021-04-28T12:03:00Z"/>
                <w:rFonts w:ascii="標楷體" w:eastAsia="標楷體" w:hAnsi="標楷體"/>
                <w:strike/>
                <w:color w:val="FF0000"/>
                <w:rPrChange w:id="2635" w:author="88692" w:date="2020-06-16T16:06:00Z">
                  <w:rPr>
                    <w:del w:id="26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37" w:name="_Toc71196890"/>
            <w:bookmarkEnd w:id="2637"/>
          </w:p>
        </w:tc>
        <w:tc>
          <w:tcPr>
            <w:tcW w:w="665" w:type="dxa"/>
          </w:tcPr>
          <w:p w14:paraId="3F47CAA2" w14:textId="2BAF5AAB" w:rsidR="003B2B59" w:rsidRPr="005E115B" w:rsidDel="009661CB" w:rsidRDefault="003B2B59" w:rsidP="00D704D0">
            <w:pPr>
              <w:rPr>
                <w:del w:id="2638" w:author="Fegie" w:date="2021-04-28T12:03:00Z"/>
                <w:rFonts w:ascii="標楷體" w:eastAsia="標楷體" w:hAnsi="標楷體"/>
                <w:strike/>
                <w:color w:val="FF0000"/>
                <w:rPrChange w:id="2639" w:author="88692" w:date="2020-06-16T16:06:00Z">
                  <w:rPr>
                    <w:del w:id="26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41" w:name="_Toc71196891"/>
            <w:bookmarkEnd w:id="2641"/>
          </w:p>
        </w:tc>
        <w:tc>
          <w:tcPr>
            <w:tcW w:w="691" w:type="dxa"/>
          </w:tcPr>
          <w:p w14:paraId="40357F3F" w14:textId="01361004" w:rsidR="003B2B59" w:rsidRPr="005E115B" w:rsidDel="009661CB" w:rsidRDefault="003B2B59" w:rsidP="00D704D0">
            <w:pPr>
              <w:rPr>
                <w:del w:id="2642" w:author="Fegie" w:date="2021-04-28T12:03:00Z"/>
                <w:rFonts w:ascii="標楷體" w:eastAsia="標楷體" w:hAnsi="標楷體"/>
                <w:strike/>
                <w:color w:val="FF0000"/>
                <w:rPrChange w:id="2643" w:author="88692" w:date="2020-06-16T16:06:00Z">
                  <w:rPr>
                    <w:del w:id="26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45" w:name="_Toc71196892"/>
            <w:bookmarkEnd w:id="2645"/>
          </w:p>
        </w:tc>
        <w:tc>
          <w:tcPr>
            <w:tcW w:w="3613" w:type="dxa"/>
          </w:tcPr>
          <w:p w14:paraId="5F5F57EC" w14:textId="24257747" w:rsidR="003B2B59" w:rsidRPr="005E115B" w:rsidDel="009661CB" w:rsidRDefault="003B2B59" w:rsidP="00D704D0">
            <w:pPr>
              <w:rPr>
                <w:del w:id="2646" w:author="Fegie" w:date="2021-04-28T12:03:00Z"/>
                <w:rFonts w:ascii="標楷體" w:eastAsia="標楷體" w:hAnsi="標楷體"/>
                <w:strike/>
                <w:color w:val="FF0000"/>
                <w:rPrChange w:id="2647" w:author="88692" w:date="2020-06-16T16:06:00Z">
                  <w:rPr>
                    <w:del w:id="2648" w:author="Fegie" w:date="2021-04-28T12:03:00Z"/>
                    <w:rFonts w:ascii="標楷體" w:eastAsia="標楷體" w:hAnsi="標楷體"/>
                  </w:rPr>
                </w:rPrChange>
              </w:rPr>
            </w:pPr>
            <w:del w:id="264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5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651" w:name="_Toc71196893"/>
              <w:bookmarkEnd w:id="2651"/>
            </w:del>
          </w:p>
        </w:tc>
        <w:bookmarkStart w:id="2652" w:name="_Toc71196894"/>
        <w:bookmarkEnd w:id="2652"/>
      </w:tr>
      <w:tr w:rsidR="00A04243" w:rsidRPr="005E115B" w:rsidDel="009661CB" w14:paraId="0C0D0F71" w14:textId="73397909" w:rsidTr="00CE2128">
        <w:trPr>
          <w:trHeight w:val="291"/>
          <w:jc w:val="center"/>
          <w:del w:id="2653" w:author="Fegie" w:date="2021-04-28T12:03:00Z"/>
        </w:trPr>
        <w:tc>
          <w:tcPr>
            <w:tcW w:w="558" w:type="dxa"/>
          </w:tcPr>
          <w:p w14:paraId="517FA7BB" w14:textId="48CC85BA" w:rsidR="003B2B59" w:rsidRPr="005E115B" w:rsidDel="009661CB" w:rsidRDefault="003B2B59" w:rsidP="00D704D0">
            <w:pPr>
              <w:rPr>
                <w:del w:id="2654" w:author="Fegie" w:date="2021-04-28T12:03:00Z"/>
                <w:rFonts w:ascii="標楷體" w:eastAsia="標楷體" w:hAnsi="標楷體"/>
                <w:strike/>
                <w:color w:val="FF0000"/>
                <w:rPrChange w:id="2655" w:author="88692" w:date="2020-06-16T16:06:00Z">
                  <w:rPr>
                    <w:del w:id="2656" w:author="Fegie" w:date="2021-04-28T12:03:00Z"/>
                    <w:rFonts w:ascii="標楷體" w:eastAsia="標楷體" w:hAnsi="標楷體"/>
                  </w:rPr>
                </w:rPrChange>
              </w:rPr>
            </w:pPr>
            <w:del w:id="265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5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27</w:delText>
              </w:r>
              <w:bookmarkStart w:id="2659" w:name="_Toc71196895"/>
              <w:bookmarkEnd w:id="2659"/>
            </w:del>
          </w:p>
        </w:tc>
        <w:tc>
          <w:tcPr>
            <w:tcW w:w="2152" w:type="dxa"/>
          </w:tcPr>
          <w:p w14:paraId="2952853B" w14:textId="6600B15E" w:rsidR="003B2B59" w:rsidRPr="005E115B" w:rsidDel="009661CB" w:rsidRDefault="003B2B59" w:rsidP="00D704D0">
            <w:pPr>
              <w:rPr>
                <w:del w:id="2660" w:author="Fegie" w:date="2021-04-28T12:03:00Z"/>
                <w:rFonts w:ascii="標楷體" w:eastAsia="標楷體" w:hAnsi="標楷體"/>
                <w:strike/>
                <w:color w:val="FF0000"/>
                <w:rPrChange w:id="2661" w:author="88692" w:date="2020-06-16T16:06:00Z">
                  <w:rPr>
                    <w:del w:id="2662" w:author="Fegie" w:date="2021-04-28T12:03:00Z"/>
                    <w:rFonts w:ascii="標楷體" w:eastAsia="標楷體" w:hAnsi="標楷體"/>
                  </w:rPr>
                </w:rPrChange>
              </w:rPr>
            </w:pPr>
            <w:del w:id="2663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64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bookmarkStart w:id="2665" w:name="_Toc71196896"/>
              <w:bookmarkEnd w:id="2665"/>
            </w:del>
          </w:p>
        </w:tc>
        <w:tc>
          <w:tcPr>
            <w:tcW w:w="1296" w:type="dxa"/>
          </w:tcPr>
          <w:p w14:paraId="5DCDE92C" w14:textId="1D45B538" w:rsidR="003B2B59" w:rsidRPr="005E115B" w:rsidDel="009661CB" w:rsidRDefault="00A04243" w:rsidP="00D64762">
            <w:pPr>
              <w:rPr>
                <w:del w:id="2666" w:author="Fegie" w:date="2021-04-28T12:03:00Z"/>
                <w:rFonts w:ascii="標楷體" w:eastAsia="標楷體" w:hAnsi="標楷體"/>
                <w:strike/>
                <w:color w:val="FF0000"/>
                <w:rPrChange w:id="2667" w:author="88692" w:date="2020-06-16T16:06:00Z">
                  <w:rPr>
                    <w:del w:id="2668" w:author="Fegie" w:date="2021-04-28T12:03:00Z"/>
                    <w:rFonts w:ascii="標楷體" w:eastAsia="標楷體" w:hAnsi="標楷體"/>
                  </w:rPr>
                </w:rPrChange>
              </w:rPr>
            </w:pPr>
            <w:del w:id="266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7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671" w:name="_Toc71196897"/>
              <w:bookmarkEnd w:id="2671"/>
            </w:del>
          </w:p>
        </w:tc>
        <w:tc>
          <w:tcPr>
            <w:tcW w:w="1066" w:type="dxa"/>
          </w:tcPr>
          <w:p w14:paraId="3F77146D" w14:textId="1645F4FF" w:rsidR="003B2B59" w:rsidRPr="005E115B" w:rsidDel="009661CB" w:rsidRDefault="003B2B59" w:rsidP="00D704D0">
            <w:pPr>
              <w:rPr>
                <w:del w:id="2672" w:author="Fegie" w:date="2021-04-28T12:03:00Z"/>
                <w:rFonts w:ascii="標楷體" w:eastAsia="標楷體" w:hAnsi="標楷體"/>
                <w:strike/>
                <w:color w:val="FF0000"/>
                <w:rPrChange w:id="2673" w:author="88692" w:date="2020-06-16T16:06:00Z">
                  <w:rPr>
                    <w:del w:id="267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75" w:name="_Toc71196898"/>
            <w:bookmarkEnd w:id="2675"/>
          </w:p>
        </w:tc>
        <w:tc>
          <w:tcPr>
            <w:tcW w:w="1141" w:type="dxa"/>
          </w:tcPr>
          <w:p w14:paraId="56577276" w14:textId="14D49156" w:rsidR="003B2B59" w:rsidRPr="005E115B" w:rsidDel="009661CB" w:rsidRDefault="003B2B59" w:rsidP="00D704D0">
            <w:pPr>
              <w:rPr>
                <w:del w:id="2676" w:author="Fegie" w:date="2021-04-28T12:03:00Z"/>
                <w:rFonts w:ascii="標楷體" w:eastAsia="標楷體" w:hAnsi="標楷體"/>
                <w:strike/>
                <w:color w:val="FF0000"/>
                <w:rPrChange w:id="2677" w:author="88692" w:date="2020-06-16T16:06:00Z">
                  <w:rPr>
                    <w:del w:id="267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79" w:name="_Toc71196899"/>
            <w:bookmarkEnd w:id="2679"/>
          </w:p>
        </w:tc>
        <w:tc>
          <w:tcPr>
            <w:tcW w:w="665" w:type="dxa"/>
          </w:tcPr>
          <w:p w14:paraId="73CF030A" w14:textId="39D85AA6" w:rsidR="003B2B59" w:rsidRPr="005E115B" w:rsidDel="009661CB" w:rsidRDefault="003B2B59" w:rsidP="00D704D0">
            <w:pPr>
              <w:rPr>
                <w:del w:id="2680" w:author="Fegie" w:date="2021-04-28T12:03:00Z"/>
                <w:rFonts w:ascii="標楷體" w:eastAsia="標楷體" w:hAnsi="標楷體"/>
                <w:strike/>
                <w:color w:val="FF0000"/>
                <w:rPrChange w:id="2681" w:author="88692" w:date="2020-06-16T16:06:00Z">
                  <w:rPr>
                    <w:del w:id="268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83" w:name="_Toc71196900"/>
            <w:bookmarkEnd w:id="2683"/>
          </w:p>
        </w:tc>
        <w:tc>
          <w:tcPr>
            <w:tcW w:w="691" w:type="dxa"/>
          </w:tcPr>
          <w:p w14:paraId="67B47F3B" w14:textId="3C1A53F1" w:rsidR="003B2B59" w:rsidRPr="005E115B" w:rsidDel="009661CB" w:rsidRDefault="003B2B59" w:rsidP="00D704D0">
            <w:pPr>
              <w:rPr>
                <w:del w:id="2684" w:author="Fegie" w:date="2021-04-28T12:03:00Z"/>
                <w:rFonts w:ascii="標楷體" w:eastAsia="標楷體" w:hAnsi="標楷體"/>
                <w:strike/>
                <w:color w:val="FF0000"/>
                <w:rPrChange w:id="2685" w:author="88692" w:date="2020-06-16T16:06:00Z">
                  <w:rPr>
                    <w:del w:id="268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87" w:name="_Toc71196901"/>
            <w:bookmarkEnd w:id="2687"/>
          </w:p>
        </w:tc>
        <w:tc>
          <w:tcPr>
            <w:tcW w:w="3613" w:type="dxa"/>
          </w:tcPr>
          <w:p w14:paraId="1281EA28" w14:textId="5C640ED4" w:rsidR="003B2B59" w:rsidRPr="005E115B" w:rsidDel="009661CB" w:rsidRDefault="003B2B59" w:rsidP="00D704D0">
            <w:pPr>
              <w:rPr>
                <w:del w:id="2688" w:author="Fegie" w:date="2021-04-28T12:03:00Z"/>
                <w:rFonts w:ascii="標楷體" w:eastAsia="標楷體" w:hAnsi="標楷體"/>
                <w:strike/>
                <w:color w:val="FF0000"/>
                <w:rPrChange w:id="2689" w:author="88692" w:date="2020-06-16T16:06:00Z">
                  <w:rPr>
                    <w:del w:id="2690" w:author="Fegie" w:date="2021-04-28T12:03:00Z"/>
                    <w:rFonts w:ascii="標楷體" w:eastAsia="標楷體" w:hAnsi="標楷體"/>
                  </w:rPr>
                </w:rPrChange>
              </w:rPr>
            </w:pPr>
            <w:del w:id="269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9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i.可不輸入；</w:delText>
              </w:r>
              <w:bookmarkStart w:id="2693" w:name="_Toc71196902"/>
              <w:bookmarkEnd w:id="2693"/>
            </w:del>
          </w:p>
          <w:p w14:paraId="1D00AD57" w14:textId="3A33496E" w:rsidR="003B2B59" w:rsidRPr="005E115B" w:rsidDel="009661CB" w:rsidRDefault="003B2B59" w:rsidP="00D704D0">
            <w:pPr>
              <w:ind w:firstLineChars="100" w:firstLine="240"/>
              <w:rPr>
                <w:del w:id="2694" w:author="Fegie" w:date="2021-04-28T12:03:00Z"/>
                <w:rFonts w:ascii="標楷體" w:eastAsia="標楷體" w:hAnsi="標楷體"/>
                <w:strike/>
                <w:color w:val="FF0000"/>
                <w:rPrChange w:id="2695" w:author="88692" w:date="2020-06-16T16:06:00Z">
                  <w:rPr>
                    <w:del w:id="2696" w:author="Fegie" w:date="2021-04-28T12:03:00Z"/>
                    <w:rFonts w:ascii="標楷體" w:eastAsia="標楷體" w:hAnsi="標楷體"/>
                  </w:rPr>
                </w:rPrChange>
              </w:rPr>
            </w:pPr>
            <w:del w:id="2697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98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699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00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701" w:name="_Toc71196903"/>
              <w:bookmarkEnd w:id="2701"/>
            </w:del>
          </w:p>
          <w:p w14:paraId="3E06ADE9" w14:textId="51E8186F" w:rsidR="003B2B59" w:rsidRPr="005E115B" w:rsidDel="009661CB" w:rsidRDefault="003B2B59" w:rsidP="00D32A8F">
            <w:pPr>
              <w:rPr>
                <w:del w:id="2702" w:author="Fegie" w:date="2021-04-28T12:03:00Z"/>
                <w:rFonts w:ascii="標楷體" w:eastAsia="標楷體" w:hAnsi="標楷體"/>
                <w:strike/>
                <w:color w:val="FF0000"/>
                <w:rPrChange w:id="2703" w:author="88692" w:date="2020-06-16T16:06:00Z">
                  <w:rPr>
                    <w:del w:id="2704" w:author="Fegie" w:date="2021-04-28T12:03:00Z"/>
                    <w:rFonts w:ascii="標楷體" w:eastAsia="標楷體" w:hAnsi="標楷體"/>
                  </w:rPr>
                </w:rPrChange>
              </w:rPr>
            </w:pPr>
            <w:del w:id="270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0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0:單位報備</w:delText>
              </w:r>
              <w:bookmarkStart w:id="2707" w:name="_Toc71196904"/>
              <w:bookmarkEnd w:id="2707"/>
            </w:del>
          </w:p>
          <w:p w14:paraId="214A8C2D" w14:textId="1FDEFCDB" w:rsidR="003B2B59" w:rsidRPr="005E115B" w:rsidDel="009661CB" w:rsidRDefault="003B2B59" w:rsidP="00D32A8F">
            <w:pPr>
              <w:rPr>
                <w:del w:id="2708" w:author="Fegie" w:date="2021-04-28T12:03:00Z"/>
                <w:rFonts w:ascii="標楷體" w:eastAsia="標楷體" w:hAnsi="標楷體"/>
                <w:strike/>
                <w:color w:val="FF0000"/>
                <w:rPrChange w:id="2709" w:author="88692" w:date="2020-06-16T16:06:00Z">
                  <w:rPr>
                    <w:del w:id="2710" w:author="Fegie" w:date="2021-04-28T12:03:00Z"/>
                    <w:rFonts w:ascii="標楷體" w:eastAsia="標楷體" w:hAnsi="標楷體"/>
                  </w:rPr>
                </w:rPrChange>
              </w:rPr>
            </w:pPr>
            <w:del w:id="271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1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1:在職</w:delText>
              </w:r>
              <w:bookmarkStart w:id="2713" w:name="_Toc71196905"/>
              <w:bookmarkEnd w:id="2713"/>
            </w:del>
          </w:p>
          <w:p w14:paraId="43F06D98" w14:textId="521DD1E6" w:rsidR="003B2B59" w:rsidRPr="005E115B" w:rsidDel="009661CB" w:rsidRDefault="003B2B59" w:rsidP="00D32A8F">
            <w:pPr>
              <w:rPr>
                <w:del w:id="2714" w:author="Fegie" w:date="2021-04-28T12:03:00Z"/>
                <w:rFonts w:ascii="標楷體" w:eastAsia="標楷體" w:hAnsi="標楷體"/>
                <w:strike/>
                <w:color w:val="FF0000"/>
                <w:rPrChange w:id="2715" w:author="88692" w:date="2020-06-16T16:06:00Z">
                  <w:rPr>
                    <w:del w:id="2716" w:author="Fegie" w:date="2021-04-28T12:03:00Z"/>
                    <w:rFonts w:ascii="標楷體" w:eastAsia="標楷體" w:hAnsi="標楷體"/>
                  </w:rPr>
                </w:rPrChange>
              </w:rPr>
            </w:pPr>
            <w:del w:id="271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1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2:離職</w:delText>
              </w:r>
              <w:bookmarkStart w:id="2719" w:name="_Toc71196906"/>
              <w:bookmarkEnd w:id="2719"/>
            </w:del>
          </w:p>
          <w:p w14:paraId="79A9327D" w14:textId="08C075E7" w:rsidR="003B2B59" w:rsidRPr="005E115B" w:rsidDel="009661CB" w:rsidRDefault="003B2B59" w:rsidP="00D32A8F">
            <w:pPr>
              <w:rPr>
                <w:del w:id="2720" w:author="Fegie" w:date="2021-04-28T12:03:00Z"/>
                <w:rFonts w:ascii="標楷體" w:eastAsia="標楷體" w:hAnsi="標楷體"/>
                <w:strike/>
                <w:color w:val="FF0000"/>
                <w:rPrChange w:id="2721" w:author="88692" w:date="2020-06-16T16:06:00Z">
                  <w:rPr>
                    <w:del w:id="2722" w:author="Fegie" w:date="2021-04-28T12:03:00Z"/>
                    <w:rFonts w:ascii="標楷體" w:eastAsia="標楷體" w:hAnsi="標楷體"/>
                  </w:rPr>
                </w:rPrChange>
              </w:rPr>
            </w:pPr>
            <w:del w:id="272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2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3:解聘</w:delText>
              </w:r>
              <w:bookmarkStart w:id="2725" w:name="_Toc71196907"/>
              <w:bookmarkEnd w:id="2725"/>
            </w:del>
          </w:p>
          <w:p w14:paraId="6B02D02E" w14:textId="751918B7" w:rsidR="003B2B59" w:rsidRPr="005E115B" w:rsidDel="009661CB" w:rsidRDefault="003B2B59" w:rsidP="00D32A8F">
            <w:pPr>
              <w:rPr>
                <w:del w:id="2726" w:author="Fegie" w:date="2021-04-28T12:03:00Z"/>
                <w:rFonts w:ascii="標楷體" w:eastAsia="標楷體" w:hAnsi="標楷體"/>
                <w:strike/>
                <w:color w:val="FF0000"/>
                <w:rPrChange w:id="2727" w:author="88692" w:date="2020-06-16T16:06:00Z">
                  <w:rPr>
                    <w:del w:id="2728" w:author="Fegie" w:date="2021-04-28T12:03:00Z"/>
                    <w:rFonts w:ascii="標楷體" w:eastAsia="標楷體" w:hAnsi="標楷體"/>
                  </w:rPr>
                </w:rPrChange>
              </w:rPr>
            </w:pPr>
            <w:del w:id="272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3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4:留職停薪 </w:delText>
              </w:r>
              <w:bookmarkStart w:id="2731" w:name="_Toc71196908"/>
              <w:bookmarkEnd w:id="2731"/>
            </w:del>
          </w:p>
          <w:p w14:paraId="65F96EC4" w14:textId="45019722" w:rsidR="003B2B59" w:rsidRPr="005E115B" w:rsidDel="009661CB" w:rsidRDefault="003B2B59" w:rsidP="00D32A8F">
            <w:pPr>
              <w:rPr>
                <w:del w:id="2732" w:author="Fegie" w:date="2021-04-28T12:03:00Z"/>
                <w:rFonts w:ascii="標楷體" w:eastAsia="標楷體" w:hAnsi="標楷體"/>
                <w:strike/>
                <w:color w:val="FF0000"/>
                <w:rPrChange w:id="2733" w:author="88692" w:date="2020-06-16T16:06:00Z">
                  <w:rPr>
                    <w:del w:id="2734" w:author="Fegie" w:date="2021-04-28T12:03:00Z"/>
                    <w:rFonts w:ascii="標楷體" w:eastAsia="標楷體" w:hAnsi="標楷體"/>
                  </w:rPr>
                </w:rPrChange>
              </w:rPr>
            </w:pPr>
            <w:del w:id="273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3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5:退休離職</w:delText>
              </w:r>
              <w:bookmarkStart w:id="2737" w:name="_Toc71196909"/>
              <w:bookmarkEnd w:id="2737"/>
            </w:del>
          </w:p>
          <w:p w14:paraId="2D1B515C" w14:textId="78E48E71" w:rsidR="003B2B59" w:rsidRPr="005E115B" w:rsidDel="009661CB" w:rsidRDefault="003B2B59" w:rsidP="00D32A8F">
            <w:pPr>
              <w:rPr>
                <w:del w:id="2738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2739" w:author="88692" w:date="2020-06-16T16:06:00Z">
                  <w:rPr>
                    <w:del w:id="2740" w:author="Fegie" w:date="2021-04-28T12:03:00Z"/>
                    <w:rFonts w:ascii="標楷體" w:eastAsia="標楷體" w:hAnsi="標楷體"/>
                    <w:lang w:eastAsia="zh-HK"/>
                  </w:rPr>
                </w:rPrChange>
              </w:rPr>
            </w:pPr>
            <w:del w:id="274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4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9:未報聘/內勤</w:delText>
              </w:r>
              <w:bookmarkStart w:id="2743" w:name="_Toc71196910"/>
              <w:bookmarkEnd w:id="2743"/>
            </w:del>
          </w:p>
        </w:tc>
        <w:bookmarkStart w:id="2744" w:name="_Toc71196911"/>
        <w:bookmarkEnd w:id="2744"/>
      </w:tr>
      <w:tr w:rsidR="00A04243" w:rsidRPr="005E115B" w:rsidDel="009661CB" w14:paraId="18598325" w14:textId="4B62E2DF" w:rsidTr="00CE2128">
        <w:trPr>
          <w:trHeight w:val="291"/>
          <w:jc w:val="center"/>
          <w:del w:id="2745" w:author="Fegie" w:date="2021-04-28T12:03:00Z"/>
        </w:trPr>
        <w:tc>
          <w:tcPr>
            <w:tcW w:w="558" w:type="dxa"/>
          </w:tcPr>
          <w:p w14:paraId="6C160D6F" w14:textId="3F08BDCE" w:rsidR="003B2B59" w:rsidRPr="005E115B" w:rsidDel="009661CB" w:rsidRDefault="003B2B59" w:rsidP="00D704D0">
            <w:pPr>
              <w:rPr>
                <w:del w:id="2746" w:author="Fegie" w:date="2021-04-28T12:03:00Z"/>
                <w:rFonts w:ascii="標楷體" w:eastAsia="標楷體" w:hAnsi="標楷體"/>
                <w:strike/>
                <w:color w:val="FF0000"/>
                <w:rPrChange w:id="2747" w:author="88692" w:date="2020-06-16T16:06:00Z">
                  <w:rPr>
                    <w:del w:id="2748" w:author="Fegie" w:date="2021-04-28T12:03:00Z"/>
                    <w:rFonts w:ascii="標楷體" w:eastAsia="標楷體" w:hAnsi="標楷體"/>
                  </w:rPr>
                </w:rPrChange>
              </w:rPr>
            </w:pPr>
            <w:del w:id="274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5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28</w:delText>
              </w:r>
              <w:bookmarkStart w:id="2751" w:name="_Toc71196912"/>
              <w:bookmarkEnd w:id="2751"/>
            </w:del>
          </w:p>
        </w:tc>
        <w:tc>
          <w:tcPr>
            <w:tcW w:w="2152" w:type="dxa"/>
          </w:tcPr>
          <w:p w14:paraId="250E3BAF" w14:textId="6D676860" w:rsidR="003B2B59" w:rsidRPr="005E115B" w:rsidDel="009661CB" w:rsidRDefault="003B2B59" w:rsidP="00D704D0">
            <w:pPr>
              <w:rPr>
                <w:del w:id="2752" w:author="Fegie" w:date="2021-04-28T12:03:00Z"/>
                <w:rFonts w:ascii="標楷體" w:eastAsia="標楷體" w:hAnsi="標楷體"/>
                <w:strike/>
                <w:color w:val="FF0000"/>
                <w:rPrChange w:id="2753" w:author="88692" w:date="2020-06-16T16:06:00Z">
                  <w:rPr>
                    <w:del w:id="2754" w:author="Fegie" w:date="2021-04-28T12:03:00Z"/>
                    <w:rFonts w:ascii="標楷體" w:eastAsia="標楷體" w:hAnsi="標楷體"/>
                  </w:rPr>
                </w:rPrChange>
              </w:rPr>
            </w:pPr>
            <w:del w:id="2755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56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到職日</w:delText>
              </w:r>
              <w:bookmarkStart w:id="2757" w:name="_Toc71196913"/>
              <w:bookmarkEnd w:id="2757"/>
            </w:del>
          </w:p>
        </w:tc>
        <w:tc>
          <w:tcPr>
            <w:tcW w:w="1296" w:type="dxa"/>
          </w:tcPr>
          <w:p w14:paraId="2E1472D4" w14:textId="5B31AA10" w:rsidR="003B2B59" w:rsidRPr="005E115B" w:rsidDel="009661CB" w:rsidRDefault="00A04243" w:rsidP="00D704D0">
            <w:pPr>
              <w:rPr>
                <w:del w:id="2758" w:author="Fegie" w:date="2021-04-28T12:03:00Z"/>
                <w:rFonts w:ascii="標楷體" w:eastAsia="標楷體" w:hAnsi="標楷體"/>
                <w:strike/>
                <w:color w:val="FF0000"/>
                <w:rPrChange w:id="2759" w:author="88692" w:date="2020-06-16T16:06:00Z">
                  <w:rPr>
                    <w:del w:id="2760" w:author="Fegie" w:date="2021-04-28T12:03:00Z"/>
                    <w:rFonts w:ascii="標楷體" w:eastAsia="標楷體" w:hAnsi="標楷體"/>
                  </w:rPr>
                </w:rPrChange>
              </w:rPr>
            </w:pPr>
            <w:del w:id="276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6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2763" w:name="_Toc71196914"/>
              <w:bookmarkEnd w:id="2763"/>
            </w:del>
          </w:p>
        </w:tc>
        <w:tc>
          <w:tcPr>
            <w:tcW w:w="1066" w:type="dxa"/>
          </w:tcPr>
          <w:p w14:paraId="61860914" w14:textId="1B560A6C" w:rsidR="003B2B59" w:rsidRPr="005E115B" w:rsidDel="009661CB" w:rsidRDefault="003B2B59" w:rsidP="00D704D0">
            <w:pPr>
              <w:rPr>
                <w:del w:id="2764" w:author="Fegie" w:date="2021-04-28T12:03:00Z"/>
                <w:rFonts w:ascii="標楷體" w:eastAsia="標楷體" w:hAnsi="標楷體"/>
                <w:strike/>
                <w:color w:val="FF0000"/>
                <w:rPrChange w:id="2765" w:author="88692" w:date="2020-06-16T16:06:00Z">
                  <w:rPr>
                    <w:del w:id="276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67" w:name="_Toc71196915"/>
            <w:bookmarkEnd w:id="2767"/>
          </w:p>
        </w:tc>
        <w:tc>
          <w:tcPr>
            <w:tcW w:w="1141" w:type="dxa"/>
          </w:tcPr>
          <w:p w14:paraId="6E172AD7" w14:textId="4EDA8635" w:rsidR="003B2B59" w:rsidRPr="005E115B" w:rsidDel="009661CB" w:rsidRDefault="003B2B59" w:rsidP="00D704D0">
            <w:pPr>
              <w:rPr>
                <w:del w:id="2768" w:author="Fegie" w:date="2021-04-28T12:03:00Z"/>
                <w:rFonts w:ascii="標楷體" w:eastAsia="標楷體" w:hAnsi="標楷體"/>
                <w:strike/>
                <w:color w:val="FF0000"/>
                <w:rPrChange w:id="2769" w:author="88692" w:date="2020-06-16T16:06:00Z">
                  <w:rPr>
                    <w:del w:id="277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71" w:name="_Toc71196916"/>
            <w:bookmarkEnd w:id="2771"/>
          </w:p>
        </w:tc>
        <w:tc>
          <w:tcPr>
            <w:tcW w:w="665" w:type="dxa"/>
          </w:tcPr>
          <w:p w14:paraId="09D36D80" w14:textId="305B8934" w:rsidR="003B2B59" w:rsidRPr="005E115B" w:rsidDel="009661CB" w:rsidRDefault="003B2B59" w:rsidP="00D704D0">
            <w:pPr>
              <w:rPr>
                <w:del w:id="2772" w:author="Fegie" w:date="2021-04-28T12:03:00Z"/>
                <w:rFonts w:ascii="標楷體" w:eastAsia="標楷體" w:hAnsi="標楷體"/>
                <w:strike/>
                <w:color w:val="FF0000"/>
                <w:rPrChange w:id="2773" w:author="88692" w:date="2020-06-16T16:06:00Z">
                  <w:rPr>
                    <w:del w:id="277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75" w:name="_Toc71196917"/>
            <w:bookmarkEnd w:id="2775"/>
          </w:p>
        </w:tc>
        <w:tc>
          <w:tcPr>
            <w:tcW w:w="691" w:type="dxa"/>
          </w:tcPr>
          <w:p w14:paraId="0F1C707D" w14:textId="42AB6396" w:rsidR="003B2B59" w:rsidRPr="005E115B" w:rsidDel="009661CB" w:rsidRDefault="003B2B59" w:rsidP="00D704D0">
            <w:pPr>
              <w:rPr>
                <w:del w:id="2776" w:author="Fegie" w:date="2021-04-28T12:03:00Z"/>
                <w:rFonts w:ascii="標楷體" w:eastAsia="標楷體" w:hAnsi="標楷體"/>
                <w:strike/>
                <w:color w:val="FF0000"/>
                <w:rPrChange w:id="2777" w:author="88692" w:date="2020-06-16T16:06:00Z">
                  <w:rPr>
                    <w:del w:id="277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79" w:name="_Toc71196918"/>
            <w:bookmarkEnd w:id="2779"/>
          </w:p>
        </w:tc>
        <w:tc>
          <w:tcPr>
            <w:tcW w:w="3613" w:type="dxa"/>
          </w:tcPr>
          <w:p w14:paraId="51142C99" w14:textId="68CFB3A0" w:rsidR="003B2B59" w:rsidRPr="005E115B" w:rsidDel="009661CB" w:rsidRDefault="003B2B59" w:rsidP="00D704D0">
            <w:pPr>
              <w:rPr>
                <w:del w:id="2780" w:author="Fegie" w:date="2021-04-28T12:03:00Z"/>
                <w:rFonts w:ascii="標楷體" w:eastAsia="標楷體" w:hAnsi="標楷體"/>
                <w:strike/>
                <w:color w:val="FF0000"/>
                <w:rPrChange w:id="2781" w:author="88692" w:date="2020-06-16T16:06:00Z">
                  <w:rPr>
                    <w:del w:id="2782" w:author="Fegie" w:date="2021-04-28T12:03:00Z"/>
                    <w:rFonts w:ascii="標楷體" w:eastAsia="標楷體" w:hAnsi="標楷體"/>
                  </w:rPr>
                </w:rPrChange>
              </w:rPr>
            </w:pPr>
            <w:del w:id="278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8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85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可不輸入；</w:delText>
              </w:r>
              <w:bookmarkStart w:id="2786" w:name="_Toc71196919"/>
              <w:bookmarkEnd w:id="2786"/>
            </w:del>
          </w:p>
          <w:p w14:paraId="0DFFC479" w14:textId="270396A5" w:rsidR="003B2B59" w:rsidRPr="005E115B" w:rsidDel="009661CB" w:rsidRDefault="003B2B59" w:rsidP="00D704D0">
            <w:pPr>
              <w:ind w:firstLineChars="100" w:firstLine="240"/>
              <w:rPr>
                <w:del w:id="2787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2788" w:author="88692" w:date="2020-06-16T16:06:00Z">
                  <w:rPr>
                    <w:del w:id="2789" w:author="Fegie" w:date="2021-04-28T12:03:00Z"/>
                    <w:rFonts w:ascii="標楷體" w:eastAsia="標楷體" w:hAnsi="標楷體"/>
                    <w:lang w:eastAsia="zh-HK"/>
                  </w:rPr>
                </w:rPrChange>
              </w:rPr>
            </w:pPr>
            <w:del w:id="2790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91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92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有值且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93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94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</w:delText>
              </w:r>
              <w:bookmarkStart w:id="2795" w:name="_Toc71196920"/>
              <w:bookmarkEnd w:id="2795"/>
            </w:del>
          </w:p>
          <w:p w14:paraId="28211619" w14:textId="2AEC6EC9" w:rsidR="003B2B59" w:rsidRPr="005E115B" w:rsidDel="009661CB" w:rsidRDefault="003B2B59" w:rsidP="00D704D0">
            <w:pPr>
              <w:ind w:firstLineChars="100" w:firstLine="240"/>
              <w:rPr>
                <w:del w:id="2796" w:author="Fegie" w:date="2021-04-28T12:03:00Z"/>
                <w:rFonts w:ascii="標楷體" w:eastAsia="標楷體" w:hAnsi="標楷體"/>
                <w:strike/>
                <w:color w:val="FF0000"/>
                <w:rPrChange w:id="2797" w:author="88692" w:date="2020-06-16T16:06:00Z">
                  <w:rPr>
                    <w:del w:id="2798" w:author="Fegie" w:date="2021-04-28T12:03:00Z"/>
                    <w:rFonts w:ascii="標楷體" w:eastAsia="標楷體" w:hAnsi="標楷體"/>
                  </w:rPr>
                </w:rPrChange>
              </w:rPr>
            </w:pPr>
            <w:del w:id="279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0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01:在職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01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02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803" w:name="_Toc71196921"/>
              <w:bookmarkEnd w:id="2803"/>
            </w:del>
          </w:p>
        </w:tc>
        <w:bookmarkStart w:id="2804" w:name="_Toc71196922"/>
        <w:bookmarkEnd w:id="2804"/>
      </w:tr>
      <w:tr w:rsidR="00A04243" w:rsidRPr="005E115B" w:rsidDel="009661CB" w14:paraId="46D06C03" w14:textId="04E15EED" w:rsidTr="00CE2128">
        <w:trPr>
          <w:trHeight w:val="291"/>
          <w:jc w:val="center"/>
          <w:del w:id="2805" w:author="Fegie" w:date="2021-04-28T12:03:00Z"/>
        </w:trPr>
        <w:tc>
          <w:tcPr>
            <w:tcW w:w="558" w:type="dxa"/>
          </w:tcPr>
          <w:p w14:paraId="3D08CF8C" w14:textId="26FC551B" w:rsidR="003B2B59" w:rsidRPr="005E115B" w:rsidDel="009661CB" w:rsidRDefault="003B2B59" w:rsidP="00D704D0">
            <w:pPr>
              <w:rPr>
                <w:del w:id="2806" w:author="Fegie" w:date="2021-04-28T12:03:00Z"/>
                <w:rFonts w:ascii="標楷體" w:eastAsia="標楷體" w:hAnsi="標楷體"/>
                <w:strike/>
                <w:color w:val="FF0000"/>
                <w:rPrChange w:id="2807" w:author="88692" w:date="2020-06-16T16:06:00Z">
                  <w:rPr>
                    <w:del w:id="2808" w:author="Fegie" w:date="2021-04-28T12:03:00Z"/>
                    <w:rFonts w:ascii="標楷體" w:eastAsia="標楷體" w:hAnsi="標楷體"/>
                  </w:rPr>
                </w:rPrChange>
              </w:rPr>
            </w:pPr>
            <w:del w:id="280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1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29</w:delText>
              </w:r>
              <w:bookmarkStart w:id="2811" w:name="_Toc71196923"/>
              <w:bookmarkEnd w:id="2811"/>
            </w:del>
          </w:p>
        </w:tc>
        <w:tc>
          <w:tcPr>
            <w:tcW w:w="2152" w:type="dxa"/>
          </w:tcPr>
          <w:p w14:paraId="160F150A" w14:textId="65E30304" w:rsidR="003B2B59" w:rsidRPr="005E115B" w:rsidDel="009661CB" w:rsidRDefault="003B2B59" w:rsidP="00D704D0">
            <w:pPr>
              <w:rPr>
                <w:del w:id="2812" w:author="Fegie" w:date="2021-04-28T12:03:00Z"/>
                <w:rFonts w:ascii="標楷體" w:eastAsia="標楷體" w:hAnsi="標楷體"/>
                <w:strike/>
                <w:color w:val="FF0000"/>
                <w:rPrChange w:id="2813" w:author="88692" w:date="2020-06-16T16:06:00Z">
                  <w:rPr>
                    <w:del w:id="2814" w:author="Fegie" w:date="2021-04-28T12:03:00Z"/>
                    <w:rFonts w:ascii="標楷體" w:eastAsia="標楷體" w:hAnsi="標楷體"/>
                  </w:rPr>
                </w:rPrChange>
              </w:rPr>
            </w:pPr>
            <w:del w:id="2815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16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離</w:delText>
              </w:r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17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/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18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退日</w:delText>
              </w:r>
              <w:bookmarkStart w:id="2819" w:name="_Toc71196924"/>
              <w:bookmarkEnd w:id="2819"/>
            </w:del>
          </w:p>
        </w:tc>
        <w:tc>
          <w:tcPr>
            <w:tcW w:w="1296" w:type="dxa"/>
          </w:tcPr>
          <w:p w14:paraId="5BA6D8AE" w14:textId="4538FD22" w:rsidR="003B2B59" w:rsidRPr="005E115B" w:rsidDel="009661CB" w:rsidRDefault="00A04243" w:rsidP="00D704D0">
            <w:pPr>
              <w:rPr>
                <w:del w:id="2820" w:author="Fegie" w:date="2021-04-28T12:03:00Z"/>
                <w:rFonts w:ascii="標楷體" w:eastAsia="標楷體" w:hAnsi="標楷體"/>
                <w:strike/>
                <w:color w:val="FF0000"/>
                <w:rPrChange w:id="2821" w:author="88692" w:date="2020-06-16T16:06:00Z">
                  <w:rPr>
                    <w:del w:id="2822" w:author="Fegie" w:date="2021-04-28T12:03:00Z"/>
                    <w:rFonts w:ascii="標楷體" w:eastAsia="標楷體" w:hAnsi="標楷體"/>
                  </w:rPr>
                </w:rPrChange>
              </w:rPr>
            </w:pPr>
            <w:del w:id="282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2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2825" w:name="_Toc71196925"/>
              <w:bookmarkEnd w:id="2825"/>
            </w:del>
          </w:p>
        </w:tc>
        <w:tc>
          <w:tcPr>
            <w:tcW w:w="1066" w:type="dxa"/>
          </w:tcPr>
          <w:p w14:paraId="2AD35FF5" w14:textId="3653CA08" w:rsidR="003B2B59" w:rsidRPr="005E115B" w:rsidDel="009661CB" w:rsidRDefault="003B2B59" w:rsidP="00D704D0">
            <w:pPr>
              <w:rPr>
                <w:del w:id="2826" w:author="Fegie" w:date="2021-04-28T12:03:00Z"/>
                <w:rFonts w:ascii="標楷體" w:eastAsia="標楷體" w:hAnsi="標楷體"/>
                <w:strike/>
                <w:color w:val="FF0000"/>
                <w:rPrChange w:id="2827" w:author="88692" w:date="2020-06-16T16:06:00Z">
                  <w:rPr>
                    <w:del w:id="28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29" w:name="_Toc71196926"/>
            <w:bookmarkEnd w:id="2829"/>
          </w:p>
        </w:tc>
        <w:tc>
          <w:tcPr>
            <w:tcW w:w="1141" w:type="dxa"/>
          </w:tcPr>
          <w:p w14:paraId="0A14FE31" w14:textId="477A7617" w:rsidR="003B2B59" w:rsidRPr="005E115B" w:rsidDel="009661CB" w:rsidRDefault="003B2B59" w:rsidP="00D704D0">
            <w:pPr>
              <w:rPr>
                <w:del w:id="2830" w:author="Fegie" w:date="2021-04-28T12:03:00Z"/>
                <w:rFonts w:ascii="標楷體" w:eastAsia="標楷體" w:hAnsi="標楷體"/>
                <w:strike/>
                <w:color w:val="FF0000"/>
                <w:rPrChange w:id="2831" w:author="88692" w:date="2020-06-16T16:06:00Z">
                  <w:rPr>
                    <w:del w:id="28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33" w:name="_Toc71196927"/>
            <w:bookmarkEnd w:id="2833"/>
          </w:p>
        </w:tc>
        <w:tc>
          <w:tcPr>
            <w:tcW w:w="665" w:type="dxa"/>
          </w:tcPr>
          <w:p w14:paraId="62685C84" w14:textId="40111A63" w:rsidR="003B2B59" w:rsidRPr="005E115B" w:rsidDel="009661CB" w:rsidRDefault="003B2B59" w:rsidP="00D704D0">
            <w:pPr>
              <w:rPr>
                <w:del w:id="2834" w:author="Fegie" w:date="2021-04-28T12:03:00Z"/>
                <w:rFonts w:ascii="標楷體" w:eastAsia="標楷體" w:hAnsi="標楷體"/>
                <w:strike/>
                <w:color w:val="FF0000"/>
                <w:rPrChange w:id="2835" w:author="88692" w:date="2020-06-16T16:06:00Z">
                  <w:rPr>
                    <w:del w:id="28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37" w:name="_Toc71196928"/>
            <w:bookmarkEnd w:id="2837"/>
          </w:p>
        </w:tc>
        <w:tc>
          <w:tcPr>
            <w:tcW w:w="691" w:type="dxa"/>
          </w:tcPr>
          <w:p w14:paraId="58B20F11" w14:textId="6B2E0D1F" w:rsidR="003B2B59" w:rsidRPr="005E115B" w:rsidDel="009661CB" w:rsidRDefault="003B2B59" w:rsidP="00D704D0">
            <w:pPr>
              <w:rPr>
                <w:del w:id="2838" w:author="Fegie" w:date="2021-04-28T12:03:00Z"/>
                <w:rFonts w:ascii="標楷體" w:eastAsia="標楷體" w:hAnsi="標楷體"/>
                <w:strike/>
                <w:color w:val="FF0000"/>
                <w:rPrChange w:id="2839" w:author="88692" w:date="2020-06-16T16:06:00Z">
                  <w:rPr>
                    <w:del w:id="28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41" w:name="_Toc71196929"/>
            <w:bookmarkEnd w:id="2841"/>
          </w:p>
        </w:tc>
        <w:tc>
          <w:tcPr>
            <w:tcW w:w="3613" w:type="dxa"/>
          </w:tcPr>
          <w:p w14:paraId="41F8D438" w14:textId="6F061C66" w:rsidR="003B2B59" w:rsidRPr="005E115B" w:rsidDel="009661CB" w:rsidRDefault="003B2B59" w:rsidP="00D704D0">
            <w:pPr>
              <w:rPr>
                <w:del w:id="2842" w:author="Fegie" w:date="2021-04-28T12:03:00Z"/>
                <w:rFonts w:ascii="標楷體" w:eastAsia="標楷體" w:hAnsi="標楷體"/>
                <w:strike/>
                <w:color w:val="FF0000"/>
                <w:rPrChange w:id="2843" w:author="88692" w:date="2020-06-16T16:06:00Z">
                  <w:rPr>
                    <w:del w:id="2844" w:author="Fegie" w:date="2021-04-28T12:03:00Z"/>
                    <w:rFonts w:ascii="標楷體" w:eastAsia="標楷體" w:hAnsi="標楷體"/>
                  </w:rPr>
                </w:rPrChange>
              </w:rPr>
            </w:pPr>
            <w:del w:id="284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4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47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可不輸入；</w:delText>
              </w:r>
              <w:bookmarkStart w:id="2848" w:name="_Toc71196930"/>
              <w:bookmarkEnd w:id="2848"/>
            </w:del>
          </w:p>
          <w:p w14:paraId="01F24868" w14:textId="70C3069B" w:rsidR="003B2B59" w:rsidRPr="005E115B" w:rsidDel="009661CB" w:rsidRDefault="003B2B59" w:rsidP="00D704D0">
            <w:pPr>
              <w:ind w:leftChars="100" w:left="240"/>
              <w:rPr>
                <w:del w:id="2849" w:author="Fegie" w:date="2021-04-28T12:03:00Z"/>
                <w:rFonts w:ascii="標楷體" w:eastAsia="標楷體" w:hAnsi="標楷體"/>
                <w:strike/>
                <w:color w:val="FF0000"/>
                <w:rPrChange w:id="2850" w:author="88692" w:date="2020-06-16T16:06:00Z">
                  <w:rPr>
                    <w:del w:id="2851" w:author="Fegie" w:date="2021-04-28T12:03:00Z"/>
                    <w:rFonts w:ascii="標楷體" w:eastAsia="標楷體" w:hAnsi="標楷體"/>
                  </w:rPr>
                </w:rPrChange>
              </w:rPr>
            </w:pPr>
            <w:del w:id="2852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53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54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有值且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55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56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</w:delText>
              </w:r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57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 02:離職/05:退休離職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58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59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860" w:name="_Toc71196931"/>
              <w:bookmarkEnd w:id="2860"/>
            </w:del>
          </w:p>
        </w:tc>
        <w:bookmarkStart w:id="2861" w:name="_Toc71196932"/>
        <w:bookmarkEnd w:id="2861"/>
      </w:tr>
      <w:tr w:rsidR="000B5168" w:rsidRPr="005E115B" w:rsidDel="009661CB" w14:paraId="29B5E89E" w14:textId="55FF3303" w:rsidTr="00CE2128">
        <w:trPr>
          <w:trHeight w:val="291"/>
          <w:jc w:val="center"/>
          <w:ins w:id="2862" w:author="88692" w:date="2020-06-16T16:08:00Z"/>
          <w:del w:id="2863" w:author="Fegie" w:date="2021-04-28T12:03:00Z"/>
        </w:trPr>
        <w:tc>
          <w:tcPr>
            <w:tcW w:w="558" w:type="dxa"/>
          </w:tcPr>
          <w:p w14:paraId="409DD67F" w14:textId="55034BE4" w:rsidR="005E115B" w:rsidRPr="005E115B" w:rsidDel="009661CB" w:rsidRDefault="005E115B" w:rsidP="00D704D0">
            <w:pPr>
              <w:rPr>
                <w:ins w:id="2864" w:author="88692" w:date="2020-06-16T16:08:00Z"/>
                <w:del w:id="2865" w:author="Fegie" w:date="2021-04-28T12:03:00Z"/>
                <w:rFonts w:ascii="標楷體" w:eastAsia="標楷體" w:hAnsi="標楷體"/>
                <w:color w:val="FF0000"/>
                <w:rPrChange w:id="2866" w:author="88692" w:date="2020-06-16T16:08:00Z">
                  <w:rPr>
                    <w:ins w:id="2867" w:author="88692" w:date="2020-06-16T16:08:00Z"/>
                    <w:del w:id="2868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69" w:name="_Toc71196933"/>
            <w:bookmarkEnd w:id="2869"/>
          </w:p>
        </w:tc>
        <w:tc>
          <w:tcPr>
            <w:tcW w:w="2152" w:type="dxa"/>
          </w:tcPr>
          <w:p w14:paraId="023A9ABC" w14:textId="1851EE19" w:rsidR="005E115B" w:rsidRPr="005E115B" w:rsidDel="009661CB" w:rsidRDefault="005E115B" w:rsidP="00D704D0">
            <w:pPr>
              <w:rPr>
                <w:ins w:id="2870" w:author="88692" w:date="2020-06-16T16:08:00Z"/>
                <w:del w:id="2871" w:author="Fegie" w:date="2021-04-28T12:03:00Z"/>
                <w:rFonts w:ascii="標楷體" w:eastAsia="標楷體" w:hAnsi="標楷體"/>
                <w:color w:val="FF0000"/>
                <w:rPrChange w:id="2872" w:author="88692" w:date="2020-06-16T16:08:00Z">
                  <w:rPr>
                    <w:ins w:id="2873" w:author="88692" w:date="2020-06-16T16:08:00Z"/>
                    <w:del w:id="2874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75" w:author="88692" w:date="2020-06-16T16:08:00Z">
              <w:del w:id="2876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877" w:author="88692" w:date="2020-06-16T16:08:00Z">
                      <w:rPr>
                        <w:rFonts w:ascii="標楷體" w:eastAsia="標楷體" w:hAnsi="標楷體" w:hint="eastAsia"/>
                        <w:strike/>
                        <w:color w:val="FF0000"/>
                      </w:rPr>
                    </w:rPrChange>
                  </w:rPr>
                  <w:delText>英文姓名</w:delText>
                </w:r>
                <w:bookmarkStart w:id="2878" w:name="_Toc71196934"/>
                <w:bookmarkEnd w:id="2878"/>
              </w:del>
            </w:ins>
          </w:p>
        </w:tc>
        <w:tc>
          <w:tcPr>
            <w:tcW w:w="1296" w:type="dxa"/>
          </w:tcPr>
          <w:p w14:paraId="1D4EE003" w14:textId="271C4611" w:rsidR="005E115B" w:rsidRPr="005E115B" w:rsidDel="009661CB" w:rsidRDefault="000B5168" w:rsidP="00D704D0">
            <w:pPr>
              <w:rPr>
                <w:ins w:id="2879" w:author="88692" w:date="2020-06-16T16:08:00Z"/>
                <w:del w:id="2880" w:author="Fegie" w:date="2021-04-28T12:03:00Z"/>
                <w:rFonts w:ascii="標楷體" w:eastAsia="標楷體" w:hAnsi="標楷體"/>
                <w:color w:val="FF0000"/>
                <w:rPrChange w:id="2881" w:author="88692" w:date="2020-06-16T16:08:00Z">
                  <w:rPr>
                    <w:ins w:id="2882" w:author="88692" w:date="2020-06-16T16:08:00Z"/>
                    <w:del w:id="2883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84" w:author="88692" w:date="2020-06-16T16:31:00Z">
              <w:del w:id="288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X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(20)</w:delText>
                </w:r>
              </w:del>
            </w:ins>
            <w:bookmarkStart w:id="2886" w:name="_Toc71196935"/>
            <w:bookmarkEnd w:id="2886"/>
          </w:p>
        </w:tc>
        <w:tc>
          <w:tcPr>
            <w:tcW w:w="1066" w:type="dxa"/>
          </w:tcPr>
          <w:p w14:paraId="75F49207" w14:textId="02B8C75B" w:rsidR="005E115B" w:rsidRPr="005E115B" w:rsidDel="009661CB" w:rsidRDefault="005E115B" w:rsidP="00D704D0">
            <w:pPr>
              <w:rPr>
                <w:ins w:id="2887" w:author="88692" w:date="2020-06-16T16:08:00Z"/>
                <w:del w:id="2888" w:author="Fegie" w:date="2021-04-28T12:03:00Z"/>
                <w:rFonts w:ascii="標楷體" w:eastAsia="標楷體" w:hAnsi="標楷體"/>
                <w:color w:val="FF0000"/>
                <w:rPrChange w:id="2889" w:author="88692" w:date="2020-06-16T16:08:00Z">
                  <w:rPr>
                    <w:ins w:id="2890" w:author="88692" w:date="2020-06-16T16:08:00Z"/>
                    <w:del w:id="2891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92" w:name="_Toc71196936"/>
            <w:bookmarkEnd w:id="2892"/>
          </w:p>
        </w:tc>
        <w:tc>
          <w:tcPr>
            <w:tcW w:w="1141" w:type="dxa"/>
          </w:tcPr>
          <w:p w14:paraId="42931D90" w14:textId="05C4A4FC" w:rsidR="005E115B" w:rsidRPr="005E115B" w:rsidDel="009661CB" w:rsidRDefault="005E115B" w:rsidP="00D704D0">
            <w:pPr>
              <w:rPr>
                <w:ins w:id="2893" w:author="88692" w:date="2020-06-16T16:08:00Z"/>
                <w:del w:id="2894" w:author="Fegie" w:date="2021-04-28T12:03:00Z"/>
                <w:rFonts w:ascii="標楷體" w:eastAsia="標楷體" w:hAnsi="標楷體"/>
                <w:color w:val="FF0000"/>
                <w:rPrChange w:id="2895" w:author="88692" w:date="2020-06-16T16:08:00Z">
                  <w:rPr>
                    <w:ins w:id="2896" w:author="88692" w:date="2020-06-16T16:08:00Z"/>
                    <w:del w:id="2897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98" w:name="_Toc71196937"/>
            <w:bookmarkEnd w:id="2898"/>
          </w:p>
        </w:tc>
        <w:tc>
          <w:tcPr>
            <w:tcW w:w="665" w:type="dxa"/>
          </w:tcPr>
          <w:p w14:paraId="20E20371" w14:textId="63FA107E" w:rsidR="005E115B" w:rsidRPr="005E115B" w:rsidDel="009661CB" w:rsidRDefault="005E115B" w:rsidP="00D704D0">
            <w:pPr>
              <w:rPr>
                <w:ins w:id="2899" w:author="88692" w:date="2020-06-16T16:08:00Z"/>
                <w:del w:id="2900" w:author="Fegie" w:date="2021-04-28T12:03:00Z"/>
                <w:rFonts w:ascii="標楷體" w:eastAsia="標楷體" w:hAnsi="標楷體"/>
                <w:color w:val="FF0000"/>
                <w:rPrChange w:id="2901" w:author="88692" w:date="2020-06-16T16:08:00Z">
                  <w:rPr>
                    <w:ins w:id="2902" w:author="88692" w:date="2020-06-16T16:08:00Z"/>
                    <w:del w:id="2903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904" w:name="_Toc71196938"/>
            <w:bookmarkEnd w:id="2904"/>
          </w:p>
        </w:tc>
        <w:tc>
          <w:tcPr>
            <w:tcW w:w="691" w:type="dxa"/>
          </w:tcPr>
          <w:p w14:paraId="19AACFA2" w14:textId="0B57A468" w:rsidR="005E115B" w:rsidRPr="005E115B" w:rsidDel="009661CB" w:rsidRDefault="005E115B" w:rsidP="00D704D0">
            <w:pPr>
              <w:rPr>
                <w:ins w:id="2905" w:author="88692" w:date="2020-06-16T16:08:00Z"/>
                <w:del w:id="2906" w:author="Fegie" w:date="2021-04-28T12:03:00Z"/>
                <w:rFonts w:ascii="標楷體" w:eastAsia="標楷體" w:hAnsi="標楷體"/>
                <w:color w:val="FF0000"/>
                <w:rPrChange w:id="2907" w:author="88692" w:date="2020-06-16T16:08:00Z">
                  <w:rPr>
                    <w:ins w:id="2908" w:author="88692" w:date="2020-06-16T16:08:00Z"/>
                    <w:del w:id="2909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910" w:name="_Toc71196939"/>
            <w:bookmarkEnd w:id="2910"/>
          </w:p>
        </w:tc>
        <w:tc>
          <w:tcPr>
            <w:tcW w:w="3613" w:type="dxa"/>
          </w:tcPr>
          <w:p w14:paraId="48EC3B90" w14:textId="2C445F0D" w:rsidR="005E115B" w:rsidRPr="000B5168" w:rsidDel="009661CB" w:rsidRDefault="000B5168">
            <w:pPr>
              <w:rPr>
                <w:ins w:id="2911" w:author="88692" w:date="2020-06-16T16:08:00Z"/>
                <w:del w:id="2912" w:author="Fegie" w:date="2021-04-28T12:03:00Z"/>
                <w:rFonts w:ascii="標楷體" w:eastAsia="標楷體" w:hAnsi="標楷體"/>
                <w:color w:val="FF0000"/>
                <w:rPrChange w:id="2913" w:author="88692" w:date="2020-06-16T16:30:00Z">
                  <w:rPr>
                    <w:ins w:id="2914" w:author="88692" w:date="2020-06-16T16:08:00Z"/>
                    <w:del w:id="2915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916" w:author="88692" w:date="2020-06-16T16:30:00Z">
              <w:del w:id="2917" w:author="Fegie" w:date="2021-04-28T12:03:00Z">
                <w:r w:rsidRPr="000B5168" w:rsidDel="009661CB">
                  <w:rPr>
                    <w:rFonts w:ascii="標楷體" w:eastAsia="標楷體" w:hAnsi="標楷體"/>
                    <w:color w:val="FF0000"/>
                    <w:rPrChange w:id="2918" w:author="88692" w:date="2020-06-16T16:30:00Z">
                      <w:rPr>
                        <w:rFonts w:ascii="標楷體" w:eastAsia="標楷體" w:hAnsi="標楷體"/>
                      </w:rPr>
                    </w:rPrChange>
                  </w:rPr>
                  <w:delText>i.可不輸入</w:delText>
                </w:r>
              </w:del>
            </w:ins>
            <w:bookmarkStart w:id="2919" w:name="_Toc71196940"/>
            <w:bookmarkEnd w:id="2919"/>
          </w:p>
        </w:tc>
        <w:bookmarkStart w:id="2920" w:name="_Toc71196941"/>
        <w:bookmarkEnd w:id="2920"/>
      </w:tr>
      <w:tr w:rsidR="005E115B" w:rsidRPr="005E115B" w:rsidDel="009661CB" w14:paraId="1BC40040" w14:textId="3203EC50" w:rsidTr="00CE2128">
        <w:trPr>
          <w:trHeight w:val="291"/>
          <w:jc w:val="center"/>
          <w:ins w:id="2921" w:author="88692" w:date="2020-06-16T16:08:00Z"/>
          <w:del w:id="2922" w:author="Fegie" w:date="2021-04-28T12:03:00Z"/>
        </w:trPr>
        <w:tc>
          <w:tcPr>
            <w:tcW w:w="558" w:type="dxa"/>
          </w:tcPr>
          <w:p w14:paraId="1304B8EE" w14:textId="3A54EA42" w:rsidR="005E115B" w:rsidRPr="005E115B" w:rsidDel="009661CB" w:rsidRDefault="005E115B" w:rsidP="00D704D0">
            <w:pPr>
              <w:rPr>
                <w:ins w:id="2923" w:author="88692" w:date="2020-06-16T16:08:00Z"/>
                <w:del w:id="2924" w:author="Fegie" w:date="2021-04-28T12:03:00Z"/>
                <w:rFonts w:ascii="標楷體" w:eastAsia="標楷體" w:hAnsi="標楷體"/>
                <w:color w:val="FF0000"/>
              </w:rPr>
            </w:pPr>
            <w:bookmarkStart w:id="2925" w:name="_Toc71196942"/>
            <w:bookmarkEnd w:id="2925"/>
          </w:p>
        </w:tc>
        <w:tc>
          <w:tcPr>
            <w:tcW w:w="2152" w:type="dxa"/>
          </w:tcPr>
          <w:p w14:paraId="37373BA2" w14:textId="656EEC28" w:rsidR="005E115B" w:rsidRPr="005E115B" w:rsidDel="009661CB" w:rsidRDefault="005E115B" w:rsidP="00D704D0">
            <w:pPr>
              <w:rPr>
                <w:ins w:id="2926" w:author="88692" w:date="2020-06-16T16:08:00Z"/>
                <w:del w:id="2927" w:author="Fegie" w:date="2021-04-28T12:03:00Z"/>
                <w:rFonts w:ascii="標楷體" w:eastAsia="標楷體" w:hAnsi="標楷體"/>
                <w:color w:val="FF0000"/>
              </w:rPr>
            </w:pPr>
            <w:ins w:id="2928" w:author="88692" w:date="2020-06-16T16:08:00Z">
              <w:del w:id="292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教育程度代號</w:delText>
                </w:r>
                <w:bookmarkStart w:id="2930" w:name="_Toc71196943"/>
                <w:bookmarkEnd w:id="2930"/>
              </w:del>
            </w:ins>
          </w:p>
        </w:tc>
        <w:tc>
          <w:tcPr>
            <w:tcW w:w="1296" w:type="dxa"/>
          </w:tcPr>
          <w:p w14:paraId="5CF78007" w14:textId="6A54D288" w:rsidR="005E115B" w:rsidRPr="005E115B" w:rsidDel="009661CB" w:rsidRDefault="005E115B" w:rsidP="00D704D0">
            <w:pPr>
              <w:rPr>
                <w:ins w:id="2931" w:author="88692" w:date="2020-06-16T16:08:00Z"/>
                <w:del w:id="2932" w:author="Fegie" w:date="2021-04-28T12:03:00Z"/>
                <w:rFonts w:ascii="標楷體" w:eastAsia="標楷體" w:hAnsi="標楷體"/>
                <w:color w:val="FF0000"/>
              </w:rPr>
            </w:pPr>
            <w:ins w:id="2933" w:author="88692" w:date="2020-06-16T16:14:00Z">
              <w:del w:id="2934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X</w:delText>
                </w:r>
              </w:del>
            </w:ins>
            <w:ins w:id="2935" w:author="88692" w:date="2020-06-16T16:13:00Z">
              <w:del w:id="2936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(01)</w:delText>
                </w:r>
              </w:del>
            </w:ins>
            <w:bookmarkStart w:id="2937" w:name="_Toc71196944"/>
            <w:bookmarkEnd w:id="2937"/>
          </w:p>
        </w:tc>
        <w:tc>
          <w:tcPr>
            <w:tcW w:w="1066" w:type="dxa"/>
          </w:tcPr>
          <w:p w14:paraId="1DF78601" w14:textId="531DA863" w:rsidR="005E115B" w:rsidRPr="005E115B" w:rsidDel="009661CB" w:rsidRDefault="005E115B" w:rsidP="00D704D0">
            <w:pPr>
              <w:rPr>
                <w:ins w:id="2938" w:author="88692" w:date="2020-06-16T16:08:00Z"/>
                <w:del w:id="2939" w:author="Fegie" w:date="2021-04-28T12:03:00Z"/>
                <w:rFonts w:ascii="標楷體" w:eastAsia="標楷體" w:hAnsi="標楷體"/>
                <w:color w:val="FF0000"/>
              </w:rPr>
            </w:pPr>
            <w:bookmarkStart w:id="2940" w:name="_Toc71196945"/>
            <w:bookmarkEnd w:id="2940"/>
          </w:p>
        </w:tc>
        <w:tc>
          <w:tcPr>
            <w:tcW w:w="1141" w:type="dxa"/>
          </w:tcPr>
          <w:p w14:paraId="3BDC98B3" w14:textId="0F62AD10" w:rsidR="005E115B" w:rsidRPr="005E115B" w:rsidDel="009661CB" w:rsidRDefault="005E115B" w:rsidP="00D704D0">
            <w:pPr>
              <w:rPr>
                <w:ins w:id="2941" w:author="88692" w:date="2020-06-16T16:08:00Z"/>
                <w:del w:id="2942" w:author="Fegie" w:date="2021-04-28T12:03:00Z"/>
                <w:rFonts w:ascii="標楷體" w:eastAsia="標楷體" w:hAnsi="標楷體"/>
                <w:color w:val="FF0000"/>
              </w:rPr>
            </w:pPr>
            <w:ins w:id="2943" w:author="88692" w:date="2020-06-16T16:13:00Z">
              <w:del w:id="2944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945" w:author="88692" w:date="2020-06-16T16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</w:del>
            </w:ins>
            <w:bookmarkStart w:id="2946" w:name="_Toc71196946"/>
            <w:bookmarkEnd w:id="2946"/>
          </w:p>
        </w:tc>
        <w:tc>
          <w:tcPr>
            <w:tcW w:w="665" w:type="dxa"/>
          </w:tcPr>
          <w:p w14:paraId="18DAD7AF" w14:textId="5795FCED" w:rsidR="005E115B" w:rsidRPr="005E115B" w:rsidDel="009661CB" w:rsidRDefault="005E115B" w:rsidP="00D704D0">
            <w:pPr>
              <w:rPr>
                <w:ins w:id="2947" w:author="88692" w:date="2020-06-16T16:08:00Z"/>
                <w:del w:id="2948" w:author="Fegie" w:date="2021-04-28T12:03:00Z"/>
                <w:rFonts w:ascii="標楷體" w:eastAsia="標楷體" w:hAnsi="標楷體"/>
                <w:color w:val="FF0000"/>
              </w:rPr>
            </w:pPr>
            <w:bookmarkStart w:id="2949" w:name="_Toc71196947"/>
            <w:bookmarkEnd w:id="2949"/>
          </w:p>
        </w:tc>
        <w:tc>
          <w:tcPr>
            <w:tcW w:w="691" w:type="dxa"/>
          </w:tcPr>
          <w:p w14:paraId="1E910116" w14:textId="30150031" w:rsidR="005E115B" w:rsidRPr="005E115B" w:rsidDel="009661CB" w:rsidRDefault="005E115B" w:rsidP="00D704D0">
            <w:pPr>
              <w:rPr>
                <w:ins w:id="2950" w:author="88692" w:date="2020-06-16T16:08:00Z"/>
                <w:del w:id="2951" w:author="Fegie" w:date="2021-04-28T12:03:00Z"/>
                <w:rFonts w:ascii="標楷體" w:eastAsia="標楷體" w:hAnsi="標楷體"/>
                <w:color w:val="FF0000"/>
              </w:rPr>
            </w:pPr>
            <w:bookmarkStart w:id="2952" w:name="_Toc71196948"/>
            <w:bookmarkEnd w:id="2952"/>
          </w:p>
        </w:tc>
        <w:tc>
          <w:tcPr>
            <w:tcW w:w="3613" w:type="dxa"/>
          </w:tcPr>
          <w:p w14:paraId="0B78D5E4" w14:textId="3220B83A" w:rsidR="000B5168" w:rsidDel="009661CB" w:rsidRDefault="000B5168" w:rsidP="000B5168">
            <w:pPr>
              <w:rPr>
                <w:ins w:id="2953" w:author="88692" w:date="2020-06-16T16:33:00Z"/>
                <w:del w:id="2954" w:author="Fegie" w:date="2021-04-28T12:03:00Z"/>
                <w:rFonts w:ascii="標楷體" w:eastAsia="標楷體" w:hAnsi="標楷體"/>
                <w:color w:val="FF0000"/>
              </w:rPr>
            </w:pPr>
            <w:ins w:id="2955" w:author="88692" w:date="2020-06-16T16:32:00Z">
              <w:del w:id="295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</w:del>
            </w:ins>
            <w:ins w:id="2957" w:author="88692" w:date="2020-06-16T16:31:00Z">
              <w:del w:id="2958" w:author="Fegie" w:date="2021-04-28T12:03:00Z">
                <w:r w:rsidRPr="000B5168" w:rsidDel="009661CB">
                  <w:rPr>
                    <w:rFonts w:ascii="標楷體" w:eastAsia="標楷體" w:hAnsi="標楷體" w:hint="eastAsia"/>
                    <w:color w:val="FF0000"/>
                    <w:rPrChange w:id="2959" w:author="88692" w:date="2020-06-16T16:31:00Z">
                      <w:rPr>
                        <w:rFonts w:hint="eastAsia"/>
                      </w:rPr>
                    </w:rPrChange>
                  </w:rPr>
                  <w:delText>可不輸入</w:delText>
                </w:r>
              </w:del>
            </w:ins>
            <w:bookmarkStart w:id="2960" w:name="_Toc71196949"/>
            <w:bookmarkEnd w:id="2960"/>
          </w:p>
          <w:p w14:paraId="6577FAF9" w14:textId="407A848D" w:rsidR="005E115B" w:rsidRPr="005E115B" w:rsidDel="009661CB" w:rsidRDefault="005E115B">
            <w:pPr>
              <w:rPr>
                <w:ins w:id="2961" w:author="88692" w:date="2020-06-16T16:13:00Z"/>
                <w:del w:id="2962" w:author="Fegie" w:date="2021-04-28T12:03:00Z"/>
                <w:rFonts w:ascii="標楷體" w:eastAsia="標楷體" w:hAnsi="標楷體"/>
                <w:color w:val="FF0000"/>
                <w:rPrChange w:id="2963" w:author="88692" w:date="2020-06-16T16:14:00Z">
                  <w:rPr>
                    <w:ins w:id="2964" w:author="88692" w:date="2020-06-16T16:13:00Z"/>
                    <w:del w:id="2965" w:author="Fegie" w:date="2021-04-28T12:03:00Z"/>
                  </w:rPr>
                </w:rPrChange>
              </w:rPr>
            </w:pPr>
            <w:ins w:id="2966" w:author="88692" w:date="2020-06-16T16:13:00Z">
              <w:del w:id="2967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  <w:rPrChange w:id="2968" w:author="88692" w:date="2020-06-16T16:14:00Z">
                      <w:rPr/>
                    </w:rPrChange>
                  </w:rPr>
                  <w:delText>1:</w:delText>
                </w:r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969" w:author="88692" w:date="2020-06-16T16:14:00Z">
                      <w:rPr>
                        <w:rFonts w:hint="eastAsia"/>
                      </w:rPr>
                    </w:rPrChange>
                  </w:rPr>
                  <w:delText>小學以下</w:delText>
                </w:r>
                <w:bookmarkStart w:id="2970" w:name="_Toc71196950"/>
                <w:bookmarkEnd w:id="2970"/>
              </w:del>
            </w:ins>
          </w:p>
          <w:p w14:paraId="46E40EF4" w14:textId="533A9761" w:rsidR="005E115B" w:rsidRPr="005E115B" w:rsidDel="009661CB" w:rsidRDefault="005E115B" w:rsidP="005E115B">
            <w:pPr>
              <w:rPr>
                <w:ins w:id="2971" w:author="88692" w:date="2020-06-16T16:13:00Z"/>
                <w:del w:id="2972" w:author="Fegie" w:date="2021-04-28T12:03:00Z"/>
                <w:rFonts w:ascii="標楷體" w:eastAsia="標楷體" w:hAnsi="標楷體"/>
                <w:color w:val="FF0000"/>
              </w:rPr>
            </w:pPr>
            <w:ins w:id="2973" w:author="88692" w:date="2020-06-16T16:13:00Z">
              <w:del w:id="2974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2:國中</w:delText>
                </w:r>
                <w:bookmarkStart w:id="2975" w:name="_Toc71196951"/>
                <w:bookmarkEnd w:id="2975"/>
              </w:del>
            </w:ins>
          </w:p>
          <w:p w14:paraId="361E8114" w14:textId="2E98CC39" w:rsidR="005E115B" w:rsidRPr="005E115B" w:rsidDel="009661CB" w:rsidRDefault="005E115B" w:rsidP="005E115B">
            <w:pPr>
              <w:rPr>
                <w:ins w:id="2976" w:author="88692" w:date="2020-06-16T16:13:00Z"/>
                <w:del w:id="2977" w:author="Fegie" w:date="2021-04-28T12:03:00Z"/>
                <w:rFonts w:ascii="標楷體" w:eastAsia="標楷體" w:hAnsi="標楷體"/>
                <w:color w:val="FF0000"/>
              </w:rPr>
            </w:pPr>
            <w:ins w:id="2978" w:author="88692" w:date="2020-06-16T16:13:00Z">
              <w:del w:id="2979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3:高中職</w:delText>
                </w:r>
                <w:bookmarkStart w:id="2980" w:name="_Toc71196952"/>
                <w:bookmarkEnd w:id="2980"/>
              </w:del>
            </w:ins>
          </w:p>
          <w:p w14:paraId="4B4ABF52" w14:textId="219DA5F3" w:rsidR="005E115B" w:rsidRPr="005E115B" w:rsidDel="009661CB" w:rsidRDefault="005E115B" w:rsidP="005E115B">
            <w:pPr>
              <w:rPr>
                <w:ins w:id="2981" w:author="88692" w:date="2020-06-16T16:13:00Z"/>
                <w:del w:id="2982" w:author="Fegie" w:date="2021-04-28T12:03:00Z"/>
                <w:rFonts w:ascii="標楷體" w:eastAsia="標楷體" w:hAnsi="標楷體"/>
                <w:color w:val="FF0000"/>
              </w:rPr>
            </w:pPr>
            <w:ins w:id="2983" w:author="88692" w:date="2020-06-16T16:13:00Z">
              <w:del w:id="2984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4:專科學校</w:delText>
                </w:r>
                <w:bookmarkStart w:id="2985" w:name="_Toc71196953"/>
                <w:bookmarkEnd w:id="2985"/>
              </w:del>
            </w:ins>
          </w:p>
          <w:p w14:paraId="0D9A8B94" w14:textId="5F161E28" w:rsidR="005E115B" w:rsidRPr="005E115B" w:rsidDel="009661CB" w:rsidRDefault="005E115B" w:rsidP="005E115B">
            <w:pPr>
              <w:rPr>
                <w:ins w:id="2986" w:author="88692" w:date="2020-06-16T16:13:00Z"/>
                <w:del w:id="2987" w:author="Fegie" w:date="2021-04-28T12:03:00Z"/>
                <w:rFonts w:ascii="標楷體" w:eastAsia="標楷體" w:hAnsi="標楷體"/>
                <w:color w:val="FF0000"/>
              </w:rPr>
            </w:pPr>
            <w:ins w:id="2988" w:author="88692" w:date="2020-06-16T16:13:00Z">
              <w:del w:id="2989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5:大學</w:delText>
                </w:r>
                <w:bookmarkStart w:id="2990" w:name="_Toc71196954"/>
                <w:bookmarkEnd w:id="2990"/>
              </w:del>
            </w:ins>
          </w:p>
          <w:p w14:paraId="7CE9579F" w14:textId="74B92D3D" w:rsidR="005E115B" w:rsidRPr="005E115B" w:rsidDel="009661CB" w:rsidRDefault="005E115B" w:rsidP="005E115B">
            <w:pPr>
              <w:rPr>
                <w:ins w:id="2991" w:author="88692" w:date="2020-06-16T16:13:00Z"/>
                <w:del w:id="2992" w:author="Fegie" w:date="2021-04-28T12:03:00Z"/>
                <w:rFonts w:ascii="標楷體" w:eastAsia="標楷體" w:hAnsi="標楷體"/>
                <w:color w:val="FF0000"/>
              </w:rPr>
            </w:pPr>
            <w:ins w:id="2993" w:author="88692" w:date="2020-06-16T16:13:00Z">
              <w:del w:id="2994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6:研究所</w:delText>
                </w:r>
                <w:bookmarkStart w:id="2995" w:name="_Toc71196955"/>
                <w:bookmarkEnd w:id="2995"/>
              </w:del>
            </w:ins>
          </w:p>
          <w:p w14:paraId="3BE3586C" w14:textId="482441FA" w:rsidR="005E115B" w:rsidRPr="005E115B" w:rsidDel="009661CB" w:rsidRDefault="005E115B" w:rsidP="005E115B">
            <w:pPr>
              <w:rPr>
                <w:ins w:id="2996" w:author="88692" w:date="2020-06-16T16:08:00Z"/>
                <w:del w:id="2997" w:author="Fegie" w:date="2021-04-28T12:03:00Z"/>
                <w:rFonts w:ascii="標楷體" w:eastAsia="標楷體" w:hAnsi="標楷體"/>
                <w:color w:val="FF0000"/>
              </w:rPr>
            </w:pPr>
            <w:ins w:id="2998" w:author="88692" w:date="2020-06-16T16:13:00Z">
              <w:del w:id="2999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7:博士"</w:delText>
                </w:r>
              </w:del>
            </w:ins>
            <w:bookmarkStart w:id="3000" w:name="_Toc71196956"/>
            <w:bookmarkEnd w:id="3000"/>
          </w:p>
        </w:tc>
        <w:bookmarkStart w:id="3001" w:name="_Toc71196957"/>
        <w:bookmarkEnd w:id="3001"/>
      </w:tr>
      <w:tr w:rsidR="005E115B" w:rsidRPr="005E115B" w:rsidDel="009661CB" w14:paraId="080BD7C0" w14:textId="194EDD04" w:rsidTr="00CE2128">
        <w:trPr>
          <w:trHeight w:val="291"/>
          <w:jc w:val="center"/>
          <w:ins w:id="3002" w:author="88692" w:date="2020-06-16T16:09:00Z"/>
          <w:del w:id="3003" w:author="Fegie" w:date="2021-04-28T12:03:00Z"/>
        </w:trPr>
        <w:tc>
          <w:tcPr>
            <w:tcW w:w="558" w:type="dxa"/>
          </w:tcPr>
          <w:p w14:paraId="2020BDC3" w14:textId="5B8D8065" w:rsidR="005E115B" w:rsidRPr="005E115B" w:rsidDel="009661CB" w:rsidRDefault="005E115B" w:rsidP="00D704D0">
            <w:pPr>
              <w:rPr>
                <w:ins w:id="3004" w:author="88692" w:date="2020-06-16T16:09:00Z"/>
                <w:del w:id="3005" w:author="Fegie" w:date="2021-04-28T12:03:00Z"/>
                <w:rFonts w:ascii="標楷體" w:eastAsia="標楷體" w:hAnsi="標楷體"/>
                <w:color w:val="FF0000"/>
              </w:rPr>
            </w:pPr>
            <w:bookmarkStart w:id="3006" w:name="_Toc71196958"/>
            <w:bookmarkEnd w:id="3006"/>
          </w:p>
        </w:tc>
        <w:tc>
          <w:tcPr>
            <w:tcW w:w="2152" w:type="dxa"/>
          </w:tcPr>
          <w:p w14:paraId="231CA43A" w14:textId="74DA4440" w:rsidR="005E115B" w:rsidDel="009661CB" w:rsidRDefault="005E115B" w:rsidP="00D704D0">
            <w:pPr>
              <w:rPr>
                <w:ins w:id="3007" w:author="88692" w:date="2020-06-16T16:09:00Z"/>
                <w:del w:id="3008" w:author="Fegie" w:date="2021-04-28T12:03:00Z"/>
                <w:rFonts w:ascii="標楷體" w:eastAsia="標楷體" w:hAnsi="標楷體"/>
                <w:color w:val="FF0000"/>
              </w:rPr>
            </w:pPr>
            <w:ins w:id="3009" w:author="88692" w:date="2020-06-16T16:09:00Z">
              <w:del w:id="301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自有住宅有無</w:delText>
                </w:r>
                <w:bookmarkStart w:id="3011" w:name="_Toc71196959"/>
                <w:bookmarkEnd w:id="3011"/>
              </w:del>
            </w:ins>
          </w:p>
        </w:tc>
        <w:tc>
          <w:tcPr>
            <w:tcW w:w="1296" w:type="dxa"/>
          </w:tcPr>
          <w:p w14:paraId="1CD51C5D" w14:textId="68346238" w:rsidR="005E115B" w:rsidRPr="005E115B" w:rsidDel="009661CB" w:rsidRDefault="005E115B" w:rsidP="00D704D0">
            <w:pPr>
              <w:rPr>
                <w:ins w:id="3012" w:author="88692" w:date="2020-06-16T16:09:00Z"/>
                <w:del w:id="3013" w:author="Fegie" w:date="2021-04-28T12:03:00Z"/>
                <w:rFonts w:ascii="標楷體" w:eastAsia="標楷體" w:hAnsi="標楷體"/>
                <w:color w:val="FF0000"/>
              </w:rPr>
            </w:pPr>
            <w:ins w:id="3014" w:author="88692" w:date="2020-06-16T16:14:00Z">
              <w:del w:id="3015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X(01)</w:delText>
                </w:r>
              </w:del>
            </w:ins>
            <w:bookmarkStart w:id="3016" w:name="_Toc71196960"/>
            <w:bookmarkEnd w:id="3016"/>
          </w:p>
        </w:tc>
        <w:tc>
          <w:tcPr>
            <w:tcW w:w="1066" w:type="dxa"/>
          </w:tcPr>
          <w:p w14:paraId="36ADE6B7" w14:textId="3CA8EAEA" w:rsidR="005E115B" w:rsidRPr="005E115B" w:rsidDel="009661CB" w:rsidRDefault="005E115B" w:rsidP="00D704D0">
            <w:pPr>
              <w:rPr>
                <w:ins w:id="3017" w:author="88692" w:date="2020-06-16T16:09:00Z"/>
                <w:del w:id="3018" w:author="Fegie" w:date="2021-04-28T12:03:00Z"/>
                <w:rFonts w:ascii="標楷體" w:eastAsia="標楷體" w:hAnsi="標楷體"/>
                <w:color w:val="FF0000"/>
              </w:rPr>
            </w:pPr>
            <w:bookmarkStart w:id="3019" w:name="_Toc71196961"/>
            <w:bookmarkEnd w:id="3019"/>
          </w:p>
        </w:tc>
        <w:tc>
          <w:tcPr>
            <w:tcW w:w="1141" w:type="dxa"/>
          </w:tcPr>
          <w:p w14:paraId="4878C688" w14:textId="04D56572" w:rsidR="005E115B" w:rsidRPr="005E115B" w:rsidDel="009661CB" w:rsidRDefault="005E115B" w:rsidP="00D704D0">
            <w:pPr>
              <w:rPr>
                <w:ins w:id="3020" w:author="88692" w:date="2020-06-16T16:09:00Z"/>
                <w:del w:id="3021" w:author="Fegie" w:date="2021-04-28T12:03:00Z"/>
                <w:rFonts w:ascii="標楷體" w:eastAsia="標楷體" w:hAnsi="標楷體"/>
                <w:color w:val="FF0000"/>
              </w:rPr>
            </w:pPr>
            <w:ins w:id="3022" w:author="88692" w:date="2020-06-16T16:14:00Z">
              <w:del w:id="3023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下拉式選單</w:delText>
                </w:r>
              </w:del>
            </w:ins>
            <w:bookmarkStart w:id="3024" w:name="_Toc71196962"/>
            <w:bookmarkEnd w:id="3024"/>
          </w:p>
        </w:tc>
        <w:tc>
          <w:tcPr>
            <w:tcW w:w="665" w:type="dxa"/>
          </w:tcPr>
          <w:p w14:paraId="5C653741" w14:textId="09A17F37" w:rsidR="005E115B" w:rsidRPr="005E115B" w:rsidDel="009661CB" w:rsidRDefault="005E115B" w:rsidP="00D704D0">
            <w:pPr>
              <w:rPr>
                <w:ins w:id="3025" w:author="88692" w:date="2020-06-16T16:09:00Z"/>
                <w:del w:id="3026" w:author="Fegie" w:date="2021-04-28T12:03:00Z"/>
                <w:rFonts w:ascii="標楷體" w:eastAsia="標楷體" w:hAnsi="標楷體"/>
                <w:color w:val="FF0000"/>
              </w:rPr>
            </w:pPr>
            <w:bookmarkStart w:id="3027" w:name="_Toc71196963"/>
            <w:bookmarkEnd w:id="3027"/>
          </w:p>
        </w:tc>
        <w:tc>
          <w:tcPr>
            <w:tcW w:w="691" w:type="dxa"/>
          </w:tcPr>
          <w:p w14:paraId="3205AF60" w14:textId="139A0852" w:rsidR="005E115B" w:rsidRPr="005E115B" w:rsidDel="009661CB" w:rsidRDefault="005E115B" w:rsidP="00D704D0">
            <w:pPr>
              <w:rPr>
                <w:ins w:id="3028" w:author="88692" w:date="2020-06-16T16:09:00Z"/>
                <w:del w:id="3029" w:author="Fegie" w:date="2021-04-28T12:03:00Z"/>
                <w:rFonts w:ascii="標楷體" w:eastAsia="標楷體" w:hAnsi="標楷體"/>
                <w:color w:val="FF0000"/>
              </w:rPr>
            </w:pPr>
            <w:bookmarkStart w:id="3030" w:name="_Toc71196964"/>
            <w:bookmarkEnd w:id="3030"/>
          </w:p>
        </w:tc>
        <w:tc>
          <w:tcPr>
            <w:tcW w:w="3613" w:type="dxa"/>
          </w:tcPr>
          <w:p w14:paraId="16DAA9F0" w14:textId="2EB1CB71" w:rsidR="002755CF" w:rsidDel="009661CB" w:rsidRDefault="000B5168" w:rsidP="000B5168">
            <w:pPr>
              <w:rPr>
                <w:ins w:id="3031" w:author="88692" w:date="2020-06-16T16:33:00Z"/>
                <w:del w:id="3032" w:author="Fegie" w:date="2021-04-28T12:03:00Z"/>
                <w:rFonts w:ascii="標楷體" w:eastAsia="標楷體" w:hAnsi="標楷體"/>
                <w:color w:val="FF0000"/>
              </w:rPr>
            </w:pPr>
            <w:ins w:id="3033" w:author="88692" w:date="2020-06-16T16:33:00Z">
              <w:del w:id="303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3035" w:name="_Toc71196965"/>
                <w:bookmarkEnd w:id="3035"/>
              </w:del>
            </w:ins>
          </w:p>
          <w:p w14:paraId="278DC1C0" w14:textId="79788888" w:rsidR="005E115B" w:rsidRPr="005E115B" w:rsidDel="009661CB" w:rsidRDefault="005E115B" w:rsidP="005E115B">
            <w:pPr>
              <w:rPr>
                <w:ins w:id="3036" w:author="88692" w:date="2020-06-16T16:14:00Z"/>
                <w:del w:id="3037" w:author="Fegie" w:date="2021-04-28T12:03:00Z"/>
                <w:rFonts w:ascii="標楷體" w:eastAsia="標楷體" w:hAnsi="標楷體"/>
                <w:color w:val="FF0000"/>
              </w:rPr>
            </w:pPr>
            <w:ins w:id="3038" w:author="88692" w:date="2020-06-16T16:14:00Z">
              <w:del w:id="3039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</w:rPr>
                  <w:delText>Y:是</w:delText>
                </w:r>
                <w:bookmarkStart w:id="3040" w:name="_Toc71196966"/>
                <w:bookmarkEnd w:id="3040"/>
              </w:del>
            </w:ins>
          </w:p>
          <w:p w14:paraId="1F25CBE5" w14:textId="258C7AC7" w:rsidR="005E115B" w:rsidRPr="005E115B" w:rsidDel="009661CB" w:rsidRDefault="005E115B" w:rsidP="005E115B">
            <w:pPr>
              <w:rPr>
                <w:ins w:id="3041" w:author="88692" w:date="2020-06-16T16:09:00Z"/>
                <w:del w:id="3042" w:author="Fegie" w:date="2021-04-28T12:03:00Z"/>
                <w:rFonts w:ascii="標楷體" w:eastAsia="標楷體" w:hAnsi="標楷體"/>
                <w:color w:val="FF0000"/>
              </w:rPr>
            </w:pPr>
            <w:ins w:id="3043" w:author="88692" w:date="2020-06-16T16:14:00Z">
              <w:del w:id="3044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</w:rPr>
                  <w:delText>N:否</w:delText>
                </w:r>
              </w:del>
            </w:ins>
            <w:bookmarkStart w:id="3045" w:name="_Toc71196967"/>
            <w:bookmarkEnd w:id="3045"/>
          </w:p>
        </w:tc>
        <w:bookmarkStart w:id="3046" w:name="_Toc71196968"/>
        <w:bookmarkEnd w:id="3046"/>
      </w:tr>
      <w:tr w:rsidR="002755CF" w:rsidRPr="005E115B" w:rsidDel="009661CB" w14:paraId="5A77A93D" w14:textId="3C953151" w:rsidTr="00CE2128">
        <w:trPr>
          <w:trHeight w:val="291"/>
          <w:jc w:val="center"/>
          <w:ins w:id="3047" w:author="88692" w:date="2020-06-16T16:09:00Z"/>
          <w:del w:id="3048" w:author="Fegie" w:date="2021-04-28T12:03:00Z"/>
        </w:trPr>
        <w:tc>
          <w:tcPr>
            <w:tcW w:w="558" w:type="dxa"/>
          </w:tcPr>
          <w:p w14:paraId="29ED81EA" w14:textId="0181A931" w:rsidR="002755CF" w:rsidRPr="005E115B" w:rsidDel="009661CB" w:rsidRDefault="002755CF" w:rsidP="002755CF">
            <w:pPr>
              <w:rPr>
                <w:ins w:id="3049" w:author="88692" w:date="2020-06-16T16:09:00Z"/>
                <w:del w:id="3050" w:author="Fegie" w:date="2021-04-28T12:03:00Z"/>
                <w:rFonts w:ascii="標楷體" w:eastAsia="標楷體" w:hAnsi="標楷體"/>
                <w:color w:val="FF0000"/>
              </w:rPr>
            </w:pPr>
            <w:bookmarkStart w:id="3051" w:name="_Toc71196969"/>
            <w:bookmarkEnd w:id="3051"/>
          </w:p>
        </w:tc>
        <w:tc>
          <w:tcPr>
            <w:tcW w:w="2152" w:type="dxa"/>
          </w:tcPr>
          <w:p w14:paraId="179DC262" w14:textId="678648A4" w:rsidR="002755CF" w:rsidDel="009661CB" w:rsidRDefault="002755CF" w:rsidP="002755CF">
            <w:pPr>
              <w:rPr>
                <w:ins w:id="3052" w:author="88692" w:date="2020-06-16T16:09:00Z"/>
                <w:del w:id="3053" w:author="Fegie" w:date="2021-04-28T12:03:00Z"/>
                <w:rFonts w:ascii="標楷體" w:eastAsia="標楷體" w:hAnsi="標楷體"/>
                <w:color w:val="FF0000"/>
              </w:rPr>
            </w:pPr>
            <w:ins w:id="3054" w:author="88692" w:date="2020-06-16T16:09:00Z">
              <w:del w:id="305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任職機構名稱</w:delText>
                </w:r>
                <w:bookmarkStart w:id="3056" w:name="_Toc71196970"/>
                <w:bookmarkEnd w:id="3056"/>
              </w:del>
            </w:ins>
          </w:p>
        </w:tc>
        <w:tc>
          <w:tcPr>
            <w:tcW w:w="1296" w:type="dxa"/>
          </w:tcPr>
          <w:p w14:paraId="1A36E1F3" w14:textId="2C627A0D" w:rsidR="002755CF" w:rsidRPr="002755CF" w:rsidDel="009661CB" w:rsidRDefault="002755CF" w:rsidP="002755CF">
            <w:pPr>
              <w:rPr>
                <w:ins w:id="3057" w:author="88692" w:date="2020-06-16T16:09:00Z"/>
                <w:del w:id="3058" w:author="Fegie" w:date="2021-04-28T12:03:00Z"/>
                <w:rFonts w:ascii="標楷體" w:eastAsia="標楷體" w:hAnsi="標楷體"/>
                <w:color w:val="FF0000"/>
              </w:rPr>
            </w:pPr>
            <w:ins w:id="3059" w:author="88692" w:date="2020-06-16T16:17:00Z">
              <w:del w:id="3060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061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X(60)</w:delText>
                </w:r>
              </w:del>
            </w:ins>
            <w:bookmarkStart w:id="3062" w:name="_Toc71196971"/>
            <w:bookmarkEnd w:id="3062"/>
          </w:p>
        </w:tc>
        <w:tc>
          <w:tcPr>
            <w:tcW w:w="1066" w:type="dxa"/>
          </w:tcPr>
          <w:p w14:paraId="4686F188" w14:textId="58F0FE91" w:rsidR="002755CF" w:rsidRPr="002755CF" w:rsidDel="009661CB" w:rsidRDefault="002755CF" w:rsidP="002755CF">
            <w:pPr>
              <w:rPr>
                <w:ins w:id="3063" w:author="88692" w:date="2020-06-16T16:09:00Z"/>
                <w:del w:id="3064" w:author="Fegie" w:date="2021-04-28T12:03:00Z"/>
                <w:rFonts w:ascii="標楷體" w:eastAsia="標楷體" w:hAnsi="標楷體"/>
                <w:color w:val="FF0000"/>
              </w:rPr>
            </w:pPr>
            <w:bookmarkStart w:id="3065" w:name="_Toc71196972"/>
            <w:bookmarkEnd w:id="3065"/>
          </w:p>
        </w:tc>
        <w:tc>
          <w:tcPr>
            <w:tcW w:w="1141" w:type="dxa"/>
          </w:tcPr>
          <w:p w14:paraId="41ECC878" w14:textId="3062E335" w:rsidR="002755CF" w:rsidRPr="002755CF" w:rsidDel="009661CB" w:rsidRDefault="002755CF" w:rsidP="002755CF">
            <w:pPr>
              <w:rPr>
                <w:ins w:id="3066" w:author="88692" w:date="2020-06-16T16:09:00Z"/>
                <w:del w:id="3067" w:author="Fegie" w:date="2021-04-28T12:03:00Z"/>
                <w:rFonts w:ascii="標楷體" w:eastAsia="標楷體" w:hAnsi="標楷體"/>
                <w:color w:val="FF0000"/>
              </w:rPr>
            </w:pPr>
            <w:bookmarkStart w:id="3068" w:name="_Toc71196973"/>
            <w:bookmarkEnd w:id="3068"/>
          </w:p>
        </w:tc>
        <w:tc>
          <w:tcPr>
            <w:tcW w:w="665" w:type="dxa"/>
          </w:tcPr>
          <w:p w14:paraId="33D38A2C" w14:textId="5CB33C9F" w:rsidR="002755CF" w:rsidRPr="002755CF" w:rsidDel="009661CB" w:rsidRDefault="002755CF" w:rsidP="002755CF">
            <w:pPr>
              <w:rPr>
                <w:ins w:id="3069" w:author="88692" w:date="2020-06-16T16:09:00Z"/>
                <w:del w:id="3070" w:author="Fegie" w:date="2021-04-28T12:03:00Z"/>
                <w:rFonts w:ascii="標楷體" w:eastAsia="標楷體" w:hAnsi="標楷體"/>
                <w:color w:val="FF0000"/>
              </w:rPr>
            </w:pPr>
            <w:bookmarkStart w:id="3071" w:name="_Toc71196974"/>
            <w:bookmarkEnd w:id="3071"/>
          </w:p>
        </w:tc>
        <w:tc>
          <w:tcPr>
            <w:tcW w:w="691" w:type="dxa"/>
          </w:tcPr>
          <w:p w14:paraId="55688702" w14:textId="63298DD4" w:rsidR="002755CF" w:rsidRPr="002755CF" w:rsidDel="009661CB" w:rsidRDefault="002755CF" w:rsidP="002755CF">
            <w:pPr>
              <w:rPr>
                <w:ins w:id="3072" w:author="88692" w:date="2020-06-16T16:09:00Z"/>
                <w:del w:id="3073" w:author="Fegie" w:date="2021-04-28T12:03:00Z"/>
                <w:rFonts w:ascii="標楷體" w:eastAsia="標楷體" w:hAnsi="標楷體"/>
                <w:color w:val="FF0000"/>
              </w:rPr>
            </w:pPr>
            <w:bookmarkStart w:id="3074" w:name="_Toc71196975"/>
            <w:bookmarkEnd w:id="3074"/>
          </w:p>
        </w:tc>
        <w:tc>
          <w:tcPr>
            <w:tcW w:w="3613" w:type="dxa"/>
          </w:tcPr>
          <w:p w14:paraId="26104D71" w14:textId="3300B10E" w:rsidR="002755CF" w:rsidRPr="002755CF" w:rsidDel="009661CB" w:rsidRDefault="000B5168" w:rsidP="002755CF">
            <w:pPr>
              <w:rPr>
                <w:ins w:id="3075" w:author="88692" w:date="2020-06-16T16:09:00Z"/>
                <w:del w:id="3076" w:author="Fegie" w:date="2021-04-28T12:03:00Z"/>
                <w:rFonts w:ascii="標楷體" w:eastAsia="標楷體" w:hAnsi="標楷體"/>
                <w:color w:val="FF0000"/>
              </w:rPr>
            </w:pPr>
            <w:ins w:id="3077" w:author="88692" w:date="2020-06-16T16:33:00Z">
              <w:del w:id="307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079" w:name="_Toc71196976"/>
            <w:bookmarkEnd w:id="3079"/>
          </w:p>
        </w:tc>
        <w:bookmarkStart w:id="3080" w:name="_Toc71196977"/>
        <w:bookmarkEnd w:id="3080"/>
      </w:tr>
      <w:tr w:rsidR="002755CF" w:rsidRPr="005E115B" w:rsidDel="009661CB" w14:paraId="1F034C30" w14:textId="49610949" w:rsidTr="00CE2128">
        <w:trPr>
          <w:trHeight w:val="291"/>
          <w:jc w:val="center"/>
          <w:ins w:id="3081" w:author="88692" w:date="2020-06-16T16:09:00Z"/>
          <w:del w:id="3082" w:author="Fegie" w:date="2021-04-28T12:03:00Z"/>
        </w:trPr>
        <w:tc>
          <w:tcPr>
            <w:tcW w:w="558" w:type="dxa"/>
          </w:tcPr>
          <w:p w14:paraId="39AA10FF" w14:textId="4291B1FD" w:rsidR="002755CF" w:rsidRPr="005E115B" w:rsidDel="009661CB" w:rsidRDefault="002755CF" w:rsidP="002755CF">
            <w:pPr>
              <w:rPr>
                <w:ins w:id="3083" w:author="88692" w:date="2020-06-16T16:09:00Z"/>
                <w:del w:id="3084" w:author="Fegie" w:date="2021-04-28T12:03:00Z"/>
                <w:rFonts w:ascii="標楷體" w:eastAsia="標楷體" w:hAnsi="標楷體"/>
                <w:color w:val="FF0000"/>
              </w:rPr>
            </w:pPr>
            <w:bookmarkStart w:id="3085" w:name="_Toc71196978"/>
            <w:bookmarkEnd w:id="3085"/>
          </w:p>
        </w:tc>
        <w:tc>
          <w:tcPr>
            <w:tcW w:w="2152" w:type="dxa"/>
          </w:tcPr>
          <w:p w14:paraId="4C5AE977" w14:textId="5379E5E6" w:rsidR="002755CF" w:rsidDel="009661CB" w:rsidRDefault="002755CF" w:rsidP="002755CF">
            <w:pPr>
              <w:rPr>
                <w:ins w:id="3086" w:author="88692" w:date="2020-06-16T16:09:00Z"/>
                <w:del w:id="3087" w:author="Fegie" w:date="2021-04-28T12:03:00Z"/>
                <w:rFonts w:ascii="標楷體" w:eastAsia="標楷體" w:hAnsi="標楷體"/>
                <w:color w:val="FF0000"/>
              </w:rPr>
            </w:pPr>
            <w:bookmarkStart w:id="3088" w:name="_Hlk43217709"/>
            <w:ins w:id="3089" w:author="88692" w:date="2020-06-16T16:09:00Z">
              <w:del w:id="309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</w:delText>
                </w:r>
              </w:del>
            </w:ins>
            <w:ins w:id="3091" w:author="88692" w:date="2020-06-16T16:10:00Z">
              <w:del w:id="309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統編</w:delText>
                </w:r>
              </w:del>
            </w:ins>
            <w:bookmarkStart w:id="3093" w:name="_Toc71196979"/>
            <w:bookmarkEnd w:id="3088"/>
            <w:bookmarkEnd w:id="3093"/>
          </w:p>
        </w:tc>
        <w:tc>
          <w:tcPr>
            <w:tcW w:w="1296" w:type="dxa"/>
          </w:tcPr>
          <w:p w14:paraId="56BB6A79" w14:textId="6523ADD8" w:rsidR="002755CF" w:rsidRPr="002755CF" w:rsidDel="009661CB" w:rsidRDefault="002755CF" w:rsidP="002755CF">
            <w:pPr>
              <w:rPr>
                <w:ins w:id="3094" w:author="88692" w:date="2020-06-16T16:09:00Z"/>
                <w:del w:id="3095" w:author="Fegie" w:date="2021-04-28T12:03:00Z"/>
                <w:rFonts w:ascii="標楷體" w:eastAsia="標楷體" w:hAnsi="標楷體"/>
                <w:color w:val="FF0000"/>
              </w:rPr>
            </w:pPr>
            <w:ins w:id="3096" w:author="88692" w:date="2020-06-16T16:17:00Z">
              <w:del w:id="309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09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X(08)</w:delText>
                </w:r>
              </w:del>
            </w:ins>
            <w:bookmarkStart w:id="3099" w:name="_Toc71196980"/>
            <w:bookmarkEnd w:id="3099"/>
          </w:p>
        </w:tc>
        <w:tc>
          <w:tcPr>
            <w:tcW w:w="1066" w:type="dxa"/>
          </w:tcPr>
          <w:p w14:paraId="6EF0818A" w14:textId="24D126BD" w:rsidR="002755CF" w:rsidRPr="002755CF" w:rsidDel="009661CB" w:rsidRDefault="002755CF" w:rsidP="002755CF">
            <w:pPr>
              <w:rPr>
                <w:ins w:id="3100" w:author="88692" w:date="2020-06-16T16:09:00Z"/>
                <w:del w:id="3101" w:author="Fegie" w:date="2021-04-28T12:03:00Z"/>
                <w:rFonts w:ascii="標楷體" w:eastAsia="標楷體" w:hAnsi="標楷體"/>
                <w:color w:val="FF0000"/>
              </w:rPr>
            </w:pPr>
            <w:bookmarkStart w:id="3102" w:name="_Toc71196981"/>
            <w:bookmarkEnd w:id="3102"/>
          </w:p>
        </w:tc>
        <w:tc>
          <w:tcPr>
            <w:tcW w:w="1141" w:type="dxa"/>
          </w:tcPr>
          <w:p w14:paraId="1BA68651" w14:textId="06C7F063" w:rsidR="002755CF" w:rsidRPr="002755CF" w:rsidDel="009661CB" w:rsidRDefault="002755CF" w:rsidP="002755CF">
            <w:pPr>
              <w:rPr>
                <w:ins w:id="3103" w:author="88692" w:date="2020-06-16T16:09:00Z"/>
                <w:del w:id="3104" w:author="Fegie" w:date="2021-04-28T12:03:00Z"/>
                <w:rFonts w:ascii="標楷體" w:eastAsia="標楷體" w:hAnsi="標楷體"/>
                <w:color w:val="FF0000"/>
              </w:rPr>
            </w:pPr>
            <w:bookmarkStart w:id="3105" w:name="_Toc71196982"/>
            <w:bookmarkEnd w:id="3105"/>
          </w:p>
        </w:tc>
        <w:tc>
          <w:tcPr>
            <w:tcW w:w="665" w:type="dxa"/>
          </w:tcPr>
          <w:p w14:paraId="5E7B9C94" w14:textId="3F5DC3A2" w:rsidR="002755CF" w:rsidRPr="002755CF" w:rsidDel="009661CB" w:rsidRDefault="002755CF" w:rsidP="002755CF">
            <w:pPr>
              <w:rPr>
                <w:ins w:id="3106" w:author="88692" w:date="2020-06-16T16:09:00Z"/>
                <w:del w:id="3107" w:author="Fegie" w:date="2021-04-28T12:03:00Z"/>
                <w:rFonts w:ascii="標楷體" w:eastAsia="標楷體" w:hAnsi="標楷體"/>
                <w:color w:val="FF0000"/>
              </w:rPr>
            </w:pPr>
            <w:bookmarkStart w:id="3108" w:name="_Toc71196983"/>
            <w:bookmarkEnd w:id="3108"/>
          </w:p>
        </w:tc>
        <w:tc>
          <w:tcPr>
            <w:tcW w:w="691" w:type="dxa"/>
          </w:tcPr>
          <w:p w14:paraId="4732BAB9" w14:textId="0B26E423" w:rsidR="002755CF" w:rsidRPr="002755CF" w:rsidDel="009661CB" w:rsidRDefault="002755CF" w:rsidP="002755CF">
            <w:pPr>
              <w:rPr>
                <w:ins w:id="3109" w:author="88692" w:date="2020-06-16T16:09:00Z"/>
                <w:del w:id="3110" w:author="Fegie" w:date="2021-04-28T12:03:00Z"/>
                <w:rFonts w:ascii="標楷體" w:eastAsia="標楷體" w:hAnsi="標楷體"/>
                <w:color w:val="FF0000"/>
              </w:rPr>
            </w:pPr>
            <w:bookmarkStart w:id="3111" w:name="_Toc71196984"/>
            <w:bookmarkEnd w:id="3111"/>
          </w:p>
        </w:tc>
        <w:tc>
          <w:tcPr>
            <w:tcW w:w="3613" w:type="dxa"/>
          </w:tcPr>
          <w:p w14:paraId="003226B3" w14:textId="0D7129E6" w:rsidR="002755CF" w:rsidRPr="002755CF" w:rsidDel="009661CB" w:rsidRDefault="000B5168">
            <w:pPr>
              <w:rPr>
                <w:ins w:id="3112" w:author="88692" w:date="2020-06-16T16:09:00Z"/>
                <w:del w:id="3113" w:author="Fegie" w:date="2021-04-28T12:03:00Z"/>
                <w:rFonts w:ascii="標楷體" w:eastAsia="標楷體" w:hAnsi="標楷體"/>
                <w:color w:val="FF0000"/>
              </w:rPr>
            </w:pPr>
            <w:ins w:id="3114" w:author="88692" w:date="2020-06-16T16:33:00Z">
              <w:del w:id="311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16" w:name="_Toc71196985"/>
            <w:bookmarkEnd w:id="3116"/>
          </w:p>
        </w:tc>
        <w:bookmarkStart w:id="3117" w:name="_Toc71196986"/>
        <w:bookmarkEnd w:id="3117"/>
      </w:tr>
      <w:tr w:rsidR="002755CF" w:rsidRPr="005E115B" w:rsidDel="009661CB" w14:paraId="66199019" w14:textId="2FC204A2" w:rsidTr="00CE2128">
        <w:trPr>
          <w:trHeight w:val="291"/>
          <w:jc w:val="center"/>
          <w:ins w:id="3118" w:author="88692" w:date="2020-06-16T16:09:00Z"/>
          <w:del w:id="3119" w:author="Fegie" w:date="2021-04-28T12:03:00Z"/>
        </w:trPr>
        <w:tc>
          <w:tcPr>
            <w:tcW w:w="558" w:type="dxa"/>
          </w:tcPr>
          <w:p w14:paraId="3CCAC349" w14:textId="2AAE2038" w:rsidR="002755CF" w:rsidRPr="005E115B" w:rsidDel="009661CB" w:rsidRDefault="002755CF" w:rsidP="002755CF">
            <w:pPr>
              <w:rPr>
                <w:ins w:id="3120" w:author="88692" w:date="2020-06-16T16:09:00Z"/>
                <w:del w:id="3121" w:author="Fegie" w:date="2021-04-28T12:03:00Z"/>
                <w:rFonts w:ascii="標楷體" w:eastAsia="標楷體" w:hAnsi="標楷體"/>
                <w:color w:val="FF0000"/>
              </w:rPr>
            </w:pPr>
            <w:bookmarkStart w:id="3122" w:name="_Toc71196987"/>
            <w:bookmarkEnd w:id="3122"/>
          </w:p>
        </w:tc>
        <w:tc>
          <w:tcPr>
            <w:tcW w:w="2152" w:type="dxa"/>
          </w:tcPr>
          <w:p w14:paraId="49B2AF25" w14:textId="0679E62C" w:rsidR="002755CF" w:rsidDel="009661CB" w:rsidRDefault="002755CF" w:rsidP="002755CF">
            <w:pPr>
              <w:rPr>
                <w:ins w:id="3123" w:author="88692" w:date="2020-06-16T16:09:00Z"/>
                <w:del w:id="3124" w:author="Fegie" w:date="2021-04-28T12:03:00Z"/>
                <w:rFonts w:ascii="標楷體" w:eastAsia="標楷體" w:hAnsi="標楷體"/>
                <w:color w:val="FF0000"/>
              </w:rPr>
            </w:pPr>
            <w:ins w:id="3125" w:author="88692" w:date="2020-06-16T16:09:00Z">
              <w:del w:id="312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</w:delText>
                </w:r>
              </w:del>
            </w:ins>
            <w:ins w:id="3127" w:author="88692" w:date="2020-06-16T16:10:00Z">
              <w:del w:id="312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電話</w:delText>
                </w:r>
              </w:del>
            </w:ins>
            <w:bookmarkStart w:id="3129" w:name="_Toc71196988"/>
            <w:bookmarkEnd w:id="3129"/>
          </w:p>
        </w:tc>
        <w:tc>
          <w:tcPr>
            <w:tcW w:w="1296" w:type="dxa"/>
          </w:tcPr>
          <w:p w14:paraId="66F6004C" w14:textId="7EBD5EE7" w:rsidR="002755CF" w:rsidRPr="002755CF" w:rsidDel="009661CB" w:rsidRDefault="002755CF" w:rsidP="002755CF">
            <w:pPr>
              <w:rPr>
                <w:ins w:id="3130" w:author="88692" w:date="2020-06-16T16:09:00Z"/>
                <w:del w:id="3131" w:author="Fegie" w:date="2021-04-28T12:03:00Z"/>
                <w:rFonts w:ascii="標楷體" w:eastAsia="標楷體" w:hAnsi="標楷體"/>
                <w:color w:val="FF0000"/>
              </w:rPr>
            </w:pPr>
            <w:ins w:id="3132" w:author="88692" w:date="2020-06-16T16:17:00Z">
              <w:del w:id="313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3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X(16)</w:delText>
                </w:r>
              </w:del>
            </w:ins>
            <w:bookmarkStart w:id="3135" w:name="_Toc71196989"/>
            <w:bookmarkEnd w:id="3135"/>
          </w:p>
        </w:tc>
        <w:tc>
          <w:tcPr>
            <w:tcW w:w="1066" w:type="dxa"/>
          </w:tcPr>
          <w:p w14:paraId="067645FE" w14:textId="41EECB63" w:rsidR="002755CF" w:rsidRPr="002755CF" w:rsidDel="009661CB" w:rsidRDefault="002755CF" w:rsidP="002755CF">
            <w:pPr>
              <w:rPr>
                <w:ins w:id="3136" w:author="88692" w:date="2020-06-16T16:09:00Z"/>
                <w:del w:id="3137" w:author="Fegie" w:date="2021-04-28T12:03:00Z"/>
                <w:rFonts w:ascii="標楷體" w:eastAsia="標楷體" w:hAnsi="標楷體"/>
                <w:color w:val="FF0000"/>
              </w:rPr>
            </w:pPr>
            <w:bookmarkStart w:id="3138" w:name="_Toc71196990"/>
            <w:bookmarkEnd w:id="3138"/>
          </w:p>
        </w:tc>
        <w:tc>
          <w:tcPr>
            <w:tcW w:w="1141" w:type="dxa"/>
          </w:tcPr>
          <w:p w14:paraId="0267E7B6" w14:textId="00FD7E65" w:rsidR="002755CF" w:rsidRPr="002755CF" w:rsidDel="009661CB" w:rsidRDefault="002755CF" w:rsidP="002755CF">
            <w:pPr>
              <w:rPr>
                <w:ins w:id="3139" w:author="88692" w:date="2020-06-16T16:09:00Z"/>
                <w:del w:id="3140" w:author="Fegie" w:date="2021-04-28T12:03:00Z"/>
                <w:rFonts w:ascii="標楷體" w:eastAsia="標楷體" w:hAnsi="標楷體"/>
                <w:color w:val="FF0000"/>
              </w:rPr>
            </w:pPr>
            <w:bookmarkStart w:id="3141" w:name="_Toc71196991"/>
            <w:bookmarkEnd w:id="3141"/>
          </w:p>
        </w:tc>
        <w:tc>
          <w:tcPr>
            <w:tcW w:w="665" w:type="dxa"/>
          </w:tcPr>
          <w:p w14:paraId="6730DAB3" w14:textId="17E68B9C" w:rsidR="002755CF" w:rsidRPr="002755CF" w:rsidDel="009661CB" w:rsidRDefault="002755CF" w:rsidP="002755CF">
            <w:pPr>
              <w:rPr>
                <w:ins w:id="3142" w:author="88692" w:date="2020-06-16T16:09:00Z"/>
                <w:del w:id="3143" w:author="Fegie" w:date="2021-04-28T12:03:00Z"/>
                <w:rFonts w:ascii="標楷體" w:eastAsia="標楷體" w:hAnsi="標楷體"/>
                <w:color w:val="FF0000"/>
              </w:rPr>
            </w:pPr>
            <w:bookmarkStart w:id="3144" w:name="_Toc71196992"/>
            <w:bookmarkEnd w:id="3144"/>
          </w:p>
        </w:tc>
        <w:tc>
          <w:tcPr>
            <w:tcW w:w="691" w:type="dxa"/>
          </w:tcPr>
          <w:p w14:paraId="5842FDF6" w14:textId="0286ABE1" w:rsidR="002755CF" w:rsidRPr="002755CF" w:rsidDel="009661CB" w:rsidRDefault="002755CF" w:rsidP="002755CF">
            <w:pPr>
              <w:rPr>
                <w:ins w:id="3145" w:author="88692" w:date="2020-06-16T16:09:00Z"/>
                <w:del w:id="3146" w:author="Fegie" w:date="2021-04-28T12:03:00Z"/>
                <w:rFonts w:ascii="標楷體" w:eastAsia="標楷體" w:hAnsi="標楷體"/>
                <w:color w:val="FF0000"/>
              </w:rPr>
            </w:pPr>
            <w:bookmarkStart w:id="3147" w:name="_Toc71196993"/>
            <w:bookmarkEnd w:id="3147"/>
          </w:p>
        </w:tc>
        <w:tc>
          <w:tcPr>
            <w:tcW w:w="3613" w:type="dxa"/>
          </w:tcPr>
          <w:p w14:paraId="1D15BDA8" w14:textId="26308DF0" w:rsidR="002755CF" w:rsidRPr="002755CF" w:rsidDel="009661CB" w:rsidRDefault="000B5168">
            <w:pPr>
              <w:rPr>
                <w:ins w:id="3148" w:author="88692" w:date="2020-06-16T16:09:00Z"/>
                <w:del w:id="3149" w:author="Fegie" w:date="2021-04-28T12:03:00Z"/>
                <w:rFonts w:ascii="標楷體" w:eastAsia="標楷體" w:hAnsi="標楷體"/>
                <w:color w:val="FF0000"/>
              </w:rPr>
            </w:pPr>
            <w:ins w:id="3150" w:author="88692" w:date="2020-06-16T16:33:00Z">
              <w:del w:id="3151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52" w:name="_Toc71196994"/>
            <w:bookmarkEnd w:id="3152"/>
          </w:p>
        </w:tc>
        <w:bookmarkStart w:id="3153" w:name="_Toc71196995"/>
        <w:bookmarkEnd w:id="3153"/>
      </w:tr>
      <w:tr w:rsidR="002755CF" w:rsidRPr="005E115B" w:rsidDel="009661CB" w14:paraId="0E6381A6" w14:textId="0E85D6FE" w:rsidTr="00CE2128">
        <w:trPr>
          <w:trHeight w:val="291"/>
          <w:jc w:val="center"/>
          <w:ins w:id="3154" w:author="88692" w:date="2020-06-16T16:10:00Z"/>
          <w:del w:id="3155" w:author="Fegie" w:date="2021-04-28T12:03:00Z"/>
        </w:trPr>
        <w:tc>
          <w:tcPr>
            <w:tcW w:w="558" w:type="dxa"/>
          </w:tcPr>
          <w:p w14:paraId="47F91C82" w14:textId="41388987" w:rsidR="002755CF" w:rsidRPr="005E115B" w:rsidDel="009661CB" w:rsidRDefault="002755CF" w:rsidP="002755CF">
            <w:pPr>
              <w:rPr>
                <w:ins w:id="3156" w:author="88692" w:date="2020-06-16T16:10:00Z"/>
                <w:del w:id="3157" w:author="Fegie" w:date="2021-04-28T12:03:00Z"/>
                <w:rFonts w:ascii="標楷體" w:eastAsia="標楷體" w:hAnsi="標楷體"/>
                <w:color w:val="FF0000"/>
              </w:rPr>
            </w:pPr>
            <w:bookmarkStart w:id="3158" w:name="_Toc71196996"/>
            <w:bookmarkEnd w:id="3158"/>
          </w:p>
        </w:tc>
        <w:tc>
          <w:tcPr>
            <w:tcW w:w="2152" w:type="dxa"/>
          </w:tcPr>
          <w:p w14:paraId="3AC7881C" w14:textId="071B5724" w:rsidR="002755CF" w:rsidDel="009661CB" w:rsidRDefault="002755CF" w:rsidP="002755CF">
            <w:pPr>
              <w:rPr>
                <w:ins w:id="3159" w:author="88692" w:date="2020-06-16T16:10:00Z"/>
                <w:del w:id="3160" w:author="Fegie" w:date="2021-04-28T12:03:00Z"/>
                <w:rFonts w:ascii="標楷體" w:eastAsia="標楷體" w:hAnsi="標楷體"/>
                <w:color w:val="FF0000"/>
              </w:rPr>
            </w:pPr>
            <w:ins w:id="3161" w:author="88692" w:date="2020-06-16T16:10:00Z">
              <w:del w:id="316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職位名稱</w:delText>
                </w:r>
                <w:bookmarkStart w:id="3163" w:name="_Toc71196997"/>
                <w:bookmarkEnd w:id="3163"/>
              </w:del>
            </w:ins>
          </w:p>
        </w:tc>
        <w:tc>
          <w:tcPr>
            <w:tcW w:w="1296" w:type="dxa"/>
          </w:tcPr>
          <w:p w14:paraId="13BD6EB2" w14:textId="4E5B9039" w:rsidR="002755CF" w:rsidRPr="002755CF" w:rsidDel="009661CB" w:rsidRDefault="002755CF" w:rsidP="002755CF">
            <w:pPr>
              <w:rPr>
                <w:ins w:id="3164" w:author="88692" w:date="2020-06-16T16:10:00Z"/>
                <w:del w:id="3165" w:author="Fegie" w:date="2021-04-28T12:03:00Z"/>
                <w:rFonts w:ascii="標楷體" w:eastAsia="標楷體" w:hAnsi="標楷體"/>
                <w:color w:val="FF0000"/>
              </w:rPr>
            </w:pPr>
            <w:ins w:id="3166" w:author="88692" w:date="2020-06-16T16:17:00Z">
              <w:del w:id="316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6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X(20)</w:delText>
                </w:r>
              </w:del>
            </w:ins>
            <w:bookmarkStart w:id="3169" w:name="_Toc71196998"/>
            <w:bookmarkEnd w:id="3169"/>
          </w:p>
        </w:tc>
        <w:tc>
          <w:tcPr>
            <w:tcW w:w="1066" w:type="dxa"/>
          </w:tcPr>
          <w:p w14:paraId="654C51F1" w14:textId="29B8A7CF" w:rsidR="002755CF" w:rsidRPr="002755CF" w:rsidDel="009661CB" w:rsidRDefault="002755CF" w:rsidP="002755CF">
            <w:pPr>
              <w:rPr>
                <w:ins w:id="3170" w:author="88692" w:date="2020-06-16T16:10:00Z"/>
                <w:del w:id="3171" w:author="Fegie" w:date="2021-04-28T12:03:00Z"/>
                <w:rFonts w:ascii="標楷體" w:eastAsia="標楷體" w:hAnsi="標楷體"/>
                <w:color w:val="FF0000"/>
              </w:rPr>
            </w:pPr>
            <w:bookmarkStart w:id="3172" w:name="_Toc71196999"/>
            <w:bookmarkEnd w:id="3172"/>
          </w:p>
        </w:tc>
        <w:tc>
          <w:tcPr>
            <w:tcW w:w="1141" w:type="dxa"/>
          </w:tcPr>
          <w:p w14:paraId="3BF07BFE" w14:textId="2C0A8685" w:rsidR="002755CF" w:rsidRPr="002755CF" w:rsidDel="009661CB" w:rsidRDefault="002755CF" w:rsidP="002755CF">
            <w:pPr>
              <w:rPr>
                <w:ins w:id="3173" w:author="88692" w:date="2020-06-16T16:10:00Z"/>
                <w:del w:id="3174" w:author="Fegie" w:date="2021-04-28T12:03:00Z"/>
                <w:rFonts w:ascii="標楷體" w:eastAsia="標楷體" w:hAnsi="標楷體"/>
                <w:color w:val="FF0000"/>
              </w:rPr>
            </w:pPr>
            <w:bookmarkStart w:id="3175" w:name="_Toc71197000"/>
            <w:bookmarkEnd w:id="3175"/>
          </w:p>
        </w:tc>
        <w:tc>
          <w:tcPr>
            <w:tcW w:w="665" w:type="dxa"/>
          </w:tcPr>
          <w:p w14:paraId="13D19944" w14:textId="2AD75962" w:rsidR="002755CF" w:rsidRPr="002755CF" w:rsidDel="009661CB" w:rsidRDefault="002755CF" w:rsidP="002755CF">
            <w:pPr>
              <w:rPr>
                <w:ins w:id="3176" w:author="88692" w:date="2020-06-16T16:10:00Z"/>
                <w:del w:id="3177" w:author="Fegie" w:date="2021-04-28T12:03:00Z"/>
                <w:rFonts w:ascii="標楷體" w:eastAsia="標楷體" w:hAnsi="標楷體"/>
                <w:color w:val="FF0000"/>
              </w:rPr>
            </w:pPr>
            <w:bookmarkStart w:id="3178" w:name="_Toc71197001"/>
            <w:bookmarkEnd w:id="3178"/>
          </w:p>
        </w:tc>
        <w:tc>
          <w:tcPr>
            <w:tcW w:w="691" w:type="dxa"/>
          </w:tcPr>
          <w:p w14:paraId="6AF17EF2" w14:textId="228CDFDE" w:rsidR="002755CF" w:rsidRPr="002755CF" w:rsidDel="009661CB" w:rsidRDefault="002755CF" w:rsidP="002755CF">
            <w:pPr>
              <w:rPr>
                <w:ins w:id="3179" w:author="88692" w:date="2020-06-16T16:10:00Z"/>
                <w:del w:id="3180" w:author="Fegie" w:date="2021-04-28T12:03:00Z"/>
                <w:rFonts w:ascii="標楷體" w:eastAsia="標楷體" w:hAnsi="標楷體"/>
                <w:color w:val="FF0000"/>
              </w:rPr>
            </w:pPr>
            <w:bookmarkStart w:id="3181" w:name="_Toc71197002"/>
            <w:bookmarkEnd w:id="3181"/>
          </w:p>
        </w:tc>
        <w:tc>
          <w:tcPr>
            <w:tcW w:w="3613" w:type="dxa"/>
          </w:tcPr>
          <w:p w14:paraId="4DA0016D" w14:textId="1F655BF7" w:rsidR="002755CF" w:rsidRPr="002755CF" w:rsidDel="009661CB" w:rsidRDefault="000B5168">
            <w:pPr>
              <w:rPr>
                <w:ins w:id="3182" w:author="88692" w:date="2020-06-16T16:10:00Z"/>
                <w:del w:id="3183" w:author="Fegie" w:date="2021-04-28T12:03:00Z"/>
                <w:rFonts w:ascii="標楷體" w:eastAsia="標楷體" w:hAnsi="標楷體"/>
                <w:color w:val="FF0000"/>
              </w:rPr>
            </w:pPr>
            <w:ins w:id="3184" w:author="88692" w:date="2020-06-16T16:33:00Z">
              <w:del w:id="318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86" w:name="_Toc71197003"/>
            <w:bookmarkEnd w:id="3186"/>
          </w:p>
        </w:tc>
        <w:bookmarkStart w:id="3187" w:name="_Toc71197004"/>
        <w:bookmarkEnd w:id="3187"/>
      </w:tr>
      <w:tr w:rsidR="000B5168" w:rsidRPr="005E115B" w:rsidDel="009661CB" w14:paraId="114DE1CE" w14:textId="45AA84BB" w:rsidTr="00CE2128">
        <w:trPr>
          <w:trHeight w:val="291"/>
          <w:jc w:val="center"/>
          <w:ins w:id="3188" w:author="88692" w:date="2020-06-16T16:10:00Z"/>
          <w:del w:id="3189" w:author="Fegie" w:date="2021-04-28T12:03:00Z"/>
        </w:trPr>
        <w:tc>
          <w:tcPr>
            <w:tcW w:w="558" w:type="dxa"/>
          </w:tcPr>
          <w:p w14:paraId="561ED4D6" w14:textId="3F9593F5" w:rsidR="000B5168" w:rsidRPr="005E115B" w:rsidDel="009661CB" w:rsidRDefault="000B5168" w:rsidP="000B5168">
            <w:pPr>
              <w:rPr>
                <w:ins w:id="3190" w:author="88692" w:date="2020-06-16T16:10:00Z"/>
                <w:del w:id="3191" w:author="Fegie" w:date="2021-04-28T12:03:00Z"/>
                <w:rFonts w:ascii="標楷體" w:eastAsia="標楷體" w:hAnsi="標楷體"/>
                <w:color w:val="FF0000"/>
              </w:rPr>
            </w:pPr>
            <w:bookmarkStart w:id="3192" w:name="_Toc71197005"/>
            <w:bookmarkEnd w:id="3192"/>
          </w:p>
        </w:tc>
        <w:tc>
          <w:tcPr>
            <w:tcW w:w="2152" w:type="dxa"/>
          </w:tcPr>
          <w:p w14:paraId="77D8048F" w14:textId="5E18B00E" w:rsidR="000B5168" w:rsidDel="009661CB" w:rsidRDefault="000B5168" w:rsidP="000B5168">
            <w:pPr>
              <w:rPr>
                <w:ins w:id="3193" w:author="88692" w:date="2020-06-16T16:10:00Z"/>
                <w:del w:id="3194" w:author="Fegie" w:date="2021-04-28T12:03:00Z"/>
                <w:rFonts w:ascii="標楷體" w:eastAsia="標楷體" w:hAnsi="標楷體"/>
                <w:color w:val="FF0000"/>
              </w:rPr>
            </w:pPr>
            <w:ins w:id="3195" w:author="88692" w:date="2020-06-16T16:10:00Z">
              <w:del w:id="319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服務年資</w:delText>
                </w:r>
                <w:bookmarkStart w:id="3197" w:name="_Toc71197006"/>
                <w:bookmarkEnd w:id="3197"/>
              </w:del>
            </w:ins>
          </w:p>
        </w:tc>
        <w:tc>
          <w:tcPr>
            <w:tcW w:w="1296" w:type="dxa"/>
          </w:tcPr>
          <w:p w14:paraId="3533D497" w14:textId="1343EB1E" w:rsidR="000B5168" w:rsidRPr="002755CF" w:rsidDel="009661CB" w:rsidRDefault="000B5168" w:rsidP="000B5168">
            <w:pPr>
              <w:rPr>
                <w:ins w:id="3198" w:author="88692" w:date="2020-06-16T16:10:00Z"/>
                <w:del w:id="3199" w:author="Fegie" w:date="2021-04-28T12:03:00Z"/>
                <w:rFonts w:ascii="標楷體" w:eastAsia="標楷體" w:hAnsi="標楷體"/>
                <w:color w:val="FF0000"/>
              </w:rPr>
            </w:pPr>
            <w:ins w:id="3200" w:author="88692" w:date="2020-06-16T16:17:00Z">
              <w:del w:id="320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0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X(02)</w:delText>
                </w:r>
              </w:del>
            </w:ins>
            <w:bookmarkStart w:id="3203" w:name="_Toc71197007"/>
            <w:bookmarkEnd w:id="3203"/>
          </w:p>
        </w:tc>
        <w:tc>
          <w:tcPr>
            <w:tcW w:w="1066" w:type="dxa"/>
          </w:tcPr>
          <w:p w14:paraId="206F7B66" w14:textId="2F9F962C" w:rsidR="000B5168" w:rsidRPr="002755CF" w:rsidDel="009661CB" w:rsidRDefault="000B5168" w:rsidP="000B5168">
            <w:pPr>
              <w:rPr>
                <w:ins w:id="3204" w:author="88692" w:date="2020-06-16T16:10:00Z"/>
                <w:del w:id="3205" w:author="Fegie" w:date="2021-04-28T12:03:00Z"/>
                <w:rFonts w:ascii="標楷體" w:eastAsia="標楷體" w:hAnsi="標楷體"/>
                <w:color w:val="FF0000"/>
              </w:rPr>
            </w:pPr>
            <w:bookmarkStart w:id="3206" w:name="_Toc71197008"/>
            <w:bookmarkEnd w:id="3206"/>
          </w:p>
        </w:tc>
        <w:tc>
          <w:tcPr>
            <w:tcW w:w="1141" w:type="dxa"/>
          </w:tcPr>
          <w:p w14:paraId="6FDDCA06" w14:textId="1850D946" w:rsidR="000B5168" w:rsidRPr="002755CF" w:rsidDel="009661CB" w:rsidRDefault="000B5168" w:rsidP="000B5168">
            <w:pPr>
              <w:rPr>
                <w:ins w:id="3207" w:author="88692" w:date="2020-06-16T16:10:00Z"/>
                <w:del w:id="3208" w:author="Fegie" w:date="2021-04-28T12:03:00Z"/>
                <w:rFonts w:ascii="標楷體" w:eastAsia="標楷體" w:hAnsi="標楷體"/>
                <w:color w:val="FF0000"/>
              </w:rPr>
            </w:pPr>
            <w:bookmarkStart w:id="3209" w:name="_Toc71197009"/>
            <w:bookmarkEnd w:id="3209"/>
          </w:p>
        </w:tc>
        <w:tc>
          <w:tcPr>
            <w:tcW w:w="665" w:type="dxa"/>
          </w:tcPr>
          <w:p w14:paraId="2A9C3D72" w14:textId="70AC0A40" w:rsidR="000B5168" w:rsidRPr="002755CF" w:rsidDel="009661CB" w:rsidRDefault="000B5168" w:rsidP="000B5168">
            <w:pPr>
              <w:rPr>
                <w:ins w:id="3210" w:author="88692" w:date="2020-06-16T16:10:00Z"/>
                <w:del w:id="3211" w:author="Fegie" w:date="2021-04-28T12:03:00Z"/>
                <w:rFonts w:ascii="標楷體" w:eastAsia="標楷體" w:hAnsi="標楷體"/>
                <w:color w:val="FF0000"/>
              </w:rPr>
            </w:pPr>
            <w:bookmarkStart w:id="3212" w:name="_Toc71197010"/>
            <w:bookmarkEnd w:id="3212"/>
          </w:p>
        </w:tc>
        <w:tc>
          <w:tcPr>
            <w:tcW w:w="691" w:type="dxa"/>
          </w:tcPr>
          <w:p w14:paraId="46EDFC3B" w14:textId="13121F75" w:rsidR="000B5168" w:rsidRPr="002755CF" w:rsidDel="009661CB" w:rsidRDefault="000B5168" w:rsidP="000B5168">
            <w:pPr>
              <w:rPr>
                <w:ins w:id="3213" w:author="88692" w:date="2020-06-16T16:10:00Z"/>
                <w:del w:id="3214" w:author="Fegie" w:date="2021-04-28T12:03:00Z"/>
                <w:rFonts w:ascii="標楷體" w:eastAsia="標楷體" w:hAnsi="標楷體"/>
                <w:color w:val="FF0000"/>
              </w:rPr>
            </w:pPr>
            <w:bookmarkStart w:id="3215" w:name="_Toc71197011"/>
            <w:bookmarkEnd w:id="3215"/>
          </w:p>
        </w:tc>
        <w:tc>
          <w:tcPr>
            <w:tcW w:w="3613" w:type="dxa"/>
          </w:tcPr>
          <w:p w14:paraId="32F237A7" w14:textId="53CEF56F" w:rsidR="000B5168" w:rsidRPr="002755CF" w:rsidDel="009661CB" w:rsidRDefault="000B5168" w:rsidP="000B5168">
            <w:pPr>
              <w:rPr>
                <w:ins w:id="3216" w:author="88692" w:date="2020-06-16T16:10:00Z"/>
                <w:del w:id="3217" w:author="Fegie" w:date="2021-04-28T12:03:00Z"/>
                <w:rFonts w:ascii="標楷體" w:eastAsia="標楷體" w:hAnsi="標楷體"/>
                <w:color w:val="FF0000"/>
              </w:rPr>
            </w:pPr>
            <w:ins w:id="3218" w:author="88692" w:date="2020-06-16T16:34:00Z">
              <w:del w:id="321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20" w:name="_Toc71197012"/>
            <w:bookmarkEnd w:id="3220"/>
          </w:p>
        </w:tc>
        <w:bookmarkStart w:id="3221" w:name="_Toc71197013"/>
        <w:bookmarkEnd w:id="3221"/>
      </w:tr>
      <w:tr w:rsidR="000B5168" w:rsidRPr="005E115B" w:rsidDel="009661CB" w14:paraId="0F300109" w14:textId="465DA366" w:rsidTr="00CE2128">
        <w:trPr>
          <w:trHeight w:val="291"/>
          <w:jc w:val="center"/>
          <w:ins w:id="3222" w:author="88692" w:date="2020-06-16T16:10:00Z"/>
          <w:del w:id="3223" w:author="Fegie" w:date="2021-04-28T12:03:00Z"/>
        </w:trPr>
        <w:tc>
          <w:tcPr>
            <w:tcW w:w="558" w:type="dxa"/>
          </w:tcPr>
          <w:p w14:paraId="59623376" w14:textId="39B2D8DE" w:rsidR="000B5168" w:rsidRPr="005E115B" w:rsidDel="009661CB" w:rsidRDefault="000B5168" w:rsidP="000B5168">
            <w:pPr>
              <w:rPr>
                <w:ins w:id="3224" w:author="88692" w:date="2020-06-16T16:10:00Z"/>
                <w:del w:id="3225" w:author="Fegie" w:date="2021-04-28T12:03:00Z"/>
                <w:rFonts w:ascii="標楷體" w:eastAsia="標楷體" w:hAnsi="標楷體"/>
                <w:color w:val="FF0000"/>
              </w:rPr>
            </w:pPr>
            <w:bookmarkStart w:id="3226" w:name="_Toc71197014"/>
            <w:bookmarkEnd w:id="3226"/>
          </w:p>
        </w:tc>
        <w:tc>
          <w:tcPr>
            <w:tcW w:w="2152" w:type="dxa"/>
          </w:tcPr>
          <w:p w14:paraId="275D2C2E" w14:textId="530421E6" w:rsidR="000B5168" w:rsidDel="009661CB" w:rsidRDefault="000B5168" w:rsidP="000B5168">
            <w:pPr>
              <w:rPr>
                <w:ins w:id="3227" w:author="88692" w:date="2020-06-16T16:10:00Z"/>
                <w:del w:id="3228" w:author="Fegie" w:date="2021-04-28T12:03:00Z"/>
                <w:rFonts w:ascii="標楷體" w:eastAsia="標楷體" w:hAnsi="標楷體"/>
                <w:color w:val="FF0000"/>
              </w:rPr>
            </w:pPr>
            <w:ins w:id="3229" w:author="88692" w:date="2020-06-16T16:10:00Z">
              <w:del w:id="323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</w:delText>
                </w:r>
                <w:bookmarkStart w:id="3231" w:name="_Toc71197015"/>
                <w:bookmarkEnd w:id="3231"/>
              </w:del>
            </w:ins>
          </w:p>
        </w:tc>
        <w:tc>
          <w:tcPr>
            <w:tcW w:w="1296" w:type="dxa"/>
          </w:tcPr>
          <w:p w14:paraId="3C74B348" w14:textId="5D011270" w:rsidR="000B5168" w:rsidRPr="002755CF" w:rsidDel="009661CB" w:rsidRDefault="000B5168" w:rsidP="000B5168">
            <w:pPr>
              <w:rPr>
                <w:ins w:id="3232" w:author="88692" w:date="2020-06-16T16:10:00Z"/>
                <w:del w:id="3233" w:author="Fegie" w:date="2021-04-28T12:03:00Z"/>
                <w:rFonts w:ascii="標楷體" w:eastAsia="標楷體" w:hAnsi="標楷體"/>
                <w:color w:val="FF0000"/>
              </w:rPr>
            </w:pPr>
            <w:ins w:id="3234" w:author="88692" w:date="2020-06-16T16:17:00Z">
              <w:del w:id="323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3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9(09)</w:delText>
                </w:r>
              </w:del>
            </w:ins>
            <w:bookmarkStart w:id="3237" w:name="_Toc71197016"/>
            <w:bookmarkEnd w:id="3237"/>
          </w:p>
        </w:tc>
        <w:tc>
          <w:tcPr>
            <w:tcW w:w="1066" w:type="dxa"/>
          </w:tcPr>
          <w:p w14:paraId="640EB170" w14:textId="0D2D30F3" w:rsidR="000B5168" w:rsidRPr="002755CF" w:rsidDel="009661CB" w:rsidRDefault="000B5168" w:rsidP="000B5168">
            <w:pPr>
              <w:rPr>
                <w:ins w:id="3238" w:author="88692" w:date="2020-06-16T16:10:00Z"/>
                <w:del w:id="3239" w:author="Fegie" w:date="2021-04-28T12:03:00Z"/>
                <w:rFonts w:ascii="標楷體" w:eastAsia="標楷體" w:hAnsi="標楷體"/>
                <w:color w:val="FF0000"/>
              </w:rPr>
            </w:pPr>
            <w:bookmarkStart w:id="3240" w:name="_Toc71197017"/>
            <w:bookmarkEnd w:id="3240"/>
          </w:p>
        </w:tc>
        <w:tc>
          <w:tcPr>
            <w:tcW w:w="1141" w:type="dxa"/>
          </w:tcPr>
          <w:p w14:paraId="22B9FF30" w14:textId="19BBA116" w:rsidR="000B5168" w:rsidRPr="002755CF" w:rsidDel="009661CB" w:rsidRDefault="000B5168" w:rsidP="000B5168">
            <w:pPr>
              <w:rPr>
                <w:ins w:id="3241" w:author="88692" w:date="2020-06-16T16:10:00Z"/>
                <w:del w:id="3242" w:author="Fegie" w:date="2021-04-28T12:03:00Z"/>
                <w:rFonts w:ascii="標楷體" w:eastAsia="標楷體" w:hAnsi="標楷體"/>
                <w:color w:val="FF0000"/>
              </w:rPr>
            </w:pPr>
            <w:bookmarkStart w:id="3243" w:name="_Toc71197018"/>
            <w:bookmarkEnd w:id="3243"/>
          </w:p>
        </w:tc>
        <w:tc>
          <w:tcPr>
            <w:tcW w:w="665" w:type="dxa"/>
          </w:tcPr>
          <w:p w14:paraId="547FA4AF" w14:textId="4E1F956B" w:rsidR="000B5168" w:rsidRPr="002755CF" w:rsidDel="009661CB" w:rsidRDefault="000B5168" w:rsidP="000B5168">
            <w:pPr>
              <w:rPr>
                <w:ins w:id="3244" w:author="88692" w:date="2020-06-16T16:10:00Z"/>
                <w:del w:id="3245" w:author="Fegie" w:date="2021-04-28T12:03:00Z"/>
                <w:rFonts w:ascii="標楷體" w:eastAsia="標楷體" w:hAnsi="標楷體"/>
                <w:color w:val="FF0000"/>
              </w:rPr>
            </w:pPr>
            <w:bookmarkStart w:id="3246" w:name="_Toc71197019"/>
            <w:bookmarkEnd w:id="3246"/>
          </w:p>
        </w:tc>
        <w:tc>
          <w:tcPr>
            <w:tcW w:w="691" w:type="dxa"/>
          </w:tcPr>
          <w:p w14:paraId="3FDDBC05" w14:textId="2CB40E34" w:rsidR="000B5168" w:rsidRPr="002755CF" w:rsidDel="009661CB" w:rsidRDefault="000B5168" w:rsidP="000B5168">
            <w:pPr>
              <w:rPr>
                <w:ins w:id="3247" w:author="88692" w:date="2020-06-16T16:10:00Z"/>
                <w:del w:id="3248" w:author="Fegie" w:date="2021-04-28T12:03:00Z"/>
                <w:rFonts w:ascii="標楷體" w:eastAsia="標楷體" w:hAnsi="標楷體"/>
                <w:color w:val="FF0000"/>
              </w:rPr>
            </w:pPr>
            <w:bookmarkStart w:id="3249" w:name="_Toc71197020"/>
            <w:bookmarkEnd w:id="3249"/>
          </w:p>
        </w:tc>
        <w:tc>
          <w:tcPr>
            <w:tcW w:w="3613" w:type="dxa"/>
          </w:tcPr>
          <w:p w14:paraId="3882DB9E" w14:textId="0E7F57F2" w:rsidR="000B5168" w:rsidRPr="002755CF" w:rsidDel="009661CB" w:rsidRDefault="000B5168" w:rsidP="000B5168">
            <w:pPr>
              <w:rPr>
                <w:ins w:id="3250" w:author="88692" w:date="2020-06-16T16:10:00Z"/>
                <w:del w:id="3251" w:author="Fegie" w:date="2021-04-28T12:03:00Z"/>
                <w:rFonts w:ascii="標楷體" w:eastAsia="標楷體" w:hAnsi="標楷體"/>
                <w:color w:val="FF0000"/>
              </w:rPr>
            </w:pPr>
            <w:ins w:id="3252" w:author="88692" w:date="2020-06-16T16:34:00Z">
              <w:del w:id="3253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54" w:name="_Toc71197021"/>
            <w:bookmarkEnd w:id="3254"/>
          </w:p>
        </w:tc>
        <w:bookmarkStart w:id="3255" w:name="_Toc71197022"/>
        <w:bookmarkEnd w:id="3255"/>
      </w:tr>
      <w:tr w:rsidR="000B5168" w:rsidRPr="005E115B" w:rsidDel="009661CB" w14:paraId="243650CD" w14:textId="6C0BE396" w:rsidTr="00CE2128">
        <w:trPr>
          <w:trHeight w:val="291"/>
          <w:jc w:val="center"/>
          <w:ins w:id="3256" w:author="88692" w:date="2020-06-16T16:10:00Z"/>
          <w:del w:id="3257" w:author="Fegie" w:date="2021-04-28T12:03:00Z"/>
        </w:trPr>
        <w:tc>
          <w:tcPr>
            <w:tcW w:w="558" w:type="dxa"/>
          </w:tcPr>
          <w:p w14:paraId="53444095" w14:textId="11525AA5" w:rsidR="000B5168" w:rsidRPr="005E115B" w:rsidDel="009661CB" w:rsidRDefault="000B5168" w:rsidP="000B5168">
            <w:pPr>
              <w:rPr>
                <w:ins w:id="3258" w:author="88692" w:date="2020-06-16T16:10:00Z"/>
                <w:del w:id="3259" w:author="Fegie" w:date="2021-04-28T12:03:00Z"/>
                <w:rFonts w:ascii="標楷體" w:eastAsia="標楷體" w:hAnsi="標楷體"/>
                <w:color w:val="FF0000"/>
              </w:rPr>
            </w:pPr>
            <w:bookmarkStart w:id="3260" w:name="_Toc71197023"/>
            <w:bookmarkEnd w:id="3260"/>
          </w:p>
        </w:tc>
        <w:tc>
          <w:tcPr>
            <w:tcW w:w="2152" w:type="dxa"/>
          </w:tcPr>
          <w:p w14:paraId="7C6E75F2" w14:textId="15765596" w:rsidR="000B5168" w:rsidDel="009661CB" w:rsidRDefault="000B5168" w:rsidP="000B5168">
            <w:pPr>
              <w:rPr>
                <w:ins w:id="3261" w:author="88692" w:date="2020-06-16T16:10:00Z"/>
                <w:del w:id="3262" w:author="Fegie" w:date="2021-04-28T12:03:00Z"/>
                <w:rFonts w:ascii="標楷體" w:eastAsia="標楷體" w:hAnsi="標楷體"/>
                <w:color w:val="FF0000"/>
              </w:rPr>
            </w:pPr>
            <w:ins w:id="3263" w:author="88692" w:date="2020-06-16T16:11:00Z">
              <w:del w:id="326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年收入資料年月</w:delText>
                </w:r>
              </w:del>
            </w:ins>
            <w:bookmarkStart w:id="3265" w:name="_Toc71197024"/>
            <w:bookmarkEnd w:id="3265"/>
          </w:p>
        </w:tc>
        <w:tc>
          <w:tcPr>
            <w:tcW w:w="1296" w:type="dxa"/>
          </w:tcPr>
          <w:p w14:paraId="34AFB6F5" w14:textId="44B34106" w:rsidR="000B5168" w:rsidRPr="002755CF" w:rsidDel="009661CB" w:rsidRDefault="000B5168" w:rsidP="000B5168">
            <w:pPr>
              <w:rPr>
                <w:ins w:id="3266" w:author="88692" w:date="2020-06-16T16:10:00Z"/>
                <w:del w:id="3267" w:author="Fegie" w:date="2021-04-28T12:03:00Z"/>
                <w:rFonts w:ascii="標楷體" w:eastAsia="標楷體" w:hAnsi="標楷體"/>
                <w:color w:val="FF0000"/>
              </w:rPr>
            </w:pPr>
            <w:ins w:id="3268" w:author="88692" w:date="2020-06-16T16:18:00Z">
              <w:del w:id="326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7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271" w:author="88692" w:date="2020-06-16T16:17:00Z">
              <w:del w:id="3272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73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6</w:delText>
                </w:r>
              </w:del>
            </w:ins>
            <w:ins w:id="3274" w:author="88692" w:date="2020-06-16T16:18:00Z">
              <w:del w:id="327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7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277" w:name="_Toc71197025"/>
            <w:bookmarkEnd w:id="3277"/>
          </w:p>
        </w:tc>
        <w:tc>
          <w:tcPr>
            <w:tcW w:w="1066" w:type="dxa"/>
          </w:tcPr>
          <w:p w14:paraId="540A9A29" w14:textId="2BD26350" w:rsidR="000B5168" w:rsidRPr="002755CF" w:rsidDel="009661CB" w:rsidRDefault="000B5168" w:rsidP="000B5168">
            <w:pPr>
              <w:rPr>
                <w:ins w:id="3278" w:author="88692" w:date="2020-06-16T16:10:00Z"/>
                <w:del w:id="3279" w:author="Fegie" w:date="2021-04-28T12:03:00Z"/>
                <w:rFonts w:ascii="標楷體" w:eastAsia="標楷體" w:hAnsi="標楷體"/>
                <w:color w:val="FF0000"/>
              </w:rPr>
            </w:pPr>
            <w:bookmarkStart w:id="3280" w:name="_Toc71197026"/>
            <w:bookmarkEnd w:id="3280"/>
          </w:p>
        </w:tc>
        <w:tc>
          <w:tcPr>
            <w:tcW w:w="1141" w:type="dxa"/>
          </w:tcPr>
          <w:p w14:paraId="35C909D6" w14:textId="4138CFA0" w:rsidR="000B5168" w:rsidRPr="002755CF" w:rsidDel="009661CB" w:rsidRDefault="000B5168" w:rsidP="000B5168">
            <w:pPr>
              <w:rPr>
                <w:ins w:id="3281" w:author="88692" w:date="2020-06-16T16:10:00Z"/>
                <w:del w:id="3282" w:author="Fegie" w:date="2021-04-28T12:03:00Z"/>
                <w:rFonts w:ascii="標楷體" w:eastAsia="標楷體" w:hAnsi="標楷體"/>
                <w:color w:val="FF0000"/>
              </w:rPr>
            </w:pPr>
            <w:bookmarkStart w:id="3283" w:name="_Toc71197027"/>
            <w:bookmarkEnd w:id="3283"/>
          </w:p>
        </w:tc>
        <w:tc>
          <w:tcPr>
            <w:tcW w:w="665" w:type="dxa"/>
          </w:tcPr>
          <w:p w14:paraId="7C8B22A4" w14:textId="3B82059E" w:rsidR="000B5168" w:rsidRPr="002755CF" w:rsidDel="009661CB" w:rsidRDefault="000B5168" w:rsidP="000B5168">
            <w:pPr>
              <w:rPr>
                <w:ins w:id="3284" w:author="88692" w:date="2020-06-16T16:10:00Z"/>
                <w:del w:id="3285" w:author="Fegie" w:date="2021-04-28T12:03:00Z"/>
                <w:rFonts w:ascii="標楷體" w:eastAsia="標楷體" w:hAnsi="標楷體"/>
                <w:color w:val="FF0000"/>
              </w:rPr>
            </w:pPr>
            <w:bookmarkStart w:id="3286" w:name="_Toc71197028"/>
            <w:bookmarkEnd w:id="3286"/>
          </w:p>
        </w:tc>
        <w:tc>
          <w:tcPr>
            <w:tcW w:w="691" w:type="dxa"/>
          </w:tcPr>
          <w:p w14:paraId="00BCEDDC" w14:textId="061E45BC" w:rsidR="000B5168" w:rsidRPr="002755CF" w:rsidDel="009661CB" w:rsidRDefault="000B5168" w:rsidP="000B5168">
            <w:pPr>
              <w:rPr>
                <w:ins w:id="3287" w:author="88692" w:date="2020-06-16T16:10:00Z"/>
                <w:del w:id="3288" w:author="Fegie" w:date="2021-04-28T12:03:00Z"/>
                <w:rFonts w:ascii="標楷體" w:eastAsia="標楷體" w:hAnsi="標楷體"/>
                <w:color w:val="FF0000"/>
              </w:rPr>
            </w:pPr>
            <w:bookmarkStart w:id="3289" w:name="_Toc71197029"/>
            <w:bookmarkEnd w:id="3289"/>
          </w:p>
        </w:tc>
        <w:tc>
          <w:tcPr>
            <w:tcW w:w="3613" w:type="dxa"/>
          </w:tcPr>
          <w:p w14:paraId="6AFDC332" w14:textId="4D8B175B" w:rsidR="000B5168" w:rsidRPr="002755CF" w:rsidDel="009661CB" w:rsidRDefault="000B5168" w:rsidP="000B5168">
            <w:pPr>
              <w:rPr>
                <w:ins w:id="3290" w:author="88692" w:date="2020-06-16T16:10:00Z"/>
                <w:del w:id="3291" w:author="Fegie" w:date="2021-04-28T12:03:00Z"/>
                <w:rFonts w:ascii="標楷體" w:eastAsia="標楷體" w:hAnsi="標楷體"/>
                <w:color w:val="FF0000"/>
              </w:rPr>
            </w:pPr>
            <w:ins w:id="3292" w:author="88692" w:date="2020-06-16T16:34:00Z">
              <w:del w:id="3293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94" w:name="_Toc71197030"/>
            <w:bookmarkEnd w:id="3294"/>
          </w:p>
        </w:tc>
        <w:bookmarkStart w:id="3295" w:name="_Toc71197031"/>
        <w:bookmarkEnd w:id="3295"/>
      </w:tr>
      <w:tr w:rsidR="000B5168" w:rsidRPr="005E115B" w:rsidDel="009661CB" w14:paraId="1F88D1D3" w14:textId="1FD4B0D3" w:rsidTr="00CE2128">
        <w:trPr>
          <w:trHeight w:val="291"/>
          <w:jc w:val="center"/>
          <w:ins w:id="3296" w:author="88692" w:date="2020-06-16T16:11:00Z"/>
          <w:del w:id="3297" w:author="Fegie" w:date="2021-04-28T12:03:00Z"/>
        </w:trPr>
        <w:tc>
          <w:tcPr>
            <w:tcW w:w="558" w:type="dxa"/>
          </w:tcPr>
          <w:p w14:paraId="1A6A414E" w14:textId="1F26D00E" w:rsidR="000B5168" w:rsidRPr="005E115B" w:rsidDel="009661CB" w:rsidRDefault="000B5168" w:rsidP="000B5168">
            <w:pPr>
              <w:rPr>
                <w:ins w:id="3298" w:author="88692" w:date="2020-06-16T16:11:00Z"/>
                <w:del w:id="3299" w:author="Fegie" w:date="2021-04-28T12:03:00Z"/>
                <w:rFonts w:ascii="標楷體" w:eastAsia="標楷體" w:hAnsi="標楷體"/>
                <w:color w:val="FF0000"/>
              </w:rPr>
            </w:pPr>
            <w:bookmarkStart w:id="3300" w:name="_Toc71197032"/>
            <w:bookmarkEnd w:id="3300"/>
          </w:p>
        </w:tc>
        <w:tc>
          <w:tcPr>
            <w:tcW w:w="2152" w:type="dxa"/>
          </w:tcPr>
          <w:p w14:paraId="79580B00" w14:textId="002D2CD2" w:rsidR="000B5168" w:rsidDel="009661CB" w:rsidRDefault="00B003A6" w:rsidP="000B5168">
            <w:pPr>
              <w:rPr>
                <w:ins w:id="3301" w:author="88692" w:date="2020-06-16T16:11:00Z"/>
                <w:del w:id="3302" w:author="Fegie" w:date="2021-04-28T12:03:00Z"/>
                <w:rFonts w:ascii="標楷體" w:eastAsia="標楷體" w:hAnsi="標楷體"/>
                <w:color w:val="FF0000"/>
              </w:rPr>
            </w:pPr>
            <w:ins w:id="3303" w:author="88692" w:date="2020-06-18T11:17:00Z">
              <w:del w:id="330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護</w:delText>
                </w:r>
              </w:del>
            </w:ins>
            <w:ins w:id="3305" w:author="88692" w:date="2020-06-16T16:11:00Z">
              <w:del w:id="3306" w:author="Fegie" w:date="2021-04-28T12:03:00Z">
                <w:r w:rsidR="000B5168" w:rsidDel="009661CB">
                  <w:rPr>
                    <w:rFonts w:ascii="標楷體" w:eastAsia="標楷體" w:hAnsi="標楷體" w:hint="eastAsia"/>
                    <w:color w:val="FF0000"/>
                  </w:rPr>
                  <w:delText>照號碼</w:delText>
                </w:r>
                <w:bookmarkStart w:id="3307" w:name="_Toc71197033"/>
                <w:bookmarkEnd w:id="3307"/>
              </w:del>
            </w:ins>
          </w:p>
        </w:tc>
        <w:tc>
          <w:tcPr>
            <w:tcW w:w="1296" w:type="dxa"/>
          </w:tcPr>
          <w:p w14:paraId="41AAEBA5" w14:textId="1CD75C38" w:rsidR="000B5168" w:rsidRPr="002755CF" w:rsidDel="009661CB" w:rsidRDefault="000B5168" w:rsidP="000B5168">
            <w:pPr>
              <w:rPr>
                <w:ins w:id="3308" w:author="88692" w:date="2020-06-16T16:11:00Z"/>
                <w:del w:id="3309" w:author="Fegie" w:date="2021-04-28T12:03:00Z"/>
                <w:rFonts w:ascii="標楷體" w:eastAsia="標楷體" w:hAnsi="標楷體"/>
                <w:color w:val="FF0000"/>
              </w:rPr>
            </w:pPr>
            <w:ins w:id="3310" w:author="88692" w:date="2020-06-16T16:18:00Z">
              <w:del w:id="331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1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</w:delText>
                </w:r>
              </w:del>
            </w:ins>
            <w:ins w:id="3313" w:author="88692" w:date="2020-06-16T16:17:00Z">
              <w:del w:id="3314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15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20</w:delText>
                </w:r>
              </w:del>
            </w:ins>
            <w:ins w:id="3316" w:author="88692" w:date="2020-06-16T16:18:00Z">
              <w:del w:id="331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1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19" w:name="_Toc71197034"/>
            <w:bookmarkEnd w:id="3319"/>
          </w:p>
        </w:tc>
        <w:tc>
          <w:tcPr>
            <w:tcW w:w="1066" w:type="dxa"/>
          </w:tcPr>
          <w:p w14:paraId="551F0177" w14:textId="0CF9865F" w:rsidR="000B5168" w:rsidRPr="002755CF" w:rsidDel="009661CB" w:rsidRDefault="000B5168" w:rsidP="000B5168">
            <w:pPr>
              <w:rPr>
                <w:ins w:id="3320" w:author="88692" w:date="2020-06-16T16:11:00Z"/>
                <w:del w:id="3321" w:author="Fegie" w:date="2021-04-28T12:03:00Z"/>
                <w:rFonts w:ascii="標楷體" w:eastAsia="標楷體" w:hAnsi="標楷體"/>
                <w:color w:val="FF0000"/>
              </w:rPr>
            </w:pPr>
            <w:bookmarkStart w:id="3322" w:name="_Toc71197035"/>
            <w:bookmarkEnd w:id="3322"/>
          </w:p>
        </w:tc>
        <w:tc>
          <w:tcPr>
            <w:tcW w:w="1141" w:type="dxa"/>
          </w:tcPr>
          <w:p w14:paraId="21881AFB" w14:textId="5BA49C90" w:rsidR="000B5168" w:rsidRPr="002755CF" w:rsidDel="009661CB" w:rsidRDefault="000B5168" w:rsidP="000B5168">
            <w:pPr>
              <w:rPr>
                <w:ins w:id="3323" w:author="88692" w:date="2020-06-16T16:11:00Z"/>
                <w:del w:id="3324" w:author="Fegie" w:date="2021-04-28T12:03:00Z"/>
                <w:rFonts w:ascii="標楷體" w:eastAsia="標楷體" w:hAnsi="標楷體"/>
                <w:color w:val="FF0000"/>
              </w:rPr>
            </w:pPr>
            <w:bookmarkStart w:id="3325" w:name="_Toc71197036"/>
            <w:bookmarkEnd w:id="3325"/>
          </w:p>
        </w:tc>
        <w:tc>
          <w:tcPr>
            <w:tcW w:w="665" w:type="dxa"/>
          </w:tcPr>
          <w:p w14:paraId="7D7FE679" w14:textId="5517270A" w:rsidR="000B5168" w:rsidRPr="002755CF" w:rsidDel="009661CB" w:rsidRDefault="000B5168" w:rsidP="000B5168">
            <w:pPr>
              <w:rPr>
                <w:ins w:id="3326" w:author="88692" w:date="2020-06-16T16:11:00Z"/>
                <w:del w:id="3327" w:author="Fegie" w:date="2021-04-28T12:03:00Z"/>
                <w:rFonts w:ascii="標楷體" w:eastAsia="標楷體" w:hAnsi="標楷體"/>
                <w:color w:val="FF0000"/>
              </w:rPr>
            </w:pPr>
            <w:bookmarkStart w:id="3328" w:name="_Toc71197037"/>
            <w:bookmarkEnd w:id="3328"/>
          </w:p>
        </w:tc>
        <w:tc>
          <w:tcPr>
            <w:tcW w:w="691" w:type="dxa"/>
          </w:tcPr>
          <w:p w14:paraId="2EB9A140" w14:textId="74418598" w:rsidR="000B5168" w:rsidRPr="002755CF" w:rsidDel="009661CB" w:rsidRDefault="000B5168" w:rsidP="000B5168">
            <w:pPr>
              <w:rPr>
                <w:ins w:id="3329" w:author="88692" w:date="2020-06-16T16:11:00Z"/>
                <w:del w:id="3330" w:author="Fegie" w:date="2021-04-28T12:03:00Z"/>
                <w:rFonts w:ascii="標楷體" w:eastAsia="標楷體" w:hAnsi="標楷體"/>
                <w:color w:val="FF0000"/>
              </w:rPr>
            </w:pPr>
            <w:bookmarkStart w:id="3331" w:name="_Toc71197038"/>
            <w:bookmarkEnd w:id="3331"/>
          </w:p>
        </w:tc>
        <w:tc>
          <w:tcPr>
            <w:tcW w:w="3613" w:type="dxa"/>
          </w:tcPr>
          <w:p w14:paraId="226BE04E" w14:textId="5B712CE8" w:rsidR="000B5168" w:rsidRPr="002755CF" w:rsidDel="009661CB" w:rsidRDefault="000B5168" w:rsidP="000B5168">
            <w:pPr>
              <w:rPr>
                <w:ins w:id="3332" w:author="88692" w:date="2020-06-16T16:11:00Z"/>
                <w:del w:id="3333" w:author="Fegie" w:date="2021-04-28T12:03:00Z"/>
                <w:rFonts w:ascii="標楷體" w:eastAsia="標楷體" w:hAnsi="標楷體"/>
                <w:color w:val="FF0000"/>
              </w:rPr>
            </w:pPr>
            <w:ins w:id="3334" w:author="88692" w:date="2020-06-16T16:34:00Z">
              <w:del w:id="333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36" w:name="_Toc71197039"/>
            <w:bookmarkEnd w:id="3336"/>
          </w:p>
        </w:tc>
        <w:bookmarkStart w:id="3337" w:name="_Toc71197040"/>
        <w:bookmarkEnd w:id="3337"/>
      </w:tr>
      <w:tr w:rsidR="000B5168" w:rsidRPr="005E115B" w:rsidDel="009661CB" w14:paraId="70418440" w14:textId="6F9C126D" w:rsidTr="00CE2128">
        <w:trPr>
          <w:trHeight w:val="291"/>
          <w:jc w:val="center"/>
          <w:ins w:id="3338" w:author="88692" w:date="2020-06-16T16:11:00Z"/>
          <w:del w:id="3339" w:author="Fegie" w:date="2021-04-28T12:03:00Z"/>
        </w:trPr>
        <w:tc>
          <w:tcPr>
            <w:tcW w:w="558" w:type="dxa"/>
          </w:tcPr>
          <w:p w14:paraId="296DE695" w14:textId="3D9061C0" w:rsidR="000B5168" w:rsidRPr="005E115B" w:rsidDel="009661CB" w:rsidRDefault="000B5168" w:rsidP="000B5168">
            <w:pPr>
              <w:rPr>
                <w:ins w:id="3340" w:author="88692" w:date="2020-06-16T16:11:00Z"/>
                <w:del w:id="3341" w:author="Fegie" w:date="2021-04-28T12:03:00Z"/>
                <w:rFonts w:ascii="標楷體" w:eastAsia="標楷體" w:hAnsi="標楷體"/>
                <w:color w:val="FF0000"/>
              </w:rPr>
            </w:pPr>
            <w:bookmarkStart w:id="3342" w:name="_Toc71197041"/>
            <w:bookmarkEnd w:id="3342"/>
          </w:p>
        </w:tc>
        <w:tc>
          <w:tcPr>
            <w:tcW w:w="2152" w:type="dxa"/>
          </w:tcPr>
          <w:p w14:paraId="7833B5E5" w14:textId="47789881" w:rsidR="000B5168" w:rsidDel="009661CB" w:rsidRDefault="000B5168" w:rsidP="000B5168">
            <w:pPr>
              <w:rPr>
                <w:ins w:id="3343" w:author="88692" w:date="2020-06-16T16:11:00Z"/>
                <w:del w:id="3344" w:author="Fegie" w:date="2021-04-28T12:03:00Z"/>
                <w:rFonts w:ascii="標楷體" w:eastAsia="標楷體" w:hAnsi="標楷體"/>
                <w:color w:val="FF0000"/>
              </w:rPr>
            </w:pPr>
            <w:ins w:id="3345" w:author="88692" w:date="2020-06-16T16:11:00Z">
              <w:del w:id="334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A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ML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職業別</w:delText>
                </w:r>
                <w:bookmarkStart w:id="3347" w:name="_Toc71197042"/>
                <w:bookmarkEnd w:id="3347"/>
              </w:del>
            </w:ins>
          </w:p>
        </w:tc>
        <w:tc>
          <w:tcPr>
            <w:tcW w:w="1296" w:type="dxa"/>
          </w:tcPr>
          <w:p w14:paraId="72D6153D" w14:textId="10709079" w:rsidR="000B5168" w:rsidRPr="002755CF" w:rsidDel="009661CB" w:rsidRDefault="000B5168" w:rsidP="000B5168">
            <w:pPr>
              <w:rPr>
                <w:ins w:id="3348" w:author="88692" w:date="2020-06-16T16:11:00Z"/>
                <w:del w:id="3349" w:author="Fegie" w:date="2021-04-28T12:03:00Z"/>
                <w:rFonts w:ascii="標楷體" w:eastAsia="標楷體" w:hAnsi="標楷體"/>
                <w:color w:val="FF0000"/>
              </w:rPr>
            </w:pPr>
            <w:ins w:id="3350" w:author="88692" w:date="2020-06-16T16:18:00Z">
              <w:del w:id="335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5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353" w:author="88692" w:date="2020-06-16T16:17:00Z">
              <w:del w:id="3354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55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3</w:delText>
                </w:r>
              </w:del>
            </w:ins>
            <w:ins w:id="3356" w:author="88692" w:date="2020-06-16T16:18:00Z">
              <w:del w:id="335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5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59" w:name="_Toc71197043"/>
            <w:bookmarkEnd w:id="3359"/>
          </w:p>
        </w:tc>
        <w:tc>
          <w:tcPr>
            <w:tcW w:w="1066" w:type="dxa"/>
          </w:tcPr>
          <w:p w14:paraId="19F9B987" w14:textId="4963371E" w:rsidR="000B5168" w:rsidRPr="002755CF" w:rsidDel="009661CB" w:rsidRDefault="000B5168" w:rsidP="000B5168">
            <w:pPr>
              <w:rPr>
                <w:ins w:id="3360" w:author="88692" w:date="2020-06-16T16:11:00Z"/>
                <w:del w:id="3361" w:author="Fegie" w:date="2021-04-28T12:03:00Z"/>
                <w:rFonts w:ascii="標楷體" w:eastAsia="標楷體" w:hAnsi="標楷體"/>
                <w:color w:val="FF0000"/>
              </w:rPr>
            </w:pPr>
            <w:bookmarkStart w:id="3362" w:name="_Toc71197044"/>
            <w:bookmarkEnd w:id="3362"/>
          </w:p>
        </w:tc>
        <w:tc>
          <w:tcPr>
            <w:tcW w:w="1141" w:type="dxa"/>
          </w:tcPr>
          <w:p w14:paraId="1C4F26F8" w14:textId="7E464679" w:rsidR="000B5168" w:rsidRPr="002755CF" w:rsidDel="009661CB" w:rsidRDefault="000B5168" w:rsidP="000B5168">
            <w:pPr>
              <w:rPr>
                <w:ins w:id="3363" w:author="88692" w:date="2020-06-16T16:11:00Z"/>
                <w:del w:id="3364" w:author="Fegie" w:date="2021-04-28T12:03:00Z"/>
                <w:rFonts w:ascii="標楷體" w:eastAsia="標楷體" w:hAnsi="標楷體"/>
                <w:color w:val="FF0000"/>
              </w:rPr>
            </w:pPr>
            <w:bookmarkStart w:id="3365" w:name="_Toc71197045"/>
            <w:bookmarkEnd w:id="3365"/>
          </w:p>
        </w:tc>
        <w:tc>
          <w:tcPr>
            <w:tcW w:w="665" w:type="dxa"/>
          </w:tcPr>
          <w:p w14:paraId="2396B10B" w14:textId="690A8238" w:rsidR="000B5168" w:rsidRPr="002755CF" w:rsidDel="009661CB" w:rsidRDefault="000B5168" w:rsidP="000B5168">
            <w:pPr>
              <w:rPr>
                <w:ins w:id="3366" w:author="88692" w:date="2020-06-16T16:11:00Z"/>
                <w:del w:id="3367" w:author="Fegie" w:date="2021-04-28T12:03:00Z"/>
                <w:rFonts w:ascii="標楷體" w:eastAsia="標楷體" w:hAnsi="標楷體"/>
                <w:color w:val="FF0000"/>
              </w:rPr>
            </w:pPr>
            <w:bookmarkStart w:id="3368" w:name="_Toc71197046"/>
            <w:bookmarkEnd w:id="3368"/>
          </w:p>
        </w:tc>
        <w:tc>
          <w:tcPr>
            <w:tcW w:w="691" w:type="dxa"/>
          </w:tcPr>
          <w:p w14:paraId="6712A845" w14:textId="53329EB2" w:rsidR="000B5168" w:rsidRPr="002755CF" w:rsidDel="009661CB" w:rsidRDefault="000B5168" w:rsidP="000B5168">
            <w:pPr>
              <w:rPr>
                <w:ins w:id="3369" w:author="88692" w:date="2020-06-16T16:11:00Z"/>
                <w:del w:id="3370" w:author="Fegie" w:date="2021-04-28T12:03:00Z"/>
                <w:rFonts w:ascii="標楷體" w:eastAsia="標楷體" w:hAnsi="標楷體"/>
                <w:color w:val="FF0000"/>
              </w:rPr>
            </w:pPr>
            <w:bookmarkStart w:id="3371" w:name="_Toc71197047"/>
            <w:bookmarkEnd w:id="3371"/>
          </w:p>
        </w:tc>
        <w:tc>
          <w:tcPr>
            <w:tcW w:w="3613" w:type="dxa"/>
          </w:tcPr>
          <w:p w14:paraId="51CE3E86" w14:textId="2F33C1BC" w:rsidR="000B5168" w:rsidRPr="002755CF" w:rsidDel="009661CB" w:rsidRDefault="000B5168" w:rsidP="000B5168">
            <w:pPr>
              <w:rPr>
                <w:ins w:id="3372" w:author="88692" w:date="2020-06-16T16:11:00Z"/>
                <w:del w:id="3373" w:author="Fegie" w:date="2021-04-28T12:03:00Z"/>
                <w:rFonts w:ascii="標楷體" w:eastAsia="標楷體" w:hAnsi="標楷體"/>
                <w:color w:val="FF0000"/>
              </w:rPr>
            </w:pPr>
            <w:ins w:id="3374" w:author="88692" w:date="2020-06-16T16:34:00Z">
              <w:del w:id="337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76" w:name="_Toc71197048"/>
            <w:bookmarkEnd w:id="3376"/>
          </w:p>
        </w:tc>
        <w:bookmarkStart w:id="3377" w:name="_Toc71197049"/>
        <w:bookmarkEnd w:id="3377"/>
      </w:tr>
      <w:tr w:rsidR="000B5168" w:rsidRPr="005E115B" w:rsidDel="009661CB" w14:paraId="51D8E810" w14:textId="77EA26BA" w:rsidTr="00CE2128">
        <w:trPr>
          <w:trHeight w:val="291"/>
          <w:jc w:val="center"/>
          <w:ins w:id="3378" w:author="88692" w:date="2020-06-16T16:11:00Z"/>
          <w:del w:id="3379" w:author="Fegie" w:date="2021-04-28T12:03:00Z"/>
        </w:trPr>
        <w:tc>
          <w:tcPr>
            <w:tcW w:w="558" w:type="dxa"/>
          </w:tcPr>
          <w:p w14:paraId="71490AB9" w14:textId="517BC43A" w:rsidR="000B5168" w:rsidRPr="005E115B" w:rsidDel="009661CB" w:rsidRDefault="000B5168" w:rsidP="000B5168">
            <w:pPr>
              <w:rPr>
                <w:ins w:id="3380" w:author="88692" w:date="2020-06-16T16:11:00Z"/>
                <w:del w:id="3381" w:author="Fegie" w:date="2021-04-28T12:03:00Z"/>
                <w:rFonts w:ascii="標楷體" w:eastAsia="標楷體" w:hAnsi="標楷體"/>
                <w:color w:val="FF0000"/>
              </w:rPr>
            </w:pPr>
            <w:bookmarkStart w:id="3382" w:name="_Toc71197050"/>
            <w:bookmarkEnd w:id="3382"/>
          </w:p>
        </w:tc>
        <w:tc>
          <w:tcPr>
            <w:tcW w:w="2152" w:type="dxa"/>
          </w:tcPr>
          <w:p w14:paraId="1A2D4E13" w14:textId="11B8387A" w:rsidR="000B5168" w:rsidDel="009661CB" w:rsidRDefault="000B5168" w:rsidP="000B5168">
            <w:pPr>
              <w:rPr>
                <w:ins w:id="3383" w:author="88692" w:date="2020-06-16T16:11:00Z"/>
                <w:del w:id="3384" w:author="Fegie" w:date="2021-04-28T12:03:00Z"/>
                <w:rFonts w:ascii="標楷體" w:eastAsia="標楷體" w:hAnsi="標楷體"/>
                <w:color w:val="FF0000"/>
              </w:rPr>
            </w:pPr>
            <w:ins w:id="3385" w:author="88692" w:date="2020-06-16T16:11:00Z">
              <w:del w:id="338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A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ML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組織</w:delText>
                </w:r>
                <w:bookmarkStart w:id="3387" w:name="_Toc71197051"/>
                <w:bookmarkEnd w:id="3387"/>
              </w:del>
            </w:ins>
          </w:p>
        </w:tc>
        <w:tc>
          <w:tcPr>
            <w:tcW w:w="1296" w:type="dxa"/>
          </w:tcPr>
          <w:p w14:paraId="5718F3E9" w14:textId="1891D3AD" w:rsidR="000B5168" w:rsidRPr="002755CF" w:rsidDel="009661CB" w:rsidRDefault="000B5168" w:rsidP="000B5168">
            <w:pPr>
              <w:rPr>
                <w:ins w:id="3388" w:author="88692" w:date="2020-06-16T16:11:00Z"/>
                <w:del w:id="3389" w:author="Fegie" w:date="2021-04-28T12:03:00Z"/>
                <w:rFonts w:ascii="標楷體" w:eastAsia="標楷體" w:hAnsi="標楷體"/>
                <w:color w:val="FF0000"/>
              </w:rPr>
            </w:pPr>
            <w:ins w:id="3390" w:author="88692" w:date="2020-06-16T16:18:00Z">
              <w:del w:id="339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9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393" w:author="88692" w:date="2020-06-16T16:17:00Z">
              <w:del w:id="3394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95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3</w:delText>
                </w:r>
              </w:del>
            </w:ins>
            <w:ins w:id="3396" w:author="88692" w:date="2020-06-16T16:18:00Z">
              <w:del w:id="339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9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99" w:name="_Toc71197052"/>
            <w:bookmarkEnd w:id="3399"/>
          </w:p>
        </w:tc>
        <w:tc>
          <w:tcPr>
            <w:tcW w:w="1066" w:type="dxa"/>
          </w:tcPr>
          <w:p w14:paraId="735216A5" w14:textId="2D724A9F" w:rsidR="000B5168" w:rsidRPr="002755CF" w:rsidDel="009661CB" w:rsidRDefault="000B5168" w:rsidP="000B5168">
            <w:pPr>
              <w:rPr>
                <w:ins w:id="3400" w:author="88692" w:date="2020-06-16T16:11:00Z"/>
                <w:del w:id="3401" w:author="Fegie" w:date="2021-04-28T12:03:00Z"/>
                <w:rFonts w:ascii="標楷體" w:eastAsia="標楷體" w:hAnsi="標楷體"/>
                <w:color w:val="FF0000"/>
              </w:rPr>
            </w:pPr>
            <w:bookmarkStart w:id="3402" w:name="_Toc71197053"/>
            <w:bookmarkEnd w:id="3402"/>
          </w:p>
        </w:tc>
        <w:tc>
          <w:tcPr>
            <w:tcW w:w="1141" w:type="dxa"/>
          </w:tcPr>
          <w:p w14:paraId="2F3BB273" w14:textId="14A58723" w:rsidR="000B5168" w:rsidRPr="002755CF" w:rsidDel="009661CB" w:rsidRDefault="000B5168" w:rsidP="000B5168">
            <w:pPr>
              <w:rPr>
                <w:ins w:id="3403" w:author="88692" w:date="2020-06-16T16:11:00Z"/>
                <w:del w:id="3404" w:author="Fegie" w:date="2021-04-28T12:03:00Z"/>
                <w:rFonts w:ascii="標楷體" w:eastAsia="標楷體" w:hAnsi="標楷體"/>
                <w:color w:val="FF0000"/>
              </w:rPr>
            </w:pPr>
            <w:bookmarkStart w:id="3405" w:name="_Toc71197054"/>
            <w:bookmarkEnd w:id="3405"/>
          </w:p>
        </w:tc>
        <w:tc>
          <w:tcPr>
            <w:tcW w:w="665" w:type="dxa"/>
          </w:tcPr>
          <w:p w14:paraId="2039BF05" w14:textId="2D3E073C" w:rsidR="000B5168" w:rsidRPr="002755CF" w:rsidDel="009661CB" w:rsidRDefault="000B5168" w:rsidP="000B5168">
            <w:pPr>
              <w:rPr>
                <w:ins w:id="3406" w:author="88692" w:date="2020-06-16T16:11:00Z"/>
                <w:del w:id="3407" w:author="Fegie" w:date="2021-04-28T12:03:00Z"/>
                <w:rFonts w:ascii="標楷體" w:eastAsia="標楷體" w:hAnsi="標楷體"/>
                <w:color w:val="FF0000"/>
              </w:rPr>
            </w:pPr>
            <w:bookmarkStart w:id="3408" w:name="_Toc71197055"/>
            <w:bookmarkEnd w:id="3408"/>
          </w:p>
        </w:tc>
        <w:tc>
          <w:tcPr>
            <w:tcW w:w="691" w:type="dxa"/>
          </w:tcPr>
          <w:p w14:paraId="6261E31A" w14:textId="3FA84125" w:rsidR="000B5168" w:rsidRPr="002755CF" w:rsidDel="009661CB" w:rsidRDefault="000B5168" w:rsidP="000B5168">
            <w:pPr>
              <w:rPr>
                <w:ins w:id="3409" w:author="88692" w:date="2020-06-16T16:11:00Z"/>
                <w:del w:id="3410" w:author="Fegie" w:date="2021-04-28T12:03:00Z"/>
                <w:rFonts w:ascii="標楷體" w:eastAsia="標楷體" w:hAnsi="標楷體"/>
                <w:color w:val="FF0000"/>
              </w:rPr>
            </w:pPr>
            <w:bookmarkStart w:id="3411" w:name="_Toc71197056"/>
            <w:bookmarkEnd w:id="3411"/>
          </w:p>
        </w:tc>
        <w:tc>
          <w:tcPr>
            <w:tcW w:w="3613" w:type="dxa"/>
          </w:tcPr>
          <w:p w14:paraId="605256CD" w14:textId="33845CD5" w:rsidR="000B5168" w:rsidRPr="002755CF" w:rsidDel="009661CB" w:rsidRDefault="000B5168" w:rsidP="000B5168">
            <w:pPr>
              <w:rPr>
                <w:ins w:id="3412" w:author="88692" w:date="2020-06-16T16:11:00Z"/>
                <w:del w:id="3413" w:author="Fegie" w:date="2021-04-28T12:03:00Z"/>
                <w:rFonts w:ascii="標楷體" w:eastAsia="標楷體" w:hAnsi="標楷體"/>
                <w:color w:val="FF0000"/>
              </w:rPr>
            </w:pPr>
            <w:ins w:id="3414" w:author="88692" w:date="2020-06-16T16:34:00Z">
              <w:del w:id="341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416" w:name="_Toc71197057"/>
            <w:bookmarkEnd w:id="3416"/>
          </w:p>
        </w:tc>
        <w:bookmarkStart w:id="3417" w:name="_Toc71197058"/>
        <w:bookmarkEnd w:id="3417"/>
      </w:tr>
      <w:tr w:rsidR="000B5168" w:rsidRPr="005E115B" w:rsidDel="009661CB" w14:paraId="3730366D" w14:textId="001BB3BE" w:rsidTr="00CE2128">
        <w:trPr>
          <w:trHeight w:val="291"/>
          <w:jc w:val="center"/>
          <w:ins w:id="3418" w:author="88692" w:date="2020-06-16T16:11:00Z"/>
          <w:del w:id="3419" w:author="Fegie" w:date="2021-04-28T12:03:00Z"/>
        </w:trPr>
        <w:tc>
          <w:tcPr>
            <w:tcW w:w="558" w:type="dxa"/>
          </w:tcPr>
          <w:p w14:paraId="53163D8B" w14:textId="6CDC951E" w:rsidR="000B5168" w:rsidRPr="005E115B" w:rsidDel="009661CB" w:rsidRDefault="000B5168" w:rsidP="000B5168">
            <w:pPr>
              <w:rPr>
                <w:ins w:id="3420" w:author="88692" w:date="2020-06-16T16:11:00Z"/>
                <w:del w:id="3421" w:author="Fegie" w:date="2021-04-28T12:03:00Z"/>
                <w:rFonts w:ascii="標楷體" w:eastAsia="標楷體" w:hAnsi="標楷體"/>
                <w:color w:val="FF0000"/>
              </w:rPr>
            </w:pPr>
            <w:bookmarkStart w:id="3422" w:name="_Toc71197059"/>
            <w:bookmarkEnd w:id="3422"/>
          </w:p>
        </w:tc>
        <w:tc>
          <w:tcPr>
            <w:tcW w:w="2152" w:type="dxa"/>
          </w:tcPr>
          <w:p w14:paraId="1743D265" w14:textId="07A5D520" w:rsidR="000B5168" w:rsidDel="009661CB" w:rsidRDefault="000B5168" w:rsidP="000B5168">
            <w:pPr>
              <w:rPr>
                <w:ins w:id="3423" w:author="88692" w:date="2020-06-16T16:11:00Z"/>
                <w:del w:id="3424" w:author="Fegie" w:date="2021-04-28T12:03:00Z"/>
                <w:rFonts w:ascii="標楷體" w:eastAsia="標楷體" w:hAnsi="標楷體"/>
                <w:color w:val="FF0000"/>
              </w:rPr>
            </w:pPr>
            <w:ins w:id="3425" w:author="88692" w:date="2020-06-16T16:12:00Z">
              <w:del w:id="342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原住民姓名</w:delText>
                </w:r>
              </w:del>
            </w:ins>
            <w:bookmarkStart w:id="3427" w:name="_Toc71197060"/>
            <w:bookmarkEnd w:id="3427"/>
          </w:p>
        </w:tc>
        <w:tc>
          <w:tcPr>
            <w:tcW w:w="1296" w:type="dxa"/>
          </w:tcPr>
          <w:p w14:paraId="1FEB1874" w14:textId="14342AD2" w:rsidR="000B5168" w:rsidRPr="002755CF" w:rsidDel="009661CB" w:rsidRDefault="000B5168" w:rsidP="000B5168">
            <w:pPr>
              <w:rPr>
                <w:ins w:id="3428" w:author="88692" w:date="2020-06-16T16:11:00Z"/>
                <w:del w:id="3429" w:author="Fegie" w:date="2021-04-28T12:03:00Z"/>
                <w:rFonts w:ascii="標楷體" w:eastAsia="標楷體" w:hAnsi="標楷體"/>
                <w:color w:val="FF0000"/>
              </w:rPr>
            </w:pPr>
            <w:ins w:id="3430" w:author="88692" w:date="2020-06-16T16:18:00Z">
              <w:del w:id="343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3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</w:delText>
                </w:r>
              </w:del>
            </w:ins>
            <w:ins w:id="3433" w:author="88692" w:date="2020-06-16T16:17:00Z">
              <w:del w:id="3434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35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100</w:delText>
                </w:r>
              </w:del>
            </w:ins>
            <w:ins w:id="3436" w:author="88692" w:date="2020-06-16T16:18:00Z">
              <w:del w:id="343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3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439" w:name="_Toc71197061"/>
            <w:bookmarkEnd w:id="3439"/>
          </w:p>
        </w:tc>
        <w:tc>
          <w:tcPr>
            <w:tcW w:w="1066" w:type="dxa"/>
          </w:tcPr>
          <w:p w14:paraId="1915D09E" w14:textId="305B7A0E" w:rsidR="000B5168" w:rsidRPr="002755CF" w:rsidDel="009661CB" w:rsidRDefault="000B5168" w:rsidP="000B5168">
            <w:pPr>
              <w:rPr>
                <w:ins w:id="3440" w:author="88692" w:date="2020-06-16T16:11:00Z"/>
                <w:del w:id="3441" w:author="Fegie" w:date="2021-04-28T12:03:00Z"/>
                <w:rFonts w:ascii="標楷體" w:eastAsia="標楷體" w:hAnsi="標楷體"/>
                <w:color w:val="FF0000"/>
              </w:rPr>
            </w:pPr>
            <w:bookmarkStart w:id="3442" w:name="_Toc71197062"/>
            <w:bookmarkEnd w:id="3442"/>
          </w:p>
        </w:tc>
        <w:tc>
          <w:tcPr>
            <w:tcW w:w="1141" w:type="dxa"/>
          </w:tcPr>
          <w:p w14:paraId="74F0F2E5" w14:textId="406634AA" w:rsidR="000B5168" w:rsidRPr="002755CF" w:rsidDel="009661CB" w:rsidRDefault="000B5168" w:rsidP="000B5168">
            <w:pPr>
              <w:rPr>
                <w:ins w:id="3443" w:author="88692" w:date="2020-06-16T16:11:00Z"/>
                <w:del w:id="3444" w:author="Fegie" w:date="2021-04-28T12:03:00Z"/>
                <w:rFonts w:ascii="標楷體" w:eastAsia="標楷體" w:hAnsi="標楷體"/>
                <w:color w:val="FF0000"/>
              </w:rPr>
            </w:pPr>
            <w:bookmarkStart w:id="3445" w:name="_Toc71197063"/>
            <w:bookmarkEnd w:id="3445"/>
          </w:p>
        </w:tc>
        <w:tc>
          <w:tcPr>
            <w:tcW w:w="665" w:type="dxa"/>
          </w:tcPr>
          <w:p w14:paraId="5AA32F8E" w14:textId="2BFF45D6" w:rsidR="000B5168" w:rsidRPr="002755CF" w:rsidDel="009661CB" w:rsidRDefault="000B5168" w:rsidP="000B5168">
            <w:pPr>
              <w:rPr>
                <w:ins w:id="3446" w:author="88692" w:date="2020-06-16T16:11:00Z"/>
                <w:del w:id="3447" w:author="Fegie" w:date="2021-04-28T12:03:00Z"/>
                <w:rFonts w:ascii="標楷體" w:eastAsia="標楷體" w:hAnsi="標楷體"/>
                <w:color w:val="FF0000"/>
              </w:rPr>
            </w:pPr>
            <w:bookmarkStart w:id="3448" w:name="_Toc71197064"/>
            <w:bookmarkEnd w:id="3448"/>
          </w:p>
        </w:tc>
        <w:tc>
          <w:tcPr>
            <w:tcW w:w="691" w:type="dxa"/>
          </w:tcPr>
          <w:p w14:paraId="416437DF" w14:textId="7B26E1AE" w:rsidR="000B5168" w:rsidRPr="002755CF" w:rsidDel="009661CB" w:rsidRDefault="000B5168" w:rsidP="000B5168">
            <w:pPr>
              <w:rPr>
                <w:ins w:id="3449" w:author="88692" w:date="2020-06-16T16:11:00Z"/>
                <w:del w:id="3450" w:author="Fegie" w:date="2021-04-28T12:03:00Z"/>
                <w:rFonts w:ascii="標楷體" w:eastAsia="標楷體" w:hAnsi="標楷體"/>
                <w:color w:val="FF0000"/>
              </w:rPr>
            </w:pPr>
            <w:bookmarkStart w:id="3451" w:name="_Toc71197065"/>
            <w:bookmarkEnd w:id="3451"/>
          </w:p>
        </w:tc>
        <w:tc>
          <w:tcPr>
            <w:tcW w:w="3613" w:type="dxa"/>
          </w:tcPr>
          <w:p w14:paraId="3CC04552" w14:textId="52A0DBC3" w:rsidR="000B5168" w:rsidRPr="002755CF" w:rsidDel="009661CB" w:rsidRDefault="000B5168" w:rsidP="000B5168">
            <w:pPr>
              <w:rPr>
                <w:ins w:id="3452" w:author="88692" w:date="2020-06-16T16:11:00Z"/>
                <w:del w:id="3453" w:author="Fegie" w:date="2021-04-28T12:03:00Z"/>
                <w:rFonts w:ascii="標楷體" w:eastAsia="標楷體" w:hAnsi="標楷體"/>
                <w:color w:val="FF0000"/>
              </w:rPr>
            </w:pPr>
            <w:ins w:id="3454" w:author="88692" w:date="2020-06-16T16:34:00Z">
              <w:del w:id="345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456" w:name="_Toc71197066"/>
            <w:bookmarkEnd w:id="3456"/>
          </w:p>
        </w:tc>
        <w:bookmarkStart w:id="3457" w:name="_Toc71197067"/>
        <w:bookmarkEnd w:id="3457"/>
      </w:tr>
      <w:tr w:rsidR="00023EE8" w:rsidRPr="005E115B" w:rsidDel="009661CB" w14:paraId="42EE3830" w14:textId="2B5D8312" w:rsidTr="00CE2128">
        <w:trPr>
          <w:trHeight w:val="291"/>
          <w:jc w:val="center"/>
          <w:ins w:id="3458" w:author="88692" w:date="2020-06-16T16:49:00Z"/>
          <w:del w:id="3459" w:author="Fegie" w:date="2021-04-28T12:03:00Z"/>
        </w:trPr>
        <w:tc>
          <w:tcPr>
            <w:tcW w:w="558" w:type="dxa"/>
          </w:tcPr>
          <w:p w14:paraId="0EC2D283" w14:textId="41CB22B7" w:rsidR="00023EE8" w:rsidRPr="005E115B" w:rsidDel="009661CB" w:rsidRDefault="00023EE8" w:rsidP="000B5168">
            <w:pPr>
              <w:rPr>
                <w:ins w:id="3460" w:author="88692" w:date="2020-06-16T16:49:00Z"/>
                <w:del w:id="3461" w:author="Fegie" w:date="2021-04-28T12:03:00Z"/>
                <w:rFonts w:ascii="標楷體" w:eastAsia="標楷體" w:hAnsi="標楷體"/>
                <w:color w:val="FF0000"/>
              </w:rPr>
            </w:pPr>
            <w:bookmarkStart w:id="3462" w:name="_Toc71197068"/>
            <w:bookmarkEnd w:id="3462"/>
          </w:p>
        </w:tc>
        <w:tc>
          <w:tcPr>
            <w:tcW w:w="2152" w:type="dxa"/>
          </w:tcPr>
          <w:p w14:paraId="6312A296" w14:textId="28FFA425" w:rsidR="00023EE8" w:rsidDel="009661CB" w:rsidRDefault="00023EE8" w:rsidP="000B5168">
            <w:pPr>
              <w:rPr>
                <w:ins w:id="3463" w:author="88692" w:date="2020-06-16T16:49:00Z"/>
                <w:del w:id="3464" w:author="Fegie" w:date="2021-04-28T12:03:00Z"/>
                <w:rFonts w:ascii="標楷體" w:eastAsia="標楷體" w:hAnsi="標楷體"/>
                <w:color w:val="FF0000"/>
              </w:rPr>
            </w:pPr>
            <w:bookmarkStart w:id="3465" w:name="_Toc71197069"/>
            <w:bookmarkEnd w:id="3465"/>
          </w:p>
        </w:tc>
        <w:tc>
          <w:tcPr>
            <w:tcW w:w="1296" w:type="dxa"/>
          </w:tcPr>
          <w:p w14:paraId="5CF43AC5" w14:textId="7248E340" w:rsidR="00023EE8" w:rsidRPr="002755CF" w:rsidDel="009661CB" w:rsidRDefault="00023EE8" w:rsidP="000B5168">
            <w:pPr>
              <w:rPr>
                <w:ins w:id="3466" w:author="88692" w:date="2020-06-16T16:49:00Z"/>
                <w:del w:id="3467" w:author="Fegie" w:date="2021-04-28T12:03:00Z"/>
                <w:rFonts w:ascii="標楷體" w:eastAsia="標楷體" w:hAnsi="標楷體"/>
                <w:color w:val="FF0000"/>
              </w:rPr>
            </w:pPr>
            <w:bookmarkStart w:id="3468" w:name="_Toc71197070"/>
            <w:bookmarkEnd w:id="3468"/>
          </w:p>
        </w:tc>
        <w:tc>
          <w:tcPr>
            <w:tcW w:w="1066" w:type="dxa"/>
          </w:tcPr>
          <w:p w14:paraId="207F6F16" w14:textId="7142F6D9" w:rsidR="00023EE8" w:rsidRPr="002755CF" w:rsidDel="009661CB" w:rsidRDefault="00023EE8" w:rsidP="000B5168">
            <w:pPr>
              <w:rPr>
                <w:ins w:id="3469" w:author="88692" w:date="2020-06-16T16:49:00Z"/>
                <w:del w:id="3470" w:author="Fegie" w:date="2021-04-28T12:03:00Z"/>
                <w:rFonts w:ascii="標楷體" w:eastAsia="標楷體" w:hAnsi="標楷體"/>
                <w:color w:val="FF0000"/>
              </w:rPr>
            </w:pPr>
            <w:bookmarkStart w:id="3471" w:name="_Toc71197071"/>
            <w:bookmarkEnd w:id="3471"/>
          </w:p>
        </w:tc>
        <w:tc>
          <w:tcPr>
            <w:tcW w:w="1141" w:type="dxa"/>
          </w:tcPr>
          <w:p w14:paraId="53D55876" w14:textId="3104D28D" w:rsidR="00023EE8" w:rsidRPr="002755CF" w:rsidDel="009661CB" w:rsidRDefault="00023EE8" w:rsidP="000B5168">
            <w:pPr>
              <w:rPr>
                <w:ins w:id="3472" w:author="88692" w:date="2020-06-16T16:49:00Z"/>
                <w:del w:id="3473" w:author="Fegie" w:date="2021-04-28T12:03:00Z"/>
                <w:rFonts w:ascii="標楷體" w:eastAsia="標楷體" w:hAnsi="標楷體"/>
                <w:color w:val="FF0000"/>
              </w:rPr>
            </w:pPr>
            <w:bookmarkStart w:id="3474" w:name="_Toc71197072"/>
            <w:bookmarkEnd w:id="3474"/>
          </w:p>
        </w:tc>
        <w:tc>
          <w:tcPr>
            <w:tcW w:w="665" w:type="dxa"/>
          </w:tcPr>
          <w:p w14:paraId="3AAF8CEC" w14:textId="210E3E78" w:rsidR="00023EE8" w:rsidRPr="002755CF" w:rsidDel="009661CB" w:rsidRDefault="00023EE8" w:rsidP="000B5168">
            <w:pPr>
              <w:rPr>
                <w:ins w:id="3475" w:author="88692" w:date="2020-06-16T16:49:00Z"/>
                <w:del w:id="3476" w:author="Fegie" w:date="2021-04-28T12:03:00Z"/>
                <w:rFonts w:ascii="標楷體" w:eastAsia="標楷體" w:hAnsi="標楷體"/>
                <w:color w:val="FF0000"/>
              </w:rPr>
            </w:pPr>
            <w:bookmarkStart w:id="3477" w:name="_Toc71197073"/>
            <w:bookmarkEnd w:id="3477"/>
          </w:p>
        </w:tc>
        <w:tc>
          <w:tcPr>
            <w:tcW w:w="691" w:type="dxa"/>
          </w:tcPr>
          <w:p w14:paraId="7BBDFC58" w14:textId="3A7F53DE" w:rsidR="00023EE8" w:rsidRPr="002755CF" w:rsidDel="009661CB" w:rsidRDefault="00023EE8" w:rsidP="000B5168">
            <w:pPr>
              <w:rPr>
                <w:ins w:id="3478" w:author="88692" w:date="2020-06-16T16:49:00Z"/>
                <w:del w:id="3479" w:author="Fegie" w:date="2021-04-28T12:03:00Z"/>
                <w:rFonts w:ascii="標楷體" w:eastAsia="標楷體" w:hAnsi="標楷體"/>
                <w:color w:val="FF0000"/>
              </w:rPr>
            </w:pPr>
            <w:bookmarkStart w:id="3480" w:name="_Toc71197074"/>
            <w:bookmarkEnd w:id="3480"/>
          </w:p>
        </w:tc>
        <w:tc>
          <w:tcPr>
            <w:tcW w:w="3613" w:type="dxa"/>
          </w:tcPr>
          <w:p w14:paraId="4286A82A" w14:textId="41C1300F" w:rsidR="00023EE8" w:rsidDel="009661CB" w:rsidRDefault="00023EE8" w:rsidP="000B5168">
            <w:pPr>
              <w:rPr>
                <w:ins w:id="3481" w:author="88692" w:date="2020-06-16T16:49:00Z"/>
                <w:del w:id="3482" w:author="Fegie" w:date="2021-04-28T12:03:00Z"/>
                <w:rFonts w:ascii="標楷體" w:eastAsia="標楷體" w:hAnsi="標楷體"/>
                <w:color w:val="FF0000"/>
              </w:rPr>
            </w:pPr>
            <w:bookmarkStart w:id="3483" w:name="_Toc71197075"/>
            <w:bookmarkEnd w:id="3483"/>
          </w:p>
        </w:tc>
        <w:bookmarkStart w:id="3484" w:name="_Toc71197076"/>
        <w:bookmarkEnd w:id="3484"/>
      </w:tr>
      <w:tr w:rsidR="00BB5E4A" w:rsidRPr="00A04243" w:rsidDel="009661CB" w14:paraId="6888F70F" w14:textId="3ADCEC4E" w:rsidTr="00CE2128">
        <w:trPr>
          <w:trHeight w:val="291"/>
          <w:jc w:val="center"/>
          <w:del w:id="3485" w:author="Fegie" w:date="2021-04-28T12:03:00Z"/>
        </w:trPr>
        <w:tc>
          <w:tcPr>
            <w:tcW w:w="558" w:type="dxa"/>
          </w:tcPr>
          <w:p w14:paraId="44CC8BB4" w14:textId="3D7A184A" w:rsidR="00BB5E4A" w:rsidRPr="00A04243" w:rsidDel="009661CB" w:rsidRDefault="00BB5E4A" w:rsidP="00D704D0">
            <w:pPr>
              <w:rPr>
                <w:del w:id="3486" w:author="Fegie" w:date="2021-04-28T12:03:00Z"/>
                <w:rFonts w:ascii="標楷體" w:eastAsia="標楷體" w:hAnsi="標楷體"/>
              </w:rPr>
            </w:pPr>
            <w:bookmarkStart w:id="3487" w:name="_Toc71197077"/>
            <w:bookmarkEnd w:id="3487"/>
          </w:p>
        </w:tc>
        <w:tc>
          <w:tcPr>
            <w:tcW w:w="2152" w:type="dxa"/>
          </w:tcPr>
          <w:p w14:paraId="76185659" w14:textId="5082B937" w:rsidR="00BB5E4A" w:rsidRPr="00CE781C" w:rsidDel="009661CB" w:rsidRDefault="00BB5E4A" w:rsidP="00D704D0">
            <w:pPr>
              <w:rPr>
                <w:del w:id="3488" w:author="Fegie" w:date="2021-04-28T12:03:00Z"/>
                <w:rFonts w:ascii="標楷體" w:eastAsia="標楷體" w:hAnsi="標楷體"/>
                <w:color w:val="FF0000"/>
              </w:rPr>
            </w:pPr>
            <w:del w:id="3489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電話種類</w:delText>
              </w:r>
              <w:bookmarkStart w:id="3490" w:name="_Toc71197078"/>
              <w:bookmarkEnd w:id="3490"/>
            </w:del>
          </w:p>
        </w:tc>
        <w:tc>
          <w:tcPr>
            <w:tcW w:w="1296" w:type="dxa"/>
          </w:tcPr>
          <w:p w14:paraId="1EB58BFF" w14:textId="4B3943A7" w:rsidR="00BB5E4A" w:rsidRPr="00CE781C" w:rsidDel="009661CB" w:rsidRDefault="00CE2128" w:rsidP="00D704D0">
            <w:pPr>
              <w:rPr>
                <w:del w:id="3491" w:author="Fegie" w:date="2021-04-28T12:03:00Z"/>
                <w:rFonts w:ascii="標楷體" w:eastAsia="標楷體" w:hAnsi="標楷體"/>
                <w:color w:val="FF0000"/>
              </w:rPr>
            </w:pPr>
            <w:del w:id="3492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r w:rsidR="009321E3"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bookmarkStart w:id="3493" w:name="_Toc71197079"/>
              <w:bookmarkEnd w:id="3493"/>
            </w:del>
          </w:p>
        </w:tc>
        <w:tc>
          <w:tcPr>
            <w:tcW w:w="1066" w:type="dxa"/>
          </w:tcPr>
          <w:p w14:paraId="35C86C43" w14:textId="6EE535DB" w:rsidR="00BB5E4A" w:rsidRPr="00CE781C" w:rsidDel="009661CB" w:rsidRDefault="00BB5E4A" w:rsidP="00D704D0">
            <w:pPr>
              <w:rPr>
                <w:del w:id="3494" w:author="Fegie" w:date="2021-04-28T12:03:00Z"/>
                <w:rFonts w:ascii="標楷體" w:eastAsia="標楷體" w:hAnsi="標楷體"/>
                <w:color w:val="FF0000"/>
              </w:rPr>
            </w:pPr>
            <w:bookmarkStart w:id="3495" w:name="_Toc71197080"/>
            <w:bookmarkEnd w:id="3495"/>
          </w:p>
        </w:tc>
        <w:tc>
          <w:tcPr>
            <w:tcW w:w="1141" w:type="dxa"/>
          </w:tcPr>
          <w:p w14:paraId="64EE09C6" w14:textId="6A500ABE" w:rsidR="00BB5E4A" w:rsidRPr="00CE781C" w:rsidDel="009661CB" w:rsidRDefault="00BB5E4A" w:rsidP="00D704D0">
            <w:pPr>
              <w:rPr>
                <w:del w:id="3496" w:author="Fegie" w:date="2021-04-28T12:03:00Z"/>
                <w:rFonts w:ascii="標楷體" w:eastAsia="標楷體" w:hAnsi="標楷體"/>
                <w:color w:val="FF0000"/>
              </w:rPr>
            </w:pPr>
            <w:bookmarkStart w:id="3497" w:name="_Toc71197081"/>
            <w:bookmarkEnd w:id="3497"/>
          </w:p>
        </w:tc>
        <w:tc>
          <w:tcPr>
            <w:tcW w:w="665" w:type="dxa"/>
          </w:tcPr>
          <w:p w14:paraId="1AF9DD0E" w14:textId="1BB9025A" w:rsidR="00BB5E4A" w:rsidRPr="00CE781C" w:rsidDel="009661CB" w:rsidRDefault="00BB5E4A" w:rsidP="00D704D0">
            <w:pPr>
              <w:rPr>
                <w:del w:id="3498" w:author="Fegie" w:date="2021-04-28T12:03:00Z"/>
                <w:rFonts w:ascii="標楷體" w:eastAsia="標楷體" w:hAnsi="標楷體"/>
                <w:color w:val="FF0000"/>
              </w:rPr>
            </w:pPr>
            <w:bookmarkStart w:id="3499" w:name="_Toc71197082"/>
            <w:bookmarkEnd w:id="3499"/>
          </w:p>
        </w:tc>
        <w:tc>
          <w:tcPr>
            <w:tcW w:w="691" w:type="dxa"/>
          </w:tcPr>
          <w:p w14:paraId="7EA219AE" w14:textId="239BFCAE" w:rsidR="00BB5E4A" w:rsidRPr="00CE781C" w:rsidDel="009661CB" w:rsidRDefault="00BB5E4A" w:rsidP="00D704D0">
            <w:pPr>
              <w:rPr>
                <w:del w:id="3500" w:author="Fegie" w:date="2021-04-28T12:03:00Z"/>
                <w:rFonts w:ascii="標楷體" w:eastAsia="標楷體" w:hAnsi="標楷體"/>
                <w:color w:val="FF0000"/>
              </w:rPr>
            </w:pPr>
            <w:bookmarkStart w:id="3501" w:name="_Toc71197083"/>
            <w:bookmarkEnd w:id="3501"/>
          </w:p>
        </w:tc>
        <w:tc>
          <w:tcPr>
            <w:tcW w:w="3613" w:type="dxa"/>
          </w:tcPr>
          <w:p w14:paraId="2BC01FDF" w14:textId="478EBB24" w:rsidR="00BB5E4A" w:rsidRPr="00CE781C" w:rsidDel="009661CB" w:rsidRDefault="00BB5E4A" w:rsidP="00BB5E4A">
            <w:pPr>
              <w:rPr>
                <w:del w:id="3502" w:author="Fegie" w:date="2021-04-28T12:03:00Z"/>
                <w:rFonts w:ascii="標楷體" w:eastAsia="標楷體" w:hAnsi="標楷體"/>
                <w:color w:val="FF0000"/>
              </w:rPr>
            </w:pPr>
            <w:del w:id="350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04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刪除&amp;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]功能，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="00CE2128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505" w:name="_Toc71197084"/>
              <w:bookmarkEnd w:id="3505"/>
            </w:del>
          </w:p>
          <w:p w14:paraId="04938B00" w14:textId="04FA7D6D" w:rsidR="00BB5E4A" w:rsidRPr="00CE781C" w:rsidDel="009661CB" w:rsidRDefault="00BB5E4A" w:rsidP="00BB5E4A">
            <w:pPr>
              <w:rPr>
                <w:del w:id="3506" w:author="Fegie" w:date="2021-04-28T12:03:00Z"/>
                <w:rFonts w:ascii="標楷體" w:eastAsia="標楷體" w:hAnsi="標楷體"/>
                <w:color w:val="FF0000"/>
              </w:rPr>
            </w:pPr>
            <w:del w:id="350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公司</w:delText>
              </w:r>
              <w:bookmarkStart w:id="3508" w:name="_Toc71197085"/>
              <w:bookmarkEnd w:id="3508"/>
            </w:del>
          </w:p>
          <w:p w14:paraId="2B484270" w14:textId="286133E8" w:rsidR="00BB5E4A" w:rsidRPr="00CE781C" w:rsidDel="009661CB" w:rsidRDefault="00BB5E4A" w:rsidP="00BB5E4A">
            <w:pPr>
              <w:rPr>
                <w:del w:id="3509" w:author="Fegie" w:date="2021-04-28T12:03:00Z"/>
                <w:rFonts w:ascii="標楷體" w:eastAsia="標楷體" w:hAnsi="標楷體"/>
                <w:color w:val="FF0000"/>
              </w:rPr>
            </w:pPr>
            <w:del w:id="351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02: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住家</w:delText>
              </w:r>
              <w:bookmarkStart w:id="3511" w:name="_Toc71197086"/>
              <w:bookmarkEnd w:id="3511"/>
            </w:del>
          </w:p>
          <w:p w14:paraId="0E298873" w14:textId="0C01FBB4" w:rsidR="00BB5E4A" w:rsidRPr="00CE781C" w:rsidDel="009661CB" w:rsidRDefault="00BB5E4A" w:rsidP="00BB5E4A">
            <w:pPr>
              <w:rPr>
                <w:del w:id="3512" w:author="Fegie" w:date="2021-04-28T12:03:00Z"/>
                <w:rFonts w:ascii="標楷體" w:eastAsia="標楷體" w:hAnsi="標楷體"/>
                <w:color w:val="FF0000"/>
              </w:rPr>
            </w:pPr>
            <w:del w:id="351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03: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手機</w:delText>
              </w:r>
              <w:bookmarkStart w:id="3514" w:name="_Toc71197087"/>
              <w:bookmarkEnd w:id="3514"/>
            </w:del>
          </w:p>
          <w:p w14:paraId="6A645B5F" w14:textId="35F417A3" w:rsidR="00BB5E4A" w:rsidRPr="00CE781C" w:rsidDel="009661CB" w:rsidRDefault="00BB5E4A" w:rsidP="00BB5E4A">
            <w:pPr>
              <w:rPr>
                <w:del w:id="3515" w:author="Fegie" w:date="2021-04-28T12:03:00Z"/>
                <w:rFonts w:ascii="標楷體" w:eastAsia="標楷體" w:hAnsi="標楷體"/>
                <w:color w:val="FF0000"/>
              </w:rPr>
            </w:pPr>
            <w:del w:id="351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04: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傳真</w:delText>
              </w:r>
              <w:bookmarkStart w:id="3517" w:name="_Toc71197088"/>
              <w:bookmarkEnd w:id="3517"/>
            </w:del>
          </w:p>
          <w:p w14:paraId="2712432D" w14:textId="4D304C16" w:rsidR="00BB5E4A" w:rsidRPr="00CE781C" w:rsidDel="009661CB" w:rsidRDefault="00BB5E4A" w:rsidP="00BB5E4A">
            <w:pPr>
              <w:rPr>
                <w:del w:id="3518" w:author="Fegie" w:date="2021-04-28T12:03:00Z"/>
                <w:rFonts w:ascii="標楷體" w:eastAsia="標楷體" w:hAnsi="標楷體"/>
                <w:color w:val="FF0000"/>
              </w:rPr>
            </w:pPr>
            <w:del w:id="351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05: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簡訊</w:delText>
              </w:r>
              <w:bookmarkStart w:id="3520" w:name="_Toc71197089"/>
              <w:bookmarkEnd w:id="3520"/>
            </w:del>
          </w:p>
          <w:p w14:paraId="02A7CBE6" w14:textId="324ABE27" w:rsidR="00BB5E4A" w:rsidRPr="00CE781C" w:rsidDel="009661CB" w:rsidRDefault="00BB5E4A" w:rsidP="00BB5E4A">
            <w:pPr>
              <w:rPr>
                <w:del w:id="3521" w:author="Fegie" w:date="2021-04-28T12:03:00Z"/>
                <w:rFonts w:ascii="標楷體" w:eastAsia="標楷體" w:hAnsi="標楷體"/>
                <w:color w:val="FF0000"/>
              </w:rPr>
            </w:pPr>
            <w:del w:id="352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06: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催收聯絡</w:delText>
              </w:r>
              <w:bookmarkStart w:id="3523" w:name="_Toc71197090"/>
              <w:bookmarkEnd w:id="3523"/>
            </w:del>
          </w:p>
          <w:p w14:paraId="7A45F305" w14:textId="2C6BB3C9" w:rsidR="00BB5E4A" w:rsidRPr="00CE781C" w:rsidDel="009661CB" w:rsidRDefault="00BB5E4A" w:rsidP="00BB5E4A">
            <w:pPr>
              <w:rPr>
                <w:del w:id="3524" w:author="Fegie" w:date="2021-04-28T12:03:00Z"/>
                <w:rFonts w:ascii="標楷體" w:eastAsia="標楷體" w:hAnsi="標楷體"/>
                <w:color w:val="FF0000"/>
              </w:rPr>
            </w:pPr>
            <w:del w:id="352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其他</w:delText>
              </w:r>
              <w:bookmarkStart w:id="3526" w:name="_Toc71197091"/>
              <w:bookmarkEnd w:id="3526"/>
            </w:del>
          </w:p>
        </w:tc>
        <w:bookmarkStart w:id="3527" w:name="_Toc71197092"/>
        <w:bookmarkEnd w:id="3527"/>
      </w:tr>
      <w:tr w:rsidR="00BB5E4A" w:rsidRPr="00A04243" w:rsidDel="009661CB" w14:paraId="3D0C1296" w14:textId="1F43BF57" w:rsidTr="00CE2128">
        <w:trPr>
          <w:trHeight w:val="291"/>
          <w:jc w:val="center"/>
          <w:del w:id="3528" w:author="Fegie" w:date="2021-04-28T12:03:00Z"/>
        </w:trPr>
        <w:tc>
          <w:tcPr>
            <w:tcW w:w="558" w:type="dxa"/>
          </w:tcPr>
          <w:p w14:paraId="697AEF1C" w14:textId="48622E59" w:rsidR="00BB5E4A" w:rsidRPr="00A04243" w:rsidDel="009661CB" w:rsidRDefault="00BB5E4A" w:rsidP="00D704D0">
            <w:pPr>
              <w:rPr>
                <w:del w:id="3529" w:author="Fegie" w:date="2021-04-28T12:03:00Z"/>
                <w:rFonts w:ascii="標楷體" w:eastAsia="標楷體" w:hAnsi="標楷體"/>
              </w:rPr>
            </w:pPr>
            <w:bookmarkStart w:id="3530" w:name="_Toc71197093"/>
            <w:bookmarkEnd w:id="3530"/>
          </w:p>
        </w:tc>
        <w:tc>
          <w:tcPr>
            <w:tcW w:w="2152" w:type="dxa"/>
          </w:tcPr>
          <w:p w14:paraId="2C33FE42" w14:textId="79E855F9" w:rsidR="00BB5E4A" w:rsidRPr="00CE781C" w:rsidDel="009661CB" w:rsidRDefault="00BB5E4A" w:rsidP="00D704D0">
            <w:pPr>
              <w:rPr>
                <w:del w:id="3531" w:author="Fegie" w:date="2021-04-28T12:03:00Z"/>
                <w:rFonts w:ascii="標楷體" w:eastAsia="標楷體" w:hAnsi="標楷體"/>
                <w:color w:val="FF0000"/>
              </w:rPr>
            </w:pPr>
            <w:del w:id="3532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電話號碼</w:delText>
              </w:r>
              <w:bookmarkStart w:id="3533" w:name="_Toc71197094"/>
              <w:bookmarkEnd w:id="3533"/>
            </w:del>
          </w:p>
        </w:tc>
        <w:tc>
          <w:tcPr>
            <w:tcW w:w="1296" w:type="dxa"/>
          </w:tcPr>
          <w:p w14:paraId="61ADF1D5" w14:textId="1B230D0B" w:rsidR="00BB5E4A" w:rsidRPr="00CE781C" w:rsidDel="009661CB" w:rsidRDefault="00BB5E4A" w:rsidP="00D704D0">
            <w:pPr>
              <w:rPr>
                <w:del w:id="3534" w:author="Fegie" w:date="2021-04-28T12:03:00Z"/>
                <w:rFonts w:ascii="標楷體" w:eastAsia="標楷體" w:hAnsi="標楷體"/>
                <w:color w:val="FF0000"/>
              </w:rPr>
            </w:pPr>
            <w:del w:id="353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X(15)</w:delText>
              </w:r>
              <w:bookmarkStart w:id="3536" w:name="_Toc71197095"/>
              <w:bookmarkEnd w:id="3536"/>
            </w:del>
          </w:p>
        </w:tc>
        <w:tc>
          <w:tcPr>
            <w:tcW w:w="1066" w:type="dxa"/>
          </w:tcPr>
          <w:p w14:paraId="692359A2" w14:textId="2AB8262E" w:rsidR="00BB5E4A" w:rsidRPr="00A04243" w:rsidDel="009661CB" w:rsidRDefault="00BB5E4A" w:rsidP="00D704D0">
            <w:pPr>
              <w:rPr>
                <w:del w:id="3537" w:author="Fegie" w:date="2021-04-28T12:03:00Z"/>
                <w:rFonts w:ascii="標楷體" w:eastAsia="標楷體" w:hAnsi="標楷體"/>
              </w:rPr>
            </w:pPr>
            <w:bookmarkStart w:id="3538" w:name="_Toc71197096"/>
            <w:bookmarkEnd w:id="3538"/>
          </w:p>
        </w:tc>
        <w:tc>
          <w:tcPr>
            <w:tcW w:w="1141" w:type="dxa"/>
          </w:tcPr>
          <w:p w14:paraId="0C329337" w14:textId="759D7B9D" w:rsidR="00BB5E4A" w:rsidRPr="00A04243" w:rsidDel="009661CB" w:rsidRDefault="00BB5E4A" w:rsidP="00D704D0">
            <w:pPr>
              <w:rPr>
                <w:del w:id="3539" w:author="Fegie" w:date="2021-04-28T12:03:00Z"/>
                <w:rFonts w:ascii="標楷體" w:eastAsia="標楷體" w:hAnsi="標楷體"/>
              </w:rPr>
            </w:pPr>
            <w:bookmarkStart w:id="3540" w:name="_Toc71197097"/>
            <w:bookmarkEnd w:id="3540"/>
          </w:p>
        </w:tc>
        <w:tc>
          <w:tcPr>
            <w:tcW w:w="665" w:type="dxa"/>
          </w:tcPr>
          <w:p w14:paraId="0B466606" w14:textId="359C2C20" w:rsidR="00BB5E4A" w:rsidRPr="00A04243" w:rsidDel="009661CB" w:rsidRDefault="00BB5E4A" w:rsidP="00D704D0">
            <w:pPr>
              <w:rPr>
                <w:del w:id="3541" w:author="Fegie" w:date="2021-04-28T12:03:00Z"/>
                <w:rFonts w:ascii="標楷體" w:eastAsia="標楷體" w:hAnsi="標楷體"/>
              </w:rPr>
            </w:pPr>
            <w:bookmarkStart w:id="3542" w:name="_Toc71197098"/>
            <w:bookmarkEnd w:id="3542"/>
          </w:p>
        </w:tc>
        <w:tc>
          <w:tcPr>
            <w:tcW w:w="691" w:type="dxa"/>
          </w:tcPr>
          <w:p w14:paraId="26C49AC5" w14:textId="4355854B" w:rsidR="00BB5E4A" w:rsidRPr="00A04243" w:rsidDel="009661CB" w:rsidRDefault="00BB5E4A" w:rsidP="00D704D0">
            <w:pPr>
              <w:rPr>
                <w:del w:id="3543" w:author="Fegie" w:date="2021-04-28T12:03:00Z"/>
                <w:rFonts w:ascii="標楷體" w:eastAsia="標楷體" w:hAnsi="標楷體"/>
              </w:rPr>
            </w:pPr>
            <w:bookmarkStart w:id="3544" w:name="_Toc71197099"/>
            <w:bookmarkEnd w:id="3544"/>
          </w:p>
        </w:tc>
        <w:tc>
          <w:tcPr>
            <w:tcW w:w="3613" w:type="dxa"/>
          </w:tcPr>
          <w:p w14:paraId="5F723FF2" w14:textId="44558107" w:rsidR="00BB5E4A" w:rsidRPr="00A04243" w:rsidDel="009661CB" w:rsidRDefault="00BB5E4A" w:rsidP="00D704D0">
            <w:pPr>
              <w:rPr>
                <w:del w:id="3545" w:author="Fegie" w:date="2021-04-28T12:03:00Z"/>
                <w:rFonts w:ascii="標楷體" w:eastAsia="標楷體" w:hAnsi="標楷體"/>
              </w:rPr>
            </w:pPr>
            <w:del w:id="354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47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48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549" w:name="_Toc71197100"/>
              <w:bookmarkEnd w:id="3549"/>
            </w:del>
          </w:p>
        </w:tc>
        <w:bookmarkStart w:id="3550" w:name="_Toc71197101"/>
        <w:bookmarkEnd w:id="3550"/>
      </w:tr>
      <w:tr w:rsidR="00CE2128" w:rsidRPr="00A04243" w:rsidDel="009661CB" w14:paraId="6EBD704B" w14:textId="74536675" w:rsidTr="00CE2128">
        <w:trPr>
          <w:trHeight w:val="291"/>
          <w:jc w:val="center"/>
          <w:del w:id="3551" w:author="Fegie" w:date="2021-04-28T12:03:00Z"/>
        </w:trPr>
        <w:tc>
          <w:tcPr>
            <w:tcW w:w="558" w:type="dxa"/>
          </w:tcPr>
          <w:p w14:paraId="1331DF02" w14:textId="05101F43" w:rsidR="00CE2128" w:rsidRPr="00A04243" w:rsidDel="009661CB" w:rsidRDefault="00CE2128" w:rsidP="00D704D0">
            <w:pPr>
              <w:rPr>
                <w:del w:id="3552" w:author="Fegie" w:date="2021-04-28T12:03:00Z"/>
                <w:rFonts w:ascii="標楷體" w:eastAsia="標楷體" w:hAnsi="標楷體"/>
              </w:rPr>
            </w:pPr>
            <w:bookmarkStart w:id="3553" w:name="_Toc71197102"/>
            <w:bookmarkEnd w:id="3553"/>
          </w:p>
        </w:tc>
        <w:tc>
          <w:tcPr>
            <w:tcW w:w="2152" w:type="dxa"/>
          </w:tcPr>
          <w:p w14:paraId="7B451362" w14:textId="52D1B190" w:rsidR="00CE2128" w:rsidRPr="00CE781C" w:rsidDel="009661CB" w:rsidRDefault="00CE2128" w:rsidP="00D704D0">
            <w:pPr>
              <w:rPr>
                <w:del w:id="3554" w:author="Fegie" w:date="2021-04-28T12:03:00Z"/>
                <w:rFonts w:ascii="標楷體" w:eastAsia="標楷體" w:hAnsi="標楷體"/>
                <w:color w:val="FF0000"/>
              </w:rPr>
            </w:pPr>
            <w:del w:id="3555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與借款人關係</w:delText>
              </w:r>
              <w:bookmarkStart w:id="3556" w:name="_Toc71197103"/>
              <w:bookmarkEnd w:id="3556"/>
            </w:del>
          </w:p>
        </w:tc>
        <w:tc>
          <w:tcPr>
            <w:tcW w:w="1296" w:type="dxa"/>
          </w:tcPr>
          <w:p w14:paraId="240597A1" w14:textId="7B9DB1C8" w:rsidR="00CE2128" w:rsidRPr="00CE781C" w:rsidDel="009661CB" w:rsidRDefault="00CE2128" w:rsidP="00D704D0">
            <w:pPr>
              <w:rPr>
                <w:del w:id="3557" w:author="Fegie" w:date="2021-04-28T12:03:00Z"/>
                <w:rFonts w:ascii="標楷體" w:eastAsia="標楷體" w:hAnsi="標楷體"/>
                <w:color w:val="FF0000"/>
              </w:rPr>
            </w:pPr>
            <w:del w:id="3558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X(2)</w:delText>
              </w:r>
              <w:bookmarkStart w:id="3559" w:name="_Toc71197104"/>
              <w:bookmarkEnd w:id="3559"/>
            </w:del>
          </w:p>
        </w:tc>
        <w:tc>
          <w:tcPr>
            <w:tcW w:w="1066" w:type="dxa"/>
          </w:tcPr>
          <w:p w14:paraId="0596CD3D" w14:textId="6BBA3479" w:rsidR="00CE2128" w:rsidRPr="00A04243" w:rsidDel="009661CB" w:rsidRDefault="00CE2128" w:rsidP="00D704D0">
            <w:pPr>
              <w:rPr>
                <w:del w:id="3560" w:author="Fegie" w:date="2021-04-28T12:03:00Z"/>
                <w:rFonts w:ascii="標楷體" w:eastAsia="標楷體" w:hAnsi="標楷體"/>
              </w:rPr>
            </w:pPr>
            <w:bookmarkStart w:id="3561" w:name="_Toc71197105"/>
            <w:bookmarkEnd w:id="3561"/>
          </w:p>
        </w:tc>
        <w:tc>
          <w:tcPr>
            <w:tcW w:w="1141" w:type="dxa"/>
          </w:tcPr>
          <w:p w14:paraId="054C5729" w14:textId="617BF8AC" w:rsidR="00CE2128" w:rsidRPr="00A04243" w:rsidDel="009661CB" w:rsidRDefault="00CE2128" w:rsidP="00D704D0">
            <w:pPr>
              <w:rPr>
                <w:del w:id="3562" w:author="Fegie" w:date="2021-04-28T12:03:00Z"/>
                <w:rFonts w:ascii="標楷體" w:eastAsia="標楷體" w:hAnsi="標楷體"/>
              </w:rPr>
            </w:pPr>
            <w:bookmarkStart w:id="3563" w:name="_Toc71197106"/>
            <w:bookmarkEnd w:id="3563"/>
          </w:p>
        </w:tc>
        <w:tc>
          <w:tcPr>
            <w:tcW w:w="665" w:type="dxa"/>
          </w:tcPr>
          <w:p w14:paraId="5CB863A2" w14:textId="6BFFBBEB" w:rsidR="00CE2128" w:rsidRPr="00A04243" w:rsidDel="009661CB" w:rsidRDefault="00CE2128" w:rsidP="00D704D0">
            <w:pPr>
              <w:rPr>
                <w:del w:id="3564" w:author="Fegie" w:date="2021-04-28T12:03:00Z"/>
                <w:rFonts w:ascii="標楷體" w:eastAsia="標楷體" w:hAnsi="標楷體"/>
              </w:rPr>
            </w:pPr>
            <w:bookmarkStart w:id="3565" w:name="_Toc71197107"/>
            <w:bookmarkEnd w:id="3565"/>
          </w:p>
        </w:tc>
        <w:tc>
          <w:tcPr>
            <w:tcW w:w="691" w:type="dxa"/>
          </w:tcPr>
          <w:p w14:paraId="28D33058" w14:textId="4CD9139E" w:rsidR="00CE2128" w:rsidRPr="00A04243" w:rsidDel="009661CB" w:rsidRDefault="00CE2128" w:rsidP="00D704D0">
            <w:pPr>
              <w:rPr>
                <w:del w:id="3566" w:author="Fegie" w:date="2021-04-28T12:03:00Z"/>
                <w:rFonts w:ascii="標楷體" w:eastAsia="標楷體" w:hAnsi="標楷體"/>
              </w:rPr>
            </w:pPr>
            <w:bookmarkStart w:id="3567" w:name="_Toc71197108"/>
            <w:bookmarkEnd w:id="3567"/>
          </w:p>
        </w:tc>
        <w:tc>
          <w:tcPr>
            <w:tcW w:w="3613" w:type="dxa"/>
          </w:tcPr>
          <w:p w14:paraId="48F2686D" w14:textId="07924888" w:rsidR="00CE2128" w:rsidDel="009661CB" w:rsidRDefault="00CE2128" w:rsidP="00D704D0">
            <w:pPr>
              <w:rPr>
                <w:del w:id="3568" w:author="Fegie" w:date="2021-04-28T12:03:00Z"/>
                <w:rFonts w:ascii="標楷體" w:eastAsia="標楷體" w:hAnsi="標楷體"/>
                <w:color w:val="FF0000"/>
              </w:rPr>
            </w:pPr>
            <w:del w:id="356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70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71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572" w:name="_Toc71197109"/>
              <w:bookmarkEnd w:id="3572"/>
            </w:del>
          </w:p>
          <w:p w14:paraId="169CE9E1" w14:textId="15D244E7" w:rsidR="00CE2128" w:rsidRPr="00CE781C" w:rsidDel="009661CB" w:rsidRDefault="00CE2128" w:rsidP="00CE2128">
            <w:pPr>
              <w:rPr>
                <w:del w:id="3573" w:author="Fegie" w:date="2021-04-28T12:03:00Z"/>
                <w:rFonts w:ascii="標楷體" w:eastAsia="標楷體" w:hAnsi="標楷體"/>
                <w:color w:val="FF0000"/>
              </w:rPr>
            </w:pPr>
            <w:del w:id="3574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空白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:本人</w:delText>
              </w:r>
              <w:bookmarkStart w:id="3575" w:name="_Toc71197110"/>
              <w:bookmarkEnd w:id="3575"/>
            </w:del>
          </w:p>
          <w:p w14:paraId="1CC50CC5" w14:textId="186A08B6" w:rsidR="00CE2128" w:rsidRPr="00CE781C" w:rsidDel="009661CB" w:rsidRDefault="00CE2128" w:rsidP="00CE2128">
            <w:pPr>
              <w:rPr>
                <w:del w:id="3576" w:author="Fegie" w:date="2021-04-28T12:03:00Z"/>
                <w:rFonts w:ascii="標楷體" w:eastAsia="標楷體" w:hAnsi="標楷體"/>
                <w:color w:val="FF0000"/>
              </w:rPr>
            </w:pPr>
            <w:del w:id="357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夫</w:delText>
              </w:r>
              <w:bookmarkStart w:id="3578" w:name="_Toc71197111"/>
              <w:bookmarkEnd w:id="3578"/>
            </w:del>
          </w:p>
          <w:p w14:paraId="4E87A59A" w14:textId="305830D5" w:rsidR="00CE2128" w:rsidRPr="00CE781C" w:rsidDel="009661CB" w:rsidRDefault="00CE2128" w:rsidP="00CE2128">
            <w:pPr>
              <w:rPr>
                <w:del w:id="3579" w:author="Fegie" w:date="2021-04-28T12:03:00Z"/>
                <w:rFonts w:ascii="標楷體" w:eastAsia="標楷體" w:hAnsi="標楷體"/>
                <w:color w:val="FF0000"/>
              </w:rPr>
            </w:pPr>
            <w:del w:id="358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02: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妻</w:delText>
              </w:r>
              <w:bookmarkStart w:id="3581" w:name="_Toc71197112"/>
              <w:bookmarkEnd w:id="3581"/>
            </w:del>
          </w:p>
          <w:p w14:paraId="44E8DC16" w14:textId="28C742D6" w:rsidR="00CE2128" w:rsidRPr="00CE781C" w:rsidDel="009661CB" w:rsidRDefault="00CE2128" w:rsidP="00CE2128">
            <w:pPr>
              <w:rPr>
                <w:del w:id="3582" w:author="Fegie" w:date="2021-04-28T12:03:00Z"/>
                <w:rFonts w:ascii="標楷體" w:eastAsia="標楷體" w:hAnsi="標楷體"/>
                <w:color w:val="FF0000"/>
              </w:rPr>
            </w:pPr>
            <w:del w:id="358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03: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父</w:delText>
              </w:r>
              <w:bookmarkStart w:id="3584" w:name="_Toc71197113"/>
              <w:bookmarkEnd w:id="3584"/>
            </w:del>
          </w:p>
          <w:p w14:paraId="34501B59" w14:textId="1BE495B4" w:rsidR="00CE2128" w:rsidRPr="00CE781C" w:rsidDel="009661CB" w:rsidRDefault="00CE2128" w:rsidP="00CE2128">
            <w:pPr>
              <w:rPr>
                <w:del w:id="3585" w:author="Fegie" w:date="2021-04-28T12:03:00Z"/>
                <w:rFonts w:ascii="標楷體" w:eastAsia="標楷體" w:hAnsi="標楷體"/>
                <w:color w:val="FF0000"/>
              </w:rPr>
            </w:pPr>
            <w:del w:id="358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04: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母</w:delText>
              </w:r>
              <w:bookmarkStart w:id="3587" w:name="_Toc71197114"/>
              <w:bookmarkEnd w:id="3587"/>
            </w:del>
          </w:p>
          <w:p w14:paraId="0035F9A1" w14:textId="31CDDEAA" w:rsidR="00CE2128" w:rsidRPr="00CE781C" w:rsidDel="009661CB" w:rsidRDefault="00CE2128" w:rsidP="00CE2128">
            <w:pPr>
              <w:rPr>
                <w:del w:id="3588" w:author="Fegie" w:date="2021-04-28T12:03:00Z"/>
                <w:rFonts w:ascii="標楷體" w:eastAsia="標楷體" w:hAnsi="標楷體"/>
                <w:color w:val="FF0000"/>
              </w:rPr>
            </w:pPr>
            <w:del w:id="358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05: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子</w:delText>
              </w:r>
              <w:bookmarkStart w:id="3590" w:name="_Toc71197115"/>
              <w:bookmarkEnd w:id="3590"/>
            </w:del>
          </w:p>
          <w:p w14:paraId="31B6563A" w14:textId="4E925B9C" w:rsidR="00CE2128" w:rsidRPr="00CE781C" w:rsidDel="009661CB" w:rsidRDefault="00CE2128" w:rsidP="00CE2128">
            <w:pPr>
              <w:rPr>
                <w:del w:id="3591" w:author="Fegie" w:date="2021-04-28T12:03:00Z"/>
                <w:rFonts w:ascii="標楷體" w:eastAsia="標楷體" w:hAnsi="標楷體"/>
                <w:color w:val="FF0000"/>
              </w:rPr>
            </w:pPr>
            <w:del w:id="359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06: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女</w:delText>
              </w:r>
              <w:bookmarkStart w:id="3593" w:name="_Toc71197116"/>
              <w:bookmarkEnd w:id="3593"/>
            </w:del>
          </w:p>
          <w:p w14:paraId="3B16C684" w14:textId="58F509B9" w:rsidR="00CE2128" w:rsidRPr="00CE781C" w:rsidDel="009661CB" w:rsidRDefault="00CE2128" w:rsidP="00CE2128">
            <w:pPr>
              <w:rPr>
                <w:del w:id="3594" w:author="Fegie" w:date="2021-04-28T12:03:00Z"/>
                <w:rFonts w:ascii="標楷體" w:eastAsia="標楷體" w:hAnsi="標楷體"/>
                <w:color w:val="FF0000"/>
              </w:rPr>
            </w:pPr>
            <w:del w:id="359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07: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兄</w:delText>
              </w:r>
              <w:bookmarkStart w:id="3596" w:name="_Toc71197117"/>
              <w:bookmarkEnd w:id="3596"/>
            </w:del>
          </w:p>
          <w:p w14:paraId="73CA76D7" w14:textId="39482D26" w:rsidR="00CE2128" w:rsidRPr="00CE781C" w:rsidDel="009661CB" w:rsidRDefault="00CE2128" w:rsidP="00CE2128">
            <w:pPr>
              <w:rPr>
                <w:del w:id="3597" w:author="Fegie" w:date="2021-04-28T12:03:00Z"/>
                <w:rFonts w:ascii="標楷體" w:eastAsia="標楷體" w:hAnsi="標楷體"/>
                <w:color w:val="FF0000"/>
              </w:rPr>
            </w:pPr>
            <w:del w:id="3598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08: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弟</w:delText>
              </w:r>
              <w:bookmarkStart w:id="3599" w:name="_Toc71197118"/>
              <w:bookmarkEnd w:id="3599"/>
            </w:del>
          </w:p>
          <w:p w14:paraId="393DFB7C" w14:textId="3A754E7D" w:rsidR="00CE2128" w:rsidRPr="00CE781C" w:rsidDel="009661CB" w:rsidRDefault="00CE2128" w:rsidP="00CE2128">
            <w:pPr>
              <w:rPr>
                <w:del w:id="3600" w:author="Fegie" w:date="2021-04-28T12:03:00Z"/>
                <w:rFonts w:ascii="標楷體" w:eastAsia="標楷體" w:hAnsi="標楷體"/>
                <w:color w:val="FF0000"/>
              </w:rPr>
            </w:pPr>
            <w:del w:id="360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姊</w:delText>
              </w:r>
              <w:bookmarkStart w:id="3602" w:name="_Toc71197119"/>
              <w:bookmarkEnd w:id="3602"/>
            </w:del>
          </w:p>
          <w:p w14:paraId="19E594BF" w14:textId="0DA77C62" w:rsidR="00CE2128" w:rsidRPr="00CE781C" w:rsidDel="009661CB" w:rsidRDefault="00CE2128" w:rsidP="00CE2128">
            <w:pPr>
              <w:rPr>
                <w:del w:id="3603" w:author="Fegie" w:date="2021-04-28T12:03:00Z"/>
                <w:rFonts w:ascii="標楷體" w:eastAsia="標楷體" w:hAnsi="標楷體"/>
                <w:color w:val="FF0000"/>
              </w:rPr>
            </w:pPr>
            <w:del w:id="360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10: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妹</w:delText>
              </w:r>
              <w:bookmarkStart w:id="3605" w:name="_Toc71197120"/>
              <w:bookmarkEnd w:id="3605"/>
            </w:del>
          </w:p>
          <w:p w14:paraId="17882EEB" w14:textId="79B1A5DA" w:rsidR="00CE2128" w:rsidRPr="00CE781C" w:rsidDel="009661CB" w:rsidRDefault="00CE2128" w:rsidP="00CE2128">
            <w:pPr>
              <w:rPr>
                <w:del w:id="3606" w:author="Fegie" w:date="2021-04-28T12:03:00Z"/>
                <w:rFonts w:ascii="標楷體" w:eastAsia="標楷體" w:hAnsi="標楷體"/>
                <w:color w:val="FF0000"/>
              </w:rPr>
            </w:pPr>
            <w:del w:id="360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11: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姪子</w:delText>
              </w:r>
              <w:bookmarkStart w:id="3608" w:name="_Toc71197121"/>
              <w:bookmarkEnd w:id="3608"/>
            </w:del>
          </w:p>
          <w:p w14:paraId="5E7CA471" w14:textId="3EA5A90E" w:rsidR="00CE2128" w:rsidRPr="00A04243" w:rsidDel="009661CB" w:rsidRDefault="00CE2128" w:rsidP="00CE2128">
            <w:pPr>
              <w:rPr>
                <w:del w:id="3609" w:author="Fegie" w:date="2021-04-28T12:03:00Z"/>
                <w:rFonts w:ascii="標楷體" w:eastAsia="標楷體" w:hAnsi="標楷體"/>
              </w:rPr>
            </w:pPr>
            <w:del w:id="361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99: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其他</w:delText>
              </w:r>
              <w:bookmarkStart w:id="3611" w:name="_Toc71197122"/>
              <w:bookmarkEnd w:id="3611"/>
            </w:del>
          </w:p>
        </w:tc>
        <w:bookmarkStart w:id="3612" w:name="_Toc71197123"/>
        <w:bookmarkEnd w:id="3612"/>
      </w:tr>
      <w:tr w:rsidR="00CE2128" w:rsidRPr="00A04243" w:rsidDel="009661CB" w14:paraId="2A0C5C37" w14:textId="6BAB7B5B" w:rsidTr="00CE2128">
        <w:trPr>
          <w:trHeight w:val="291"/>
          <w:jc w:val="center"/>
          <w:del w:id="3613" w:author="Fegie" w:date="2021-04-28T12:03:00Z"/>
        </w:trPr>
        <w:tc>
          <w:tcPr>
            <w:tcW w:w="558" w:type="dxa"/>
          </w:tcPr>
          <w:p w14:paraId="7489E700" w14:textId="3E8E97AE" w:rsidR="00CE2128" w:rsidRPr="00A04243" w:rsidDel="009661CB" w:rsidRDefault="00CE2128" w:rsidP="00D704D0">
            <w:pPr>
              <w:rPr>
                <w:del w:id="3614" w:author="Fegie" w:date="2021-04-28T12:03:00Z"/>
                <w:rFonts w:ascii="標楷體" w:eastAsia="標楷體" w:hAnsi="標楷體"/>
              </w:rPr>
            </w:pPr>
            <w:bookmarkStart w:id="3615" w:name="_Toc71197124"/>
            <w:bookmarkEnd w:id="3615"/>
          </w:p>
        </w:tc>
        <w:tc>
          <w:tcPr>
            <w:tcW w:w="2152" w:type="dxa"/>
          </w:tcPr>
          <w:p w14:paraId="696FF1A5" w14:textId="4CAAE291" w:rsidR="00CE2128" w:rsidRPr="00CE781C" w:rsidDel="009661CB" w:rsidRDefault="00CE2128" w:rsidP="00D704D0">
            <w:pPr>
              <w:rPr>
                <w:del w:id="3616" w:author="Fegie" w:date="2021-04-28T12:03:00Z"/>
                <w:rFonts w:ascii="標楷體" w:eastAsia="標楷體" w:hAnsi="標楷體"/>
                <w:color w:val="FF0000"/>
              </w:rPr>
            </w:pPr>
            <w:del w:id="3617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聯絡人姓名</w:delText>
              </w:r>
              <w:bookmarkStart w:id="3618" w:name="_Toc71197125"/>
              <w:bookmarkEnd w:id="3618"/>
            </w:del>
          </w:p>
        </w:tc>
        <w:tc>
          <w:tcPr>
            <w:tcW w:w="1296" w:type="dxa"/>
          </w:tcPr>
          <w:p w14:paraId="06963085" w14:textId="10B0DB02" w:rsidR="00CE2128" w:rsidRPr="00CE781C" w:rsidDel="009661CB" w:rsidRDefault="00CE2128" w:rsidP="00D704D0">
            <w:pPr>
              <w:rPr>
                <w:del w:id="3619" w:author="Fegie" w:date="2021-04-28T12:03:00Z"/>
                <w:rFonts w:ascii="標楷體" w:eastAsia="標楷體" w:hAnsi="標楷體"/>
                <w:color w:val="FF0000"/>
              </w:rPr>
            </w:pPr>
            <w:del w:id="362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X(14)</w:delText>
              </w:r>
              <w:bookmarkStart w:id="3621" w:name="_Toc71197126"/>
              <w:bookmarkEnd w:id="3621"/>
            </w:del>
          </w:p>
        </w:tc>
        <w:tc>
          <w:tcPr>
            <w:tcW w:w="1066" w:type="dxa"/>
          </w:tcPr>
          <w:p w14:paraId="4AD00F2B" w14:textId="6BCEA022" w:rsidR="00CE2128" w:rsidRPr="00A04243" w:rsidDel="009661CB" w:rsidRDefault="00CE2128" w:rsidP="00D704D0">
            <w:pPr>
              <w:rPr>
                <w:del w:id="3622" w:author="Fegie" w:date="2021-04-28T12:03:00Z"/>
                <w:rFonts w:ascii="標楷體" w:eastAsia="標楷體" w:hAnsi="標楷體"/>
              </w:rPr>
            </w:pPr>
            <w:bookmarkStart w:id="3623" w:name="_Toc71197127"/>
            <w:bookmarkEnd w:id="3623"/>
          </w:p>
        </w:tc>
        <w:tc>
          <w:tcPr>
            <w:tcW w:w="1141" w:type="dxa"/>
          </w:tcPr>
          <w:p w14:paraId="2AE2CEF2" w14:textId="70E23255" w:rsidR="00CE2128" w:rsidRPr="00A04243" w:rsidDel="009661CB" w:rsidRDefault="00CE2128" w:rsidP="00D704D0">
            <w:pPr>
              <w:rPr>
                <w:del w:id="3624" w:author="Fegie" w:date="2021-04-28T12:03:00Z"/>
                <w:rFonts w:ascii="標楷體" w:eastAsia="標楷體" w:hAnsi="標楷體"/>
              </w:rPr>
            </w:pPr>
            <w:bookmarkStart w:id="3625" w:name="_Toc71197128"/>
            <w:bookmarkEnd w:id="3625"/>
          </w:p>
        </w:tc>
        <w:tc>
          <w:tcPr>
            <w:tcW w:w="665" w:type="dxa"/>
          </w:tcPr>
          <w:p w14:paraId="5A29EA16" w14:textId="30B1DBFE" w:rsidR="00CE2128" w:rsidRPr="00A04243" w:rsidDel="009661CB" w:rsidRDefault="00CE2128" w:rsidP="00D704D0">
            <w:pPr>
              <w:rPr>
                <w:del w:id="3626" w:author="Fegie" w:date="2021-04-28T12:03:00Z"/>
                <w:rFonts w:ascii="標楷體" w:eastAsia="標楷體" w:hAnsi="標楷體"/>
              </w:rPr>
            </w:pPr>
            <w:bookmarkStart w:id="3627" w:name="_Toc71197129"/>
            <w:bookmarkEnd w:id="3627"/>
          </w:p>
        </w:tc>
        <w:tc>
          <w:tcPr>
            <w:tcW w:w="691" w:type="dxa"/>
          </w:tcPr>
          <w:p w14:paraId="15063579" w14:textId="32517584" w:rsidR="00CE2128" w:rsidRPr="00A04243" w:rsidDel="009661CB" w:rsidRDefault="00CE2128" w:rsidP="00D704D0">
            <w:pPr>
              <w:rPr>
                <w:del w:id="3628" w:author="Fegie" w:date="2021-04-28T12:03:00Z"/>
                <w:rFonts w:ascii="標楷體" w:eastAsia="標楷體" w:hAnsi="標楷體"/>
              </w:rPr>
            </w:pPr>
            <w:bookmarkStart w:id="3629" w:name="_Toc71197130"/>
            <w:bookmarkEnd w:id="3629"/>
          </w:p>
        </w:tc>
        <w:tc>
          <w:tcPr>
            <w:tcW w:w="3613" w:type="dxa"/>
          </w:tcPr>
          <w:p w14:paraId="2A3E1084" w14:textId="60AD192B" w:rsidR="00CE2128" w:rsidRPr="00A04243" w:rsidDel="009661CB" w:rsidRDefault="00CE2128" w:rsidP="00D704D0">
            <w:pPr>
              <w:rPr>
                <w:del w:id="3630" w:author="Fegie" w:date="2021-04-28T12:03:00Z"/>
                <w:rFonts w:ascii="標楷體" w:eastAsia="標楷體" w:hAnsi="標楷體"/>
              </w:rPr>
            </w:pPr>
            <w:del w:id="363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632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33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634" w:name="_Toc71197131"/>
              <w:bookmarkEnd w:id="3634"/>
            </w:del>
          </w:p>
        </w:tc>
        <w:bookmarkStart w:id="3635" w:name="_Toc71197132"/>
        <w:bookmarkEnd w:id="3635"/>
      </w:tr>
      <w:tr w:rsidR="00CE2128" w:rsidRPr="00A04243" w:rsidDel="009661CB" w14:paraId="3B93EB79" w14:textId="737A497C" w:rsidTr="00CE2128">
        <w:trPr>
          <w:trHeight w:val="291"/>
          <w:jc w:val="center"/>
          <w:del w:id="3636" w:author="Fegie" w:date="2021-04-28T12:03:00Z"/>
        </w:trPr>
        <w:tc>
          <w:tcPr>
            <w:tcW w:w="558" w:type="dxa"/>
          </w:tcPr>
          <w:p w14:paraId="373A6FAA" w14:textId="2CA8521D" w:rsidR="00CE2128" w:rsidRPr="00A04243" w:rsidDel="009661CB" w:rsidRDefault="00CE2128" w:rsidP="00D704D0">
            <w:pPr>
              <w:rPr>
                <w:del w:id="3637" w:author="Fegie" w:date="2021-04-28T12:03:00Z"/>
                <w:rFonts w:ascii="標楷體" w:eastAsia="標楷體" w:hAnsi="標楷體"/>
              </w:rPr>
            </w:pPr>
            <w:bookmarkStart w:id="3638" w:name="_Toc71197133"/>
            <w:bookmarkEnd w:id="3638"/>
          </w:p>
        </w:tc>
        <w:tc>
          <w:tcPr>
            <w:tcW w:w="2152" w:type="dxa"/>
          </w:tcPr>
          <w:p w14:paraId="57DAA3C0" w14:textId="76C30DEF" w:rsidR="00CE2128" w:rsidRPr="00CE781C" w:rsidDel="009661CB" w:rsidRDefault="00CE2128" w:rsidP="00D704D0">
            <w:pPr>
              <w:rPr>
                <w:del w:id="3639" w:author="Fegie" w:date="2021-04-28T12:03:00Z"/>
                <w:rFonts w:ascii="標楷體" w:eastAsia="標楷體" w:hAnsi="標楷體"/>
                <w:color w:val="FF0000"/>
              </w:rPr>
            </w:pPr>
            <w:del w:id="3640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啟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用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記號</w:delText>
              </w:r>
              <w:bookmarkStart w:id="3641" w:name="_Toc71197134"/>
              <w:bookmarkEnd w:id="3641"/>
            </w:del>
          </w:p>
        </w:tc>
        <w:tc>
          <w:tcPr>
            <w:tcW w:w="1296" w:type="dxa"/>
          </w:tcPr>
          <w:p w14:paraId="79C8D22A" w14:textId="2C6BAD6E" w:rsidR="00CE2128" w:rsidRPr="00CE781C" w:rsidDel="009661CB" w:rsidRDefault="00CE2128" w:rsidP="00D704D0">
            <w:pPr>
              <w:rPr>
                <w:del w:id="3642" w:author="Fegie" w:date="2021-04-28T12:03:00Z"/>
                <w:rFonts w:ascii="標楷體" w:eastAsia="標楷體" w:hAnsi="標楷體"/>
                <w:color w:val="FF0000"/>
              </w:rPr>
            </w:pPr>
            <w:del w:id="3643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3644" w:name="_Toc71197135"/>
              <w:bookmarkEnd w:id="3644"/>
            </w:del>
          </w:p>
        </w:tc>
        <w:tc>
          <w:tcPr>
            <w:tcW w:w="1066" w:type="dxa"/>
          </w:tcPr>
          <w:p w14:paraId="28339829" w14:textId="39E91028" w:rsidR="00CE2128" w:rsidRPr="00A04243" w:rsidDel="009661CB" w:rsidRDefault="00CE2128" w:rsidP="00D704D0">
            <w:pPr>
              <w:rPr>
                <w:del w:id="3645" w:author="Fegie" w:date="2021-04-28T12:03:00Z"/>
                <w:rFonts w:ascii="標楷體" w:eastAsia="標楷體" w:hAnsi="標楷體"/>
              </w:rPr>
            </w:pPr>
            <w:bookmarkStart w:id="3646" w:name="_Toc71197136"/>
            <w:bookmarkEnd w:id="3646"/>
          </w:p>
        </w:tc>
        <w:tc>
          <w:tcPr>
            <w:tcW w:w="1141" w:type="dxa"/>
          </w:tcPr>
          <w:p w14:paraId="5E611CF5" w14:textId="3D1D950A" w:rsidR="00CE2128" w:rsidRPr="00A04243" w:rsidDel="009661CB" w:rsidRDefault="00CE2128" w:rsidP="00D704D0">
            <w:pPr>
              <w:rPr>
                <w:del w:id="3647" w:author="Fegie" w:date="2021-04-28T12:03:00Z"/>
                <w:rFonts w:ascii="標楷體" w:eastAsia="標楷體" w:hAnsi="標楷體"/>
              </w:rPr>
            </w:pPr>
            <w:bookmarkStart w:id="3648" w:name="_Toc71197137"/>
            <w:bookmarkEnd w:id="3648"/>
          </w:p>
        </w:tc>
        <w:tc>
          <w:tcPr>
            <w:tcW w:w="665" w:type="dxa"/>
          </w:tcPr>
          <w:p w14:paraId="4EA0C875" w14:textId="32EB778D" w:rsidR="00CE2128" w:rsidRPr="00A04243" w:rsidDel="009661CB" w:rsidRDefault="00CE2128" w:rsidP="00D704D0">
            <w:pPr>
              <w:rPr>
                <w:del w:id="3649" w:author="Fegie" w:date="2021-04-28T12:03:00Z"/>
                <w:rFonts w:ascii="標楷體" w:eastAsia="標楷體" w:hAnsi="標楷體"/>
              </w:rPr>
            </w:pPr>
            <w:bookmarkStart w:id="3650" w:name="_Toc71197138"/>
            <w:bookmarkEnd w:id="3650"/>
          </w:p>
        </w:tc>
        <w:tc>
          <w:tcPr>
            <w:tcW w:w="691" w:type="dxa"/>
          </w:tcPr>
          <w:p w14:paraId="09370819" w14:textId="0E562AAD" w:rsidR="00CE2128" w:rsidRPr="00A04243" w:rsidDel="009661CB" w:rsidRDefault="00CE2128" w:rsidP="00D704D0">
            <w:pPr>
              <w:rPr>
                <w:del w:id="3651" w:author="Fegie" w:date="2021-04-28T12:03:00Z"/>
                <w:rFonts w:ascii="標楷體" w:eastAsia="標楷體" w:hAnsi="標楷體"/>
              </w:rPr>
            </w:pPr>
            <w:bookmarkStart w:id="3652" w:name="_Toc71197139"/>
            <w:bookmarkEnd w:id="3652"/>
          </w:p>
        </w:tc>
        <w:tc>
          <w:tcPr>
            <w:tcW w:w="3613" w:type="dxa"/>
          </w:tcPr>
          <w:p w14:paraId="1F3E6786" w14:textId="5653CE9D" w:rsidR="00CE2128" w:rsidRPr="00362205" w:rsidDel="009661CB" w:rsidRDefault="00CE2128" w:rsidP="00877AF8">
            <w:pPr>
              <w:rPr>
                <w:del w:id="3653" w:author="Fegie" w:date="2021-04-28T12:03:00Z"/>
                <w:rFonts w:ascii="標楷體" w:eastAsia="標楷體" w:hAnsi="標楷體"/>
              </w:rPr>
            </w:pPr>
            <w:del w:id="365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655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56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657" w:name="_Toc71197140"/>
              <w:bookmarkEnd w:id="3657"/>
            </w:del>
          </w:p>
          <w:p w14:paraId="38163B40" w14:textId="10205C4F" w:rsidR="00CE2128" w:rsidRPr="00CE781C" w:rsidDel="009661CB" w:rsidRDefault="00E8798B" w:rsidP="00877AF8">
            <w:pPr>
              <w:rPr>
                <w:del w:id="3658" w:author="Fegie" w:date="2021-04-28T12:03:00Z"/>
                <w:rFonts w:ascii="標楷體" w:eastAsia="標楷體" w:hAnsi="標楷體"/>
                <w:color w:val="FF0000"/>
              </w:rPr>
            </w:pPr>
            <w:ins w:id="3659" w:author="88692" w:date="2020-06-17T10:09:00Z">
              <w:del w:id="3660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Y</w:delText>
                </w:r>
              </w:del>
            </w:ins>
            <w:del w:id="3661" w:author="Fegie" w:date="2021-04-28T12:03:00Z">
              <w:r w:rsidR="00CE2128" w:rsidRPr="00CE781C" w:rsidDel="009661CB">
                <w:rPr>
                  <w:rFonts w:ascii="標楷體" w:eastAsia="標楷體" w:hAnsi="標楷體"/>
                  <w:color w:val="FF0000"/>
                </w:rPr>
                <w:delText xml:space="preserve">0:啟用  </w:delText>
              </w:r>
              <w:bookmarkStart w:id="3662" w:name="_Toc71197141"/>
              <w:bookmarkEnd w:id="3662"/>
            </w:del>
          </w:p>
          <w:p w14:paraId="47EBC93C" w14:textId="0FA2CC0A" w:rsidR="00CE2128" w:rsidRPr="00A04243" w:rsidDel="009661CB" w:rsidRDefault="00E8798B" w:rsidP="00D704D0">
            <w:pPr>
              <w:rPr>
                <w:del w:id="3663" w:author="Fegie" w:date="2021-04-28T12:03:00Z"/>
                <w:rFonts w:ascii="標楷體" w:eastAsia="標楷體" w:hAnsi="標楷體"/>
              </w:rPr>
            </w:pPr>
            <w:ins w:id="3664" w:author="88692" w:date="2020-06-17T10:09:00Z">
              <w:del w:id="3665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N</w:delText>
                </w:r>
              </w:del>
            </w:ins>
            <w:del w:id="3666" w:author="Fegie" w:date="2021-04-28T12:03:00Z">
              <w:r w:rsidR="00CE2128" w:rsidRPr="00CE781C" w:rsidDel="009661CB">
                <w:rPr>
                  <w:rFonts w:ascii="標楷體" w:eastAsia="標楷體" w:hAnsi="標楷體"/>
                  <w:color w:val="FF0000"/>
                </w:rPr>
                <w:delText>1:未啟用</w:delText>
              </w:r>
            </w:del>
            <w:ins w:id="3667" w:author="88692" w:date="2020-06-17T10:43:00Z">
              <w:del w:id="3668" w:author="Fegie" w:date="2021-04-28T12:03:00Z">
                <w:r w:rsidR="0015734C" w:rsidDel="009661CB">
                  <w:rPr>
                    <w:rFonts w:ascii="標楷體" w:eastAsia="標楷體" w:hAnsi="標楷體" w:hint="eastAsia"/>
                    <w:color w:val="FF0000"/>
                  </w:rPr>
                  <w:delText>停</w:delText>
                </w:r>
              </w:del>
            </w:ins>
            <w:ins w:id="3669" w:author="88692" w:date="2020-06-17T10:09:00Z">
              <w:del w:id="3670" w:author="Fegie" w:date="2021-04-28T12:03:00Z">
                <w:r w:rsidRPr="00E8798B" w:rsidDel="009661CB">
                  <w:rPr>
                    <w:rFonts w:ascii="標楷體" w:eastAsia="標楷體" w:hAnsi="標楷體" w:hint="eastAsia"/>
                    <w:color w:val="FF0000"/>
                  </w:rPr>
                  <w:delText>用</w:delText>
                </w:r>
              </w:del>
            </w:ins>
            <w:bookmarkStart w:id="3671" w:name="_Toc71197142"/>
            <w:bookmarkEnd w:id="3671"/>
          </w:p>
        </w:tc>
        <w:bookmarkStart w:id="3672" w:name="_Toc71197143"/>
        <w:bookmarkEnd w:id="3672"/>
      </w:tr>
      <w:tr w:rsidR="00CE2128" w:rsidRPr="00A04243" w:rsidDel="009661CB" w14:paraId="7AD96849" w14:textId="07777A47" w:rsidTr="00CE2128">
        <w:trPr>
          <w:trHeight w:val="291"/>
          <w:jc w:val="center"/>
          <w:del w:id="3673" w:author="Fegie" w:date="2021-04-28T12:03:00Z"/>
        </w:trPr>
        <w:tc>
          <w:tcPr>
            <w:tcW w:w="558" w:type="dxa"/>
          </w:tcPr>
          <w:p w14:paraId="34BD5148" w14:textId="3562208B" w:rsidR="00CE2128" w:rsidRPr="00A04243" w:rsidDel="009661CB" w:rsidRDefault="00CE2128" w:rsidP="00D704D0">
            <w:pPr>
              <w:rPr>
                <w:del w:id="3674" w:author="Fegie" w:date="2021-04-28T12:03:00Z"/>
                <w:rFonts w:ascii="標楷體" w:eastAsia="標楷體" w:hAnsi="標楷體"/>
              </w:rPr>
            </w:pPr>
            <w:bookmarkStart w:id="3675" w:name="_Toc71197144"/>
            <w:bookmarkEnd w:id="3675"/>
          </w:p>
        </w:tc>
        <w:tc>
          <w:tcPr>
            <w:tcW w:w="2152" w:type="dxa"/>
          </w:tcPr>
          <w:p w14:paraId="5DE40634" w14:textId="321A07D0" w:rsidR="00CE2128" w:rsidRPr="00CE781C" w:rsidDel="009661CB" w:rsidRDefault="00CE2128" w:rsidP="00D704D0">
            <w:pPr>
              <w:rPr>
                <w:del w:id="3676" w:author="Fegie" w:date="2021-04-28T12:03:00Z"/>
                <w:rFonts w:ascii="標楷體" w:eastAsia="標楷體" w:hAnsi="標楷體"/>
                <w:color w:val="FF0000"/>
              </w:rPr>
            </w:pPr>
            <w:del w:id="3677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備註</w:delText>
              </w:r>
              <w:bookmarkStart w:id="3678" w:name="_Toc71197145"/>
              <w:bookmarkEnd w:id="3678"/>
            </w:del>
          </w:p>
        </w:tc>
        <w:tc>
          <w:tcPr>
            <w:tcW w:w="1296" w:type="dxa"/>
          </w:tcPr>
          <w:p w14:paraId="0FCEEAEF" w14:textId="6630E860" w:rsidR="00CE2128" w:rsidRPr="00A04243" w:rsidDel="009661CB" w:rsidRDefault="00CE2128">
            <w:pPr>
              <w:rPr>
                <w:del w:id="3679" w:author="Fegie" w:date="2021-04-28T12:03:00Z"/>
                <w:rFonts w:ascii="標楷體" w:eastAsia="標楷體" w:hAnsi="標楷體"/>
              </w:rPr>
            </w:pPr>
            <w:del w:id="368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X(4</w:delText>
              </w:r>
              <w:r w:rsidDel="009661CB">
                <w:rPr>
                  <w:rFonts w:ascii="標楷體" w:eastAsia="標楷體" w:hAnsi="標楷體" w:hint="eastAsia"/>
                  <w:color w:val="FF0000"/>
                </w:rPr>
                <w:delText>0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)</w:delText>
              </w:r>
              <w:bookmarkStart w:id="3681" w:name="_Toc71197146"/>
              <w:bookmarkEnd w:id="3681"/>
            </w:del>
          </w:p>
        </w:tc>
        <w:tc>
          <w:tcPr>
            <w:tcW w:w="1066" w:type="dxa"/>
          </w:tcPr>
          <w:p w14:paraId="101797D6" w14:textId="7D4F9259" w:rsidR="00CE2128" w:rsidRPr="00A04243" w:rsidDel="009661CB" w:rsidRDefault="00CE2128" w:rsidP="00D704D0">
            <w:pPr>
              <w:rPr>
                <w:del w:id="3682" w:author="Fegie" w:date="2021-04-28T12:03:00Z"/>
                <w:rFonts w:ascii="標楷體" w:eastAsia="標楷體" w:hAnsi="標楷體"/>
              </w:rPr>
            </w:pPr>
            <w:bookmarkStart w:id="3683" w:name="_Toc71197147"/>
            <w:bookmarkEnd w:id="3683"/>
          </w:p>
        </w:tc>
        <w:tc>
          <w:tcPr>
            <w:tcW w:w="1141" w:type="dxa"/>
          </w:tcPr>
          <w:p w14:paraId="7428AB61" w14:textId="70AE5A9D" w:rsidR="00CE2128" w:rsidRPr="00A04243" w:rsidDel="009661CB" w:rsidRDefault="00CE2128" w:rsidP="00D704D0">
            <w:pPr>
              <w:rPr>
                <w:del w:id="3684" w:author="Fegie" w:date="2021-04-28T12:03:00Z"/>
                <w:rFonts w:ascii="標楷體" w:eastAsia="標楷體" w:hAnsi="標楷體"/>
              </w:rPr>
            </w:pPr>
            <w:bookmarkStart w:id="3685" w:name="_Toc71197148"/>
            <w:bookmarkEnd w:id="3685"/>
          </w:p>
        </w:tc>
        <w:tc>
          <w:tcPr>
            <w:tcW w:w="665" w:type="dxa"/>
          </w:tcPr>
          <w:p w14:paraId="5743A2BF" w14:textId="6BD723A8" w:rsidR="00CE2128" w:rsidRPr="00A04243" w:rsidDel="009661CB" w:rsidRDefault="00CE2128" w:rsidP="00D704D0">
            <w:pPr>
              <w:rPr>
                <w:del w:id="3686" w:author="Fegie" w:date="2021-04-28T12:03:00Z"/>
                <w:rFonts w:ascii="標楷體" w:eastAsia="標楷體" w:hAnsi="標楷體"/>
              </w:rPr>
            </w:pPr>
            <w:bookmarkStart w:id="3687" w:name="_Toc71197149"/>
            <w:bookmarkEnd w:id="3687"/>
          </w:p>
        </w:tc>
        <w:tc>
          <w:tcPr>
            <w:tcW w:w="691" w:type="dxa"/>
          </w:tcPr>
          <w:p w14:paraId="58C752A0" w14:textId="377FD027" w:rsidR="00CE2128" w:rsidRPr="00A04243" w:rsidDel="009661CB" w:rsidRDefault="00CE2128" w:rsidP="00D704D0">
            <w:pPr>
              <w:rPr>
                <w:del w:id="3688" w:author="Fegie" w:date="2021-04-28T12:03:00Z"/>
                <w:rFonts w:ascii="標楷體" w:eastAsia="標楷體" w:hAnsi="標楷體"/>
              </w:rPr>
            </w:pPr>
            <w:bookmarkStart w:id="3689" w:name="_Toc71197150"/>
            <w:bookmarkEnd w:id="3689"/>
          </w:p>
        </w:tc>
        <w:tc>
          <w:tcPr>
            <w:tcW w:w="3613" w:type="dxa"/>
          </w:tcPr>
          <w:p w14:paraId="71B9AAC6" w14:textId="1CEB3C5D" w:rsidR="00CE2128" w:rsidRPr="00A04243" w:rsidDel="009661CB" w:rsidRDefault="00CE2128" w:rsidP="00D704D0">
            <w:pPr>
              <w:rPr>
                <w:del w:id="3690" w:author="Fegie" w:date="2021-04-28T12:03:00Z"/>
                <w:rFonts w:ascii="標楷體" w:eastAsia="標楷體" w:hAnsi="標楷體"/>
              </w:rPr>
            </w:pPr>
            <w:del w:id="369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692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93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694" w:name="_Toc71197151"/>
              <w:bookmarkEnd w:id="3694"/>
            </w:del>
          </w:p>
        </w:tc>
        <w:bookmarkStart w:id="3695" w:name="_Toc71197152"/>
        <w:bookmarkEnd w:id="3695"/>
      </w:tr>
      <w:tr w:rsidR="00CE2128" w:rsidRPr="00A04243" w:rsidDel="009661CB" w14:paraId="0DB91ABE" w14:textId="79D6DA46" w:rsidTr="00CE2128">
        <w:trPr>
          <w:trHeight w:val="291"/>
          <w:jc w:val="center"/>
          <w:del w:id="3696" w:author="Fegie" w:date="2021-04-28T12:03:00Z"/>
        </w:trPr>
        <w:tc>
          <w:tcPr>
            <w:tcW w:w="558" w:type="dxa"/>
          </w:tcPr>
          <w:p w14:paraId="0182AA31" w14:textId="0D9ABC01" w:rsidR="00CE2128" w:rsidRPr="00A04243" w:rsidDel="009661CB" w:rsidRDefault="00CE2128" w:rsidP="00D704D0">
            <w:pPr>
              <w:rPr>
                <w:del w:id="3697" w:author="Fegie" w:date="2021-04-28T12:03:00Z"/>
                <w:rFonts w:ascii="標楷體" w:eastAsia="標楷體" w:hAnsi="標楷體"/>
              </w:rPr>
            </w:pPr>
            <w:bookmarkStart w:id="3698" w:name="_Toc71197153"/>
            <w:bookmarkEnd w:id="3698"/>
          </w:p>
        </w:tc>
        <w:tc>
          <w:tcPr>
            <w:tcW w:w="2152" w:type="dxa"/>
          </w:tcPr>
          <w:p w14:paraId="0CC7BC0C" w14:textId="042B2D69" w:rsidR="00CE2128" w:rsidRPr="00A04243" w:rsidDel="009661CB" w:rsidRDefault="00CE2128" w:rsidP="00D704D0">
            <w:pPr>
              <w:rPr>
                <w:del w:id="3699" w:author="Fegie" w:date="2021-04-28T12:03:00Z"/>
                <w:rFonts w:ascii="標楷體" w:eastAsia="標楷體" w:hAnsi="標楷體"/>
              </w:rPr>
            </w:pPr>
            <w:bookmarkStart w:id="3700" w:name="_Toc71197154"/>
            <w:bookmarkEnd w:id="3700"/>
          </w:p>
        </w:tc>
        <w:tc>
          <w:tcPr>
            <w:tcW w:w="1296" w:type="dxa"/>
          </w:tcPr>
          <w:p w14:paraId="6585CC35" w14:textId="0779CDB8" w:rsidR="00CE2128" w:rsidRPr="00A04243" w:rsidDel="009661CB" w:rsidRDefault="00CE2128" w:rsidP="00D704D0">
            <w:pPr>
              <w:rPr>
                <w:del w:id="3701" w:author="Fegie" w:date="2021-04-28T12:03:00Z"/>
                <w:rFonts w:ascii="標楷體" w:eastAsia="標楷體" w:hAnsi="標楷體"/>
              </w:rPr>
            </w:pPr>
            <w:bookmarkStart w:id="3702" w:name="_Toc71197155"/>
            <w:bookmarkEnd w:id="3702"/>
          </w:p>
        </w:tc>
        <w:tc>
          <w:tcPr>
            <w:tcW w:w="1066" w:type="dxa"/>
          </w:tcPr>
          <w:p w14:paraId="58F80D45" w14:textId="66D5C4A3" w:rsidR="00CE2128" w:rsidRPr="00A04243" w:rsidDel="009661CB" w:rsidRDefault="00CE2128" w:rsidP="00D704D0">
            <w:pPr>
              <w:rPr>
                <w:del w:id="3703" w:author="Fegie" w:date="2021-04-28T12:03:00Z"/>
                <w:rFonts w:ascii="標楷體" w:eastAsia="標楷體" w:hAnsi="標楷體"/>
              </w:rPr>
            </w:pPr>
            <w:bookmarkStart w:id="3704" w:name="_Toc71197156"/>
            <w:bookmarkEnd w:id="3704"/>
          </w:p>
        </w:tc>
        <w:tc>
          <w:tcPr>
            <w:tcW w:w="1141" w:type="dxa"/>
          </w:tcPr>
          <w:p w14:paraId="3F21E389" w14:textId="31E59548" w:rsidR="00CE2128" w:rsidRPr="00A04243" w:rsidDel="009661CB" w:rsidRDefault="00CE2128" w:rsidP="00D704D0">
            <w:pPr>
              <w:rPr>
                <w:del w:id="3705" w:author="Fegie" w:date="2021-04-28T12:03:00Z"/>
                <w:rFonts w:ascii="標楷體" w:eastAsia="標楷體" w:hAnsi="標楷體"/>
              </w:rPr>
            </w:pPr>
            <w:bookmarkStart w:id="3706" w:name="_Toc71197157"/>
            <w:bookmarkEnd w:id="3706"/>
          </w:p>
        </w:tc>
        <w:tc>
          <w:tcPr>
            <w:tcW w:w="665" w:type="dxa"/>
          </w:tcPr>
          <w:p w14:paraId="1222E5F3" w14:textId="4F9CAC7E" w:rsidR="00CE2128" w:rsidRPr="00A04243" w:rsidDel="009661CB" w:rsidRDefault="00CE2128" w:rsidP="00D704D0">
            <w:pPr>
              <w:rPr>
                <w:del w:id="3707" w:author="Fegie" w:date="2021-04-28T12:03:00Z"/>
                <w:rFonts w:ascii="標楷體" w:eastAsia="標楷體" w:hAnsi="標楷體"/>
              </w:rPr>
            </w:pPr>
            <w:bookmarkStart w:id="3708" w:name="_Toc71197158"/>
            <w:bookmarkEnd w:id="3708"/>
          </w:p>
        </w:tc>
        <w:tc>
          <w:tcPr>
            <w:tcW w:w="691" w:type="dxa"/>
          </w:tcPr>
          <w:p w14:paraId="5FDC5352" w14:textId="48924699" w:rsidR="00CE2128" w:rsidRPr="00A04243" w:rsidDel="009661CB" w:rsidRDefault="00CE2128" w:rsidP="00D704D0">
            <w:pPr>
              <w:rPr>
                <w:del w:id="3709" w:author="Fegie" w:date="2021-04-28T12:03:00Z"/>
                <w:rFonts w:ascii="標楷體" w:eastAsia="標楷體" w:hAnsi="標楷體"/>
              </w:rPr>
            </w:pPr>
            <w:bookmarkStart w:id="3710" w:name="_Toc71197159"/>
            <w:bookmarkEnd w:id="3710"/>
          </w:p>
        </w:tc>
        <w:tc>
          <w:tcPr>
            <w:tcW w:w="3613" w:type="dxa"/>
          </w:tcPr>
          <w:p w14:paraId="22756BE6" w14:textId="2EAB39D8" w:rsidR="00CE2128" w:rsidRPr="00A04243" w:rsidDel="009661CB" w:rsidRDefault="00CE2128" w:rsidP="00D704D0">
            <w:pPr>
              <w:rPr>
                <w:del w:id="3711" w:author="Fegie" w:date="2021-04-28T12:03:00Z"/>
                <w:rFonts w:ascii="標楷體" w:eastAsia="標楷體" w:hAnsi="標楷體"/>
              </w:rPr>
            </w:pPr>
            <w:bookmarkStart w:id="3712" w:name="_Toc71197160"/>
            <w:bookmarkEnd w:id="3712"/>
          </w:p>
        </w:tc>
        <w:bookmarkStart w:id="3713" w:name="_Toc71197161"/>
        <w:bookmarkEnd w:id="3713"/>
      </w:tr>
    </w:tbl>
    <w:p w14:paraId="1143A9BE" w14:textId="4280A238" w:rsidR="00A04243" w:rsidDel="009661CB" w:rsidRDefault="00A04243" w:rsidP="00252F5F">
      <w:pPr>
        <w:rPr>
          <w:del w:id="3714" w:author="Fegie" w:date="2021-04-28T12:03:00Z"/>
          <w:rFonts w:ascii="標楷體" w:eastAsia="標楷體" w:hAnsi="標楷體"/>
        </w:rPr>
      </w:pPr>
      <w:bookmarkStart w:id="3715" w:name="_Toc71197162"/>
      <w:bookmarkEnd w:id="3715"/>
    </w:p>
    <w:p w14:paraId="6BD392C5" w14:textId="272B02A4" w:rsidR="00A04243" w:rsidDel="009661CB" w:rsidRDefault="00A04243">
      <w:pPr>
        <w:widowControl/>
        <w:rPr>
          <w:del w:id="3716" w:author="Fegie" w:date="2021-04-28T12:03:00Z"/>
          <w:rFonts w:ascii="標楷體" w:eastAsia="標楷體" w:hAnsi="標楷體"/>
        </w:rPr>
      </w:pPr>
      <w:del w:id="3717" w:author="Fegie" w:date="2021-04-28T12:03:00Z">
        <w:r w:rsidDel="009661CB">
          <w:rPr>
            <w:rFonts w:ascii="標楷體" w:eastAsia="標楷體" w:hAnsi="標楷體"/>
          </w:rPr>
          <w:br w:type="page"/>
        </w:r>
      </w:del>
    </w:p>
    <w:p w14:paraId="2EB28AFA" w14:textId="38112578" w:rsidR="00252F5F" w:rsidRPr="009B2BD3" w:rsidDel="009661CB" w:rsidRDefault="00252F5F" w:rsidP="00252F5F">
      <w:pPr>
        <w:rPr>
          <w:del w:id="3718" w:author="Fegie" w:date="2021-04-28T12:03:00Z"/>
          <w:rFonts w:ascii="標楷體" w:eastAsia="標楷體" w:hAnsi="標楷體"/>
        </w:rPr>
      </w:pPr>
      <w:bookmarkStart w:id="3719" w:name="_Toc71197163"/>
      <w:bookmarkEnd w:id="3719"/>
    </w:p>
    <w:p w14:paraId="128A5298" w14:textId="2A5BA957" w:rsidR="0031051C" w:rsidRPr="003163F8" w:rsidDel="009661CB" w:rsidRDefault="0031051C" w:rsidP="003163F8">
      <w:pPr>
        <w:pStyle w:val="3"/>
        <w:numPr>
          <w:ilvl w:val="5"/>
          <w:numId w:val="6"/>
        </w:numPr>
        <w:ind w:left="1701" w:hanging="1134"/>
        <w:rPr>
          <w:del w:id="3720" w:author="Fegie" w:date="2021-04-28T12:03:00Z"/>
          <w:rFonts w:hAnsi="標楷體"/>
        </w:rPr>
      </w:pPr>
      <w:del w:id="3721" w:author="Fegie" w:date="2021-04-28T12:03:00Z">
        <w:r w:rsidRPr="009B2BD3" w:rsidDel="009661CB">
          <w:rPr>
            <w:rFonts w:hAnsi="標楷體" w:hint="eastAsia"/>
          </w:rPr>
          <w:delText>L</w:delText>
        </w:r>
        <w:r w:rsidRPr="003163F8" w:rsidDel="009661CB">
          <w:rPr>
            <w:rFonts w:hAnsi="標楷體" w:hint="eastAsia"/>
          </w:rPr>
          <w:delText>110</w:delText>
        </w:r>
        <w:r w:rsidRPr="003163F8" w:rsidDel="009661CB">
          <w:rPr>
            <w:rFonts w:hAnsi="標楷體"/>
          </w:rPr>
          <w:delText xml:space="preserve">2 </w:delText>
        </w:r>
        <w:r w:rsidRPr="003163F8" w:rsidDel="009661CB">
          <w:rPr>
            <w:rFonts w:hAnsi="標楷體" w:hint="eastAsia"/>
          </w:rPr>
          <w:delText>顧客基本資料維護</w:delText>
        </w:r>
        <w:r w:rsidRPr="009B2BD3" w:rsidDel="009661CB">
          <w:rPr>
            <w:rFonts w:hAnsi="標楷體" w:hint="eastAsia"/>
          </w:rPr>
          <w:delText>-法人</w:delText>
        </w:r>
        <w:bookmarkStart w:id="3722" w:name="_Toc71197164"/>
        <w:bookmarkEnd w:id="3722"/>
      </w:del>
    </w:p>
    <w:p w14:paraId="5F8F466B" w14:textId="4ED1BC26" w:rsidR="0031051C" w:rsidRPr="009B2BD3" w:rsidDel="009661CB" w:rsidRDefault="0031051C" w:rsidP="0031051C">
      <w:pPr>
        <w:pStyle w:val="a"/>
        <w:rPr>
          <w:del w:id="3723" w:author="Fegie" w:date="2021-04-28T12:03:00Z"/>
          <w:rFonts w:ascii="標楷體" w:hAnsi="標楷體"/>
          <w:sz w:val="24"/>
        </w:rPr>
      </w:pPr>
      <w:del w:id="3724" w:author="Fegie" w:date="2021-04-28T12:03:00Z">
        <w:r w:rsidRPr="009B2BD3" w:rsidDel="009661CB">
          <w:rPr>
            <w:rFonts w:ascii="標楷體" w:hAnsi="標楷體"/>
            <w:sz w:val="24"/>
          </w:rPr>
          <w:delText>功能說明</w:delText>
        </w:r>
        <w:bookmarkStart w:id="3725" w:name="_Toc71197165"/>
        <w:bookmarkEnd w:id="3725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51C" w:rsidRPr="009B2BD3" w:rsidDel="009661CB" w14:paraId="00A25B82" w14:textId="45F56986" w:rsidTr="000F4BD9">
        <w:trPr>
          <w:trHeight w:val="277"/>
          <w:del w:id="372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D4F5D" w14:textId="49BC5980" w:rsidR="0031051C" w:rsidRPr="009B2BD3" w:rsidDel="009661CB" w:rsidRDefault="0031051C" w:rsidP="000F4BD9">
            <w:pPr>
              <w:rPr>
                <w:del w:id="3727" w:author="Fegie" w:date="2021-04-28T12:03:00Z"/>
                <w:rFonts w:ascii="標楷體" w:eastAsia="標楷體" w:hAnsi="標楷體"/>
              </w:rPr>
            </w:pPr>
            <w:del w:id="372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3729" w:name="_Toc71197166"/>
              <w:bookmarkEnd w:id="372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2A6A1E" w14:textId="334FDA8A" w:rsidR="0031051C" w:rsidRPr="009B2BD3" w:rsidDel="009661CB" w:rsidRDefault="0031051C" w:rsidP="000F4BD9">
            <w:pPr>
              <w:rPr>
                <w:del w:id="3730" w:author="Fegie" w:date="2021-04-28T12:03:00Z"/>
                <w:rFonts w:ascii="標楷體" w:eastAsia="標楷體" w:hAnsi="標楷體"/>
              </w:rPr>
            </w:pPr>
            <w:del w:id="373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顧客基本資料維護-法人</w:delText>
              </w:r>
              <w:bookmarkStart w:id="3732" w:name="_Toc71197167"/>
              <w:bookmarkEnd w:id="3732"/>
            </w:del>
          </w:p>
          <w:p w14:paraId="6435D7BD" w14:textId="66FAFE29" w:rsidR="0031051C" w:rsidRPr="004A690C" w:rsidDel="009661CB" w:rsidRDefault="00F45AF8" w:rsidP="000F4BD9">
            <w:pPr>
              <w:rPr>
                <w:del w:id="3733" w:author="Fegie" w:date="2021-04-28T12:03:00Z"/>
                <w:rFonts w:ascii="標楷體" w:eastAsia="標楷體" w:hAnsi="標楷體"/>
                <w:strike/>
                <w:rPrChange w:id="3734" w:author="88692" w:date="2020-06-18T11:00:00Z">
                  <w:rPr>
                    <w:del w:id="3735" w:author="Fegie" w:date="2021-04-28T12:03:00Z"/>
                    <w:rFonts w:ascii="標楷體" w:eastAsia="標楷體" w:hAnsi="標楷體"/>
                  </w:rPr>
                </w:rPrChange>
              </w:rPr>
            </w:pPr>
            <w:del w:id="3736" w:author="Fegie" w:date="2021-04-28T12:03:00Z"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3737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顧客資料主檔增加</w:delText>
              </w:r>
              <w:r w:rsidRPr="004A690C" w:rsidDel="009661CB">
                <w:rPr>
                  <w:rFonts w:ascii="標楷體" w:eastAsia="標楷體" w:hAnsi="標楷體"/>
                  <w:strike/>
                  <w:color w:val="FF0000"/>
                  <w:rPrChange w:id="3738" w:author="88692" w:date="2020-06-18T11:00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delText>[居留證號碼]註記，建檔時身分證號不依身分</w:delText>
              </w:r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3739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證檢碼邏輯。</w:delText>
              </w:r>
              <w:bookmarkStart w:id="3740" w:name="_Toc71197168"/>
              <w:bookmarkEnd w:id="3740"/>
            </w:del>
          </w:p>
        </w:tc>
        <w:bookmarkStart w:id="3741" w:name="_Toc71197169"/>
        <w:bookmarkEnd w:id="3741"/>
      </w:tr>
      <w:tr w:rsidR="0031051C" w:rsidRPr="009B2BD3" w:rsidDel="009661CB" w14:paraId="004C52C8" w14:textId="3836225C" w:rsidTr="000F4BD9">
        <w:trPr>
          <w:trHeight w:val="277"/>
          <w:del w:id="374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9D48A4" w14:textId="4C7768CC" w:rsidR="0031051C" w:rsidRPr="009B2BD3" w:rsidDel="009661CB" w:rsidRDefault="0031051C" w:rsidP="000F4BD9">
            <w:pPr>
              <w:rPr>
                <w:del w:id="3743" w:author="Fegie" w:date="2021-04-28T12:03:00Z"/>
                <w:rFonts w:ascii="標楷體" w:eastAsia="標楷體" w:hAnsi="標楷體"/>
              </w:rPr>
            </w:pPr>
            <w:del w:id="374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3745" w:name="_Toc71197170"/>
              <w:bookmarkEnd w:id="37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F8A12E" w14:textId="1BFC46D5" w:rsidR="0031051C" w:rsidRPr="009B2BD3" w:rsidDel="009661CB" w:rsidRDefault="0031051C" w:rsidP="000F4BD9">
            <w:pPr>
              <w:rPr>
                <w:del w:id="3746" w:author="Fegie" w:date="2021-04-28T12:03:00Z"/>
                <w:rFonts w:ascii="標楷體" w:eastAsia="標楷體" w:hAnsi="標楷體"/>
              </w:rPr>
            </w:pPr>
            <w:bookmarkStart w:id="3747" w:name="_Toc71197171"/>
            <w:bookmarkEnd w:id="3747"/>
          </w:p>
        </w:tc>
        <w:bookmarkStart w:id="3748" w:name="_Toc71197172"/>
        <w:bookmarkEnd w:id="3748"/>
      </w:tr>
      <w:tr w:rsidR="0031051C" w:rsidRPr="009B2BD3" w:rsidDel="009661CB" w14:paraId="0417247C" w14:textId="1B55B1E7" w:rsidTr="000F4BD9">
        <w:trPr>
          <w:trHeight w:val="773"/>
          <w:del w:id="374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1079E2" w14:textId="38557E12" w:rsidR="0031051C" w:rsidRPr="009B2BD3" w:rsidDel="009661CB" w:rsidRDefault="0031051C" w:rsidP="000F4BD9">
            <w:pPr>
              <w:rPr>
                <w:del w:id="3750" w:author="Fegie" w:date="2021-04-28T12:03:00Z"/>
                <w:rFonts w:ascii="標楷體" w:eastAsia="標楷體" w:hAnsi="標楷體"/>
              </w:rPr>
            </w:pPr>
            <w:del w:id="375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3752" w:name="_Toc71197173"/>
              <w:bookmarkEnd w:id="375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208190" w14:textId="42D25D65" w:rsidR="0031051C" w:rsidRPr="009B2BD3" w:rsidDel="009661CB" w:rsidRDefault="0031051C" w:rsidP="000F4BD9">
            <w:pPr>
              <w:rPr>
                <w:del w:id="3753" w:author="Fegie" w:date="2021-04-28T12:03:00Z"/>
                <w:rFonts w:ascii="標楷體" w:eastAsia="標楷體" w:hAnsi="標楷體"/>
              </w:rPr>
            </w:pPr>
            <w:bookmarkStart w:id="3754" w:name="_Toc71197174"/>
            <w:bookmarkEnd w:id="3754"/>
          </w:p>
        </w:tc>
        <w:bookmarkStart w:id="3755" w:name="_Toc71197175"/>
        <w:bookmarkEnd w:id="3755"/>
      </w:tr>
      <w:tr w:rsidR="0031051C" w:rsidRPr="009B2BD3" w:rsidDel="009661CB" w14:paraId="7A0AC5F1" w14:textId="6037E00D" w:rsidTr="000F4BD9">
        <w:trPr>
          <w:trHeight w:val="321"/>
          <w:del w:id="375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DF4F9A" w14:textId="4B69AD4D" w:rsidR="0031051C" w:rsidRPr="009B2BD3" w:rsidDel="009661CB" w:rsidRDefault="0031051C" w:rsidP="000F4BD9">
            <w:pPr>
              <w:rPr>
                <w:del w:id="3757" w:author="Fegie" w:date="2021-04-28T12:03:00Z"/>
                <w:rFonts w:ascii="標楷體" w:eastAsia="標楷體" w:hAnsi="標楷體"/>
              </w:rPr>
            </w:pPr>
            <w:del w:id="375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3759" w:name="_Toc71197176"/>
              <w:bookmarkEnd w:id="375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D78A9" w14:textId="302A4222" w:rsidR="0031051C" w:rsidRPr="009B2BD3" w:rsidDel="009661CB" w:rsidRDefault="0031051C" w:rsidP="000F4BD9">
            <w:pPr>
              <w:rPr>
                <w:del w:id="3760" w:author="Fegie" w:date="2021-04-28T12:03:00Z"/>
                <w:rFonts w:ascii="標楷體" w:eastAsia="標楷體" w:hAnsi="標楷體"/>
              </w:rPr>
            </w:pPr>
            <w:bookmarkStart w:id="3761" w:name="_Toc71197177"/>
            <w:bookmarkEnd w:id="3761"/>
          </w:p>
        </w:tc>
        <w:bookmarkStart w:id="3762" w:name="_Toc71197178"/>
        <w:bookmarkEnd w:id="3762"/>
      </w:tr>
      <w:tr w:rsidR="0031051C" w:rsidRPr="009B2BD3" w:rsidDel="009661CB" w14:paraId="196BE463" w14:textId="32DB8FED" w:rsidTr="000F4BD9">
        <w:trPr>
          <w:trHeight w:val="1311"/>
          <w:del w:id="376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8AF48" w14:textId="101D2A10" w:rsidR="0031051C" w:rsidRPr="009B2BD3" w:rsidDel="009661CB" w:rsidRDefault="0031051C" w:rsidP="000F4BD9">
            <w:pPr>
              <w:rPr>
                <w:del w:id="3764" w:author="Fegie" w:date="2021-04-28T12:03:00Z"/>
                <w:rFonts w:ascii="標楷體" w:eastAsia="標楷體" w:hAnsi="標楷體"/>
              </w:rPr>
            </w:pPr>
            <w:del w:id="37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3766" w:name="_Toc71197179"/>
              <w:bookmarkEnd w:id="376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91309" w14:textId="49E35FB5" w:rsidR="0031051C" w:rsidRPr="009B2BD3" w:rsidDel="009661CB" w:rsidRDefault="0031051C" w:rsidP="000F4BD9">
            <w:pPr>
              <w:rPr>
                <w:del w:id="3767" w:author="Fegie" w:date="2021-04-28T12:03:00Z"/>
                <w:rFonts w:ascii="標楷體" w:eastAsia="標楷體" w:hAnsi="標楷體"/>
              </w:rPr>
            </w:pPr>
            <w:bookmarkStart w:id="3768" w:name="_Toc71197180"/>
            <w:bookmarkEnd w:id="3768"/>
          </w:p>
        </w:tc>
        <w:bookmarkStart w:id="3769" w:name="_Toc71197181"/>
        <w:bookmarkEnd w:id="3769"/>
      </w:tr>
      <w:tr w:rsidR="0031051C" w:rsidRPr="009B2BD3" w:rsidDel="009661CB" w14:paraId="6206FCC3" w14:textId="606D5BA9" w:rsidTr="000F4BD9">
        <w:trPr>
          <w:trHeight w:val="278"/>
          <w:del w:id="377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257292" w14:textId="71FE3EE1" w:rsidR="0031051C" w:rsidRPr="009B2BD3" w:rsidDel="009661CB" w:rsidRDefault="0031051C" w:rsidP="000F4BD9">
            <w:pPr>
              <w:rPr>
                <w:del w:id="3771" w:author="Fegie" w:date="2021-04-28T12:03:00Z"/>
                <w:rFonts w:ascii="標楷體" w:eastAsia="標楷體" w:hAnsi="標楷體"/>
              </w:rPr>
            </w:pPr>
            <w:del w:id="377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3773" w:name="_Toc71197182"/>
              <w:bookmarkEnd w:id="37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92541" w14:textId="41BF3BFE" w:rsidR="0031051C" w:rsidRPr="009B2BD3" w:rsidDel="009661CB" w:rsidRDefault="0031051C" w:rsidP="000F4BD9">
            <w:pPr>
              <w:rPr>
                <w:del w:id="3774" w:author="Fegie" w:date="2021-04-28T12:03:00Z"/>
                <w:rFonts w:ascii="標楷體" w:eastAsia="標楷體" w:hAnsi="標楷體"/>
              </w:rPr>
            </w:pPr>
            <w:bookmarkStart w:id="3775" w:name="_Toc71197183"/>
            <w:bookmarkEnd w:id="3775"/>
          </w:p>
        </w:tc>
        <w:bookmarkStart w:id="3776" w:name="_Toc71197184"/>
        <w:bookmarkEnd w:id="3776"/>
      </w:tr>
      <w:tr w:rsidR="0031051C" w:rsidRPr="009B2BD3" w:rsidDel="009661CB" w14:paraId="2406263C" w14:textId="1CE112BA" w:rsidTr="000F4BD9">
        <w:trPr>
          <w:trHeight w:val="358"/>
          <w:del w:id="377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1BAFFD" w14:textId="7976FDEC" w:rsidR="0031051C" w:rsidRPr="009B2BD3" w:rsidDel="009661CB" w:rsidRDefault="0031051C" w:rsidP="000F4BD9">
            <w:pPr>
              <w:rPr>
                <w:del w:id="3778" w:author="Fegie" w:date="2021-04-28T12:03:00Z"/>
                <w:rFonts w:ascii="標楷體" w:eastAsia="標楷體" w:hAnsi="標楷體"/>
              </w:rPr>
            </w:pPr>
            <w:del w:id="377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3780" w:name="_Toc71197185"/>
              <w:bookmarkEnd w:id="378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3B4D02" w14:textId="436BE29A" w:rsidR="0031051C" w:rsidRPr="009B2BD3" w:rsidDel="009661CB" w:rsidRDefault="00877AF8" w:rsidP="000F4BD9">
            <w:pPr>
              <w:rPr>
                <w:del w:id="3781" w:author="Fegie" w:date="2021-04-28T12:03:00Z"/>
                <w:rFonts w:ascii="標楷體" w:eastAsia="標楷體" w:hAnsi="標楷體"/>
              </w:rPr>
            </w:pPr>
            <w:del w:id="3782" w:author="Fegie" w:date="2021-04-28T12:03:00Z"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83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784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85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，刪除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3786" w:author="88692" w:date="2020-06-18T09:45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時聯絡電話檔一併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87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。</w:delText>
              </w:r>
              <w:bookmarkStart w:id="3788" w:name="_Toc71197186"/>
              <w:bookmarkEnd w:id="3788"/>
            </w:del>
          </w:p>
        </w:tc>
        <w:bookmarkStart w:id="3789" w:name="_Toc71197187"/>
        <w:bookmarkEnd w:id="3789"/>
      </w:tr>
      <w:tr w:rsidR="0031051C" w:rsidRPr="009B2BD3" w:rsidDel="009661CB" w14:paraId="4900037A" w14:textId="7B0FBAC9" w:rsidTr="000F4BD9">
        <w:trPr>
          <w:trHeight w:val="278"/>
          <w:del w:id="379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5A3D7" w14:textId="6CD82821" w:rsidR="0031051C" w:rsidRPr="009B2BD3" w:rsidDel="009661CB" w:rsidRDefault="0031051C" w:rsidP="000F4BD9">
            <w:pPr>
              <w:rPr>
                <w:del w:id="3791" w:author="Fegie" w:date="2021-04-28T12:03:00Z"/>
                <w:rFonts w:ascii="標楷體" w:eastAsia="標楷體" w:hAnsi="標楷體"/>
              </w:rPr>
            </w:pPr>
            <w:del w:id="379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3793" w:name="_Toc71197188"/>
              <w:bookmarkEnd w:id="379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9B32FD" w14:textId="3B886822" w:rsidR="0031051C" w:rsidRPr="009B2BD3" w:rsidDel="009661CB" w:rsidRDefault="0031051C" w:rsidP="000F4BD9">
            <w:pPr>
              <w:rPr>
                <w:del w:id="3794" w:author="Fegie" w:date="2021-04-28T12:03:00Z"/>
                <w:rFonts w:ascii="標楷體" w:eastAsia="標楷體" w:hAnsi="標楷體"/>
              </w:rPr>
            </w:pPr>
            <w:bookmarkStart w:id="3795" w:name="_Toc71197189"/>
            <w:bookmarkEnd w:id="3795"/>
          </w:p>
        </w:tc>
        <w:bookmarkStart w:id="3796" w:name="_Toc71197190"/>
        <w:bookmarkEnd w:id="3796"/>
      </w:tr>
    </w:tbl>
    <w:p w14:paraId="20924AEB" w14:textId="257DBA71" w:rsidR="0031051C" w:rsidRPr="009B2BD3" w:rsidDel="009661CB" w:rsidRDefault="0031051C" w:rsidP="0031051C">
      <w:pPr>
        <w:rPr>
          <w:del w:id="3797" w:author="Fegie" w:date="2021-04-28T12:03:00Z"/>
          <w:rFonts w:ascii="標楷體" w:eastAsia="標楷體" w:hAnsi="標楷體"/>
        </w:rPr>
      </w:pPr>
      <w:bookmarkStart w:id="3798" w:name="_Toc71197191"/>
      <w:bookmarkEnd w:id="3798"/>
    </w:p>
    <w:p w14:paraId="2750ECEB" w14:textId="6366399F" w:rsidR="0031051C" w:rsidRPr="009B2BD3" w:rsidDel="009661CB" w:rsidRDefault="0031051C" w:rsidP="0031051C">
      <w:pPr>
        <w:rPr>
          <w:del w:id="3799" w:author="Fegie" w:date="2021-04-28T12:03:00Z"/>
          <w:rFonts w:ascii="標楷體" w:eastAsia="標楷體" w:hAnsi="標楷體"/>
        </w:rPr>
      </w:pPr>
      <w:bookmarkStart w:id="3800" w:name="_Toc71197192"/>
      <w:bookmarkEnd w:id="3800"/>
    </w:p>
    <w:p w14:paraId="669DBB26" w14:textId="63BD67EB" w:rsidR="0031051C" w:rsidRPr="009B2BD3" w:rsidDel="009661CB" w:rsidRDefault="0031051C" w:rsidP="0031051C">
      <w:pPr>
        <w:rPr>
          <w:del w:id="3801" w:author="Fegie" w:date="2021-04-28T12:03:00Z"/>
          <w:rFonts w:ascii="標楷體" w:eastAsia="標楷體" w:hAnsi="標楷體"/>
        </w:rPr>
      </w:pPr>
      <w:bookmarkStart w:id="3802" w:name="_Toc71197193"/>
      <w:bookmarkEnd w:id="3802"/>
    </w:p>
    <w:p w14:paraId="4C21A175" w14:textId="7448966F" w:rsidR="0031051C" w:rsidRPr="009B2BD3" w:rsidDel="009661CB" w:rsidRDefault="0031051C" w:rsidP="0031051C">
      <w:pPr>
        <w:rPr>
          <w:del w:id="3803" w:author="Fegie" w:date="2021-04-28T12:03:00Z"/>
          <w:rFonts w:ascii="標楷體" w:eastAsia="標楷體" w:hAnsi="標楷體"/>
        </w:rPr>
      </w:pPr>
      <w:bookmarkStart w:id="3804" w:name="_Toc71197194"/>
      <w:bookmarkEnd w:id="3804"/>
    </w:p>
    <w:p w14:paraId="413BDA9F" w14:textId="1FC00807" w:rsidR="0031051C" w:rsidRPr="009B2BD3" w:rsidDel="009661CB" w:rsidRDefault="0031051C" w:rsidP="0031051C">
      <w:pPr>
        <w:rPr>
          <w:del w:id="3805" w:author="Fegie" w:date="2021-04-28T12:03:00Z"/>
          <w:rFonts w:ascii="標楷體" w:eastAsia="標楷體" w:hAnsi="標楷體"/>
        </w:rPr>
      </w:pPr>
      <w:bookmarkStart w:id="3806" w:name="_Toc71197195"/>
      <w:bookmarkEnd w:id="3806"/>
    </w:p>
    <w:p w14:paraId="303EECCA" w14:textId="2500B702" w:rsidR="0031051C" w:rsidRPr="009B2BD3" w:rsidDel="009661CB" w:rsidRDefault="0031051C" w:rsidP="0031051C">
      <w:pPr>
        <w:rPr>
          <w:del w:id="3807" w:author="Fegie" w:date="2021-04-28T12:03:00Z"/>
          <w:rFonts w:ascii="標楷體" w:eastAsia="標楷體" w:hAnsi="標楷體"/>
        </w:rPr>
      </w:pPr>
      <w:bookmarkStart w:id="3808" w:name="_Toc71197196"/>
      <w:bookmarkEnd w:id="3808"/>
    </w:p>
    <w:p w14:paraId="790ED1DA" w14:textId="27797FA0" w:rsidR="0031051C" w:rsidRPr="009B2BD3" w:rsidDel="009661CB" w:rsidRDefault="0031051C" w:rsidP="0031051C">
      <w:pPr>
        <w:rPr>
          <w:del w:id="3809" w:author="Fegie" w:date="2021-04-28T12:03:00Z"/>
          <w:rFonts w:ascii="標楷體" w:eastAsia="標楷體" w:hAnsi="標楷體"/>
        </w:rPr>
      </w:pPr>
      <w:bookmarkStart w:id="3810" w:name="_Toc71197197"/>
      <w:bookmarkEnd w:id="3810"/>
    </w:p>
    <w:p w14:paraId="48959B8B" w14:textId="5E321440" w:rsidR="0031051C" w:rsidRPr="009B2BD3" w:rsidDel="009661CB" w:rsidRDefault="0031051C" w:rsidP="0031051C">
      <w:pPr>
        <w:rPr>
          <w:del w:id="3811" w:author="Fegie" w:date="2021-04-28T12:03:00Z"/>
          <w:rFonts w:ascii="標楷體" w:eastAsia="標楷體" w:hAnsi="標楷體"/>
        </w:rPr>
      </w:pPr>
      <w:del w:id="3812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2E7D0D5F" w14:textId="40369FA0" w:rsidR="0031051C" w:rsidRPr="009B2BD3" w:rsidDel="009661CB" w:rsidRDefault="0031051C" w:rsidP="0031051C">
      <w:pPr>
        <w:pStyle w:val="a"/>
        <w:rPr>
          <w:del w:id="3813" w:author="Fegie" w:date="2021-04-28T12:03:00Z"/>
          <w:rFonts w:ascii="標楷體" w:hAnsi="標楷體"/>
        </w:rPr>
      </w:pPr>
      <w:del w:id="3814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3815" w:name="_Toc71197198"/>
        <w:bookmarkEnd w:id="3815"/>
      </w:del>
    </w:p>
    <w:p w14:paraId="0E76C23E" w14:textId="4E892F22" w:rsidR="0031051C" w:rsidRPr="009B2BD3" w:rsidDel="009661CB" w:rsidRDefault="0031051C" w:rsidP="0031051C">
      <w:pPr>
        <w:pStyle w:val="42"/>
        <w:spacing w:after="72"/>
        <w:ind w:left="1133"/>
        <w:rPr>
          <w:del w:id="3816" w:author="Fegie" w:date="2021-04-28T12:03:00Z"/>
          <w:rFonts w:ascii="標楷體" w:hAnsi="標楷體"/>
        </w:rPr>
      </w:pPr>
      <w:del w:id="3817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3818" w:name="_Toc71197199"/>
        <w:bookmarkEnd w:id="3818"/>
      </w:del>
    </w:p>
    <w:p w14:paraId="7D0677FF" w14:textId="3CE89CA8" w:rsidR="00131A8A" w:rsidDel="009661CB" w:rsidRDefault="007E3AAD" w:rsidP="00131A8A">
      <w:pPr>
        <w:pStyle w:val="a"/>
        <w:numPr>
          <w:ilvl w:val="0"/>
          <w:numId w:val="0"/>
        </w:numPr>
        <w:rPr>
          <w:del w:id="3819" w:author="Fegie" w:date="2021-04-28T12:03:00Z"/>
          <w:rFonts w:ascii="標楷體" w:hAnsi="標楷體"/>
        </w:rPr>
      </w:pPr>
      <w:del w:id="3820" w:author="Fegie" w:date="2021-04-28T12:03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57C116C" wp14:editId="03B50E71">
              <wp:extent cx="6489700" cy="2603500"/>
              <wp:effectExtent l="0" t="0" r="6350" b="635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0" cy="2603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53F7ACFD" wp14:editId="5FB438A1">
              <wp:extent cx="6489700" cy="2647950"/>
              <wp:effectExtent l="0" t="0" r="6350" b="0"/>
              <wp:docPr id="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0" cy="2647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3821" w:author="余家興" w:date="2020-02-07T15:33:00Z">
        <w:del w:id="3822" w:author="Fegie" w:date="2021-04-28T12:03:00Z">
          <w:r w:rsidR="00F030D1" w:rsidRPr="00F030D1" w:rsidDel="009661CB">
            <w:rPr>
              <w:rFonts w:ascii="標楷體" w:hAnsi="標楷體"/>
              <w:noProof/>
              <w:rPrChange w:id="3823" w:author="Unknown">
                <w:rPr>
                  <w:noProof/>
                </w:rPr>
              </w:rPrChange>
            </w:rPr>
            <w:drawing>
              <wp:inline distT="0" distB="0" distL="0" distR="0" wp14:anchorId="1FED66B6" wp14:editId="718A0F02">
                <wp:extent cx="6681986" cy="3573780"/>
                <wp:effectExtent l="0" t="0" r="0" b="0"/>
                <wp:docPr id="15" name="圖片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1986" cy="3573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F030D1" w:rsidRPr="00F030D1" w:rsidDel="009661CB">
            <w:rPr>
              <w:rFonts w:ascii="標楷體" w:hAnsi="標楷體"/>
              <w:noProof/>
              <w:rPrChange w:id="3824" w:author="Unknown">
                <w:rPr>
                  <w:noProof/>
                </w:rPr>
              </w:rPrChange>
            </w:rPr>
            <w:drawing>
              <wp:inline distT="0" distB="0" distL="0" distR="0" wp14:anchorId="586EB716" wp14:editId="2A72AE78">
                <wp:extent cx="6720840" cy="1120140"/>
                <wp:effectExtent l="0" t="0" r="0" b="0"/>
                <wp:docPr id="21" name="圖片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20840" cy="112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3825" w:name="_Toc71197200"/>
      <w:bookmarkEnd w:id="3825"/>
    </w:p>
    <w:p w14:paraId="7C3669AB" w14:textId="105493CE" w:rsidR="00131A8A" w:rsidDel="009661CB" w:rsidRDefault="00131A8A">
      <w:pPr>
        <w:widowControl/>
        <w:rPr>
          <w:ins w:id="3826" w:author="余家興" w:date="2020-02-07T15:35:00Z"/>
          <w:del w:id="3827" w:author="Fegie" w:date="2021-04-28T12:03:00Z"/>
          <w:rFonts w:ascii="標楷體" w:hAnsi="標楷體"/>
        </w:rPr>
      </w:pPr>
      <w:del w:id="3828" w:author="Fegie" w:date="2021-04-28T12:03:00Z">
        <w:r w:rsidDel="009661CB">
          <w:rPr>
            <w:rFonts w:ascii="標楷體" w:hAnsi="標楷體"/>
          </w:rPr>
          <w:br w:type="page"/>
        </w:r>
      </w:del>
    </w:p>
    <w:p w14:paraId="4E80C506" w14:textId="0BB4A7AB" w:rsidR="00F030D1" w:rsidDel="009661CB" w:rsidRDefault="00F030D1">
      <w:pPr>
        <w:widowControl/>
        <w:rPr>
          <w:del w:id="3829" w:author="Fegie" w:date="2021-04-28T12:03:00Z"/>
          <w:rFonts w:ascii="標楷體" w:eastAsia="標楷體" w:hAnsi="標楷體"/>
          <w:sz w:val="26"/>
        </w:rPr>
      </w:pPr>
      <w:ins w:id="3830" w:author="余家興" w:date="2020-02-07T15:35:00Z">
        <w:del w:id="3831" w:author="Fegie" w:date="2021-04-28T12:03:00Z">
          <w:r w:rsidRPr="00F030D1" w:rsidDel="009661CB">
            <w:rPr>
              <w:rFonts w:ascii="標楷體" w:eastAsia="標楷體" w:hAnsi="標楷體"/>
              <w:noProof/>
              <w:sz w:val="26"/>
              <w:rPrChange w:id="3832" w:author="Unknown">
                <w:rPr>
                  <w:noProof/>
                </w:rPr>
              </w:rPrChange>
            </w:rPr>
            <w:drawing>
              <wp:inline distT="0" distB="0" distL="0" distR="0" wp14:anchorId="0C9C0584" wp14:editId="588C5D36">
                <wp:extent cx="6707795" cy="3665220"/>
                <wp:effectExtent l="0" t="0" r="0" b="0"/>
                <wp:docPr id="22" name="圖片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7795" cy="3665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F030D1" w:rsidDel="009661CB">
            <w:rPr>
              <w:rFonts w:ascii="標楷體" w:eastAsia="標楷體" w:hAnsi="標楷體"/>
              <w:noProof/>
              <w:sz w:val="26"/>
              <w:rPrChange w:id="3833" w:author="Unknown">
                <w:rPr>
                  <w:noProof/>
                </w:rPr>
              </w:rPrChange>
            </w:rPr>
            <w:drawing>
              <wp:inline distT="0" distB="0" distL="0" distR="0" wp14:anchorId="1BE0CCAB" wp14:editId="1A186CC1">
                <wp:extent cx="6701742" cy="1470660"/>
                <wp:effectExtent l="0" t="0" r="0" b="0"/>
                <wp:docPr id="23" name="圖片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1742" cy="1470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3834" w:name="_Toc71197201"/>
      <w:bookmarkEnd w:id="3834"/>
    </w:p>
    <w:p w14:paraId="3D13536B" w14:textId="29A7B379" w:rsidR="00131A8A" w:rsidDel="009661CB" w:rsidRDefault="00131A8A" w:rsidP="00131A8A">
      <w:pPr>
        <w:pStyle w:val="a"/>
        <w:numPr>
          <w:ilvl w:val="0"/>
          <w:numId w:val="0"/>
        </w:numPr>
        <w:rPr>
          <w:del w:id="3835" w:author="Fegie" w:date="2021-04-28T12:03:00Z"/>
          <w:rFonts w:ascii="標楷體" w:hAnsi="標楷體"/>
          <w:color w:val="FF0000"/>
        </w:rPr>
      </w:pPr>
      <w:del w:id="3836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新增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]功能結束後，畫面自動連到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[</w:delText>
        </w:r>
        <w:r w:rsidRPr="00FA5570" w:rsidDel="009661CB">
          <w:rPr>
            <w:rFonts w:ascii="標楷體" w:hAnsi="標楷體" w:hint="eastAsia"/>
            <w:color w:val="FF0000"/>
          </w:rPr>
          <w:delText>L1105</w:delText>
        </w:r>
        <w:r w:rsidRPr="00FA5570" w:rsidDel="009661CB">
          <w:rPr>
            <w:rFonts w:ascii="標楷體" w:hAnsi="標楷體"/>
            <w:color w:val="FF0000"/>
          </w:rPr>
          <w:delText xml:space="preserve"> </w:delText>
        </w:r>
        <w:r w:rsidRPr="00FA5570" w:rsidDel="009661CB">
          <w:rPr>
            <w:rFonts w:ascii="標楷體" w:hAnsi="標楷體" w:hint="eastAsia"/>
            <w:color w:val="FF0000"/>
          </w:rPr>
          <w:delText>顧客聯絡電話維護]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建立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bookmarkStart w:id="3837" w:name="_Toc71197202"/>
        <w:bookmarkEnd w:id="3837"/>
      </w:del>
    </w:p>
    <w:p w14:paraId="2973FA5A" w14:textId="24A0587C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38" w:author="Fegie" w:date="2021-04-28T12:03:00Z"/>
          <w:rFonts w:ascii="標楷體" w:eastAsia="標楷體" w:hAnsi="標楷體"/>
          <w:sz w:val="20"/>
        </w:rPr>
      </w:pPr>
      <w:del w:id="3839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</w:delText>
        </w:r>
        <w:r w:rsidDel="009661CB">
          <w:rPr>
            <w:rFonts w:ascii="標楷體" w:eastAsia="標楷體" w:hAnsi="標楷體" w:hint="eastAsia"/>
            <w:sz w:val="20"/>
          </w:rPr>
          <w:delText>2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</w:delText>
        </w:r>
        <w:r w:rsidRPr="0031051C" w:rsidDel="009661CB">
          <w:rPr>
            <w:rFonts w:ascii="標楷體" w:eastAsia="標楷體" w:hAnsi="標楷體" w:hint="eastAsia"/>
            <w:sz w:val="20"/>
          </w:rPr>
          <w:delText>法人</w:delText>
        </w:r>
        <w:bookmarkStart w:id="3840" w:name="_Toc71197203"/>
        <w:bookmarkEnd w:id="3840"/>
      </w:del>
    </w:p>
    <w:p w14:paraId="6158174D" w14:textId="366F4C23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41" w:author="Fegie" w:date="2021-04-28T12:03:00Z"/>
          <w:rFonts w:ascii="標楷體" w:eastAsia="標楷體" w:hAnsi="標楷體"/>
          <w:sz w:val="20"/>
        </w:rPr>
      </w:pPr>
      <w:bookmarkStart w:id="3842" w:name="_Toc71197204"/>
      <w:bookmarkEnd w:id="3842"/>
    </w:p>
    <w:p w14:paraId="0B82BF31" w14:textId="2CBB9B8F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43" w:author="Fegie" w:date="2021-04-28T12:03:00Z"/>
          <w:rFonts w:ascii="標楷體" w:eastAsia="標楷體" w:hAnsi="標楷體"/>
          <w:sz w:val="20"/>
        </w:rPr>
      </w:pPr>
      <w:del w:id="3844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3845" w:name="_Toc71197205"/>
        <w:bookmarkEnd w:id="3845"/>
      </w:del>
    </w:p>
    <w:p w14:paraId="31ED6297" w14:textId="26A694C4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46" w:author="Fegie" w:date="2021-04-28T12:03:00Z"/>
          <w:rFonts w:ascii="標楷體" w:eastAsia="標楷體" w:hAnsi="標楷體"/>
          <w:sz w:val="20"/>
        </w:rPr>
      </w:pPr>
      <w:del w:id="3847" w:author="Fegie" w:date="2021-04-28T12:03:00Z">
        <w:r w:rsidRPr="0031051C" w:rsidDel="009661CB">
          <w:rPr>
            <w:rFonts w:ascii="標楷體" w:eastAsia="標楷體" w:hAnsi="標楷體" w:hint="eastAsia"/>
            <w:sz w:val="20"/>
          </w:rPr>
          <w:delText>統一編號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</w:delText>
        </w:r>
        <w:r w:rsidDel="009661CB">
          <w:rPr>
            <w:rFonts w:ascii="標楷體" w:eastAsia="標楷體" w:hAnsi="標楷體"/>
            <w:sz w:val="20"/>
          </w:rPr>
          <w:delText>XXXXXXXX</w:delText>
        </w:r>
        <w:bookmarkStart w:id="3848" w:name="_Toc71197206"/>
        <w:bookmarkEnd w:id="3848"/>
      </w:del>
    </w:p>
    <w:p w14:paraId="7AEBFFA3" w14:textId="6D0DDBEF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49" w:author="Fegie" w:date="2021-04-28T12:03:00Z"/>
          <w:rFonts w:ascii="標楷體" w:eastAsia="標楷體" w:hAnsi="標楷體"/>
          <w:sz w:val="20"/>
        </w:rPr>
      </w:pPr>
      <w:del w:id="3850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公司名稱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: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851" w:name="_Toc71197207"/>
        <w:bookmarkEnd w:id="3851"/>
      </w:del>
    </w:p>
    <w:p w14:paraId="4ABB06AD" w14:textId="7A2640DF" w:rsidR="00EE10C6" w:rsidRPr="0075306B" w:rsidDel="009661CB" w:rsidRDefault="00EE10C6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900" w:firstLine="1800"/>
        <w:rPr>
          <w:del w:id="3852" w:author="Fegie" w:date="2021-04-28T12:03:00Z"/>
          <w:rFonts w:ascii="標楷體" w:eastAsia="標楷體" w:hAnsi="標楷體"/>
          <w:sz w:val="20"/>
        </w:rPr>
      </w:pPr>
      <w:del w:id="3853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854" w:name="_Toc71197208"/>
        <w:bookmarkEnd w:id="3854"/>
      </w:del>
    </w:p>
    <w:p w14:paraId="03FBFB6F" w14:textId="53C484E8" w:rsidR="00131A8A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5" w:author="Fegie" w:date="2021-04-28T12:03:00Z"/>
          <w:rFonts w:ascii="標楷體" w:eastAsia="標楷體" w:hAnsi="標楷體"/>
          <w:sz w:val="20"/>
        </w:rPr>
      </w:pPr>
      <w:del w:id="3856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設立日期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bookmarkStart w:id="3857" w:name="_Toc71197209"/>
        <w:bookmarkEnd w:id="3857"/>
      </w:del>
    </w:p>
    <w:p w14:paraId="74E989F8" w14:textId="7D8C7006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8" w:author="Fegie" w:date="2021-04-28T12:03:00Z"/>
          <w:rFonts w:ascii="標楷體" w:eastAsia="標楷體" w:hAnsi="標楷體"/>
          <w:color w:val="FF0000"/>
          <w:sz w:val="20"/>
        </w:rPr>
      </w:pPr>
      <w:del w:id="3859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3860" w:name="_Toc71197210"/>
        <w:bookmarkEnd w:id="3860"/>
      </w:del>
    </w:p>
    <w:p w14:paraId="3E5ED539" w14:textId="0C543D7D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61" w:author="Fegie" w:date="2021-04-28T12:03:00Z"/>
          <w:rFonts w:ascii="標楷體" w:eastAsia="標楷體" w:hAnsi="標楷體"/>
          <w:sz w:val="20"/>
        </w:rPr>
      </w:pPr>
      <w:del w:id="3862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3863" w:name="_Toc71197211"/>
        <w:bookmarkEnd w:id="3863"/>
      </w:del>
    </w:p>
    <w:p w14:paraId="5726B55C" w14:textId="1AF15E06" w:rsidR="00131A8A" w:rsidRPr="00D96C41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64" w:author="Fegie" w:date="2021-04-28T12:03:00Z"/>
          <w:rFonts w:ascii="標楷體" w:eastAsia="標楷體" w:hAnsi="標楷體"/>
          <w:sz w:val="20"/>
        </w:rPr>
      </w:pPr>
      <w:del w:id="3865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3866" w:name="_Toc71197212"/>
        <w:bookmarkEnd w:id="3866"/>
      </w:del>
    </w:p>
    <w:p w14:paraId="03087978" w14:textId="774A0CC2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67" w:author="Fegie" w:date="2021-04-28T12:03:00Z"/>
          <w:rFonts w:ascii="標楷體" w:eastAsia="標楷體" w:hAnsi="標楷體"/>
          <w:sz w:val="20"/>
        </w:rPr>
      </w:pPr>
      <w:del w:id="3868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716B9A"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R="00131A8A" w:rsidDel="009661CB">
          <w:rPr>
            <w:rFonts w:ascii="標楷體" w:eastAsia="標楷體" w:hAnsi="標楷體"/>
            <w:sz w:val="20"/>
          </w:rPr>
          <w:delText>XXXXXXXXXX</w:delText>
        </w:r>
        <w:bookmarkStart w:id="3869" w:name="_Toc71197213"/>
        <w:bookmarkEnd w:id="3869"/>
      </w:del>
    </w:p>
    <w:p w14:paraId="7728AB69" w14:textId="663C38AE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0" w:author="Fegie" w:date="2021-04-28T12:03:00Z"/>
          <w:rFonts w:ascii="標楷體" w:eastAsia="標楷體" w:hAnsi="標楷體"/>
          <w:sz w:val="20"/>
        </w:rPr>
      </w:pPr>
      <w:del w:id="3871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姓名</w:delText>
        </w:r>
        <w:r w:rsidR="00131A8A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</w:del>
      <w:ins w:id="3872" w:author="88692" w:date="2020-06-16T17:18:00Z">
        <w:del w:id="3873" w:author="Fegie" w:date="2021-04-28T12:03:00Z">
          <w:r w:rsidR="00260569" w:rsidRPr="00260569" w:rsidDel="009661CB">
            <w:rPr>
              <w:rFonts w:ascii="標楷體" w:eastAsia="標楷體" w:hAnsi="標楷體"/>
              <w:sz w:val="16"/>
              <w:szCs w:val="16"/>
            </w:rPr>
            <w:delText>XXXXXXXXXXXXXXXXXXXXXXXXXXXXXXXXXXXXXXXXXXXXXXXXXXXXXXXXXXXXXXXXXXXXXXXXXXXXXXXXXXXXXXXXXXXXXXXXXXXX</w:delText>
          </w:r>
        </w:del>
      </w:ins>
      <w:del w:id="3874" w:author="Fegie" w:date="2021-04-28T12:03:00Z">
        <w:r w:rsidR="00131A8A" w:rsidDel="009661CB">
          <w:rPr>
            <w:rFonts w:ascii="標楷體" w:eastAsia="標楷體" w:hAnsi="標楷體" w:hint="eastAsia"/>
            <w:sz w:val="20"/>
          </w:rPr>
          <w:delText>XXXXXXXXXX</w:delText>
        </w:r>
        <w:r w:rsidR="00131A8A"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3875" w:name="_Toc71197214"/>
        <w:bookmarkEnd w:id="3875"/>
      </w:del>
    </w:p>
    <w:p w14:paraId="6E44CB89" w14:textId="4295D3BE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6" w:author="Fegie" w:date="2021-04-28T12:03:00Z"/>
          <w:rFonts w:ascii="標楷體" w:eastAsia="標楷體" w:hAnsi="標楷體"/>
          <w:strike/>
          <w:color w:val="FF0000"/>
          <w:sz w:val="20"/>
          <w:rPrChange w:id="3877" w:author="88692" w:date="2020-06-16T17:11:00Z">
            <w:rPr>
              <w:del w:id="3878" w:author="Fegie" w:date="2021-04-28T12:03:00Z"/>
              <w:rFonts w:ascii="標楷體" w:eastAsia="標楷體" w:hAnsi="標楷體"/>
              <w:sz w:val="20"/>
            </w:rPr>
          </w:rPrChange>
        </w:rPr>
      </w:pPr>
      <w:del w:id="3879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80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81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3882" w:name="_Toc71197215"/>
        <w:bookmarkEnd w:id="3882"/>
      </w:del>
    </w:p>
    <w:p w14:paraId="6041495E" w14:textId="1717E95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3" w:author="Fegie" w:date="2021-04-28T12:03:00Z"/>
          <w:rFonts w:ascii="標楷體" w:eastAsia="標楷體" w:hAnsi="標楷體"/>
          <w:sz w:val="20"/>
        </w:rPr>
      </w:pPr>
      <w:del w:id="3884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郵遞區號   : 99999</w:delText>
        </w:r>
        <w:bookmarkStart w:id="3885" w:name="_Toc71197216"/>
        <w:bookmarkEnd w:id="3885"/>
      </w:del>
    </w:p>
    <w:p w14:paraId="43A88C11" w14:textId="378A067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6" w:author="Fegie" w:date="2021-04-28T12:03:00Z"/>
          <w:rFonts w:ascii="標楷體" w:eastAsia="標楷體" w:hAnsi="標楷體"/>
          <w:sz w:val="20"/>
        </w:rPr>
      </w:pPr>
      <w:del w:id="3887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地址       : XXXXXXXXXXXXXXXXXXXXXXXXXXXXXXXX</w:delText>
        </w:r>
        <w:r w:rsidR="00131A8A"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888" w:name="_Toc71197217"/>
        <w:bookmarkEnd w:id="3888"/>
      </w:del>
    </w:p>
    <w:p w14:paraId="341237C0" w14:textId="7DD1CE82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9" w:author="Fegie" w:date="2021-04-28T12:03:00Z"/>
          <w:rFonts w:ascii="標楷體" w:eastAsia="標楷體" w:hAnsi="標楷體"/>
          <w:sz w:val="20"/>
        </w:rPr>
      </w:pPr>
      <w:del w:id="389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3891" w:name="_Toc71197218"/>
        <w:bookmarkEnd w:id="3891"/>
      </w:del>
    </w:p>
    <w:p w14:paraId="39F196D8" w14:textId="6D2F1495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92" w:author="Fegie" w:date="2021-04-28T12:03:00Z"/>
          <w:rFonts w:ascii="標楷體" w:eastAsia="標楷體" w:hAnsi="標楷體"/>
          <w:sz w:val="20"/>
        </w:rPr>
      </w:pPr>
      <w:del w:id="389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894" w:name="_Toc71197219"/>
        <w:bookmarkEnd w:id="3894"/>
      </w:del>
    </w:p>
    <w:p w14:paraId="0434AAFF" w14:textId="4BFB8574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95" w:author="Fegie" w:date="2021-04-28T12:03:00Z"/>
          <w:rFonts w:ascii="標楷體" w:eastAsia="標楷體" w:hAnsi="標楷體"/>
          <w:sz w:val="20"/>
        </w:rPr>
      </w:pPr>
      <w:del w:id="389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3897" w:name="_Toc71197220"/>
        <w:bookmarkEnd w:id="3897"/>
      </w:del>
    </w:p>
    <w:p w14:paraId="7390B9E5" w14:textId="0B3B9BBE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98" w:author="Fegie" w:date="2021-04-28T12:03:00Z"/>
          <w:rFonts w:ascii="標楷體" w:eastAsia="標楷體" w:hAnsi="標楷體"/>
          <w:sz w:val="20"/>
        </w:rPr>
      </w:pPr>
      <w:bookmarkStart w:id="3899" w:name="_Toc71197221"/>
      <w:bookmarkEnd w:id="3899"/>
    </w:p>
    <w:p w14:paraId="12388E6A" w14:textId="6759F39F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00" w:author="Fegie" w:date="2021-04-28T12:03:00Z"/>
          <w:rFonts w:ascii="標楷體" w:eastAsia="標楷體" w:hAnsi="標楷體"/>
          <w:strike/>
          <w:color w:val="FF0000"/>
          <w:sz w:val="20"/>
          <w:rPrChange w:id="3901" w:author="88692" w:date="2020-06-16T17:11:00Z">
            <w:rPr>
              <w:del w:id="3902" w:author="Fegie" w:date="2021-04-28T12:03:00Z"/>
              <w:rFonts w:ascii="標楷體" w:eastAsia="標楷體" w:hAnsi="標楷體"/>
              <w:sz w:val="20"/>
            </w:rPr>
          </w:rPrChange>
        </w:rPr>
      </w:pPr>
      <w:del w:id="3903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04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05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06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為授信限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07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制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0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對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0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象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10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911" w:name="_Toc71197222"/>
        <w:bookmarkEnd w:id="3911"/>
      </w:del>
    </w:p>
    <w:p w14:paraId="1EBC34AD" w14:textId="020A7E91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12" w:author="Fegie" w:date="2021-04-28T12:03:00Z"/>
          <w:rFonts w:ascii="標楷體" w:eastAsia="標楷體" w:hAnsi="標楷體"/>
          <w:strike/>
          <w:color w:val="FF0000"/>
          <w:sz w:val="20"/>
          <w:rPrChange w:id="3913" w:author="88692" w:date="2020-06-16T17:11:00Z">
            <w:rPr>
              <w:del w:id="3914" w:author="Fegie" w:date="2021-04-28T12:03:00Z"/>
              <w:rFonts w:ascii="標楷體" w:eastAsia="標楷體" w:hAnsi="標楷體"/>
              <w:sz w:val="20"/>
            </w:rPr>
          </w:rPrChange>
        </w:rPr>
      </w:pPr>
      <w:del w:id="3915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16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17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1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1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2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2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23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: 9    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4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25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6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為準利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27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2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3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31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932" w:name="_Toc71197223"/>
        <w:bookmarkEnd w:id="3932"/>
      </w:del>
    </w:p>
    <w:p w14:paraId="353DA538" w14:textId="67A62CCE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33" w:author="Fegie" w:date="2021-04-28T12:03:00Z"/>
          <w:rFonts w:ascii="標楷體" w:eastAsia="標楷體" w:hAnsi="標楷體"/>
          <w:strike/>
          <w:color w:val="FF0000"/>
          <w:sz w:val="20"/>
          <w:rPrChange w:id="3934" w:author="88692" w:date="2020-06-16T17:11:00Z">
            <w:rPr>
              <w:del w:id="3935" w:author="Fegie" w:date="2021-04-28T12:03:00Z"/>
              <w:rFonts w:ascii="標楷體" w:eastAsia="標楷體" w:hAnsi="標楷體"/>
              <w:sz w:val="20"/>
            </w:rPr>
          </w:rPrChange>
        </w:rPr>
      </w:pPr>
      <w:bookmarkStart w:id="3936" w:name="_Toc71197224"/>
      <w:bookmarkEnd w:id="3936"/>
    </w:p>
    <w:p w14:paraId="18F81D0E" w14:textId="53F4464F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37" w:author="Fegie" w:date="2021-04-28T12:03:00Z"/>
          <w:rFonts w:ascii="標楷體" w:eastAsia="標楷體" w:hAnsi="標楷體"/>
          <w:sz w:val="20"/>
        </w:rPr>
      </w:pPr>
      <w:del w:id="393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企金別         : 9</w:delText>
        </w:r>
      </w:del>
      <w:ins w:id="3939" w:author="88692" w:date="2020-06-16T17:11:00Z">
        <w:del w:id="3940" w:author="Fegie" w:date="2021-04-28T12:03:00Z">
          <w:r w:rsidR="00260569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3941" w:name="_Toc71197225"/>
      <w:bookmarkEnd w:id="3941"/>
    </w:p>
    <w:p w14:paraId="017F4F0C" w14:textId="47568F03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42" w:author="Fegie" w:date="2021-04-28T12:03:00Z"/>
          <w:rFonts w:ascii="標楷體" w:eastAsia="標楷體" w:hAnsi="標楷體"/>
          <w:strike/>
          <w:color w:val="FF0000"/>
          <w:sz w:val="20"/>
          <w:rPrChange w:id="3943" w:author="88692" w:date="2020-06-16T17:11:00Z">
            <w:rPr>
              <w:del w:id="3944" w:author="Fegie" w:date="2021-04-28T12:03:00Z"/>
              <w:rFonts w:ascii="標楷體" w:eastAsia="標楷體" w:hAnsi="標楷體"/>
              <w:sz w:val="20"/>
            </w:rPr>
          </w:rPrChange>
        </w:rPr>
      </w:pPr>
      <w:del w:id="3945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46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47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48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49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3950" w:name="_Toc71197226"/>
        <w:bookmarkEnd w:id="3950"/>
      </w:del>
    </w:p>
    <w:p w14:paraId="0C08323D" w14:textId="5EB93271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51" w:author="88692" w:date="2020-06-16T17:11:00Z"/>
          <w:del w:id="3952" w:author="Fegie" w:date="2021-04-28T12:03:00Z"/>
          <w:rFonts w:ascii="標楷體" w:eastAsia="標楷體" w:hAnsi="標楷體"/>
          <w:sz w:val="20"/>
        </w:rPr>
      </w:pPr>
      <w:bookmarkStart w:id="3953" w:name="_Toc71197227"/>
      <w:bookmarkEnd w:id="3953"/>
    </w:p>
    <w:p w14:paraId="7E705254" w14:textId="43A445E0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54" w:author="88692" w:date="2020-06-16T17:12:00Z"/>
          <w:del w:id="3955" w:author="Fegie" w:date="2021-04-28T12:03:00Z"/>
          <w:rFonts w:ascii="標楷體" w:eastAsia="標楷體" w:hAnsi="標楷體"/>
          <w:sz w:val="20"/>
        </w:rPr>
      </w:pPr>
      <w:ins w:id="3956" w:author="88692" w:date="2020-06-16T17:12:00Z">
        <w:del w:id="3957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英文名</w:delText>
          </w:r>
        </w:del>
      </w:ins>
      <w:ins w:id="3958" w:author="88692" w:date="2020-06-16T17:13:00Z">
        <w:del w:id="3959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>稱</w:delText>
          </w:r>
        </w:del>
      </w:ins>
      <w:ins w:id="3960" w:author="88692" w:date="2020-06-16T17:12:00Z">
        <w:del w:id="3961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  <w:bookmarkStart w:id="3962" w:name="_Toc71197228"/>
          <w:bookmarkEnd w:id="3962"/>
        </w:del>
      </w:ins>
    </w:p>
    <w:p w14:paraId="5DBDBACE" w14:textId="5A015560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63" w:author="88692" w:date="2020-06-16T17:12:00Z"/>
          <w:del w:id="3964" w:author="Fegie" w:date="2021-04-28T12:03:00Z"/>
          <w:rFonts w:ascii="標楷體" w:eastAsia="標楷體" w:hAnsi="標楷體"/>
          <w:sz w:val="20"/>
        </w:rPr>
      </w:pPr>
      <w:ins w:id="3965" w:author="88692" w:date="2020-06-16T17:12:00Z">
        <w:del w:id="396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  <w:bookmarkStart w:id="3967" w:name="_Toc71197229"/>
          <w:bookmarkEnd w:id="3967"/>
        </w:del>
      </w:ins>
    </w:p>
    <w:p w14:paraId="52B462BA" w14:textId="4462A4CD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68" w:author="88692" w:date="2020-06-16T17:12:00Z"/>
          <w:del w:id="3969" w:author="Fegie" w:date="2021-04-28T12:03:00Z"/>
          <w:rFonts w:ascii="標楷體" w:eastAsia="標楷體" w:hAnsi="標楷體"/>
          <w:sz w:val="20"/>
        </w:rPr>
      </w:pPr>
      <w:ins w:id="3970" w:author="88692" w:date="2020-06-16T17:12:00Z">
        <w:del w:id="397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  <w:bookmarkStart w:id="3972" w:name="_Toc71197230"/>
          <w:bookmarkEnd w:id="3972"/>
        </w:del>
      </w:ins>
    </w:p>
    <w:p w14:paraId="2725703E" w14:textId="175921E5" w:rsidR="00260569" w:rsidRPr="00260569" w:rsidDel="009661CB" w:rsidRDefault="00260569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73" w:author="Fegie" w:date="2021-04-28T12:03:00Z"/>
          <w:rFonts w:ascii="標楷體" w:eastAsia="標楷體" w:hAnsi="標楷體"/>
          <w:sz w:val="20"/>
        </w:rPr>
      </w:pPr>
      <w:bookmarkStart w:id="3974" w:name="_Toc71197231"/>
      <w:bookmarkEnd w:id="3974"/>
    </w:p>
    <w:p w14:paraId="317C0E73" w14:textId="37924A23" w:rsidR="00131A8A" w:rsidDel="009661CB" w:rsidRDefault="00131A8A" w:rsidP="00131A8A">
      <w:pPr>
        <w:pStyle w:val="a"/>
        <w:numPr>
          <w:ilvl w:val="0"/>
          <w:numId w:val="0"/>
        </w:numPr>
        <w:rPr>
          <w:del w:id="3975" w:author="Fegie" w:date="2021-04-28T12:03:00Z"/>
          <w:rFonts w:ascii="標楷體" w:hAnsi="標楷體"/>
        </w:rPr>
      </w:pPr>
      <w:del w:id="3976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7F433145" w14:textId="2BCD3442" w:rsidR="00131A8A" w:rsidDel="009661CB" w:rsidRDefault="00131A8A" w:rsidP="00131A8A">
      <w:pPr>
        <w:pStyle w:val="a"/>
        <w:numPr>
          <w:ilvl w:val="0"/>
          <w:numId w:val="0"/>
        </w:numPr>
        <w:rPr>
          <w:del w:id="3977" w:author="Fegie" w:date="2021-04-28T12:03:00Z"/>
          <w:rFonts w:ascii="標楷體" w:hAnsi="標楷體"/>
          <w:color w:val="FF0000"/>
        </w:rPr>
      </w:pPr>
      <w:del w:id="3978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79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Pr="00677B9B" w:rsidDel="009661CB">
          <w:rPr>
            <w:rFonts w:ascii="標楷體" w:hAnsi="標楷體"/>
            <w:strike/>
            <w:color w:val="FF0000"/>
            <w:lang w:eastAsia="zh-HK"/>
            <w:rPrChange w:id="3980" w:author="88692" w:date="2020-06-18T09:46:00Z">
              <w:rPr>
                <w:rFonts w:ascii="標楷體" w:hAnsi="標楷體"/>
                <w:color w:val="FF0000"/>
                <w:lang w:eastAsia="zh-HK"/>
              </w:rPr>
            </w:rPrChange>
          </w:rPr>
          <w:delText>&amp;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查詢]功能，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為多筆式輸出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81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，刪除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rPrChange w:id="3982" w:author="88692" w:date="2020-06-18T09:46:00Z">
              <w:rPr>
                <w:rFonts w:ascii="標楷體" w:hAnsi="標楷體" w:hint="eastAsia"/>
                <w:color w:val="FF0000"/>
              </w:rPr>
            </w:rPrChange>
          </w:rPr>
          <w:delText>時聯絡電話檔一併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83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="00877AF8" w:rsidDel="009661CB">
          <w:rPr>
            <w:rFonts w:ascii="標楷體" w:hAnsi="標楷體" w:hint="eastAsia"/>
            <w:color w:val="FF0000"/>
            <w:lang w:eastAsia="zh-HK"/>
          </w:rPr>
          <w:delText>。</w:delText>
        </w:r>
        <w:bookmarkStart w:id="3984" w:name="_Toc71197232"/>
        <w:bookmarkEnd w:id="3984"/>
      </w:del>
    </w:p>
    <w:p w14:paraId="4FC6244E" w14:textId="06E87EA3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5" w:author="Fegie" w:date="2021-04-28T12:03:00Z"/>
          <w:rFonts w:ascii="標楷體" w:eastAsia="標楷體" w:hAnsi="標楷體"/>
          <w:sz w:val="20"/>
        </w:rPr>
      </w:pPr>
      <w:del w:id="3986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</w:delText>
        </w:r>
        <w:r w:rsidDel="009661CB">
          <w:rPr>
            <w:rFonts w:ascii="標楷體" w:eastAsia="標楷體" w:hAnsi="標楷體" w:hint="eastAsia"/>
            <w:sz w:val="20"/>
          </w:rPr>
          <w:delText>2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</w:delText>
        </w:r>
        <w:r w:rsidRPr="0031051C" w:rsidDel="009661CB">
          <w:rPr>
            <w:rFonts w:ascii="標楷體" w:eastAsia="標楷體" w:hAnsi="標楷體" w:hint="eastAsia"/>
            <w:sz w:val="20"/>
          </w:rPr>
          <w:delText>法人</w:delText>
        </w:r>
        <w:bookmarkStart w:id="3987" w:name="_Toc71197233"/>
        <w:bookmarkEnd w:id="3987"/>
      </w:del>
    </w:p>
    <w:p w14:paraId="7F6BACB5" w14:textId="204EE724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8" w:author="Fegie" w:date="2021-04-28T12:03:00Z"/>
          <w:rFonts w:ascii="標楷體" w:eastAsia="標楷體" w:hAnsi="標楷體"/>
          <w:sz w:val="20"/>
        </w:rPr>
      </w:pPr>
      <w:bookmarkStart w:id="3989" w:name="_Toc71197234"/>
      <w:bookmarkEnd w:id="3989"/>
    </w:p>
    <w:p w14:paraId="60CD9CEE" w14:textId="2785144F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90" w:author="Fegie" w:date="2021-04-28T12:03:00Z"/>
          <w:rFonts w:ascii="標楷體" w:eastAsia="標楷體" w:hAnsi="標楷體"/>
          <w:sz w:val="20"/>
        </w:rPr>
      </w:pPr>
      <w:del w:id="3991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3992" w:name="_Toc71197235"/>
        <w:bookmarkEnd w:id="3992"/>
      </w:del>
    </w:p>
    <w:p w14:paraId="4B0A35FF" w14:textId="31D9A5EA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93" w:author="Fegie" w:date="2021-04-28T12:03:00Z"/>
          <w:rFonts w:ascii="標楷體" w:eastAsia="標楷體" w:hAnsi="標楷體"/>
          <w:sz w:val="20"/>
        </w:rPr>
      </w:pPr>
      <w:del w:id="3994" w:author="Fegie" w:date="2021-04-28T12:03:00Z">
        <w:r w:rsidRPr="0031051C" w:rsidDel="009661CB">
          <w:rPr>
            <w:rFonts w:ascii="標楷體" w:eastAsia="標楷體" w:hAnsi="標楷體" w:hint="eastAsia"/>
            <w:sz w:val="20"/>
          </w:rPr>
          <w:delText>統一編號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</w:delText>
        </w:r>
        <w:r w:rsidDel="009661CB">
          <w:rPr>
            <w:rFonts w:ascii="標楷體" w:eastAsia="標楷體" w:hAnsi="標楷體"/>
            <w:sz w:val="20"/>
          </w:rPr>
          <w:delText>XXXXXXXX</w:delText>
        </w:r>
        <w:bookmarkStart w:id="3995" w:name="_Toc71197236"/>
        <w:bookmarkEnd w:id="3995"/>
      </w:del>
    </w:p>
    <w:p w14:paraId="61C641D0" w14:textId="4F74037F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96" w:author="Fegie" w:date="2021-04-28T12:03:00Z"/>
          <w:rFonts w:ascii="標楷體" w:eastAsia="標楷體" w:hAnsi="標楷體"/>
          <w:sz w:val="20"/>
        </w:rPr>
      </w:pPr>
      <w:del w:id="3997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公司名稱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: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998" w:name="_Toc71197237"/>
        <w:bookmarkEnd w:id="3998"/>
      </w:del>
    </w:p>
    <w:p w14:paraId="0DD7C206" w14:textId="773817F4" w:rsidR="00EE10C6" w:rsidRPr="0075306B" w:rsidDel="009661CB" w:rsidRDefault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900" w:firstLine="1800"/>
        <w:rPr>
          <w:del w:id="3999" w:author="Fegie" w:date="2021-04-28T12:03:00Z"/>
          <w:rFonts w:ascii="標楷體" w:eastAsia="標楷體" w:hAnsi="標楷體"/>
          <w:sz w:val="20"/>
        </w:rPr>
      </w:pPr>
      <w:del w:id="4000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4001" w:name="_Toc71197238"/>
        <w:bookmarkEnd w:id="4001"/>
      </w:del>
    </w:p>
    <w:p w14:paraId="293B2484" w14:textId="76C156B3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2" w:author="Fegie" w:date="2021-04-28T12:03:00Z"/>
          <w:rFonts w:ascii="標楷體" w:eastAsia="標楷體" w:hAnsi="標楷體"/>
          <w:sz w:val="20"/>
        </w:rPr>
      </w:pPr>
      <w:del w:id="4003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設立日期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bookmarkStart w:id="4004" w:name="_Toc71197239"/>
        <w:bookmarkEnd w:id="4004"/>
      </w:del>
    </w:p>
    <w:p w14:paraId="5CF4A89A" w14:textId="3F0C2606" w:rsidR="00131A8A" w:rsidRPr="00FA5570" w:rsidDel="009661CB" w:rsidRDefault="00131A8A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5" w:author="Fegie" w:date="2021-04-28T12:03:00Z"/>
          <w:rFonts w:ascii="標楷體" w:eastAsia="標楷體" w:hAnsi="標楷體"/>
          <w:color w:val="FF0000"/>
          <w:sz w:val="20"/>
        </w:rPr>
      </w:pPr>
      <w:del w:id="4006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4007" w:name="_Toc71197240"/>
        <w:bookmarkEnd w:id="4007"/>
      </w:del>
    </w:p>
    <w:p w14:paraId="30F5152E" w14:textId="17DEDE15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8" w:author="Fegie" w:date="2021-04-28T12:03:00Z"/>
          <w:rFonts w:ascii="標楷體" w:eastAsia="標楷體" w:hAnsi="標楷體"/>
          <w:sz w:val="20"/>
        </w:rPr>
      </w:pPr>
      <w:del w:id="4009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4010" w:name="_Toc71197241"/>
        <w:bookmarkEnd w:id="4010"/>
      </w:del>
    </w:p>
    <w:p w14:paraId="453A5B81" w14:textId="53F23D29" w:rsidR="00131A8A" w:rsidRPr="00D96C41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11" w:author="Fegie" w:date="2021-04-28T12:03:00Z"/>
          <w:rFonts w:ascii="標楷體" w:eastAsia="標楷體" w:hAnsi="標楷體"/>
          <w:sz w:val="20"/>
        </w:rPr>
      </w:pPr>
      <w:del w:id="4012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4013" w:name="_Toc71197242"/>
        <w:bookmarkEnd w:id="4013"/>
      </w:del>
    </w:p>
    <w:p w14:paraId="6AD53CE0" w14:textId="2571581B" w:rsidR="00EE10C6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14" w:author="Fegie" w:date="2021-04-28T12:03:00Z"/>
          <w:rFonts w:ascii="標楷體" w:eastAsia="標楷體" w:hAnsi="標楷體"/>
          <w:sz w:val="20"/>
        </w:rPr>
      </w:pPr>
      <w:del w:id="4015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716B9A"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4016" w:name="_Toc71197243"/>
        <w:bookmarkEnd w:id="4016"/>
      </w:del>
    </w:p>
    <w:p w14:paraId="118D557D" w14:textId="24FD5E50" w:rsidR="00EE10C6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17" w:author="Fegie" w:date="2021-04-28T12:03:00Z"/>
          <w:rFonts w:ascii="標楷體" w:eastAsia="標楷體" w:hAnsi="標楷體"/>
          <w:sz w:val="20"/>
        </w:rPr>
      </w:pPr>
      <w:del w:id="4018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: 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4019" w:name="_Toc71197244"/>
        <w:bookmarkEnd w:id="4019"/>
      </w:del>
    </w:p>
    <w:p w14:paraId="7615567A" w14:textId="5B51681D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0" w:author="Fegie" w:date="2021-04-28T12:03:00Z"/>
          <w:rFonts w:ascii="標楷體" w:eastAsia="標楷體" w:hAnsi="標楷體"/>
          <w:strike/>
          <w:color w:val="FF0000"/>
          <w:sz w:val="20"/>
          <w:rPrChange w:id="4021" w:author="88692" w:date="2020-06-16T17:13:00Z">
            <w:rPr>
              <w:del w:id="4022" w:author="Fegie" w:date="2021-04-28T12:03:00Z"/>
              <w:rFonts w:ascii="標楷體" w:eastAsia="標楷體" w:hAnsi="標楷體"/>
              <w:sz w:val="20"/>
            </w:rPr>
          </w:rPrChange>
        </w:rPr>
      </w:pPr>
      <w:del w:id="4023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24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25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4026" w:name="_Toc71197245"/>
        <w:bookmarkEnd w:id="4026"/>
      </w:del>
    </w:p>
    <w:p w14:paraId="2BA37DC2" w14:textId="0FA355C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7" w:author="Fegie" w:date="2021-04-28T12:03:00Z"/>
          <w:rFonts w:ascii="標楷體" w:eastAsia="標楷體" w:hAnsi="標楷體"/>
          <w:sz w:val="20"/>
        </w:rPr>
      </w:pPr>
      <w:del w:id="4028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郵遞區號   : 99999</w:delText>
        </w:r>
        <w:bookmarkStart w:id="4029" w:name="_Toc71197246"/>
        <w:bookmarkEnd w:id="4029"/>
      </w:del>
    </w:p>
    <w:p w14:paraId="3A1C43A2" w14:textId="60F16B46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30" w:author="Fegie" w:date="2021-04-28T12:03:00Z"/>
          <w:rFonts w:ascii="標楷體" w:eastAsia="標楷體" w:hAnsi="標楷體"/>
          <w:sz w:val="20"/>
        </w:rPr>
      </w:pPr>
      <w:del w:id="4031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地址       : XXXXXXXXXXXXXXXXXXXXXXXXXXXXXXXX</w:delText>
        </w:r>
        <w:r w:rsidR="00131A8A"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4032" w:name="_Toc71197247"/>
        <w:bookmarkEnd w:id="4032"/>
      </w:del>
    </w:p>
    <w:p w14:paraId="695B749E" w14:textId="7361314D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33" w:author="Fegie" w:date="2021-04-28T12:03:00Z"/>
          <w:rFonts w:ascii="標楷體" w:eastAsia="標楷體" w:hAnsi="標楷體"/>
          <w:sz w:val="20"/>
        </w:rPr>
      </w:pPr>
      <w:del w:id="403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4035" w:name="_Toc71197248"/>
        <w:bookmarkEnd w:id="4035"/>
      </w:del>
    </w:p>
    <w:p w14:paraId="7495B846" w14:textId="052D514A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36" w:author="Fegie" w:date="2021-04-28T12:03:00Z"/>
          <w:rFonts w:ascii="標楷體" w:eastAsia="標楷體" w:hAnsi="標楷體"/>
          <w:sz w:val="20"/>
        </w:rPr>
      </w:pPr>
      <w:del w:id="403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4038" w:name="_Toc71197249"/>
        <w:bookmarkEnd w:id="4038"/>
      </w:del>
    </w:p>
    <w:p w14:paraId="2ECB3E55" w14:textId="073ED9FA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39" w:author="Fegie" w:date="2021-04-28T12:03:00Z"/>
          <w:rFonts w:ascii="標楷體" w:eastAsia="標楷體" w:hAnsi="標楷體"/>
          <w:sz w:val="20"/>
        </w:rPr>
      </w:pPr>
      <w:del w:id="404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4041" w:name="_Toc71197250"/>
        <w:bookmarkEnd w:id="4041"/>
      </w:del>
    </w:p>
    <w:p w14:paraId="462301BE" w14:textId="113CF6E8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42" w:author="Fegie" w:date="2021-04-28T12:03:00Z"/>
          <w:rFonts w:ascii="標楷體" w:eastAsia="標楷體" w:hAnsi="標楷體"/>
          <w:sz w:val="20"/>
        </w:rPr>
      </w:pPr>
      <w:bookmarkStart w:id="4043" w:name="_Toc71197251"/>
      <w:bookmarkEnd w:id="4043"/>
    </w:p>
    <w:p w14:paraId="4806BF13" w14:textId="51FD2CC5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44" w:author="Fegie" w:date="2021-04-28T12:03:00Z"/>
          <w:rFonts w:ascii="標楷體" w:eastAsia="標楷體" w:hAnsi="標楷體"/>
          <w:strike/>
          <w:color w:val="FF0000"/>
          <w:sz w:val="20"/>
          <w:rPrChange w:id="4045" w:author="88692" w:date="2020-06-16T17:13:00Z">
            <w:rPr>
              <w:del w:id="4046" w:author="Fegie" w:date="2021-04-28T12:03:00Z"/>
              <w:rFonts w:ascii="標楷體" w:eastAsia="標楷體" w:hAnsi="標楷體"/>
              <w:sz w:val="20"/>
            </w:rPr>
          </w:rPrChange>
        </w:rPr>
      </w:pPr>
      <w:del w:id="4047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48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49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50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為授信限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5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制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5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對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5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象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54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4055" w:name="_Toc71197252"/>
        <w:bookmarkEnd w:id="4055"/>
      </w:del>
    </w:p>
    <w:p w14:paraId="45DD08B4" w14:textId="3B11EF59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56" w:author="Fegie" w:date="2021-04-28T12:03:00Z"/>
          <w:rFonts w:ascii="標楷體" w:eastAsia="標楷體" w:hAnsi="標楷體"/>
          <w:strike/>
          <w:color w:val="FF0000"/>
          <w:sz w:val="20"/>
          <w:rPrChange w:id="4057" w:author="88692" w:date="2020-06-16T17:13:00Z">
            <w:rPr>
              <w:del w:id="4058" w:author="Fegie" w:date="2021-04-28T12:03:00Z"/>
              <w:rFonts w:ascii="標楷體" w:eastAsia="標楷體" w:hAnsi="標楷體"/>
              <w:sz w:val="20"/>
            </w:rPr>
          </w:rPrChange>
        </w:rPr>
      </w:pPr>
      <w:del w:id="4059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0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6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67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: 9    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8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9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0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為準利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7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7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75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4076" w:name="_Toc71197253"/>
        <w:bookmarkEnd w:id="4076"/>
      </w:del>
    </w:p>
    <w:p w14:paraId="4BA3C233" w14:textId="3A17EC3E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77" w:author="Fegie" w:date="2021-04-28T12:03:00Z"/>
          <w:rFonts w:ascii="標楷體" w:eastAsia="標楷體" w:hAnsi="標楷體"/>
          <w:sz w:val="20"/>
        </w:rPr>
      </w:pPr>
      <w:bookmarkStart w:id="4078" w:name="_Toc71197254"/>
      <w:bookmarkEnd w:id="4078"/>
    </w:p>
    <w:p w14:paraId="645DEC14" w14:textId="11973B72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79" w:author="Fegie" w:date="2021-04-28T12:03:00Z"/>
          <w:rFonts w:ascii="標楷體" w:eastAsia="標楷體" w:hAnsi="標楷體"/>
          <w:sz w:val="20"/>
        </w:rPr>
      </w:pPr>
      <w:del w:id="408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企金別         : </w:delText>
        </w:r>
      </w:del>
      <w:ins w:id="4081" w:author="88692" w:date="2020-06-16T17:20:00Z">
        <w:del w:id="4082" w:author="Fegie" w:date="2021-04-28T12:03:00Z">
          <w:r w:rsidR="009F3DC3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408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4084" w:name="_Toc71197255"/>
        <w:bookmarkEnd w:id="4084"/>
      </w:del>
    </w:p>
    <w:p w14:paraId="02369509" w14:textId="2CEBA4CD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85" w:author="Fegie" w:date="2021-04-28T12:03:00Z"/>
          <w:rFonts w:ascii="標楷體" w:eastAsia="標楷體" w:hAnsi="標楷體"/>
          <w:strike/>
          <w:color w:val="FF0000"/>
          <w:sz w:val="20"/>
          <w:rPrChange w:id="4086" w:author="88692" w:date="2020-06-16T17:13:00Z">
            <w:rPr>
              <w:del w:id="4087" w:author="Fegie" w:date="2021-04-28T12:03:00Z"/>
              <w:rFonts w:ascii="標楷體" w:eastAsia="標楷體" w:hAnsi="標楷體"/>
              <w:sz w:val="20"/>
            </w:rPr>
          </w:rPrChange>
        </w:rPr>
      </w:pPr>
      <w:del w:id="4088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89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90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9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92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4093" w:name="_Toc71197256"/>
        <w:bookmarkEnd w:id="4093"/>
      </w:del>
    </w:p>
    <w:p w14:paraId="71A06D24" w14:textId="7D1B8CFA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094" w:author="88692" w:date="2020-06-16T17:13:00Z"/>
          <w:del w:id="4095" w:author="Fegie" w:date="2021-04-28T12:03:00Z"/>
          <w:rFonts w:ascii="標楷體" w:eastAsia="標楷體" w:hAnsi="標楷體"/>
          <w:sz w:val="20"/>
        </w:rPr>
      </w:pPr>
      <w:ins w:id="4096" w:author="88692" w:date="2020-06-16T17:13:00Z">
        <w:del w:id="4097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英文名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稱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  <w:bookmarkStart w:id="4098" w:name="_Toc71197257"/>
          <w:bookmarkEnd w:id="4098"/>
        </w:del>
      </w:ins>
    </w:p>
    <w:p w14:paraId="3287E242" w14:textId="6FF9B423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099" w:author="88692" w:date="2020-06-16T17:13:00Z"/>
          <w:del w:id="4100" w:author="Fegie" w:date="2021-04-28T12:03:00Z"/>
          <w:rFonts w:ascii="標楷體" w:eastAsia="標楷體" w:hAnsi="標楷體"/>
          <w:sz w:val="20"/>
        </w:rPr>
      </w:pPr>
      <w:ins w:id="4101" w:author="88692" w:date="2020-06-16T17:13:00Z">
        <w:del w:id="4102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  <w:bookmarkStart w:id="4103" w:name="_Toc71197258"/>
          <w:bookmarkEnd w:id="4103"/>
        </w:del>
      </w:ins>
    </w:p>
    <w:p w14:paraId="21FFD246" w14:textId="37643B6B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104" w:author="88692" w:date="2020-06-16T17:13:00Z"/>
          <w:del w:id="4105" w:author="Fegie" w:date="2021-04-28T12:03:00Z"/>
          <w:rFonts w:ascii="標楷體" w:eastAsia="標楷體" w:hAnsi="標楷體"/>
          <w:sz w:val="20"/>
        </w:rPr>
      </w:pPr>
      <w:ins w:id="4106" w:author="88692" w:date="2020-06-16T17:13:00Z">
        <w:del w:id="4107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  <w:bookmarkStart w:id="4108" w:name="_Toc71197259"/>
          <w:bookmarkEnd w:id="4108"/>
        </w:del>
      </w:ins>
    </w:p>
    <w:p w14:paraId="03001E9D" w14:textId="1B484533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109" w:author="Fegie" w:date="2021-04-28T12:03:00Z"/>
          <w:rFonts w:ascii="標楷體" w:eastAsia="標楷體" w:hAnsi="標楷體"/>
          <w:color w:val="000000" w:themeColor="text1"/>
          <w:sz w:val="20"/>
          <w:rPrChange w:id="4110" w:author="88692" w:date="2020-06-16T17:13:00Z">
            <w:rPr>
              <w:del w:id="4111" w:author="Fegie" w:date="2021-04-28T12:03:00Z"/>
              <w:rFonts w:ascii="標楷體" w:eastAsia="標楷體" w:hAnsi="標楷體"/>
              <w:sz w:val="20"/>
            </w:rPr>
          </w:rPrChange>
        </w:rPr>
      </w:pPr>
      <w:bookmarkStart w:id="4112" w:name="_Toc71197260"/>
      <w:bookmarkEnd w:id="4112"/>
    </w:p>
    <w:p w14:paraId="36A32430" w14:textId="490D7F63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113" w:author="Fegie" w:date="2021-04-28T12:03:00Z"/>
          <w:rFonts w:ascii="標楷體" w:eastAsia="標楷體" w:hAnsi="標楷體"/>
          <w:color w:val="FF0000"/>
          <w:sz w:val="20"/>
        </w:rPr>
      </w:pPr>
      <w:del w:id="4114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 xml:space="preserve">電話種類 電話號碼 與借款人關係 聯絡人姓名 啟用記號 備註 </w:delText>
        </w:r>
        <w:bookmarkStart w:id="4115" w:name="_Toc71197261"/>
        <w:bookmarkEnd w:id="4115"/>
      </w:del>
    </w:p>
    <w:p w14:paraId="2BB003ED" w14:textId="214E3481" w:rsidR="00131A8A" w:rsidRPr="00D845A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116" w:author="Fegie" w:date="2021-04-28T12:03:00Z"/>
          <w:rFonts w:ascii="標楷體" w:eastAsia="標楷體" w:hAnsi="標楷體"/>
          <w:sz w:val="20"/>
        </w:rPr>
      </w:pPr>
      <w:del w:id="4117" w:author="Fegie" w:date="2021-04-28T12:03:00Z">
        <w:r w:rsidRPr="00FA5570" w:rsidDel="009661CB">
          <w:rPr>
            <w:rFonts w:ascii="標楷體" w:eastAsia="標楷體" w:hAnsi="標楷體"/>
            <w:color w:val="FF0000"/>
            <w:sz w:val="20"/>
          </w:rPr>
          <w:delText>……</w:delText>
        </w:r>
        <w:bookmarkStart w:id="4118" w:name="_Toc71197262"/>
        <w:bookmarkEnd w:id="4118"/>
      </w:del>
    </w:p>
    <w:p w14:paraId="1A9359AA" w14:textId="690D50DE" w:rsidR="0031051C" w:rsidRPr="009B2BD3" w:rsidDel="009661CB" w:rsidRDefault="0031051C" w:rsidP="0031051C">
      <w:pPr>
        <w:pStyle w:val="a"/>
        <w:numPr>
          <w:ilvl w:val="0"/>
          <w:numId w:val="0"/>
        </w:numPr>
        <w:rPr>
          <w:del w:id="4119" w:author="Fegie" w:date="2021-04-28T12:03:00Z"/>
          <w:rFonts w:ascii="標楷體" w:hAnsi="標楷體"/>
        </w:rPr>
      </w:pPr>
      <w:del w:id="4120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21E39BF0" w14:textId="53661F51" w:rsidR="0031051C" w:rsidRPr="009B2BD3" w:rsidDel="009661CB" w:rsidRDefault="00A04243" w:rsidP="0031051C">
      <w:pPr>
        <w:pStyle w:val="a"/>
        <w:rPr>
          <w:del w:id="4121" w:author="Fegie" w:date="2021-04-28T12:03:00Z"/>
          <w:rFonts w:ascii="標楷體" w:hAnsi="標楷體"/>
        </w:rPr>
      </w:pPr>
      <w:del w:id="4122" w:author="Fegie" w:date="2021-04-28T12:03:00Z">
        <w:r w:rsidDel="009661CB">
          <w:rPr>
            <w:rFonts w:hint="eastAsia"/>
          </w:rPr>
          <w:delText>輸入</w:delText>
        </w:r>
        <w:r w:rsidR="0031051C" w:rsidRPr="009B2BD3" w:rsidDel="009661CB">
          <w:rPr>
            <w:rFonts w:ascii="標楷體" w:hAnsi="標楷體"/>
          </w:rPr>
          <w:delText>畫面資料說明</w:delText>
        </w:r>
        <w:bookmarkStart w:id="4123" w:name="_Toc71197263"/>
        <w:bookmarkEnd w:id="4123"/>
      </w:del>
    </w:p>
    <w:tbl>
      <w:tblPr>
        <w:tblW w:w="111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52"/>
        <w:gridCol w:w="14"/>
        <w:gridCol w:w="1282"/>
        <w:gridCol w:w="14"/>
        <w:gridCol w:w="1052"/>
        <w:gridCol w:w="20"/>
        <w:gridCol w:w="1121"/>
        <w:gridCol w:w="26"/>
        <w:gridCol w:w="639"/>
        <w:gridCol w:w="28"/>
        <w:gridCol w:w="663"/>
        <w:gridCol w:w="29"/>
        <w:gridCol w:w="3423"/>
        <w:gridCol w:w="161"/>
      </w:tblGrid>
      <w:tr w:rsidR="007E48C8" w:rsidRPr="009B2BD3" w:rsidDel="009661CB" w14:paraId="126E1B56" w14:textId="7D226B0E" w:rsidTr="00CE781C">
        <w:trPr>
          <w:gridAfter w:val="1"/>
          <w:wAfter w:w="161" w:type="dxa"/>
          <w:trHeight w:val="388"/>
          <w:jc w:val="center"/>
          <w:del w:id="4124" w:author="Fegie" w:date="2021-04-28T12:03:00Z"/>
        </w:trPr>
        <w:tc>
          <w:tcPr>
            <w:tcW w:w="558" w:type="dxa"/>
            <w:vMerge w:val="restart"/>
          </w:tcPr>
          <w:p w14:paraId="33E1FD1C" w14:textId="2A76BA9E" w:rsidR="007E48C8" w:rsidRPr="009B2BD3" w:rsidDel="009661CB" w:rsidRDefault="007E48C8" w:rsidP="000F4BD9">
            <w:pPr>
              <w:rPr>
                <w:del w:id="4125" w:author="Fegie" w:date="2021-04-28T12:03:00Z"/>
                <w:rFonts w:ascii="標楷體" w:eastAsia="標楷體" w:hAnsi="標楷體"/>
              </w:rPr>
            </w:pPr>
            <w:del w:id="412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4127" w:name="_Toc71197264"/>
              <w:bookmarkEnd w:id="4127"/>
            </w:del>
          </w:p>
        </w:tc>
        <w:tc>
          <w:tcPr>
            <w:tcW w:w="2166" w:type="dxa"/>
            <w:gridSpan w:val="2"/>
            <w:vMerge w:val="restart"/>
          </w:tcPr>
          <w:p w14:paraId="7FB7FA7A" w14:textId="254E6919" w:rsidR="007E48C8" w:rsidRPr="009B2BD3" w:rsidDel="009661CB" w:rsidRDefault="007E48C8" w:rsidP="000F4BD9">
            <w:pPr>
              <w:rPr>
                <w:del w:id="4128" w:author="Fegie" w:date="2021-04-28T12:03:00Z"/>
                <w:rFonts w:ascii="標楷體" w:eastAsia="標楷體" w:hAnsi="標楷體"/>
              </w:rPr>
            </w:pPr>
            <w:del w:id="412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4130" w:name="_Toc71197265"/>
              <w:bookmarkEnd w:id="4130"/>
            </w:del>
          </w:p>
        </w:tc>
        <w:tc>
          <w:tcPr>
            <w:tcW w:w="4874" w:type="dxa"/>
            <w:gridSpan w:val="10"/>
          </w:tcPr>
          <w:p w14:paraId="50111C52" w14:textId="66D51258" w:rsidR="007E48C8" w:rsidRPr="009B2BD3" w:rsidDel="009661CB" w:rsidRDefault="007E48C8" w:rsidP="007E48C8">
            <w:pPr>
              <w:jc w:val="center"/>
              <w:rPr>
                <w:del w:id="4131" w:author="Fegie" w:date="2021-04-28T12:03:00Z"/>
                <w:rFonts w:ascii="標楷體" w:eastAsia="標楷體" w:hAnsi="標楷體"/>
              </w:rPr>
            </w:pPr>
            <w:del w:id="413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4133" w:name="_Toc71197266"/>
              <w:bookmarkEnd w:id="4133"/>
            </w:del>
          </w:p>
        </w:tc>
        <w:tc>
          <w:tcPr>
            <w:tcW w:w="3423" w:type="dxa"/>
            <w:vMerge w:val="restart"/>
          </w:tcPr>
          <w:p w14:paraId="3B785553" w14:textId="4B32F65F" w:rsidR="007E48C8" w:rsidRPr="009B2BD3" w:rsidDel="009661CB" w:rsidRDefault="007E48C8" w:rsidP="000F4BD9">
            <w:pPr>
              <w:rPr>
                <w:del w:id="4134" w:author="Fegie" w:date="2021-04-28T12:03:00Z"/>
                <w:rFonts w:ascii="標楷體" w:eastAsia="標楷體" w:hAnsi="標楷體"/>
              </w:rPr>
            </w:pPr>
            <w:del w:id="413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4136" w:name="_Toc71197267"/>
              <w:bookmarkEnd w:id="4136"/>
            </w:del>
          </w:p>
        </w:tc>
        <w:bookmarkStart w:id="4137" w:name="_Toc71197268"/>
        <w:bookmarkEnd w:id="4137"/>
      </w:tr>
      <w:tr w:rsidR="007E48C8" w:rsidRPr="009B2BD3" w:rsidDel="009661CB" w14:paraId="76683356" w14:textId="1C14381E" w:rsidTr="00CE781C">
        <w:trPr>
          <w:gridAfter w:val="1"/>
          <w:wAfter w:w="161" w:type="dxa"/>
          <w:trHeight w:val="244"/>
          <w:jc w:val="center"/>
          <w:del w:id="4138" w:author="Fegie" w:date="2021-04-28T12:03:00Z"/>
        </w:trPr>
        <w:tc>
          <w:tcPr>
            <w:tcW w:w="558" w:type="dxa"/>
            <w:vMerge/>
          </w:tcPr>
          <w:p w14:paraId="251B5EFA" w14:textId="2C720268" w:rsidR="007E48C8" w:rsidRPr="009B2BD3" w:rsidDel="009661CB" w:rsidRDefault="007E48C8" w:rsidP="000F4BD9">
            <w:pPr>
              <w:rPr>
                <w:del w:id="4139" w:author="Fegie" w:date="2021-04-28T12:03:00Z"/>
                <w:rFonts w:ascii="標楷體" w:eastAsia="標楷體" w:hAnsi="標楷體"/>
              </w:rPr>
            </w:pPr>
            <w:bookmarkStart w:id="4140" w:name="_Toc71197269"/>
            <w:bookmarkEnd w:id="4140"/>
          </w:p>
        </w:tc>
        <w:tc>
          <w:tcPr>
            <w:tcW w:w="2166" w:type="dxa"/>
            <w:gridSpan w:val="2"/>
            <w:vMerge/>
          </w:tcPr>
          <w:p w14:paraId="26176128" w14:textId="2CD30F3F" w:rsidR="007E48C8" w:rsidRPr="009B2BD3" w:rsidDel="009661CB" w:rsidRDefault="007E48C8" w:rsidP="000F4BD9">
            <w:pPr>
              <w:rPr>
                <w:del w:id="4141" w:author="Fegie" w:date="2021-04-28T12:03:00Z"/>
                <w:rFonts w:ascii="標楷體" w:eastAsia="標楷體" w:hAnsi="標楷體"/>
              </w:rPr>
            </w:pPr>
            <w:bookmarkStart w:id="4142" w:name="_Toc71197270"/>
            <w:bookmarkEnd w:id="4142"/>
          </w:p>
        </w:tc>
        <w:tc>
          <w:tcPr>
            <w:tcW w:w="1296" w:type="dxa"/>
            <w:gridSpan w:val="2"/>
          </w:tcPr>
          <w:p w14:paraId="69F7082E" w14:textId="752A0433" w:rsidR="007E48C8" w:rsidRPr="009B2BD3" w:rsidDel="009661CB" w:rsidRDefault="007E48C8" w:rsidP="000F4BD9">
            <w:pPr>
              <w:rPr>
                <w:del w:id="4143" w:author="Fegie" w:date="2021-04-28T12:03:00Z"/>
                <w:rFonts w:ascii="標楷體" w:eastAsia="標楷體" w:hAnsi="標楷體"/>
              </w:rPr>
            </w:pPr>
            <w:del w:id="414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4145" w:name="_Toc71197271"/>
              <w:bookmarkEnd w:id="4145"/>
            </w:del>
          </w:p>
        </w:tc>
        <w:tc>
          <w:tcPr>
            <w:tcW w:w="1072" w:type="dxa"/>
            <w:gridSpan w:val="2"/>
          </w:tcPr>
          <w:p w14:paraId="4501C5F2" w14:textId="7CB0209E" w:rsidR="007E48C8" w:rsidRPr="009B2BD3" w:rsidDel="009661CB" w:rsidRDefault="007E48C8" w:rsidP="000F4BD9">
            <w:pPr>
              <w:rPr>
                <w:del w:id="4146" w:author="Fegie" w:date="2021-04-28T12:03:00Z"/>
                <w:rFonts w:ascii="標楷體" w:eastAsia="標楷體" w:hAnsi="標楷體"/>
              </w:rPr>
            </w:pPr>
            <w:del w:id="414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4148" w:name="_Toc71197272"/>
              <w:bookmarkEnd w:id="4148"/>
            </w:del>
          </w:p>
        </w:tc>
        <w:tc>
          <w:tcPr>
            <w:tcW w:w="1147" w:type="dxa"/>
            <w:gridSpan w:val="2"/>
          </w:tcPr>
          <w:p w14:paraId="7013AAB4" w14:textId="3556128E" w:rsidR="007E48C8" w:rsidRPr="009B2BD3" w:rsidDel="009661CB" w:rsidRDefault="007E48C8" w:rsidP="000F4BD9">
            <w:pPr>
              <w:rPr>
                <w:del w:id="4149" w:author="Fegie" w:date="2021-04-28T12:03:00Z"/>
                <w:rFonts w:ascii="標楷體" w:eastAsia="標楷體" w:hAnsi="標楷體"/>
              </w:rPr>
            </w:pPr>
            <w:del w:id="415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4151" w:name="_Toc71197273"/>
              <w:bookmarkEnd w:id="4151"/>
            </w:del>
          </w:p>
        </w:tc>
        <w:tc>
          <w:tcPr>
            <w:tcW w:w="667" w:type="dxa"/>
            <w:gridSpan w:val="2"/>
          </w:tcPr>
          <w:p w14:paraId="3D88BAC5" w14:textId="600DF45D" w:rsidR="007E48C8" w:rsidRPr="009B2BD3" w:rsidDel="009661CB" w:rsidRDefault="007E48C8" w:rsidP="000F4BD9">
            <w:pPr>
              <w:rPr>
                <w:del w:id="4152" w:author="Fegie" w:date="2021-04-28T12:03:00Z"/>
                <w:rFonts w:ascii="標楷體" w:eastAsia="標楷體" w:hAnsi="標楷體"/>
              </w:rPr>
            </w:pPr>
            <w:del w:id="415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4154" w:name="_Toc71197274"/>
              <w:bookmarkEnd w:id="4154"/>
            </w:del>
          </w:p>
        </w:tc>
        <w:tc>
          <w:tcPr>
            <w:tcW w:w="692" w:type="dxa"/>
            <w:gridSpan w:val="2"/>
          </w:tcPr>
          <w:p w14:paraId="4171E950" w14:textId="35D096A1" w:rsidR="007E48C8" w:rsidRPr="009B2BD3" w:rsidDel="009661CB" w:rsidRDefault="007E48C8" w:rsidP="000F4BD9">
            <w:pPr>
              <w:rPr>
                <w:del w:id="4155" w:author="Fegie" w:date="2021-04-28T12:03:00Z"/>
                <w:rFonts w:ascii="標楷體" w:eastAsia="標楷體" w:hAnsi="標楷體"/>
              </w:rPr>
            </w:pPr>
            <w:del w:id="415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4157" w:name="_Toc71197275"/>
              <w:bookmarkEnd w:id="4157"/>
            </w:del>
          </w:p>
        </w:tc>
        <w:tc>
          <w:tcPr>
            <w:tcW w:w="3423" w:type="dxa"/>
            <w:vMerge/>
          </w:tcPr>
          <w:p w14:paraId="4A10826C" w14:textId="1E2F6A78" w:rsidR="007E48C8" w:rsidRPr="009B2BD3" w:rsidDel="009661CB" w:rsidRDefault="007E48C8" w:rsidP="000F4BD9">
            <w:pPr>
              <w:rPr>
                <w:del w:id="4158" w:author="Fegie" w:date="2021-04-28T12:03:00Z"/>
                <w:rFonts w:ascii="標楷體" w:eastAsia="標楷體" w:hAnsi="標楷體"/>
              </w:rPr>
            </w:pPr>
            <w:bookmarkStart w:id="4159" w:name="_Toc71197276"/>
            <w:bookmarkEnd w:id="4159"/>
          </w:p>
        </w:tc>
        <w:bookmarkStart w:id="4160" w:name="_Toc71197277"/>
        <w:bookmarkEnd w:id="4160"/>
      </w:tr>
      <w:tr w:rsidR="007E48C8" w:rsidRPr="009B2BD3" w:rsidDel="009661CB" w14:paraId="3A4BBE6A" w14:textId="4BBD9A5B" w:rsidTr="00CE781C">
        <w:trPr>
          <w:gridAfter w:val="1"/>
          <w:wAfter w:w="161" w:type="dxa"/>
          <w:trHeight w:val="244"/>
          <w:jc w:val="center"/>
          <w:del w:id="4161" w:author="Fegie" w:date="2021-04-28T12:03:00Z"/>
        </w:trPr>
        <w:tc>
          <w:tcPr>
            <w:tcW w:w="558" w:type="dxa"/>
          </w:tcPr>
          <w:p w14:paraId="16865CBC" w14:textId="3E323FBB" w:rsidR="007E48C8" w:rsidRPr="009B2BD3" w:rsidDel="009661CB" w:rsidRDefault="007E48C8" w:rsidP="000F4BD9">
            <w:pPr>
              <w:rPr>
                <w:del w:id="4162" w:author="Fegie" w:date="2021-04-28T12:03:00Z"/>
                <w:rFonts w:ascii="標楷體" w:eastAsia="標楷體" w:hAnsi="標楷體"/>
              </w:rPr>
            </w:pPr>
            <w:del w:id="416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4164" w:name="_Toc71197278"/>
              <w:bookmarkEnd w:id="4164"/>
            </w:del>
          </w:p>
        </w:tc>
        <w:tc>
          <w:tcPr>
            <w:tcW w:w="2166" w:type="dxa"/>
            <w:gridSpan w:val="2"/>
          </w:tcPr>
          <w:p w14:paraId="3BA060C1" w14:textId="76DDB113" w:rsidR="007E48C8" w:rsidRPr="009B2BD3" w:rsidDel="009661CB" w:rsidRDefault="007E48C8" w:rsidP="000F4BD9">
            <w:pPr>
              <w:rPr>
                <w:del w:id="4165" w:author="Fegie" w:date="2021-04-28T12:03:00Z"/>
                <w:rFonts w:ascii="標楷體" w:eastAsia="標楷體" w:hAnsi="標楷體"/>
              </w:rPr>
            </w:pPr>
            <w:del w:id="416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4167" w:name="_Toc71197279"/>
              <w:bookmarkEnd w:id="4167"/>
            </w:del>
          </w:p>
        </w:tc>
        <w:tc>
          <w:tcPr>
            <w:tcW w:w="1296" w:type="dxa"/>
            <w:gridSpan w:val="2"/>
          </w:tcPr>
          <w:p w14:paraId="12AC9865" w14:textId="59A30185" w:rsidR="007E48C8" w:rsidRPr="009B2BD3" w:rsidDel="009661CB" w:rsidRDefault="007E48C8" w:rsidP="000F4BD9">
            <w:pPr>
              <w:rPr>
                <w:del w:id="4168" w:author="Fegie" w:date="2021-04-28T12:03:00Z"/>
                <w:rFonts w:ascii="標楷體" w:eastAsia="標楷體" w:hAnsi="標楷體"/>
              </w:rPr>
            </w:pPr>
            <w:del w:id="4169" w:author="Fegie" w:date="2021-04-28T12:03:00Z">
              <w:r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4170" w:name="_Toc71197280"/>
              <w:bookmarkEnd w:id="4170"/>
            </w:del>
          </w:p>
        </w:tc>
        <w:tc>
          <w:tcPr>
            <w:tcW w:w="1072" w:type="dxa"/>
            <w:gridSpan w:val="2"/>
          </w:tcPr>
          <w:p w14:paraId="025F0AB9" w14:textId="5D7E40A7" w:rsidR="007E48C8" w:rsidRPr="009B2BD3" w:rsidDel="009661CB" w:rsidRDefault="007E48C8" w:rsidP="000F4BD9">
            <w:pPr>
              <w:rPr>
                <w:del w:id="4171" w:author="Fegie" w:date="2021-04-28T12:03:00Z"/>
                <w:rFonts w:ascii="標楷體" w:eastAsia="標楷體" w:hAnsi="標楷體"/>
              </w:rPr>
            </w:pPr>
            <w:bookmarkStart w:id="4172" w:name="_Toc71197281"/>
            <w:bookmarkEnd w:id="4172"/>
          </w:p>
        </w:tc>
        <w:tc>
          <w:tcPr>
            <w:tcW w:w="1147" w:type="dxa"/>
            <w:gridSpan w:val="2"/>
          </w:tcPr>
          <w:p w14:paraId="132B1F3F" w14:textId="77180F27" w:rsidR="007E48C8" w:rsidRPr="009B2BD3" w:rsidDel="009661CB" w:rsidRDefault="007E48C8" w:rsidP="000F4BD9">
            <w:pPr>
              <w:rPr>
                <w:del w:id="4173" w:author="Fegie" w:date="2021-04-28T12:03:00Z"/>
                <w:rFonts w:ascii="標楷體" w:eastAsia="標楷體" w:hAnsi="標楷體"/>
              </w:rPr>
            </w:pPr>
            <w:del w:id="417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175" w:name="_Toc71197282"/>
              <w:bookmarkEnd w:id="4175"/>
            </w:del>
          </w:p>
        </w:tc>
        <w:tc>
          <w:tcPr>
            <w:tcW w:w="667" w:type="dxa"/>
            <w:gridSpan w:val="2"/>
          </w:tcPr>
          <w:p w14:paraId="785A64AA" w14:textId="2ED87CDA" w:rsidR="007E48C8" w:rsidRPr="009B2BD3" w:rsidDel="009661CB" w:rsidRDefault="007E48C8" w:rsidP="000F4BD9">
            <w:pPr>
              <w:rPr>
                <w:del w:id="4176" w:author="Fegie" w:date="2021-04-28T12:03:00Z"/>
                <w:rFonts w:ascii="標楷體" w:eastAsia="標楷體" w:hAnsi="標楷體"/>
              </w:rPr>
            </w:pPr>
            <w:del w:id="417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178" w:name="_Toc71197283"/>
              <w:bookmarkEnd w:id="4178"/>
            </w:del>
          </w:p>
        </w:tc>
        <w:tc>
          <w:tcPr>
            <w:tcW w:w="692" w:type="dxa"/>
            <w:gridSpan w:val="2"/>
          </w:tcPr>
          <w:p w14:paraId="3ED4C81E" w14:textId="423A85A5" w:rsidR="007E48C8" w:rsidRPr="009B2BD3" w:rsidDel="009661CB" w:rsidRDefault="007E48C8" w:rsidP="000F4BD9">
            <w:pPr>
              <w:rPr>
                <w:del w:id="4179" w:author="Fegie" w:date="2021-04-28T12:03:00Z"/>
                <w:rFonts w:ascii="標楷體" w:eastAsia="標楷體" w:hAnsi="標楷體"/>
              </w:rPr>
            </w:pPr>
            <w:bookmarkStart w:id="4180" w:name="_Toc71197284"/>
            <w:bookmarkEnd w:id="4180"/>
          </w:p>
        </w:tc>
        <w:tc>
          <w:tcPr>
            <w:tcW w:w="3423" w:type="dxa"/>
          </w:tcPr>
          <w:p w14:paraId="040DF235" w14:textId="63BC79F4" w:rsidR="007E48C8" w:rsidRPr="009B2BD3" w:rsidDel="009661CB" w:rsidRDefault="007E48C8" w:rsidP="000F4BD9">
            <w:pPr>
              <w:rPr>
                <w:del w:id="4181" w:author="Fegie" w:date="2021-04-28T12:03:00Z"/>
                <w:rFonts w:ascii="標楷體" w:eastAsia="標楷體" w:hAnsi="標楷體"/>
              </w:rPr>
            </w:pPr>
            <w:del w:id="418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4183" w:name="_Toc71197285"/>
              <w:bookmarkEnd w:id="4183"/>
            </w:del>
          </w:p>
          <w:p w14:paraId="26117D6C" w14:textId="2ABD6AA6" w:rsidR="007E48C8" w:rsidRPr="009B2BD3" w:rsidDel="009661CB" w:rsidRDefault="007E48C8" w:rsidP="000F4BD9">
            <w:pPr>
              <w:rPr>
                <w:del w:id="4184" w:author="Fegie" w:date="2021-04-28T12:03:00Z"/>
                <w:rFonts w:ascii="標楷體" w:eastAsia="標楷體" w:hAnsi="標楷體"/>
              </w:rPr>
            </w:pPr>
            <w:del w:id="418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4186" w:name="_Toc71197286"/>
              <w:bookmarkEnd w:id="4186"/>
            </w:del>
          </w:p>
          <w:p w14:paraId="08056B7C" w14:textId="037615D0" w:rsidR="007E48C8" w:rsidRPr="00677B9B" w:rsidDel="009661CB" w:rsidRDefault="007E48C8" w:rsidP="000F4BD9">
            <w:pPr>
              <w:rPr>
                <w:del w:id="4187" w:author="Fegie" w:date="2021-04-28T12:03:00Z"/>
                <w:rFonts w:ascii="標楷體" w:eastAsia="標楷體" w:hAnsi="標楷體"/>
                <w:strike/>
                <w:color w:val="FF0000"/>
                <w:rPrChange w:id="4188" w:author="88692" w:date="2020-06-18T09:46:00Z">
                  <w:rPr>
                    <w:del w:id="4189" w:author="Fegie" w:date="2021-04-28T12:03:00Z"/>
                    <w:rFonts w:ascii="標楷體" w:eastAsia="標楷體" w:hAnsi="標楷體"/>
                  </w:rPr>
                </w:rPrChange>
              </w:rPr>
            </w:pPr>
            <w:del w:id="419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4191" w:author="88692" w:date="2020-06-18T09:46:00Z">
                    <w:rPr>
                      <w:rFonts w:ascii="標楷體" w:eastAsia="標楷體" w:hAnsi="標楷體"/>
                    </w:rPr>
                  </w:rPrChange>
                </w:rPr>
                <w:delText xml:space="preserve">4: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4192" w:author="88692" w:date="2020-06-18T09:46:00Z">
                    <w:rPr>
                      <w:rFonts w:ascii="標楷體" w:eastAsia="標楷體" w:hAnsi="標楷體" w:hint="eastAsia"/>
                    </w:rPr>
                  </w:rPrChange>
                </w:rPr>
                <w:delText>刪除</w:delText>
              </w:r>
              <w:bookmarkStart w:id="4193" w:name="_Toc71197287"/>
              <w:bookmarkEnd w:id="4193"/>
            </w:del>
          </w:p>
          <w:p w14:paraId="52F91FF4" w14:textId="3E75E421" w:rsidR="007E48C8" w:rsidRPr="009B2BD3" w:rsidDel="009661CB" w:rsidRDefault="007E48C8" w:rsidP="000F4BD9">
            <w:pPr>
              <w:rPr>
                <w:del w:id="4194" w:author="Fegie" w:date="2021-04-28T12:03:00Z"/>
                <w:rFonts w:ascii="標楷體" w:eastAsia="標楷體" w:hAnsi="標楷體"/>
              </w:rPr>
            </w:pPr>
            <w:del w:id="41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5: 查詢</w:delText>
              </w:r>
              <w:bookmarkStart w:id="4196" w:name="_Toc71197288"/>
              <w:bookmarkEnd w:id="4196"/>
            </w:del>
          </w:p>
        </w:tc>
        <w:bookmarkStart w:id="4197" w:name="_Toc71197289"/>
        <w:bookmarkEnd w:id="4197"/>
      </w:tr>
      <w:tr w:rsidR="007E48C8" w:rsidRPr="009B2BD3" w:rsidDel="009661CB" w14:paraId="1DECFF12" w14:textId="06EDE696" w:rsidTr="00CE781C">
        <w:trPr>
          <w:gridAfter w:val="1"/>
          <w:wAfter w:w="161" w:type="dxa"/>
          <w:trHeight w:val="291"/>
          <w:jc w:val="center"/>
          <w:del w:id="4198" w:author="Fegie" w:date="2021-04-28T12:03:00Z"/>
        </w:trPr>
        <w:tc>
          <w:tcPr>
            <w:tcW w:w="558" w:type="dxa"/>
          </w:tcPr>
          <w:p w14:paraId="06D4BC22" w14:textId="3DCE5C4F" w:rsidR="007E48C8" w:rsidRPr="009B2BD3" w:rsidDel="009661CB" w:rsidRDefault="007E48C8" w:rsidP="000F4BD9">
            <w:pPr>
              <w:rPr>
                <w:del w:id="4199" w:author="Fegie" w:date="2021-04-28T12:03:00Z"/>
                <w:rFonts w:ascii="標楷體" w:eastAsia="標楷體" w:hAnsi="標楷體"/>
              </w:rPr>
            </w:pPr>
            <w:del w:id="420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4201" w:name="_Toc71197290"/>
              <w:bookmarkEnd w:id="4201"/>
            </w:del>
          </w:p>
        </w:tc>
        <w:tc>
          <w:tcPr>
            <w:tcW w:w="2166" w:type="dxa"/>
            <w:gridSpan w:val="2"/>
          </w:tcPr>
          <w:p w14:paraId="2A420CBD" w14:textId="0E37881A" w:rsidR="007E48C8" w:rsidRPr="009B2BD3" w:rsidDel="009661CB" w:rsidRDefault="007E48C8" w:rsidP="000F4BD9">
            <w:pPr>
              <w:rPr>
                <w:del w:id="4202" w:author="Fegie" w:date="2021-04-28T12:03:00Z"/>
                <w:rFonts w:ascii="標楷體" w:eastAsia="標楷體" w:hAnsi="標楷體"/>
              </w:rPr>
            </w:pPr>
            <w:del w:id="420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統一編號  </w:delText>
              </w:r>
              <w:bookmarkStart w:id="4204" w:name="_Toc71197291"/>
              <w:bookmarkEnd w:id="4204"/>
            </w:del>
          </w:p>
        </w:tc>
        <w:tc>
          <w:tcPr>
            <w:tcW w:w="1296" w:type="dxa"/>
            <w:gridSpan w:val="2"/>
          </w:tcPr>
          <w:p w14:paraId="42EF84D4" w14:textId="0B58666A" w:rsidR="007E48C8" w:rsidRPr="009B2BD3" w:rsidDel="009661CB" w:rsidRDefault="007E48C8" w:rsidP="000F4BD9">
            <w:pPr>
              <w:rPr>
                <w:del w:id="4205" w:author="Fegie" w:date="2021-04-28T12:03:00Z"/>
                <w:rFonts w:ascii="標楷體" w:eastAsia="標楷體" w:hAnsi="標楷體"/>
              </w:rPr>
            </w:pPr>
            <w:del w:id="4206" w:author="Fegie" w:date="2021-04-28T12:03:00Z">
              <w:r w:rsidDel="009661CB">
                <w:rPr>
                  <w:rFonts w:ascii="標楷體" w:eastAsia="標楷體" w:hAnsi="標楷體" w:hint="eastAsia"/>
                </w:rPr>
                <w:delText>X(08)</w:delText>
              </w:r>
              <w:bookmarkStart w:id="4207" w:name="_Toc71197292"/>
              <w:bookmarkEnd w:id="4207"/>
            </w:del>
          </w:p>
        </w:tc>
        <w:tc>
          <w:tcPr>
            <w:tcW w:w="1072" w:type="dxa"/>
            <w:gridSpan w:val="2"/>
          </w:tcPr>
          <w:p w14:paraId="79C78E81" w14:textId="595DA182" w:rsidR="007E48C8" w:rsidRPr="009B2BD3" w:rsidDel="009661CB" w:rsidRDefault="007E48C8" w:rsidP="000F4BD9">
            <w:pPr>
              <w:rPr>
                <w:del w:id="4208" w:author="Fegie" w:date="2021-04-28T12:03:00Z"/>
                <w:rFonts w:ascii="標楷體" w:eastAsia="標楷體" w:hAnsi="標楷體"/>
              </w:rPr>
            </w:pPr>
            <w:bookmarkStart w:id="4209" w:name="_Toc71197293"/>
            <w:bookmarkEnd w:id="4209"/>
          </w:p>
        </w:tc>
        <w:tc>
          <w:tcPr>
            <w:tcW w:w="1147" w:type="dxa"/>
            <w:gridSpan w:val="2"/>
          </w:tcPr>
          <w:p w14:paraId="77B2F4BA" w14:textId="7809F07C" w:rsidR="007E48C8" w:rsidRPr="009B2BD3" w:rsidDel="009661CB" w:rsidRDefault="007E48C8" w:rsidP="000F4BD9">
            <w:pPr>
              <w:rPr>
                <w:del w:id="4210" w:author="Fegie" w:date="2021-04-28T12:03:00Z"/>
                <w:rFonts w:ascii="標楷體" w:eastAsia="標楷體" w:hAnsi="標楷體"/>
              </w:rPr>
            </w:pPr>
            <w:bookmarkStart w:id="4211" w:name="_Toc71197294"/>
            <w:bookmarkEnd w:id="4211"/>
          </w:p>
        </w:tc>
        <w:tc>
          <w:tcPr>
            <w:tcW w:w="667" w:type="dxa"/>
            <w:gridSpan w:val="2"/>
          </w:tcPr>
          <w:p w14:paraId="27638C2B" w14:textId="48FBF8D5" w:rsidR="007E48C8" w:rsidRPr="009B2BD3" w:rsidDel="009661CB" w:rsidRDefault="007E48C8" w:rsidP="000F4BD9">
            <w:pPr>
              <w:rPr>
                <w:del w:id="4212" w:author="Fegie" w:date="2021-04-28T12:03:00Z"/>
                <w:rFonts w:ascii="標楷體" w:eastAsia="標楷體" w:hAnsi="標楷體"/>
              </w:rPr>
            </w:pPr>
            <w:del w:id="421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14" w:name="_Toc71197295"/>
              <w:bookmarkEnd w:id="4214"/>
            </w:del>
          </w:p>
        </w:tc>
        <w:tc>
          <w:tcPr>
            <w:tcW w:w="692" w:type="dxa"/>
            <w:gridSpan w:val="2"/>
          </w:tcPr>
          <w:p w14:paraId="31050631" w14:textId="0585D042" w:rsidR="007E48C8" w:rsidRPr="009B2BD3" w:rsidDel="009661CB" w:rsidRDefault="007E48C8" w:rsidP="000F4BD9">
            <w:pPr>
              <w:rPr>
                <w:del w:id="4215" w:author="Fegie" w:date="2021-04-28T12:03:00Z"/>
                <w:rFonts w:ascii="標楷體" w:eastAsia="標楷體" w:hAnsi="標楷體"/>
              </w:rPr>
            </w:pPr>
            <w:bookmarkStart w:id="4216" w:name="_Toc71197296"/>
            <w:bookmarkEnd w:id="4216"/>
          </w:p>
        </w:tc>
        <w:tc>
          <w:tcPr>
            <w:tcW w:w="3423" w:type="dxa"/>
          </w:tcPr>
          <w:p w14:paraId="28CB64F6" w14:textId="41341A9E" w:rsidR="007E48C8" w:rsidRPr="009B2BD3" w:rsidDel="009661CB" w:rsidRDefault="007E48C8" w:rsidP="000F4BD9">
            <w:pPr>
              <w:rPr>
                <w:del w:id="4217" w:author="Fegie" w:date="2021-04-28T12:03:00Z"/>
                <w:rFonts w:ascii="標楷體" w:eastAsia="標楷體" w:hAnsi="標楷體"/>
              </w:rPr>
            </w:pPr>
            <w:del w:id="421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4219" w:name="_Toc71197297"/>
              <w:bookmarkEnd w:id="4219"/>
            </w:del>
          </w:p>
        </w:tc>
        <w:bookmarkStart w:id="4220" w:name="_Toc71197298"/>
        <w:bookmarkEnd w:id="4220"/>
      </w:tr>
      <w:tr w:rsidR="007E48C8" w:rsidRPr="009B2BD3" w:rsidDel="009661CB" w14:paraId="1940665B" w14:textId="4909642B" w:rsidTr="00CE781C">
        <w:trPr>
          <w:gridAfter w:val="1"/>
          <w:wAfter w:w="161" w:type="dxa"/>
          <w:trHeight w:val="291"/>
          <w:jc w:val="center"/>
          <w:del w:id="4221" w:author="Fegie" w:date="2021-04-28T12:03:00Z"/>
        </w:trPr>
        <w:tc>
          <w:tcPr>
            <w:tcW w:w="558" w:type="dxa"/>
          </w:tcPr>
          <w:p w14:paraId="280216E1" w14:textId="5AB547FE" w:rsidR="007E48C8" w:rsidRPr="009B2BD3" w:rsidDel="009661CB" w:rsidRDefault="007E48C8" w:rsidP="000F4BD9">
            <w:pPr>
              <w:rPr>
                <w:del w:id="4222" w:author="Fegie" w:date="2021-04-28T12:03:00Z"/>
                <w:rFonts w:ascii="標楷體" w:eastAsia="標楷體" w:hAnsi="標楷體"/>
              </w:rPr>
            </w:pPr>
            <w:del w:id="422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4224" w:name="_Toc71197299"/>
              <w:bookmarkEnd w:id="4224"/>
            </w:del>
          </w:p>
        </w:tc>
        <w:tc>
          <w:tcPr>
            <w:tcW w:w="2166" w:type="dxa"/>
            <w:gridSpan w:val="2"/>
          </w:tcPr>
          <w:p w14:paraId="73347832" w14:textId="03B36AED" w:rsidR="007E48C8" w:rsidRPr="009B2BD3" w:rsidDel="009661CB" w:rsidRDefault="007E48C8" w:rsidP="000F4BD9">
            <w:pPr>
              <w:rPr>
                <w:del w:id="4225" w:author="Fegie" w:date="2021-04-28T12:03:00Z"/>
                <w:rFonts w:ascii="標楷體" w:eastAsia="標楷體" w:hAnsi="標楷體"/>
              </w:rPr>
            </w:pPr>
            <w:del w:id="422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公司名稱        </w:delText>
              </w:r>
              <w:bookmarkStart w:id="4227" w:name="_Toc71197300"/>
              <w:bookmarkEnd w:id="4227"/>
            </w:del>
          </w:p>
        </w:tc>
        <w:tc>
          <w:tcPr>
            <w:tcW w:w="1296" w:type="dxa"/>
            <w:gridSpan w:val="2"/>
          </w:tcPr>
          <w:p w14:paraId="3EF41ACA" w14:textId="192D1457" w:rsidR="007E48C8" w:rsidRPr="00A04243" w:rsidDel="009661CB" w:rsidRDefault="007E48C8" w:rsidP="00A4784A">
            <w:pPr>
              <w:rPr>
                <w:del w:id="4228" w:author="Fegie" w:date="2021-04-28T12:03:00Z"/>
                <w:rFonts w:ascii="標楷體" w:eastAsia="標楷體" w:hAnsi="標楷體"/>
              </w:rPr>
            </w:pPr>
            <w:del w:id="422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4230" w:name="_Toc71197301"/>
              <w:bookmarkEnd w:id="4230"/>
            </w:del>
          </w:p>
        </w:tc>
        <w:tc>
          <w:tcPr>
            <w:tcW w:w="1072" w:type="dxa"/>
            <w:gridSpan w:val="2"/>
          </w:tcPr>
          <w:p w14:paraId="35B47E57" w14:textId="71721888" w:rsidR="007E48C8" w:rsidRPr="009B2BD3" w:rsidDel="009661CB" w:rsidRDefault="007E48C8" w:rsidP="000F4BD9">
            <w:pPr>
              <w:rPr>
                <w:del w:id="4231" w:author="Fegie" w:date="2021-04-28T12:03:00Z"/>
                <w:rFonts w:ascii="標楷體" w:eastAsia="標楷體" w:hAnsi="標楷體"/>
              </w:rPr>
            </w:pPr>
            <w:bookmarkStart w:id="4232" w:name="_Toc71197302"/>
            <w:bookmarkEnd w:id="4232"/>
          </w:p>
        </w:tc>
        <w:tc>
          <w:tcPr>
            <w:tcW w:w="1147" w:type="dxa"/>
            <w:gridSpan w:val="2"/>
          </w:tcPr>
          <w:p w14:paraId="685FA9F8" w14:textId="41240BD2" w:rsidR="007E48C8" w:rsidRPr="009B2BD3" w:rsidDel="009661CB" w:rsidRDefault="007E48C8" w:rsidP="000F4BD9">
            <w:pPr>
              <w:rPr>
                <w:del w:id="4233" w:author="Fegie" w:date="2021-04-28T12:03:00Z"/>
                <w:rFonts w:ascii="標楷體" w:eastAsia="標楷體" w:hAnsi="標楷體"/>
              </w:rPr>
            </w:pPr>
            <w:bookmarkStart w:id="4234" w:name="_Toc71197303"/>
            <w:bookmarkEnd w:id="4234"/>
          </w:p>
        </w:tc>
        <w:tc>
          <w:tcPr>
            <w:tcW w:w="667" w:type="dxa"/>
            <w:gridSpan w:val="2"/>
          </w:tcPr>
          <w:p w14:paraId="39086B2E" w14:textId="06DF985A" w:rsidR="007E48C8" w:rsidRPr="009B2BD3" w:rsidDel="009661CB" w:rsidRDefault="007E48C8" w:rsidP="000F4BD9">
            <w:pPr>
              <w:rPr>
                <w:del w:id="4235" w:author="Fegie" w:date="2021-04-28T12:03:00Z"/>
                <w:rFonts w:ascii="標楷體" w:eastAsia="標楷體" w:hAnsi="標楷體"/>
              </w:rPr>
            </w:pPr>
            <w:del w:id="423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37" w:name="_Toc71197304"/>
              <w:bookmarkEnd w:id="4237"/>
            </w:del>
          </w:p>
        </w:tc>
        <w:tc>
          <w:tcPr>
            <w:tcW w:w="692" w:type="dxa"/>
            <w:gridSpan w:val="2"/>
          </w:tcPr>
          <w:p w14:paraId="1304A69F" w14:textId="4AE4603A" w:rsidR="007E48C8" w:rsidRPr="009B2BD3" w:rsidDel="009661CB" w:rsidRDefault="007E48C8" w:rsidP="000F4BD9">
            <w:pPr>
              <w:rPr>
                <w:del w:id="4238" w:author="Fegie" w:date="2021-04-28T12:03:00Z"/>
                <w:rFonts w:ascii="標楷體" w:eastAsia="標楷體" w:hAnsi="標楷體"/>
              </w:rPr>
            </w:pPr>
            <w:bookmarkStart w:id="4239" w:name="_Toc71197305"/>
            <w:bookmarkEnd w:id="4239"/>
          </w:p>
        </w:tc>
        <w:tc>
          <w:tcPr>
            <w:tcW w:w="3423" w:type="dxa"/>
          </w:tcPr>
          <w:p w14:paraId="3478CC3F" w14:textId="6EE101A7" w:rsidR="007E48C8" w:rsidRPr="009B2BD3" w:rsidDel="009661CB" w:rsidRDefault="007E48C8" w:rsidP="000F4BD9">
            <w:pPr>
              <w:rPr>
                <w:del w:id="4240" w:author="Fegie" w:date="2021-04-28T12:03:00Z"/>
                <w:rFonts w:ascii="標楷體" w:eastAsia="標楷體" w:hAnsi="標楷體"/>
              </w:rPr>
            </w:pPr>
            <w:del w:id="424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42" w:name="_Toc71197306"/>
              <w:bookmarkEnd w:id="4242"/>
            </w:del>
          </w:p>
        </w:tc>
        <w:bookmarkStart w:id="4243" w:name="_Toc71197307"/>
        <w:bookmarkEnd w:id="4243"/>
      </w:tr>
      <w:tr w:rsidR="007E48C8" w:rsidRPr="009B2BD3" w:rsidDel="009661CB" w14:paraId="79039DDB" w14:textId="1432A4F6" w:rsidTr="00CE781C">
        <w:trPr>
          <w:gridAfter w:val="1"/>
          <w:wAfter w:w="161" w:type="dxa"/>
          <w:trHeight w:val="291"/>
          <w:jc w:val="center"/>
          <w:del w:id="4244" w:author="Fegie" w:date="2021-04-28T12:03:00Z"/>
        </w:trPr>
        <w:tc>
          <w:tcPr>
            <w:tcW w:w="558" w:type="dxa"/>
          </w:tcPr>
          <w:p w14:paraId="56A35FE3" w14:textId="346D2166" w:rsidR="007E48C8" w:rsidRPr="009B2BD3" w:rsidDel="009661CB" w:rsidRDefault="007E48C8" w:rsidP="000F4BD9">
            <w:pPr>
              <w:rPr>
                <w:del w:id="4245" w:author="Fegie" w:date="2021-04-28T12:03:00Z"/>
                <w:rFonts w:ascii="標楷體" w:eastAsia="標楷體" w:hAnsi="標楷體"/>
              </w:rPr>
            </w:pPr>
            <w:del w:id="424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4247" w:name="_Toc71197308"/>
              <w:bookmarkEnd w:id="4247"/>
            </w:del>
          </w:p>
        </w:tc>
        <w:tc>
          <w:tcPr>
            <w:tcW w:w="2166" w:type="dxa"/>
            <w:gridSpan w:val="2"/>
          </w:tcPr>
          <w:p w14:paraId="54A27575" w14:textId="795D3E6F" w:rsidR="007E48C8" w:rsidRPr="009B2BD3" w:rsidDel="009661CB" w:rsidRDefault="007E48C8" w:rsidP="00DE5738">
            <w:pPr>
              <w:rPr>
                <w:del w:id="4248" w:author="Fegie" w:date="2021-04-28T12:03:00Z"/>
                <w:rFonts w:ascii="標楷體" w:eastAsia="標楷體" w:hAnsi="標楷體"/>
              </w:rPr>
            </w:pPr>
            <w:del w:id="424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設立日期</w:delText>
              </w:r>
              <w:bookmarkStart w:id="4250" w:name="_Toc71197309"/>
              <w:bookmarkEnd w:id="4250"/>
            </w:del>
          </w:p>
        </w:tc>
        <w:tc>
          <w:tcPr>
            <w:tcW w:w="1296" w:type="dxa"/>
            <w:gridSpan w:val="2"/>
          </w:tcPr>
          <w:p w14:paraId="7780FC37" w14:textId="3A773C9F" w:rsidR="007E48C8" w:rsidRPr="00A04243" w:rsidDel="009661CB" w:rsidRDefault="007E48C8" w:rsidP="00A4784A">
            <w:pPr>
              <w:rPr>
                <w:del w:id="4251" w:author="Fegie" w:date="2021-04-28T12:03:00Z"/>
                <w:rFonts w:ascii="標楷體" w:eastAsia="標楷體" w:hAnsi="標楷體"/>
              </w:rPr>
            </w:pPr>
            <w:del w:id="42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4253" w:name="_Toc71197310"/>
              <w:bookmarkEnd w:id="4253"/>
            </w:del>
          </w:p>
        </w:tc>
        <w:tc>
          <w:tcPr>
            <w:tcW w:w="1072" w:type="dxa"/>
            <w:gridSpan w:val="2"/>
          </w:tcPr>
          <w:p w14:paraId="2A58CDB5" w14:textId="0B5D836B" w:rsidR="007E48C8" w:rsidRPr="009B2BD3" w:rsidDel="009661CB" w:rsidRDefault="007E48C8" w:rsidP="000F4BD9">
            <w:pPr>
              <w:rPr>
                <w:del w:id="4254" w:author="Fegie" w:date="2021-04-28T12:03:00Z"/>
                <w:rFonts w:ascii="標楷體" w:eastAsia="標楷體" w:hAnsi="標楷體"/>
              </w:rPr>
            </w:pPr>
            <w:bookmarkStart w:id="4255" w:name="_Toc71197311"/>
            <w:bookmarkEnd w:id="4255"/>
          </w:p>
        </w:tc>
        <w:tc>
          <w:tcPr>
            <w:tcW w:w="1147" w:type="dxa"/>
            <w:gridSpan w:val="2"/>
          </w:tcPr>
          <w:p w14:paraId="2BD858D2" w14:textId="1D8769AE" w:rsidR="007E48C8" w:rsidRPr="009B2BD3" w:rsidDel="009661CB" w:rsidRDefault="007E48C8" w:rsidP="000F4BD9">
            <w:pPr>
              <w:rPr>
                <w:del w:id="4256" w:author="Fegie" w:date="2021-04-28T12:03:00Z"/>
                <w:rFonts w:ascii="標楷體" w:eastAsia="標楷體" w:hAnsi="標楷體"/>
              </w:rPr>
            </w:pPr>
            <w:bookmarkStart w:id="4257" w:name="_Toc71197312"/>
            <w:bookmarkEnd w:id="4257"/>
          </w:p>
        </w:tc>
        <w:tc>
          <w:tcPr>
            <w:tcW w:w="667" w:type="dxa"/>
            <w:gridSpan w:val="2"/>
          </w:tcPr>
          <w:p w14:paraId="25D42F61" w14:textId="37FBF62C" w:rsidR="007E48C8" w:rsidRPr="009B2BD3" w:rsidDel="009661CB" w:rsidRDefault="007E48C8" w:rsidP="000F4BD9">
            <w:pPr>
              <w:rPr>
                <w:del w:id="4258" w:author="Fegie" w:date="2021-04-28T12:03:00Z"/>
                <w:rFonts w:ascii="標楷體" w:eastAsia="標楷體" w:hAnsi="標楷體"/>
              </w:rPr>
            </w:pPr>
            <w:del w:id="425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60" w:name="_Toc71197313"/>
              <w:bookmarkEnd w:id="4260"/>
            </w:del>
          </w:p>
        </w:tc>
        <w:tc>
          <w:tcPr>
            <w:tcW w:w="692" w:type="dxa"/>
            <w:gridSpan w:val="2"/>
          </w:tcPr>
          <w:p w14:paraId="582A73D4" w14:textId="581FC0D6" w:rsidR="007E48C8" w:rsidRPr="009B2BD3" w:rsidDel="009661CB" w:rsidRDefault="007E48C8" w:rsidP="000F4BD9">
            <w:pPr>
              <w:rPr>
                <w:del w:id="4261" w:author="Fegie" w:date="2021-04-28T12:03:00Z"/>
                <w:rFonts w:ascii="標楷體" w:eastAsia="標楷體" w:hAnsi="標楷體"/>
              </w:rPr>
            </w:pPr>
            <w:bookmarkStart w:id="4262" w:name="_Toc71197314"/>
            <w:bookmarkEnd w:id="4262"/>
          </w:p>
        </w:tc>
        <w:tc>
          <w:tcPr>
            <w:tcW w:w="3423" w:type="dxa"/>
          </w:tcPr>
          <w:p w14:paraId="6FAA72D1" w14:textId="13F40A0F" w:rsidR="007E48C8" w:rsidRPr="009B2BD3" w:rsidDel="009661CB" w:rsidRDefault="007E48C8" w:rsidP="000F4BD9">
            <w:pPr>
              <w:rPr>
                <w:del w:id="4263" w:author="Fegie" w:date="2021-04-28T12:03:00Z"/>
                <w:rFonts w:ascii="標楷體" w:eastAsia="標楷體" w:hAnsi="標楷體"/>
              </w:rPr>
            </w:pPr>
            <w:del w:id="426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65" w:name="_Toc71197315"/>
              <w:bookmarkEnd w:id="4265"/>
            </w:del>
          </w:p>
        </w:tc>
        <w:bookmarkStart w:id="4266" w:name="_Toc71197316"/>
        <w:bookmarkEnd w:id="4266"/>
      </w:tr>
      <w:tr w:rsidR="007E48C8" w:rsidRPr="009B2BD3" w:rsidDel="009661CB" w14:paraId="65F9F502" w14:textId="4F312DCE" w:rsidTr="00CE781C">
        <w:trPr>
          <w:gridAfter w:val="1"/>
          <w:wAfter w:w="161" w:type="dxa"/>
          <w:trHeight w:val="291"/>
          <w:jc w:val="center"/>
          <w:del w:id="4267" w:author="Fegie" w:date="2021-04-28T12:03:00Z"/>
        </w:trPr>
        <w:tc>
          <w:tcPr>
            <w:tcW w:w="558" w:type="dxa"/>
          </w:tcPr>
          <w:p w14:paraId="1ACBC3FC" w14:textId="762DF88E" w:rsidR="007E48C8" w:rsidRPr="009B2BD3" w:rsidDel="009661CB" w:rsidRDefault="007E48C8" w:rsidP="000F4BD9">
            <w:pPr>
              <w:rPr>
                <w:del w:id="4268" w:author="Fegie" w:date="2021-04-28T12:03:00Z"/>
                <w:rFonts w:ascii="標楷體" w:eastAsia="標楷體" w:hAnsi="標楷體"/>
              </w:rPr>
            </w:pPr>
            <w:del w:id="426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4270" w:name="_Toc71197317"/>
              <w:bookmarkEnd w:id="4270"/>
            </w:del>
          </w:p>
        </w:tc>
        <w:tc>
          <w:tcPr>
            <w:tcW w:w="2166" w:type="dxa"/>
            <w:gridSpan w:val="2"/>
          </w:tcPr>
          <w:p w14:paraId="162A63E8" w14:textId="0F691828" w:rsidR="007E48C8" w:rsidRPr="00CE781C" w:rsidDel="009661CB" w:rsidRDefault="007E48C8" w:rsidP="000F4BD9">
            <w:pPr>
              <w:rPr>
                <w:del w:id="4271" w:author="Fegie" w:date="2021-04-28T12:03:00Z"/>
                <w:rFonts w:ascii="標楷體" w:eastAsia="標楷體" w:hAnsi="標楷體"/>
                <w:color w:val="FF0000"/>
              </w:rPr>
            </w:pPr>
            <w:del w:id="4272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4273" w:name="_Toc71197318"/>
              <w:bookmarkEnd w:id="4273"/>
            </w:del>
          </w:p>
        </w:tc>
        <w:tc>
          <w:tcPr>
            <w:tcW w:w="1296" w:type="dxa"/>
            <w:gridSpan w:val="2"/>
          </w:tcPr>
          <w:p w14:paraId="73476816" w14:textId="7596987C" w:rsidR="007E48C8" w:rsidRPr="00CE781C" w:rsidDel="009661CB" w:rsidRDefault="007E48C8" w:rsidP="000F4BD9">
            <w:pPr>
              <w:rPr>
                <w:del w:id="4274" w:author="Fegie" w:date="2021-04-28T12:03:00Z"/>
                <w:rFonts w:ascii="標楷體" w:eastAsia="標楷體" w:hAnsi="標楷體"/>
                <w:color w:val="FF0000"/>
              </w:rPr>
            </w:pPr>
            <w:del w:id="427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4276" w:name="_Toc71197319"/>
              <w:bookmarkEnd w:id="4276"/>
            </w:del>
          </w:p>
        </w:tc>
        <w:tc>
          <w:tcPr>
            <w:tcW w:w="1072" w:type="dxa"/>
            <w:gridSpan w:val="2"/>
          </w:tcPr>
          <w:p w14:paraId="157105A9" w14:textId="2D64B533" w:rsidR="007E48C8" w:rsidRPr="009B2BD3" w:rsidDel="009661CB" w:rsidRDefault="007E48C8" w:rsidP="000F4BD9">
            <w:pPr>
              <w:rPr>
                <w:del w:id="4277" w:author="Fegie" w:date="2021-04-28T12:03:00Z"/>
                <w:rFonts w:ascii="標楷體" w:eastAsia="標楷體" w:hAnsi="標楷體"/>
              </w:rPr>
            </w:pPr>
            <w:bookmarkStart w:id="4278" w:name="_Toc71197320"/>
            <w:bookmarkEnd w:id="4278"/>
          </w:p>
        </w:tc>
        <w:tc>
          <w:tcPr>
            <w:tcW w:w="1147" w:type="dxa"/>
            <w:gridSpan w:val="2"/>
          </w:tcPr>
          <w:p w14:paraId="2BF2ED00" w14:textId="01FCECF7" w:rsidR="007E48C8" w:rsidRPr="009B2BD3" w:rsidDel="009661CB" w:rsidRDefault="007E48C8" w:rsidP="000F4BD9">
            <w:pPr>
              <w:rPr>
                <w:del w:id="4279" w:author="Fegie" w:date="2021-04-28T12:03:00Z"/>
                <w:rFonts w:ascii="標楷體" w:eastAsia="標楷體" w:hAnsi="標楷體"/>
              </w:rPr>
            </w:pPr>
            <w:del w:id="42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281" w:name="_Toc71197321"/>
              <w:bookmarkEnd w:id="4281"/>
            </w:del>
          </w:p>
        </w:tc>
        <w:tc>
          <w:tcPr>
            <w:tcW w:w="667" w:type="dxa"/>
            <w:gridSpan w:val="2"/>
          </w:tcPr>
          <w:p w14:paraId="217AF337" w14:textId="3D1F32E9" w:rsidR="007E48C8" w:rsidRPr="009B2BD3" w:rsidDel="009661CB" w:rsidRDefault="007E48C8" w:rsidP="000F4BD9">
            <w:pPr>
              <w:rPr>
                <w:del w:id="4282" w:author="Fegie" w:date="2021-04-28T12:03:00Z"/>
                <w:rFonts w:ascii="標楷體" w:eastAsia="標楷體" w:hAnsi="標楷體"/>
              </w:rPr>
            </w:pPr>
            <w:del w:id="428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84" w:name="_Toc71197322"/>
              <w:bookmarkEnd w:id="4284"/>
            </w:del>
          </w:p>
        </w:tc>
        <w:tc>
          <w:tcPr>
            <w:tcW w:w="692" w:type="dxa"/>
            <w:gridSpan w:val="2"/>
          </w:tcPr>
          <w:p w14:paraId="04D15322" w14:textId="70F0DA07" w:rsidR="007E48C8" w:rsidRPr="009B2BD3" w:rsidDel="009661CB" w:rsidRDefault="007E48C8" w:rsidP="000F4BD9">
            <w:pPr>
              <w:rPr>
                <w:del w:id="4285" w:author="Fegie" w:date="2021-04-28T12:03:00Z"/>
                <w:rFonts w:ascii="標楷體" w:eastAsia="標楷體" w:hAnsi="標楷體"/>
              </w:rPr>
            </w:pPr>
            <w:bookmarkStart w:id="4286" w:name="_Toc71197323"/>
            <w:bookmarkEnd w:id="4286"/>
          </w:p>
        </w:tc>
        <w:tc>
          <w:tcPr>
            <w:tcW w:w="3423" w:type="dxa"/>
          </w:tcPr>
          <w:p w14:paraId="6D6F0422" w14:textId="3E12C48C" w:rsidR="007E48C8" w:rsidRPr="009B2BD3" w:rsidDel="009661CB" w:rsidRDefault="007E48C8" w:rsidP="000F4BD9">
            <w:pPr>
              <w:rPr>
                <w:del w:id="4287" w:author="Fegie" w:date="2021-04-28T12:03:00Z"/>
                <w:rFonts w:ascii="標楷體" w:eastAsia="標楷體" w:hAnsi="標楷體"/>
              </w:rPr>
            </w:pPr>
            <w:del w:id="428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89" w:name="_Toc71197324"/>
              <w:bookmarkEnd w:id="4289"/>
            </w:del>
          </w:p>
          <w:p w14:paraId="56FE82D0" w14:textId="275B065C" w:rsidR="007E48C8" w:rsidRPr="009B2BD3" w:rsidDel="009661CB" w:rsidRDefault="0006376E" w:rsidP="000F4BD9">
            <w:pPr>
              <w:rPr>
                <w:del w:id="4290" w:author="Fegie" w:date="2021-04-28T12:03:00Z"/>
                <w:rFonts w:ascii="標楷體" w:eastAsia="標楷體" w:hAnsi="標楷體"/>
              </w:rPr>
            </w:pPr>
            <w:del w:id="429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4292" w:name="_Toc71197325"/>
              <w:bookmarkEnd w:id="4292"/>
            </w:del>
          </w:p>
          <w:p w14:paraId="7CED4624" w14:textId="468EB88C" w:rsidR="007E48C8" w:rsidRPr="009B2BD3" w:rsidDel="009661CB" w:rsidRDefault="0006376E" w:rsidP="000F4BD9">
            <w:pPr>
              <w:rPr>
                <w:del w:id="4293" w:author="Fegie" w:date="2021-04-28T12:03:00Z"/>
                <w:rFonts w:ascii="標楷體" w:eastAsia="標楷體" w:hAnsi="標楷體"/>
              </w:rPr>
            </w:pPr>
            <w:del w:id="429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4295" w:name="_Toc71197326"/>
              <w:bookmarkEnd w:id="4295"/>
            </w:del>
          </w:p>
          <w:p w14:paraId="35A8D874" w14:textId="1AAFA4C2" w:rsidR="007E48C8" w:rsidRPr="009B2BD3" w:rsidDel="009661CB" w:rsidRDefault="0006376E" w:rsidP="000F4BD9">
            <w:pPr>
              <w:rPr>
                <w:del w:id="4296" w:author="Fegie" w:date="2021-04-28T12:03:00Z"/>
                <w:rFonts w:ascii="標楷體" w:eastAsia="標楷體" w:hAnsi="標楷體"/>
              </w:rPr>
            </w:pPr>
            <w:del w:id="429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4298" w:name="_Toc71197327"/>
              <w:bookmarkEnd w:id="4298"/>
            </w:del>
          </w:p>
          <w:p w14:paraId="298499E8" w14:textId="64223274" w:rsidR="007E48C8" w:rsidRPr="009B2BD3" w:rsidDel="009661CB" w:rsidRDefault="0006376E" w:rsidP="000F4BD9">
            <w:pPr>
              <w:rPr>
                <w:del w:id="4299" w:author="Fegie" w:date="2021-04-28T12:03:00Z"/>
                <w:rFonts w:ascii="標楷體" w:eastAsia="標楷體" w:hAnsi="標楷體"/>
              </w:rPr>
            </w:pPr>
            <w:del w:id="4300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4301" w:name="_Toc71197328"/>
              <w:bookmarkEnd w:id="4301"/>
            </w:del>
          </w:p>
          <w:p w14:paraId="5F1122DC" w14:textId="03A81A6E" w:rsidR="007E48C8" w:rsidRPr="009B2BD3" w:rsidDel="009661CB" w:rsidRDefault="0006376E" w:rsidP="000F4BD9">
            <w:pPr>
              <w:rPr>
                <w:del w:id="4302" w:author="Fegie" w:date="2021-04-28T12:03:00Z"/>
                <w:rFonts w:ascii="標楷體" w:eastAsia="標楷體" w:hAnsi="標楷體"/>
              </w:rPr>
            </w:pPr>
            <w:del w:id="430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4304" w:name="_Toc71197329"/>
              <w:bookmarkEnd w:id="4304"/>
            </w:del>
          </w:p>
          <w:p w14:paraId="2F733A00" w14:textId="34D0B89D" w:rsidR="007E48C8" w:rsidRPr="009B2BD3" w:rsidDel="009661CB" w:rsidRDefault="0006376E" w:rsidP="000F4BD9">
            <w:pPr>
              <w:rPr>
                <w:del w:id="4305" w:author="Fegie" w:date="2021-04-28T12:03:00Z"/>
                <w:rFonts w:ascii="標楷體" w:eastAsia="標楷體" w:hAnsi="標楷體"/>
              </w:rPr>
            </w:pPr>
            <w:del w:id="430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4307" w:name="_Toc71197330"/>
              <w:bookmarkEnd w:id="4307"/>
            </w:del>
          </w:p>
          <w:p w14:paraId="7284D0F0" w14:textId="6CE47B96" w:rsidR="007E48C8" w:rsidRPr="009B2BD3" w:rsidDel="009661CB" w:rsidRDefault="0006376E" w:rsidP="000F4BD9">
            <w:pPr>
              <w:rPr>
                <w:del w:id="4308" w:author="Fegie" w:date="2021-04-28T12:03:00Z"/>
                <w:rFonts w:ascii="標楷體" w:eastAsia="標楷體" w:hAnsi="標楷體"/>
              </w:rPr>
            </w:pPr>
            <w:del w:id="430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4310" w:name="_Toc71197331"/>
              <w:bookmarkEnd w:id="4310"/>
            </w:del>
          </w:p>
          <w:p w14:paraId="6C507734" w14:textId="4A08D070" w:rsidR="007E48C8" w:rsidRPr="009B2BD3" w:rsidDel="009661CB" w:rsidRDefault="0006376E" w:rsidP="000F4BD9">
            <w:pPr>
              <w:rPr>
                <w:del w:id="4311" w:author="Fegie" w:date="2021-04-28T12:03:00Z"/>
                <w:rFonts w:ascii="標楷體" w:eastAsia="標楷體" w:hAnsi="標楷體"/>
              </w:rPr>
            </w:pPr>
            <w:del w:id="431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4313" w:name="_Toc71197332"/>
              <w:bookmarkEnd w:id="4313"/>
            </w:del>
          </w:p>
        </w:tc>
        <w:bookmarkStart w:id="4314" w:name="_Toc71197333"/>
        <w:bookmarkEnd w:id="4314"/>
      </w:tr>
      <w:tr w:rsidR="007E48C8" w:rsidRPr="009B2BD3" w:rsidDel="009661CB" w14:paraId="427457CD" w14:textId="1FF18DFA" w:rsidTr="00CE781C">
        <w:trPr>
          <w:gridAfter w:val="1"/>
          <w:wAfter w:w="161" w:type="dxa"/>
          <w:trHeight w:val="291"/>
          <w:jc w:val="center"/>
          <w:del w:id="4315" w:author="Fegie" w:date="2021-04-28T12:03:00Z"/>
        </w:trPr>
        <w:tc>
          <w:tcPr>
            <w:tcW w:w="558" w:type="dxa"/>
          </w:tcPr>
          <w:p w14:paraId="413935F4" w14:textId="0827D4C3" w:rsidR="007E48C8" w:rsidRPr="009B2BD3" w:rsidDel="009661CB" w:rsidRDefault="007E48C8" w:rsidP="000F4BD9">
            <w:pPr>
              <w:rPr>
                <w:del w:id="4316" w:author="Fegie" w:date="2021-04-28T12:03:00Z"/>
                <w:rFonts w:ascii="標楷體" w:eastAsia="標楷體" w:hAnsi="標楷體"/>
              </w:rPr>
            </w:pPr>
            <w:del w:id="431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4318" w:name="_Toc71197334"/>
              <w:bookmarkEnd w:id="4318"/>
            </w:del>
          </w:p>
        </w:tc>
        <w:tc>
          <w:tcPr>
            <w:tcW w:w="2166" w:type="dxa"/>
            <w:gridSpan w:val="2"/>
          </w:tcPr>
          <w:p w14:paraId="4AD79E84" w14:textId="2D9DDFAB" w:rsidR="007E48C8" w:rsidRPr="009B2BD3" w:rsidDel="009661CB" w:rsidRDefault="007E48C8" w:rsidP="000F4BD9">
            <w:pPr>
              <w:rPr>
                <w:del w:id="4319" w:author="Fegie" w:date="2021-04-28T12:03:00Z"/>
                <w:rFonts w:ascii="標楷體" w:eastAsia="標楷體" w:hAnsi="標楷體"/>
              </w:rPr>
            </w:pPr>
            <w:del w:id="432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行業別</w:delText>
              </w:r>
              <w:bookmarkStart w:id="4321" w:name="_Toc71197335"/>
              <w:bookmarkEnd w:id="4321"/>
            </w:del>
          </w:p>
        </w:tc>
        <w:tc>
          <w:tcPr>
            <w:tcW w:w="1296" w:type="dxa"/>
            <w:gridSpan w:val="2"/>
          </w:tcPr>
          <w:p w14:paraId="4CE915BA" w14:textId="6AB65DB2" w:rsidR="007E48C8" w:rsidRPr="00A04243" w:rsidDel="009661CB" w:rsidRDefault="007E48C8" w:rsidP="00A4784A">
            <w:pPr>
              <w:rPr>
                <w:del w:id="4322" w:author="Fegie" w:date="2021-04-28T12:03:00Z"/>
                <w:rFonts w:ascii="標楷體" w:eastAsia="標楷體" w:hAnsi="標楷體"/>
              </w:rPr>
            </w:pPr>
            <w:del w:id="432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4324" w:name="_Toc71197336"/>
              <w:bookmarkEnd w:id="4324"/>
            </w:del>
          </w:p>
        </w:tc>
        <w:tc>
          <w:tcPr>
            <w:tcW w:w="1072" w:type="dxa"/>
            <w:gridSpan w:val="2"/>
          </w:tcPr>
          <w:p w14:paraId="24F3705E" w14:textId="71356D52" w:rsidR="007E48C8" w:rsidRPr="009B2BD3" w:rsidDel="009661CB" w:rsidRDefault="007E48C8" w:rsidP="000F4BD9">
            <w:pPr>
              <w:rPr>
                <w:del w:id="4325" w:author="Fegie" w:date="2021-04-28T12:03:00Z"/>
                <w:rFonts w:ascii="標楷體" w:eastAsia="標楷體" w:hAnsi="標楷體"/>
              </w:rPr>
            </w:pPr>
            <w:bookmarkStart w:id="4326" w:name="_Toc71197337"/>
            <w:bookmarkEnd w:id="4326"/>
          </w:p>
        </w:tc>
        <w:tc>
          <w:tcPr>
            <w:tcW w:w="1147" w:type="dxa"/>
            <w:gridSpan w:val="2"/>
          </w:tcPr>
          <w:p w14:paraId="2A2A79ED" w14:textId="29AFE611" w:rsidR="007E48C8" w:rsidRPr="009B2BD3" w:rsidDel="009661CB" w:rsidRDefault="007E48C8" w:rsidP="000F4BD9">
            <w:pPr>
              <w:rPr>
                <w:del w:id="4327" w:author="Fegie" w:date="2021-04-28T12:03:00Z"/>
                <w:rFonts w:ascii="標楷體" w:eastAsia="標楷體" w:hAnsi="標楷體"/>
              </w:rPr>
            </w:pPr>
            <w:bookmarkStart w:id="4328" w:name="_Toc71197338"/>
            <w:bookmarkEnd w:id="4328"/>
          </w:p>
        </w:tc>
        <w:tc>
          <w:tcPr>
            <w:tcW w:w="667" w:type="dxa"/>
            <w:gridSpan w:val="2"/>
          </w:tcPr>
          <w:p w14:paraId="3A944048" w14:textId="664C41D2" w:rsidR="007E48C8" w:rsidRPr="009B2BD3" w:rsidDel="009661CB" w:rsidRDefault="007E48C8" w:rsidP="000F4BD9">
            <w:pPr>
              <w:rPr>
                <w:del w:id="4329" w:author="Fegie" w:date="2021-04-28T12:03:00Z"/>
                <w:rFonts w:ascii="標楷體" w:eastAsia="標楷體" w:hAnsi="標楷體"/>
              </w:rPr>
            </w:pPr>
            <w:del w:id="43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331" w:name="_Toc71197339"/>
              <w:bookmarkEnd w:id="4331"/>
            </w:del>
          </w:p>
        </w:tc>
        <w:tc>
          <w:tcPr>
            <w:tcW w:w="692" w:type="dxa"/>
            <w:gridSpan w:val="2"/>
          </w:tcPr>
          <w:p w14:paraId="6472D30F" w14:textId="1685F2E1" w:rsidR="007E48C8" w:rsidRPr="009B2BD3" w:rsidDel="009661CB" w:rsidRDefault="007E48C8" w:rsidP="000F4BD9">
            <w:pPr>
              <w:rPr>
                <w:del w:id="4332" w:author="Fegie" w:date="2021-04-28T12:03:00Z"/>
                <w:rFonts w:ascii="標楷體" w:eastAsia="標楷體" w:hAnsi="標楷體"/>
              </w:rPr>
            </w:pPr>
            <w:bookmarkStart w:id="4333" w:name="_Toc71197340"/>
            <w:bookmarkEnd w:id="4333"/>
          </w:p>
        </w:tc>
        <w:tc>
          <w:tcPr>
            <w:tcW w:w="3423" w:type="dxa"/>
          </w:tcPr>
          <w:p w14:paraId="2417DC8A" w14:textId="2063639F" w:rsidR="007E48C8" w:rsidRPr="009B2BD3" w:rsidDel="009661CB" w:rsidRDefault="007E48C8" w:rsidP="000F4BD9">
            <w:pPr>
              <w:rPr>
                <w:del w:id="4334" w:author="Fegie" w:date="2021-04-28T12:03:00Z"/>
                <w:rFonts w:ascii="標楷體" w:eastAsia="標楷體" w:hAnsi="標楷體"/>
              </w:rPr>
            </w:pPr>
            <w:del w:id="43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336" w:name="_Toc71197341"/>
              <w:bookmarkEnd w:id="4336"/>
            </w:del>
          </w:p>
        </w:tc>
        <w:bookmarkStart w:id="4337" w:name="_Toc71197342"/>
        <w:bookmarkEnd w:id="4337"/>
      </w:tr>
      <w:tr w:rsidR="007E48C8" w:rsidRPr="009B2BD3" w:rsidDel="009661CB" w14:paraId="02757A82" w14:textId="35B28A24" w:rsidTr="00CE781C">
        <w:trPr>
          <w:gridAfter w:val="1"/>
          <w:wAfter w:w="161" w:type="dxa"/>
          <w:trHeight w:val="291"/>
          <w:jc w:val="center"/>
          <w:del w:id="4338" w:author="Fegie" w:date="2021-04-28T12:03:00Z"/>
        </w:trPr>
        <w:tc>
          <w:tcPr>
            <w:tcW w:w="558" w:type="dxa"/>
          </w:tcPr>
          <w:p w14:paraId="045919C2" w14:textId="0AE990D0" w:rsidR="007E48C8" w:rsidRPr="009B2BD3" w:rsidDel="009661CB" w:rsidRDefault="007E48C8" w:rsidP="00E64824">
            <w:pPr>
              <w:rPr>
                <w:del w:id="4339" w:author="Fegie" w:date="2021-04-28T12:03:00Z"/>
                <w:rFonts w:ascii="標楷體" w:eastAsia="標楷體" w:hAnsi="標楷體"/>
              </w:rPr>
            </w:pPr>
            <w:del w:id="434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4341" w:name="_Toc71197343"/>
              <w:bookmarkEnd w:id="4341"/>
            </w:del>
          </w:p>
        </w:tc>
        <w:tc>
          <w:tcPr>
            <w:tcW w:w="2166" w:type="dxa"/>
            <w:gridSpan w:val="2"/>
          </w:tcPr>
          <w:p w14:paraId="693DE97C" w14:textId="76FB81D4" w:rsidR="007E48C8" w:rsidRPr="009B2BD3" w:rsidDel="009661CB" w:rsidRDefault="007E48C8" w:rsidP="00E64824">
            <w:pPr>
              <w:rPr>
                <w:del w:id="4342" w:author="Fegie" w:date="2021-04-28T12:03:00Z"/>
                <w:rFonts w:ascii="標楷體" w:eastAsia="標楷體" w:hAnsi="標楷體"/>
              </w:rPr>
            </w:pPr>
            <w:del w:id="434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4344" w:name="_Toc71197344"/>
              <w:bookmarkEnd w:id="4344"/>
            </w:del>
          </w:p>
        </w:tc>
        <w:tc>
          <w:tcPr>
            <w:tcW w:w="1296" w:type="dxa"/>
            <w:gridSpan w:val="2"/>
          </w:tcPr>
          <w:p w14:paraId="07333B3A" w14:textId="75103555" w:rsidR="007E48C8" w:rsidRPr="00A04243" w:rsidDel="009661CB" w:rsidRDefault="007E48C8" w:rsidP="00A4784A">
            <w:pPr>
              <w:rPr>
                <w:del w:id="4345" w:author="Fegie" w:date="2021-04-28T12:03:00Z"/>
                <w:rFonts w:ascii="標楷體" w:eastAsia="標楷體" w:hAnsi="標楷體"/>
              </w:rPr>
            </w:pPr>
            <w:del w:id="434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4347" w:name="_Toc71197345"/>
              <w:bookmarkEnd w:id="4347"/>
            </w:del>
          </w:p>
        </w:tc>
        <w:tc>
          <w:tcPr>
            <w:tcW w:w="1072" w:type="dxa"/>
            <w:gridSpan w:val="2"/>
          </w:tcPr>
          <w:p w14:paraId="5373D93D" w14:textId="31F05657" w:rsidR="007E48C8" w:rsidRPr="007E48C8" w:rsidDel="009661CB" w:rsidRDefault="007E48C8" w:rsidP="00E64824">
            <w:pPr>
              <w:rPr>
                <w:del w:id="4348" w:author="Fegie" w:date="2021-04-28T12:03:00Z"/>
                <w:rFonts w:ascii="標楷體" w:eastAsia="標楷體" w:hAnsi="標楷體"/>
              </w:rPr>
            </w:pPr>
            <w:del w:id="4349" w:author="Fegie" w:date="2021-04-28T12:03:00Z">
              <w:r w:rsidRPr="007E48C8" w:rsidDel="009661CB">
                <w:rPr>
                  <w:rFonts w:ascii="標楷體" w:eastAsia="標楷體" w:hAnsi="標楷體" w:hint="eastAsia"/>
                </w:rPr>
                <w:delText>TW</w:delText>
              </w:r>
              <w:bookmarkStart w:id="4350" w:name="_Toc71197346"/>
              <w:bookmarkEnd w:id="4350"/>
            </w:del>
          </w:p>
        </w:tc>
        <w:tc>
          <w:tcPr>
            <w:tcW w:w="1147" w:type="dxa"/>
            <w:gridSpan w:val="2"/>
          </w:tcPr>
          <w:p w14:paraId="1E61E9B4" w14:textId="1735A8F2" w:rsidR="007E48C8" w:rsidRPr="007E48C8" w:rsidDel="009661CB" w:rsidRDefault="007E48C8" w:rsidP="00E64824">
            <w:pPr>
              <w:rPr>
                <w:del w:id="4351" w:author="Fegie" w:date="2021-04-28T12:03:00Z"/>
                <w:rFonts w:ascii="標楷體" w:eastAsia="標楷體" w:hAnsi="標楷體"/>
              </w:rPr>
            </w:pPr>
            <w:del w:id="4352" w:author="Fegie" w:date="2021-04-28T12:03:00Z">
              <w:r w:rsidRPr="007E48C8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353" w:name="_Toc71197347"/>
              <w:bookmarkEnd w:id="4353"/>
            </w:del>
          </w:p>
        </w:tc>
        <w:tc>
          <w:tcPr>
            <w:tcW w:w="667" w:type="dxa"/>
            <w:gridSpan w:val="2"/>
          </w:tcPr>
          <w:p w14:paraId="2D4F717D" w14:textId="723388E8" w:rsidR="007E48C8" w:rsidRPr="009B2BD3" w:rsidDel="009661CB" w:rsidRDefault="007E48C8" w:rsidP="00E64824">
            <w:pPr>
              <w:rPr>
                <w:del w:id="4354" w:author="Fegie" w:date="2021-04-28T12:03:00Z"/>
                <w:rFonts w:ascii="標楷體" w:eastAsia="標楷體" w:hAnsi="標楷體"/>
              </w:rPr>
            </w:pPr>
            <w:del w:id="435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356" w:name="_Toc71197348"/>
              <w:bookmarkEnd w:id="4356"/>
            </w:del>
          </w:p>
        </w:tc>
        <w:tc>
          <w:tcPr>
            <w:tcW w:w="692" w:type="dxa"/>
            <w:gridSpan w:val="2"/>
          </w:tcPr>
          <w:p w14:paraId="5BC18CBE" w14:textId="3E18207F" w:rsidR="007E48C8" w:rsidRPr="009B2BD3" w:rsidDel="009661CB" w:rsidRDefault="007E48C8" w:rsidP="00E64824">
            <w:pPr>
              <w:rPr>
                <w:del w:id="4357" w:author="Fegie" w:date="2021-04-28T12:03:00Z"/>
                <w:rFonts w:ascii="標楷體" w:eastAsia="標楷體" w:hAnsi="標楷體"/>
              </w:rPr>
            </w:pPr>
            <w:bookmarkStart w:id="4358" w:name="_Toc71197349"/>
            <w:bookmarkEnd w:id="4358"/>
          </w:p>
        </w:tc>
        <w:tc>
          <w:tcPr>
            <w:tcW w:w="3423" w:type="dxa"/>
          </w:tcPr>
          <w:p w14:paraId="2B41480A" w14:textId="1628C8F8" w:rsidR="007E48C8" w:rsidRPr="009B2BD3" w:rsidDel="009661CB" w:rsidRDefault="007E48C8" w:rsidP="00E64824">
            <w:pPr>
              <w:rPr>
                <w:del w:id="4359" w:author="Fegie" w:date="2021-04-28T12:03:00Z"/>
                <w:rFonts w:ascii="標楷體" w:eastAsia="標楷體" w:hAnsi="標楷體"/>
              </w:rPr>
            </w:pPr>
            <w:del w:id="436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4361" w:name="_Toc71197350"/>
              <w:bookmarkEnd w:id="4361"/>
            </w:del>
          </w:p>
        </w:tc>
        <w:bookmarkStart w:id="4362" w:name="_Toc71197351"/>
        <w:bookmarkEnd w:id="4362"/>
      </w:tr>
      <w:tr w:rsidR="007E48C8" w:rsidRPr="009B2BD3" w:rsidDel="009661CB" w14:paraId="18D58F07" w14:textId="16E20EAB" w:rsidTr="00CE781C">
        <w:trPr>
          <w:gridAfter w:val="1"/>
          <w:wAfter w:w="161" w:type="dxa"/>
          <w:trHeight w:val="291"/>
          <w:jc w:val="center"/>
          <w:del w:id="4363" w:author="Fegie" w:date="2021-04-28T12:03:00Z"/>
        </w:trPr>
        <w:tc>
          <w:tcPr>
            <w:tcW w:w="558" w:type="dxa"/>
          </w:tcPr>
          <w:p w14:paraId="6FE97CA7" w14:textId="145171D7" w:rsidR="007E48C8" w:rsidRPr="009B2BD3" w:rsidDel="009661CB" w:rsidRDefault="007E48C8" w:rsidP="00E64824">
            <w:pPr>
              <w:rPr>
                <w:del w:id="4364" w:author="Fegie" w:date="2021-04-28T12:03:00Z"/>
                <w:rFonts w:ascii="標楷體" w:eastAsia="標楷體" w:hAnsi="標楷體"/>
              </w:rPr>
            </w:pPr>
            <w:del w:id="43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8</w:delText>
              </w:r>
              <w:bookmarkStart w:id="4366" w:name="_Toc71197352"/>
              <w:bookmarkEnd w:id="4366"/>
            </w:del>
          </w:p>
        </w:tc>
        <w:tc>
          <w:tcPr>
            <w:tcW w:w="2166" w:type="dxa"/>
            <w:gridSpan w:val="2"/>
          </w:tcPr>
          <w:p w14:paraId="6B60120C" w14:textId="4952C676" w:rsidR="007E48C8" w:rsidRPr="009B2BD3" w:rsidDel="009661CB" w:rsidRDefault="007E48C8" w:rsidP="00E64824">
            <w:pPr>
              <w:rPr>
                <w:del w:id="4367" w:author="Fegie" w:date="2021-04-28T12:03:00Z"/>
                <w:rFonts w:ascii="標楷體" w:eastAsia="標楷體" w:hAnsi="標楷體"/>
              </w:rPr>
            </w:pPr>
            <w:del w:id="436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負責人</w:delText>
              </w:r>
              <w:r w:rsidR="00716B9A" w:rsidRPr="00FF693A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4369" w:name="_Toc71197353"/>
              <w:bookmarkEnd w:id="4369"/>
            </w:del>
          </w:p>
        </w:tc>
        <w:tc>
          <w:tcPr>
            <w:tcW w:w="1296" w:type="dxa"/>
            <w:gridSpan w:val="2"/>
          </w:tcPr>
          <w:p w14:paraId="5FA13F2F" w14:textId="668964B1" w:rsidR="007E48C8" w:rsidRPr="00A04243" w:rsidDel="009661CB" w:rsidRDefault="007E48C8" w:rsidP="00A4784A">
            <w:pPr>
              <w:rPr>
                <w:del w:id="4370" w:author="Fegie" w:date="2021-04-28T12:03:00Z"/>
                <w:rFonts w:ascii="標楷體" w:eastAsia="標楷體" w:hAnsi="標楷體"/>
              </w:rPr>
            </w:pPr>
            <w:del w:id="437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4372" w:name="_Toc71197354"/>
              <w:bookmarkEnd w:id="4372"/>
            </w:del>
          </w:p>
        </w:tc>
        <w:tc>
          <w:tcPr>
            <w:tcW w:w="1072" w:type="dxa"/>
            <w:gridSpan w:val="2"/>
          </w:tcPr>
          <w:p w14:paraId="4801CC69" w14:textId="3FE8B6EA" w:rsidR="007E48C8" w:rsidRPr="009B2BD3" w:rsidDel="009661CB" w:rsidRDefault="007E48C8" w:rsidP="00E64824">
            <w:pPr>
              <w:rPr>
                <w:del w:id="4373" w:author="Fegie" w:date="2021-04-28T12:03:00Z"/>
                <w:rFonts w:ascii="標楷體" w:eastAsia="標楷體" w:hAnsi="標楷體"/>
              </w:rPr>
            </w:pPr>
            <w:bookmarkStart w:id="4374" w:name="_Toc71197355"/>
            <w:bookmarkEnd w:id="4374"/>
          </w:p>
        </w:tc>
        <w:tc>
          <w:tcPr>
            <w:tcW w:w="1147" w:type="dxa"/>
            <w:gridSpan w:val="2"/>
          </w:tcPr>
          <w:p w14:paraId="080BA5ED" w14:textId="5DBDF5F7" w:rsidR="007E48C8" w:rsidRPr="009B2BD3" w:rsidDel="009661CB" w:rsidRDefault="007E48C8" w:rsidP="00E64824">
            <w:pPr>
              <w:rPr>
                <w:del w:id="4375" w:author="Fegie" w:date="2021-04-28T12:03:00Z"/>
                <w:rFonts w:ascii="標楷體" w:eastAsia="標楷體" w:hAnsi="標楷體"/>
              </w:rPr>
            </w:pPr>
            <w:bookmarkStart w:id="4376" w:name="_Toc71197356"/>
            <w:bookmarkEnd w:id="4376"/>
          </w:p>
        </w:tc>
        <w:tc>
          <w:tcPr>
            <w:tcW w:w="667" w:type="dxa"/>
            <w:gridSpan w:val="2"/>
          </w:tcPr>
          <w:p w14:paraId="41E9170A" w14:textId="5B91DF18" w:rsidR="007E48C8" w:rsidRPr="009B2BD3" w:rsidDel="009661CB" w:rsidRDefault="007E48C8" w:rsidP="00E64824">
            <w:pPr>
              <w:rPr>
                <w:del w:id="4377" w:author="Fegie" w:date="2021-04-28T12:03:00Z"/>
                <w:rFonts w:ascii="標楷體" w:eastAsia="標楷體" w:hAnsi="標楷體"/>
              </w:rPr>
            </w:pPr>
            <w:bookmarkStart w:id="4378" w:name="_Toc71197357"/>
            <w:bookmarkEnd w:id="4378"/>
          </w:p>
        </w:tc>
        <w:tc>
          <w:tcPr>
            <w:tcW w:w="692" w:type="dxa"/>
            <w:gridSpan w:val="2"/>
          </w:tcPr>
          <w:p w14:paraId="2625BF57" w14:textId="062877CF" w:rsidR="007E48C8" w:rsidRPr="009B2BD3" w:rsidDel="009661CB" w:rsidRDefault="007E48C8" w:rsidP="00E64824">
            <w:pPr>
              <w:rPr>
                <w:del w:id="4379" w:author="Fegie" w:date="2021-04-28T12:03:00Z"/>
                <w:rFonts w:ascii="標楷體" w:eastAsia="標楷體" w:hAnsi="標楷體"/>
              </w:rPr>
            </w:pPr>
            <w:bookmarkStart w:id="4380" w:name="_Toc71197358"/>
            <w:bookmarkEnd w:id="4380"/>
          </w:p>
        </w:tc>
        <w:tc>
          <w:tcPr>
            <w:tcW w:w="3423" w:type="dxa"/>
          </w:tcPr>
          <w:p w14:paraId="112A24E1" w14:textId="0C9DA57B" w:rsidR="007E48C8" w:rsidRPr="009B2BD3" w:rsidDel="009661CB" w:rsidRDefault="007E48C8" w:rsidP="00E64824">
            <w:pPr>
              <w:rPr>
                <w:del w:id="4381" w:author="Fegie" w:date="2021-04-28T12:03:00Z"/>
                <w:rFonts w:ascii="標楷體" w:eastAsia="標楷體" w:hAnsi="標楷體"/>
              </w:rPr>
            </w:pPr>
            <w:del w:id="438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383" w:name="_Toc71197359"/>
              <w:bookmarkEnd w:id="4383"/>
            </w:del>
          </w:p>
        </w:tc>
        <w:bookmarkStart w:id="4384" w:name="_Toc71197360"/>
        <w:bookmarkEnd w:id="4384"/>
      </w:tr>
      <w:tr w:rsidR="007E48C8" w:rsidRPr="009B2BD3" w:rsidDel="009661CB" w14:paraId="42F8F30C" w14:textId="16DDD11D" w:rsidTr="00CE781C">
        <w:trPr>
          <w:gridAfter w:val="1"/>
          <w:wAfter w:w="161" w:type="dxa"/>
          <w:trHeight w:val="291"/>
          <w:jc w:val="center"/>
          <w:del w:id="4385" w:author="Fegie" w:date="2021-04-28T12:03:00Z"/>
        </w:trPr>
        <w:tc>
          <w:tcPr>
            <w:tcW w:w="558" w:type="dxa"/>
          </w:tcPr>
          <w:p w14:paraId="53DCB75D" w14:textId="75910B9F" w:rsidR="007E48C8" w:rsidRPr="009B2BD3" w:rsidDel="009661CB" w:rsidRDefault="007E48C8" w:rsidP="00E64824">
            <w:pPr>
              <w:rPr>
                <w:del w:id="4386" w:author="Fegie" w:date="2021-04-28T12:03:00Z"/>
                <w:rFonts w:ascii="標楷體" w:eastAsia="標楷體" w:hAnsi="標楷體"/>
              </w:rPr>
            </w:pPr>
            <w:del w:id="438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9</w:delText>
              </w:r>
              <w:bookmarkStart w:id="4388" w:name="_Toc71197361"/>
              <w:bookmarkEnd w:id="4388"/>
            </w:del>
          </w:p>
        </w:tc>
        <w:tc>
          <w:tcPr>
            <w:tcW w:w="2166" w:type="dxa"/>
            <w:gridSpan w:val="2"/>
          </w:tcPr>
          <w:p w14:paraId="557350FD" w14:textId="77E96955" w:rsidR="007E48C8" w:rsidRPr="009B2BD3" w:rsidDel="009661CB" w:rsidRDefault="007E48C8" w:rsidP="00E64824">
            <w:pPr>
              <w:rPr>
                <w:del w:id="4389" w:author="Fegie" w:date="2021-04-28T12:03:00Z"/>
                <w:rFonts w:ascii="標楷體" w:eastAsia="標楷體" w:hAnsi="標楷體"/>
              </w:rPr>
            </w:pPr>
            <w:del w:id="439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負責人姓名    </w:delText>
              </w:r>
              <w:bookmarkStart w:id="4391" w:name="_Toc71197362"/>
              <w:bookmarkEnd w:id="4391"/>
            </w:del>
          </w:p>
        </w:tc>
        <w:tc>
          <w:tcPr>
            <w:tcW w:w="1296" w:type="dxa"/>
            <w:gridSpan w:val="2"/>
          </w:tcPr>
          <w:p w14:paraId="43F6CA75" w14:textId="43026E55" w:rsidR="007E48C8" w:rsidRPr="00A04243" w:rsidDel="009661CB" w:rsidRDefault="007E48C8" w:rsidP="00A4784A">
            <w:pPr>
              <w:rPr>
                <w:del w:id="4392" w:author="Fegie" w:date="2021-04-28T12:03:00Z"/>
                <w:rFonts w:ascii="標楷體" w:eastAsia="標楷體" w:hAnsi="標楷體"/>
              </w:rPr>
            </w:pPr>
            <w:del w:id="43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</w:delText>
              </w:r>
            </w:del>
            <w:ins w:id="4394" w:author="88692" w:date="2020-06-16T17:15:00Z">
              <w:del w:id="4395" w:author="Fegie" w:date="2021-04-28T12:03:00Z">
                <w:r w:rsidR="00260569" w:rsidDel="009661CB">
                  <w:rPr>
                    <w:rFonts w:ascii="標楷體" w:eastAsia="標楷體" w:hAnsi="標楷體" w:hint="eastAsia"/>
                  </w:rPr>
                  <w:delText>0</w:delText>
                </w:r>
                <w:r w:rsidR="00260569"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43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4)</w:delText>
              </w:r>
              <w:bookmarkStart w:id="4397" w:name="_Toc71197363"/>
              <w:bookmarkEnd w:id="4397"/>
            </w:del>
          </w:p>
        </w:tc>
        <w:tc>
          <w:tcPr>
            <w:tcW w:w="1072" w:type="dxa"/>
            <w:gridSpan w:val="2"/>
          </w:tcPr>
          <w:p w14:paraId="6DC1CE75" w14:textId="4F4F7B8F" w:rsidR="007E48C8" w:rsidRPr="009B2BD3" w:rsidDel="009661CB" w:rsidRDefault="007E48C8" w:rsidP="00E64824">
            <w:pPr>
              <w:rPr>
                <w:del w:id="4398" w:author="Fegie" w:date="2021-04-28T12:03:00Z"/>
                <w:rFonts w:ascii="標楷體" w:eastAsia="標楷體" w:hAnsi="標楷體"/>
              </w:rPr>
            </w:pPr>
            <w:bookmarkStart w:id="4399" w:name="_Toc71197364"/>
            <w:bookmarkEnd w:id="4399"/>
          </w:p>
        </w:tc>
        <w:tc>
          <w:tcPr>
            <w:tcW w:w="1147" w:type="dxa"/>
            <w:gridSpan w:val="2"/>
          </w:tcPr>
          <w:p w14:paraId="3F1A442F" w14:textId="3743FE22" w:rsidR="007E48C8" w:rsidRPr="009B2BD3" w:rsidDel="009661CB" w:rsidRDefault="007E48C8" w:rsidP="00E64824">
            <w:pPr>
              <w:rPr>
                <w:del w:id="4400" w:author="Fegie" w:date="2021-04-28T12:03:00Z"/>
                <w:rFonts w:ascii="標楷體" w:eastAsia="標楷體" w:hAnsi="標楷體"/>
              </w:rPr>
            </w:pPr>
            <w:bookmarkStart w:id="4401" w:name="_Toc71197365"/>
            <w:bookmarkEnd w:id="4401"/>
          </w:p>
        </w:tc>
        <w:tc>
          <w:tcPr>
            <w:tcW w:w="667" w:type="dxa"/>
            <w:gridSpan w:val="2"/>
          </w:tcPr>
          <w:p w14:paraId="6DB68548" w14:textId="46792861" w:rsidR="007E48C8" w:rsidRPr="009B2BD3" w:rsidDel="009661CB" w:rsidRDefault="007E48C8" w:rsidP="00E64824">
            <w:pPr>
              <w:rPr>
                <w:del w:id="4402" w:author="Fegie" w:date="2021-04-28T12:03:00Z"/>
                <w:rFonts w:ascii="標楷體" w:eastAsia="標楷體" w:hAnsi="標楷體"/>
              </w:rPr>
            </w:pPr>
            <w:bookmarkStart w:id="4403" w:name="_Toc71197366"/>
            <w:bookmarkEnd w:id="4403"/>
          </w:p>
        </w:tc>
        <w:tc>
          <w:tcPr>
            <w:tcW w:w="692" w:type="dxa"/>
            <w:gridSpan w:val="2"/>
          </w:tcPr>
          <w:p w14:paraId="0E23FC91" w14:textId="310EFCC3" w:rsidR="007E48C8" w:rsidRPr="009B2BD3" w:rsidDel="009661CB" w:rsidRDefault="007E48C8" w:rsidP="00E64824">
            <w:pPr>
              <w:rPr>
                <w:del w:id="4404" w:author="Fegie" w:date="2021-04-28T12:03:00Z"/>
                <w:rFonts w:ascii="標楷體" w:eastAsia="標楷體" w:hAnsi="標楷體"/>
              </w:rPr>
            </w:pPr>
            <w:bookmarkStart w:id="4405" w:name="_Toc71197367"/>
            <w:bookmarkEnd w:id="4405"/>
          </w:p>
        </w:tc>
        <w:tc>
          <w:tcPr>
            <w:tcW w:w="3423" w:type="dxa"/>
          </w:tcPr>
          <w:p w14:paraId="159CFF40" w14:textId="2EF562D8" w:rsidR="007E48C8" w:rsidRPr="009B2BD3" w:rsidDel="009661CB" w:rsidRDefault="007E48C8" w:rsidP="00E64824">
            <w:pPr>
              <w:rPr>
                <w:del w:id="4406" w:author="Fegie" w:date="2021-04-28T12:03:00Z"/>
                <w:rFonts w:ascii="標楷體" w:eastAsia="標楷體" w:hAnsi="標楷體"/>
              </w:rPr>
            </w:pPr>
            <w:del w:id="44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408" w:name="_Toc71197368"/>
              <w:bookmarkEnd w:id="4408"/>
            </w:del>
          </w:p>
        </w:tc>
        <w:bookmarkStart w:id="4409" w:name="_Toc71197369"/>
        <w:bookmarkEnd w:id="4409"/>
      </w:tr>
      <w:tr w:rsidR="00825903" w:rsidRPr="00825903" w:rsidDel="009661CB" w14:paraId="0D448E41" w14:textId="19CBEB56" w:rsidTr="00CE781C">
        <w:trPr>
          <w:gridAfter w:val="1"/>
          <w:wAfter w:w="161" w:type="dxa"/>
          <w:trHeight w:val="291"/>
          <w:jc w:val="center"/>
          <w:del w:id="4410" w:author="Fegie" w:date="2021-04-28T12:03:00Z"/>
        </w:trPr>
        <w:tc>
          <w:tcPr>
            <w:tcW w:w="558" w:type="dxa"/>
          </w:tcPr>
          <w:p w14:paraId="6390E10F" w14:textId="1DCD61A7" w:rsidR="007E48C8" w:rsidRPr="00825903" w:rsidDel="009661CB" w:rsidRDefault="007E48C8" w:rsidP="00E64824">
            <w:pPr>
              <w:rPr>
                <w:del w:id="4411" w:author="Fegie" w:date="2021-04-28T12:03:00Z"/>
                <w:rFonts w:ascii="標楷體" w:eastAsia="標楷體" w:hAnsi="標楷體"/>
                <w:strike/>
                <w:color w:val="FF0000"/>
                <w:rPrChange w:id="4412" w:author="88692" w:date="2020-06-16T15:31:00Z">
                  <w:rPr>
                    <w:del w:id="4413" w:author="Fegie" w:date="2021-04-28T12:03:00Z"/>
                    <w:rFonts w:ascii="標楷體" w:eastAsia="標楷體" w:hAnsi="標楷體"/>
                  </w:rPr>
                </w:rPrChange>
              </w:rPr>
            </w:pPr>
            <w:del w:id="4414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15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10</w:delText>
              </w:r>
              <w:bookmarkStart w:id="4416" w:name="_Toc71197370"/>
              <w:bookmarkEnd w:id="4416"/>
            </w:del>
          </w:p>
        </w:tc>
        <w:tc>
          <w:tcPr>
            <w:tcW w:w="2166" w:type="dxa"/>
            <w:gridSpan w:val="2"/>
          </w:tcPr>
          <w:p w14:paraId="4816E426" w14:textId="69777DB6" w:rsidR="007E48C8" w:rsidRPr="00825903" w:rsidDel="009661CB" w:rsidRDefault="007E48C8" w:rsidP="00E64824">
            <w:pPr>
              <w:rPr>
                <w:del w:id="4417" w:author="Fegie" w:date="2021-04-28T12:03:00Z"/>
                <w:rFonts w:ascii="標楷體" w:eastAsia="標楷體" w:hAnsi="標楷體"/>
                <w:strike/>
                <w:color w:val="FF0000"/>
                <w:rPrChange w:id="4418" w:author="88692" w:date="2020-06-16T15:31:00Z">
                  <w:rPr>
                    <w:del w:id="4419" w:author="Fegie" w:date="2021-04-28T12:03:00Z"/>
                    <w:rFonts w:ascii="標楷體" w:eastAsia="標楷體" w:hAnsi="標楷體"/>
                  </w:rPr>
                </w:rPrChange>
              </w:rPr>
            </w:pPr>
            <w:del w:id="4420" w:author="Fegie" w:date="2021-04-28T12:03:00Z">
              <w:r w:rsidRPr="00825903" w:rsidDel="009661CB">
                <w:rPr>
                  <w:rFonts w:ascii="標楷體" w:eastAsia="標楷體" w:hAnsi="標楷體" w:hint="eastAsia"/>
                  <w:strike/>
                  <w:color w:val="FF0000"/>
                  <w:rPrChange w:id="4421" w:author="88692" w:date="2020-06-16T15:31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22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4423" w:name="_Toc71197371"/>
              <w:bookmarkEnd w:id="4423"/>
            </w:del>
          </w:p>
        </w:tc>
        <w:tc>
          <w:tcPr>
            <w:tcW w:w="1296" w:type="dxa"/>
            <w:gridSpan w:val="2"/>
          </w:tcPr>
          <w:p w14:paraId="313B6EA1" w14:textId="39D749E1" w:rsidR="007E48C8" w:rsidRPr="00825903" w:rsidDel="009661CB" w:rsidRDefault="007E48C8" w:rsidP="00A4784A">
            <w:pPr>
              <w:rPr>
                <w:del w:id="4424" w:author="Fegie" w:date="2021-04-28T12:03:00Z"/>
                <w:rFonts w:ascii="標楷體" w:eastAsia="標楷體" w:hAnsi="標楷體"/>
                <w:strike/>
                <w:color w:val="FF0000"/>
                <w:rPrChange w:id="4425" w:author="88692" w:date="2020-06-16T15:31:00Z">
                  <w:rPr>
                    <w:del w:id="4426" w:author="Fegie" w:date="2021-04-28T12:03:00Z"/>
                    <w:rFonts w:ascii="標楷體" w:eastAsia="標楷體" w:hAnsi="標楷體"/>
                  </w:rPr>
                </w:rPrChange>
              </w:rPr>
            </w:pPr>
            <w:del w:id="4427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28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4429" w:name="_Toc71197372"/>
              <w:bookmarkEnd w:id="4429"/>
            </w:del>
          </w:p>
        </w:tc>
        <w:tc>
          <w:tcPr>
            <w:tcW w:w="1072" w:type="dxa"/>
            <w:gridSpan w:val="2"/>
          </w:tcPr>
          <w:p w14:paraId="500FF4BF" w14:textId="133A0D70" w:rsidR="007E48C8" w:rsidRPr="00825903" w:rsidDel="009661CB" w:rsidRDefault="007E48C8" w:rsidP="00E64824">
            <w:pPr>
              <w:rPr>
                <w:del w:id="4430" w:author="Fegie" w:date="2021-04-28T12:03:00Z"/>
                <w:rFonts w:ascii="標楷體" w:eastAsia="標楷體" w:hAnsi="標楷體"/>
                <w:strike/>
                <w:color w:val="FF0000"/>
                <w:rPrChange w:id="4431" w:author="88692" w:date="2020-06-16T15:31:00Z">
                  <w:rPr>
                    <w:del w:id="44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33" w:name="_Toc71197373"/>
            <w:bookmarkEnd w:id="4433"/>
          </w:p>
        </w:tc>
        <w:tc>
          <w:tcPr>
            <w:tcW w:w="1147" w:type="dxa"/>
            <w:gridSpan w:val="2"/>
          </w:tcPr>
          <w:p w14:paraId="0F2D308F" w14:textId="35224D37" w:rsidR="007E48C8" w:rsidRPr="00825903" w:rsidDel="009661CB" w:rsidRDefault="007E48C8" w:rsidP="00E64824">
            <w:pPr>
              <w:rPr>
                <w:del w:id="4434" w:author="Fegie" w:date="2021-04-28T12:03:00Z"/>
                <w:rFonts w:ascii="標楷體" w:eastAsia="標楷體" w:hAnsi="標楷體"/>
                <w:strike/>
                <w:color w:val="FF0000"/>
                <w:rPrChange w:id="4435" w:author="88692" w:date="2020-06-16T15:31:00Z">
                  <w:rPr>
                    <w:del w:id="44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37" w:name="_Toc71197374"/>
            <w:bookmarkEnd w:id="4437"/>
          </w:p>
        </w:tc>
        <w:tc>
          <w:tcPr>
            <w:tcW w:w="667" w:type="dxa"/>
            <w:gridSpan w:val="2"/>
          </w:tcPr>
          <w:p w14:paraId="53ACAA60" w14:textId="7FF9146A" w:rsidR="007E48C8" w:rsidRPr="00825903" w:rsidDel="009661CB" w:rsidRDefault="007E48C8" w:rsidP="00E64824">
            <w:pPr>
              <w:rPr>
                <w:del w:id="4438" w:author="Fegie" w:date="2021-04-28T12:03:00Z"/>
                <w:rFonts w:ascii="標楷體" w:eastAsia="標楷體" w:hAnsi="標楷體"/>
                <w:strike/>
                <w:color w:val="FF0000"/>
                <w:rPrChange w:id="4439" w:author="88692" w:date="2020-06-16T15:31:00Z">
                  <w:rPr>
                    <w:del w:id="44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41" w:name="_Toc71197375"/>
            <w:bookmarkEnd w:id="4441"/>
          </w:p>
        </w:tc>
        <w:tc>
          <w:tcPr>
            <w:tcW w:w="692" w:type="dxa"/>
            <w:gridSpan w:val="2"/>
          </w:tcPr>
          <w:p w14:paraId="22110935" w14:textId="119113C2" w:rsidR="007E48C8" w:rsidRPr="00825903" w:rsidDel="009661CB" w:rsidRDefault="007E48C8" w:rsidP="00E64824">
            <w:pPr>
              <w:rPr>
                <w:del w:id="4442" w:author="Fegie" w:date="2021-04-28T12:03:00Z"/>
                <w:rFonts w:ascii="標楷體" w:eastAsia="標楷體" w:hAnsi="標楷體"/>
                <w:strike/>
                <w:color w:val="FF0000"/>
                <w:rPrChange w:id="4443" w:author="88692" w:date="2020-06-16T15:31:00Z">
                  <w:rPr>
                    <w:del w:id="44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45" w:name="_Toc71197376"/>
            <w:bookmarkEnd w:id="4445"/>
          </w:p>
        </w:tc>
        <w:tc>
          <w:tcPr>
            <w:tcW w:w="3423" w:type="dxa"/>
          </w:tcPr>
          <w:p w14:paraId="029AF20D" w14:textId="1E64BDA3" w:rsidR="007E48C8" w:rsidRPr="00825903" w:rsidDel="009661CB" w:rsidRDefault="007E48C8" w:rsidP="00E64824">
            <w:pPr>
              <w:rPr>
                <w:del w:id="4446" w:author="Fegie" w:date="2021-04-28T12:03:00Z"/>
                <w:rFonts w:ascii="標楷體" w:eastAsia="標楷體" w:hAnsi="標楷體"/>
                <w:strike/>
                <w:color w:val="FF0000"/>
                <w:rPrChange w:id="4447" w:author="88692" w:date="2020-06-16T15:31:00Z">
                  <w:rPr>
                    <w:del w:id="4448" w:author="Fegie" w:date="2021-04-28T12:03:00Z"/>
                    <w:rFonts w:ascii="標楷體" w:eastAsia="標楷體" w:hAnsi="標楷體"/>
                  </w:rPr>
                </w:rPrChange>
              </w:rPr>
            </w:pPr>
            <w:del w:id="4449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50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451" w:name="_Toc71197377"/>
              <w:bookmarkEnd w:id="4451"/>
            </w:del>
          </w:p>
        </w:tc>
        <w:bookmarkStart w:id="4452" w:name="_Toc71197378"/>
        <w:bookmarkEnd w:id="4452"/>
      </w:tr>
      <w:tr w:rsidR="007E48C8" w:rsidRPr="009B2BD3" w:rsidDel="009661CB" w14:paraId="263B71C4" w14:textId="7AC12FEA" w:rsidTr="00CE781C">
        <w:trPr>
          <w:gridAfter w:val="1"/>
          <w:wAfter w:w="161" w:type="dxa"/>
          <w:trHeight w:val="291"/>
          <w:jc w:val="center"/>
          <w:del w:id="4453" w:author="Fegie" w:date="2021-04-28T12:03:00Z"/>
        </w:trPr>
        <w:tc>
          <w:tcPr>
            <w:tcW w:w="558" w:type="dxa"/>
          </w:tcPr>
          <w:p w14:paraId="1A120991" w14:textId="5E761F19" w:rsidR="007E48C8" w:rsidRPr="009B2BD3" w:rsidDel="009661CB" w:rsidRDefault="007E48C8" w:rsidP="00E64824">
            <w:pPr>
              <w:rPr>
                <w:del w:id="4454" w:author="Fegie" w:date="2021-04-28T12:03:00Z"/>
                <w:rFonts w:ascii="標楷體" w:eastAsia="標楷體" w:hAnsi="標楷體"/>
              </w:rPr>
            </w:pPr>
            <w:del w:id="445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4456" w:name="_Toc71197379"/>
              <w:bookmarkEnd w:id="4456"/>
            </w:del>
          </w:p>
        </w:tc>
        <w:tc>
          <w:tcPr>
            <w:tcW w:w="2166" w:type="dxa"/>
            <w:gridSpan w:val="2"/>
          </w:tcPr>
          <w:p w14:paraId="4105C1C1" w14:textId="69CD02DC" w:rsidR="007E48C8" w:rsidRPr="009B2BD3" w:rsidDel="009661CB" w:rsidRDefault="007E48C8" w:rsidP="00E64824">
            <w:pPr>
              <w:rPr>
                <w:del w:id="4457" w:author="Fegie" w:date="2021-04-28T12:03:00Z"/>
                <w:rFonts w:ascii="標楷體" w:eastAsia="標楷體" w:hAnsi="標楷體"/>
              </w:rPr>
            </w:pPr>
            <w:del w:id="445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公司郵遞區號</w:delText>
              </w:r>
              <w:bookmarkStart w:id="4459" w:name="_Toc71197380"/>
              <w:bookmarkEnd w:id="4459"/>
            </w:del>
          </w:p>
        </w:tc>
        <w:tc>
          <w:tcPr>
            <w:tcW w:w="1296" w:type="dxa"/>
            <w:gridSpan w:val="2"/>
          </w:tcPr>
          <w:p w14:paraId="14E6DBA6" w14:textId="32E68245" w:rsidR="007E48C8" w:rsidRPr="00A04243" w:rsidDel="009661CB" w:rsidRDefault="007E48C8" w:rsidP="00A4784A">
            <w:pPr>
              <w:rPr>
                <w:del w:id="4460" w:author="Fegie" w:date="2021-04-28T12:03:00Z"/>
                <w:rFonts w:ascii="標楷體" w:eastAsia="標楷體" w:hAnsi="標楷體"/>
              </w:rPr>
            </w:pPr>
            <w:del w:id="446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4462" w:name="_Toc71197381"/>
              <w:bookmarkEnd w:id="4462"/>
            </w:del>
          </w:p>
        </w:tc>
        <w:tc>
          <w:tcPr>
            <w:tcW w:w="1072" w:type="dxa"/>
            <w:gridSpan w:val="2"/>
          </w:tcPr>
          <w:p w14:paraId="778538E2" w14:textId="50206A01" w:rsidR="007E48C8" w:rsidRPr="009B2BD3" w:rsidDel="009661CB" w:rsidRDefault="007E48C8" w:rsidP="00E64824">
            <w:pPr>
              <w:rPr>
                <w:del w:id="4463" w:author="Fegie" w:date="2021-04-28T12:03:00Z"/>
                <w:rFonts w:ascii="標楷體" w:eastAsia="標楷體" w:hAnsi="標楷體"/>
              </w:rPr>
            </w:pPr>
            <w:bookmarkStart w:id="4464" w:name="_Toc71197382"/>
            <w:bookmarkEnd w:id="4464"/>
          </w:p>
        </w:tc>
        <w:tc>
          <w:tcPr>
            <w:tcW w:w="1147" w:type="dxa"/>
            <w:gridSpan w:val="2"/>
          </w:tcPr>
          <w:p w14:paraId="4CE41E2D" w14:textId="068F9982" w:rsidR="007E48C8" w:rsidRPr="009B2BD3" w:rsidDel="009661CB" w:rsidRDefault="007E48C8" w:rsidP="00E64824">
            <w:pPr>
              <w:rPr>
                <w:del w:id="4465" w:author="Fegie" w:date="2021-04-28T12:03:00Z"/>
                <w:rFonts w:ascii="標楷體" w:eastAsia="標楷體" w:hAnsi="標楷體"/>
              </w:rPr>
            </w:pPr>
            <w:bookmarkStart w:id="4466" w:name="_Toc71197383"/>
            <w:bookmarkEnd w:id="4466"/>
          </w:p>
        </w:tc>
        <w:tc>
          <w:tcPr>
            <w:tcW w:w="667" w:type="dxa"/>
            <w:gridSpan w:val="2"/>
          </w:tcPr>
          <w:p w14:paraId="666689B9" w14:textId="0FF8CFB4" w:rsidR="007E48C8" w:rsidRPr="009B2BD3" w:rsidDel="009661CB" w:rsidRDefault="007E48C8" w:rsidP="00E64824">
            <w:pPr>
              <w:rPr>
                <w:del w:id="4467" w:author="Fegie" w:date="2021-04-28T12:03:00Z"/>
                <w:rFonts w:ascii="標楷體" w:eastAsia="標楷體" w:hAnsi="標楷體"/>
              </w:rPr>
            </w:pPr>
            <w:del w:id="446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469" w:name="_Toc71197384"/>
              <w:bookmarkEnd w:id="4469"/>
            </w:del>
          </w:p>
        </w:tc>
        <w:tc>
          <w:tcPr>
            <w:tcW w:w="692" w:type="dxa"/>
            <w:gridSpan w:val="2"/>
          </w:tcPr>
          <w:p w14:paraId="06BE7532" w14:textId="5744D5AD" w:rsidR="007E48C8" w:rsidRPr="009B2BD3" w:rsidDel="009661CB" w:rsidRDefault="007E48C8" w:rsidP="00E64824">
            <w:pPr>
              <w:rPr>
                <w:del w:id="4470" w:author="Fegie" w:date="2021-04-28T12:03:00Z"/>
                <w:rFonts w:ascii="標楷體" w:eastAsia="標楷體" w:hAnsi="標楷體"/>
              </w:rPr>
            </w:pPr>
            <w:bookmarkStart w:id="4471" w:name="_Toc71197385"/>
            <w:bookmarkEnd w:id="4471"/>
          </w:p>
        </w:tc>
        <w:tc>
          <w:tcPr>
            <w:tcW w:w="3423" w:type="dxa"/>
          </w:tcPr>
          <w:p w14:paraId="53A2C3B9" w14:textId="4D16B240" w:rsidR="007E48C8" w:rsidRPr="009B2BD3" w:rsidDel="009661CB" w:rsidRDefault="007E48C8" w:rsidP="00E64824">
            <w:pPr>
              <w:rPr>
                <w:del w:id="4472" w:author="Fegie" w:date="2021-04-28T12:03:00Z"/>
                <w:rFonts w:ascii="標楷體" w:eastAsia="標楷體" w:hAnsi="標楷體"/>
              </w:rPr>
            </w:pPr>
            <w:del w:id="447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474" w:name="_Toc71197386"/>
              <w:bookmarkEnd w:id="4474"/>
            </w:del>
          </w:p>
        </w:tc>
        <w:bookmarkStart w:id="4475" w:name="_Toc71197387"/>
        <w:bookmarkEnd w:id="4475"/>
      </w:tr>
      <w:tr w:rsidR="007E48C8" w:rsidRPr="009B2BD3" w:rsidDel="009661CB" w14:paraId="1971C47D" w14:textId="267056EB" w:rsidTr="00CE781C">
        <w:trPr>
          <w:gridAfter w:val="1"/>
          <w:wAfter w:w="161" w:type="dxa"/>
          <w:trHeight w:val="291"/>
          <w:jc w:val="center"/>
          <w:del w:id="4476" w:author="Fegie" w:date="2021-04-28T12:03:00Z"/>
        </w:trPr>
        <w:tc>
          <w:tcPr>
            <w:tcW w:w="558" w:type="dxa"/>
          </w:tcPr>
          <w:p w14:paraId="518832B6" w14:textId="15F0D36C" w:rsidR="007E48C8" w:rsidRPr="009B2BD3" w:rsidDel="009661CB" w:rsidRDefault="007E48C8" w:rsidP="00E64824">
            <w:pPr>
              <w:rPr>
                <w:del w:id="4477" w:author="Fegie" w:date="2021-04-28T12:03:00Z"/>
                <w:rFonts w:ascii="標楷體" w:eastAsia="標楷體" w:hAnsi="標楷體"/>
              </w:rPr>
            </w:pPr>
            <w:del w:id="447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2</w:delText>
              </w:r>
              <w:bookmarkStart w:id="4479" w:name="_Toc71197388"/>
              <w:bookmarkEnd w:id="4479"/>
            </w:del>
          </w:p>
        </w:tc>
        <w:tc>
          <w:tcPr>
            <w:tcW w:w="2166" w:type="dxa"/>
            <w:gridSpan w:val="2"/>
          </w:tcPr>
          <w:p w14:paraId="710E4708" w14:textId="1E2D086F" w:rsidR="007E48C8" w:rsidRPr="009B2BD3" w:rsidDel="009661CB" w:rsidRDefault="007E48C8" w:rsidP="00E64824">
            <w:pPr>
              <w:rPr>
                <w:del w:id="4480" w:author="Fegie" w:date="2021-04-28T12:03:00Z"/>
                <w:rFonts w:ascii="標楷體" w:eastAsia="標楷體" w:hAnsi="標楷體"/>
              </w:rPr>
            </w:pPr>
            <w:del w:id="448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公司地址    </w:delText>
              </w:r>
              <w:bookmarkStart w:id="4482" w:name="_Toc71197389"/>
              <w:bookmarkEnd w:id="4482"/>
            </w:del>
          </w:p>
        </w:tc>
        <w:tc>
          <w:tcPr>
            <w:tcW w:w="1296" w:type="dxa"/>
            <w:gridSpan w:val="2"/>
          </w:tcPr>
          <w:p w14:paraId="4BC7F2B8" w14:textId="3938C1B0" w:rsidR="007E48C8" w:rsidRPr="00A04243" w:rsidDel="009661CB" w:rsidRDefault="007E48C8" w:rsidP="00A4784A">
            <w:pPr>
              <w:rPr>
                <w:del w:id="4483" w:author="Fegie" w:date="2021-04-28T12:03:00Z"/>
                <w:rFonts w:ascii="標楷體" w:eastAsia="標楷體" w:hAnsi="標楷體"/>
              </w:rPr>
            </w:pPr>
            <w:del w:id="448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4485" w:name="_Toc71197390"/>
              <w:bookmarkEnd w:id="4485"/>
            </w:del>
          </w:p>
        </w:tc>
        <w:tc>
          <w:tcPr>
            <w:tcW w:w="1072" w:type="dxa"/>
            <w:gridSpan w:val="2"/>
          </w:tcPr>
          <w:p w14:paraId="50B75D93" w14:textId="516B4312" w:rsidR="007E48C8" w:rsidRPr="009B2BD3" w:rsidDel="009661CB" w:rsidRDefault="007E48C8" w:rsidP="00E64824">
            <w:pPr>
              <w:rPr>
                <w:del w:id="4486" w:author="Fegie" w:date="2021-04-28T12:03:00Z"/>
                <w:rFonts w:ascii="標楷體" w:eastAsia="標楷體" w:hAnsi="標楷體"/>
              </w:rPr>
            </w:pPr>
            <w:bookmarkStart w:id="4487" w:name="_Toc71197391"/>
            <w:bookmarkEnd w:id="4487"/>
          </w:p>
        </w:tc>
        <w:tc>
          <w:tcPr>
            <w:tcW w:w="1147" w:type="dxa"/>
            <w:gridSpan w:val="2"/>
          </w:tcPr>
          <w:p w14:paraId="258DBD5A" w14:textId="1AF8E3FB" w:rsidR="007E48C8" w:rsidRPr="009B2BD3" w:rsidDel="009661CB" w:rsidRDefault="007E48C8" w:rsidP="00E64824">
            <w:pPr>
              <w:rPr>
                <w:del w:id="4488" w:author="Fegie" w:date="2021-04-28T12:03:00Z"/>
                <w:rFonts w:ascii="標楷體" w:eastAsia="標楷體" w:hAnsi="標楷體"/>
              </w:rPr>
            </w:pPr>
            <w:bookmarkStart w:id="4489" w:name="_Toc71197392"/>
            <w:bookmarkEnd w:id="4489"/>
          </w:p>
        </w:tc>
        <w:tc>
          <w:tcPr>
            <w:tcW w:w="667" w:type="dxa"/>
            <w:gridSpan w:val="2"/>
          </w:tcPr>
          <w:p w14:paraId="49A5DD38" w14:textId="3FB00029" w:rsidR="007E48C8" w:rsidRPr="009B2BD3" w:rsidDel="009661CB" w:rsidRDefault="007E48C8" w:rsidP="00E64824">
            <w:pPr>
              <w:rPr>
                <w:del w:id="4490" w:author="Fegie" w:date="2021-04-28T12:03:00Z"/>
                <w:rFonts w:ascii="標楷體" w:eastAsia="標楷體" w:hAnsi="標楷體"/>
              </w:rPr>
            </w:pPr>
            <w:del w:id="449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492" w:name="_Toc71197393"/>
              <w:bookmarkEnd w:id="4492"/>
            </w:del>
          </w:p>
        </w:tc>
        <w:tc>
          <w:tcPr>
            <w:tcW w:w="692" w:type="dxa"/>
            <w:gridSpan w:val="2"/>
          </w:tcPr>
          <w:p w14:paraId="7B2477AB" w14:textId="5E02F61E" w:rsidR="007E48C8" w:rsidRPr="009B2BD3" w:rsidDel="009661CB" w:rsidRDefault="007E48C8" w:rsidP="00E64824">
            <w:pPr>
              <w:rPr>
                <w:del w:id="4493" w:author="Fegie" w:date="2021-04-28T12:03:00Z"/>
                <w:rFonts w:ascii="標楷體" w:eastAsia="標楷體" w:hAnsi="標楷體"/>
              </w:rPr>
            </w:pPr>
            <w:bookmarkStart w:id="4494" w:name="_Toc71197394"/>
            <w:bookmarkEnd w:id="4494"/>
          </w:p>
        </w:tc>
        <w:tc>
          <w:tcPr>
            <w:tcW w:w="3423" w:type="dxa"/>
          </w:tcPr>
          <w:p w14:paraId="410FE284" w14:textId="730BCACF" w:rsidR="007E48C8" w:rsidRPr="009B2BD3" w:rsidDel="009661CB" w:rsidRDefault="007E48C8" w:rsidP="00E64824">
            <w:pPr>
              <w:rPr>
                <w:del w:id="4495" w:author="Fegie" w:date="2021-04-28T12:03:00Z"/>
                <w:rFonts w:ascii="標楷體" w:eastAsia="標楷體" w:hAnsi="標楷體"/>
              </w:rPr>
            </w:pPr>
            <w:del w:id="449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497" w:name="_Toc71197395"/>
              <w:bookmarkEnd w:id="4497"/>
            </w:del>
          </w:p>
        </w:tc>
        <w:bookmarkStart w:id="4498" w:name="_Toc71197396"/>
        <w:bookmarkEnd w:id="4498"/>
      </w:tr>
      <w:tr w:rsidR="007E48C8" w:rsidRPr="009B2BD3" w:rsidDel="009661CB" w14:paraId="61E6E118" w14:textId="584A6248" w:rsidTr="00CE781C">
        <w:trPr>
          <w:gridAfter w:val="1"/>
          <w:wAfter w:w="161" w:type="dxa"/>
          <w:trHeight w:val="291"/>
          <w:jc w:val="center"/>
          <w:del w:id="4499" w:author="Fegie" w:date="2021-04-28T12:03:00Z"/>
        </w:trPr>
        <w:tc>
          <w:tcPr>
            <w:tcW w:w="558" w:type="dxa"/>
          </w:tcPr>
          <w:p w14:paraId="3C8B9D6B" w14:textId="0DBE35E6" w:rsidR="007E48C8" w:rsidRPr="009B2BD3" w:rsidDel="009661CB" w:rsidRDefault="007E48C8" w:rsidP="00E64824">
            <w:pPr>
              <w:rPr>
                <w:del w:id="4500" w:author="Fegie" w:date="2021-04-28T12:03:00Z"/>
                <w:rFonts w:ascii="標楷體" w:eastAsia="標楷體" w:hAnsi="標楷體"/>
              </w:rPr>
            </w:pPr>
            <w:del w:id="450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3</w:delText>
              </w:r>
              <w:bookmarkStart w:id="4502" w:name="_Toc71197397"/>
              <w:bookmarkEnd w:id="4502"/>
            </w:del>
          </w:p>
        </w:tc>
        <w:tc>
          <w:tcPr>
            <w:tcW w:w="2166" w:type="dxa"/>
            <w:gridSpan w:val="2"/>
          </w:tcPr>
          <w:p w14:paraId="5322D994" w14:textId="0FE4F23C" w:rsidR="007E48C8" w:rsidRPr="00CE781C" w:rsidDel="009661CB" w:rsidRDefault="007E48C8" w:rsidP="00E64824">
            <w:pPr>
              <w:rPr>
                <w:del w:id="450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0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公司電話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505" w:name="_Toc71197398"/>
              <w:bookmarkEnd w:id="4505"/>
            </w:del>
          </w:p>
        </w:tc>
        <w:tc>
          <w:tcPr>
            <w:tcW w:w="1296" w:type="dxa"/>
            <w:gridSpan w:val="2"/>
          </w:tcPr>
          <w:p w14:paraId="7B01D615" w14:textId="3903E59A" w:rsidR="007E48C8" w:rsidRPr="00CE781C" w:rsidDel="009661CB" w:rsidRDefault="007E48C8" w:rsidP="00A4784A">
            <w:pPr>
              <w:rPr>
                <w:del w:id="450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0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08" w:name="_Toc71197399"/>
              <w:bookmarkEnd w:id="4508"/>
            </w:del>
          </w:p>
        </w:tc>
        <w:tc>
          <w:tcPr>
            <w:tcW w:w="1072" w:type="dxa"/>
            <w:gridSpan w:val="2"/>
          </w:tcPr>
          <w:p w14:paraId="107EE33C" w14:textId="658C272D" w:rsidR="007E48C8" w:rsidRPr="00CE781C" w:rsidDel="009661CB" w:rsidRDefault="007E48C8" w:rsidP="00E64824">
            <w:pPr>
              <w:rPr>
                <w:del w:id="450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10" w:name="_Toc71197400"/>
            <w:bookmarkEnd w:id="4510"/>
          </w:p>
        </w:tc>
        <w:tc>
          <w:tcPr>
            <w:tcW w:w="1147" w:type="dxa"/>
            <w:gridSpan w:val="2"/>
          </w:tcPr>
          <w:p w14:paraId="6EE03528" w14:textId="4CC7C835" w:rsidR="007E48C8" w:rsidRPr="00CE781C" w:rsidDel="009661CB" w:rsidRDefault="007E48C8" w:rsidP="00E64824">
            <w:pPr>
              <w:rPr>
                <w:del w:id="451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12" w:name="_Toc71197401"/>
            <w:bookmarkEnd w:id="4512"/>
          </w:p>
        </w:tc>
        <w:tc>
          <w:tcPr>
            <w:tcW w:w="667" w:type="dxa"/>
            <w:gridSpan w:val="2"/>
          </w:tcPr>
          <w:p w14:paraId="2A6440DC" w14:textId="27587172" w:rsidR="007E48C8" w:rsidRPr="00CE781C" w:rsidDel="009661CB" w:rsidRDefault="007E48C8" w:rsidP="00E64824">
            <w:pPr>
              <w:rPr>
                <w:del w:id="451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14" w:name="_Toc71197402"/>
            <w:bookmarkEnd w:id="4514"/>
          </w:p>
        </w:tc>
        <w:tc>
          <w:tcPr>
            <w:tcW w:w="692" w:type="dxa"/>
            <w:gridSpan w:val="2"/>
          </w:tcPr>
          <w:p w14:paraId="6318FF2D" w14:textId="0704F43D" w:rsidR="007E48C8" w:rsidRPr="00CE781C" w:rsidDel="009661CB" w:rsidRDefault="007E48C8" w:rsidP="00E64824">
            <w:pPr>
              <w:rPr>
                <w:del w:id="451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16" w:name="_Toc71197403"/>
            <w:bookmarkEnd w:id="4516"/>
          </w:p>
        </w:tc>
        <w:tc>
          <w:tcPr>
            <w:tcW w:w="3423" w:type="dxa"/>
          </w:tcPr>
          <w:p w14:paraId="51025795" w14:textId="73066B2C" w:rsidR="007E48C8" w:rsidRPr="00CE781C" w:rsidDel="009661CB" w:rsidRDefault="007E48C8" w:rsidP="00E64824">
            <w:pPr>
              <w:rPr>
                <w:del w:id="451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1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4519" w:name="_Toc71197404"/>
              <w:bookmarkEnd w:id="4519"/>
            </w:del>
          </w:p>
        </w:tc>
        <w:bookmarkStart w:id="4520" w:name="_Toc71197405"/>
        <w:bookmarkEnd w:id="4520"/>
      </w:tr>
      <w:tr w:rsidR="007E48C8" w:rsidRPr="009B2BD3" w:rsidDel="009661CB" w14:paraId="3A9755BF" w14:textId="5BEF62C4" w:rsidTr="00CE781C">
        <w:trPr>
          <w:gridAfter w:val="1"/>
          <w:wAfter w:w="161" w:type="dxa"/>
          <w:trHeight w:val="291"/>
          <w:jc w:val="center"/>
          <w:del w:id="4521" w:author="Fegie" w:date="2021-04-28T12:03:00Z"/>
        </w:trPr>
        <w:tc>
          <w:tcPr>
            <w:tcW w:w="558" w:type="dxa"/>
          </w:tcPr>
          <w:p w14:paraId="71563A1F" w14:textId="2123A6F8" w:rsidR="007E48C8" w:rsidRPr="009B2BD3" w:rsidDel="009661CB" w:rsidRDefault="007E48C8" w:rsidP="00E64824">
            <w:pPr>
              <w:rPr>
                <w:del w:id="4522" w:author="Fegie" w:date="2021-04-28T12:03:00Z"/>
                <w:rFonts w:ascii="標楷體" w:eastAsia="標楷體" w:hAnsi="標楷體"/>
              </w:rPr>
            </w:pPr>
            <w:del w:id="452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4</w:delText>
              </w:r>
              <w:bookmarkStart w:id="4524" w:name="_Toc71197406"/>
              <w:bookmarkEnd w:id="4524"/>
            </w:del>
          </w:p>
        </w:tc>
        <w:tc>
          <w:tcPr>
            <w:tcW w:w="2166" w:type="dxa"/>
            <w:gridSpan w:val="2"/>
          </w:tcPr>
          <w:p w14:paraId="1400A064" w14:textId="1500A18C" w:rsidR="007E48C8" w:rsidRPr="009B2BD3" w:rsidDel="009661CB" w:rsidRDefault="007E48C8" w:rsidP="00E64824">
            <w:pPr>
              <w:rPr>
                <w:del w:id="4525" w:author="Fegie" w:date="2021-04-28T12:03:00Z"/>
                <w:rFonts w:ascii="標楷體" w:eastAsia="標楷體" w:hAnsi="標楷體"/>
              </w:rPr>
            </w:pPr>
            <w:del w:id="452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4527" w:name="_Toc71197407"/>
              <w:bookmarkEnd w:id="4527"/>
            </w:del>
          </w:p>
        </w:tc>
        <w:tc>
          <w:tcPr>
            <w:tcW w:w="1296" w:type="dxa"/>
            <w:gridSpan w:val="2"/>
          </w:tcPr>
          <w:p w14:paraId="7715C9CE" w14:textId="0CC12EAC" w:rsidR="007E48C8" w:rsidRPr="00A04243" w:rsidDel="009661CB" w:rsidRDefault="007E48C8" w:rsidP="00A4784A">
            <w:pPr>
              <w:rPr>
                <w:del w:id="4528" w:author="Fegie" w:date="2021-04-28T12:03:00Z"/>
                <w:rFonts w:ascii="標楷體" w:eastAsia="標楷體" w:hAnsi="標楷體"/>
              </w:rPr>
            </w:pPr>
            <w:del w:id="4529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4530" w:name="_Toc71197408"/>
              <w:bookmarkEnd w:id="4530"/>
            </w:del>
          </w:p>
        </w:tc>
        <w:tc>
          <w:tcPr>
            <w:tcW w:w="1072" w:type="dxa"/>
            <w:gridSpan w:val="2"/>
          </w:tcPr>
          <w:p w14:paraId="19EBEDDB" w14:textId="6A2831E8" w:rsidR="007E48C8" w:rsidRPr="009B2BD3" w:rsidDel="009661CB" w:rsidRDefault="007E48C8" w:rsidP="00E64824">
            <w:pPr>
              <w:rPr>
                <w:del w:id="4531" w:author="Fegie" w:date="2021-04-28T12:03:00Z"/>
                <w:rFonts w:ascii="標楷體" w:eastAsia="標楷體" w:hAnsi="標楷體"/>
              </w:rPr>
            </w:pPr>
            <w:bookmarkStart w:id="4532" w:name="_Toc71197409"/>
            <w:bookmarkEnd w:id="4532"/>
          </w:p>
        </w:tc>
        <w:tc>
          <w:tcPr>
            <w:tcW w:w="1147" w:type="dxa"/>
            <w:gridSpan w:val="2"/>
          </w:tcPr>
          <w:p w14:paraId="0B10B484" w14:textId="230F7EAE" w:rsidR="007E48C8" w:rsidRPr="009B2BD3" w:rsidDel="009661CB" w:rsidRDefault="007E48C8" w:rsidP="00E64824">
            <w:pPr>
              <w:rPr>
                <w:del w:id="4533" w:author="Fegie" w:date="2021-04-28T12:03:00Z"/>
                <w:rFonts w:ascii="標楷體" w:eastAsia="標楷體" w:hAnsi="標楷體"/>
              </w:rPr>
            </w:pPr>
            <w:bookmarkStart w:id="4534" w:name="_Toc71197410"/>
            <w:bookmarkEnd w:id="4534"/>
          </w:p>
        </w:tc>
        <w:tc>
          <w:tcPr>
            <w:tcW w:w="667" w:type="dxa"/>
            <w:gridSpan w:val="2"/>
          </w:tcPr>
          <w:p w14:paraId="1AE9EA25" w14:textId="33F080AE" w:rsidR="007E48C8" w:rsidRPr="009B2BD3" w:rsidDel="009661CB" w:rsidRDefault="007E48C8" w:rsidP="00E64824">
            <w:pPr>
              <w:rPr>
                <w:del w:id="4535" w:author="Fegie" w:date="2021-04-28T12:03:00Z"/>
                <w:rFonts w:ascii="標楷體" w:eastAsia="標楷體" w:hAnsi="標楷體"/>
              </w:rPr>
            </w:pPr>
            <w:del w:id="453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537" w:name="_Toc71197411"/>
              <w:bookmarkEnd w:id="4537"/>
            </w:del>
          </w:p>
        </w:tc>
        <w:tc>
          <w:tcPr>
            <w:tcW w:w="692" w:type="dxa"/>
            <w:gridSpan w:val="2"/>
          </w:tcPr>
          <w:p w14:paraId="1AC85E24" w14:textId="2C855021" w:rsidR="007E48C8" w:rsidRPr="009B2BD3" w:rsidDel="009661CB" w:rsidRDefault="007E48C8" w:rsidP="00E64824">
            <w:pPr>
              <w:rPr>
                <w:del w:id="4538" w:author="Fegie" w:date="2021-04-28T12:03:00Z"/>
                <w:rFonts w:ascii="標楷體" w:eastAsia="標楷體" w:hAnsi="標楷體"/>
              </w:rPr>
            </w:pPr>
            <w:bookmarkStart w:id="4539" w:name="_Toc71197412"/>
            <w:bookmarkEnd w:id="4539"/>
          </w:p>
        </w:tc>
        <w:tc>
          <w:tcPr>
            <w:tcW w:w="3423" w:type="dxa"/>
          </w:tcPr>
          <w:p w14:paraId="13D0569C" w14:textId="529C943A" w:rsidR="007E48C8" w:rsidRPr="009B2BD3" w:rsidDel="009661CB" w:rsidRDefault="007E48C8" w:rsidP="00E64824">
            <w:pPr>
              <w:rPr>
                <w:del w:id="4540" w:author="Fegie" w:date="2021-04-28T12:03:00Z"/>
                <w:rFonts w:ascii="標楷體" w:eastAsia="標楷體" w:hAnsi="標楷體"/>
              </w:rPr>
            </w:pPr>
            <w:del w:id="454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542" w:name="_Toc71197413"/>
              <w:bookmarkEnd w:id="4542"/>
            </w:del>
          </w:p>
        </w:tc>
        <w:bookmarkStart w:id="4543" w:name="_Toc71197414"/>
        <w:bookmarkEnd w:id="4543"/>
      </w:tr>
      <w:tr w:rsidR="007E48C8" w:rsidRPr="009B2BD3" w:rsidDel="009661CB" w14:paraId="7CB8F874" w14:textId="01DCDB99" w:rsidTr="00CE781C">
        <w:trPr>
          <w:gridAfter w:val="1"/>
          <w:wAfter w:w="161" w:type="dxa"/>
          <w:trHeight w:val="291"/>
          <w:jc w:val="center"/>
          <w:del w:id="4544" w:author="Fegie" w:date="2021-04-28T12:03:00Z"/>
        </w:trPr>
        <w:tc>
          <w:tcPr>
            <w:tcW w:w="558" w:type="dxa"/>
          </w:tcPr>
          <w:p w14:paraId="5AC14744" w14:textId="7789D3E2" w:rsidR="007E48C8" w:rsidRPr="009B2BD3" w:rsidDel="009661CB" w:rsidRDefault="007E48C8" w:rsidP="00E64824">
            <w:pPr>
              <w:rPr>
                <w:del w:id="4545" w:author="Fegie" w:date="2021-04-28T12:03:00Z"/>
                <w:rFonts w:ascii="標楷體" w:eastAsia="標楷體" w:hAnsi="標楷體"/>
              </w:rPr>
            </w:pPr>
            <w:del w:id="454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4547" w:name="_Toc71197415"/>
              <w:bookmarkEnd w:id="4547"/>
            </w:del>
          </w:p>
        </w:tc>
        <w:tc>
          <w:tcPr>
            <w:tcW w:w="2166" w:type="dxa"/>
            <w:gridSpan w:val="2"/>
          </w:tcPr>
          <w:p w14:paraId="43D7F576" w14:textId="29D6F602" w:rsidR="007E48C8" w:rsidRPr="009B2BD3" w:rsidDel="009661CB" w:rsidRDefault="007E48C8" w:rsidP="00E64824">
            <w:pPr>
              <w:rPr>
                <w:del w:id="4548" w:author="Fegie" w:date="2021-04-28T12:03:00Z"/>
                <w:rFonts w:ascii="標楷體" w:eastAsia="標楷體" w:hAnsi="標楷體"/>
              </w:rPr>
            </w:pPr>
            <w:del w:id="454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4550" w:name="_Toc71197416"/>
              <w:bookmarkEnd w:id="4550"/>
            </w:del>
          </w:p>
        </w:tc>
        <w:tc>
          <w:tcPr>
            <w:tcW w:w="1296" w:type="dxa"/>
            <w:gridSpan w:val="2"/>
          </w:tcPr>
          <w:p w14:paraId="4EF09013" w14:textId="76942724" w:rsidR="007E48C8" w:rsidRPr="00A04243" w:rsidDel="009661CB" w:rsidRDefault="007E48C8" w:rsidP="00A4784A">
            <w:pPr>
              <w:rPr>
                <w:del w:id="4551" w:author="Fegie" w:date="2021-04-28T12:03:00Z"/>
                <w:rFonts w:ascii="標楷體" w:eastAsia="標楷體" w:hAnsi="標楷體"/>
              </w:rPr>
            </w:pPr>
            <w:del w:id="45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4553" w:name="_Toc71197417"/>
              <w:bookmarkEnd w:id="4553"/>
            </w:del>
          </w:p>
        </w:tc>
        <w:tc>
          <w:tcPr>
            <w:tcW w:w="1072" w:type="dxa"/>
            <w:gridSpan w:val="2"/>
          </w:tcPr>
          <w:p w14:paraId="7DD40B6E" w14:textId="2CAE9886" w:rsidR="007E48C8" w:rsidRPr="009B2BD3" w:rsidDel="009661CB" w:rsidRDefault="007E48C8" w:rsidP="00E64824">
            <w:pPr>
              <w:rPr>
                <w:del w:id="4554" w:author="Fegie" w:date="2021-04-28T12:03:00Z"/>
                <w:rFonts w:ascii="標楷體" w:eastAsia="標楷體" w:hAnsi="標楷體"/>
              </w:rPr>
            </w:pPr>
            <w:bookmarkStart w:id="4555" w:name="_Toc71197418"/>
            <w:bookmarkEnd w:id="4555"/>
          </w:p>
        </w:tc>
        <w:tc>
          <w:tcPr>
            <w:tcW w:w="1147" w:type="dxa"/>
            <w:gridSpan w:val="2"/>
          </w:tcPr>
          <w:p w14:paraId="4AC775B1" w14:textId="411E1DAD" w:rsidR="007E48C8" w:rsidRPr="009B2BD3" w:rsidDel="009661CB" w:rsidRDefault="007E48C8" w:rsidP="00E64824">
            <w:pPr>
              <w:rPr>
                <w:del w:id="4556" w:author="Fegie" w:date="2021-04-28T12:03:00Z"/>
                <w:rFonts w:ascii="標楷體" w:eastAsia="標楷體" w:hAnsi="標楷體"/>
              </w:rPr>
            </w:pPr>
            <w:bookmarkStart w:id="4557" w:name="_Toc71197419"/>
            <w:bookmarkEnd w:id="4557"/>
          </w:p>
        </w:tc>
        <w:tc>
          <w:tcPr>
            <w:tcW w:w="667" w:type="dxa"/>
            <w:gridSpan w:val="2"/>
          </w:tcPr>
          <w:p w14:paraId="60FAF585" w14:textId="3AB72D34" w:rsidR="007E48C8" w:rsidRPr="009B2BD3" w:rsidDel="009661CB" w:rsidRDefault="007E48C8" w:rsidP="00E64824">
            <w:pPr>
              <w:rPr>
                <w:del w:id="4558" w:author="Fegie" w:date="2021-04-28T12:03:00Z"/>
                <w:rFonts w:ascii="標楷體" w:eastAsia="標楷體" w:hAnsi="標楷體"/>
              </w:rPr>
            </w:pPr>
            <w:del w:id="455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560" w:name="_Toc71197420"/>
              <w:bookmarkEnd w:id="4560"/>
            </w:del>
          </w:p>
        </w:tc>
        <w:tc>
          <w:tcPr>
            <w:tcW w:w="692" w:type="dxa"/>
            <w:gridSpan w:val="2"/>
          </w:tcPr>
          <w:p w14:paraId="16A9D094" w14:textId="204DEC46" w:rsidR="007E48C8" w:rsidRPr="009B2BD3" w:rsidDel="009661CB" w:rsidRDefault="007E48C8" w:rsidP="00E64824">
            <w:pPr>
              <w:rPr>
                <w:del w:id="4561" w:author="Fegie" w:date="2021-04-28T12:03:00Z"/>
                <w:rFonts w:ascii="標楷體" w:eastAsia="標楷體" w:hAnsi="標楷體"/>
              </w:rPr>
            </w:pPr>
            <w:bookmarkStart w:id="4562" w:name="_Toc71197421"/>
            <w:bookmarkEnd w:id="4562"/>
          </w:p>
        </w:tc>
        <w:tc>
          <w:tcPr>
            <w:tcW w:w="3423" w:type="dxa"/>
          </w:tcPr>
          <w:p w14:paraId="0BB36867" w14:textId="16EC49EE" w:rsidR="007E48C8" w:rsidRPr="009B2BD3" w:rsidDel="009661CB" w:rsidRDefault="007E48C8" w:rsidP="00E64824">
            <w:pPr>
              <w:rPr>
                <w:del w:id="4563" w:author="Fegie" w:date="2021-04-28T12:03:00Z"/>
                <w:rFonts w:ascii="標楷體" w:eastAsia="標楷體" w:hAnsi="標楷體"/>
              </w:rPr>
            </w:pPr>
            <w:del w:id="456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565" w:name="_Toc71197422"/>
              <w:bookmarkEnd w:id="4565"/>
            </w:del>
          </w:p>
        </w:tc>
        <w:bookmarkStart w:id="4566" w:name="_Toc71197423"/>
        <w:bookmarkEnd w:id="4566"/>
      </w:tr>
      <w:tr w:rsidR="007E48C8" w:rsidRPr="009B2BD3" w:rsidDel="009661CB" w14:paraId="56BBC347" w14:textId="66277182" w:rsidTr="00CE781C">
        <w:trPr>
          <w:gridAfter w:val="1"/>
          <w:wAfter w:w="161" w:type="dxa"/>
          <w:trHeight w:val="291"/>
          <w:jc w:val="center"/>
          <w:del w:id="4567" w:author="Fegie" w:date="2021-04-28T12:03:00Z"/>
        </w:trPr>
        <w:tc>
          <w:tcPr>
            <w:tcW w:w="558" w:type="dxa"/>
          </w:tcPr>
          <w:p w14:paraId="5F206D74" w14:textId="79628D6B" w:rsidR="007E48C8" w:rsidRPr="009B2BD3" w:rsidDel="009661CB" w:rsidRDefault="007E48C8" w:rsidP="00E64824">
            <w:pPr>
              <w:rPr>
                <w:del w:id="4568" w:author="Fegie" w:date="2021-04-28T12:03:00Z"/>
                <w:rFonts w:ascii="標楷體" w:eastAsia="標楷體" w:hAnsi="標楷體"/>
              </w:rPr>
            </w:pPr>
            <w:del w:id="456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4570" w:name="_Toc71197424"/>
              <w:bookmarkEnd w:id="4570"/>
            </w:del>
          </w:p>
        </w:tc>
        <w:tc>
          <w:tcPr>
            <w:tcW w:w="2166" w:type="dxa"/>
            <w:gridSpan w:val="2"/>
          </w:tcPr>
          <w:p w14:paraId="7A13E9F5" w14:textId="500AD0CB" w:rsidR="007E48C8" w:rsidRPr="00CE781C" w:rsidDel="009661CB" w:rsidRDefault="007E48C8" w:rsidP="00E64824">
            <w:pPr>
              <w:rPr>
                <w:del w:id="457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7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4573" w:name="_Toc71197425"/>
              <w:bookmarkEnd w:id="4573"/>
            </w:del>
          </w:p>
        </w:tc>
        <w:tc>
          <w:tcPr>
            <w:tcW w:w="1296" w:type="dxa"/>
            <w:gridSpan w:val="2"/>
          </w:tcPr>
          <w:p w14:paraId="69034EA4" w14:textId="6DF24173" w:rsidR="007E48C8" w:rsidRPr="00CE781C" w:rsidDel="009661CB" w:rsidRDefault="007E48C8" w:rsidP="00A4784A">
            <w:pPr>
              <w:rPr>
                <w:del w:id="457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7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76" w:name="_Toc71197426"/>
              <w:bookmarkEnd w:id="4576"/>
            </w:del>
          </w:p>
        </w:tc>
        <w:tc>
          <w:tcPr>
            <w:tcW w:w="1072" w:type="dxa"/>
            <w:gridSpan w:val="2"/>
          </w:tcPr>
          <w:p w14:paraId="3EECE67C" w14:textId="01C5CCB2" w:rsidR="007E48C8" w:rsidRPr="00CE781C" w:rsidDel="009661CB" w:rsidRDefault="007E48C8" w:rsidP="00E64824">
            <w:pPr>
              <w:rPr>
                <w:del w:id="457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78" w:name="_Toc71197427"/>
            <w:bookmarkEnd w:id="4578"/>
          </w:p>
        </w:tc>
        <w:tc>
          <w:tcPr>
            <w:tcW w:w="1147" w:type="dxa"/>
            <w:gridSpan w:val="2"/>
            <w:vMerge w:val="restart"/>
          </w:tcPr>
          <w:p w14:paraId="2152F505" w14:textId="3A778095" w:rsidR="007E48C8" w:rsidRPr="00CE781C" w:rsidDel="009661CB" w:rsidRDefault="007E48C8" w:rsidP="00E64824">
            <w:pPr>
              <w:rPr>
                <w:del w:id="457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80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4581" w:name="_Toc71197428"/>
              <w:bookmarkEnd w:id="4581"/>
            </w:del>
          </w:p>
        </w:tc>
        <w:tc>
          <w:tcPr>
            <w:tcW w:w="667" w:type="dxa"/>
            <w:gridSpan w:val="2"/>
            <w:vMerge w:val="restart"/>
          </w:tcPr>
          <w:p w14:paraId="068E8FB8" w14:textId="50FDB4A3" w:rsidR="007E48C8" w:rsidRPr="00CE781C" w:rsidDel="009661CB" w:rsidRDefault="007E48C8" w:rsidP="00E64824">
            <w:pPr>
              <w:rPr>
                <w:del w:id="458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8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V</w:delText>
              </w:r>
              <w:bookmarkStart w:id="4584" w:name="_Toc71197429"/>
              <w:bookmarkEnd w:id="4584"/>
            </w:del>
          </w:p>
        </w:tc>
        <w:tc>
          <w:tcPr>
            <w:tcW w:w="692" w:type="dxa"/>
            <w:gridSpan w:val="2"/>
          </w:tcPr>
          <w:p w14:paraId="262C4396" w14:textId="3007A67C" w:rsidR="007E48C8" w:rsidRPr="00CE781C" w:rsidDel="009661CB" w:rsidRDefault="007E48C8" w:rsidP="00E64824">
            <w:pPr>
              <w:rPr>
                <w:del w:id="458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86" w:name="_Toc71197430"/>
            <w:bookmarkEnd w:id="4586"/>
          </w:p>
        </w:tc>
        <w:tc>
          <w:tcPr>
            <w:tcW w:w="3423" w:type="dxa"/>
            <w:vMerge w:val="restart"/>
          </w:tcPr>
          <w:p w14:paraId="0B299EBF" w14:textId="76EC668F" w:rsidR="007E48C8" w:rsidRPr="00CE781C" w:rsidDel="009661CB" w:rsidRDefault="007E48C8" w:rsidP="00E64824">
            <w:pPr>
              <w:rPr>
                <w:del w:id="458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8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i.聯絡電話、手機號碼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4589" w:name="_Toc71197431"/>
              <w:bookmarkEnd w:id="4589"/>
            </w:del>
          </w:p>
        </w:tc>
        <w:bookmarkStart w:id="4590" w:name="_Toc71197432"/>
        <w:bookmarkEnd w:id="4590"/>
      </w:tr>
      <w:tr w:rsidR="007E48C8" w:rsidRPr="009B2BD3" w:rsidDel="009661CB" w14:paraId="4221D6D1" w14:textId="5CCB1CD1" w:rsidTr="00CE781C">
        <w:trPr>
          <w:gridAfter w:val="1"/>
          <w:wAfter w:w="161" w:type="dxa"/>
          <w:trHeight w:val="291"/>
          <w:jc w:val="center"/>
          <w:del w:id="4591" w:author="Fegie" w:date="2021-04-28T12:03:00Z"/>
        </w:trPr>
        <w:tc>
          <w:tcPr>
            <w:tcW w:w="558" w:type="dxa"/>
          </w:tcPr>
          <w:p w14:paraId="7C3F55FA" w14:textId="123A8848" w:rsidR="007E48C8" w:rsidRPr="009B2BD3" w:rsidDel="009661CB" w:rsidRDefault="007E48C8" w:rsidP="00E64824">
            <w:pPr>
              <w:rPr>
                <w:del w:id="4592" w:author="Fegie" w:date="2021-04-28T12:03:00Z"/>
                <w:rFonts w:ascii="標楷體" w:eastAsia="標楷體" w:hAnsi="標楷體"/>
              </w:rPr>
            </w:pPr>
            <w:bookmarkStart w:id="4593" w:name="_Toc71197433"/>
            <w:bookmarkEnd w:id="4593"/>
          </w:p>
        </w:tc>
        <w:tc>
          <w:tcPr>
            <w:tcW w:w="2166" w:type="dxa"/>
            <w:gridSpan w:val="2"/>
          </w:tcPr>
          <w:p w14:paraId="24D25A33" w14:textId="7FF93557" w:rsidR="007E48C8" w:rsidRPr="00CE781C" w:rsidDel="009661CB" w:rsidRDefault="007E48C8" w:rsidP="00E64824">
            <w:pPr>
              <w:rPr>
                <w:del w:id="459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95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4596" w:name="_Toc71197434"/>
              <w:bookmarkEnd w:id="4596"/>
            </w:del>
          </w:p>
        </w:tc>
        <w:tc>
          <w:tcPr>
            <w:tcW w:w="1296" w:type="dxa"/>
            <w:gridSpan w:val="2"/>
          </w:tcPr>
          <w:p w14:paraId="34DB0C1A" w14:textId="51BA44D8" w:rsidR="007E48C8" w:rsidRPr="00CE781C" w:rsidDel="009661CB" w:rsidRDefault="007E48C8" w:rsidP="00A4784A">
            <w:pPr>
              <w:rPr>
                <w:del w:id="459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9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99" w:name="_Toc71197435"/>
              <w:bookmarkEnd w:id="4599"/>
            </w:del>
          </w:p>
        </w:tc>
        <w:tc>
          <w:tcPr>
            <w:tcW w:w="1072" w:type="dxa"/>
            <w:gridSpan w:val="2"/>
          </w:tcPr>
          <w:p w14:paraId="526C166A" w14:textId="71EFEE54" w:rsidR="007E48C8" w:rsidRPr="00CE781C" w:rsidDel="009661CB" w:rsidRDefault="007E48C8" w:rsidP="00E64824">
            <w:pPr>
              <w:rPr>
                <w:del w:id="460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01" w:name="_Toc71197436"/>
            <w:bookmarkEnd w:id="4601"/>
          </w:p>
        </w:tc>
        <w:tc>
          <w:tcPr>
            <w:tcW w:w="1147" w:type="dxa"/>
            <w:gridSpan w:val="2"/>
            <w:vMerge/>
          </w:tcPr>
          <w:p w14:paraId="17A4B99A" w14:textId="1C9700E2" w:rsidR="007E48C8" w:rsidRPr="00CE781C" w:rsidDel="009661CB" w:rsidRDefault="007E48C8" w:rsidP="00E64824">
            <w:pPr>
              <w:rPr>
                <w:del w:id="460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03" w:name="_Toc71197437"/>
            <w:bookmarkEnd w:id="4603"/>
          </w:p>
        </w:tc>
        <w:tc>
          <w:tcPr>
            <w:tcW w:w="667" w:type="dxa"/>
            <w:gridSpan w:val="2"/>
            <w:vMerge/>
          </w:tcPr>
          <w:p w14:paraId="2570FB4D" w14:textId="68099506" w:rsidR="007E48C8" w:rsidRPr="00CE781C" w:rsidDel="009661CB" w:rsidRDefault="007E48C8" w:rsidP="00E64824">
            <w:pPr>
              <w:rPr>
                <w:del w:id="460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05" w:name="_Toc71197438"/>
            <w:bookmarkEnd w:id="4605"/>
          </w:p>
        </w:tc>
        <w:tc>
          <w:tcPr>
            <w:tcW w:w="692" w:type="dxa"/>
            <w:gridSpan w:val="2"/>
          </w:tcPr>
          <w:p w14:paraId="7A656ED8" w14:textId="52A6E67D" w:rsidR="007E48C8" w:rsidRPr="00CE781C" w:rsidDel="009661CB" w:rsidRDefault="007E48C8" w:rsidP="00E64824">
            <w:pPr>
              <w:rPr>
                <w:del w:id="460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07" w:name="_Toc71197439"/>
            <w:bookmarkEnd w:id="4607"/>
          </w:p>
        </w:tc>
        <w:tc>
          <w:tcPr>
            <w:tcW w:w="3423" w:type="dxa"/>
            <w:vMerge/>
          </w:tcPr>
          <w:p w14:paraId="205A4550" w14:textId="67E5250C" w:rsidR="007E48C8" w:rsidRPr="00CE781C" w:rsidDel="009661CB" w:rsidRDefault="007E48C8" w:rsidP="00E64824">
            <w:pPr>
              <w:rPr>
                <w:del w:id="460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09" w:name="_Toc71197440"/>
            <w:bookmarkEnd w:id="4609"/>
          </w:p>
        </w:tc>
        <w:bookmarkStart w:id="4610" w:name="_Toc71197441"/>
        <w:bookmarkEnd w:id="4610"/>
      </w:tr>
      <w:tr w:rsidR="007E48C8" w:rsidRPr="009B2BD3" w:rsidDel="009661CB" w14:paraId="04613C7C" w14:textId="6169DAAC" w:rsidTr="00CE781C">
        <w:trPr>
          <w:gridAfter w:val="1"/>
          <w:wAfter w:w="161" w:type="dxa"/>
          <w:trHeight w:val="291"/>
          <w:jc w:val="center"/>
          <w:del w:id="4611" w:author="Fegie" w:date="2021-04-28T12:03:00Z"/>
        </w:trPr>
        <w:tc>
          <w:tcPr>
            <w:tcW w:w="558" w:type="dxa"/>
          </w:tcPr>
          <w:p w14:paraId="273AF814" w14:textId="771D677F" w:rsidR="007E48C8" w:rsidRPr="009B2BD3" w:rsidDel="009661CB" w:rsidRDefault="007E48C8" w:rsidP="00E64824">
            <w:pPr>
              <w:rPr>
                <w:del w:id="4612" w:author="Fegie" w:date="2021-04-28T12:03:00Z"/>
                <w:rFonts w:ascii="標楷體" w:eastAsia="標楷體" w:hAnsi="標楷體"/>
              </w:rPr>
            </w:pPr>
            <w:bookmarkStart w:id="4613" w:name="_Toc71197442"/>
            <w:bookmarkEnd w:id="4613"/>
          </w:p>
        </w:tc>
        <w:tc>
          <w:tcPr>
            <w:tcW w:w="2166" w:type="dxa"/>
            <w:gridSpan w:val="2"/>
          </w:tcPr>
          <w:p w14:paraId="1C4BDD2D" w14:textId="5176DD02" w:rsidR="007E48C8" w:rsidRPr="00CE781C" w:rsidDel="009661CB" w:rsidRDefault="007E48C8" w:rsidP="00E64824">
            <w:pPr>
              <w:rPr>
                <w:del w:id="461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15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616" w:name="_Toc71197443"/>
              <w:bookmarkEnd w:id="4616"/>
            </w:del>
          </w:p>
        </w:tc>
        <w:tc>
          <w:tcPr>
            <w:tcW w:w="1296" w:type="dxa"/>
            <w:gridSpan w:val="2"/>
          </w:tcPr>
          <w:p w14:paraId="2570CCE2" w14:textId="7F1507CF" w:rsidR="007E48C8" w:rsidRPr="00CE781C" w:rsidDel="009661CB" w:rsidRDefault="007E48C8" w:rsidP="00A4784A">
            <w:pPr>
              <w:rPr>
                <w:del w:id="461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1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4619" w:name="_Toc71197444"/>
              <w:bookmarkEnd w:id="4619"/>
            </w:del>
          </w:p>
        </w:tc>
        <w:tc>
          <w:tcPr>
            <w:tcW w:w="1072" w:type="dxa"/>
            <w:gridSpan w:val="2"/>
          </w:tcPr>
          <w:p w14:paraId="7370C327" w14:textId="64D97AD2" w:rsidR="007E48C8" w:rsidRPr="00CE781C" w:rsidDel="009661CB" w:rsidRDefault="007E48C8" w:rsidP="00E64824">
            <w:pPr>
              <w:rPr>
                <w:del w:id="462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21" w:name="_Toc71197445"/>
            <w:bookmarkEnd w:id="4621"/>
          </w:p>
        </w:tc>
        <w:tc>
          <w:tcPr>
            <w:tcW w:w="1147" w:type="dxa"/>
            <w:gridSpan w:val="2"/>
            <w:vMerge/>
          </w:tcPr>
          <w:p w14:paraId="47FBB331" w14:textId="0649B66A" w:rsidR="007E48C8" w:rsidRPr="00CE781C" w:rsidDel="009661CB" w:rsidRDefault="007E48C8" w:rsidP="00E64824">
            <w:pPr>
              <w:rPr>
                <w:del w:id="462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23" w:name="_Toc71197446"/>
            <w:bookmarkEnd w:id="4623"/>
          </w:p>
        </w:tc>
        <w:tc>
          <w:tcPr>
            <w:tcW w:w="667" w:type="dxa"/>
            <w:gridSpan w:val="2"/>
            <w:vMerge/>
          </w:tcPr>
          <w:p w14:paraId="1E163ABD" w14:textId="54E7B81B" w:rsidR="007E48C8" w:rsidRPr="00CE781C" w:rsidDel="009661CB" w:rsidRDefault="007E48C8" w:rsidP="00E64824">
            <w:pPr>
              <w:rPr>
                <w:del w:id="462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25" w:name="_Toc71197447"/>
            <w:bookmarkEnd w:id="4625"/>
          </w:p>
        </w:tc>
        <w:tc>
          <w:tcPr>
            <w:tcW w:w="692" w:type="dxa"/>
            <w:gridSpan w:val="2"/>
          </w:tcPr>
          <w:p w14:paraId="55D839A1" w14:textId="588EB51B" w:rsidR="007E48C8" w:rsidRPr="00CE781C" w:rsidDel="009661CB" w:rsidRDefault="007E48C8" w:rsidP="00E64824">
            <w:pPr>
              <w:rPr>
                <w:del w:id="462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27" w:name="_Toc71197448"/>
            <w:bookmarkEnd w:id="4627"/>
          </w:p>
        </w:tc>
        <w:tc>
          <w:tcPr>
            <w:tcW w:w="3423" w:type="dxa"/>
            <w:vMerge/>
          </w:tcPr>
          <w:p w14:paraId="6327AE94" w14:textId="75C6A9B7" w:rsidR="007E48C8" w:rsidRPr="00CE781C" w:rsidDel="009661CB" w:rsidRDefault="007E48C8" w:rsidP="00E64824">
            <w:pPr>
              <w:rPr>
                <w:del w:id="462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29" w:name="_Toc71197449"/>
            <w:bookmarkEnd w:id="4629"/>
          </w:p>
        </w:tc>
        <w:bookmarkStart w:id="4630" w:name="_Toc71197450"/>
        <w:bookmarkEnd w:id="4630"/>
      </w:tr>
      <w:tr w:rsidR="007E48C8" w:rsidRPr="009B2BD3" w:rsidDel="009661CB" w14:paraId="5481C681" w14:textId="13B24354" w:rsidTr="00CE781C">
        <w:trPr>
          <w:gridAfter w:val="1"/>
          <w:wAfter w:w="161" w:type="dxa"/>
          <w:trHeight w:val="291"/>
          <w:jc w:val="center"/>
          <w:del w:id="4631" w:author="Fegie" w:date="2021-04-28T12:03:00Z"/>
        </w:trPr>
        <w:tc>
          <w:tcPr>
            <w:tcW w:w="558" w:type="dxa"/>
          </w:tcPr>
          <w:p w14:paraId="215A16EC" w14:textId="34F6E8CE" w:rsidR="007E48C8" w:rsidRPr="009B2BD3" w:rsidDel="009661CB" w:rsidRDefault="007E48C8" w:rsidP="00E64824">
            <w:pPr>
              <w:rPr>
                <w:del w:id="4632" w:author="Fegie" w:date="2021-04-28T12:03:00Z"/>
                <w:rFonts w:ascii="標楷體" w:eastAsia="標楷體" w:hAnsi="標楷體"/>
              </w:rPr>
            </w:pPr>
            <w:bookmarkStart w:id="4633" w:name="_Toc71197451"/>
            <w:bookmarkEnd w:id="4633"/>
          </w:p>
        </w:tc>
        <w:tc>
          <w:tcPr>
            <w:tcW w:w="2166" w:type="dxa"/>
            <w:gridSpan w:val="2"/>
          </w:tcPr>
          <w:p w14:paraId="182E2637" w14:textId="4F272C20" w:rsidR="007E48C8" w:rsidRPr="00CE781C" w:rsidDel="009661CB" w:rsidRDefault="007E48C8" w:rsidP="00E64824">
            <w:pPr>
              <w:rPr>
                <w:del w:id="463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35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636" w:name="_Toc71197452"/>
              <w:bookmarkEnd w:id="4636"/>
            </w:del>
          </w:p>
        </w:tc>
        <w:tc>
          <w:tcPr>
            <w:tcW w:w="1296" w:type="dxa"/>
            <w:gridSpan w:val="2"/>
          </w:tcPr>
          <w:p w14:paraId="3D7CD496" w14:textId="75D871AA" w:rsidR="007E48C8" w:rsidRPr="00CE781C" w:rsidDel="009661CB" w:rsidRDefault="007E48C8" w:rsidP="00A4784A">
            <w:pPr>
              <w:rPr>
                <w:del w:id="463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3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4639" w:name="_Toc71197453"/>
              <w:bookmarkEnd w:id="4639"/>
            </w:del>
          </w:p>
        </w:tc>
        <w:tc>
          <w:tcPr>
            <w:tcW w:w="1072" w:type="dxa"/>
            <w:gridSpan w:val="2"/>
          </w:tcPr>
          <w:p w14:paraId="78F458B4" w14:textId="0B8D80E5" w:rsidR="007E48C8" w:rsidRPr="00CE781C" w:rsidDel="009661CB" w:rsidRDefault="007E48C8" w:rsidP="00E64824">
            <w:pPr>
              <w:rPr>
                <w:del w:id="464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41" w:name="_Toc71197454"/>
            <w:bookmarkEnd w:id="4641"/>
          </w:p>
        </w:tc>
        <w:tc>
          <w:tcPr>
            <w:tcW w:w="1147" w:type="dxa"/>
            <w:gridSpan w:val="2"/>
          </w:tcPr>
          <w:p w14:paraId="50FBE5E7" w14:textId="4E9687AA" w:rsidR="007E48C8" w:rsidRPr="00CE781C" w:rsidDel="009661CB" w:rsidRDefault="007E48C8" w:rsidP="00E64824">
            <w:pPr>
              <w:rPr>
                <w:del w:id="464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43" w:name="_Toc71197455"/>
            <w:bookmarkEnd w:id="4643"/>
          </w:p>
        </w:tc>
        <w:tc>
          <w:tcPr>
            <w:tcW w:w="667" w:type="dxa"/>
            <w:gridSpan w:val="2"/>
          </w:tcPr>
          <w:p w14:paraId="6AAFBA23" w14:textId="7FDF609E" w:rsidR="007E48C8" w:rsidRPr="00CE781C" w:rsidDel="009661CB" w:rsidRDefault="007E48C8" w:rsidP="00E64824">
            <w:pPr>
              <w:rPr>
                <w:del w:id="464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45" w:name="_Toc71197456"/>
            <w:bookmarkEnd w:id="4645"/>
          </w:p>
        </w:tc>
        <w:tc>
          <w:tcPr>
            <w:tcW w:w="692" w:type="dxa"/>
            <w:gridSpan w:val="2"/>
          </w:tcPr>
          <w:p w14:paraId="7284CE24" w14:textId="378A81C3" w:rsidR="007E48C8" w:rsidRPr="00CE781C" w:rsidDel="009661CB" w:rsidRDefault="007E48C8" w:rsidP="00E64824">
            <w:pPr>
              <w:rPr>
                <w:del w:id="464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47" w:name="_Toc71197457"/>
            <w:bookmarkEnd w:id="4647"/>
          </w:p>
        </w:tc>
        <w:tc>
          <w:tcPr>
            <w:tcW w:w="3423" w:type="dxa"/>
          </w:tcPr>
          <w:p w14:paraId="6BE53DD3" w14:textId="7D9D3975" w:rsidR="007E48C8" w:rsidRPr="00CE781C" w:rsidDel="009661CB" w:rsidRDefault="007E48C8" w:rsidP="00E64824">
            <w:pPr>
              <w:rPr>
                <w:del w:id="464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4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4650" w:name="_Toc71197458"/>
              <w:bookmarkEnd w:id="4650"/>
            </w:del>
          </w:p>
        </w:tc>
        <w:bookmarkStart w:id="4651" w:name="_Toc71197459"/>
        <w:bookmarkEnd w:id="4651"/>
      </w:tr>
      <w:tr w:rsidR="007E48C8" w:rsidRPr="009B2BD3" w:rsidDel="009661CB" w14:paraId="50B877D9" w14:textId="11A5B0E4" w:rsidTr="00CE781C">
        <w:trPr>
          <w:gridAfter w:val="1"/>
          <w:wAfter w:w="161" w:type="dxa"/>
          <w:trHeight w:val="291"/>
          <w:jc w:val="center"/>
          <w:del w:id="4652" w:author="Fegie" w:date="2021-04-28T12:03:00Z"/>
        </w:trPr>
        <w:tc>
          <w:tcPr>
            <w:tcW w:w="558" w:type="dxa"/>
          </w:tcPr>
          <w:p w14:paraId="11A930A3" w14:textId="24F52B20" w:rsidR="007E48C8" w:rsidRPr="009B2BD3" w:rsidDel="009661CB" w:rsidRDefault="007E48C8" w:rsidP="00E64824">
            <w:pPr>
              <w:rPr>
                <w:del w:id="4653" w:author="Fegie" w:date="2021-04-28T12:03:00Z"/>
                <w:rFonts w:ascii="標楷體" w:eastAsia="標楷體" w:hAnsi="標楷體"/>
              </w:rPr>
            </w:pPr>
            <w:del w:id="465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4655" w:name="_Toc71197460"/>
              <w:bookmarkEnd w:id="4655"/>
            </w:del>
          </w:p>
        </w:tc>
        <w:tc>
          <w:tcPr>
            <w:tcW w:w="2166" w:type="dxa"/>
            <w:gridSpan w:val="2"/>
          </w:tcPr>
          <w:p w14:paraId="22BB94AA" w14:textId="5547F064" w:rsidR="007E48C8" w:rsidRPr="009B2BD3" w:rsidDel="009661CB" w:rsidRDefault="007E48C8" w:rsidP="00E64824">
            <w:pPr>
              <w:rPr>
                <w:del w:id="4656" w:author="Fegie" w:date="2021-04-28T12:03:00Z"/>
                <w:rFonts w:ascii="標楷體" w:eastAsia="標楷體" w:hAnsi="標楷體"/>
              </w:rPr>
            </w:pPr>
            <w:del w:id="465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4658" w:name="_Toc71197461"/>
              <w:bookmarkEnd w:id="4658"/>
            </w:del>
          </w:p>
        </w:tc>
        <w:tc>
          <w:tcPr>
            <w:tcW w:w="1296" w:type="dxa"/>
            <w:gridSpan w:val="2"/>
          </w:tcPr>
          <w:p w14:paraId="1143011F" w14:textId="3BBE61D5" w:rsidR="007E48C8" w:rsidRPr="00A04243" w:rsidDel="009661CB" w:rsidRDefault="007E48C8" w:rsidP="00A4784A">
            <w:pPr>
              <w:rPr>
                <w:del w:id="4659" w:author="Fegie" w:date="2021-04-28T12:03:00Z"/>
                <w:rFonts w:ascii="標楷體" w:eastAsia="標楷體" w:hAnsi="標楷體"/>
              </w:rPr>
            </w:pPr>
            <w:del w:id="466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4661" w:name="_Toc71197462"/>
              <w:bookmarkEnd w:id="4661"/>
            </w:del>
          </w:p>
        </w:tc>
        <w:tc>
          <w:tcPr>
            <w:tcW w:w="1072" w:type="dxa"/>
            <w:gridSpan w:val="2"/>
          </w:tcPr>
          <w:p w14:paraId="528EC10D" w14:textId="11BBF183" w:rsidR="007E48C8" w:rsidRPr="009B2BD3" w:rsidDel="009661CB" w:rsidRDefault="007E48C8" w:rsidP="00E64824">
            <w:pPr>
              <w:rPr>
                <w:del w:id="4662" w:author="Fegie" w:date="2021-04-28T12:03:00Z"/>
                <w:rFonts w:ascii="標楷體" w:eastAsia="標楷體" w:hAnsi="標楷體"/>
              </w:rPr>
            </w:pPr>
            <w:bookmarkStart w:id="4663" w:name="_Toc71197463"/>
            <w:bookmarkEnd w:id="4663"/>
          </w:p>
        </w:tc>
        <w:tc>
          <w:tcPr>
            <w:tcW w:w="1147" w:type="dxa"/>
            <w:gridSpan w:val="2"/>
          </w:tcPr>
          <w:p w14:paraId="4990F1CE" w14:textId="722CECDA" w:rsidR="007E48C8" w:rsidRPr="009B2BD3" w:rsidDel="009661CB" w:rsidRDefault="007E48C8" w:rsidP="00E64824">
            <w:pPr>
              <w:rPr>
                <w:del w:id="4664" w:author="Fegie" w:date="2021-04-28T12:03:00Z"/>
                <w:rFonts w:ascii="標楷體" w:eastAsia="標楷體" w:hAnsi="標楷體"/>
              </w:rPr>
            </w:pPr>
            <w:bookmarkStart w:id="4665" w:name="_Toc71197464"/>
            <w:bookmarkEnd w:id="4665"/>
          </w:p>
        </w:tc>
        <w:tc>
          <w:tcPr>
            <w:tcW w:w="667" w:type="dxa"/>
            <w:gridSpan w:val="2"/>
          </w:tcPr>
          <w:p w14:paraId="58993CC2" w14:textId="4087653A" w:rsidR="007E48C8" w:rsidRPr="009B2BD3" w:rsidDel="009661CB" w:rsidRDefault="007E48C8" w:rsidP="00E64824">
            <w:pPr>
              <w:rPr>
                <w:del w:id="4666" w:author="Fegie" w:date="2021-04-28T12:03:00Z"/>
                <w:rFonts w:ascii="標楷體" w:eastAsia="標楷體" w:hAnsi="標楷體"/>
              </w:rPr>
            </w:pPr>
            <w:bookmarkStart w:id="4667" w:name="_Toc71197465"/>
            <w:bookmarkEnd w:id="4667"/>
          </w:p>
        </w:tc>
        <w:tc>
          <w:tcPr>
            <w:tcW w:w="692" w:type="dxa"/>
            <w:gridSpan w:val="2"/>
          </w:tcPr>
          <w:p w14:paraId="09BCBEEA" w14:textId="254329A1" w:rsidR="007E48C8" w:rsidRPr="009B2BD3" w:rsidDel="009661CB" w:rsidRDefault="007E48C8" w:rsidP="00E64824">
            <w:pPr>
              <w:rPr>
                <w:del w:id="4668" w:author="Fegie" w:date="2021-04-28T12:03:00Z"/>
                <w:rFonts w:ascii="標楷體" w:eastAsia="標楷體" w:hAnsi="標楷體"/>
              </w:rPr>
            </w:pPr>
            <w:bookmarkStart w:id="4669" w:name="_Toc71197466"/>
            <w:bookmarkEnd w:id="4669"/>
          </w:p>
        </w:tc>
        <w:tc>
          <w:tcPr>
            <w:tcW w:w="3423" w:type="dxa"/>
          </w:tcPr>
          <w:p w14:paraId="28F4C1B8" w14:textId="3F99FDAD" w:rsidR="007E48C8" w:rsidRPr="009B2BD3" w:rsidDel="009661CB" w:rsidRDefault="007E48C8" w:rsidP="00E64824">
            <w:pPr>
              <w:rPr>
                <w:del w:id="4670" w:author="Fegie" w:date="2021-04-28T12:03:00Z"/>
                <w:rFonts w:ascii="標楷體" w:eastAsia="標楷體" w:hAnsi="標楷體"/>
              </w:rPr>
            </w:pPr>
            <w:del w:id="467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672" w:name="_Toc71197467"/>
              <w:bookmarkEnd w:id="4672"/>
            </w:del>
          </w:p>
        </w:tc>
        <w:bookmarkStart w:id="4673" w:name="_Toc71197468"/>
        <w:bookmarkEnd w:id="4673"/>
      </w:tr>
      <w:tr w:rsidR="008E0412" w:rsidRPr="008E0412" w:rsidDel="009661CB" w14:paraId="78665DFA" w14:textId="49A9492C" w:rsidTr="00CE781C">
        <w:trPr>
          <w:gridAfter w:val="1"/>
          <w:wAfter w:w="161" w:type="dxa"/>
          <w:trHeight w:val="291"/>
          <w:jc w:val="center"/>
          <w:del w:id="4674" w:author="Fegie" w:date="2021-04-28T12:03:00Z"/>
        </w:trPr>
        <w:tc>
          <w:tcPr>
            <w:tcW w:w="558" w:type="dxa"/>
          </w:tcPr>
          <w:p w14:paraId="4FDAAF06" w14:textId="6C570C4F" w:rsidR="007E48C8" w:rsidRPr="008E0412" w:rsidDel="009661CB" w:rsidRDefault="007E48C8" w:rsidP="00D704D0">
            <w:pPr>
              <w:rPr>
                <w:del w:id="4675" w:author="Fegie" w:date="2021-04-28T12:03:00Z"/>
                <w:rFonts w:ascii="標楷體" w:eastAsia="標楷體" w:hAnsi="標楷體"/>
                <w:strike/>
                <w:color w:val="FF0000"/>
                <w:rPrChange w:id="4676" w:author="88692" w:date="2020-06-16T15:57:00Z">
                  <w:rPr>
                    <w:del w:id="4677" w:author="Fegie" w:date="2021-04-28T12:03:00Z"/>
                    <w:rFonts w:ascii="標楷體" w:eastAsia="標楷體" w:hAnsi="標楷體"/>
                  </w:rPr>
                </w:rPrChange>
              </w:rPr>
            </w:pPr>
            <w:del w:id="4678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79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18</w:delText>
              </w:r>
              <w:bookmarkStart w:id="4680" w:name="_Toc71197469"/>
              <w:bookmarkEnd w:id="4680"/>
            </w:del>
          </w:p>
        </w:tc>
        <w:tc>
          <w:tcPr>
            <w:tcW w:w="2166" w:type="dxa"/>
            <w:gridSpan w:val="2"/>
          </w:tcPr>
          <w:p w14:paraId="1379684D" w14:textId="6C5A316E" w:rsidR="007E48C8" w:rsidRPr="008E0412" w:rsidDel="009661CB" w:rsidRDefault="007E48C8" w:rsidP="00D704D0">
            <w:pPr>
              <w:rPr>
                <w:del w:id="4681" w:author="Fegie" w:date="2021-04-28T12:03:00Z"/>
                <w:rFonts w:ascii="標楷體" w:eastAsia="標楷體" w:hAnsi="標楷體"/>
                <w:strike/>
                <w:color w:val="FF0000"/>
                <w:rPrChange w:id="4682" w:author="88692" w:date="2020-06-16T15:57:00Z">
                  <w:rPr>
                    <w:del w:id="4683" w:author="Fegie" w:date="2021-04-28T12:03:00Z"/>
                    <w:rFonts w:ascii="標楷體" w:eastAsia="標楷體" w:hAnsi="標楷體"/>
                  </w:rPr>
                </w:rPrChange>
              </w:rPr>
            </w:pPr>
            <w:del w:id="4684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85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86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87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為授信限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88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制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89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對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90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象</w:delText>
              </w:r>
              <w:bookmarkStart w:id="4691" w:name="_Toc71197470"/>
              <w:bookmarkEnd w:id="4691"/>
            </w:del>
          </w:p>
        </w:tc>
        <w:tc>
          <w:tcPr>
            <w:tcW w:w="1296" w:type="dxa"/>
            <w:gridSpan w:val="2"/>
          </w:tcPr>
          <w:p w14:paraId="33A313C3" w14:textId="0C514C0B" w:rsidR="007E48C8" w:rsidRPr="008E0412" w:rsidDel="009661CB" w:rsidRDefault="007E48C8" w:rsidP="00A4784A">
            <w:pPr>
              <w:rPr>
                <w:del w:id="4692" w:author="Fegie" w:date="2021-04-28T12:03:00Z"/>
                <w:rFonts w:ascii="標楷體" w:eastAsia="標楷體" w:hAnsi="標楷體"/>
                <w:strike/>
                <w:color w:val="FF0000"/>
                <w:rPrChange w:id="4693" w:author="88692" w:date="2020-06-16T15:57:00Z">
                  <w:rPr>
                    <w:del w:id="4694" w:author="Fegie" w:date="2021-04-28T12:03:00Z"/>
                    <w:rFonts w:ascii="標楷體" w:eastAsia="標楷體" w:hAnsi="標楷體"/>
                  </w:rPr>
                </w:rPrChange>
              </w:rPr>
            </w:pPr>
            <w:del w:id="469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9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697" w:name="_Toc71197471"/>
              <w:bookmarkEnd w:id="4697"/>
            </w:del>
          </w:p>
        </w:tc>
        <w:tc>
          <w:tcPr>
            <w:tcW w:w="1072" w:type="dxa"/>
            <w:gridSpan w:val="2"/>
          </w:tcPr>
          <w:p w14:paraId="1239E5C0" w14:textId="25DEE703" w:rsidR="007E48C8" w:rsidRPr="008E0412" w:rsidDel="009661CB" w:rsidRDefault="007E48C8" w:rsidP="00D704D0">
            <w:pPr>
              <w:rPr>
                <w:del w:id="4698" w:author="Fegie" w:date="2021-04-28T12:03:00Z"/>
                <w:rFonts w:ascii="標楷體" w:eastAsia="標楷體" w:hAnsi="標楷體"/>
                <w:strike/>
                <w:color w:val="FF0000"/>
                <w:rPrChange w:id="4699" w:author="88692" w:date="2020-06-16T15:57:00Z">
                  <w:rPr>
                    <w:del w:id="47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01" w:name="_Toc71197472"/>
            <w:bookmarkEnd w:id="4701"/>
          </w:p>
        </w:tc>
        <w:tc>
          <w:tcPr>
            <w:tcW w:w="1147" w:type="dxa"/>
            <w:gridSpan w:val="2"/>
          </w:tcPr>
          <w:p w14:paraId="522FBC48" w14:textId="73512D96" w:rsidR="007E48C8" w:rsidRPr="008E0412" w:rsidDel="009661CB" w:rsidRDefault="007E48C8" w:rsidP="00D704D0">
            <w:pPr>
              <w:rPr>
                <w:del w:id="4702" w:author="Fegie" w:date="2021-04-28T12:03:00Z"/>
                <w:rFonts w:ascii="標楷體" w:eastAsia="標楷體" w:hAnsi="標楷體"/>
                <w:strike/>
                <w:color w:val="FF0000"/>
                <w:rPrChange w:id="4703" w:author="88692" w:date="2020-06-16T15:57:00Z">
                  <w:rPr>
                    <w:del w:id="47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05" w:name="_Toc71197473"/>
            <w:bookmarkEnd w:id="4705"/>
          </w:p>
        </w:tc>
        <w:tc>
          <w:tcPr>
            <w:tcW w:w="667" w:type="dxa"/>
            <w:gridSpan w:val="2"/>
          </w:tcPr>
          <w:p w14:paraId="0C570594" w14:textId="0C4EC8FC" w:rsidR="007E48C8" w:rsidRPr="008E0412" w:rsidDel="009661CB" w:rsidRDefault="007E48C8" w:rsidP="00D704D0">
            <w:pPr>
              <w:rPr>
                <w:del w:id="4706" w:author="Fegie" w:date="2021-04-28T12:03:00Z"/>
                <w:rFonts w:ascii="標楷體" w:eastAsia="標楷體" w:hAnsi="標楷體"/>
                <w:strike/>
                <w:color w:val="FF0000"/>
                <w:rPrChange w:id="4707" w:author="88692" w:date="2020-06-16T15:57:00Z">
                  <w:rPr>
                    <w:del w:id="470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09" w:name="_Toc71197474"/>
            <w:bookmarkEnd w:id="4709"/>
          </w:p>
        </w:tc>
        <w:tc>
          <w:tcPr>
            <w:tcW w:w="692" w:type="dxa"/>
            <w:gridSpan w:val="2"/>
          </w:tcPr>
          <w:p w14:paraId="017DB611" w14:textId="458117D4" w:rsidR="007E48C8" w:rsidRPr="008E0412" w:rsidDel="009661CB" w:rsidRDefault="007E48C8" w:rsidP="00D704D0">
            <w:pPr>
              <w:rPr>
                <w:del w:id="4710" w:author="Fegie" w:date="2021-04-28T12:03:00Z"/>
                <w:rFonts w:ascii="標楷體" w:eastAsia="標楷體" w:hAnsi="標楷體"/>
                <w:strike/>
                <w:color w:val="FF0000"/>
                <w:rPrChange w:id="4711" w:author="88692" w:date="2020-06-16T15:57:00Z">
                  <w:rPr>
                    <w:del w:id="47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13" w:name="_Toc71197475"/>
            <w:bookmarkEnd w:id="4713"/>
          </w:p>
        </w:tc>
        <w:tc>
          <w:tcPr>
            <w:tcW w:w="3423" w:type="dxa"/>
          </w:tcPr>
          <w:p w14:paraId="4EBE5F99" w14:textId="2F437341" w:rsidR="007E48C8" w:rsidRPr="008E0412" w:rsidDel="009661CB" w:rsidRDefault="007E48C8" w:rsidP="00D704D0">
            <w:pPr>
              <w:rPr>
                <w:del w:id="4714" w:author="Fegie" w:date="2021-04-28T12:03:00Z"/>
                <w:rFonts w:ascii="標楷體" w:eastAsia="標楷體" w:hAnsi="標楷體"/>
                <w:strike/>
                <w:color w:val="FF0000"/>
                <w:rPrChange w:id="4715" w:author="88692" w:date="2020-06-16T15:57:00Z">
                  <w:rPr>
                    <w:del w:id="4716" w:author="Fegie" w:date="2021-04-28T12:03:00Z"/>
                    <w:rFonts w:ascii="標楷體" w:eastAsia="標楷體" w:hAnsi="標楷體"/>
                  </w:rPr>
                </w:rPrChange>
              </w:rPr>
            </w:pPr>
            <w:del w:id="471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1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719" w:name="_Toc71197476"/>
              <w:bookmarkEnd w:id="4719"/>
            </w:del>
          </w:p>
        </w:tc>
        <w:bookmarkStart w:id="4720" w:name="_Toc71197477"/>
        <w:bookmarkEnd w:id="4720"/>
      </w:tr>
      <w:tr w:rsidR="008E0412" w:rsidRPr="008E0412" w:rsidDel="009661CB" w14:paraId="79E6C0C6" w14:textId="0A4743C1" w:rsidTr="00CE781C">
        <w:trPr>
          <w:gridAfter w:val="1"/>
          <w:wAfter w:w="161" w:type="dxa"/>
          <w:trHeight w:val="291"/>
          <w:jc w:val="center"/>
          <w:del w:id="4721" w:author="Fegie" w:date="2021-04-28T12:03:00Z"/>
        </w:trPr>
        <w:tc>
          <w:tcPr>
            <w:tcW w:w="558" w:type="dxa"/>
          </w:tcPr>
          <w:p w14:paraId="0A302C9F" w14:textId="1CF9E102" w:rsidR="007E48C8" w:rsidRPr="008E0412" w:rsidDel="009661CB" w:rsidRDefault="007E48C8" w:rsidP="00D704D0">
            <w:pPr>
              <w:rPr>
                <w:del w:id="4722" w:author="Fegie" w:date="2021-04-28T12:03:00Z"/>
                <w:rFonts w:ascii="標楷體" w:eastAsia="標楷體" w:hAnsi="標楷體"/>
                <w:strike/>
                <w:color w:val="FF0000"/>
                <w:rPrChange w:id="4723" w:author="88692" w:date="2020-06-16T15:57:00Z">
                  <w:rPr>
                    <w:del w:id="4724" w:author="Fegie" w:date="2021-04-28T12:03:00Z"/>
                    <w:rFonts w:ascii="標楷體" w:eastAsia="標楷體" w:hAnsi="標楷體"/>
                  </w:rPr>
                </w:rPrChange>
              </w:rPr>
            </w:pPr>
            <w:del w:id="472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2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19</w:delText>
              </w:r>
              <w:bookmarkStart w:id="4727" w:name="_Toc71197478"/>
              <w:bookmarkEnd w:id="4727"/>
            </w:del>
          </w:p>
        </w:tc>
        <w:tc>
          <w:tcPr>
            <w:tcW w:w="2166" w:type="dxa"/>
            <w:gridSpan w:val="2"/>
          </w:tcPr>
          <w:p w14:paraId="752C7958" w14:textId="09E9BEBF" w:rsidR="007E48C8" w:rsidRPr="008E0412" w:rsidDel="009661CB" w:rsidRDefault="007E48C8" w:rsidP="00D704D0">
            <w:pPr>
              <w:rPr>
                <w:del w:id="4728" w:author="Fegie" w:date="2021-04-28T12:03:00Z"/>
                <w:rFonts w:ascii="標楷體" w:eastAsia="標楷體" w:hAnsi="標楷體"/>
                <w:strike/>
                <w:color w:val="FF0000"/>
                <w:rPrChange w:id="4729" w:author="88692" w:date="2020-06-16T15:57:00Z">
                  <w:rPr>
                    <w:del w:id="4730" w:author="Fegie" w:date="2021-04-28T12:03:00Z"/>
                    <w:rFonts w:ascii="標楷體" w:eastAsia="標楷體" w:hAnsi="標楷體"/>
                  </w:rPr>
                </w:rPrChange>
              </w:rPr>
            </w:pPr>
            <w:del w:id="4731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32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33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34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為利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35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36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37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38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4739" w:name="_Toc71197479"/>
              <w:bookmarkEnd w:id="4739"/>
            </w:del>
          </w:p>
        </w:tc>
        <w:tc>
          <w:tcPr>
            <w:tcW w:w="1296" w:type="dxa"/>
            <w:gridSpan w:val="2"/>
          </w:tcPr>
          <w:p w14:paraId="46381DE7" w14:textId="3998ABE5" w:rsidR="007E48C8" w:rsidRPr="008E0412" w:rsidDel="009661CB" w:rsidRDefault="007E48C8" w:rsidP="00A4784A">
            <w:pPr>
              <w:rPr>
                <w:del w:id="4740" w:author="Fegie" w:date="2021-04-28T12:03:00Z"/>
                <w:rFonts w:ascii="標楷體" w:eastAsia="標楷體" w:hAnsi="標楷體"/>
                <w:strike/>
                <w:color w:val="FF0000"/>
                <w:rPrChange w:id="4741" w:author="88692" w:date="2020-06-16T15:57:00Z">
                  <w:rPr>
                    <w:del w:id="4742" w:author="Fegie" w:date="2021-04-28T12:03:00Z"/>
                    <w:rFonts w:ascii="標楷體" w:eastAsia="標楷體" w:hAnsi="標楷體"/>
                  </w:rPr>
                </w:rPrChange>
              </w:rPr>
            </w:pPr>
            <w:del w:id="474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4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745" w:name="_Toc71197480"/>
              <w:bookmarkEnd w:id="4745"/>
            </w:del>
          </w:p>
        </w:tc>
        <w:tc>
          <w:tcPr>
            <w:tcW w:w="1072" w:type="dxa"/>
            <w:gridSpan w:val="2"/>
          </w:tcPr>
          <w:p w14:paraId="71E00759" w14:textId="31073DAB" w:rsidR="007E48C8" w:rsidRPr="008E0412" w:rsidDel="009661CB" w:rsidRDefault="007E48C8" w:rsidP="00D704D0">
            <w:pPr>
              <w:rPr>
                <w:del w:id="4746" w:author="Fegie" w:date="2021-04-28T12:03:00Z"/>
                <w:rFonts w:ascii="標楷體" w:eastAsia="標楷體" w:hAnsi="標楷體"/>
                <w:strike/>
                <w:color w:val="FF0000"/>
                <w:rPrChange w:id="4747" w:author="88692" w:date="2020-06-16T15:57:00Z">
                  <w:rPr>
                    <w:del w:id="47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49" w:name="_Toc71197481"/>
            <w:bookmarkEnd w:id="4749"/>
          </w:p>
        </w:tc>
        <w:tc>
          <w:tcPr>
            <w:tcW w:w="1147" w:type="dxa"/>
            <w:gridSpan w:val="2"/>
          </w:tcPr>
          <w:p w14:paraId="3A86D8C5" w14:textId="7DD59BEA" w:rsidR="007E48C8" w:rsidRPr="008E0412" w:rsidDel="009661CB" w:rsidRDefault="007E48C8" w:rsidP="00D704D0">
            <w:pPr>
              <w:rPr>
                <w:del w:id="4750" w:author="Fegie" w:date="2021-04-28T12:03:00Z"/>
                <w:rFonts w:ascii="標楷體" w:eastAsia="標楷體" w:hAnsi="標楷體"/>
                <w:strike/>
                <w:color w:val="FF0000"/>
                <w:rPrChange w:id="4751" w:author="88692" w:date="2020-06-16T15:57:00Z">
                  <w:rPr>
                    <w:del w:id="47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53" w:name="_Toc71197482"/>
            <w:bookmarkEnd w:id="4753"/>
          </w:p>
        </w:tc>
        <w:tc>
          <w:tcPr>
            <w:tcW w:w="667" w:type="dxa"/>
            <w:gridSpan w:val="2"/>
          </w:tcPr>
          <w:p w14:paraId="6236C5B8" w14:textId="06CB5533" w:rsidR="007E48C8" w:rsidRPr="008E0412" w:rsidDel="009661CB" w:rsidRDefault="007E48C8" w:rsidP="00D704D0">
            <w:pPr>
              <w:rPr>
                <w:del w:id="4754" w:author="Fegie" w:date="2021-04-28T12:03:00Z"/>
                <w:rFonts w:ascii="標楷體" w:eastAsia="標楷體" w:hAnsi="標楷體"/>
                <w:strike/>
                <w:color w:val="FF0000"/>
                <w:rPrChange w:id="4755" w:author="88692" w:date="2020-06-16T15:57:00Z">
                  <w:rPr>
                    <w:del w:id="47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57" w:name="_Toc71197483"/>
            <w:bookmarkEnd w:id="4757"/>
          </w:p>
        </w:tc>
        <w:tc>
          <w:tcPr>
            <w:tcW w:w="692" w:type="dxa"/>
            <w:gridSpan w:val="2"/>
          </w:tcPr>
          <w:p w14:paraId="6A4C20F9" w14:textId="41903C4D" w:rsidR="007E48C8" w:rsidRPr="008E0412" w:rsidDel="009661CB" w:rsidRDefault="007E48C8" w:rsidP="00D704D0">
            <w:pPr>
              <w:rPr>
                <w:del w:id="4758" w:author="Fegie" w:date="2021-04-28T12:03:00Z"/>
                <w:rFonts w:ascii="標楷體" w:eastAsia="標楷體" w:hAnsi="標楷體"/>
                <w:strike/>
                <w:color w:val="FF0000"/>
                <w:rPrChange w:id="4759" w:author="88692" w:date="2020-06-16T15:57:00Z">
                  <w:rPr>
                    <w:del w:id="47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61" w:name="_Toc71197484"/>
            <w:bookmarkEnd w:id="4761"/>
          </w:p>
        </w:tc>
        <w:tc>
          <w:tcPr>
            <w:tcW w:w="3423" w:type="dxa"/>
          </w:tcPr>
          <w:p w14:paraId="0599D756" w14:textId="6377E98A" w:rsidR="007E48C8" w:rsidRPr="008E0412" w:rsidDel="009661CB" w:rsidRDefault="007E48C8" w:rsidP="00D704D0">
            <w:pPr>
              <w:rPr>
                <w:del w:id="4762" w:author="Fegie" w:date="2021-04-28T12:03:00Z"/>
                <w:rFonts w:ascii="標楷體" w:eastAsia="標楷體" w:hAnsi="標楷體"/>
                <w:strike/>
                <w:color w:val="FF0000"/>
                <w:rPrChange w:id="4763" w:author="88692" w:date="2020-06-16T15:57:00Z">
                  <w:rPr>
                    <w:del w:id="4764" w:author="Fegie" w:date="2021-04-28T12:03:00Z"/>
                    <w:rFonts w:ascii="標楷體" w:eastAsia="標楷體" w:hAnsi="標楷體"/>
                  </w:rPr>
                </w:rPrChange>
              </w:rPr>
            </w:pPr>
            <w:del w:id="476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6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767" w:name="_Toc71197485"/>
              <w:bookmarkEnd w:id="4767"/>
            </w:del>
          </w:p>
        </w:tc>
        <w:bookmarkStart w:id="4768" w:name="_Toc71197486"/>
        <w:bookmarkEnd w:id="4768"/>
      </w:tr>
      <w:tr w:rsidR="008E0412" w:rsidRPr="008E0412" w:rsidDel="009661CB" w14:paraId="068CD027" w14:textId="320ECF5E" w:rsidTr="00CE781C">
        <w:trPr>
          <w:gridAfter w:val="1"/>
          <w:wAfter w:w="161" w:type="dxa"/>
          <w:trHeight w:val="291"/>
          <w:jc w:val="center"/>
          <w:del w:id="4769" w:author="Fegie" w:date="2021-04-28T12:03:00Z"/>
        </w:trPr>
        <w:tc>
          <w:tcPr>
            <w:tcW w:w="558" w:type="dxa"/>
          </w:tcPr>
          <w:p w14:paraId="247E7786" w14:textId="524F7023" w:rsidR="007E48C8" w:rsidRPr="008E0412" w:rsidDel="009661CB" w:rsidRDefault="007E48C8" w:rsidP="00D704D0">
            <w:pPr>
              <w:rPr>
                <w:del w:id="4770" w:author="Fegie" w:date="2021-04-28T12:03:00Z"/>
                <w:rFonts w:ascii="標楷體" w:eastAsia="標楷體" w:hAnsi="標楷體"/>
                <w:strike/>
                <w:color w:val="FF0000"/>
                <w:rPrChange w:id="4771" w:author="88692" w:date="2020-06-16T15:57:00Z">
                  <w:rPr>
                    <w:del w:id="4772" w:author="Fegie" w:date="2021-04-28T12:03:00Z"/>
                    <w:rFonts w:ascii="標楷體" w:eastAsia="標楷體" w:hAnsi="標楷體"/>
                  </w:rPr>
                </w:rPrChange>
              </w:rPr>
            </w:pPr>
            <w:del w:id="477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7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20</w:delText>
              </w:r>
              <w:bookmarkStart w:id="4775" w:name="_Toc71197487"/>
              <w:bookmarkEnd w:id="4775"/>
            </w:del>
          </w:p>
        </w:tc>
        <w:tc>
          <w:tcPr>
            <w:tcW w:w="2166" w:type="dxa"/>
            <w:gridSpan w:val="2"/>
          </w:tcPr>
          <w:p w14:paraId="22BC1271" w14:textId="119421E9" w:rsidR="007E48C8" w:rsidRPr="008E0412" w:rsidDel="009661CB" w:rsidRDefault="007E48C8" w:rsidP="00D704D0">
            <w:pPr>
              <w:rPr>
                <w:del w:id="4776" w:author="Fegie" w:date="2021-04-28T12:03:00Z"/>
                <w:rFonts w:ascii="標楷體" w:eastAsia="標楷體" w:hAnsi="標楷體"/>
                <w:strike/>
                <w:color w:val="FF0000"/>
                <w:rPrChange w:id="4777" w:author="88692" w:date="2020-06-16T15:57:00Z">
                  <w:rPr>
                    <w:del w:id="4778" w:author="Fegie" w:date="2021-04-28T12:03:00Z"/>
                    <w:rFonts w:ascii="標楷體" w:eastAsia="標楷體" w:hAnsi="標楷體"/>
                  </w:rPr>
                </w:rPrChange>
              </w:rPr>
            </w:pPr>
            <w:del w:id="4779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80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81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82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為準利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83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84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85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86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4787" w:name="_Toc71197488"/>
              <w:bookmarkEnd w:id="4787"/>
            </w:del>
          </w:p>
        </w:tc>
        <w:tc>
          <w:tcPr>
            <w:tcW w:w="1296" w:type="dxa"/>
            <w:gridSpan w:val="2"/>
          </w:tcPr>
          <w:p w14:paraId="241C4CD3" w14:textId="55012B7E" w:rsidR="007E48C8" w:rsidRPr="008E0412" w:rsidDel="009661CB" w:rsidRDefault="007E48C8" w:rsidP="00A4784A">
            <w:pPr>
              <w:rPr>
                <w:del w:id="4788" w:author="Fegie" w:date="2021-04-28T12:03:00Z"/>
                <w:rFonts w:ascii="標楷體" w:eastAsia="標楷體" w:hAnsi="標楷體"/>
                <w:strike/>
                <w:color w:val="FF0000"/>
                <w:rPrChange w:id="4789" w:author="88692" w:date="2020-06-16T15:57:00Z">
                  <w:rPr>
                    <w:del w:id="4790" w:author="Fegie" w:date="2021-04-28T12:03:00Z"/>
                    <w:rFonts w:ascii="標楷體" w:eastAsia="標楷體" w:hAnsi="標楷體"/>
                  </w:rPr>
                </w:rPrChange>
              </w:rPr>
            </w:pPr>
            <w:del w:id="479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9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793" w:name="_Toc71197489"/>
              <w:bookmarkEnd w:id="4793"/>
            </w:del>
          </w:p>
        </w:tc>
        <w:tc>
          <w:tcPr>
            <w:tcW w:w="1072" w:type="dxa"/>
            <w:gridSpan w:val="2"/>
          </w:tcPr>
          <w:p w14:paraId="6CBBF0F9" w14:textId="28EE71FE" w:rsidR="007E48C8" w:rsidRPr="008E0412" w:rsidDel="009661CB" w:rsidRDefault="007E48C8" w:rsidP="00D704D0">
            <w:pPr>
              <w:rPr>
                <w:del w:id="4794" w:author="Fegie" w:date="2021-04-28T12:03:00Z"/>
                <w:rFonts w:ascii="標楷體" w:eastAsia="標楷體" w:hAnsi="標楷體"/>
                <w:strike/>
                <w:color w:val="FF0000"/>
                <w:rPrChange w:id="4795" w:author="88692" w:date="2020-06-16T15:57:00Z">
                  <w:rPr>
                    <w:del w:id="47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97" w:name="_Toc71197490"/>
            <w:bookmarkEnd w:id="4797"/>
          </w:p>
        </w:tc>
        <w:tc>
          <w:tcPr>
            <w:tcW w:w="1147" w:type="dxa"/>
            <w:gridSpan w:val="2"/>
          </w:tcPr>
          <w:p w14:paraId="011874C0" w14:textId="5E97E25B" w:rsidR="007E48C8" w:rsidRPr="008E0412" w:rsidDel="009661CB" w:rsidRDefault="007E48C8" w:rsidP="00D704D0">
            <w:pPr>
              <w:rPr>
                <w:del w:id="4798" w:author="Fegie" w:date="2021-04-28T12:03:00Z"/>
                <w:rFonts w:ascii="標楷體" w:eastAsia="標楷體" w:hAnsi="標楷體"/>
                <w:strike/>
                <w:color w:val="FF0000"/>
                <w:rPrChange w:id="4799" w:author="88692" w:date="2020-06-16T15:57:00Z">
                  <w:rPr>
                    <w:del w:id="48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01" w:name="_Toc71197491"/>
            <w:bookmarkEnd w:id="4801"/>
          </w:p>
        </w:tc>
        <w:tc>
          <w:tcPr>
            <w:tcW w:w="667" w:type="dxa"/>
            <w:gridSpan w:val="2"/>
          </w:tcPr>
          <w:p w14:paraId="224399A2" w14:textId="03D3A909" w:rsidR="007E48C8" w:rsidRPr="008E0412" w:rsidDel="009661CB" w:rsidRDefault="007E48C8" w:rsidP="00D704D0">
            <w:pPr>
              <w:rPr>
                <w:del w:id="4802" w:author="Fegie" w:date="2021-04-28T12:03:00Z"/>
                <w:rFonts w:ascii="標楷體" w:eastAsia="標楷體" w:hAnsi="標楷體"/>
                <w:strike/>
                <w:color w:val="FF0000"/>
                <w:rPrChange w:id="4803" w:author="88692" w:date="2020-06-16T15:57:00Z">
                  <w:rPr>
                    <w:del w:id="48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05" w:name="_Toc71197492"/>
            <w:bookmarkEnd w:id="4805"/>
          </w:p>
        </w:tc>
        <w:tc>
          <w:tcPr>
            <w:tcW w:w="692" w:type="dxa"/>
            <w:gridSpan w:val="2"/>
          </w:tcPr>
          <w:p w14:paraId="166991F4" w14:textId="6A0867ED" w:rsidR="007E48C8" w:rsidRPr="008E0412" w:rsidDel="009661CB" w:rsidRDefault="007E48C8" w:rsidP="00D704D0">
            <w:pPr>
              <w:rPr>
                <w:del w:id="4806" w:author="Fegie" w:date="2021-04-28T12:03:00Z"/>
                <w:rFonts w:ascii="標楷體" w:eastAsia="標楷體" w:hAnsi="標楷體"/>
                <w:strike/>
                <w:color w:val="FF0000"/>
                <w:rPrChange w:id="4807" w:author="88692" w:date="2020-06-16T15:57:00Z">
                  <w:rPr>
                    <w:del w:id="480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09" w:name="_Toc71197493"/>
            <w:bookmarkEnd w:id="4809"/>
          </w:p>
        </w:tc>
        <w:tc>
          <w:tcPr>
            <w:tcW w:w="3423" w:type="dxa"/>
          </w:tcPr>
          <w:p w14:paraId="6B110229" w14:textId="0594A1C6" w:rsidR="007E48C8" w:rsidRPr="008E0412" w:rsidDel="009661CB" w:rsidRDefault="007E48C8" w:rsidP="00D704D0">
            <w:pPr>
              <w:rPr>
                <w:del w:id="4810" w:author="Fegie" w:date="2021-04-28T12:03:00Z"/>
                <w:rFonts w:ascii="標楷體" w:eastAsia="標楷體" w:hAnsi="標楷體"/>
                <w:strike/>
                <w:color w:val="FF0000"/>
                <w:rPrChange w:id="4811" w:author="88692" w:date="2020-06-16T15:57:00Z">
                  <w:rPr>
                    <w:del w:id="4812" w:author="Fegie" w:date="2021-04-28T12:03:00Z"/>
                    <w:rFonts w:ascii="標楷體" w:eastAsia="標楷體" w:hAnsi="標楷體"/>
                  </w:rPr>
                </w:rPrChange>
              </w:rPr>
            </w:pPr>
            <w:del w:id="481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1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815" w:name="_Toc71197494"/>
              <w:bookmarkEnd w:id="4815"/>
            </w:del>
          </w:p>
        </w:tc>
        <w:bookmarkStart w:id="4816" w:name="_Toc71197495"/>
        <w:bookmarkEnd w:id="4816"/>
      </w:tr>
      <w:tr w:rsidR="007E48C8" w:rsidRPr="009B2BD3" w:rsidDel="009661CB" w14:paraId="684E05DF" w14:textId="590A9331" w:rsidTr="00CE781C">
        <w:trPr>
          <w:gridAfter w:val="1"/>
          <w:wAfter w:w="161" w:type="dxa"/>
          <w:trHeight w:val="291"/>
          <w:jc w:val="center"/>
          <w:del w:id="4817" w:author="Fegie" w:date="2021-04-28T12:03:00Z"/>
        </w:trPr>
        <w:tc>
          <w:tcPr>
            <w:tcW w:w="558" w:type="dxa"/>
          </w:tcPr>
          <w:p w14:paraId="631A1D97" w14:textId="3882466D" w:rsidR="007E48C8" w:rsidRPr="009B2BD3" w:rsidDel="009661CB" w:rsidRDefault="007E48C8" w:rsidP="00D704D0">
            <w:pPr>
              <w:rPr>
                <w:del w:id="4818" w:author="Fegie" w:date="2021-04-28T12:03:00Z"/>
                <w:rFonts w:ascii="標楷體" w:eastAsia="標楷體" w:hAnsi="標楷體"/>
              </w:rPr>
            </w:pPr>
            <w:del w:id="481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4820" w:name="_Toc71197496"/>
              <w:bookmarkEnd w:id="4820"/>
            </w:del>
          </w:p>
        </w:tc>
        <w:tc>
          <w:tcPr>
            <w:tcW w:w="2166" w:type="dxa"/>
            <w:gridSpan w:val="2"/>
          </w:tcPr>
          <w:p w14:paraId="7BEE173F" w14:textId="5F94C3CD" w:rsidR="007E48C8" w:rsidRPr="009B2BD3" w:rsidDel="009661CB" w:rsidRDefault="007E48C8" w:rsidP="00D704D0">
            <w:pPr>
              <w:rPr>
                <w:del w:id="4821" w:author="Fegie" w:date="2021-04-28T12:03:00Z"/>
                <w:rFonts w:ascii="標楷體" w:eastAsia="標楷體" w:hAnsi="標楷體"/>
              </w:rPr>
            </w:pPr>
            <w:del w:id="482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4823" w:name="_Toc71197497"/>
              <w:bookmarkEnd w:id="4823"/>
            </w:del>
          </w:p>
        </w:tc>
        <w:tc>
          <w:tcPr>
            <w:tcW w:w="1296" w:type="dxa"/>
            <w:gridSpan w:val="2"/>
          </w:tcPr>
          <w:p w14:paraId="77FED394" w14:textId="7FB1C917" w:rsidR="007E48C8" w:rsidRPr="00A04243" w:rsidDel="009661CB" w:rsidRDefault="009F3DC3" w:rsidP="00A4784A">
            <w:pPr>
              <w:rPr>
                <w:del w:id="4824" w:author="Fegie" w:date="2021-04-28T12:03:00Z"/>
                <w:rFonts w:ascii="標楷體" w:eastAsia="標楷體" w:hAnsi="標楷體"/>
              </w:rPr>
            </w:pPr>
            <w:ins w:id="4825" w:author="88692" w:date="2020-06-16T17:21:00Z">
              <w:del w:id="4826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4827" w:author="Fegie" w:date="2021-04-28T12:03:00Z">
              <w:r w:rsidR="007E48C8"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4828" w:name="_Toc71197498"/>
              <w:bookmarkEnd w:id="4828"/>
            </w:del>
          </w:p>
        </w:tc>
        <w:tc>
          <w:tcPr>
            <w:tcW w:w="1072" w:type="dxa"/>
            <w:gridSpan w:val="2"/>
          </w:tcPr>
          <w:p w14:paraId="0607D32C" w14:textId="5AB049F5" w:rsidR="007E48C8" w:rsidRPr="009B2BD3" w:rsidDel="009661CB" w:rsidRDefault="007E48C8" w:rsidP="00D704D0">
            <w:pPr>
              <w:rPr>
                <w:del w:id="4829" w:author="Fegie" w:date="2021-04-28T12:03:00Z"/>
                <w:rFonts w:ascii="標楷體" w:eastAsia="標楷體" w:hAnsi="標楷體"/>
              </w:rPr>
            </w:pPr>
            <w:del w:id="48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4831" w:name="_Toc71197499"/>
              <w:bookmarkEnd w:id="4831"/>
            </w:del>
          </w:p>
        </w:tc>
        <w:tc>
          <w:tcPr>
            <w:tcW w:w="1147" w:type="dxa"/>
            <w:gridSpan w:val="2"/>
          </w:tcPr>
          <w:p w14:paraId="753D02F1" w14:textId="38120FED" w:rsidR="007E48C8" w:rsidRPr="009B2BD3" w:rsidDel="009661CB" w:rsidRDefault="007E48C8" w:rsidP="00D704D0">
            <w:pPr>
              <w:rPr>
                <w:del w:id="4832" w:author="Fegie" w:date="2021-04-28T12:03:00Z"/>
                <w:rFonts w:ascii="標楷體" w:eastAsia="標楷體" w:hAnsi="標楷體"/>
              </w:rPr>
            </w:pPr>
            <w:bookmarkStart w:id="4833" w:name="_Toc71197500"/>
            <w:bookmarkEnd w:id="4833"/>
          </w:p>
        </w:tc>
        <w:tc>
          <w:tcPr>
            <w:tcW w:w="667" w:type="dxa"/>
            <w:gridSpan w:val="2"/>
          </w:tcPr>
          <w:p w14:paraId="40A6CE16" w14:textId="27F9BB5C" w:rsidR="007E48C8" w:rsidRPr="009B2BD3" w:rsidDel="009661CB" w:rsidRDefault="007E48C8" w:rsidP="00D704D0">
            <w:pPr>
              <w:rPr>
                <w:del w:id="4834" w:author="Fegie" w:date="2021-04-28T12:03:00Z"/>
                <w:rFonts w:ascii="標楷體" w:eastAsia="標楷體" w:hAnsi="標楷體"/>
              </w:rPr>
            </w:pPr>
            <w:bookmarkStart w:id="4835" w:name="_Toc71197501"/>
            <w:bookmarkEnd w:id="4835"/>
          </w:p>
        </w:tc>
        <w:tc>
          <w:tcPr>
            <w:tcW w:w="692" w:type="dxa"/>
            <w:gridSpan w:val="2"/>
          </w:tcPr>
          <w:p w14:paraId="5A3D099E" w14:textId="32957E1B" w:rsidR="007E48C8" w:rsidRPr="009B2BD3" w:rsidDel="009661CB" w:rsidRDefault="007E48C8" w:rsidP="00D704D0">
            <w:pPr>
              <w:rPr>
                <w:del w:id="4836" w:author="Fegie" w:date="2021-04-28T12:03:00Z"/>
                <w:rFonts w:ascii="標楷體" w:eastAsia="標楷體" w:hAnsi="標楷體"/>
              </w:rPr>
            </w:pPr>
            <w:bookmarkStart w:id="4837" w:name="_Toc71197502"/>
            <w:bookmarkEnd w:id="4837"/>
          </w:p>
        </w:tc>
        <w:tc>
          <w:tcPr>
            <w:tcW w:w="3423" w:type="dxa"/>
          </w:tcPr>
          <w:p w14:paraId="72A6D441" w14:textId="6766285D" w:rsidR="007E48C8" w:rsidRPr="009B2BD3" w:rsidDel="009661CB" w:rsidRDefault="007E48C8" w:rsidP="00D704D0">
            <w:pPr>
              <w:rPr>
                <w:del w:id="4838" w:author="Fegie" w:date="2021-04-28T12:03:00Z"/>
                <w:rFonts w:ascii="標楷體" w:eastAsia="標楷體" w:hAnsi="標楷體"/>
              </w:rPr>
            </w:pPr>
            <w:del w:id="483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840" w:name="_Toc71197503"/>
              <w:bookmarkEnd w:id="4840"/>
            </w:del>
          </w:p>
          <w:p w14:paraId="0529A400" w14:textId="2F45D73E" w:rsidR="007E48C8" w:rsidRPr="009B2BD3" w:rsidDel="009661CB" w:rsidRDefault="007E48C8" w:rsidP="00D704D0">
            <w:pPr>
              <w:rPr>
                <w:del w:id="4841" w:author="Fegie" w:date="2021-04-28T12:03:00Z"/>
                <w:rFonts w:ascii="標楷體" w:eastAsia="標楷體" w:hAnsi="標楷體"/>
              </w:rPr>
            </w:pPr>
            <w:del w:id="484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4843" w:name="_Toc71197504"/>
              <w:bookmarkEnd w:id="4843"/>
            </w:del>
          </w:p>
          <w:p w14:paraId="29853425" w14:textId="6829AB81" w:rsidR="007E48C8" w:rsidRPr="009B2BD3" w:rsidDel="009661CB" w:rsidRDefault="007E48C8" w:rsidP="00D704D0">
            <w:pPr>
              <w:rPr>
                <w:del w:id="4844" w:author="Fegie" w:date="2021-04-28T12:03:00Z"/>
                <w:rFonts w:ascii="標楷體" w:eastAsia="標楷體" w:hAnsi="標楷體"/>
              </w:rPr>
            </w:pPr>
            <w:del w:id="484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4846" w:name="_Toc71197505"/>
              <w:bookmarkEnd w:id="4846"/>
            </w:del>
          </w:p>
          <w:p w14:paraId="762E465B" w14:textId="4DDE0249" w:rsidR="007E48C8" w:rsidRPr="009B2BD3" w:rsidDel="009661CB" w:rsidRDefault="007E48C8" w:rsidP="00D704D0">
            <w:pPr>
              <w:rPr>
                <w:del w:id="4847" w:author="Fegie" w:date="2021-04-28T12:03:00Z"/>
                <w:rFonts w:ascii="標楷體" w:eastAsia="標楷體" w:hAnsi="標楷體"/>
              </w:rPr>
            </w:pPr>
            <w:del w:id="48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4849" w:name="_Toc71197506"/>
              <w:bookmarkEnd w:id="4849"/>
            </w:del>
          </w:p>
        </w:tc>
        <w:bookmarkStart w:id="4850" w:name="_Toc71197507"/>
        <w:bookmarkEnd w:id="4850"/>
      </w:tr>
      <w:tr w:rsidR="008E0412" w:rsidRPr="008E0412" w:rsidDel="009661CB" w14:paraId="5F7907ED" w14:textId="07C3920D" w:rsidTr="00CE781C">
        <w:trPr>
          <w:gridAfter w:val="1"/>
          <w:wAfter w:w="161" w:type="dxa"/>
          <w:trHeight w:val="291"/>
          <w:jc w:val="center"/>
          <w:del w:id="4851" w:author="Fegie" w:date="2021-04-28T12:03:00Z"/>
        </w:trPr>
        <w:tc>
          <w:tcPr>
            <w:tcW w:w="558" w:type="dxa"/>
          </w:tcPr>
          <w:p w14:paraId="14441CBF" w14:textId="59E84B75" w:rsidR="007E48C8" w:rsidRPr="008E0412" w:rsidDel="009661CB" w:rsidRDefault="007E48C8" w:rsidP="00D704D0">
            <w:pPr>
              <w:rPr>
                <w:del w:id="4852" w:author="Fegie" w:date="2021-04-28T12:03:00Z"/>
                <w:rFonts w:ascii="標楷體" w:eastAsia="標楷體" w:hAnsi="標楷體"/>
                <w:strike/>
                <w:color w:val="FF0000"/>
                <w:rPrChange w:id="4853" w:author="88692" w:date="2020-06-16T15:57:00Z">
                  <w:rPr>
                    <w:del w:id="4854" w:author="Fegie" w:date="2021-04-28T12:03:00Z"/>
                    <w:rFonts w:ascii="標楷體" w:eastAsia="標楷體" w:hAnsi="標楷體"/>
                  </w:rPr>
                </w:rPrChange>
              </w:rPr>
            </w:pPr>
            <w:del w:id="485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5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22</w:delText>
              </w:r>
              <w:bookmarkStart w:id="4857" w:name="_Toc71197508"/>
              <w:bookmarkEnd w:id="4857"/>
            </w:del>
          </w:p>
        </w:tc>
        <w:tc>
          <w:tcPr>
            <w:tcW w:w="2166" w:type="dxa"/>
            <w:gridSpan w:val="2"/>
          </w:tcPr>
          <w:p w14:paraId="140F91F9" w14:textId="0711F4DF" w:rsidR="007E48C8" w:rsidRPr="008E0412" w:rsidDel="009661CB" w:rsidRDefault="007E48C8" w:rsidP="00D704D0">
            <w:pPr>
              <w:rPr>
                <w:del w:id="4858" w:author="Fegie" w:date="2021-04-28T12:03:00Z"/>
                <w:rFonts w:ascii="標楷體" w:eastAsia="標楷體" w:hAnsi="標楷體"/>
                <w:strike/>
                <w:color w:val="FF0000"/>
                <w:rPrChange w:id="4859" w:author="88692" w:date="2020-06-16T15:57:00Z">
                  <w:rPr>
                    <w:del w:id="4860" w:author="Fegie" w:date="2021-04-28T12:03:00Z"/>
                    <w:rFonts w:ascii="標楷體" w:eastAsia="標楷體" w:hAnsi="標楷體"/>
                  </w:rPr>
                </w:rPrChange>
              </w:rPr>
            </w:pPr>
            <w:del w:id="4861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862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4863" w:name="_Toc71197509"/>
              <w:bookmarkEnd w:id="4863"/>
            </w:del>
          </w:p>
        </w:tc>
        <w:tc>
          <w:tcPr>
            <w:tcW w:w="1296" w:type="dxa"/>
            <w:gridSpan w:val="2"/>
          </w:tcPr>
          <w:p w14:paraId="345FB4FB" w14:textId="2F3D53D0" w:rsidR="007E48C8" w:rsidRPr="008E0412" w:rsidDel="009661CB" w:rsidRDefault="007E48C8" w:rsidP="00A4784A">
            <w:pPr>
              <w:rPr>
                <w:del w:id="4864" w:author="Fegie" w:date="2021-04-28T12:03:00Z"/>
                <w:rFonts w:ascii="標楷體" w:eastAsia="標楷體" w:hAnsi="標楷體"/>
                <w:strike/>
                <w:color w:val="FF0000"/>
                <w:rPrChange w:id="4865" w:author="88692" w:date="2020-06-16T15:57:00Z">
                  <w:rPr>
                    <w:del w:id="4866" w:author="Fegie" w:date="2021-04-28T12:03:00Z"/>
                    <w:rFonts w:ascii="標楷體" w:eastAsia="標楷體" w:hAnsi="標楷體"/>
                  </w:rPr>
                </w:rPrChange>
              </w:rPr>
            </w:pPr>
            <w:del w:id="486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6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4869" w:name="_Toc71197510"/>
              <w:bookmarkEnd w:id="4869"/>
            </w:del>
          </w:p>
        </w:tc>
        <w:tc>
          <w:tcPr>
            <w:tcW w:w="1072" w:type="dxa"/>
            <w:gridSpan w:val="2"/>
          </w:tcPr>
          <w:p w14:paraId="56AECB83" w14:textId="5EC52BBA" w:rsidR="007E48C8" w:rsidRPr="008E0412" w:rsidDel="009661CB" w:rsidRDefault="007E48C8" w:rsidP="00D704D0">
            <w:pPr>
              <w:rPr>
                <w:del w:id="4870" w:author="Fegie" w:date="2021-04-28T12:03:00Z"/>
                <w:rFonts w:ascii="標楷體" w:eastAsia="標楷體" w:hAnsi="標楷體"/>
                <w:strike/>
                <w:color w:val="FF0000"/>
                <w:rPrChange w:id="4871" w:author="88692" w:date="2020-06-16T15:57:00Z">
                  <w:rPr>
                    <w:del w:id="48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73" w:name="_Toc71197511"/>
            <w:bookmarkEnd w:id="4873"/>
          </w:p>
        </w:tc>
        <w:tc>
          <w:tcPr>
            <w:tcW w:w="1147" w:type="dxa"/>
            <w:gridSpan w:val="2"/>
          </w:tcPr>
          <w:p w14:paraId="0AC241A0" w14:textId="4D2B5E41" w:rsidR="007E48C8" w:rsidRPr="008E0412" w:rsidDel="009661CB" w:rsidRDefault="007E48C8" w:rsidP="00D704D0">
            <w:pPr>
              <w:rPr>
                <w:del w:id="4874" w:author="Fegie" w:date="2021-04-28T12:03:00Z"/>
                <w:rFonts w:ascii="標楷體" w:eastAsia="標楷體" w:hAnsi="標楷體"/>
                <w:strike/>
                <w:color w:val="FF0000"/>
                <w:rPrChange w:id="4875" w:author="88692" w:date="2020-06-16T15:57:00Z">
                  <w:rPr>
                    <w:del w:id="487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77" w:name="_Toc71197512"/>
            <w:bookmarkEnd w:id="4877"/>
          </w:p>
        </w:tc>
        <w:tc>
          <w:tcPr>
            <w:tcW w:w="667" w:type="dxa"/>
            <w:gridSpan w:val="2"/>
          </w:tcPr>
          <w:p w14:paraId="595C5337" w14:textId="13CBBBBB" w:rsidR="007E48C8" w:rsidRPr="008E0412" w:rsidDel="009661CB" w:rsidRDefault="007E48C8" w:rsidP="00D704D0">
            <w:pPr>
              <w:rPr>
                <w:del w:id="4878" w:author="Fegie" w:date="2021-04-28T12:03:00Z"/>
                <w:rFonts w:ascii="標楷體" w:eastAsia="標楷體" w:hAnsi="標楷體"/>
                <w:strike/>
                <w:color w:val="FF0000"/>
                <w:rPrChange w:id="4879" w:author="88692" w:date="2020-06-16T15:57:00Z">
                  <w:rPr>
                    <w:del w:id="48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81" w:name="_Toc71197513"/>
            <w:bookmarkEnd w:id="4881"/>
          </w:p>
        </w:tc>
        <w:tc>
          <w:tcPr>
            <w:tcW w:w="692" w:type="dxa"/>
            <w:gridSpan w:val="2"/>
          </w:tcPr>
          <w:p w14:paraId="45F158BF" w14:textId="09EDBFCA" w:rsidR="007E48C8" w:rsidRPr="008E0412" w:rsidDel="009661CB" w:rsidRDefault="007E48C8" w:rsidP="00D704D0">
            <w:pPr>
              <w:rPr>
                <w:del w:id="4882" w:author="Fegie" w:date="2021-04-28T12:03:00Z"/>
                <w:rFonts w:ascii="標楷體" w:eastAsia="標楷體" w:hAnsi="標楷體"/>
                <w:strike/>
                <w:color w:val="FF0000"/>
                <w:rPrChange w:id="4883" w:author="88692" w:date="2020-06-16T15:57:00Z">
                  <w:rPr>
                    <w:del w:id="48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85" w:name="_Toc71197514"/>
            <w:bookmarkEnd w:id="4885"/>
          </w:p>
        </w:tc>
        <w:tc>
          <w:tcPr>
            <w:tcW w:w="3423" w:type="dxa"/>
          </w:tcPr>
          <w:p w14:paraId="56E66337" w14:textId="72F04CEA" w:rsidR="007E48C8" w:rsidRPr="008E0412" w:rsidDel="009661CB" w:rsidRDefault="007E48C8" w:rsidP="00D704D0">
            <w:pPr>
              <w:rPr>
                <w:del w:id="4886" w:author="Fegie" w:date="2021-04-28T12:03:00Z"/>
                <w:rFonts w:ascii="標楷體" w:eastAsia="標楷體" w:hAnsi="標楷體"/>
                <w:strike/>
                <w:color w:val="FF0000"/>
                <w:rPrChange w:id="4887" w:author="88692" w:date="2020-06-16T15:57:00Z">
                  <w:rPr>
                    <w:del w:id="4888" w:author="Fegie" w:date="2021-04-28T12:03:00Z"/>
                    <w:rFonts w:ascii="標楷體" w:eastAsia="標楷體" w:hAnsi="標楷體"/>
                  </w:rPr>
                </w:rPrChange>
              </w:rPr>
            </w:pPr>
            <w:del w:id="488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9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891" w:name="_Toc71197515"/>
              <w:bookmarkEnd w:id="4891"/>
            </w:del>
          </w:p>
        </w:tc>
        <w:bookmarkStart w:id="4892" w:name="_Toc71197516"/>
        <w:bookmarkEnd w:id="4892"/>
      </w:tr>
      <w:tr w:rsidR="008E0412" w:rsidRPr="008E0412" w:rsidDel="009661CB" w14:paraId="518FF441" w14:textId="4B25F65C" w:rsidTr="00CE781C">
        <w:trPr>
          <w:gridAfter w:val="1"/>
          <w:wAfter w:w="161" w:type="dxa"/>
          <w:trHeight w:val="291"/>
          <w:jc w:val="center"/>
          <w:del w:id="4893" w:author="Fegie" w:date="2021-04-28T12:03:00Z"/>
        </w:trPr>
        <w:tc>
          <w:tcPr>
            <w:tcW w:w="558" w:type="dxa"/>
          </w:tcPr>
          <w:p w14:paraId="4131EBDC" w14:textId="07F1C8B7" w:rsidR="007E48C8" w:rsidRPr="008E0412" w:rsidDel="009661CB" w:rsidRDefault="007E48C8" w:rsidP="00D704D0">
            <w:pPr>
              <w:rPr>
                <w:del w:id="4894" w:author="Fegie" w:date="2021-04-28T12:03:00Z"/>
                <w:rFonts w:ascii="標楷體" w:eastAsia="標楷體" w:hAnsi="標楷體"/>
                <w:strike/>
                <w:color w:val="FF0000"/>
                <w:rPrChange w:id="4895" w:author="88692" w:date="2020-06-16T15:57:00Z">
                  <w:rPr>
                    <w:del w:id="4896" w:author="Fegie" w:date="2021-04-28T12:03:00Z"/>
                    <w:rFonts w:ascii="標楷體" w:eastAsia="標楷體" w:hAnsi="標楷體"/>
                  </w:rPr>
                </w:rPrChange>
              </w:rPr>
            </w:pPr>
            <w:del w:id="489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9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4899" w:name="_Toc71197517"/>
              <w:bookmarkEnd w:id="4899"/>
            </w:del>
          </w:p>
        </w:tc>
        <w:tc>
          <w:tcPr>
            <w:tcW w:w="2166" w:type="dxa"/>
            <w:gridSpan w:val="2"/>
          </w:tcPr>
          <w:p w14:paraId="33322BD1" w14:textId="65BCB291" w:rsidR="007E48C8" w:rsidRPr="008E0412" w:rsidDel="009661CB" w:rsidRDefault="007E48C8" w:rsidP="00D704D0">
            <w:pPr>
              <w:rPr>
                <w:del w:id="4900" w:author="Fegie" w:date="2021-04-28T12:03:00Z"/>
                <w:rFonts w:ascii="標楷體" w:eastAsia="標楷體" w:hAnsi="標楷體"/>
                <w:strike/>
                <w:color w:val="FF0000"/>
                <w:rPrChange w:id="4901" w:author="88692" w:date="2020-06-16T15:57:00Z">
                  <w:rPr>
                    <w:del w:id="4902" w:author="Fegie" w:date="2021-04-28T12:03:00Z"/>
                    <w:rFonts w:ascii="標楷體" w:eastAsia="標楷體" w:hAnsi="標楷體"/>
                  </w:rPr>
                </w:rPrChange>
              </w:rPr>
            </w:pPr>
            <w:del w:id="4903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904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bookmarkStart w:id="4905" w:name="_Toc71197518"/>
              <w:bookmarkEnd w:id="4905"/>
            </w:del>
          </w:p>
        </w:tc>
        <w:tc>
          <w:tcPr>
            <w:tcW w:w="1296" w:type="dxa"/>
            <w:gridSpan w:val="2"/>
          </w:tcPr>
          <w:p w14:paraId="26C7C30D" w14:textId="1A08BF4C" w:rsidR="007E48C8" w:rsidRPr="008E0412" w:rsidDel="009661CB" w:rsidRDefault="007E48C8" w:rsidP="00A4784A">
            <w:pPr>
              <w:rPr>
                <w:del w:id="4906" w:author="Fegie" w:date="2021-04-28T12:03:00Z"/>
                <w:rFonts w:ascii="標楷體" w:eastAsia="標楷體" w:hAnsi="標楷體"/>
                <w:strike/>
                <w:color w:val="FF0000"/>
                <w:rPrChange w:id="4907" w:author="88692" w:date="2020-06-16T15:57:00Z">
                  <w:rPr>
                    <w:del w:id="4908" w:author="Fegie" w:date="2021-04-28T12:03:00Z"/>
                    <w:rFonts w:ascii="標楷體" w:eastAsia="標楷體" w:hAnsi="標楷體"/>
                  </w:rPr>
                </w:rPrChange>
              </w:rPr>
            </w:pPr>
            <w:del w:id="490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1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911" w:name="_Toc71197519"/>
              <w:bookmarkEnd w:id="4911"/>
            </w:del>
          </w:p>
        </w:tc>
        <w:tc>
          <w:tcPr>
            <w:tcW w:w="1072" w:type="dxa"/>
            <w:gridSpan w:val="2"/>
          </w:tcPr>
          <w:p w14:paraId="58928032" w14:textId="6DDEE6DE" w:rsidR="007E48C8" w:rsidRPr="008E0412" w:rsidDel="009661CB" w:rsidRDefault="007E48C8" w:rsidP="00D704D0">
            <w:pPr>
              <w:rPr>
                <w:del w:id="4912" w:author="Fegie" w:date="2021-04-28T12:03:00Z"/>
                <w:rFonts w:ascii="標楷體" w:eastAsia="標楷體" w:hAnsi="標楷體"/>
                <w:strike/>
                <w:color w:val="FF0000"/>
                <w:rPrChange w:id="4913" w:author="88692" w:date="2020-06-16T15:57:00Z">
                  <w:rPr>
                    <w:del w:id="4914" w:author="Fegie" w:date="2021-04-28T12:03:00Z"/>
                    <w:rFonts w:ascii="標楷體" w:eastAsia="標楷體" w:hAnsi="標楷體"/>
                  </w:rPr>
                </w:rPrChange>
              </w:rPr>
            </w:pPr>
            <w:del w:id="491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1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4917" w:name="_Toc71197520"/>
              <w:bookmarkEnd w:id="4917"/>
            </w:del>
          </w:p>
        </w:tc>
        <w:tc>
          <w:tcPr>
            <w:tcW w:w="1147" w:type="dxa"/>
            <w:gridSpan w:val="2"/>
          </w:tcPr>
          <w:p w14:paraId="074CDA08" w14:textId="1B4BC6B7" w:rsidR="007E48C8" w:rsidRPr="008E0412" w:rsidDel="009661CB" w:rsidRDefault="007E48C8" w:rsidP="00D704D0">
            <w:pPr>
              <w:rPr>
                <w:del w:id="4918" w:author="Fegie" w:date="2021-04-28T12:03:00Z"/>
                <w:rFonts w:ascii="標楷體" w:eastAsia="標楷體" w:hAnsi="標楷體"/>
                <w:strike/>
                <w:color w:val="FF0000"/>
                <w:rPrChange w:id="4919" w:author="88692" w:date="2020-06-16T15:57:00Z">
                  <w:rPr>
                    <w:del w:id="49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921" w:name="_Toc71197521"/>
            <w:bookmarkEnd w:id="4921"/>
          </w:p>
        </w:tc>
        <w:tc>
          <w:tcPr>
            <w:tcW w:w="667" w:type="dxa"/>
            <w:gridSpan w:val="2"/>
          </w:tcPr>
          <w:p w14:paraId="2A550C8C" w14:textId="45131BE5" w:rsidR="007E48C8" w:rsidRPr="008E0412" w:rsidDel="009661CB" w:rsidRDefault="007E48C8" w:rsidP="00D704D0">
            <w:pPr>
              <w:rPr>
                <w:del w:id="4922" w:author="Fegie" w:date="2021-04-28T12:03:00Z"/>
                <w:rFonts w:ascii="標楷體" w:eastAsia="標楷體" w:hAnsi="標楷體"/>
                <w:strike/>
                <w:color w:val="FF0000"/>
                <w:rPrChange w:id="4923" w:author="88692" w:date="2020-06-16T15:57:00Z">
                  <w:rPr>
                    <w:del w:id="49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925" w:name="_Toc71197522"/>
            <w:bookmarkEnd w:id="4925"/>
          </w:p>
        </w:tc>
        <w:tc>
          <w:tcPr>
            <w:tcW w:w="692" w:type="dxa"/>
            <w:gridSpan w:val="2"/>
          </w:tcPr>
          <w:p w14:paraId="1BCF0DB6" w14:textId="0921E9A0" w:rsidR="007E48C8" w:rsidRPr="008E0412" w:rsidDel="009661CB" w:rsidRDefault="007E48C8" w:rsidP="00D704D0">
            <w:pPr>
              <w:rPr>
                <w:del w:id="4926" w:author="Fegie" w:date="2021-04-28T12:03:00Z"/>
                <w:rFonts w:ascii="標楷體" w:eastAsia="標楷體" w:hAnsi="標楷體"/>
                <w:strike/>
                <w:color w:val="FF0000"/>
                <w:rPrChange w:id="4927" w:author="88692" w:date="2020-06-16T15:57:00Z">
                  <w:rPr>
                    <w:del w:id="49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929" w:name="_Toc71197523"/>
            <w:bookmarkEnd w:id="4929"/>
          </w:p>
        </w:tc>
        <w:tc>
          <w:tcPr>
            <w:tcW w:w="3423" w:type="dxa"/>
          </w:tcPr>
          <w:p w14:paraId="714DB117" w14:textId="317CC180" w:rsidR="007E48C8" w:rsidRPr="008E0412" w:rsidDel="009661CB" w:rsidRDefault="007E48C8" w:rsidP="00D704D0">
            <w:pPr>
              <w:rPr>
                <w:del w:id="4930" w:author="Fegie" w:date="2021-04-28T12:03:00Z"/>
                <w:rFonts w:ascii="標楷體" w:eastAsia="標楷體" w:hAnsi="標楷體"/>
                <w:strike/>
                <w:color w:val="FF0000"/>
                <w:rPrChange w:id="4931" w:author="88692" w:date="2020-06-16T15:57:00Z">
                  <w:rPr>
                    <w:del w:id="4932" w:author="Fegie" w:date="2021-04-28T12:03:00Z"/>
                    <w:rFonts w:ascii="標楷體" w:eastAsia="標楷體" w:hAnsi="標楷體"/>
                  </w:rPr>
                </w:rPrChange>
              </w:rPr>
            </w:pPr>
            <w:del w:id="493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3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935" w:name="_Toc71197524"/>
              <w:bookmarkEnd w:id="4935"/>
            </w:del>
          </w:p>
          <w:p w14:paraId="4C8FC57A" w14:textId="1B919B80" w:rsidR="007E48C8" w:rsidRPr="008E0412" w:rsidDel="009661CB" w:rsidRDefault="007E48C8" w:rsidP="00D704D0">
            <w:pPr>
              <w:rPr>
                <w:del w:id="4936" w:author="Fegie" w:date="2021-04-28T12:03:00Z"/>
                <w:rFonts w:ascii="標楷體" w:eastAsia="標楷體" w:hAnsi="標楷體"/>
                <w:strike/>
                <w:color w:val="FF0000"/>
                <w:rPrChange w:id="4937" w:author="88692" w:date="2020-06-16T15:57:00Z">
                  <w:rPr>
                    <w:del w:id="4938" w:author="Fegie" w:date="2021-04-28T12:03:00Z"/>
                    <w:rFonts w:ascii="標楷體" w:eastAsia="標楷體" w:hAnsi="標楷體"/>
                  </w:rPr>
                </w:rPrChange>
              </w:rPr>
            </w:pPr>
            <w:del w:id="493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4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941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4942" w:name="_Toc71197525"/>
              <w:bookmarkEnd w:id="4942"/>
            </w:del>
          </w:p>
          <w:p w14:paraId="4297B88E" w14:textId="10EF65ED" w:rsidR="007E48C8" w:rsidRPr="008E0412" w:rsidDel="009661CB" w:rsidRDefault="007E48C8" w:rsidP="00D704D0">
            <w:pPr>
              <w:rPr>
                <w:del w:id="4943" w:author="Fegie" w:date="2021-04-28T12:03:00Z"/>
                <w:rFonts w:ascii="標楷體" w:eastAsia="標楷體" w:hAnsi="標楷體"/>
                <w:strike/>
                <w:color w:val="FF0000"/>
                <w:rPrChange w:id="4944" w:author="88692" w:date="2020-06-16T15:57:00Z">
                  <w:rPr>
                    <w:del w:id="4945" w:author="Fegie" w:date="2021-04-28T12:03:00Z"/>
                    <w:rFonts w:ascii="標楷體" w:eastAsia="標楷體" w:hAnsi="標楷體"/>
                  </w:rPr>
                </w:rPrChange>
              </w:rPr>
            </w:pPr>
            <w:del w:id="4946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47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948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949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4950" w:name="_Toc71197526"/>
              <w:bookmarkEnd w:id="4950"/>
            </w:del>
          </w:p>
        </w:tc>
        <w:bookmarkStart w:id="4951" w:name="_Toc71197527"/>
        <w:bookmarkEnd w:id="4951"/>
      </w:tr>
      <w:tr w:rsidR="009F3DC3" w:rsidRPr="00B83C14" w:rsidDel="009661CB" w14:paraId="648202B2" w14:textId="026A21FC" w:rsidTr="009F3DC3">
        <w:trPr>
          <w:trHeight w:val="291"/>
          <w:jc w:val="center"/>
          <w:ins w:id="4952" w:author="88692" w:date="2020-06-16T17:22:00Z"/>
          <w:del w:id="4953" w:author="Fegie" w:date="2021-04-28T12:03:00Z"/>
        </w:trPr>
        <w:tc>
          <w:tcPr>
            <w:tcW w:w="558" w:type="dxa"/>
          </w:tcPr>
          <w:p w14:paraId="5267DEFA" w14:textId="0A690948" w:rsidR="009F3DC3" w:rsidRPr="00B83C14" w:rsidDel="009661CB" w:rsidRDefault="009F3DC3" w:rsidP="009F3DC3">
            <w:pPr>
              <w:rPr>
                <w:ins w:id="4954" w:author="88692" w:date="2020-06-16T17:22:00Z"/>
                <w:del w:id="4955" w:author="Fegie" w:date="2021-04-28T12:03:00Z"/>
                <w:rFonts w:ascii="標楷體" w:eastAsia="標楷體" w:hAnsi="標楷體"/>
                <w:color w:val="FF0000"/>
              </w:rPr>
            </w:pPr>
            <w:bookmarkStart w:id="4956" w:name="_Toc71197528"/>
            <w:bookmarkEnd w:id="4956"/>
          </w:p>
        </w:tc>
        <w:tc>
          <w:tcPr>
            <w:tcW w:w="2152" w:type="dxa"/>
          </w:tcPr>
          <w:p w14:paraId="75E1F994" w14:textId="22551F9B" w:rsidR="009F3DC3" w:rsidRPr="00B83C14" w:rsidDel="009661CB" w:rsidRDefault="009F3DC3" w:rsidP="009F3DC3">
            <w:pPr>
              <w:rPr>
                <w:ins w:id="4957" w:author="88692" w:date="2020-06-16T17:22:00Z"/>
                <w:del w:id="4958" w:author="Fegie" w:date="2021-04-28T12:03:00Z"/>
                <w:rFonts w:ascii="標楷體" w:eastAsia="標楷體" w:hAnsi="標楷體"/>
                <w:color w:val="FF0000"/>
              </w:rPr>
            </w:pPr>
            <w:ins w:id="4959" w:author="88692" w:date="2020-06-16T17:22:00Z">
              <w:del w:id="4960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英文名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稱</w:delText>
                </w:r>
                <w:bookmarkStart w:id="4961" w:name="_Toc71197529"/>
                <w:bookmarkEnd w:id="4961"/>
              </w:del>
            </w:ins>
          </w:p>
        </w:tc>
        <w:tc>
          <w:tcPr>
            <w:tcW w:w="1296" w:type="dxa"/>
            <w:gridSpan w:val="2"/>
          </w:tcPr>
          <w:p w14:paraId="79309E05" w14:textId="7E95E850" w:rsidR="009F3DC3" w:rsidRPr="00B83C14" w:rsidDel="009661CB" w:rsidRDefault="009F3DC3" w:rsidP="009F3DC3">
            <w:pPr>
              <w:rPr>
                <w:ins w:id="4962" w:author="88692" w:date="2020-06-16T17:22:00Z"/>
                <w:del w:id="4963" w:author="Fegie" w:date="2021-04-28T12:03:00Z"/>
                <w:rFonts w:ascii="標楷體" w:eastAsia="標楷體" w:hAnsi="標楷體"/>
                <w:color w:val="FF0000"/>
              </w:rPr>
            </w:pPr>
            <w:ins w:id="4964" w:author="88692" w:date="2020-06-16T17:22:00Z">
              <w:del w:id="496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X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(20)</w:delText>
                </w:r>
                <w:bookmarkStart w:id="4966" w:name="_Toc71197530"/>
                <w:bookmarkEnd w:id="4966"/>
              </w:del>
            </w:ins>
          </w:p>
        </w:tc>
        <w:tc>
          <w:tcPr>
            <w:tcW w:w="1066" w:type="dxa"/>
            <w:gridSpan w:val="2"/>
          </w:tcPr>
          <w:p w14:paraId="592B1E60" w14:textId="57FE3BAC" w:rsidR="009F3DC3" w:rsidRPr="00B83C14" w:rsidDel="009661CB" w:rsidRDefault="009F3DC3" w:rsidP="009F3DC3">
            <w:pPr>
              <w:rPr>
                <w:ins w:id="4967" w:author="88692" w:date="2020-06-16T17:22:00Z"/>
                <w:del w:id="4968" w:author="Fegie" w:date="2021-04-28T12:03:00Z"/>
                <w:rFonts w:ascii="標楷體" w:eastAsia="標楷體" w:hAnsi="標楷體"/>
                <w:color w:val="FF0000"/>
              </w:rPr>
            </w:pPr>
            <w:bookmarkStart w:id="4969" w:name="_Toc71197531"/>
            <w:bookmarkEnd w:id="4969"/>
          </w:p>
        </w:tc>
        <w:tc>
          <w:tcPr>
            <w:tcW w:w="1141" w:type="dxa"/>
            <w:gridSpan w:val="2"/>
          </w:tcPr>
          <w:p w14:paraId="66392CC1" w14:textId="4F442401" w:rsidR="009F3DC3" w:rsidRPr="00B83C14" w:rsidDel="009661CB" w:rsidRDefault="009F3DC3" w:rsidP="009F3DC3">
            <w:pPr>
              <w:rPr>
                <w:ins w:id="4970" w:author="88692" w:date="2020-06-16T17:22:00Z"/>
                <w:del w:id="4971" w:author="Fegie" w:date="2021-04-28T12:03:00Z"/>
                <w:rFonts w:ascii="標楷體" w:eastAsia="標楷體" w:hAnsi="標楷體"/>
                <w:color w:val="FF0000"/>
              </w:rPr>
            </w:pPr>
            <w:bookmarkStart w:id="4972" w:name="_Toc71197532"/>
            <w:bookmarkEnd w:id="4972"/>
          </w:p>
        </w:tc>
        <w:tc>
          <w:tcPr>
            <w:tcW w:w="665" w:type="dxa"/>
            <w:gridSpan w:val="2"/>
          </w:tcPr>
          <w:p w14:paraId="3A76C6D3" w14:textId="04261122" w:rsidR="009F3DC3" w:rsidRPr="00B83C14" w:rsidDel="009661CB" w:rsidRDefault="009F3DC3" w:rsidP="009F3DC3">
            <w:pPr>
              <w:rPr>
                <w:ins w:id="4973" w:author="88692" w:date="2020-06-16T17:22:00Z"/>
                <w:del w:id="4974" w:author="Fegie" w:date="2021-04-28T12:03:00Z"/>
                <w:rFonts w:ascii="標楷體" w:eastAsia="標楷體" w:hAnsi="標楷體"/>
                <w:color w:val="FF0000"/>
              </w:rPr>
            </w:pPr>
            <w:bookmarkStart w:id="4975" w:name="_Toc71197533"/>
            <w:bookmarkEnd w:id="4975"/>
          </w:p>
        </w:tc>
        <w:tc>
          <w:tcPr>
            <w:tcW w:w="691" w:type="dxa"/>
            <w:gridSpan w:val="2"/>
          </w:tcPr>
          <w:p w14:paraId="79B656E7" w14:textId="436C05DD" w:rsidR="009F3DC3" w:rsidRPr="00B83C14" w:rsidDel="009661CB" w:rsidRDefault="009F3DC3" w:rsidP="009F3DC3">
            <w:pPr>
              <w:rPr>
                <w:ins w:id="4976" w:author="88692" w:date="2020-06-16T17:22:00Z"/>
                <w:del w:id="4977" w:author="Fegie" w:date="2021-04-28T12:03:00Z"/>
                <w:rFonts w:ascii="標楷體" w:eastAsia="標楷體" w:hAnsi="標楷體"/>
                <w:color w:val="FF0000"/>
              </w:rPr>
            </w:pPr>
            <w:bookmarkStart w:id="4978" w:name="_Toc71197534"/>
            <w:bookmarkEnd w:id="4978"/>
          </w:p>
        </w:tc>
        <w:tc>
          <w:tcPr>
            <w:tcW w:w="3613" w:type="dxa"/>
            <w:gridSpan w:val="3"/>
          </w:tcPr>
          <w:p w14:paraId="6330DC58" w14:textId="46493B06" w:rsidR="009F3DC3" w:rsidRPr="00B83C14" w:rsidDel="009661CB" w:rsidRDefault="009F3DC3" w:rsidP="009F3DC3">
            <w:pPr>
              <w:rPr>
                <w:ins w:id="4979" w:author="88692" w:date="2020-06-16T17:22:00Z"/>
                <w:del w:id="4980" w:author="Fegie" w:date="2021-04-28T12:03:00Z"/>
                <w:rFonts w:ascii="標楷體" w:eastAsia="標楷體" w:hAnsi="標楷體"/>
                <w:color w:val="FF0000"/>
              </w:rPr>
            </w:pPr>
            <w:ins w:id="4981" w:author="88692" w:date="2020-06-16T17:22:00Z">
              <w:del w:id="4982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i.可不輸入</w:delText>
                </w:r>
                <w:bookmarkStart w:id="4983" w:name="_Toc71197535"/>
                <w:bookmarkEnd w:id="4983"/>
              </w:del>
            </w:ins>
          </w:p>
        </w:tc>
        <w:bookmarkStart w:id="4984" w:name="_Toc71197536"/>
        <w:bookmarkEnd w:id="4984"/>
      </w:tr>
      <w:tr w:rsidR="009F3DC3" w:rsidRPr="00B83C14" w:rsidDel="009661CB" w14:paraId="1244D365" w14:textId="51EBBC25" w:rsidTr="009F3DC3">
        <w:trPr>
          <w:trHeight w:val="291"/>
          <w:jc w:val="center"/>
          <w:ins w:id="4985" w:author="88692" w:date="2020-06-16T17:22:00Z"/>
          <w:del w:id="4986" w:author="Fegie" w:date="2021-04-28T12:03:00Z"/>
        </w:trPr>
        <w:tc>
          <w:tcPr>
            <w:tcW w:w="558" w:type="dxa"/>
          </w:tcPr>
          <w:p w14:paraId="381EA342" w14:textId="3CA67AFE" w:rsidR="009F3DC3" w:rsidRPr="00B83C14" w:rsidDel="009661CB" w:rsidRDefault="009F3DC3" w:rsidP="009F3DC3">
            <w:pPr>
              <w:rPr>
                <w:ins w:id="4987" w:author="88692" w:date="2020-06-16T17:22:00Z"/>
                <w:del w:id="4988" w:author="Fegie" w:date="2021-04-28T12:03:00Z"/>
                <w:rFonts w:ascii="標楷體" w:eastAsia="標楷體" w:hAnsi="標楷體"/>
                <w:color w:val="FF0000"/>
              </w:rPr>
            </w:pPr>
            <w:bookmarkStart w:id="4989" w:name="_Toc71197537"/>
            <w:bookmarkEnd w:id="4989"/>
          </w:p>
        </w:tc>
        <w:tc>
          <w:tcPr>
            <w:tcW w:w="2152" w:type="dxa"/>
          </w:tcPr>
          <w:p w14:paraId="0A69E469" w14:textId="163CA26C" w:rsidR="009F3DC3" w:rsidDel="009661CB" w:rsidRDefault="009F3DC3" w:rsidP="009F3DC3">
            <w:pPr>
              <w:rPr>
                <w:ins w:id="4990" w:author="88692" w:date="2020-06-16T17:22:00Z"/>
                <w:del w:id="4991" w:author="Fegie" w:date="2021-04-28T12:03:00Z"/>
                <w:rFonts w:ascii="標楷體" w:eastAsia="標楷體" w:hAnsi="標楷體"/>
                <w:color w:val="FF0000"/>
              </w:rPr>
            </w:pPr>
            <w:ins w:id="4992" w:author="88692" w:date="2020-06-16T17:22:00Z">
              <w:del w:id="4993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</w:delText>
                </w:r>
                <w:bookmarkStart w:id="4994" w:name="_Toc71197538"/>
                <w:bookmarkEnd w:id="4994"/>
              </w:del>
            </w:ins>
          </w:p>
        </w:tc>
        <w:tc>
          <w:tcPr>
            <w:tcW w:w="1296" w:type="dxa"/>
            <w:gridSpan w:val="2"/>
          </w:tcPr>
          <w:p w14:paraId="1B6C43EC" w14:textId="0EE3517B" w:rsidR="009F3DC3" w:rsidRPr="00B83C14" w:rsidDel="009661CB" w:rsidRDefault="009F3DC3" w:rsidP="009F3DC3">
            <w:pPr>
              <w:rPr>
                <w:ins w:id="4995" w:author="88692" w:date="2020-06-16T17:22:00Z"/>
                <w:del w:id="4996" w:author="Fegie" w:date="2021-04-28T12:03:00Z"/>
                <w:rFonts w:ascii="標楷體" w:eastAsia="標楷體" w:hAnsi="標楷體"/>
                <w:color w:val="FF0000"/>
              </w:rPr>
            </w:pPr>
            <w:ins w:id="4997" w:author="88692" w:date="2020-06-16T17:22:00Z">
              <w:del w:id="4998" w:author="Fegie" w:date="2021-04-28T12:03:00Z"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9(0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9</w:delText>
                </w:r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)</w:delText>
                </w:r>
                <w:bookmarkStart w:id="4999" w:name="_Toc71197539"/>
                <w:bookmarkEnd w:id="4999"/>
              </w:del>
            </w:ins>
          </w:p>
        </w:tc>
        <w:tc>
          <w:tcPr>
            <w:tcW w:w="1066" w:type="dxa"/>
            <w:gridSpan w:val="2"/>
          </w:tcPr>
          <w:p w14:paraId="23767BEB" w14:textId="41B99A06" w:rsidR="009F3DC3" w:rsidRPr="00B83C14" w:rsidDel="009661CB" w:rsidRDefault="009F3DC3" w:rsidP="009F3DC3">
            <w:pPr>
              <w:rPr>
                <w:ins w:id="5000" w:author="88692" w:date="2020-06-16T17:22:00Z"/>
                <w:del w:id="5001" w:author="Fegie" w:date="2021-04-28T12:03:00Z"/>
                <w:rFonts w:ascii="標楷體" w:eastAsia="標楷體" w:hAnsi="標楷體"/>
                <w:color w:val="FF0000"/>
              </w:rPr>
            </w:pPr>
            <w:bookmarkStart w:id="5002" w:name="_Toc71197540"/>
            <w:bookmarkEnd w:id="5002"/>
          </w:p>
        </w:tc>
        <w:tc>
          <w:tcPr>
            <w:tcW w:w="1141" w:type="dxa"/>
            <w:gridSpan w:val="2"/>
          </w:tcPr>
          <w:p w14:paraId="137CAF48" w14:textId="0856B6D1" w:rsidR="009F3DC3" w:rsidRPr="00B83C14" w:rsidDel="009661CB" w:rsidRDefault="009F3DC3" w:rsidP="009F3DC3">
            <w:pPr>
              <w:rPr>
                <w:ins w:id="5003" w:author="88692" w:date="2020-06-16T17:22:00Z"/>
                <w:del w:id="5004" w:author="Fegie" w:date="2021-04-28T12:03:00Z"/>
                <w:rFonts w:ascii="標楷體" w:eastAsia="標楷體" w:hAnsi="標楷體"/>
                <w:color w:val="FF0000"/>
              </w:rPr>
            </w:pPr>
            <w:bookmarkStart w:id="5005" w:name="_Toc71197541"/>
            <w:bookmarkEnd w:id="5005"/>
          </w:p>
        </w:tc>
        <w:tc>
          <w:tcPr>
            <w:tcW w:w="665" w:type="dxa"/>
            <w:gridSpan w:val="2"/>
          </w:tcPr>
          <w:p w14:paraId="315D0685" w14:textId="01B03337" w:rsidR="009F3DC3" w:rsidRPr="00B83C14" w:rsidDel="009661CB" w:rsidRDefault="009F3DC3" w:rsidP="009F3DC3">
            <w:pPr>
              <w:rPr>
                <w:ins w:id="5006" w:author="88692" w:date="2020-06-16T17:22:00Z"/>
                <w:del w:id="5007" w:author="Fegie" w:date="2021-04-28T12:03:00Z"/>
                <w:rFonts w:ascii="標楷體" w:eastAsia="標楷體" w:hAnsi="標楷體"/>
                <w:color w:val="FF0000"/>
              </w:rPr>
            </w:pPr>
            <w:bookmarkStart w:id="5008" w:name="_Toc71197542"/>
            <w:bookmarkEnd w:id="5008"/>
          </w:p>
        </w:tc>
        <w:tc>
          <w:tcPr>
            <w:tcW w:w="691" w:type="dxa"/>
            <w:gridSpan w:val="2"/>
          </w:tcPr>
          <w:p w14:paraId="58CFD9FB" w14:textId="5FA97CCD" w:rsidR="009F3DC3" w:rsidRPr="00B83C14" w:rsidDel="009661CB" w:rsidRDefault="009F3DC3" w:rsidP="009F3DC3">
            <w:pPr>
              <w:rPr>
                <w:ins w:id="5009" w:author="88692" w:date="2020-06-16T17:22:00Z"/>
                <w:del w:id="5010" w:author="Fegie" w:date="2021-04-28T12:03:00Z"/>
                <w:rFonts w:ascii="標楷體" w:eastAsia="標楷體" w:hAnsi="標楷體"/>
                <w:color w:val="FF0000"/>
              </w:rPr>
            </w:pPr>
            <w:bookmarkStart w:id="5011" w:name="_Toc71197543"/>
            <w:bookmarkEnd w:id="5011"/>
          </w:p>
        </w:tc>
        <w:tc>
          <w:tcPr>
            <w:tcW w:w="3613" w:type="dxa"/>
            <w:gridSpan w:val="3"/>
          </w:tcPr>
          <w:p w14:paraId="38EA5ED5" w14:textId="6928810D" w:rsidR="009F3DC3" w:rsidRPr="00B83C14" w:rsidDel="009661CB" w:rsidRDefault="009F3DC3" w:rsidP="009F3DC3">
            <w:pPr>
              <w:rPr>
                <w:ins w:id="5012" w:author="88692" w:date="2020-06-16T17:22:00Z"/>
                <w:del w:id="5013" w:author="Fegie" w:date="2021-04-28T12:03:00Z"/>
                <w:rFonts w:ascii="標楷體" w:eastAsia="標楷體" w:hAnsi="標楷體"/>
                <w:color w:val="FF0000"/>
              </w:rPr>
            </w:pPr>
            <w:ins w:id="5014" w:author="88692" w:date="2020-06-16T17:22:00Z">
              <w:del w:id="501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5016" w:name="_Toc71197544"/>
                <w:bookmarkEnd w:id="5016"/>
              </w:del>
            </w:ins>
          </w:p>
        </w:tc>
        <w:bookmarkStart w:id="5017" w:name="_Toc71197545"/>
        <w:bookmarkEnd w:id="5017"/>
      </w:tr>
      <w:tr w:rsidR="009F3DC3" w:rsidRPr="00B83C14" w:rsidDel="009661CB" w14:paraId="5CB1B283" w14:textId="5DE0BB22" w:rsidTr="009F3DC3">
        <w:trPr>
          <w:trHeight w:val="291"/>
          <w:jc w:val="center"/>
          <w:ins w:id="5018" w:author="88692" w:date="2020-06-16T17:22:00Z"/>
          <w:del w:id="5019" w:author="Fegie" w:date="2021-04-28T12:03:00Z"/>
        </w:trPr>
        <w:tc>
          <w:tcPr>
            <w:tcW w:w="558" w:type="dxa"/>
          </w:tcPr>
          <w:p w14:paraId="756E7E23" w14:textId="5B9DAAE9" w:rsidR="009F3DC3" w:rsidRPr="00B83C14" w:rsidDel="009661CB" w:rsidRDefault="009F3DC3" w:rsidP="009F3DC3">
            <w:pPr>
              <w:rPr>
                <w:ins w:id="5020" w:author="88692" w:date="2020-06-16T17:22:00Z"/>
                <w:del w:id="5021" w:author="Fegie" w:date="2021-04-28T12:03:00Z"/>
                <w:rFonts w:ascii="標楷體" w:eastAsia="標楷體" w:hAnsi="標楷體"/>
                <w:color w:val="FF0000"/>
              </w:rPr>
            </w:pPr>
            <w:bookmarkStart w:id="5022" w:name="_Toc71197546"/>
            <w:bookmarkEnd w:id="5022"/>
          </w:p>
        </w:tc>
        <w:tc>
          <w:tcPr>
            <w:tcW w:w="2152" w:type="dxa"/>
          </w:tcPr>
          <w:p w14:paraId="2AEA0A9D" w14:textId="3FDDBDB3" w:rsidR="009F3DC3" w:rsidDel="009661CB" w:rsidRDefault="009F3DC3" w:rsidP="009F3DC3">
            <w:pPr>
              <w:rPr>
                <w:ins w:id="5023" w:author="88692" w:date="2020-06-16T17:22:00Z"/>
                <w:del w:id="5024" w:author="Fegie" w:date="2021-04-28T12:03:00Z"/>
                <w:rFonts w:ascii="標楷體" w:eastAsia="標楷體" w:hAnsi="標楷體"/>
                <w:color w:val="FF0000"/>
              </w:rPr>
            </w:pPr>
            <w:ins w:id="5025" w:author="88692" w:date="2020-06-16T17:22:00Z">
              <w:del w:id="502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年收入資料年月</w:delText>
                </w:r>
                <w:bookmarkStart w:id="5027" w:name="_Toc71197547"/>
                <w:bookmarkEnd w:id="5027"/>
              </w:del>
            </w:ins>
          </w:p>
        </w:tc>
        <w:tc>
          <w:tcPr>
            <w:tcW w:w="1296" w:type="dxa"/>
            <w:gridSpan w:val="2"/>
          </w:tcPr>
          <w:p w14:paraId="6FA5F349" w14:textId="5AC80B26" w:rsidR="009F3DC3" w:rsidRPr="00B83C14" w:rsidDel="009661CB" w:rsidRDefault="009F3DC3" w:rsidP="009F3DC3">
            <w:pPr>
              <w:rPr>
                <w:ins w:id="5028" w:author="88692" w:date="2020-06-16T17:22:00Z"/>
                <w:del w:id="5029" w:author="Fegie" w:date="2021-04-28T12:03:00Z"/>
                <w:rFonts w:ascii="標楷體" w:eastAsia="標楷體" w:hAnsi="標楷體"/>
                <w:color w:val="FF0000"/>
              </w:rPr>
            </w:pPr>
            <w:ins w:id="5030" w:author="88692" w:date="2020-06-16T17:22:00Z">
              <w:del w:id="5031" w:author="Fegie" w:date="2021-04-28T12:03:00Z"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X(0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6</w:delText>
                </w:r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)</w:delText>
                </w:r>
                <w:bookmarkStart w:id="5032" w:name="_Toc71197548"/>
                <w:bookmarkEnd w:id="5032"/>
              </w:del>
            </w:ins>
          </w:p>
        </w:tc>
        <w:tc>
          <w:tcPr>
            <w:tcW w:w="1066" w:type="dxa"/>
            <w:gridSpan w:val="2"/>
          </w:tcPr>
          <w:p w14:paraId="4C7337F2" w14:textId="476085D9" w:rsidR="009F3DC3" w:rsidRPr="00B83C14" w:rsidDel="009661CB" w:rsidRDefault="009F3DC3" w:rsidP="009F3DC3">
            <w:pPr>
              <w:rPr>
                <w:ins w:id="5033" w:author="88692" w:date="2020-06-16T17:22:00Z"/>
                <w:del w:id="5034" w:author="Fegie" w:date="2021-04-28T12:03:00Z"/>
                <w:rFonts w:ascii="標楷體" w:eastAsia="標楷體" w:hAnsi="標楷體"/>
                <w:color w:val="FF0000"/>
              </w:rPr>
            </w:pPr>
            <w:bookmarkStart w:id="5035" w:name="_Toc71197549"/>
            <w:bookmarkEnd w:id="5035"/>
          </w:p>
        </w:tc>
        <w:tc>
          <w:tcPr>
            <w:tcW w:w="1141" w:type="dxa"/>
            <w:gridSpan w:val="2"/>
          </w:tcPr>
          <w:p w14:paraId="7B3625A3" w14:textId="5CFBB5E3" w:rsidR="009F3DC3" w:rsidRPr="00B83C14" w:rsidDel="009661CB" w:rsidRDefault="009F3DC3" w:rsidP="009F3DC3">
            <w:pPr>
              <w:rPr>
                <w:ins w:id="5036" w:author="88692" w:date="2020-06-16T17:22:00Z"/>
                <w:del w:id="5037" w:author="Fegie" w:date="2021-04-28T12:03:00Z"/>
                <w:rFonts w:ascii="標楷體" w:eastAsia="標楷體" w:hAnsi="標楷體"/>
                <w:color w:val="FF0000"/>
              </w:rPr>
            </w:pPr>
            <w:bookmarkStart w:id="5038" w:name="_Toc71197550"/>
            <w:bookmarkEnd w:id="5038"/>
          </w:p>
        </w:tc>
        <w:tc>
          <w:tcPr>
            <w:tcW w:w="665" w:type="dxa"/>
            <w:gridSpan w:val="2"/>
          </w:tcPr>
          <w:p w14:paraId="674EDF8A" w14:textId="3F7DC06C" w:rsidR="009F3DC3" w:rsidRPr="00B83C14" w:rsidDel="009661CB" w:rsidRDefault="009F3DC3" w:rsidP="009F3DC3">
            <w:pPr>
              <w:rPr>
                <w:ins w:id="5039" w:author="88692" w:date="2020-06-16T17:22:00Z"/>
                <w:del w:id="5040" w:author="Fegie" w:date="2021-04-28T12:03:00Z"/>
                <w:rFonts w:ascii="標楷體" w:eastAsia="標楷體" w:hAnsi="標楷體"/>
                <w:color w:val="FF0000"/>
              </w:rPr>
            </w:pPr>
            <w:bookmarkStart w:id="5041" w:name="_Toc71197551"/>
            <w:bookmarkEnd w:id="5041"/>
          </w:p>
        </w:tc>
        <w:tc>
          <w:tcPr>
            <w:tcW w:w="691" w:type="dxa"/>
            <w:gridSpan w:val="2"/>
          </w:tcPr>
          <w:p w14:paraId="57E29EC0" w14:textId="564BCBD8" w:rsidR="009F3DC3" w:rsidRPr="00B83C14" w:rsidDel="009661CB" w:rsidRDefault="009F3DC3" w:rsidP="009F3DC3">
            <w:pPr>
              <w:rPr>
                <w:ins w:id="5042" w:author="88692" w:date="2020-06-16T17:22:00Z"/>
                <w:del w:id="5043" w:author="Fegie" w:date="2021-04-28T12:03:00Z"/>
                <w:rFonts w:ascii="標楷體" w:eastAsia="標楷體" w:hAnsi="標楷體"/>
                <w:color w:val="FF0000"/>
              </w:rPr>
            </w:pPr>
            <w:bookmarkStart w:id="5044" w:name="_Toc71197552"/>
            <w:bookmarkEnd w:id="5044"/>
          </w:p>
        </w:tc>
        <w:tc>
          <w:tcPr>
            <w:tcW w:w="3613" w:type="dxa"/>
            <w:gridSpan w:val="3"/>
          </w:tcPr>
          <w:p w14:paraId="2BF121FD" w14:textId="7B393CDC" w:rsidR="009F3DC3" w:rsidRPr="00B83C14" w:rsidDel="009661CB" w:rsidRDefault="009F3DC3" w:rsidP="009F3DC3">
            <w:pPr>
              <w:rPr>
                <w:ins w:id="5045" w:author="88692" w:date="2020-06-16T17:22:00Z"/>
                <w:del w:id="5046" w:author="Fegie" w:date="2021-04-28T12:03:00Z"/>
                <w:rFonts w:ascii="標楷體" w:eastAsia="標楷體" w:hAnsi="標楷體"/>
                <w:color w:val="FF0000"/>
              </w:rPr>
            </w:pPr>
            <w:ins w:id="5047" w:author="88692" w:date="2020-06-16T17:22:00Z">
              <w:del w:id="504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5049" w:name="_Toc71197553"/>
                <w:bookmarkEnd w:id="5049"/>
              </w:del>
            </w:ins>
          </w:p>
        </w:tc>
        <w:bookmarkStart w:id="5050" w:name="_Toc71197554"/>
        <w:bookmarkEnd w:id="5050"/>
      </w:tr>
      <w:tr w:rsidR="00EE10C6" w:rsidRPr="00A04243" w:rsidDel="009661CB" w14:paraId="1F510E39" w14:textId="1DF261C2" w:rsidTr="00EE10C6">
        <w:trPr>
          <w:trHeight w:val="291"/>
          <w:jc w:val="center"/>
          <w:del w:id="5051" w:author="Fegie" w:date="2021-04-28T12:03:00Z"/>
        </w:trPr>
        <w:tc>
          <w:tcPr>
            <w:tcW w:w="558" w:type="dxa"/>
          </w:tcPr>
          <w:p w14:paraId="1A9A4532" w14:textId="1177E0E5" w:rsidR="00EE10C6" w:rsidRPr="00A04243" w:rsidDel="009661CB" w:rsidRDefault="00EE10C6" w:rsidP="00877AF8">
            <w:pPr>
              <w:rPr>
                <w:del w:id="5052" w:author="Fegie" w:date="2021-04-28T12:03:00Z"/>
                <w:rFonts w:ascii="標楷體" w:eastAsia="標楷體" w:hAnsi="標楷體"/>
              </w:rPr>
            </w:pPr>
            <w:bookmarkStart w:id="5053" w:name="_Toc71197555"/>
            <w:bookmarkEnd w:id="5053"/>
          </w:p>
        </w:tc>
        <w:tc>
          <w:tcPr>
            <w:tcW w:w="2152" w:type="dxa"/>
          </w:tcPr>
          <w:p w14:paraId="2B5D5200" w14:textId="4DAAE1C9" w:rsidR="00EE10C6" w:rsidRPr="00FA5570" w:rsidDel="009661CB" w:rsidRDefault="00EE10C6" w:rsidP="00877AF8">
            <w:pPr>
              <w:rPr>
                <w:del w:id="5054" w:author="Fegie" w:date="2021-04-28T12:03:00Z"/>
                <w:rFonts w:ascii="標楷體" w:eastAsia="標楷體" w:hAnsi="標楷體"/>
                <w:color w:val="FF0000"/>
              </w:rPr>
            </w:pPr>
            <w:del w:id="505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電話種類</w:delText>
              </w:r>
              <w:bookmarkStart w:id="5056" w:name="_Toc71197556"/>
              <w:bookmarkEnd w:id="5056"/>
            </w:del>
          </w:p>
        </w:tc>
        <w:tc>
          <w:tcPr>
            <w:tcW w:w="1296" w:type="dxa"/>
            <w:gridSpan w:val="2"/>
          </w:tcPr>
          <w:p w14:paraId="361FA4BD" w14:textId="716C5FBD" w:rsidR="00EE10C6" w:rsidRPr="00FA5570" w:rsidDel="009661CB" w:rsidRDefault="00EE10C6" w:rsidP="00877AF8">
            <w:pPr>
              <w:rPr>
                <w:del w:id="5057" w:author="Fegie" w:date="2021-04-28T12:03:00Z"/>
                <w:rFonts w:ascii="標楷體" w:eastAsia="標楷體" w:hAnsi="標楷體"/>
                <w:color w:val="FF0000"/>
              </w:rPr>
            </w:pPr>
            <w:del w:id="5058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r w:rsidR="00B51858"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bookmarkStart w:id="5059" w:name="_Toc71197557"/>
              <w:bookmarkEnd w:id="5059"/>
            </w:del>
          </w:p>
        </w:tc>
        <w:tc>
          <w:tcPr>
            <w:tcW w:w="1066" w:type="dxa"/>
            <w:gridSpan w:val="2"/>
          </w:tcPr>
          <w:p w14:paraId="76FFBF39" w14:textId="65A1D569" w:rsidR="00EE10C6" w:rsidRPr="00FA5570" w:rsidDel="009661CB" w:rsidRDefault="00EE10C6" w:rsidP="00877AF8">
            <w:pPr>
              <w:rPr>
                <w:del w:id="5060" w:author="Fegie" w:date="2021-04-28T12:03:00Z"/>
                <w:rFonts w:ascii="標楷體" w:eastAsia="標楷體" w:hAnsi="標楷體"/>
                <w:color w:val="FF0000"/>
              </w:rPr>
            </w:pPr>
            <w:bookmarkStart w:id="5061" w:name="_Toc71197558"/>
            <w:bookmarkEnd w:id="5061"/>
          </w:p>
        </w:tc>
        <w:tc>
          <w:tcPr>
            <w:tcW w:w="1141" w:type="dxa"/>
            <w:gridSpan w:val="2"/>
          </w:tcPr>
          <w:p w14:paraId="4C57E25F" w14:textId="0C8511D0" w:rsidR="00EE10C6" w:rsidRPr="00FA5570" w:rsidDel="009661CB" w:rsidRDefault="00EE10C6" w:rsidP="00877AF8">
            <w:pPr>
              <w:rPr>
                <w:del w:id="5062" w:author="Fegie" w:date="2021-04-28T12:03:00Z"/>
                <w:rFonts w:ascii="標楷體" w:eastAsia="標楷體" w:hAnsi="標楷體"/>
                <w:color w:val="FF0000"/>
              </w:rPr>
            </w:pPr>
            <w:bookmarkStart w:id="5063" w:name="_Toc71197559"/>
            <w:bookmarkEnd w:id="5063"/>
          </w:p>
        </w:tc>
        <w:tc>
          <w:tcPr>
            <w:tcW w:w="665" w:type="dxa"/>
            <w:gridSpan w:val="2"/>
          </w:tcPr>
          <w:p w14:paraId="6294294E" w14:textId="680904EB" w:rsidR="00EE10C6" w:rsidRPr="00FA5570" w:rsidDel="009661CB" w:rsidRDefault="00EE10C6" w:rsidP="00877AF8">
            <w:pPr>
              <w:rPr>
                <w:del w:id="5064" w:author="Fegie" w:date="2021-04-28T12:03:00Z"/>
                <w:rFonts w:ascii="標楷體" w:eastAsia="標楷體" w:hAnsi="標楷體"/>
                <w:color w:val="FF0000"/>
              </w:rPr>
            </w:pPr>
            <w:bookmarkStart w:id="5065" w:name="_Toc71197560"/>
            <w:bookmarkEnd w:id="5065"/>
          </w:p>
        </w:tc>
        <w:tc>
          <w:tcPr>
            <w:tcW w:w="691" w:type="dxa"/>
            <w:gridSpan w:val="2"/>
          </w:tcPr>
          <w:p w14:paraId="69018A86" w14:textId="3D0E9997" w:rsidR="00EE10C6" w:rsidRPr="00FA5570" w:rsidDel="009661CB" w:rsidRDefault="00EE10C6" w:rsidP="00877AF8">
            <w:pPr>
              <w:rPr>
                <w:del w:id="5066" w:author="Fegie" w:date="2021-04-28T12:03:00Z"/>
                <w:rFonts w:ascii="標楷體" w:eastAsia="標楷體" w:hAnsi="標楷體"/>
                <w:color w:val="FF0000"/>
              </w:rPr>
            </w:pPr>
            <w:bookmarkStart w:id="5067" w:name="_Toc71197561"/>
            <w:bookmarkEnd w:id="5067"/>
          </w:p>
        </w:tc>
        <w:tc>
          <w:tcPr>
            <w:tcW w:w="3613" w:type="dxa"/>
            <w:gridSpan w:val="3"/>
          </w:tcPr>
          <w:p w14:paraId="7B2C13D0" w14:textId="41FED878" w:rsidR="00EE10C6" w:rsidRPr="00FA5570" w:rsidDel="009661CB" w:rsidRDefault="00EE10C6" w:rsidP="00877AF8">
            <w:pPr>
              <w:rPr>
                <w:del w:id="5068" w:author="Fegie" w:date="2021-04-28T12:03:00Z"/>
                <w:rFonts w:ascii="標楷體" w:eastAsia="標楷體" w:hAnsi="標楷體"/>
                <w:color w:val="FF0000"/>
              </w:rPr>
            </w:pPr>
            <w:del w:id="506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070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071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072" w:name="_Toc71197562"/>
              <w:bookmarkEnd w:id="5072"/>
            </w:del>
          </w:p>
          <w:p w14:paraId="65010A4C" w14:textId="149602B4" w:rsidR="00EE10C6" w:rsidRPr="00FA5570" w:rsidDel="009661CB" w:rsidRDefault="00EE10C6" w:rsidP="00877AF8">
            <w:pPr>
              <w:rPr>
                <w:del w:id="5073" w:author="Fegie" w:date="2021-04-28T12:03:00Z"/>
                <w:rFonts w:ascii="標楷體" w:eastAsia="標楷體" w:hAnsi="標楷體"/>
                <w:color w:val="FF0000"/>
              </w:rPr>
            </w:pPr>
            <w:del w:id="507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01: 公司</w:delText>
              </w:r>
              <w:bookmarkStart w:id="5075" w:name="_Toc71197563"/>
              <w:bookmarkEnd w:id="5075"/>
            </w:del>
          </w:p>
          <w:p w14:paraId="73F4E9A3" w14:textId="0A3DAB80" w:rsidR="00EE10C6" w:rsidRPr="00FA5570" w:rsidDel="009661CB" w:rsidRDefault="00EE10C6" w:rsidP="00877AF8">
            <w:pPr>
              <w:rPr>
                <w:del w:id="5076" w:author="Fegie" w:date="2021-04-28T12:03:00Z"/>
                <w:rFonts w:ascii="標楷體" w:eastAsia="標楷體" w:hAnsi="標楷體"/>
                <w:color w:val="FF0000"/>
              </w:rPr>
            </w:pPr>
            <w:del w:id="507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02: 住家</w:delText>
              </w:r>
              <w:bookmarkStart w:id="5078" w:name="_Toc71197564"/>
              <w:bookmarkEnd w:id="5078"/>
            </w:del>
          </w:p>
          <w:p w14:paraId="15B3FEDD" w14:textId="571B43C3" w:rsidR="00EE10C6" w:rsidRPr="00FA5570" w:rsidDel="009661CB" w:rsidRDefault="00EE10C6" w:rsidP="00877AF8">
            <w:pPr>
              <w:rPr>
                <w:del w:id="5079" w:author="Fegie" w:date="2021-04-28T12:03:00Z"/>
                <w:rFonts w:ascii="標楷體" w:eastAsia="標楷體" w:hAnsi="標楷體"/>
                <w:color w:val="FF0000"/>
              </w:rPr>
            </w:pPr>
            <w:del w:id="508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03: 手機</w:delText>
              </w:r>
              <w:bookmarkStart w:id="5081" w:name="_Toc71197565"/>
              <w:bookmarkEnd w:id="5081"/>
            </w:del>
          </w:p>
          <w:p w14:paraId="35452673" w14:textId="5014A9DA" w:rsidR="00EE10C6" w:rsidRPr="00FA5570" w:rsidDel="009661CB" w:rsidRDefault="00EE10C6" w:rsidP="00877AF8">
            <w:pPr>
              <w:rPr>
                <w:del w:id="5082" w:author="Fegie" w:date="2021-04-28T12:03:00Z"/>
                <w:rFonts w:ascii="標楷體" w:eastAsia="標楷體" w:hAnsi="標楷體"/>
                <w:color w:val="FF0000"/>
              </w:rPr>
            </w:pPr>
            <w:del w:id="508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04: 傳真</w:delText>
              </w:r>
              <w:bookmarkStart w:id="5084" w:name="_Toc71197566"/>
              <w:bookmarkEnd w:id="5084"/>
            </w:del>
          </w:p>
          <w:p w14:paraId="38E0CC2A" w14:textId="17F338B4" w:rsidR="00EE10C6" w:rsidRPr="00FA5570" w:rsidDel="009661CB" w:rsidRDefault="00EE10C6" w:rsidP="00877AF8">
            <w:pPr>
              <w:rPr>
                <w:del w:id="5085" w:author="Fegie" w:date="2021-04-28T12:03:00Z"/>
                <w:rFonts w:ascii="標楷體" w:eastAsia="標楷體" w:hAnsi="標楷體"/>
                <w:color w:val="FF0000"/>
              </w:rPr>
            </w:pPr>
            <w:del w:id="508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05: 簡訊</w:delText>
              </w:r>
              <w:bookmarkStart w:id="5087" w:name="_Toc71197567"/>
              <w:bookmarkEnd w:id="5087"/>
            </w:del>
          </w:p>
          <w:p w14:paraId="23053E8D" w14:textId="5FCA5EC6" w:rsidR="00EE10C6" w:rsidRPr="00FA5570" w:rsidDel="009661CB" w:rsidRDefault="00EE10C6" w:rsidP="00877AF8">
            <w:pPr>
              <w:rPr>
                <w:del w:id="5088" w:author="Fegie" w:date="2021-04-28T12:03:00Z"/>
                <w:rFonts w:ascii="標楷體" w:eastAsia="標楷體" w:hAnsi="標楷體"/>
                <w:color w:val="FF0000"/>
              </w:rPr>
            </w:pPr>
            <w:del w:id="508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06: 催收聯絡</w:delText>
              </w:r>
              <w:bookmarkStart w:id="5090" w:name="_Toc71197568"/>
              <w:bookmarkEnd w:id="5090"/>
            </w:del>
          </w:p>
          <w:p w14:paraId="1B3D7227" w14:textId="496AB6C4" w:rsidR="00EE10C6" w:rsidRPr="00FA5570" w:rsidDel="009661CB" w:rsidRDefault="00EE10C6" w:rsidP="00877AF8">
            <w:pPr>
              <w:rPr>
                <w:del w:id="5091" w:author="Fegie" w:date="2021-04-28T12:03:00Z"/>
                <w:rFonts w:ascii="標楷體" w:eastAsia="標楷體" w:hAnsi="標楷體"/>
                <w:color w:val="FF0000"/>
              </w:rPr>
            </w:pPr>
            <w:del w:id="509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09: 其他</w:delText>
              </w:r>
              <w:bookmarkStart w:id="5093" w:name="_Toc71197569"/>
              <w:bookmarkEnd w:id="5093"/>
            </w:del>
          </w:p>
        </w:tc>
        <w:bookmarkStart w:id="5094" w:name="_Toc71197570"/>
        <w:bookmarkEnd w:id="5094"/>
      </w:tr>
      <w:tr w:rsidR="00EE10C6" w:rsidRPr="00A04243" w:rsidDel="009661CB" w14:paraId="713BA411" w14:textId="00F42236" w:rsidTr="00EE10C6">
        <w:trPr>
          <w:trHeight w:val="291"/>
          <w:jc w:val="center"/>
          <w:del w:id="5095" w:author="Fegie" w:date="2021-04-28T12:03:00Z"/>
        </w:trPr>
        <w:tc>
          <w:tcPr>
            <w:tcW w:w="558" w:type="dxa"/>
          </w:tcPr>
          <w:p w14:paraId="039B6233" w14:textId="769D202C" w:rsidR="00EE10C6" w:rsidRPr="00A04243" w:rsidDel="009661CB" w:rsidRDefault="00EE10C6" w:rsidP="00877AF8">
            <w:pPr>
              <w:rPr>
                <w:del w:id="5096" w:author="Fegie" w:date="2021-04-28T12:03:00Z"/>
                <w:rFonts w:ascii="標楷體" w:eastAsia="標楷體" w:hAnsi="標楷體"/>
              </w:rPr>
            </w:pPr>
            <w:bookmarkStart w:id="5097" w:name="_Toc71197571"/>
            <w:bookmarkEnd w:id="5097"/>
          </w:p>
        </w:tc>
        <w:tc>
          <w:tcPr>
            <w:tcW w:w="2152" w:type="dxa"/>
          </w:tcPr>
          <w:p w14:paraId="7B12E88F" w14:textId="599B53CF" w:rsidR="00EE10C6" w:rsidRPr="00FA5570" w:rsidDel="009661CB" w:rsidRDefault="00EE10C6" w:rsidP="00877AF8">
            <w:pPr>
              <w:rPr>
                <w:del w:id="5098" w:author="Fegie" w:date="2021-04-28T12:03:00Z"/>
                <w:rFonts w:ascii="標楷體" w:eastAsia="標楷體" w:hAnsi="標楷體"/>
                <w:color w:val="FF0000"/>
              </w:rPr>
            </w:pPr>
            <w:del w:id="509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電話號碼</w:delText>
              </w:r>
              <w:bookmarkStart w:id="5100" w:name="_Toc71197572"/>
              <w:bookmarkEnd w:id="5100"/>
            </w:del>
          </w:p>
        </w:tc>
        <w:tc>
          <w:tcPr>
            <w:tcW w:w="1296" w:type="dxa"/>
            <w:gridSpan w:val="2"/>
          </w:tcPr>
          <w:p w14:paraId="1F70B255" w14:textId="743BFDCE" w:rsidR="00EE10C6" w:rsidRPr="00FA5570" w:rsidDel="009661CB" w:rsidRDefault="00EE10C6" w:rsidP="00877AF8">
            <w:pPr>
              <w:rPr>
                <w:del w:id="5101" w:author="Fegie" w:date="2021-04-28T12:03:00Z"/>
                <w:rFonts w:ascii="標楷體" w:eastAsia="標楷體" w:hAnsi="標楷體"/>
                <w:color w:val="FF0000"/>
              </w:rPr>
            </w:pPr>
            <w:del w:id="510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X(15)</w:delText>
              </w:r>
              <w:bookmarkStart w:id="5103" w:name="_Toc71197573"/>
              <w:bookmarkEnd w:id="5103"/>
            </w:del>
          </w:p>
        </w:tc>
        <w:tc>
          <w:tcPr>
            <w:tcW w:w="1066" w:type="dxa"/>
            <w:gridSpan w:val="2"/>
          </w:tcPr>
          <w:p w14:paraId="41762E70" w14:textId="3C84CE68" w:rsidR="00EE10C6" w:rsidRPr="00A04243" w:rsidDel="009661CB" w:rsidRDefault="00EE10C6" w:rsidP="00877AF8">
            <w:pPr>
              <w:rPr>
                <w:del w:id="5104" w:author="Fegie" w:date="2021-04-28T12:03:00Z"/>
                <w:rFonts w:ascii="標楷體" w:eastAsia="標楷體" w:hAnsi="標楷體"/>
              </w:rPr>
            </w:pPr>
            <w:bookmarkStart w:id="5105" w:name="_Toc71197574"/>
            <w:bookmarkEnd w:id="5105"/>
          </w:p>
        </w:tc>
        <w:tc>
          <w:tcPr>
            <w:tcW w:w="1141" w:type="dxa"/>
            <w:gridSpan w:val="2"/>
          </w:tcPr>
          <w:p w14:paraId="6DE04412" w14:textId="4DEF4E50" w:rsidR="00EE10C6" w:rsidRPr="00A04243" w:rsidDel="009661CB" w:rsidRDefault="00EE10C6" w:rsidP="00877AF8">
            <w:pPr>
              <w:rPr>
                <w:del w:id="5106" w:author="Fegie" w:date="2021-04-28T12:03:00Z"/>
                <w:rFonts w:ascii="標楷體" w:eastAsia="標楷體" w:hAnsi="標楷體"/>
              </w:rPr>
            </w:pPr>
            <w:bookmarkStart w:id="5107" w:name="_Toc71197575"/>
            <w:bookmarkEnd w:id="5107"/>
          </w:p>
        </w:tc>
        <w:tc>
          <w:tcPr>
            <w:tcW w:w="665" w:type="dxa"/>
            <w:gridSpan w:val="2"/>
          </w:tcPr>
          <w:p w14:paraId="4FA04805" w14:textId="709C276E" w:rsidR="00EE10C6" w:rsidRPr="00A04243" w:rsidDel="009661CB" w:rsidRDefault="00EE10C6" w:rsidP="00877AF8">
            <w:pPr>
              <w:rPr>
                <w:del w:id="5108" w:author="Fegie" w:date="2021-04-28T12:03:00Z"/>
                <w:rFonts w:ascii="標楷體" w:eastAsia="標楷體" w:hAnsi="標楷體"/>
              </w:rPr>
            </w:pPr>
            <w:bookmarkStart w:id="5109" w:name="_Toc71197576"/>
            <w:bookmarkEnd w:id="5109"/>
          </w:p>
        </w:tc>
        <w:tc>
          <w:tcPr>
            <w:tcW w:w="691" w:type="dxa"/>
            <w:gridSpan w:val="2"/>
          </w:tcPr>
          <w:p w14:paraId="52F7CDCB" w14:textId="31A19508" w:rsidR="00EE10C6" w:rsidRPr="00A04243" w:rsidDel="009661CB" w:rsidRDefault="00EE10C6" w:rsidP="00877AF8">
            <w:pPr>
              <w:rPr>
                <w:del w:id="5110" w:author="Fegie" w:date="2021-04-28T12:03:00Z"/>
                <w:rFonts w:ascii="標楷體" w:eastAsia="標楷體" w:hAnsi="標楷體"/>
              </w:rPr>
            </w:pPr>
            <w:bookmarkStart w:id="5111" w:name="_Toc71197577"/>
            <w:bookmarkEnd w:id="5111"/>
          </w:p>
        </w:tc>
        <w:tc>
          <w:tcPr>
            <w:tcW w:w="3613" w:type="dxa"/>
            <w:gridSpan w:val="3"/>
          </w:tcPr>
          <w:p w14:paraId="079EC6C2" w14:textId="4897C1D7" w:rsidR="00EE10C6" w:rsidRPr="00A04243" w:rsidDel="009661CB" w:rsidRDefault="00EE10C6" w:rsidP="00877AF8">
            <w:pPr>
              <w:rPr>
                <w:del w:id="5112" w:author="Fegie" w:date="2021-04-28T12:03:00Z"/>
                <w:rFonts w:ascii="標楷體" w:eastAsia="標楷體" w:hAnsi="標楷體"/>
              </w:rPr>
            </w:pPr>
            <w:del w:id="511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14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115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116" w:name="_Toc71197578"/>
              <w:bookmarkEnd w:id="5116"/>
            </w:del>
          </w:p>
        </w:tc>
        <w:bookmarkStart w:id="5117" w:name="_Toc71197579"/>
        <w:bookmarkEnd w:id="5117"/>
      </w:tr>
      <w:tr w:rsidR="00EE10C6" w:rsidRPr="00A04243" w:rsidDel="009661CB" w14:paraId="6A3DBAB2" w14:textId="06F8EB39" w:rsidTr="00EE10C6">
        <w:trPr>
          <w:trHeight w:val="291"/>
          <w:jc w:val="center"/>
          <w:del w:id="5118" w:author="Fegie" w:date="2021-04-28T12:03:00Z"/>
        </w:trPr>
        <w:tc>
          <w:tcPr>
            <w:tcW w:w="558" w:type="dxa"/>
          </w:tcPr>
          <w:p w14:paraId="181204BB" w14:textId="30D12193" w:rsidR="00EE10C6" w:rsidRPr="00A04243" w:rsidDel="009661CB" w:rsidRDefault="00EE10C6" w:rsidP="00877AF8">
            <w:pPr>
              <w:rPr>
                <w:del w:id="5119" w:author="Fegie" w:date="2021-04-28T12:03:00Z"/>
                <w:rFonts w:ascii="標楷體" w:eastAsia="標楷體" w:hAnsi="標楷體"/>
              </w:rPr>
            </w:pPr>
            <w:bookmarkStart w:id="5120" w:name="_Toc71197580"/>
            <w:bookmarkEnd w:id="5120"/>
          </w:p>
        </w:tc>
        <w:tc>
          <w:tcPr>
            <w:tcW w:w="2152" w:type="dxa"/>
          </w:tcPr>
          <w:p w14:paraId="064C4AC9" w14:textId="7867FF5B" w:rsidR="00EE10C6" w:rsidRPr="00FA5570" w:rsidDel="009661CB" w:rsidRDefault="00EE10C6" w:rsidP="00877AF8">
            <w:pPr>
              <w:rPr>
                <w:del w:id="5121" w:author="Fegie" w:date="2021-04-28T12:03:00Z"/>
                <w:rFonts w:ascii="標楷體" w:eastAsia="標楷體" w:hAnsi="標楷體"/>
                <w:color w:val="FF0000"/>
              </w:rPr>
            </w:pPr>
            <w:del w:id="512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與借款人關係</w:delText>
              </w:r>
              <w:bookmarkStart w:id="5123" w:name="_Toc71197581"/>
              <w:bookmarkEnd w:id="5123"/>
            </w:del>
          </w:p>
        </w:tc>
        <w:tc>
          <w:tcPr>
            <w:tcW w:w="1296" w:type="dxa"/>
            <w:gridSpan w:val="2"/>
          </w:tcPr>
          <w:p w14:paraId="37DDB41F" w14:textId="77AFC33A" w:rsidR="00EE10C6" w:rsidRPr="00FA5570" w:rsidDel="009661CB" w:rsidRDefault="00EE10C6" w:rsidP="00877AF8">
            <w:pPr>
              <w:rPr>
                <w:del w:id="5124" w:author="Fegie" w:date="2021-04-28T12:03:00Z"/>
                <w:rFonts w:ascii="標楷體" w:eastAsia="標楷體" w:hAnsi="標楷體"/>
                <w:color w:val="FF0000"/>
              </w:rPr>
            </w:pPr>
            <w:del w:id="512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5126" w:name="_Toc71197582"/>
              <w:bookmarkEnd w:id="5126"/>
            </w:del>
          </w:p>
        </w:tc>
        <w:tc>
          <w:tcPr>
            <w:tcW w:w="1066" w:type="dxa"/>
            <w:gridSpan w:val="2"/>
          </w:tcPr>
          <w:p w14:paraId="4F53DE74" w14:textId="2CE185CD" w:rsidR="00EE10C6" w:rsidRPr="00A04243" w:rsidDel="009661CB" w:rsidRDefault="00EE10C6" w:rsidP="00877AF8">
            <w:pPr>
              <w:rPr>
                <w:del w:id="5127" w:author="Fegie" w:date="2021-04-28T12:03:00Z"/>
                <w:rFonts w:ascii="標楷體" w:eastAsia="標楷體" w:hAnsi="標楷體"/>
              </w:rPr>
            </w:pPr>
            <w:bookmarkStart w:id="5128" w:name="_Toc71197583"/>
            <w:bookmarkEnd w:id="5128"/>
          </w:p>
        </w:tc>
        <w:tc>
          <w:tcPr>
            <w:tcW w:w="1141" w:type="dxa"/>
            <w:gridSpan w:val="2"/>
          </w:tcPr>
          <w:p w14:paraId="5F89F622" w14:textId="62D6DB84" w:rsidR="00EE10C6" w:rsidRPr="00A04243" w:rsidDel="009661CB" w:rsidRDefault="00EE10C6" w:rsidP="00877AF8">
            <w:pPr>
              <w:rPr>
                <w:del w:id="5129" w:author="Fegie" w:date="2021-04-28T12:03:00Z"/>
                <w:rFonts w:ascii="標楷體" w:eastAsia="標楷體" w:hAnsi="標楷體"/>
              </w:rPr>
            </w:pPr>
            <w:bookmarkStart w:id="5130" w:name="_Toc71197584"/>
            <w:bookmarkEnd w:id="5130"/>
          </w:p>
        </w:tc>
        <w:tc>
          <w:tcPr>
            <w:tcW w:w="665" w:type="dxa"/>
            <w:gridSpan w:val="2"/>
          </w:tcPr>
          <w:p w14:paraId="4AB46911" w14:textId="67B0532F" w:rsidR="00EE10C6" w:rsidRPr="00A04243" w:rsidDel="009661CB" w:rsidRDefault="00EE10C6" w:rsidP="00877AF8">
            <w:pPr>
              <w:rPr>
                <w:del w:id="5131" w:author="Fegie" w:date="2021-04-28T12:03:00Z"/>
                <w:rFonts w:ascii="標楷體" w:eastAsia="標楷體" w:hAnsi="標楷體"/>
              </w:rPr>
            </w:pPr>
            <w:bookmarkStart w:id="5132" w:name="_Toc71197585"/>
            <w:bookmarkEnd w:id="5132"/>
          </w:p>
        </w:tc>
        <w:tc>
          <w:tcPr>
            <w:tcW w:w="691" w:type="dxa"/>
            <w:gridSpan w:val="2"/>
          </w:tcPr>
          <w:p w14:paraId="062F8E8A" w14:textId="7274120E" w:rsidR="00EE10C6" w:rsidRPr="00A04243" w:rsidDel="009661CB" w:rsidRDefault="00EE10C6" w:rsidP="00877AF8">
            <w:pPr>
              <w:rPr>
                <w:del w:id="5133" w:author="Fegie" w:date="2021-04-28T12:03:00Z"/>
                <w:rFonts w:ascii="標楷體" w:eastAsia="標楷體" w:hAnsi="標楷體"/>
              </w:rPr>
            </w:pPr>
            <w:bookmarkStart w:id="5134" w:name="_Toc71197586"/>
            <w:bookmarkEnd w:id="5134"/>
          </w:p>
        </w:tc>
        <w:tc>
          <w:tcPr>
            <w:tcW w:w="3613" w:type="dxa"/>
            <w:gridSpan w:val="3"/>
          </w:tcPr>
          <w:p w14:paraId="697C040B" w14:textId="5CEDCE51" w:rsidR="00EE10C6" w:rsidDel="009661CB" w:rsidRDefault="00EE10C6" w:rsidP="00877AF8">
            <w:pPr>
              <w:rPr>
                <w:del w:id="5135" w:author="Fegie" w:date="2021-04-28T12:03:00Z"/>
                <w:rFonts w:ascii="標楷體" w:eastAsia="標楷體" w:hAnsi="標楷體"/>
                <w:color w:val="FF0000"/>
              </w:rPr>
            </w:pPr>
            <w:del w:id="513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37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138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139" w:name="_Toc71197587"/>
              <w:bookmarkEnd w:id="5139"/>
            </w:del>
          </w:p>
          <w:p w14:paraId="55B417E0" w14:textId="074FFD1D" w:rsidR="00EE10C6" w:rsidRPr="00FA5570" w:rsidDel="009661CB" w:rsidRDefault="00EE10C6" w:rsidP="00877AF8">
            <w:pPr>
              <w:rPr>
                <w:del w:id="5140" w:author="Fegie" w:date="2021-04-28T12:03:00Z"/>
                <w:rFonts w:ascii="標楷體" w:eastAsia="標楷體" w:hAnsi="標楷體"/>
                <w:color w:val="FF0000"/>
              </w:rPr>
            </w:pPr>
            <w:del w:id="514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空白:本人</w:delText>
              </w:r>
              <w:bookmarkStart w:id="5142" w:name="_Toc71197588"/>
              <w:bookmarkEnd w:id="5142"/>
            </w:del>
          </w:p>
          <w:p w14:paraId="7904CC35" w14:textId="6ABA2C98" w:rsidR="00EE10C6" w:rsidRPr="00FA5570" w:rsidDel="009661CB" w:rsidRDefault="00EE10C6" w:rsidP="00877AF8">
            <w:pPr>
              <w:rPr>
                <w:del w:id="5143" w:author="Fegie" w:date="2021-04-28T12:03:00Z"/>
                <w:rFonts w:ascii="標楷體" w:eastAsia="標楷體" w:hAnsi="標楷體"/>
                <w:color w:val="FF0000"/>
              </w:rPr>
            </w:pPr>
            <w:del w:id="514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01: 夫</w:delText>
              </w:r>
              <w:bookmarkStart w:id="5145" w:name="_Toc71197589"/>
              <w:bookmarkEnd w:id="5145"/>
            </w:del>
          </w:p>
          <w:p w14:paraId="481AF34E" w14:textId="66B35A7D" w:rsidR="00EE10C6" w:rsidRPr="00FA5570" w:rsidDel="009661CB" w:rsidRDefault="00EE10C6" w:rsidP="00877AF8">
            <w:pPr>
              <w:rPr>
                <w:del w:id="5146" w:author="Fegie" w:date="2021-04-28T12:03:00Z"/>
                <w:rFonts w:ascii="標楷體" w:eastAsia="標楷體" w:hAnsi="標楷體"/>
                <w:color w:val="FF0000"/>
              </w:rPr>
            </w:pPr>
            <w:del w:id="514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02: 妻</w:delText>
              </w:r>
              <w:bookmarkStart w:id="5148" w:name="_Toc71197590"/>
              <w:bookmarkEnd w:id="5148"/>
            </w:del>
          </w:p>
          <w:p w14:paraId="4CF4E076" w14:textId="39781EA6" w:rsidR="00EE10C6" w:rsidRPr="00FA5570" w:rsidDel="009661CB" w:rsidRDefault="00EE10C6" w:rsidP="00877AF8">
            <w:pPr>
              <w:rPr>
                <w:del w:id="5149" w:author="Fegie" w:date="2021-04-28T12:03:00Z"/>
                <w:rFonts w:ascii="標楷體" w:eastAsia="標楷體" w:hAnsi="標楷體"/>
                <w:color w:val="FF0000"/>
              </w:rPr>
            </w:pPr>
            <w:del w:id="515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03: 父</w:delText>
              </w:r>
              <w:bookmarkStart w:id="5151" w:name="_Toc71197591"/>
              <w:bookmarkEnd w:id="5151"/>
            </w:del>
          </w:p>
          <w:p w14:paraId="6953E2A3" w14:textId="446AD075" w:rsidR="00EE10C6" w:rsidRPr="00FA5570" w:rsidDel="009661CB" w:rsidRDefault="00EE10C6" w:rsidP="00877AF8">
            <w:pPr>
              <w:rPr>
                <w:del w:id="5152" w:author="Fegie" w:date="2021-04-28T12:03:00Z"/>
                <w:rFonts w:ascii="標楷體" w:eastAsia="標楷體" w:hAnsi="標楷體"/>
                <w:color w:val="FF0000"/>
              </w:rPr>
            </w:pPr>
            <w:del w:id="515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04: 母</w:delText>
              </w:r>
              <w:bookmarkStart w:id="5154" w:name="_Toc71197592"/>
              <w:bookmarkEnd w:id="5154"/>
            </w:del>
          </w:p>
          <w:p w14:paraId="522A63E6" w14:textId="73A5BA91" w:rsidR="00EE10C6" w:rsidRPr="00FA5570" w:rsidDel="009661CB" w:rsidRDefault="00EE10C6" w:rsidP="00877AF8">
            <w:pPr>
              <w:rPr>
                <w:del w:id="5155" w:author="Fegie" w:date="2021-04-28T12:03:00Z"/>
                <w:rFonts w:ascii="標楷體" w:eastAsia="標楷體" w:hAnsi="標楷體"/>
                <w:color w:val="FF0000"/>
              </w:rPr>
            </w:pPr>
            <w:del w:id="515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05: 子</w:delText>
              </w:r>
              <w:bookmarkStart w:id="5157" w:name="_Toc71197593"/>
              <w:bookmarkEnd w:id="5157"/>
            </w:del>
          </w:p>
          <w:p w14:paraId="3F4762D8" w14:textId="5E160265" w:rsidR="00EE10C6" w:rsidRPr="00FA5570" w:rsidDel="009661CB" w:rsidRDefault="00EE10C6" w:rsidP="00877AF8">
            <w:pPr>
              <w:rPr>
                <w:del w:id="5158" w:author="Fegie" w:date="2021-04-28T12:03:00Z"/>
                <w:rFonts w:ascii="標楷體" w:eastAsia="標楷體" w:hAnsi="標楷體"/>
                <w:color w:val="FF0000"/>
              </w:rPr>
            </w:pPr>
            <w:del w:id="515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06: 女</w:delText>
              </w:r>
              <w:bookmarkStart w:id="5160" w:name="_Toc71197594"/>
              <w:bookmarkEnd w:id="5160"/>
            </w:del>
          </w:p>
          <w:p w14:paraId="30A7CEB6" w14:textId="585B4CA0" w:rsidR="00EE10C6" w:rsidRPr="00FA5570" w:rsidDel="009661CB" w:rsidRDefault="00EE10C6" w:rsidP="00877AF8">
            <w:pPr>
              <w:rPr>
                <w:del w:id="5161" w:author="Fegie" w:date="2021-04-28T12:03:00Z"/>
                <w:rFonts w:ascii="標楷體" w:eastAsia="標楷體" w:hAnsi="標楷體"/>
                <w:color w:val="FF0000"/>
              </w:rPr>
            </w:pPr>
            <w:del w:id="516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07: 兄</w:delText>
              </w:r>
              <w:bookmarkStart w:id="5163" w:name="_Toc71197595"/>
              <w:bookmarkEnd w:id="5163"/>
            </w:del>
          </w:p>
          <w:p w14:paraId="30B1F894" w14:textId="4E4ED69B" w:rsidR="00EE10C6" w:rsidRPr="00FA5570" w:rsidDel="009661CB" w:rsidRDefault="00EE10C6" w:rsidP="00877AF8">
            <w:pPr>
              <w:rPr>
                <w:del w:id="5164" w:author="Fegie" w:date="2021-04-28T12:03:00Z"/>
                <w:rFonts w:ascii="標楷體" w:eastAsia="標楷體" w:hAnsi="標楷體"/>
                <w:color w:val="FF0000"/>
              </w:rPr>
            </w:pPr>
            <w:del w:id="516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08: 弟</w:delText>
              </w:r>
              <w:bookmarkStart w:id="5166" w:name="_Toc71197596"/>
              <w:bookmarkEnd w:id="5166"/>
            </w:del>
          </w:p>
          <w:p w14:paraId="369A2526" w14:textId="539F9AA8" w:rsidR="00EE10C6" w:rsidRPr="00FA5570" w:rsidDel="009661CB" w:rsidRDefault="00EE10C6" w:rsidP="00877AF8">
            <w:pPr>
              <w:rPr>
                <w:del w:id="5167" w:author="Fegie" w:date="2021-04-28T12:03:00Z"/>
                <w:rFonts w:ascii="標楷體" w:eastAsia="標楷體" w:hAnsi="標楷體"/>
                <w:color w:val="FF0000"/>
              </w:rPr>
            </w:pPr>
            <w:del w:id="516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09: 姊</w:delText>
              </w:r>
              <w:bookmarkStart w:id="5169" w:name="_Toc71197597"/>
              <w:bookmarkEnd w:id="5169"/>
            </w:del>
          </w:p>
          <w:p w14:paraId="52900569" w14:textId="6DD6E999" w:rsidR="00EE10C6" w:rsidRPr="00FA5570" w:rsidDel="009661CB" w:rsidRDefault="00EE10C6" w:rsidP="00877AF8">
            <w:pPr>
              <w:rPr>
                <w:del w:id="5170" w:author="Fegie" w:date="2021-04-28T12:03:00Z"/>
                <w:rFonts w:ascii="標楷體" w:eastAsia="標楷體" w:hAnsi="標楷體"/>
                <w:color w:val="FF0000"/>
              </w:rPr>
            </w:pPr>
            <w:del w:id="517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10: 妹</w:delText>
              </w:r>
              <w:bookmarkStart w:id="5172" w:name="_Toc71197598"/>
              <w:bookmarkEnd w:id="5172"/>
            </w:del>
          </w:p>
          <w:p w14:paraId="7A2C687B" w14:textId="15E52D80" w:rsidR="00EE10C6" w:rsidRPr="00FA5570" w:rsidDel="009661CB" w:rsidRDefault="00EE10C6" w:rsidP="00877AF8">
            <w:pPr>
              <w:rPr>
                <w:del w:id="5173" w:author="Fegie" w:date="2021-04-28T12:03:00Z"/>
                <w:rFonts w:ascii="標楷體" w:eastAsia="標楷體" w:hAnsi="標楷體"/>
                <w:color w:val="FF0000"/>
              </w:rPr>
            </w:pPr>
            <w:del w:id="517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11: 姪子</w:delText>
              </w:r>
              <w:bookmarkStart w:id="5175" w:name="_Toc71197599"/>
              <w:bookmarkEnd w:id="5175"/>
            </w:del>
          </w:p>
          <w:p w14:paraId="14B120A3" w14:textId="4468E3D3" w:rsidR="00EE10C6" w:rsidRPr="00A04243" w:rsidDel="009661CB" w:rsidRDefault="00EE10C6" w:rsidP="00877AF8">
            <w:pPr>
              <w:rPr>
                <w:del w:id="5176" w:author="Fegie" w:date="2021-04-28T12:03:00Z"/>
                <w:rFonts w:ascii="標楷體" w:eastAsia="標楷體" w:hAnsi="標楷體"/>
              </w:rPr>
            </w:pPr>
            <w:del w:id="517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99: 其他</w:delText>
              </w:r>
              <w:bookmarkStart w:id="5178" w:name="_Toc71197600"/>
              <w:bookmarkEnd w:id="5178"/>
            </w:del>
          </w:p>
        </w:tc>
        <w:bookmarkStart w:id="5179" w:name="_Toc71197601"/>
        <w:bookmarkEnd w:id="5179"/>
      </w:tr>
      <w:tr w:rsidR="00EE10C6" w:rsidRPr="00A04243" w:rsidDel="009661CB" w14:paraId="39599D12" w14:textId="39F1C30E" w:rsidTr="00EE10C6">
        <w:trPr>
          <w:trHeight w:val="291"/>
          <w:jc w:val="center"/>
          <w:del w:id="5180" w:author="Fegie" w:date="2021-04-28T12:03:00Z"/>
        </w:trPr>
        <w:tc>
          <w:tcPr>
            <w:tcW w:w="558" w:type="dxa"/>
          </w:tcPr>
          <w:p w14:paraId="5D302251" w14:textId="1664ADD2" w:rsidR="00EE10C6" w:rsidRPr="00A04243" w:rsidDel="009661CB" w:rsidRDefault="00EE10C6" w:rsidP="00877AF8">
            <w:pPr>
              <w:rPr>
                <w:del w:id="5181" w:author="Fegie" w:date="2021-04-28T12:03:00Z"/>
                <w:rFonts w:ascii="標楷體" w:eastAsia="標楷體" w:hAnsi="標楷體"/>
              </w:rPr>
            </w:pPr>
            <w:bookmarkStart w:id="5182" w:name="_Toc71197602"/>
            <w:bookmarkEnd w:id="5182"/>
          </w:p>
        </w:tc>
        <w:tc>
          <w:tcPr>
            <w:tcW w:w="2152" w:type="dxa"/>
          </w:tcPr>
          <w:p w14:paraId="1AA16D99" w14:textId="05007D82" w:rsidR="00EE10C6" w:rsidRPr="00FA5570" w:rsidDel="009661CB" w:rsidRDefault="00EE10C6" w:rsidP="00877AF8">
            <w:pPr>
              <w:rPr>
                <w:del w:id="5183" w:author="Fegie" w:date="2021-04-28T12:03:00Z"/>
                <w:rFonts w:ascii="標楷體" w:eastAsia="標楷體" w:hAnsi="標楷體"/>
                <w:color w:val="FF0000"/>
              </w:rPr>
            </w:pPr>
            <w:del w:id="518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聯絡人姓名</w:delText>
              </w:r>
              <w:bookmarkStart w:id="5185" w:name="_Toc71197603"/>
              <w:bookmarkEnd w:id="5185"/>
            </w:del>
          </w:p>
        </w:tc>
        <w:tc>
          <w:tcPr>
            <w:tcW w:w="1296" w:type="dxa"/>
            <w:gridSpan w:val="2"/>
          </w:tcPr>
          <w:p w14:paraId="3DF636D6" w14:textId="48914EFC" w:rsidR="00EE10C6" w:rsidRPr="00FA5570" w:rsidDel="009661CB" w:rsidRDefault="00EE10C6" w:rsidP="00877AF8">
            <w:pPr>
              <w:rPr>
                <w:del w:id="5186" w:author="Fegie" w:date="2021-04-28T12:03:00Z"/>
                <w:rFonts w:ascii="標楷體" w:eastAsia="標楷體" w:hAnsi="標楷體"/>
                <w:color w:val="FF0000"/>
              </w:rPr>
            </w:pPr>
            <w:del w:id="518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X(14)</w:delText>
              </w:r>
              <w:bookmarkStart w:id="5188" w:name="_Toc71197604"/>
              <w:bookmarkEnd w:id="5188"/>
            </w:del>
          </w:p>
        </w:tc>
        <w:tc>
          <w:tcPr>
            <w:tcW w:w="1066" w:type="dxa"/>
            <w:gridSpan w:val="2"/>
          </w:tcPr>
          <w:p w14:paraId="29A288AF" w14:textId="099002D3" w:rsidR="00EE10C6" w:rsidRPr="00A04243" w:rsidDel="009661CB" w:rsidRDefault="00EE10C6" w:rsidP="00877AF8">
            <w:pPr>
              <w:rPr>
                <w:del w:id="5189" w:author="Fegie" w:date="2021-04-28T12:03:00Z"/>
                <w:rFonts w:ascii="標楷體" w:eastAsia="標楷體" w:hAnsi="標楷體"/>
              </w:rPr>
            </w:pPr>
            <w:bookmarkStart w:id="5190" w:name="_Toc71197605"/>
            <w:bookmarkEnd w:id="5190"/>
          </w:p>
        </w:tc>
        <w:tc>
          <w:tcPr>
            <w:tcW w:w="1141" w:type="dxa"/>
            <w:gridSpan w:val="2"/>
          </w:tcPr>
          <w:p w14:paraId="5B626C5A" w14:textId="74C913FE" w:rsidR="00EE10C6" w:rsidRPr="00A04243" w:rsidDel="009661CB" w:rsidRDefault="00EE10C6" w:rsidP="00877AF8">
            <w:pPr>
              <w:rPr>
                <w:del w:id="5191" w:author="Fegie" w:date="2021-04-28T12:03:00Z"/>
                <w:rFonts w:ascii="標楷體" w:eastAsia="標楷體" w:hAnsi="標楷體"/>
              </w:rPr>
            </w:pPr>
            <w:bookmarkStart w:id="5192" w:name="_Toc71197606"/>
            <w:bookmarkEnd w:id="5192"/>
          </w:p>
        </w:tc>
        <w:tc>
          <w:tcPr>
            <w:tcW w:w="665" w:type="dxa"/>
            <w:gridSpan w:val="2"/>
          </w:tcPr>
          <w:p w14:paraId="69E39D2C" w14:textId="6110F214" w:rsidR="00EE10C6" w:rsidRPr="00A04243" w:rsidDel="009661CB" w:rsidRDefault="00EE10C6" w:rsidP="00877AF8">
            <w:pPr>
              <w:rPr>
                <w:del w:id="5193" w:author="Fegie" w:date="2021-04-28T12:03:00Z"/>
                <w:rFonts w:ascii="標楷體" w:eastAsia="標楷體" w:hAnsi="標楷體"/>
              </w:rPr>
            </w:pPr>
            <w:bookmarkStart w:id="5194" w:name="_Toc71197607"/>
            <w:bookmarkEnd w:id="5194"/>
          </w:p>
        </w:tc>
        <w:tc>
          <w:tcPr>
            <w:tcW w:w="691" w:type="dxa"/>
            <w:gridSpan w:val="2"/>
          </w:tcPr>
          <w:p w14:paraId="5C119113" w14:textId="6223DE60" w:rsidR="00EE10C6" w:rsidRPr="00A04243" w:rsidDel="009661CB" w:rsidRDefault="00EE10C6" w:rsidP="00877AF8">
            <w:pPr>
              <w:rPr>
                <w:del w:id="5195" w:author="Fegie" w:date="2021-04-28T12:03:00Z"/>
                <w:rFonts w:ascii="標楷體" w:eastAsia="標楷體" w:hAnsi="標楷體"/>
              </w:rPr>
            </w:pPr>
            <w:bookmarkStart w:id="5196" w:name="_Toc71197608"/>
            <w:bookmarkEnd w:id="5196"/>
          </w:p>
        </w:tc>
        <w:tc>
          <w:tcPr>
            <w:tcW w:w="3613" w:type="dxa"/>
            <w:gridSpan w:val="3"/>
          </w:tcPr>
          <w:p w14:paraId="28F77BEB" w14:textId="11FD3548" w:rsidR="00EE10C6" w:rsidRPr="00A04243" w:rsidDel="009661CB" w:rsidRDefault="00EE10C6" w:rsidP="00877AF8">
            <w:pPr>
              <w:rPr>
                <w:del w:id="5197" w:author="Fegie" w:date="2021-04-28T12:03:00Z"/>
                <w:rFonts w:ascii="標楷體" w:eastAsia="標楷體" w:hAnsi="標楷體"/>
              </w:rPr>
            </w:pPr>
            <w:del w:id="519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99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00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201" w:name="_Toc71197609"/>
              <w:bookmarkEnd w:id="5201"/>
            </w:del>
          </w:p>
        </w:tc>
        <w:bookmarkStart w:id="5202" w:name="_Toc71197610"/>
        <w:bookmarkEnd w:id="5202"/>
      </w:tr>
      <w:tr w:rsidR="00EE10C6" w:rsidRPr="00A04243" w:rsidDel="009661CB" w14:paraId="54816389" w14:textId="6EE33EF9" w:rsidTr="00EE10C6">
        <w:trPr>
          <w:trHeight w:val="291"/>
          <w:jc w:val="center"/>
          <w:del w:id="5203" w:author="Fegie" w:date="2021-04-28T12:03:00Z"/>
        </w:trPr>
        <w:tc>
          <w:tcPr>
            <w:tcW w:w="558" w:type="dxa"/>
          </w:tcPr>
          <w:p w14:paraId="3DEB85F1" w14:textId="0AD4B6E6" w:rsidR="00EE10C6" w:rsidRPr="00A04243" w:rsidDel="009661CB" w:rsidRDefault="00EE10C6" w:rsidP="00877AF8">
            <w:pPr>
              <w:rPr>
                <w:del w:id="5204" w:author="Fegie" w:date="2021-04-28T12:03:00Z"/>
                <w:rFonts w:ascii="標楷體" w:eastAsia="標楷體" w:hAnsi="標楷體"/>
              </w:rPr>
            </w:pPr>
            <w:bookmarkStart w:id="5205" w:name="_Toc71197611"/>
            <w:bookmarkEnd w:id="5205"/>
          </w:p>
        </w:tc>
        <w:tc>
          <w:tcPr>
            <w:tcW w:w="2152" w:type="dxa"/>
          </w:tcPr>
          <w:p w14:paraId="0F7E568E" w14:textId="6DD5D475" w:rsidR="00EE10C6" w:rsidRPr="00FA5570" w:rsidDel="009661CB" w:rsidRDefault="00EE10C6" w:rsidP="00877AF8">
            <w:pPr>
              <w:rPr>
                <w:del w:id="5206" w:author="Fegie" w:date="2021-04-28T12:03:00Z"/>
                <w:rFonts w:ascii="標楷體" w:eastAsia="標楷體" w:hAnsi="標楷體"/>
                <w:color w:val="FF0000"/>
              </w:rPr>
            </w:pPr>
            <w:del w:id="520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啟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用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記號</w:delText>
              </w:r>
              <w:bookmarkStart w:id="5208" w:name="_Toc71197612"/>
              <w:bookmarkEnd w:id="5208"/>
            </w:del>
          </w:p>
        </w:tc>
        <w:tc>
          <w:tcPr>
            <w:tcW w:w="1296" w:type="dxa"/>
            <w:gridSpan w:val="2"/>
          </w:tcPr>
          <w:p w14:paraId="7CCB3D8E" w14:textId="4435A928" w:rsidR="00EE10C6" w:rsidRPr="00FA5570" w:rsidDel="009661CB" w:rsidRDefault="00EE10C6" w:rsidP="00877AF8">
            <w:pPr>
              <w:rPr>
                <w:del w:id="5209" w:author="Fegie" w:date="2021-04-28T12:03:00Z"/>
                <w:rFonts w:ascii="標楷體" w:eastAsia="標楷體" w:hAnsi="標楷體"/>
                <w:color w:val="FF0000"/>
              </w:rPr>
            </w:pPr>
            <w:del w:id="5210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5211" w:name="_Toc71197613"/>
              <w:bookmarkEnd w:id="5211"/>
            </w:del>
          </w:p>
        </w:tc>
        <w:tc>
          <w:tcPr>
            <w:tcW w:w="1066" w:type="dxa"/>
            <w:gridSpan w:val="2"/>
          </w:tcPr>
          <w:p w14:paraId="1C0564BA" w14:textId="59A74E61" w:rsidR="00EE10C6" w:rsidRPr="00A04243" w:rsidDel="009661CB" w:rsidRDefault="00EE10C6" w:rsidP="00877AF8">
            <w:pPr>
              <w:rPr>
                <w:del w:id="5212" w:author="Fegie" w:date="2021-04-28T12:03:00Z"/>
                <w:rFonts w:ascii="標楷體" w:eastAsia="標楷體" w:hAnsi="標楷體"/>
              </w:rPr>
            </w:pPr>
            <w:bookmarkStart w:id="5213" w:name="_Toc71197614"/>
            <w:bookmarkEnd w:id="5213"/>
          </w:p>
        </w:tc>
        <w:tc>
          <w:tcPr>
            <w:tcW w:w="1141" w:type="dxa"/>
            <w:gridSpan w:val="2"/>
          </w:tcPr>
          <w:p w14:paraId="15F5FC07" w14:textId="0276B9D5" w:rsidR="00EE10C6" w:rsidRPr="00A04243" w:rsidDel="009661CB" w:rsidRDefault="00EE10C6" w:rsidP="00877AF8">
            <w:pPr>
              <w:rPr>
                <w:del w:id="5214" w:author="Fegie" w:date="2021-04-28T12:03:00Z"/>
                <w:rFonts w:ascii="標楷體" w:eastAsia="標楷體" w:hAnsi="標楷體"/>
              </w:rPr>
            </w:pPr>
            <w:bookmarkStart w:id="5215" w:name="_Toc71197615"/>
            <w:bookmarkEnd w:id="5215"/>
          </w:p>
        </w:tc>
        <w:tc>
          <w:tcPr>
            <w:tcW w:w="665" w:type="dxa"/>
            <w:gridSpan w:val="2"/>
          </w:tcPr>
          <w:p w14:paraId="18D264D3" w14:textId="1FC3C4A6" w:rsidR="00EE10C6" w:rsidRPr="00A04243" w:rsidDel="009661CB" w:rsidRDefault="00EE10C6" w:rsidP="00877AF8">
            <w:pPr>
              <w:rPr>
                <w:del w:id="5216" w:author="Fegie" w:date="2021-04-28T12:03:00Z"/>
                <w:rFonts w:ascii="標楷體" w:eastAsia="標楷體" w:hAnsi="標楷體"/>
              </w:rPr>
            </w:pPr>
            <w:bookmarkStart w:id="5217" w:name="_Toc71197616"/>
            <w:bookmarkEnd w:id="5217"/>
          </w:p>
        </w:tc>
        <w:tc>
          <w:tcPr>
            <w:tcW w:w="691" w:type="dxa"/>
            <w:gridSpan w:val="2"/>
          </w:tcPr>
          <w:p w14:paraId="5A72A2AE" w14:textId="345BC47D" w:rsidR="00EE10C6" w:rsidRPr="00A04243" w:rsidDel="009661CB" w:rsidRDefault="00EE10C6" w:rsidP="00877AF8">
            <w:pPr>
              <w:rPr>
                <w:del w:id="5218" w:author="Fegie" w:date="2021-04-28T12:03:00Z"/>
                <w:rFonts w:ascii="標楷體" w:eastAsia="標楷體" w:hAnsi="標楷體"/>
              </w:rPr>
            </w:pPr>
            <w:bookmarkStart w:id="5219" w:name="_Toc71197617"/>
            <w:bookmarkEnd w:id="5219"/>
          </w:p>
        </w:tc>
        <w:tc>
          <w:tcPr>
            <w:tcW w:w="3613" w:type="dxa"/>
            <w:gridSpan w:val="3"/>
          </w:tcPr>
          <w:p w14:paraId="7AD7D79B" w14:textId="4F6DFD8C" w:rsidR="00EE10C6" w:rsidRPr="00362205" w:rsidDel="009661CB" w:rsidRDefault="00EE10C6" w:rsidP="00877AF8">
            <w:pPr>
              <w:rPr>
                <w:del w:id="5220" w:author="Fegie" w:date="2021-04-28T12:03:00Z"/>
                <w:rFonts w:ascii="標楷體" w:eastAsia="標楷體" w:hAnsi="標楷體"/>
              </w:rPr>
            </w:pPr>
            <w:del w:id="522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222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23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224" w:name="_Toc71197618"/>
              <w:bookmarkEnd w:id="5224"/>
            </w:del>
          </w:p>
          <w:p w14:paraId="457752D0" w14:textId="2EDF20B5" w:rsidR="00EE10C6" w:rsidRPr="00FA5570" w:rsidDel="009661CB" w:rsidRDefault="00E8798B" w:rsidP="00877AF8">
            <w:pPr>
              <w:rPr>
                <w:del w:id="5225" w:author="Fegie" w:date="2021-04-28T12:03:00Z"/>
                <w:rFonts w:ascii="標楷體" w:eastAsia="標楷體" w:hAnsi="標楷體"/>
                <w:color w:val="FF0000"/>
              </w:rPr>
            </w:pPr>
            <w:ins w:id="5226" w:author="88692" w:date="2020-06-17T10:09:00Z">
              <w:del w:id="5227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Y</w:delText>
                </w:r>
              </w:del>
            </w:ins>
            <w:del w:id="5228" w:author="Fegie" w:date="2021-04-28T12:03:00Z">
              <w:r w:rsidR="00EE10C6" w:rsidRPr="00FA5570" w:rsidDel="009661CB">
                <w:rPr>
                  <w:rFonts w:ascii="標楷體" w:eastAsia="標楷體" w:hAnsi="標楷體" w:hint="eastAsia"/>
                  <w:color w:val="FF0000"/>
                </w:rPr>
                <w:delText xml:space="preserve">0:啟用 </w:delText>
              </w:r>
              <w:r w:rsidR="00EE10C6" w:rsidRPr="00FA5570" w:rsidDel="009661CB">
                <w:rPr>
                  <w:rFonts w:ascii="標楷體" w:eastAsia="標楷體" w:hAnsi="標楷體"/>
                  <w:color w:val="FF0000"/>
                </w:rPr>
                <w:delText xml:space="preserve"> </w:delText>
              </w:r>
              <w:bookmarkStart w:id="5229" w:name="_Toc71197619"/>
              <w:bookmarkEnd w:id="5229"/>
            </w:del>
          </w:p>
          <w:p w14:paraId="0DB0D8FF" w14:textId="68325B3E" w:rsidR="00EE10C6" w:rsidRPr="00A04243" w:rsidDel="009661CB" w:rsidRDefault="00E8798B" w:rsidP="00877AF8">
            <w:pPr>
              <w:rPr>
                <w:del w:id="5230" w:author="Fegie" w:date="2021-04-28T12:03:00Z"/>
                <w:rFonts w:ascii="標楷體" w:eastAsia="標楷體" w:hAnsi="標楷體"/>
              </w:rPr>
            </w:pPr>
            <w:ins w:id="5231" w:author="88692" w:date="2020-06-17T10:09:00Z">
              <w:del w:id="5232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N</w:delText>
                </w:r>
              </w:del>
            </w:ins>
            <w:del w:id="5233" w:author="Fegie" w:date="2021-04-28T12:03:00Z">
              <w:r w:rsidR="00EE10C6" w:rsidRPr="00FA5570" w:rsidDel="009661CB">
                <w:rPr>
                  <w:rFonts w:ascii="標楷體" w:eastAsia="標楷體" w:hAnsi="標楷體" w:hint="eastAsia"/>
                  <w:color w:val="FF0000"/>
                </w:rPr>
                <w:delText>1:未啟用</w:delText>
              </w:r>
            </w:del>
            <w:ins w:id="5234" w:author="88692" w:date="2020-06-17T10:41:00Z">
              <w:del w:id="5235" w:author="Fegie" w:date="2021-04-28T12:03:00Z">
                <w:r w:rsidR="0015734C" w:rsidDel="009661CB">
                  <w:rPr>
                    <w:rFonts w:ascii="標楷體" w:eastAsia="標楷體" w:hAnsi="標楷體" w:hint="eastAsia"/>
                    <w:color w:val="FF0000"/>
                  </w:rPr>
                  <w:delText>停用</w:delText>
                </w:r>
              </w:del>
            </w:ins>
            <w:bookmarkStart w:id="5236" w:name="_Toc71197620"/>
            <w:bookmarkEnd w:id="5236"/>
          </w:p>
        </w:tc>
        <w:bookmarkStart w:id="5237" w:name="_Toc71197621"/>
        <w:bookmarkEnd w:id="5237"/>
      </w:tr>
      <w:tr w:rsidR="00EE10C6" w:rsidRPr="00A04243" w:rsidDel="009661CB" w14:paraId="017DF527" w14:textId="2E6881B8" w:rsidTr="00EE10C6">
        <w:trPr>
          <w:trHeight w:val="291"/>
          <w:jc w:val="center"/>
          <w:del w:id="5238" w:author="Fegie" w:date="2021-04-28T12:03:00Z"/>
        </w:trPr>
        <w:tc>
          <w:tcPr>
            <w:tcW w:w="558" w:type="dxa"/>
          </w:tcPr>
          <w:p w14:paraId="02D461C1" w14:textId="1EF3D46A" w:rsidR="00EE10C6" w:rsidRPr="00A04243" w:rsidDel="009661CB" w:rsidRDefault="00EE10C6" w:rsidP="00877AF8">
            <w:pPr>
              <w:rPr>
                <w:del w:id="5239" w:author="Fegie" w:date="2021-04-28T12:03:00Z"/>
                <w:rFonts w:ascii="標楷體" w:eastAsia="標楷體" w:hAnsi="標楷體"/>
              </w:rPr>
            </w:pPr>
            <w:bookmarkStart w:id="5240" w:name="_Toc71197622"/>
            <w:bookmarkEnd w:id="5240"/>
          </w:p>
        </w:tc>
        <w:tc>
          <w:tcPr>
            <w:tcW w:w="2152" w:type="dxa"/>
          </w:tcPr>
          <w:p w14:paraId="28B6DA91" w14:textId="319C53B8" w:rsidR="00EE10C6" w:rsidRPr="00FA5570" w:rsidDel="009661CB" w:rsidRDefault="00EE10C6" w:rsidP="00877AF8">
            <w:pPr>
              <w:rPr>
                <w:del w:id="5241" w:author="Fegie" w:date="2021-04-28T12:03:00Z"/>
                <w:rFonts w:ascii="標楷體" w:eastAsia="標楷體" w:hAnsi="標楷體"/>
                <w:color w:val="FF0000"/>
              </w:rPr>
            </w:pPr>
            <w:del w:id="524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備註</w:delText>
              </w:r>
              <w:bookmarkStart w:id="5243" w:name="_Toc71197623"/>
              <w:bookmarkEnd w:id="5243"/>
            </w:del>
          </w:p>
        </w:tc>
        <w:tc>
          <w:tcPr>
            <w:tcW w:w="1296" w:type="dxa"/>
            <w:gridSpan w:val="2"/>
          </w:tcPr>
          <w:p w14:paraId="09EBC206" w14:textId="5DD10D05" w:rsidR="00EE10C6" w:rsidRPr="00A04243" w:rsidDel="009661CB" w:rsidRDefault="00EE10C6" w:rsidP="00877AF8">
            <w:pPr>
              <w:rPr>
                <w:del w:id="5244" w:author="Fegie" w:date="2021-04-28T12:03:00Z"/>
                <w:rFonts w:ascii="標楷體" w:eastAsia="標楷體" w:hAnsi="標楷體"/>
              </w:rPr>
            </w:pPr>
            <w:del w:id="524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X(4</w:delText>
              </w:r>
              <w:r w:rsidDel="009661CB">
                <w:rPr>
                  <w:rFonts w:ascii="標楷體" w:eastAsia="標楷體" w:hAnsi="標楷體" w:hint="eastAsia"/>
                  <w:color w:val="FF0000"/>
                </w:rPr>
                <w:delText>0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)</w:delText>
              </w:r>
              <w:bookmarkStart w:id="5246" w:name="_Toc71197624"/>
              <w:bookmarkEnd w:id="5246"/>
            </w:del>
          </w:p>
        </w:tc>
        <w:tc>
          <w:tcPr>
            <w:tcW w:w="1066" w:type="dxa"/>
            <w:gridSpan w:val="2"/>
          </w:tcPr>
          <w:p w14:paraId="347F2663" w14:textId="37ED6CBB" w:rsidR="00EE10C6" w:rsidRPr="00A04243" w:rsidDel="009661CB" w:rsidRDefault="00EE10C6" w:rsidP="00877AF8">
            <w:pPr>
              <w:rPr>
                <w:del w:id="5247" w:author="Fegie" w:date="2021-04-28T12:03:00Z"/>
                <w:rFonts w:ascii="標楷體" w:eastAsia="標楷體" w:hAnsi="標楷體"/>
              </w:rPr>
            </w:pPr>
            <w:bookmarkStart w:id="5248" w:name="_Toc71197625"/>
            <w:bookmarkEnd w:id="5248"/>
          </w:p>
        </w:tc>
        <w:tc>
          <w:tcPr>
            <w:tcW w:w="1141" w:type="dxa"/>
            <w:gridSpan w:val="2"/>
          </w:tcPr>
          <w:p w14:paraId="0CF08560" w14:textId="2A711BB3" w:rsidR="00EE10C6" w:rsidRPr="00A04243" w:rsidDel="009661CB" w:rsidRDefault="00EE10C6" w:rsidP="00877AF8">
            <w:pPr>
              <w:rPr>
                <w:del w:id="5249" w:author="Fegie" w:date="2021-04-28T12:03:00Z"/>
                <w:rFonts w:ascii="標楷體" w:eastAsia="標楷體" w:hAnsi="標楷體"/>
              </w:rPr>
            </w:pPr>
            <w:bookmarkStart w:id="5250" w:name="_Toc71197626"/>
            <w:bookmarkEnd w:id="5250"/>
          </w:p>
        </w:tc>
        <w:tc>
          <w:tcPr>
            <w:tcW w:w="665" w:type="dxa"/>
            <w:gridSpan w:val="2"/>
          </w:tcPr>
          <w:p w14:paraId="02396C73" w14:textId="50406CBB" w:rsidR="00EE10C6" w:rsidRPr="00A04243" w:rsidDel="009661CB" w:rsidRDefault="00EE10C6" w:rsidP="00877AF8">
            <w:pPr>
              <w:rPr>
                <w:del w:id="5251" w:author="Fegie" w:date="2021-04-28T12:03:00Z"/>
                <w:rFonts w:ascii="標楷體" w:eastAsia="標楷體" w:hAnsi="標楷體"/>
              </w:rPr>
            </w:pPr>
            <w:bookmarkStart w:id="5252" w:name="_Toc71197627"/>
            <w:bookmarkEnd w:id="5252"/>
          </w:p>
        </w:tc>
        <w:tc>
          <w:tcPr>
            <w:tcW w:w="691" w:type="dxa"/>
            <w:gridSpan w:val="2"/>
          </w:tcPr>
          <w:p w14:paraId="70023092" w14:textId="52981F71" w:rsidR="00EE10C6" w:rsidRPr="00A04243" w:rsidDel="009661CB" w:rsidRDefault="00EE10C6" w:rsidP="00877AF8">
            <w:pPr>
              <w:rPr>
                <w:del w:id="5253" w:author="Fegie" w:date="2021-04-28T12:03:00Z"/>
                <w:rFonts w:ascii="標楷體" w:eastAsia="標楷體" w:hAnsi="標楷體"/>
              </w:rPr>
            </w:pPr>
            <w:bookmarkStart w:id="5254" w:name="_Toc71197628"/>
            <w:bookmarkEnd w:id="5254"/>
          </w:p>
        </w:tc>
        <w:tc>
          <w:tcPr>
            <w:tcW w:w="3613" w:type="dxa"/>
            <w:gridSpan w:val="3"/>
          </w:tcPr>
          <w:p w14:paraId="1F0E451C" w14:textId="4F41E7DA" w:rsidR="00EE10C6" w:rsidRPr="00A04243" w:rsidDel="009661CB" w:rsidRDefault="00EE10C6" w:rsidP="00877AF8">
            <w:pPr>
              <w:rPr>
                <w:del w:id="5255" w:author="Fegie" w:date="2021-04-28T12:03:00Z"/>
                <w:rFonts w:ascii="標楷體" w:eastAsia="標楷體" w:hAnsi="標楷體"/>
              </w:rPr>
            </w:pPr>
            <w:del w:id="525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257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58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259" w:name="_Toc71197629"/>
              <w:bookmarkEnd w:id="5259"/>
            </w:del>
          </w:p>
        </w:tc>
        <w:bookmarkStart w:id="5260" w:name="_Toc71197630"/>
        <w:bookmarkEnd w:id="5260"/>
      </w:tr>
      <w:tr w:rsidR="00EE10C6" w:rsidRPr="00A04243" w:rsidDel="009661CB" w14:paraId="00F211BB" w14:textId="79EB9DDA" w:rsidTr="00EE10C6">
        <w:trPr>
          <w:trHeight w:val="291"/>
          <w:jc w:val="center"/>
          <w:del w:id="5261" w:author="Fegie" w:date="2021-04-28T12:03:00Z"/>
        </w:trPr>
        <w:tc>
          <w:tcPr>
            <w:tcW w:w="558" w:type="dxa"/>
          </w:tcPr>
          <w:p w14:paraId="58329290" w14:textId="7A453C6B" w:rsidR="00EE10C6" w:rsidRPr="00A04243" w:rsidDel="009661CB" w:rsidRDefault="00EE10C6" w:rsidP="00877AF8">
            <w:pPr>
              <w:rPr>
                <w:del w:id="5262" w:author="Fegie" w:date="2021-04-28T12:03:00Z"/>
                <w:rFonts w:ascii="標楷體" w:eastAsia="標楷體" w:hAnsi="標楷體"/>
              </w:rPr>
            </w:pPr>
            <w:bookmarkStart w:id="5263" w:name="_Toc71197631"/>
            <w:bookmarkEnd w:id="5263"/>
          </w:p>
        </w:tc>
        <w:tc>
          <w:tcPr>
            <w:tcW w:w="2152" w:type="dxa"/>
          </w:tcPr>
          <w:p w14:paraId="272D7D66" w14:textId="4D2BC723" w:rsidR="00EE10C6" w:rsidRPr="00A04243" w:rsidDel="009661CB" w:rsidRDefault="00EE10C6" w:rsidP="00877AF8">
            <w:pPr>
              <w:rPr>
                <w:del w:id="5264" w:author="Fegie" w:date="2021-04-28T12:03:00Z"/>
                <w:rFonts w:ascii="標楷體" w:eastAsia="標楷體" w:hAnsi="標楷體"/>
              </w:rPr>
            </w:pPr>
            <w:bookmarkStart w:id="5265" w:name="_Toc71197632"/>
            <w:bookmarkEnd w:id="5265"/>
          </w:p>
        </w:tc>
        <w:tc>
          <w:tcPr>
            <w:tcW w:w="1296" w:type="dxa"/>
            <w:gridSpan w:val="2"/>
          </w:tcPr>
          <w:p w14:paraId="17308441" w14:textId="238363B5" w:rsidR="00EE10C6" w:rsidRPr="00A04243" w:rsidDel="009661CB" w:rsidRDefault="00EE10C6" w:rsidP="00877AF8">
            <w:pPr>
              <w:rPr>
                <w:del w:id="5266" w:author="Fegie" w:date="2021-04-28T12:03:00Z"/>
                <w:rFonts w:ascii="標楷體" w:eastAsia="標楷體" w:hAnsi="標楷體"/>
              </w:rPr>
            </w:pPr>
            <w:bookmarkStart w:id="5267" w:name="_Toc71197633"/>
            <w:bookmarkEnd w:id="5267"/>
          </w:p>
        </w:tc>
        <w:tc>
          <w:tcPr>
            <w:tcW w:w="1066" w:type="dxa"/>
            <w:gridSpan w:val="2"/>
          </w:tcPr>
          <w:p w14:paraId="3B4E6F0E" w14:textId="0294D001" w:rsidR="00EE10C6" w:rsidRPr="00A04243" w:rsidDel="009661CB" w:rsidRDefault="00EE10C6" w:rsidP="00877AF8">
            <w:pPr>
              <w:rPr>
                <w:del w:id="5268" w:author="Fegie" w:date="2021-04-28T12:03:00Z"/>
                <w:rFonts w:ascii="標楷體" w:eastAsia="標楷體" w:hAnsi="標楷體"/>
              </w:rPr>
            </w:pPr>
            <w:bookmarkStart w:id="5269" w:name="_Toc71197634"/>
            <w:bookmarkEnd w:id="5269"/>
          </w:p>
        </w:tc>
        <w:tc>
          <w:tcPr>
            <w:tcW w:w="1141" w:type="dxa"/>
            <w:gridSpan w:val="2"/>
          </w:tcPr>
          <w:p w14:paraId="4B0743D4" w14:textId="21FC6126" w:rsidR="00EE10C6" w:rsidRPr="00A04243" w:rsidDel="009661CB" w:rsidRDefault="00EE10C6" w:rsidP="00877AF8">
            <w:pPr>
              <w:rPr>
                <w:del w:id="5270" w:author="Fegie" w:date="2021-04-28T12:03:00Z"/>
                <w:rFonts w:ascii="標楷體" w:eastAsia="標楷體" w:hAnsi="標楷體"/>
              </w:rPr>
            </w:pPr>
            <w:bookmarkStart w:id="5271" w:name="_Toc71197635"/>
            <w:bookmarkEnd w:id="5271"/>
          </w:p>
        </w:tc>
        <w:tc>
          <w:tcPr>
            <w:tcW w:w="665" w:type="dxa"/>
            <w:gridSpan w:val="2"/>
          </w:tcPr>
          <w:p w14:paraId="70C1EA63" w14:textId="6A27BDC7" w:rsidR="00EE10C6" w:rsidRPr="00A04243" w:rsidDel="009661CB" w:rsidRDefault="00EE10C6" w:rsidP="00877AF8">
            <w:pPr>
              <w:rPr>
                <w:del w:id="5272" w:author="Fegie" w:date="2021-04-28T12:03:00Z"/>
                <w:rFonts w:ascii="標楷體" w:eastAsia="標楷體" w:hAnsi="標楷體"/>
              </w:rPr>
            </w:pPr>
            <w:bookmarkStart w:id="5273" w:name="_Toc71197636"/>
            <w:bookmarkEnd w:id="5273"/>
          </w:p>
        </w:tc>
        <w:tc>
          <w:tcPr>
            <w:tcW w:w="691" w:type="dxa"/>
            <w:gridSpan w:val="2"/>
          </w:tcPr>
          <w:p w14:paraId="5A49D804" w14:textId="11A87D5F" w:rsidR="00EE10C6" w:rsidRPr="00A04243" w:rsidDel="009661CB" w:rsidRDefault="00EE10C6" w:rsidP="00877AF8">
            <w:pPr>
              <w:rPr>
                <w:del w:id="5274" w:author="Fegie" w:date="2021-04-28T12:03:00Z"/>
                <w:rFonts w:ascii="標楷體" w:eastAsia="標楷體" w:hAnsi="標楷體"/>
              </w:rPr>
            </w:pPr>
            <w:bookmarkStart w:id="5275" w:name="_Toc71197637"/>
            <w:bookmarkEnd w:id="5275"/>
          </w:p>
        </w:tc>
        <w:tc>
          <w:tcPr>
            <w:tcW w:w="3613" w:type="dxa"/>
            <w:gridSpan w:val="3"/>
          </w:tcPr>
          <w:p w14:paraId="5DF0FBA0" w14:textId="07DE6594" w:rsidR="00EE10C6" w:rsidRPr="00A04243" w:rsidDel="009661CB" w:rsidRDefault="00EE10C6" w:rsidP="00877AF8">
            <w:pPr>
              <w:rPr>
                <w:del w:id="5276" w:author="Fegie" w:date="2021-04-28T12:03:00Z"/>
                <w:rFonts w:ascii="標楷體" w:eastAsia="標楷體" w:hAnsi="標楷體"/>
              </w:rPr>
            </w:pPr>
            <w:bookmarkStart w:id="5277" w:name="_Toc71197638"/>
            <w:bookmarkEnd w:id="5277"/>
          </w:p>
        </w:tc>
        <w:bookmarkStart w:id="5278" w:name="_Toc71197639"/>
        <w:bookmarkEnd w:id="5278"/>
      </w:tr>
    </w:tbl>
    <w:p w14:paraId="619ED5EC" w14:textId="5F13B226" w:rsidR="0031051C" w:rsidRPr="009B2BD3" w:rsidDel="009661CB" w:rsidRDefault="0031051C" w:rsidP="0031051C">
      <w:pPr>
        <w:rPr>
          <w:del w:id="5279" w:author="Fegie" w:date="2021-04-28T12:03:00Z"/>
          <w:rFonts w:ascii="標楷體" w:eastAsia="標楷體" w:hAnsi="標楷體"/>
        </w:rPr>
      </w:pPr>
      <w:bookmarkStart w:id="5280" w:name="_Toc71197640"/>
      <w:bookmarkEnd w:id="5280"/>
    </w:p>
    <w:p w14:paraId="2581B845" w14:textId="3258F61D" w:rsidR="002E64C2" w:rsidRPr="009B2BD3" w:rsidDel="009661CB" w:rsidRDefault="003F1F64" w:rsidP="00252F5F">
      <w:pPr>
        <w:rPr>
          <w:del w:id="5281" w:author="Fegie" w:date="2021-04-28T12:03:00Z"/>
          <w:rFonts w:ascii="標楷體" w:eastAsia="標楷體" w:hAnsi="標楷體"/>
        </w:rPr>
      </w:pPr>
      <w:del w:id="5282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7C8705D4" w14:textId="531DCF8B" w:rsidR="003F1F64" w:rsidRPr="00FE2090" w:rsidDel="009661CB" w:rsidRDefault="003F1F64" w:rsidP="003163F8">
      <w:pPr>
        <w:pStyle w:val="3"/>
        <w:numPr>
          <w:ilvl w:val="5"/>
          <w:numId w:val="6"/>
        </w:numPr>
        <w:ind w:left="1701" w:hanging="1134"/>
        <w:rPr>
          <w:del w:id="5283" w:author="Fegie" w:date="2021-04-28T12:01:00Z"/>
          <w:rFonts w:hAnsi="標楷體"/>
        </w:rPr>
      </w:pPr>
      <w:del w:id="5284" w:author="Fegie" w:date="2021-04-28T12:01:00Z">
        <w:r w:rsidRPr="00FE2090" w:rsidDel="009661CB">
          <w:rPr>
            <w:rFonts w:hAnsi="標楷體" w:hint="eastAsia"/>
          </w:rPr>
          <w:delText>L</w:delText>
        </w:r>
        <w:r w:rsidRPr="00FE2090" w:rsidDel="009661CB">
          <w:rPr>
            <w:rFonts w:hAnsi="標楷體"/>
          </w:rPr>
          <w:delText>100</w:delText>
        </w:r>
        <w:r w:rsidRPr="00FE2090" w:rsidDel="009661CB">
          <w:rPr>
            <w:rFonts w:hAnsi="標楷體" w:hint="eastAsia"/>
          </w:rPr>
          <w:delText>1</w:delText>
        </w:r>
        <w:r w:rsidR="00A0643B" w:rsidDel="009661CB">
          <w:rPr>
            <w:rFonts w:hAnsi="標楷體" w:hint="eastAsia"/>
          </w:rPr>
          <w:delText xml:space="preserve"> </w:delText>
        </w:r>
        <w:r w:rsidR="00E751D7" w:rsidRPr="0006376E" w:rsidDel="009661CB">
          <w:rPr>
            <w:rFonts w:hAnsi="標楷體" w:hint="eastAsia"/>
          </w:rPr>
          <w:delText>顧客</w:delText>
        </w:r>
        <w:r w:rsidR="00E751D7" w:rsidRPr="0006376E" w:rsidDel="009661CB">
          <w:rPr>
            <w:rFonts w:hAnsi="標楷體" w:hint="eastAsia"/>
            <w:lang w:eastAsia="zh-HK"/>
          </w:rPr>
          <w:delText>明細</w:delText>
        </w:r>
        <w:r w:rsidR="00E751D7" w:rsidRPr="0006376E" w:rsidDel="009661CB">
          <w:rPr>
            <w:rFonts w:hAnsi="標楷體" w:hint="eastAsia"/>
          </w:rPr>
          <w:delText>資料查詢</w:delText>
        </w:r>
        <w:bookmarkStart w:id="5285" w:name="_Toc71197641"/>
        <w:bookmarkEnd w:id="5285"/>
      </w:del>
    </w:p>
    <w:p w14:paraId="62F7A341" w14:textId="2BC34DA6" w:rsidR="003F1F64" w:rsidRPr="00FE2090" w:rsidDel="009661CB" w:rsidRDefault="00E751D7" w:rsidP="003F1F64">
      <w:pPr>
        <w:pStyle w:val="a"/>
        <w:rPr>
          <w:del w:id="5286" w:author="Fegie" w:date="2021-04-28T12:01:00Z"/>
          <w:rFonts w:ascii="標楷體" w:hAnsi="標楷體"/>
        </w:rPr>
      </w:pPr>
      <w:del w:id="5287" w:author="Fegie" w:date="2021-04-28T12:01:00Z">
        <w:r w:rsidDel="009661CB">
          <w:rPr>
            <w:rFonts w:ascii="標楷體" w:hAnsi="標楷體"/>
          </w:rPr>
          <w:delText>功能說明</w:delText>
        </w:r>
        <w:bookmarkStart w:id="5288" w:name="_Toc71197642"/>
        <w:bookmarkEnd w:id="528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E2090" w:rsidRPr="00FE2090" w:rsidDel="009661CB" w14:paraId="31852CE7" w14:textId="1DDFCD47" w:rsidTr="00343E1A">
        <w:trPr>
          <w:trHeight w:val="277"/>
          <w:del w:id="5289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EDD96" w14:textId="3D10A329" w:rsidR="003F1F64" w:rsidRPr="00FE2090" w:rsidDel="009661CB" w:rsidRDefault="00E751D7" w:rsidP="00343E1A">
            <w:pPr>
              <w:rPr>
                <w:del w:id="5290" w:author="Fegie" w:date="2021-04-28T12:01:00Z"/>
                <w:rFonts w:ascii="標楷體" w:eastAsia="標楷體" w:hAnsi="標楷體"/>
              </w:rPr>
            </w:pPr>
            <w:del w:id="5291" w:author="Fegie" w:date="2021-04-28T12:01:00Z">
              <w:r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5292" w:name="_Toc71197643"/>
              <w:bookmarkEnd w:id="529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C7AFB0" w14:textId="07488236" w:rsidR="003F1F64" w:rsidRPr="00FE2090" w:rsidDel="009661CB" w:rsidRDefault="00E751D7" w:rsidP="00343E1A">
            <w:pPr>
              <w:rPr>
                <w:del w:id="5293" w:author="Fegie" w:date="2021-04-28T12:01:00Z"/>
                <w:rFonts w:ascii="標楷體" w:eastAsia="標楷體" w:hAnsi="標楷體"/>
              </w:rPr>
            </w:pPr>
            <w:del w:id="5294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顧客</w:delText>
              </w:r>
              <w:r w:rsidRPr="0006376E" w:rsidDel="009661CB">
                <w:rPr>
                  <w:rFonts w:ascii="標楷體" w:eastAsia="標楷體" w:hAnsi="標楷體" w:hint="eastAsia"/>
                  <w:lang w:eastAsia="zh-HK"/>
                </w:rPr>
                <w:delText>明細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資料查詢</w:delText>
              </w:r>
              <w:bookmarkStart w:id="5295" w:name="_Toc71197644"/>
              <w:bookmarkEnd w:id="5295"/>
            </w:del>
          </w:p>
          <w:p w14:paraId="4EABD7DE" w14:textId="61DE07D8" w:rsidR="003F1F64" w:rsidRPr="00FE2090" w:rsidDel="009661CB" w:rsidRDefault="00E751D7" w:rsidP="00343E1A">
            <w:pPr>
              <w:rPr>
                <w:del w:id="5296" w:author="Fegie" w:date="2021-04-28T12:01:00Z"/>
                <w:rFonts w:ascii="標楷體" w:eastAsia="標楷體" w:hAnsi="標楷體"/>
              </w:rPr>
            </w:pPr>
            <w:del w:id="5297" w:author="Fegie" w:date="2021-04-28T12:01:00Z">
              <w:r w:rsidDel="009661CB">
                <w:rPr>
                  <w:rFonts w:ascii="標楷體" w:eastAsia="標楷體" w:hAnsi="標楷體" w:hint="eastAsia"/>
                  <w:lang w:eastAsia="zh-HK"/>
                </w:rPr>
                <w:delText>從單</w:delText>
              </w:r>
              <w:r w:rsidDel="009661CB">
                <w:rPr>
                  <w:rFonts w:ascii="標楷體" w:eastAsia="標楷體" w:hAnsi="標楷體" w:hint="eastAsia"/>
                </w:rPr>
                <w:delText>一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查</w:delText>
              </w:r>
              <w:r w:rsidDel="009661CB">
                <w:rPr>
                  <w:rFonts w:ascii="標楷體" w:eastAsia="標楷體" w:hAnsi="標楷體" w:hint="eastAsia"/>
                </w:rPr>
                <w:delText>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畫</w:delText>
              </w:r>
              <w:r w:rsidDel="009661CB">
                <w:rPr>
                  <w:rFonts w:ascii="標楷體" w:eastAsia="標楷體" w:hAnsi="標楷體" w:hint="eastAsia"/>
                </w:rPr>
                <w:delText>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Del="009661CB">
                <w:rPr>
                  <w:rFonts w:ascii="標楷體" w:eastAsia="標楷體" w:hAnsi="標楷體" w:hint="eastAsia"/>
                </w:rPr>
                <w:delText>入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戶號後，再選</w:delText>
              </w:r>
              <w:r w:rsidDel="009661CB">
                <w:rPr>
                  <w:rFonts w:ascii="標楷體" w:eastAsia="標楷體" w:hAnsi="標楷體" w:hint="eastAsia"/>
                </w:rPr>
                <w:delText>擇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要查</w:delText>
              </w:r>
              <w:r w:rsidDel="009661CB">
                <w:rPr>
                  <w:rFonts w:ascii="標楷體" w:eastAsia="標楷體" w:hAnsi="標楷體" w:hint="eastAsia"/>
                </w:rPr>
                <w:delText>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的交</w:delText>
              </w:r>
              <w:r w:rsidDel="009661CB">
                <w:rPr>
                  <w:rFonts w:ascii="標楷體" w:eastAsia="標楷體" w:hAnsi="標楷體" w:hint="eastAsia"/>
                </w:rPr>
                <w:delText>易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。</w:delText>
              </w:r>
              <w:bookmarkStart w:id="5298" w:name="_Toc71197645"/>
              <w:bookmarkEnd w:id="5298"/>
            </w:del>
          </w:p>
        </w:tc>
        <w:bookmarkStart w:id="5299" w:name="_Toc71197646"/>
        <w:bookmarkEnd w:id="5299"/>
      </w:tr>
      <w:tr w:rsidR="003F1F64" w:rsidRPr="009B2BD3" w:rsidDel="009661CB" w14:paraId="76A360F9" w14:textId="76876F44" w:rsidTr="00343E1A">
        <w:trPr>
          <w:trHeight w:val="277"/>
          <w:del w:id="5300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857CF" w14:textId="0B3C3C5D" w:rsidR="003F1F64" w:rsidRPr="009B2BD3" w:rsidDel="009661CB" w:rsidRDefault="003F1F64" w:rsidP="00343E1A">
            <w:pPr>
              <w:rPr>
                <w:del w:id="5301" w:author="Fegie" w:date="2021-04-28T12:01:00Z"/>
                <w:rFonts w:ascii="標楷體" w:eastAsia="標楷體" w:hAnsi="標楷體"/>
              </w:rPr>
            </w:pPr>
            <w:del w:id="5302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5303" w:name="_Toc71197647"/>
              <w:bookmarkEnd w:id="530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ED7B64" w14:textId="20E46F1D" w:rsidR="003F1F64" w:rsidRPr="009B2BD3" w:rsidDel="009661CB" w:rsidRDefault="003F1F64" w:rsidP="00343E1A">
            <w:pPr>
              <w:rPr>
                <w:del w:id="5304" w:author="Fegie" w:date="2021-04-28T12:01:00Z"/>
                <w:rFonts w:ascii="標楷體" w:eastAsia="標楷體" w:hAnsi="標楷體"/>
              </w:rPr>
            </w:pPr>
            <w:bookmarkStart w:id="5305" w:name="_Toc71197648"/>
            <w:bookmarkEnd w:id="5305"/>
          </w:p>
        </w:tc>
        <w:bookmarkStart w:id="5306" w:name="_Toc71197649"/>
        <w:bookmarkEnd w:id="5306"/>
      </w:tr>
      <w:tr w:rsidR="003F1F64" w:rsidRPr="009B2BD3" w:rsidDel="009661CB" w14:paraId="74E0FB72" w14:textId="3B7A25AF" w:rsidTr="00343E1A">
        <w:trPr>
          <w:trHeight w:val="773"/>
          <w:del w:id="5307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C32C1" w14:textId="28384A88" w:rsidR="003F1F64" w:rsidRPr="009B2BD3" w:rsidDel="009661CB" w:rsidRDefault="003F1F64" w:rsidP="00343E1A">
            <w:pPr>
              <w:rPr>
                <w:del w:id="5308" w:author="Fegie" w:date="2021-04-28T12:01:00Z"/>
                <w:rFonts w:ascii="標楷體" w:eastAsia="標楷體" w:hAnsi="標楷體"/>
              </w:rPr>
            </w:pPr>
            <w:del w:id="5309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5310" w:name="_Toc71197650"/>
              <w:bookmarkEnd w:id="531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41185" w14:textId="12900E1D" w:rsidR="003F1F64" w:rsidRPr="009B2BD3" w:rsidDel="009661CB" w:rsidRDefault="003F1F64" w:rsidP="00343E1A">
            <w:pPr>
              <w:rPr>
                <w:del w:id="5311" w:author="Fegie" w:date="2021-04-28T12:01:00Z"/>
                <w:rFonts w:ascii="標楷體" w:eastAsia="標楷體" w:hAnsi="標楷體"/>
              </w:rPr>
            </w:pPr>
            <w:bookmarkStart w:id="5312" w:name="_Toc71197651"/>
            <w:bookmarkEnd w:id="5312"/>
          </w:p>
        </w:tc>
        <w:bookmarkStart w:id="5313" w:name="_Toc71197652"/>
        <w:bookmarkEnd w:id="5313"/>
      </w:tr>
      <w:tr w:rsidR="003F1F64" w:rsidRPr="009B2BD3" w:rsidDel="009661CB" w14:paraId="6321563A" w14:textId="2162813B" w:rsidTr="00343E1A">
        <w:trPr>
          <w:trHeight w:val="321"/>
          <w:del w:id="5314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B4656" w14:textId="3E8CBCDF" w:rsidR="003F1F64" w:rsidRPr="009B2BD3" w:rsidDel="009661CB" w:rsidRDefault="003F1F64" w:rsidP="00343E1A">
            <w:pPr>
              <w:rPr>
                <w:del w:id="5315" w:author="Fegie" w:date="2021-04-28T12:01:00Z"/>
                <w:rFonts w:ascii="標楷體" w:eastAsia="標楷體" w:hAnsi="標楷體"/>
              </w:rPr>
            </w:pPr>
            <w:del w:id="5316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5317" w:name="_Toc71197653"/>
              <w:bookmarkEnd w:id="53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65040" w14:textId="38369798" w:rsidR="003F1F64" w:rsidRPr="009B2BD3" w:rsidDel="009661CB" w:rsidRDefault="003F1F64" w:rsidP="00343E1A">
            <w:pPr>
              <w:rPr>
                <w:del w:id="5318" w:author="Fegie" w:date="2021-04-28T12:01:00Z"/>
                <w:rFonts w:ascii="標楷體" w:eastAsia="標楷體" w:hAnsi="標楷體"/>
              </w:rPr>
            </w:pPr>
            <w:bookmarkStart w:id="5319" w:name="_Toc71197654"/>
            <w:bookmarkEnd w:id="5319"/>
          </w:p>
        </w:tc>
        <w:bookmarkStart w:id="5320" w:name="_Toc71197655"/>
        <w:bookmarkEnd w:id="5320"/>
      </w:tr>
      <w:tr w:rsidR="003F1F64" w:rsidRPr="009B2BD3" w:rsidDel="009661CB" w14:paraId="0E208512" w14:textId="3C5FAC68" w:rsidTr="00343E1A">
        <w:trPr>
          <w:trHeight w:val="1311"/>
          <w:del w:id="5321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F5EB01" w14:textId="54EA921B" w:rsidR="003F1F64" w:rsidRPr="009B2BD3" w:rsidDel="009661CB" w:rsidRDefault="003F1F64" w:rsidP="00343E1A">
            <w:pPr>
              <w:rPr>
                <w:del w:id="5322" w:author="Fegie" w:date="2021-04-28T12:01:00Z"/>
                <w:rFonts w:ascii="標楷體" w:eastAsia="標楷體" w:hAnsi="標楷體"/>
              </w:rPr>
            </w:pPr>
            <w:del w:id="5323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5324" w:name="_Toc71197656"/>
              <w:bookmarkEnd w:id="532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454979" w14:textId="45F3FDE2" w:rsidR="003F1F64" w:rsidRPr="009B2BD3" w:rsidDel="009661CB" w:rsidRDefault="003F1F64" w:rsidP="00343E1A">
            <w:pPr>
              <w:rPr>
                <w:del w:id="5325" w:author="Fegie" w:date="2021-04-28T12:01:00Z"/>
                <w:rFonts w:ascii="標楷體" w:eastAsia="標楷體" w:hAnsi="標楷體"/>
              </w:rPr>
            </w:pPr>
            <w:bookmarkStart w:id="5326" w:name="_Toc71197657"/>
            <w:bookmarkEnd w:id="5326"/>
          </w:p>
        </w:tc>
        <w:bookmarkStart w:id="5327" w:name="_Toc71197658"/>
        <w:bookmarkEnd w:id="5327"/>
      </w:tr>
      <w:tr w:rsidR="003F1F64" w:rsidRPr="009B2BD3" w:rsidDel="009661CB" w14:paraId="7590FB24" w14:textId="5600ECCD" w:rsidTr="00343E1A">
        <w:trPr>
          <w:trHeight w:val="278"/>
          <w:del w:id="5328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9DBC6A" w14:textId="25069755" w:rsidR="003F1F64" w:rsidRPr="009B2BD3" w:rsidDel="009661CB" w:rsidRDefault="003F1F64" w:rsidP="00343E1A">
            <w:pPr>
              <w:rPr>
                <w:del w:id="5329" w:author="Fegie" w:date="2021-04-28T12:01:00Z"/>
                <w:rFonts w:ascii="標楷體" w:eastAsia="標楷體" w:hAnsi="標楷體"/>
              </w:rPr>
            </w:pPr>
            <w:del w:id="5330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5331" w:name="_Toc71197659"/>
              <w:bookmarkEnd w:id="533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1DCD1" w14:textId="08E861E9" w:rsidR="003F1F64" w:rsidRPr="009B2BD3" w:rsidDel="009661CB" w:rsidRDefault="003F1F64" w:rsidP="00343E1A">
            <w:pPr>
              <w:rPr>
                <w:del w:id="5332" w:author="Fegie" w:date="2021-04-28T12:01:00Z"/>
                <w:rFonts w:ascii="標楷體" w:eastAsia="標楷體" w:hAnsi="標楷體"/>
              </w:rPr>
            </w:pPr>
            <w:bookmarkStart w:id="5333" w:name="_Toc71197660"/>
            <w:bookmarkEnd w:id="5333"/>
          </w:p>
        </w:tc>
        <w:bookmarkStart w:id="5334" w:name="_Toc71197661"/>
        <w:bookmarkEnd w:id="5334"/>
      </w:tr>
      <w:tr w:rsidR="003F1F64" w:rsidRPr="009B2BD3" w:rsidDel="009661CB" w14:paraId="574024F8" w14:textId="26DA16F6" w:rsidTr="00343E1A">
        <w:trPr>
          <w:trHeight w:val="358"/>
          <w:del w:id="5335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F7D47" w14:textId="3E511969" w:rsidR="003F1F64" w:rsidRPr="009B2BD3" w:rsidDel="009661CB" w:rsidRDefault="003F1F64" w:rsidP="00343E1A">
            <w:pPr>
              <w:rPr>
                <w:del w:id="5336" w:author="Fegie" w:date="2021-04-28T12:01:00Z"/>
                <w:rFonts w:ascii="標楷體" w:eastAsia="標楷體" w:hAnsi="標楷體"/>
              </w:rPr>
            </w:pPr>
            <w:del w:id="5337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5338" w:name="_Toc71197662"/>
              <w:bookmarkEnd w:id="533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75E788" w14:textId="4848AB22" w:rsidR="003F1F64" w:rsidRPr="009B2BD3" w:rsidDel="009661CB" w:rsidRDefault="003F1F64" w:rsidP="00343E1A">
            <w:pPr>
              <w:rPr>
                <w:del w:id="5339" w:author="Fegie" w:date="2021-04-28T12:01:00Z"/>
                <w:rFonts w:ascii="標楷體" w:eastAsia="標楷體" w:hAnsi="標楷體"/>
              </w:rPr>
            </w:pPr>
            <w:bookmarkStart w:id="5340" w:name="_Toc71197663"/>
            <w:bookmarkEnd w:id="5340"/>
          </w:p>
        </w:tc>
        <w:bookmarkStart w:id="5341" w:name="_Toc71197664"/>
        <w:bookmarkEnd w:id="5341"/>
      </w:tr>
      <w:tr w:rsidR="003F1F64" w:rsidRPr="009B2BD3" w:rsidDel="009661CB" w14:paraId="6A2ADF62" w14:textId="60EDFB2A" w:rsidTr="00343E1A">
        <w:trPr>
          <w:trHeight w:val="278"/>
          <w:del w:id="5342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732C2" w14:textId="6B34F92B" w:rsidR="003F1F64" w:rsidRPr="009B2BD3" w:rsidDel="009661CB" w:rsidRDefault="003F1F64" w:rsidP="00343E1A">
            <w:pPr>
              <w:rPr>
                <w:del w:id="5343" w:author="Fegie" w:date="2021-04-28T12:01:00Z"/>
                <w:rFonts w:ascii="標楷體" w:eastAsia="標楷體" w:hAnsi="標楷體"/>
              </w:rPr>
            </w:pPr>
            <w:del w:id="5344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5345" w:name="_Toc71197665"/>
              <w:bookmarkEnd w:id="53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C30F33" w14:textId="6A47D61D" w:rsidR="003F1F64" w:rsidRPr="009B2BD3" w:rsidDel="009661CB" w:rsidRDefault="003F1F64" w:rsidP="00343E1A">
            <w:pPr>
              <w:rPr>
                <w:del w:id="5346" w:author="Fegie" w:date="2021-04-28T12:01:00Z"/>
                <w:rFonts w:ascii="標楷體" w:eastAsia="標楷體" w:hAnsi="標楷體"/>
              </w:rPr>
            </w:pPr>
            <w:bookmarkStart w:id="5347" w:name="_Toc71197666"/>
            <w:bookmarkEnd w:id="5347"/>
          </w:p>
        </w:tc>
        <w:bookmarkStart w:id="5348" w:name="_Toc71197667"/>
        <w:bookmarkEnd w:id="5348"/>
      </w:tr>
    </w:tbl>
    <w:p w14:paraId="09C893DD" w14:textId="24C951ED" w:rsidR="003F1F64" w:rsidRPr="009B2BD3" w:rsidDel="009661CB" w:rsidRDefault="003F1F64" w:rsidP="003F1F64">
      <w:pPr>
        <w:rPr>
          <w:del w:id="5349" w:author="Fegie" w:date="2021-04-28T12:01:00Z"/>
          <w:rFonts w:ascii="標楷體" w:eastAsia="標楷體" w:hAnsi="標楷體"/>
        </w:rPr>
      </w:pPr>
      <w:bookmarkStart w:id="5350" w:name="_Toc71197668"/>
      <w:bookmarkEnd w:id="5350"/>
    </w:p>
    <w:p w14:paraId="6EDD2FEB" w14:textId="5A58B881" w:rsidR="003F1F64" w:rsidRPr="009B2BD3" w:rsidDel="009661CB" w:rsidRDefault="003F1F64" w:rsidP="003F1F64">
      <w:pPr>
        <w:rPr>
          <w:del w:id="5351" w:author="Fegie" w:date="2021-04-28T12:01:00Z"/>
          <w:rFonts w:ascii="標楷體" w:eastAsia="標楷體" w:hAnsi="標楷體"/>
        </w:rPr>
      </w:pPr>
      <w:bookmarkStart w:id="5352" w:name="_Toc71197669"/>
      <w:bookmarkEnd w:id="5352"/>
    </w:p>
    <w:p w14:paraId="368431C6" w14:textId="18AB0AAD" w:rsidR="003F1F64" w:rsidRPr="009B2BD3" w:rsidDel="009661CB" w:rsidRDefault="003F1F64" w:rsidP="003F1F64">
      <w:pPr>
        <w:rPr>
          <w:del w:id="5353" w:author="Fegie" w:date="2021-04-28T12:01:00Z"/>
          <w:rFonts w:ascii="標楷體" w:eastAsia="標楷體" w:hAnsi="標楷體"/>
        </w:rPr>
      </w:pPr>
      <w:bookmarkStart w:id="5354" w:name="_Toc71197670"/>
      <w:bookmarkEnd w:id="5354"/>
    </w:p>
    <w:p w14:paraId="087645E2" w14:textId="74C55235" w:rsidR="003F1F64" w:rsidRPr="009B2BD3" w:rsidDel="009661CB" w:rsidRDefault="003F1F64" w:rsidP="003F1F64">
      <w:pPr>
        <w:rPr>
          <w:del w:id="5355" w:author="Fegie" w:date="2021-04-28T12:01:00Z"/>
          <w:rFonts w:ascii="標楷體" w:eastAsia="標楷體" w:hAnsi="標楷體"/>
        </w:rPr>
      </w:pPr>
      <w:bookmarkStart w:id="5356" w:name="_Toc71197671"/>
      <w:bookmarkEnd w:id="5356"/>
    </w:p>
    <w:p w14:paraId="3C63B77C" w14:textId="50EFA068" w:rsidR="003F1F64" w:rsidRPr="009B2BD3" w:rsidDel="009661CB" w:rsidRDefault="003F1F64" w:rsidP="003F1F64">
      <w:pPr>
        <w:rPr>
          <w:del w:id="5357" w:author="Fegie" w:date="2021-04-28T12:01:00Z"/>
          <w:rFonts w:ascii="標楷體" w:eastAsia="標楷體" w:hAnsi="標楷體"/>
        </w:rPr>
      </w:pPr>
      <w:bookmarkStart w:id="5358" w:name="_Toc71197672"/>
      <w:bookmarkEnd w:id="5358"/>
    </w:p>
    <w:p w14:paraId="5882D55B" w14:textId="13E99804" w:rsidR="003F1F64" w:rsidRPr="009B2BD3" w:rsidDel="009661CB" w:rsidRDefault="003F1F64" w:rsidP="003F1F64">
      <w:pPr>
        <w:rPr>
          <w:del w:id="5359" w:author="Fegie" w:date="2021-04-28T12:01:00Z"/>
          <w:rFonts w:ascii="標楷體" w:eastAsia="標楷體" w:hAnsi="標楷體"/>
        </w:rPr>
      </w:pPr>
      <w:bookmarkStart w:id="5360" w:name="_Toc71197673"/>
      <w:bookmarkEnd w:id="5360"/>
    </w:p>
    <w:p w14:paraId="2E3FDE93" w14:textId="037989F4" w:rsidR="003F1F64" w:rsidRPr="009B2BD3" w:rsidDel="009661CB" w:rsidRDefault="003F1F64" w:rsidP="003F1F64">
      <w:pPr>
        <w:rPr>
          <w:del w:id="5361" w:author="Fegie" w:date="2021-04-28T12:01:00Z"/>
          <w:rFonts w:ascii="標楷體" w:eastAsia="標楷體" w:hAnsi="標楷體"/>
        </w:rPr>
      </w:pPr>
      <w:bookmarkStart w:id="5362" w:name="_Toc71197674"/>
      <w:bookmarkEnd w:id="5362"/>
    </w:p>
    <w:p w14:paraId="634A7110" w14:textId="7761586A" w:rsidR="003F1F64" w:rsidRPr="009B2BD3" w:rsidDel="009661CB" w:rsidRDefault="003F1F64" w:rsidP="003F1F64">
      <w:pPr>
        <w:rPr>
          <w:del w:id="5363" w:author="Fegie" w:date="2021-04-28T12:01:00Z"/>
          <w:rFonts w:ascii="標楷體" w:eastAsia="標楷體" w:hAnsi="標楷體"/>
        </w:rPr>
      </w:pPr>
      <w:del w:id="5364" w:author="Fegie" w:date="2021-04-28T12:01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39E04D7A" w14:textId="0D053005" w:rsidR="003F1F64" w:rsidRPr="009B2BD3" w:rsidDel="009661CB" w:rsidRDefault="003F1F64" w:rsidP="003F1F64">
      <w:pPr>
        <w:pStyle w:val="a"/>
        <w:rPr>
          <w:del w:id="5365" w:author="Fegie" w:date="2021-04-28T12:01:00Z"/>
          <w:rFonts w:ascii="標楷體" w:hAnsi="標楷體"/>
        </w:rPr>
      </w:pPr>
      <w:del w:id="5366" w:author="Fegie" w:date="2021-04-28T12:01:00Z">
        <w:r w:rsidRPr="009B2BD3" w:rsidDel="009661CB">
          <w:rPr>
            <w:rFonts w:ascii="標楷體" w:hAnsi="標楷體"/>
          </w:rPr>
          <w:delText>UI畫面</w:delText>
        </w:r>
        <w:bookmarkStart w:id="5367" w:name="_Toc71197675"/>
        <w:bookmarkEnd w:id="5367"/>
      </w:del>
    </w:p>
    <w:p w14:paraId="6D0912EA" w14:textId="4E9D62BE" w:rsidR="003F1F64" w:rsidDel="009661CB" w:rsidRDefault="003F1F64" w:rsidP="003F1F64">
      <w:pPr>
        <w:pStyle w:val="42"/>
        <w:spacing w:after="72"/>
        <w:ind w:left="1133"/>
        <w:rPr>
          <w:del w:id="5368" w:author="Fegie" w:date="2021-04-28T12:01:00Z"/>
          <w:rFonts w:ascii="標楷體" w:hAnsi="標楷體"/>
        </w:rPr>
      </w:pPr>
      <w:del w:id="5369" w:author="Fegie" w:date="2021-04-28T12:01:00Z">
        <w:r w:rsidRPr="009B2BD3" w:rsidDel="009661CB">
          <w:rPr>
            <w:rFonts w:ascii="標楷體" w:hAnsi="標楷體" w:hint="eastAsia"/>
          </w:rPr>
          <w:delText>輸入畫面：</w:delText>
        </w:r>
        <w:bookmarkStart w:id="5370" w:name="_Toc71197676"/>
        <w:bookmarkEnd w:id="5370"/>
      </w:del>
    </w:p>
    <w:p w14:paraId="102793CC" w14:textId="6289B2A4" w:rsidR="00FE2090" w:rsidRPr="009B2BD3" w:rsidDel="009661CB" w:rsidRDefault="00556EC3" w:rsidP="0006376E">
      <w:pPr>
        <w:pStyle w:val="42"/>
        <w:spacing w:after="72"/>
        <w:ind w:leftChars="0" w:left="0"/>
        <w:rPr>
          <w:del w:id="5371" w:author="Fegie" w:date="2021-04-28T12:01:00Z"/>
          <w:rFonts w:ascii="標楷體" w:hAnsi="標楷體"/>
        </w:rPr>
      </w:pPr>
      <w:del w:id="5372" w:author="Fegie" w:date="2021-04-28T12:01:00Z">
        <w:r w:rsidDel="009661CB">
          <w:rPr>
            <w:rFonts w:ascii="標楷體" w:hAnsi="標楷體"/>
            <w:noProof/>
          </w:rPr>
          <w:drawing>
            <wp:inline distT="0" distB="0" distL="0" distR="0" wp14:anchorId="3610D72B" wp14:editId="3F1B6928">
              <wp:extent cx="6479540" cy="1502797"/>
              <wp:effectExtent l="19050" t="0" r="0" b="0"/>
              <wp:docPr id="3" name="圖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3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50279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Start w:id="5373" w:name="_Toc71197677"/>
        <w:bookmarkEnd w:id="5373"/>
      </w:del>
    </w:p>
    <w:p w14:paraId="595DA517" w14:textId="5797279A" w:rsidR="009C5910" w:rsidRPr="009B2BD3" w:rsidDel="009661CB" w:rsidRDefault="009C5910" w:rsidP="001E74F0">
      <w:pPr>
        <w:pStyle w:val="42"/>
        <w:spacing w:after="72"/>
        <w:ind w:leftChars="0" w:left="0"/>
        <w:rPr>
          <w:del w:id="5374" w:author="Fegie" w:date="2021-04-28T12:01:00Z"/>
          <w:rFonts w:ascii="標楷體" w:hAnsi="標楷體"/>
        </w:rPr>
      </w:pPr>
      <w:bookmarkStart w:id="5375" w:name="_Toc71197678"/>
      <w:bookmarkEnd w:id="5375"/>
    </w:p>
    <w:p w14:paraId="78935518" w14:textId="2CB1900D" w:rsidR="007814D3" w:rsidDel="009661CB" w:rsidRDefault="007814D3" w:rsidP="007814D3">
      <w:pPr>
        <w:pStyle w:val="42"/>
        <w:spacing w:after="72"/>
        <w:ind w:left="1133"/>
        <w:rPr>
          <w:del w:id="5376" w:author="Fegie" w:date="2021-04-28T12:01:00Z"/>
          <w:rFonts w:ascii="標楷體" w:hAnsi="標楷體"/>
        </w:rPr>
      </w:pPr>
      <w:del w:id="5377" w:author="Fegie" w:date="2021-04-28T12:01:00Z">
        <w:r w:rsidRPr="009B2BD3" w:rsidDel="009661CB">
          <w:rPr>
            <w:rFonts w:ascii="標楷體" w:hAnsi="標楷體" w:hint="eastAsia"/>
          </w:rPr>
          <w:delText>輸出畫面：</w:delText>
        </w:r>
        <w:r w:rsidR="00A2451F" w:rsidRPr="00CE781C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="00D824B7" w:rsidRPr="00CE781C" w:rsidDel="009661CB">
          <w:rPr>
            <w:rFonts w:ascii="標楷體" w:hAnsi="標楷體"/>
            <w:color w:val="FF0000"/>
            <w:lang w:eastAsia="zh-HK"/>
          </w:rPr>
          <w:delText>:</w:delText>
        </w:r>
        <w:r w:rsidR="00D824B7" w:rsidRPr="00D824B7" w:rsidDel="009661CB">
          <w:rPr>
            <w:rFonts w:ascii="標楷體" w:hAnsi="標楷體" w:hint="eastAsia"/>
            <w:color w:val="FF0000"/>
            <w:szCs w:val="24"/>
            <w:lang w:eastAsia="zh-HK"/>
          </w:rPr>
          <w:delText>增加連結</w:delText>
        </w:r>
        <w:r w:rsidR="00D824B7" w:rsidRPr="00D824B7" w:rsidDel="009661CB">
          <w:rPr>
            <w:rFonts w:ascii="標楷體" w:hAnsi="標楷體"/>
            <w:color w:val="FF0000"/>
            <w:szCs w:val="24"/>
            <w:lang w:eastAsia="zh-HK"/>
          </w:rPr>
          <w:delText>[</w:delText>
        </w:r>
        <w:r w:rsidR="00D824B7" w:rsidRPr="00CE781C" w:rsidDel="009661CB">
          <w:rPr>
            <w:rFonts w:ascii="標楷體" w:hAnsi="標楷體"/>
            <w:color w:val="FF0000"/>
            <w:szCs w:val="24"/>
            <w:lang w:eastAsia="zh-HK"/>
          </w:rPr>
          <w:delText>L1906</w:delText>
        </w:r>
        <w:r w:rsidR="00D824B7" w:rsidRPr="00CE781C" w:rsidDel="009661CB">
          <w:rPr>
            <w:rFonts w:ascii="標楷體" w:hAnsi="標楷體" w:hint="eastAsia"/>
            <w:color w:val="FF0000"/>
            <w:szCs w:val="24"/>
            <w:lang w:eastAsia="zh-HK"/>
          </w:rPr>
          <w:delText>關聯戶資料查詢</w:delText>
        </w:r>
        <w:r w:rsidR="00D824B7" w:rsidRPr="00CE781C" w:rsidDel="009661CB">
          <w:rPr>
            <w:rFonts w:ascii="標楷體" w:hAnsi="標楷體"/>
            <w:color w:val="FF0000"/>
            <w:szCs w:val="24"/>
            <w:lang w:eastAsia="zh-HK"/>
          </w:rPr>
          <w:delText>]交易</w:delText>
        </w:r>
        <w:bookmarkStart w:id="5378" w:name="_Toc71197679"/>
        <w:bookmarkEnd w:id="5378"/>
      </w:del>
    </w:p>
    <w:p w14:paraId="47346F95" w14:textId="2A1A4D15" w:rsidR="00FE2090" w:rsidRPr="009B2BD3" w:rsidDel="009661CB" w:rsidRDefault="006F49C3" w:rsidP="0006376E">
      <w:pPr>
        <w:pStyle w:val="42"/>
        <w:spacing w:after="72"/>
        <w:ind w:leftChars="0" w:left="0"/>
        <w:rPr>
          <w:del w:id="5379" w:author="Fegie" w:date="2021-04-28T12:01:00Z"/>
          <w:rFonts w:ascii="標楷體" w:hAnsi="標楷體"/>
        </w:rPr>
      </w:pPr>
      <w:del w:id="5380" w:author="Fegie" w:date="2021-04-28T12:01:00Z">
        <w:r w:rsidRPr="006F49C3" w:rsidDel="009661CB">
          <w:rPr>
            <w:rFonts w:ascii="標楷體" w:hAnsi="標楷體" w:hint="eastAsia"/>
            <w:noProof/>
          </w:rPr>
          <w:drawing>
            <wp:inline distT="0" distB="0" distL="0" distR="0" wp14:anchorId="199E09E3" wp14:editId="5EEE0196">
              <wp:extent cx="6434767" cy="2247900"/>
              <wp:effectExtent l="19050" t="0" r="4133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34197" cy="224770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Pr="006F49C3" w:rsidDel="009661CB">
          <w:rPr>
            <w:rFonts w:ascii="標楷體" w:hAnsi="標楷體" w:hint="eastAsia"/>
          </w:rPr>
          <w:delText xml:space="preserve"> </w:delText>
        </w:r>
      </w:del>
      <w:ins w:id="5381" w:author="余家興" w:date="2020-02-07T16:00:00Z">
        <w:del w:id="5382" w:author="Fegie" w:date="2021-04-28T12:01:00Z">
          <w:r w:rsidR="004551E9" w:rsidRPr="004551E9" w:rsidDel="009661CB">
            <w:rPr>
              <w:rFonts w:ascii="標楷體" w:hAnsi="標楷體"/>
              <w:noProof/>
              <w:rPrChange w:id="5383" w:author="Unknown">
                <w:rPr>
                  <w:noProof/>
                </w:rPr>
              </w:rPrChange>
            </w:rPr>
            <w:drawing>
              <wp:inline distT="0" distB="0" distL="0" distR="0" wp14:anchorId="6BBFB334" wp14:editId="344AB852">
                <wp:extent cx="6568799" cy="2354580"/>
                <wp:effectExtent l="0" t="0" r="0" b="0"/>
                <wp:docPr id="32" name="圖片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8799" cy="235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384" w:author="余家興" w:date="2020-02-07T16:01:00Z">
        <w:del w:id="5385" w:author="Fegie" w:date="2021-04-28T12:01:00Z">
          <w:r w:rsidR="004551E9" w:rsidRPr="004551E9" w:rsidDel="009661CB">
            <w:rPr>
              <w:rFonts w:ascii="標楷體" w:hAnsi="標楷體"/>
              <w:noProof/>
              <w:rPrChange w:id="5386" w:author="Unknown">
                <w:rPr>
                  <w:noProof/>
                </w:rPr>
              </w:rPrChange>
            </w:rPr>
            <w:drawing>
              <wp:inline distT="0" distB="0" distL="0" distR="0" wp14:anchorId="318DE0F4" wp14:editId="2AFBCF34">
                <wp:extent cx="1882303" cy="2911092"/>
                <wp:effectExtent l="0" t="0" r="3810" b="3810"/>
                <wp:docPr id="33" name="圖片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303" cy="2911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5387" w:name="_Toc71197680"/>
      <w:bookmarkEnd w:id="5387"/>
    </w:p>
    <w:p w14:paraId="41A97654" w14:textId="4E0BF0C0" w:rsidR="007814D3" w:rsidRPr="009B2BD3" w:rsidDel="009661CB" w:rsidRDefault="007814D3" w:rsidP="001E74F0">
      <w:pPr>
        <w:pStyle w:val="a"/>
        <w:numPr>
          <w:ilvl w:val="0"/>
          <w:numId w:val="0"/>
        </w:numPr>
        <w:rPr>
          <w:del w:id="5388" w:author="Fegie" w:date="2021-04-28T12:01:00Z"/>
          <w:rFonts w:ascii="標楷體" w:hAnsi="標楷體"/>
        </w:rPr>
      </w:pPr>
      <w:bookmarkStart w:id="5389" w:name="_Toc71197681"/>
      <w:bookmarkEnd w:id="5389"/>
    </w:p>
    <w:p w14:paraId="1D2D4E22" w14:textId="4DBA910F" w:rsidR="003F1F64" w:rsidRPr="009B2BD3" w:rsidDel="009661CB" w:rsidRDefault="007E48C8" w:rsidP="003F1F64">
      <w:pPr>
        <w:pStyle w:val="a"/>
        <w:rPr>
          <w:del w:id="5390" w:author="Fegie" w:date="2021-04-28T12:01:00Z"/>
          <w:rFonts w:ascii="標楷體" w:hAnsi="標楷體"/>
        </w:rPr>
      </w:pPr>
      <w:del w:id="5391" w:author="Fegie" w:date="2021-04-28T12:01:00Z">
        <w:r w:rsidDel="009661CB">
          <w:rPr>
            <w:rFonts w:hint="eastAsia"/>
          </w:rPr>
          <w:delText>輸入</w:delText>
        </w:r>
        <w:r w:rsidR="003F1F64" w:rsidRPr="009B2BD3" w:rsidDel="009661CB">
          <w:rPr>
            <w:rFonts w:ascii="標楷體" w:hAnsi="標楷體"/>
          </w:rPr>
          <w:delText>畫面資料說明</w:delText>
        </w:r>
        <w:bookmarkStart w:id="5392" w:name="_Toc71197682"/>
        <w:bookmarkEnd w:id="539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2034"/>
        <w:gridCol w:w="1064"/>
        <w:gridCol w:w="1026"/>
        <w:gridCol w:w="1096"/>
        <w:gridCol w:w="651"/>
        <w:gridCol w:w="683"/>
        <w:gridCol w:w="3290"/>
      </w:tblGrid>
      <w:tr w:rsidR="007E48C8" w:rsidRPr="007E48C8" w:rsidDel="009661CB" w14:paraId="060C5E51" w14:textId="6E1F4DDD" w:rsidTr="00A4784A">
        <w:trPr>
          <w:trHeight w:val="388"/>
          <w:jc w:val="center"/>
          <w:del w:id="5393" w:author="Fegie" w:date="2021-04-28T12:01:00Z"/>
        </w:trPr>
        <w:tc>
          <w:tcPr>
            <w:tcW w:w="576" w:type="dxa"/>
            <w:vMerge w:val="restart"/>
          </w:tcPr>
          <w:p w14:paraId="6E1B2B1E" w14:textId="215430BD" w:rsidR="007E48C8" w:rsidRPr="007E48C8" w:rsidDel="009661CB" w:rsidRDefault="007E48C8" w:rsidP="00343E1A">
            <w:pPr>
              <w:rPr>
                <w:del w:id="5394" w:author="Fegie" w:date="2021-04-28T12:01:00Z"/>
                <w:rFonts w:ascii="標楷體" w:eastAsia="標楷體" w:hAnsi="標楷體"/>
              </w:rPr>
            </w:pPr>
            <w:del w:id="5395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序號</w:delText>
              </w:r>
              <w:bookmarkStart w:id="5396" w:name="_Toc71197683"/>
              <w:bookmarkEnd w:id="5396"/>
            </w:del>
          </w:p>
        </w:tc>
        <w:tc>
          <w:tcPr>
            <w:tcW w:w="2213" w:type="dxa"/>
            <w:vMerge w:val="restart"/>
          </w:tcPr>
          <w:p w14:paraId="235203A7" w14:textId="334A042C" w:rsidR="007E48C8" w:rsidRPr="007E48C8" w:rsidDel="009661CB" w:rsidRDefault="007E48C8" w:rsidP="00343E1A">
            <w:pPr>
              <w:rPr>
                <w:del w:id="5397" w:author="Fegie" w:date="2021-04-28T12:01:00Z"/>
                <w:rFonts w:ascii="標楷體" w:eastAsia="標楷體" w:hAnsi="標楷體"/>
              </w:rPr>
            </w:pPr>
            <w:del w:id="5398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欄位</w:delText>
              </w:r>
              <w:bookmarkStart w:id="5399" w:name="_Toc71197684"/>
              <w:bookmarkEnd w:id="5399"/>
            </w:del>
          </w:p>
        </w:tc>
        <w:tc>
          <w:tcPr>
            <w:tcW w:w="4691" w:type="dxa"/>
            <w:gridSpan w:val="5"/>
          </w:tcPr>
          <w:p w14:paraId="1C62EAEC" w14:textId="3736A24E" w:rsidR="007E48C8" w:rsidRPr="007E48C8" w:rsidDel="009661CB" w:rsidRDefault="007E48C8" w:rsidP="007E48C8">
            <w:pPr>
              <w:jc w:val="center"/>
              <w:rPr>
                <w:del w:id="5400" w:author="Fegie" w:date="2021-04-28T12:01:00Z"/>
                <w:rFonts w:ascii="標楷體" w:eastAsia="標楷體" w:hAnsi="標楷體"/>
              </w:rPr>
            </w:pPr>
            <w:del w:id="5401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說明</w:delText>
              </w:r>
              <w:bookmarkStart w:id="5402" w:name="_Toc71197685"/>
              <w:bookmarkEnd w:id="5402"/>
            </w:del>
          </w:p>
        </w:tc>
        <w:tc>
          <w:tcPr>
            <w:tcW w:w="3542" w:type="dxa"/>
            <w:vMerge w:val="restart"/>
          </w:tcPr>
          <w:p w14:paraId="19DB1DA1" w14:textId="2169AD05" w:rsidR="007E48C8" w:rsidRPr="007E48C8" w:rsidDel="009661CB" w:rsidRDefault="007E48C8" w:rsidP="00343E1A">
            <w:pPr>
              <w:rPr>
                <w:del w:id="5403" w:author="Fegie" w:date="2021-04-28T12:01:00Z"/>
                <w:rFonts w:ascii="標楷體" w:eastAsia="標楷體" w:hAnsi="標楷體"/>
              </w:rPr>
            </w:pPr>
            <w:del w:id="5404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405" w:name="_Toc71197686"/>
              <w:bookmarkEnd w:id="5405"/>
            </w:del>
          </w:p>
        </w:tc>
        <w:bookmarkStart w:id="5406" w:name="_Toc71197687"/>
        <w:bookmarkEnd w:id="5406"/>
      </w:tr>
      <w:tr w:rsidR="007E48C8" w:rsidRPr="007E48C8" w:rsidDel="009661CB" w14:paraId="35ABC1EA" w14:textId="086DC9F3" w:rsidTr="007E48C8">
        <w:trPr>
          <w:trHeight w:val="244"/>
          <w:jc w:val="center"/>
          <w:del w:id="5407" w:author="Fegie" w:date="2021-04-28T12:01:00Z"/>
        </w:trPr>
        <w:tc>
          <w:tcPr>
            <w:tcW w:w="576" w:type="dxa"/>
            <w:vMerge/>
          </w:tcPr>
          <w:p w14:paraId="238AFF14" w14:textId="41FB0834" w:rsidR="007E48C8" w:rsidRPr="007E48C8" w:rsidDel="009661CB" w:rsidRDefault="007E48C8" w:rsidP="00343E1A">
            <w:pPr>
              <w:rPr>
                <w:del w:id="5408" w:author="Fegie" w:date="2021-04-28T12:01:00Z"/>
                <w:rFonts w:ascii="標楷體" w:eastAsia="標楷體" w:hAnsi="標楷體"/>
              </w:rPr>
            </w:pPr>
            <w:bookmarkStart w:id="5409" w:name="_Toc71197688"/>
            <w:bookmarkEnd w:id="5409"/>
          </w:p>
        </w:tc>
        <w:tc>
          <w:tcPr>
            <w:tcW w:w="2213" w:type="dxa"/>
            <w:vMerge/>
          </w:tcPr>
          <w:p w14:paraId="266857D7" w14:textId="5676828A" w:rsidR="007E48C8" w:rsidRPr="007E48C8" w:rsidDel="009661CB" w:rsidRDefault="007E48C8" w:rsidP="00343E1A">
            <w:pPr>
              <w:rPr>
                <w:del w:id="5410" w:author="Fegie" w:date="2021-04-28T12:01:00Z"/>
                <w:rFonts w:ascii="標楷體" w:eastAsia="標楷體" w:hAnsi="標楷體"/>
              </w:rPr>
            </w:pPr>
            <w:bookmarkStart w:id="5411" w:name="_Toc71197689"/>
            <w:bookmarkEnd w:id="5411"/>
          </w:p>
        </w:tc>
        <w:tc>
          <w:tcPr>
            <w:tcW w:w="1065" w:type="dxa"/>
          </w:tcPr>
          <w:p w14:paraId="0BFEA814" w14:textId="4FEBD991" w:rsidR="007E48C8" w:rsidRPr="007E48C8" w:rsidDel="009661CB" w:rsidRDefault="007E48C8" w:rsidP="00343E1A">
            <w:pPr>
              <w:rPr>
                <w:del w:id="5412" w:author="Fegie" w:date="2021-04-28T12:01:00Z"/>
                <w:rFonts w:ascii="標楷體" w:eastAsia="標楷體" w:hAnsi="標楷體"/>
              </w:rPr>
            </w:pPr>
            <w:del w:id="5413" w:author="Fegie" w:date="2021-04-28T12:01:00Z">
              <w:r w:rsidDel="009661CB">
                <w:rPr>
                  <w:rFonts w:eastAsia="標楷體" w:hint="eastAsia"/>
                </w:rPr>
                <w:delText>資料型態長度</w:delText>
              </w:r>
              <w:bookmarkStart w:id="5414" w:name="_Toc71197690"/>
              <w:bookmarkEnd w:id="5414"/>
            </w:del>
          </w:p>
        </w:tc>
        <w:tc>
          <w:tcPr>
            <w:tcW w:w="1090" w:type="dxa"/>
          </w:tcPr>
          <w:p w14:paraId="4382B9FE" w14:textId="612A062E" w:rsidR="007E48C8" w:rsidRPr="007E48C8" w:rsidDel="009661CB" w:rsidRDefault="007E48C8" w:rsidP="00343E1A">
            <w:pPr>
              <w:rPr>
                <w:del w:id="5415" w:author="Fegie" w:date="2021-04-28T12:01:00Z"/>
                <w:rFonts w:ascii="標楷體" w:eastAsia="標楷體" w:hAnsi="標楷體"/>
              </w:rPr>
            </w:pPr>
            <w:del w:id="5416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預設值</w:delText>
              </w:r>
              <w:bookmarkStart w:id="5417" w:name="_Toc71197691"/>
              <w:bookmarkEnd w:id="5417"/>
            </w:del>
          </w:p>
        </w:tc>
        <w:tc>
          <w:tcPr>
            <w:tcW w:w="1168" w:type="dxa"/>
          </w:tcPr>
          <w:p w14:paraId="09261DFE" w14:textId="2DDFA181" w:rsidR="007E48C8" w:rsidRPr="007E48C8" w:rsidDel="009661CB" w:rsidRDefault="007E48C8" w:rsidP="00343E1A">
            <w:pPr>
              <w:rPr>
                <w:del w:id="5418" w:author="Fegie" w:date="2021-04-28T12:01:00Z"/>
                <w:rFonts w:ascii="標楷體" w:eastAsia="標楷體" w:hAnsi="標楷體"/>
              </w:rPr>
            </w:pPr>
            <w:del w:id="5419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選單內容</w:delText>
              </w:r>
              <w:bookmarkStart w:id="5420" w:name="_Toc71197692"/>
              <w:bookmarkEnd w:id="5420"/>
            </w:del>
          </w:p>
        </w:tc>
        <w:tc>
          <w:tcPr>
            <w:tcW w:w="673" w:type="dxa"/>
          </w:tcPr>
          <w:p w14:paraId="16594F26" w14:textId="75FFF986" w:rsidR="007E48C8" w:rsidRPr="007E48C8" w:rsidDel="009661CB" w:rsidRDefault="007E48C8" w:rsidP="00343E1A">
            <w:pPr>
              <w:rPr>
                <w:del w:id="5421" w:author="Fegie" w:date="2021-04-28T12:01:00Z"/>
                <w:rFonts w:ascii="標楷體" w:eastAsia="標楷體" w:hAnsi="標楷體"/>
              </w:rPr>
            </w:pPr>
            <w:del w:id="5422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必填</w:delText>
              </w:r>
              <w:bookmarkStart w:id="5423" w:name="_Toc71197693"/>
              <w:bookmarkEnd w:id="5423"/>
            </w:del>
          </w:p>
        </w:tc>
        <w:tc>
          <w:tcPr>
            <w:tcW w:w="695" w:type="dxa"/>
          </w:tcPr>
          <w:p w14:paraId="7B3E2F48" w14:textId="439C1BA5" w:rsidR="007E48C8" w:rsidRPr="007E48C8" w:rsidDel="009661CB" w:rsidRDefault="007E48C8" w:rsidP="00343E1A">
            <w:pPr>
              <w:rPr>
                <w:del w:id="5424" w:author="Fegie" w:date="2021-04-28T12:01:00Z"/>
                <w:rFonts w:ascii="標楷體" w:eastAsia="標楷體" w:hAnsi="標楷體"/>
              </w:rPr>
            </w:pPr>
            <w:del w:id="5425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R/W</w:delText>
              </w:r>
              <w:bookmarkStart w:id="5426" w:name="_Toc71197694"/>
              <w:bookmarkEnd w:id="5426"/>
            </w:del>
          </w:p>
        </w:tc>
        <w:tc>
          <w:tcPr>
            <w:tcW w:w="3542" w:type="dxa"/>
            <w:vMerge/>
          </w:tcPr>
          <w:p w14:paraId="1BA8CC21" w14:textId="56DD7211" w:rsidR="007E48C8" w:rsidRPr="007E48C8" w:rsidDel="009661CB" w:rsidRDefault="007E48C8" w:rsidP="00343E1A">
            <w:pPr>
              <w:rPr>
                <w:del w:id="5427" w:author="Fegie" w:date="2021-04-28T12:01:00Z"/>
                <w:rFonts w:ascii="標楷體" w:eastAsia="標楷體" w:hAnsi="標楷體"/>
              </w:rPr>
            </w:pPr>
            <w:bookmarkStart w:id="5428" w:name="_Toc71197695"/>
            <w:bookmarkEnd w:id="5428"/>
          </w:p>
        </w:tc>
        <w:bookmarkStart w:id="5429" w:name="_Toc71197696"/>
        <w:bookmarkEnd w:id="5429"/>
      </w:tr>
      <w:tr w:rsidR="007E48C8" w:rsidRPr="007E48C8" w:rsidDel="009661CB" w14:paraId="6675BDB9" w14:textId="70C0EFE5" w:rsidTr="007E48C8">
        <w:trPr>
          <w:trHeight w:val="244"/>
          <w:jc w:val="center"/>
          <w:del w:id="5430" w:author="Fegie" w:date="2021-04-28T12:01:00Z"/>
        </w:trPr>
        <w:tc>
          <w:tcPr>
            <w:tcW w:w="576" w:type="dxa"/>
          </w:tcPr>
          <w:p w14:paraId="193B0321" w14:textId="695452DE" w:rsidR="007E48C8" w:rsidRPr="007E48C8" w:rsidDel="009661CB" w:rsidRDefault="007E48C8" w:rsidP="00343E1A">
            <w:pPr>
              <w:rPr>
                <w:del w:id="5431" w:author="Fegie" w:date="2021-04-28T12:01:00Z"/>
                <w:rFonts w:ascii="標楷體" w:eastAsia="標楷體" w:hAnsi="標楷體"/>
              </w:rPr>
            </w:pPr>
            <w:del w:id="543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1-1</w:delText>
              </w:r>
              <w:bookmarkStart w:id="5433" w:name="_Toc71197697"/>
              <w:bookmarkEnd w:id="5433"/>
            </w:del>
          </w:p>
        </w:tc>
        <w:tc>
          <w:tcPr>
            <w:tcW w:w="2213" w:type="dxa"/>
          </w:tcPr>
          <w:p w14:paraId="07F3C9A8" w14:textId="7A489912" w:rsidR="007E48C8" w:rsidRPr="007E48C8" w:rsidDel="009661CB" w:rsidRDefault="007E48C8" w:rsidP="00343E1A">
            <w:pPr>
              <w:rPr>
                <w:del w:id="5434" w:author="Fegie" w:date="2021-04-28T12:01:00Z"/>
                <w:rFonts w:ascii="標楷體" w:eastAsia="標楷體" w:hAnsi="標楷體"/>
              </w:rPr>
            </w:pPr>
            <w:del w:id="5435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</w:delText>
              </w:r>
              <w:bookmarkStart w:id="5436" w:name="_Toc71197698"/>
              <w:bookmarkEnd w:id="5436"/>
            </w:del>
          </w:p>
        </w:tc>
        <w:tc>
          <w:tcPr>
            <w:tcW w:w="1065" w:type="dxa"/>
          </w:tcPr>
          <w:p w14:paraId="2E8BDC24" w14:textId="0812CC34" w:rsidR="007E48C8" w:rsidRPr="007E48C8" w:rsidDel="009661CB" w:rsidRDefault="00D64762" w:rsidP="00343E1A">
            <w:pPr>
              <w:rPr>
                <w:del w:id="5437" w:author="Fegie" w:date="2021-04-28T12:01:00Z"/>
                <w:rFonts w:ascii="標楷體" w:eastAsia="標楷體" w:hAnsi="標楷體"/>
              </w:rPr>
            </w:pPr>
            <w:del w:id="5438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439" w:name="_Toc71197699"/>
              <w:bookmarkEnd w:id="5439"/>
            </w:del>
          </w:p>
        </w:tc>
        <w:tc>
          <w:tcPr>
            <w:tcW w:w="1090" w:type="dxa"/>
          </w:tcPr>
          <w:p w14:paraId="46892E10" w14:textId="5430A2D5" w:rsidR="007E48C8" w:rsidRPr="007E48C8" w:rsidDel="009661CB" w:rsidRDefault="007E48C8" w:rsidP="00343E1A">
            <w:pPr>
              <w:rPr>
                <w:del w:id="5440" w:author="Fegie" w:date="2021-04-28T12:01:00Z"/>
                <w:rFonts w:ascii="標楷體" w:eastAsia="標楷體" w:hAnsi="標楷體"/>
              </w:rPr>
            </w:pPr>
            <w:bookmarkStart w:id="5441" w:name="_Toc71197700"/>
            <w:bookmarkEnd w:id="5441"/>
          </w:p>
        </w:tc>
        <w:tc>
          <w:tcPr>
            <w:tcW w:w="1168" w:type="dxa"/>
          </w:tcPr>
          <w:p w14:paraId="17B9059D" w14:textId="68E3AB34" w:rsidR="007E48C8" w:rsidRPr="007E48C8" w:rsidDel="009661CB" w:rsidRDefault="007E48C8" w:rsidP="00343E1A">
            <w:pPr>
              <w:rPr>
                <w:del w:id="5442" w:author="Fegie" w:date="2021-04-28T12:01:00Z"/>
                <w:rFonts w:ascii="標楷體" w:eastAsia="標楷體" w:hAnsi="標楷體"/>
              </w:rPr>
            </w:pPr>
            <w:bookmarkStart w:id="5443" w:name="_Toc71197701"/>
            <w:bookmarkEnd w:id="5443"/>
          </w:p>
        </w:tc>
        <w:tc>
          <w:tcPr>
            <w:tcW w:w="673" w:type="dxa"/>
            <w:vMerge w:val="restart"/>
          </w:tcPr>
          <w:p w14:paraId="30191DCB" w14:textId="0BE3165A" w:rsidR="007E48C8" w:rsidRPr="007E48C8" w:rsidDel="009661CB" w:rsidRDefault="007E48C8" w:rsidP="00343E1A">
            <w:pPr>
              <w:rPr>
                <w:del w:id="5444" w:author="Fegie" w:date="2021-04-28T12:01:00Z"/>
                <w:rFonts w:ascii="標楷體" w:eastAsia="標楷體" w:hAnsi="標楷體"/>
              </w:rPr>
            </w:pPr>
            <w:del w:id="5445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擇一輸入</w:delText>
              </w:r>
              <w:bookmarkStart w:id="5446" w:name="_Toc71197702"/>
              <w:bookmarkEnd w:id="5446"/>
            </w:del>
          </w:p>
        </w:tc>
        <w:tc>
          <w:tcPr>
            <w:tcW w:w="695" w:type="dxa"/>
          </w:tcPr>
          <w:p w14:paraId="4E98D2B5" w14:textId="21DD3824" w:rsidR="007E48C8" w:rsidRPr="007E48C8" w:rsidDel="009661CB" w:rsidRDefault="007E48C8" w:rsidP="00343E1A">
            <w:pPr>
              <w:rPr>
                <w:del w:id="5447" w:author="Fegie" w:date="2021-04-28T12:01:00Z"/>
                <w:rFonts w:ascii="標楷體" w:eastAsia="標楷體" w:hAnsi="標楷體"/>
              </w:rPr>
            </w:pPr>
            <w:bookmarkStart w:id="5448" w:name="_Toc71197703"/>
            <w:bookmarkEnd w:id="5448"/>
          </w:p>
        </w:tc>
        <w:tc>
          <w:tcPr>
            <w:tcW w:w="3542" w:type="dxa"/>
            <w:vMerge w:val="restart"/>
          </w:tcPr>
          <w:p w14:paraId="57D83B0D" w14:textId="4D1A2DD0" w:rsidR="007E48C8" w:rsidRPr="007E48C8" w:rsidDel="009661CB" w:rsidRDefault="007E48C8" w:rsidP="00343E1A">
            <w:pPr>
              <w:rPr>
                <w:del w:id="5449" w:author="Fegie" w:date="2021-04-28T12:01:00Z"/>
                <w:rFonts w:ascii="標楷體" w:eastAsia="標楷體" w:hAnsi="標楷體"/>
              </w:rPr>
            </w:pPr>
            <w:del w:id="5450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借款人戶號、</w:delText>
              </w:r>
              <w:r w:rsidR="0017057F" w:rsidRPr="00344823" w:rsidDel="009661CB">
                <w:rPr>
                  <w:rFonts w:ascii="標楷體" w:eastAsia="標楷體" w:hAnsi="標楷體"/>
                </w:rPr>
                <w:delText>統</w:delText>
              </w:r>
              <w:r w:rsidR="0017057F"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="0017057F" w:rsidRPr="00344823" w:rsidDel="009661CB">
                <w:rPr>
                  <w:rFonts w:ascii="標楷體" w:eastAsia="標楷體" w:hAnsi="標楷體"/>
                </w:rPr>
                <w:delText>編</w:delText>
              </w:r>
              <w:r w:rsidR="0017057F"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、戶名、手機號碼擇一輸入：</w:delText>
              </w:r>
              <w:bookmarkStart w:id="5451" w:name="_Toc71197704"/>
              <w:bookmarkEnd w:id="5451"/>
            </w:del>
          </w:p>
          <w:p w14:paraId="1D5E3EA3" w14:textId="19EA0455" w:rsidR="007E48C8" w:rsidRPr="007E48C8" w:rsidDel="009661CB" w:rsidRDefault="007E48C8" w:rsidP="00343E1A">
            <w:pPr>
              <w:rPr>
                <w:del w:id="5452" w:author="Fegie" w:date="2021-04-28T12:01:00Z"/>
                <w:rFonts w:ascii="標楷體" w:eastAsia="標楷體" w:hAnsi="標楷體"/>
                <w:lang w:eastAsia="zh-HK"/>
              </w:rPr>
            </w:pPr>
            <w:del w:id="5453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</w:delText>
              </w:r>
              <w:r w:rsidRPr="007E48C8" w:rsidDel="009661CB">
                <w:rPr>
                  <w:rFonts w:ascii="標楷體" w:eastAsia="標楷體" w:hAnsi="標楷體"/>
                </w:rPr>
                <w:delText>.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公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司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戶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統一編號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可輸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入p</w:delText>
              </w:r>
              <w:r w:rsidRPr="007E48C8" w:rsidDel="009661CB">
                <w:rPr>
                  <w:rFonts w:ascii="標楷體" w:eastAsia="標楷體" w:hAnsi="標楷體"/>
                </w:rPr>
                <w:delText>artial key</w:delText>
              </w:r>
              <w:bookmarkStart w:id="5454" w:name="_Toc71197705"/>
              <w:bookmarkEnd w:id="5454"/>
            </w:del>
          </w:p>
          <w:p w14:paraId="4395AFAF" w14:textId="4CC72B9A" w:rsidR="007E48C8" w:rsidRPr="007E48C8" w:rsidDel="009661CB" w:rsidRDefault="007E48C8" w:rsidP="00343E1A">
            <w:pPr>
              <w:rPr>
                <w:del w:id="5455" w:author="Fegie" w:date="2021-04-28T12:01:00Z"/>
                <w:rFonts w:ascii="標楷體" w:eastAsia="標楷體" w:hAnsi="標楷體"/>
              </w:rPr>
            </w:pPr>
            <w:del w:id="545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ii.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個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人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戶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統一編號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必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須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</w:delText>
              </w:r>
              <w:r w:rsidRPr="007E48C8" w:rsidDel="009661CB">
                <w:rPr>
                  <w:rFonts w:ascii="標楷體" w:eastAsia="標楷體" w:hAnsi="標楷體"/>
                </w:rPr>
                <w:delText>Ful key</w:delText>
              </w:r>
              <w:bookmarkStart w:id="5457" w:name="_Toc71197706"/>
              <w:bookmarkEnd w:id="5457"/>
            </w:del>
          </w:p>
          <w:p w14:paraId="60819674" w14:textId="13B70ED6" w:rsidR="007E48C8" w:rsidRPr="007E48C8" w:rsidDel="009661CB" w:rsidRDefault="007E48C8" w:rsidP="00343E1A">
            <w:pPr>
              <w:rPr>
                <w:del w:id="5458" w:author="Fegie" w:date="2021-04-28T12:01:00Z"/>
                <w:rFonts w:ascii="標楷體" w:eastAsia="標楷體" w:hAnsi="標楷體"/>
              </w:rPr>
            </w:pPr>
            <w:del w:id="5459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iii.手機號碼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必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須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</w:delText>
              </w:r>
              <w:r w:rsidRPr="007E48C8" w:rsidDel="009661CB">
                <w:rPr>
                  <w:rFonts w:ascii="標楷體" w:eastAsia="標楷體" w:hAnsi="標楷體"/>
                </w:rPr>
                <w:delText>Ful key</w:delText>
              </w:r>
              <w:bookmarkStart w:id="5460" w:name="_Toc71197707"/>
              <w:bookmarkEnd w:id="5460"/>
            </w:del>
          </w:p>
        </w:tc>
        <w:bookmarkStart w:id="5461" w:name="_Toc71197708"/>
        <w:bookmarkEnd w:id="5461"/>
      </w:tr>
      <w:tr w:rsidR="00D64762" w:rsidRPr="007E48C8" w:rsidDel="009661CB" w14:paraId="4B0F351D" w14:textId="4F2DAFC6" w:rsidTr="007E48C8">
        <w:trPr>
          <w:trHeight w:val="291"/>
          <w:jc w:val="center"/>
          <w:del w:id="5462" w:author="Fegie" w:date="2021-04-28T12:01:00Z"/>
        </w:trPr>
        <w:tc>
          <w:tcPr>
            <w:tcW w:w="576" w:type="dxa"/>
          </w:tcPr>
          <w:p w14:paraId="4DFC5D63" w14:textId="49CB2DD1" w:rsidR="00D64762" w:rsidRPr="007E48C8" w:rsidDel="009661CB" w:rsidRDefault="00D64762" w:rsidP="00343E1A">
            <w:pPr>
              <w:rPr>
                <w:del w:id="5463" w:author="Fegie" w:date="2021-04-28T12:01:00Z"/>
                <w:rFonts w:ascii="標楷體" w:eastAsia="標楷體" w:hAnsi="標楷體"/>
              </w:rPr>
            </w:pPr>
            <w:del w:id="546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1-2</w:delText>
              </w:r>
              <w:bookmarkStart w:id="5465" w:name="_Toc71197709"/>
              <w:bookmarkEnd w:id="5465"/>
            </w:del>
          </w:p>
        </w:tc>
        <w:tc>
          <w:tcPr>
            <w:tcW w:w="2213" w:type="dxa"/>
          </w:tcPr>
          <w:p w14:paraId="6597907B" w14:textId="2F1B6597" w:rsidR="00D64762" w:rsidRPr="0017057F" w:rsidDel="009661CB" w:rsidRDefault="00716B9A" w:rsidP="00343E1A">
            <w:pPr>
              <w:rPr>
                <w:del w:id="5466" w:author="Fegie" w:date="2021-04-28T12:01:00Z"/>
                <w:rFonts w:ascii="標楷體" w:eastAsia="標楷體" w:hAnsi="標楷體"/>
              </w:rPr>
            </w:pPr>
            <w:del w:id="5467" w:author="Fegie" w:date="2021-04-28T12:01:00Z">
              <w:r w:rsidRPr="00CE781C" w:rsidDel="009661CB">
                <w:rPr>
                  <w:rFonts w:ascii="標楷體" w:eastAsia="標楷體" w:hAnsi="標楷體"/>
                </w:rPr>
                <w:delText>統</w:delText>
              </w:r>
              <w:r w:rsidR="0017057F" w:rsidRPr="00CE781C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CE781C" w:rsidDel="009661CB">
                <w:rPr>
                  <w:rFonts w:ascii="標楷體" w:eastAsia="標楷體" w:hAnsi="標楷體"/>
                </w:rPr>
                <w:delText>編</w:delText>
              </w:r>
              <w:r w:rsidR="0017057F" w:rsidRPr="00CE781C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468" w:name="_Toc71197710"/>
              <w:bookmarkEnd w:id="5468"/>
            </w:del>
          </w:p>
        </w:tc>
        <w:tc>
          <w:tcPr>
            <w:tcW w:w="1065" w:type="dxa"/>
          </w:tcPr>
          <w:p w14:paraId="028E9FA5" w14:textId="4AF26C14" w:rsidR="00D64762" w:rsidRPr="009B2BD3" w:rsidDel="009661CB" w:rsidRDefault="00D64762" w:rsidP="00D64762">
            <w:pPr>
              <w:rPr>
                <w:del w:id="5469" w:author="Fegie" w:date="2021-04-28T12:01:00Z"/>
                <w:rFonts w:ascii="標楷體" w:eastAsia="標楷體" w:hAnsi="標楷體"/>
              </w:rPr>
            </w:pPr>
            <w:del w:id="5470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471" w:name="_Toc71197711"/>
              <w:bookmarkEnd w:id="5471"/>
            </w:del>
          </w:p>
        </w:tc>
        <w:tc>
          <w:tcPr>
            <w:tcW w:w="1090" w:type="dxa"/>
          </w:tcPr>
          <w:p w14:paraId="348F3211" w14:textId="51291E18" w:rsidR="00D64762" w:rsidRPr="007E48C8" w:rsidDel="009661CB" w:rsidRDefault="00D64762" w:rsidP="00343E1A">
            <w:pPr>
              <w:rPr>
                <w:del w:id="5472" w:author="Fegie" w:date="2021-04-28T12:01:00Z"/>
                <w:rFonts w:ascii="標楷體" w:eastAsia="標楷體" w:hAnsi="標楷體"/>
              </w:rPr>
            </w:pPr>
            <w:bookmarkStart w:id="5473" w:name="_Toc71197712"/>
            <w:bookmarkEnd w:id="5473"/>
          </w:p>
        </w:tc>
        <w:tc>
          <w:tcPr>
            <w:tcW w:w="1168" w:type="dxa"/>
          </w:tcPr>
          <w:p w14:paraId="748087B2" w14:textId="31746EF6" w:rsidR="00D64762" w:rsidRPr="007E48C8" w:rsidDel="009661CB" w:rsidRDefault="00D64762" w:rsidP="00343E1A">
            <w:pPr>
              <w:rPr>
                <w:del w:id="5474" w:author="Fegie" w:date="2021-04-28T12:01:00Z"/>
                <w:rFonts w:ascii="標楷體" w:eastAsia="標楷體" w:hAnsi="標楷體"/>
              </w:rPr>
            </w:pPr>
            <w:bookmarkStart w:id="5475" w:name="_Toc71197713"/>
            <w:bookmarkEnd w:id="5475"/>
          </w:p>
        </w:tc>
        <w:tc>
          <w:tcPr>
            <w:tcW w:w="673" w:type="dxa"/>
            <w:vMerge/>
          </w:tcPr>
          <w:p w14:paraId="01E2C07D" w14:textId="5AD1B0F4" w:rsidR="00D64762" w:rsidRPr="007E48C8" w:rsidDel="009661CB" w:rsidRDefault="00D64762" w:rsidP="00343E1A">
            <w:pPr>
              <w:rPr>
                <w:del w:id="5476" w:author="Fegie" w:date="2021-04-28T12:01:00Z"/>
                <w:rFonts w:ascii="標楷體" w:eastAsia="標楷體" w:hAnsi="標楷體"/>
              </w:rPr>
            </w:pPr>
            <w:bookmarkStart w:id="5477" w:name="_Toc71197714"/>
            <w:bookmarkEnd w:id="5477"/>
          </w:p>
        </w:tc>
        <w:tc>
          <w:tcPr>
            <w:tcW w:w="695" w:type="dxa"/>
          </w:tcPr>
          <w:p w14:paraId="72FF2298" w14:textId="397E5576" w:rsidR="00D64762" w:rsidRPr="007E48C8" w:rsidDel="009661CB" w:rsidRDefault="00D64762" w:rsidP="00343E1A">
            <w:pPr>
              <w:rPr>
                <w:del w:id="5478" w:author="Fegie" w:date="2021-04-28T12:01:00Z"/>
                <w:rFonts w:ascii="標楷體" w:eastAsia="標楷體" w:hAnsi="標楷體"/>
              </w:rPr>
            </w:pPr>
            <w:bookmarkStart w:id="5479" w:name="_Toc71197715"/>
            <w:bookmarkEnd w:id="5479"/>
          </w:p>
        </w:tc>
        <w:tc>
          <w:tcPr>
            <w:tcW w:w="3542" w:type="dxa"/>
            <w:vMerge/>
          </w:tcPr>
          <w:p w14:paraId="40DF2159" w14:textId="3EA15B05" w:rsidR="00D64762" w:rsidRPr="007E48C8" w:rsidDel="009661CB" w:rsidRDefault="00D64762" w:rsidP="00343E1A">
            <w:pPr>
              <w:rPr>
                <w:del w:id="5480" w:author="Fegie" w:date="2021-04-28T12:01:00Z"/>
                <w:rFonts w:ascii="標楷體" w:eastAsia="標楷體" w:hAnsi="標楷體"/>
              </w:rPr>
            </w:pPr>
            <w:bookmarkStart w:id="5481" w:name="_Toc71197716"/>
            <w:bookmarkEnd w:id="5481"/>
          </w:p>
        </w:tc>
        <w:bookmarkStart w:id="5482" w:name="_Toc71197717"/>
        <w:bookmarkEnd w:id="5482"/>
      </w:tr>
      <w:tr w:rsidR="00D64762" w:rsidRPr="007E48C8" w:rsidDel="009661CB" w14:paraId="4E402D8E" w14:textId="021E33E2" w:rsidTr="007E48C8">
        <w:trPr>
          <w:trHeight w:val="291"/>
          <w:jc w:val="center"/>
          <w:del w:id="5483" w:author="Fegie" w:date="2021-04-28T12:01:00Z"/>
        </w:trPr>
        <w:tc>
          <w:tcPr>
            <w:tcW w:w="576" w:type="dxa"/>
          </w:tcPr>
          <w:p w14:paraId="217574F3" w14:textId="3FAB4C65" w:rsidR="00D64762" w:rsidRPr="007E48C8" w:rsidDel="009661CB" w:rsidRDefault="00D64762" w:rsidP="00E92528">
            <w:pPr>
              <w:rPr>
                <w:del w:id="5484" w:author="Fegie" w:date="2021-04-28T12:01:00Z"/>
                <w:rFonts w:ascii="標楷體" w:eastAsia="標楷體" w:hAnsi="標楷體"/>
              </w:rPr>
            </w:pPr>
            <w:del w:id="5485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1-3</w:delText>
              </w:r>
              <w:bookmarkStart w:id="5486" w:name="_Toc71197718"/>
              <w:bookmarkEnd w:id="5486"/>
            </w:del>
          </w:p>
        </w:tc>
        <w:tc>
          <w:tcPr>
            <w:tcW w:w="2213" w:type="dxa"/>
          </w:tcPr>
          <w:p w14:paraId="321458D5" w14:textId="422683E9" w:rsidR="00D64762" w:rsidRPr="007E48C8" w:rsidDel="009661CB" w:rsidRDefault="00D64762" w:rsidP="00E92528">
            <w:pPr>
              <w:rPr>
                <w:del w:id="5487" w:author="Fegie" w:date="2021-04-28T12:01:00Z"/>
                <w:rFonts w:ascii="標楷體" w:eastAsia="標楷體" w:hAnsi="標楷體"/>
              </w:rPr>
            </w:pPr>
            <w:del w:id="5488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489" w:name="_Toc71197719"/>
              <w:bookmarkEnd w:id="5489"/>
            </w:del>
          </w:p>
        </w:tc>
        <w:tc>
          <w:tcPr>
            <w:tcW w:w="1065" w:type="dxa"/>
          </w:tcPr>
          <w:p w14:paraId="51A0B2F4" w14:textId="2C4C4F54" w:rsidR="00D64762" w:rsidRPr="009B2BD3" w:rsidDel="009661CB" w:rsidRDefault="00D64762" w:rsidP="00D64762">
            <w:pPr>
              <w:rPr>
                <w:del w:id="5490" w:author="Fegie" w:date="2021-04-28T12:01:00Z"/>
                <w:rFonts w:ascii="標楷體" w:eastAsia="標楷體" w:hAnsi="標楷體"/>
              </w:rPr>
            </w:pPr>
            <w:del w:id="5491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492" w:name="_Toc71197720"/>
              <w:bookmarkEnd w:id="5492"/>
            </w:del>
          </w:p>
        </w:tc>
        <w:tc>
          <w:tcPr>
            <w:tcW w:w="1090" w:type="dxa"/>
          </w:tcPr>
          <w:p w14:paraId="1CFE10BC" w14:textId="068C06E3" w:rsidR="00D64762" w:rsidRPr="007E48C8" w:rsidDel="009661CB" w:rsidRDefault="00D64762" w:rsidP="00E92528">
            <w:pPr>
              <w:rPr>
                <w:del w:id="5493" w:author="Fegie" w:date="2021-04-28T12:01:00Z"/>
                <w:rFonts w:ascii="標楷體" w:eastAsia="標楷體" w:hAnsi="標楷體"/>
              </w:rPr>
            </w:pPr>
            <w:bookmarkStart w:id="5494" w:name="_Toc71197721"/>
            <w:bookmarkEnd w:id="5494"/>
          </w:p>
        </w:tc>
        <w:tc>
          <w:tcPr>
            <w:tcW w:w="1168" w:type="dxa"/>
          </w:tcPr>
          <w:p w14:paraId="59D4CAD2" w14:textId="44F0DCE0" w:rsidR="00D64762" w:rsidRPr="007E48C8" w:rsidDel="009661CB" w:rsidRDefault="00D64762" w:rsidP="00E92528">
            <w:pPr>
              <w:rPr>
                <w:del w:id="5495" w:author="Fegie" w:date="2021-04-28T12:01:00Z"/>
                <w:rFonts w:ascii="標楷體" w:eastAsia="標楷體" w:hAnsi="標楷體"/>
              </w:rPr>
            </w:pPr>
            <w:bookmarkStart w:id="5496" w:name="_Toc71197722"/>
            <w:bookmarkEnd w:id="5496"/>
          </w:p>
        </w:tc>
        <w:tc>
          <w:tcPr>
            <w:tcW w:w="673" w:type="dxa"/>
            <w:vMerge/>
          </w:tcPr>
          <w:p w14:paraId="5375C1EA" w14:textId="67564FDE" w:rsidR="00D64762" w:rsidRPr="007E48C8" w:rsidDel="009661CB" w:rsidRDefault="00D64762" w:rsidP="00E92528">
            <w:pPr>
              <w:rPr>
                <w:del w:id="5497" w:author="Fegie" w:date="2021-04-28T12:01:00Z"/>
                <w:rFonts w:ascii="標楷體" w:eastAsia="標楷體" w:hAnsi="標楷體"/>
              </w:rPr>
            </w:pPr>
            <w:bookmarkStart w:id="5498" w:name="_Toc71197723"/>
            <w:bookmarkEnd w:id="5498"/>
          </w:p>
        </w:tc>
        <w:tc>
          <w:tcPr>
            <w:tcW w:w="695" w:type="dxa"/>
          </w:tcPr>
          <w:p w14:paraId="679D0FDD" w14:textId="7542F753" w:rsidR="00D64762" w:rsidRPr="007E48C8" w:rsidDel="009661CB" w:rsidRDefault="00D64762" w:rsidP="00E92528">
            <w:pPr>
              <w:rPr>
                <w:del w:id="5499" w:author="Fegie" w:date="2021-04-28T12:01:00Z"/>
                <w:rFonts w:ascii="標楷體" w:eastAsia="標楷體" w:hAnsi="標楷體"/>
              </w:rPr>
            </w:pPr>
            <w:bookmarkStart w:id="5500" w:name="_Toc71197724"/>
            <w:bookmarkEnd w:id="5500"/>
          </w:p>
        </w:tc>
        <w:tc>
          <w:tcPr>
            <w:tcW w:w="3542" w:type="dxa"/>
            <w:vMerge/>
          </w:tcPr>
          <w:p w14:paraId="0F7673AB" w14:textId="251718C6" w:rsidR="00D64762" w:rsidRPr="007E48C8" w:rsidDel="009661CB" w:rsidRDefault="00D64762" w:rsidP="00E92528">
            <w:pPr>
              <w:rPr>
                <w:del w:id="5501" w:author="Fegie" w:date="2021-04-28T12:01:00Z"/>
                <w:rFonts w:ascii="標楷體" w:eastAsia="標楷體" w:hAnsi="標楷體"/>
              </w:rPr>
            </w:pPr>
            <w:bookmarkStart w:id="5502" w:name="_Toc71197725"/>
            <w:bookmarkEnd w:id="5502"/>
          </w:p>
        </w:tc>
        <w:bookmarkStart w:id="5503" w:name="_Toc71197726"/>
        <w:bookmarkEnd w:id="5503"/>
      </w:tr>
      <w:tr w:rsidR="00D64762" w:rsidRPr="007E48C8" w:rsidDel="009661CB" w14:paraId="0BC23DAA" w14:textId="72FB2293" w:rsidTr="007E48C8">
        <w:trPr>
          <w:trHeight w:val="291"/>
          <w:jc w:val="center"/>
          <w:del w:id="5504" w:author="Fegie" w:date="2021-04-28T12:01:00Z"/>
        </w:trPr>
        <w:tc>
          <w:tcPr>
            <w:tcW w:w="576" w:type="dxa"/>
          </w:tcPr>
          <w:p w14:paraId="0F20708A" w14:textId="65D9E3FC" w:rsidR="00D64762" w:rsidRPr="007E48C8" w:rsidDel="009661CB" w:rsidRDefault="00D64762" w:rsidP="00E92528">
            <w:pPr>
              <w:rPr>
                <w:del w:id="5505" w:author="Fegie" w:date="2021-04-28T12:01:00Z"/>
                <w:rFonts w:ascii="標楷體" w:eastAsia="標楷體" w:hAnsi="標楷體"/>
              </w:rPr>
            </w:pPr>
            <w:del w:id="550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1-4</w:delText>
              </w:r>
              <w:bookmarkStart w:id="5507" w:name="_Toc71197727"/>
              <w:bookmarkEnd w:id="5507"/>
            </w:del>
          </w:p>
        </w:tc>
        <w:tc>
          <w:tcPr>
            <w:tcW w:w="2213" w:type="dxa"/>
          </w:tcPr>
          <w:p w14:paraId="6A8A0A57" w14:textId="31826B1F" w:rsidR="00D64762" w:rsidRPr="007E48C8" w:rsidDel="009661CB" w:rsidRDefault="00D64762" w:rsidP="00E92528">
            <w:pPr>
              <w:rPr>
                <w:del w:id="5508" w:author="Fegie" w:date="2021-04-28T12:01:00Z"/>
                <w:rFonts w:ascii="標楷體" w:eastAsia="標楷體" w:hAnsi="標楷體"/>
              </w:rPr>
            </w:pPr>
            <w:del w:id="5509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510" w:name="_Toc71197728"/>
              <w:bookmarkEnd w:id="5510"/>
            </w:del>
          </w:p>
        </w:tc>
        <w:tc>
          <w:tcPr>
            <w:tcW w:w="1065" w:type="dxa"/>
          </w:tcPr>
          <w:p w14:paraId="4CBB8BE3" w14:textId="0426FA17" w:rsidR="00D64762" w:rsidRPr="009B2BD3" w:rsidDel="009661CB" w:rsidRDefault="00D64762" w:rsidP="00A4784A">
            <w:pPr>
              <w:rPr>
                <w:del w:id="5511" w:author="Fegie" w:date="2021-04-28T12:01:00Z"/>
                <w:rFonts w:ascii="標楷體" w:eastAsia="標楷體" w:hAnsi="標楷體"/>
              </w:rPr>
            </w:pPr>
            <w:del w:id="5512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513" w:name="_Toc71197729"/>
              <w:bookmarkEnd w:id="5513"/>
            </w:del>
          </w:p>
        </w:tc>
        <w:tc>
          <w:tcPr>
            <w:tcW w:w="1090" w:type="dxa"/>
          </w:tcPr>
          <w:p w14:paraId="51F26CF7" w14:textId="6654F9ED" w:rsidR="00D64762" w:rsidRPr="007E48C8" w:rsidDel="009661CB" w:rsidRDefault="00D64762" w:rsidP="00E92528">
            <w:pPr>
              <w:rPr>
                <w:del w:id="5514" w:author="Fegie" w:date="2021-04-28T12:01:00Z"/>
                <w:rFonts w:ascii="標楷體" w:eastAsia="標楷體" w:hAnsi="標楷體"/>
              </w:rPr>
            </w:pPr>
            <w:bookmarkStart w:id="5515" w:name="_Toc71197730"/>
            <w:bookmarkEnd w:id="5515"/>
          </w:p>
        </w:tc>
        <w:tc>
          <w:tcPr>
            <w:tcW w:w="1168" w:type="dxa"/>
          </w:tcPr>
          <w:p w14:paraId="5C4B0FFA" w14:textId="6504F46D" w:rsidR="00D64762" w:rsidRPr="007E48C8" w:rsidDel="009661CB" w:rsidRDefault="00D64762" w:rsidP="00E92528">
            <w:pPr>
              <w:rPr>
                <w:del w:id="5516" w:author="Fegie" w:date="2021-04-28T12:01:00Z"/>
                <w:rFonts w:ascii="標楷體" w:eastAsia="標楷體" w:hAnsi="標楷體"/>
              </w:rPr>
            </w:pPr>
            <w:bookmarkStart w:id="5517" w:name="_Toc71197731"/>
            <w:bookmarkEnd w:id="5517"/>
          </w:p>
        </w:tc>
        <w:tc>
          <w:tcPr>
            <w:tcW w:w="673" w:type="dxa"/>
            <w:vMerge/>
          </w:tcPr>
          <w:p w14:paraId="46B0D844" w14:textId="0A21F90E" w:rsidR="00D64762" w:rsidRPr="007E48C8" w:rsidDel="009661CB" w:rsidRDefault="00D64762" w:rsidP="00E92528">
            <w:pPr>
              <w:rPr>
                <w:del w:id="5518" w:author="Fegie" w:date="2021-04-28T12:01:00Z"/>
                <w:rFonts w:ascii="標楷體" w:eastAsia="標楷體" w:hAnsi="標楷體"/>
              </w:rPr>
            </w:pPr>
            <w:bookmarkStart w:id="5519" w:name="_Toc71197732"/>
            <w:bookmarkEnd w:id="5519"/>
          </w:p>
        </w:tc>
        <w:tc>
          <w:tcPr>
            <w:tcW w:w="695" w:type="dxa"/>
          </w:tcPr>
          <w:p w14:paraId="09657881" w14:textId="545C4070" w:rsidR="00D64762" w:rsidRPr="007E48C8" w:rsidDel="009661CB" w:rsidRDefault="00D64762" w:rsidP="00E92528">
            <w:pPr>
              <w:rPr>
                <w:del w:id="5520" w:author="Fegie" w:date="2021-04-28T12:01:00Z"/>
                <w:rFonts w:ascii="標楷體" w:eastAsia="標楷體" w:hAnsi="標楷體"/>
              </w:rPr>
            </w:pPr>
            <w:bookmarkStart w:id="5521" w:name="_Toc71197733"/>
            <w:bookmarkEnd w:id="5521"/>
          </w:p>
        </w:tc>
        <w:tc>
          <w:tcPr>
            <w:tcW w:w="3542" w:type="dxa"/>
            <w:vMerge/>
          </w:tcPr>
          <w:p w14:paraId="14CCB180" w14:textId="7220E4EC" w:rsidR="00D64762" w:rsidRPr="007E48C8" w:rsidDel="009661CB" w:rsidRDefault="00D64762" w:rsidP="00E92528">
            <w:pPr>
              <w:rPr>
                <w:del w:id="5522" w:author="Fegie" w:date="2021-04-28T12:01:00Z"/>
                <w:rFonts w:ascii="標楷體" w:eastAsia="標楷體" w:hAnsi="標楷體"/>
              </w:rPr>
            </w:pPr>
            <w:bookmarkStart w:id="5523" w:name="_Toc71197734"/>
            <w:bookmarkEnd w:id="5523"/>
          </w:p>
        </w:tc>
        <w:bookmarkStart w:id="5524" w:name="_Toc71197735"/>
        <w:bookmarkEnd w:id="5524"/>
      </w:tr>
    </w:tbl>
    <w:p w14:paraId="35C46525" w14:textId="276A5086" w:rsidR="00D64762" w:rsidDel="009661CB" w:rsidRDefault="00D64762" w:rsidP="00D64762">
      <w:pPr>
        <w:pStyle w:val="a"/>
        <w:numPr>
          <w:ilvl w:val="0"/>
          <w:numId w:val="0"/>
        </w:numPr>
        <w:rPr>
          <w:del w:id="5525" w:author="Fegie" w:date="2021-04-28T12:01:00Z"/>
          <w:rFonts w:ascii="標楷體" w:hAnsi="標楷體"/>
        </w:rPr>
      </w:pPr>
      <w:bookmarkStart w:id="5526" w:name="_Toc71197736"/>
      <w:bookmarkEnd w:id="5526"/>
    </w:p>
    <w:p w14:paraId="4A6913BC" w14:textId="755C2F5F" w:rsidR="00A0643B" w:rsidDel="009661CB" w:rsidRDefault="00A0643B">
      <w:pPr>
        <w:widowControl/>
        <w:rPr>
          <w:del w:id="5527" w:author="Fegie" w:date="2021-04-28T12:01:00Z"/>
        </w:rPr>
      </w:pPr>
      <w:del w:id="5528" w:author="Fegie" w:date="2021-04-28T12:01:00Z">
        <w:r w:rsidDel="009661CB">
          <w:br w:type="page"/>
        </w:r>
      </w:del>
    </w:p>
    <w:p w14:paraId="3C26DE3A" w14:textId="6C923749" w:rsidR="00A0643B" w:rsidRPr="0006376E" w:rsidDel="009661CB" w:rsidRDefault="00A0643B" w:rsidP="0006376E">
      <w:pPr>
        <w:rPr>
          <w:del w:id="5529" w:author="Fegie" w:date="2021-04-28T12:01:00Z"/>
        </w:rPr>
      </w:pPr>
      <w:bookmarkStart w:id="5530" w:name="_Toc71197737"/>
      <w:bookmarkEnd w:id="5530"/>
    </w:p>
    <w:p w14:paraId="3A282320" w14:textId="463FE9D5" w:rsidR="00D64762" w:rsidDel="009661CB" w:rsidRDefault="00D64762" w:rsidP="00D64762">
      <w:pPr>
        <w:pStyle w:val="a"/>
        <w:rPr>
          <w:del w:id="5531" w:author="Fegie" w:date="2021-04-28T12:01:00Z"/>
        </w:rPr>
      </w:pPr>
      <w:del w:id="5532" w:author="Fegie" w:date="2021-04-28T12:01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5533" w:name="_Toc71197738"/>
        <w:bookmarkEnd w:id="5533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3969"/>
        <w:gridCol w:w="2693"/>
      </w:tblGrid>
      <w:tr w:rsidR="00D64762" w:rsidRPr="00115634" w:rsidDel="009661CB" w14:paraId="165A41EE" w14:textId="1C42A9EF" w:rsidTr="00A4784A">
        <w:trPr>
          <w:trHeight w:val="388"/>
          <w:jc w:val="center"/>
          <w:del w:id="5534" w:author="Fegie" w:date="2021-04-28T12:01:00Z"/>
        </w:trPr>
        <w:tc>
          <w:tcPr>
            <w:tcW w:w="558" w:type="dxa"/>
            <w:vMerge w:val="restart"/>
          </w:tcPr>
          <w:p w14:paraId="30D8441D" w14:textId="5070197E" w:rsidR="00D64762" w:rsidRPr="00115634" w:rsidDel="009661CB" w:rsidRDefault="00D64762" w:rsidP="00A4784A">
            <w:pPr>
              <w:rPr>
                <w:del w:id="5535" w:author="Fegie" w:date="2021-04-28T12:01:00Z"/>
                <w:rFonts w:ascii="標楷體" w:eastAsia="標楷體" w:hAnsi="標楷體"/>
              </w:rPr>
            </w:pPr>
            <w:del w:id="5536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序號</w:delText>
              </w:r>
              <w:bookmarkStart w:id="5537" w:name="_Toc71197739"/>
              <w:bookmarkEnd w:id="5537"/>
            </w:del>
          </w:p>
        </w:tc>
        <w:tc>
          <w:tcPr>
            <w:tcW w:w="2137" w:type="dxa"/>
            <w:vMerge w:val="restart"/>
          </w:tcPr>
          <w:p w14:paraId="73B9DCEE" w14:textId="408EFE8C" w:rsidR="00D64762" w:rsidRPr="00115634" w:rsidDel="009661CB" w:rsidRDefault="00D64762" w:rsidP="00A4784A">
            <w:pPr>
              <w:rPr>
                <w:del w:id="5538" w:author="Fegie" w:date="2021-04-28T12:01:00Z"/>
                <w:rFonts w:ascii="標楷體" w:eastAsia="標楷體" w:hAnsi="標楷體"/>
              </w:rPr>
            </w:pPr>
            <w:del w:id="5539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欄位</w:delText>
              </w:r>
              <w:bookmarkStart w:id="5540" w:name="_Toc71197740"/>
              <w:bookmarkEnd w:id="5540"/>
            </w:del>
          </w:p>
        </w:tc>
        <w:tc>
          <w:tcPr>
            <w:tcW w:w="3969" w:type="dxa"/>
          </w:tcPr>
          <w:p w14:paraId="3C5D92D8" w14:textId="3F8718C5" w:rsidR="00D64762" w:rsidRPr="00115634" w:rsidDel="009661CB" w:rsidRDefault="00D64762" w:rsidP="00A4784A">
            <w:pPr>
              <w:jc w:val="center"/>
              <w:rPr>
                <w:del w:id="5541" w:author="Fegie" w:date="2021-04-28T12:01:00Z"/>
                <w:rFonts w:ascii="標楷體" w:eastAsia="標楷體" w:hAnsi="標楷體"/>
              </w:rPr>
            </w:pPr>
            <w:del w:id="5542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說明</w:delText>
              </w:r>
              <w:bookmarkStart w:id="5543" w:name="_Toc71197741"/>
              <w:bookmarkEnd w:id="5543"/>
            </w:del>
          </w:p>
        </w:tc>
        <w:tc>
          <w:tcPr>
            <w:tcW w:w="2693" w:type="dxa"/>
            <w:vMerge w:val="restart"/>
          </w:tcPr>
          <w:p w14:paraId="6CD73006" w14:textId="47B595DA" w:rsidR="00D64762" w:rsidRPr="00115634" w:rsidDel="009661CB" w:rsidRDefault="00D64762" w:rsidP="00A4784A">
            <w:pPr>
              <w:rPr>
                <w:del w:id="5544" w:author="Fegie" w:date="2021-04-28T12:01:00Z"/>
                <w:rFonts w:ascii="標楷體" w:eastAsia="標楷體" w:hAnsi="標楷體"/>
              </w:rPr>
            </w:pPr>
            <w:del w:id="5545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546" w:name="_Toc71197742"/>
              <w:bookmarkEnd w:id="5546"/>
            </w:del>
          </w:p>
        </w:tc>
        <w:bookmarkStart w:id="5547" w:name="_Toc71197743"/>
        <w:bookmarkEnd w:id="5547"/>
      </w:tr>
      <w:tr w:rsidR="00D64762" w:rsidRPr="00115634" w:rsidDel="009661CB" w14:paraId="573E3B03" w14:textId="0420974F" w:rsidTr="00A4784A">
        <w:trPr>
          <w:trHeight w:val="244"/>
          <w:jc w:val="center"/>
          <w:del w:id="5548" w:author="Fegie" w:date="2021-04-28T12:01:00Z"/>
        </w:trPr>
        <w:tc>
          <w:tcPr>
            <w:tcW w:w="558" w:type="dxa"/>
            <w:vMerge/>
          </w:tcPr>
          <w:p w14:paraId="1FA002BB" w14:textId="447DF237" w:rsidR="00D64762" w:rsidRPr="00115634" w:rsidDel="009661CB" w:rsidRDefault="00D64762" w:rsidP="00A4784A">
            <w:pPr>
              <w:rPr>
                <w:del w:id="5549" w:author="Fegie" w:date="2021-04-28T12:01:00Z"/>
                <w:rFonts w:ascii="標楷體" w:eastAsia="標楷體" w:hAnsi="標楷體"/>
              </w:rPr>
            </w:pPr>
            <w:bookmarkStart w:id="5550" w:name="_Toc71197744"/>
            <w:bookmarkEnd w:id="5550"/>
          </w:p>
        </w:tc>
        <w:tc>
          <w:tcPr>
            <w:tcW w:w="2137" w:type="dxa"/>
            <w:vMerge/>
          </w:tcPr>
          <w:p w14:paraId="58958D69" w14:textId="2EC21142" w:rsidR="00D64762" w:rsidRPr="00115634" w:rsidDel="009661CB" w:rsidRDefault="00D64762" w:rsidP="00A4784A">
            <w:pPr>
              <w:rPr>
                <w:del w:id="5551" w:author="Fegie" w:date="2021-04-28T12:01:00Z"/>
                <w:rFonts w:ascii="標楷體" w:eastAsia="標楷體" w:hAnsi="標楷體"/>
              </w:rPr>
            </w:pPr>
            <w:bookmarkStart w:id="5552" w:name="_Toc71197745"/>
            <w:bookmarkEnd w:id="5552"/>
          </w:p>
        </w:tc>
        <w:tc>
          <w:tcPr>
            <w:tcW w:w="3969" w:type="dxa"/>
          </w:tcPr>
          <w:p w14:paraId="7C5EC7F0" w14:textId="79D73A3B" w:rsidR="00D64762" w:rsidRPr="00115634" w:rsidDel="009661CB" w:rsidRDefault="00D64762" w:rsidP="00A4784A">
            <w:pPr>
              <w:rPr>
                <w:del w:id="5553" w:author="Fegie" w:date="2021-04-28T12:01:00Z"/>
                <w:rFonts w:ascii="標楷體" w:eastAsia="標楷體" w:hAnsi="標楷體"/>
              </w:rPr>
            </w:pPr>
            <w:del w:id="5554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5555" w:name="_Toc71197746"/>
              <w:bookmarkEnd w:id="5555"/>
            </w:del>
          </w:p>
        </w:tc>
        <w:tc>
          <w:tcPr>
            <w:tcW w:w="2693" w:type="dxa"/>
            <w:vMerge/>
          </w:tcPr>
          <w:p w14:paraId="5B293760" w14:textId="50E1DE79" w:rsidR="00D64762" w:rsidRPr="00115634" w:rsidDel="009661CB" w:rsidRDefault="00D64762" w:rsidP="00A4784A">
            <w:pPr>
              <w:rPr>
                <w:del w:id="5556" w:author="Fegie" w:date="2021-04-28T12:01:00Z"/>
                <w:rFonts w:ascii="標楷體" w:eastAsia="標楷體" w:hAnsi="標楷體"/>
              </w:rPr>
            </w:pPr>
            <w:bookmarkStart w:id="5557" w:name="_Toc71197747"/>
            <w:bookmarkEnd w:id="5557"/>
          </w:p>
        </w:tc>
        <w:bookmarkStart w:id="5558" w:name="_Toc71197748"/>
        <w:bookmarkEnd w:id="5558"/>
      </w:tr>
      <w:tr w:rsidR="00E21162" w:rsidRPr="00115634" w:rsidDel="009661CB" w14:paraId="19D56D4F" w14:textId="78993CEE" w:rsidTr="00A4784A">
        <w:trPr>
          <w:trHeight w:val="244"/>
          <w:jc w:val="center"/>
          <w:del w:id="5559" w:author="Fegie" w:date="2021-04-28T12:01:00Z"/>
        </w:trPr>
        <w:tc>
          <w:tcPr>
            <w:tcW w:w="558" w:type="dxa"/>
          </w:tcPr>
          <w:p w14:paraId="096AB377" w14:textId="0F99495B" w:rsidR="00E21162" w:rsidRPr="00115634" w:rsidDel="009661CB" w:rsidRDefault="00E21162" w:rsidP="00A4784A">
            <w:pPr>
              <w:rPr>
                <w:del w:id="5560" w:author="Fegie" w:date="2021-04-28T12:01:00Z"/>
                <w:rFonts w:ascii="標楷體" w:eastAsia="標楷體" w:hAnsi="標楷體"/>
              </w:rPr>
            </w:pPr>
            <w:del w:id="5561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5562" w:name="_Toc71197749"/>
              <w:bookmarkEnd w:id="5562"/>
            </w:del>
          </w:p>
        </w:tc>
        <w:tc>
          <w:tcPr>
            <w:tcW w:w="2137" w:type="dxa"/>
          </w:tcPr>
          <w:p w14:paraId="5D7399BF" w14:textId="3F9E9275" w:rsidR="00E21162" w:rsidRPr="007E48C8" w:rsidDel="009661CB" w:rsidRDefault="00E21162" w:rsidP="00A4784A">
            <w:pPr>
              <w:rPr>
                <w:del w:id="5563" w:author="Fegie" w:date="2021-04-28T12:01:00Z"/>
                <w:rFonts w:ascii="標楷體" w:eastAsia="標楷體" w:hAnsi="標楷體"/>
              </w:rPr>
            </w:pPr>
            <w:del w:id="556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</w:delText>
              </w:r>
              <w:bookmarkStart w:id="5565" w:name="_Toc71197750"/>
              <w:bookmarkEnd w:id="5565"/>
            </w:del>
          </w:p>
        </w:tc>
        <w:tc>
          <w:tcPr>
            <w:tcW w:w="3969" w:type="dxa"/>
          </w:tcPr>
          <w:p w14:paraId="36DE1319" w14:textId="6967CFBE" w:rsidR="00E21162" w:rsidRPr="007E48C8" w:rsidDel="009661CB" w:rsidRDefault="00E21162" w:rsidP="00A4784A">
            <w:pPr>
              <w:rPr>
                <w:del w:id="5566" w:author="Fegie" w:date="2021-04-28T12:01:00Z"/>
                <w:rFonts w:ascii="標楷體" w:eastAsia="標楷體" w:hAnsi="標楷體"/>
              </w:rPr>
            </w:pPr>
            <w:del w:id="5567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568" w:name="_Toc71197751"/>
              <w:bookmarkEnd w:id="5568"/>
            </w:del>
          </w:p>
        </w:tc>
        <w:tc>
          <w:tcPr>
            <w:tcW w:w="2693" w:type="dxa"/>
          </w:tcPr>
          <w:p w14:paraId="008F7057" w14:textId="4E99AD46" w:rsidR="00E21162" w:rsidRPr="00115634" w:rsidDel="009661CB" w:rsidRDefault="00E21162" w:rsidP="00A4784A">
            <w:pPr>
              <w:rPr>
                <w:del w:id="5569" w:author="Fegie" w:date="2021-04-28T12:01:00Z"/>
                <w:rFonts w:ascii="標楷體" w:eastAsia="標楷體" w:hAnsi="標楷體"/>
              </w:rPr>
            </w:pPr>
            <w:bookmarkStart w:id="5570" w:name="_Toc71197752"/>
            <w:bookmarkEnd w:id="5570"/>
          </w:p>
        </w:tc>
        <w:bookmarkStart w:id="5571" w:name="_Toc71197753"/>
        <w:bookmarkEnd w:id="5571"/>
      </w:tr>
      <w:tr w:rsidR="00E21162" w:rsidRPr="00115634" w:rsidDel="009661CB" w14:paraId="10C9AD3B" w14:textId="394A576B" w:rsidTr="00A4784A">
        <w:trPr>
          <w:trHeight w:val="291"/>
          <w:jc w:val="center"/>
          <w:del w:id="5572" w:author="Fegie" w:date="2021-04-28T12:01:00Z"/>
        </w:trPr>
        <w:tc>
          <w:tcPr>
            <w:tcW w:w="558" w:type="dxa"/>
          </w:tcPr>
          <w:p w14:paraId="2BCF2FEA" w14:textId="47B54BA5" w:rsidR="00E21162" w:rsidRPr="00115634" w:rsidDel="009661CB" w:rsidRDefault="00E21162" w:rsidP="00A4784A">
            <w:pPr>
              <w:rPr>
                <w:del w:id="5573" w:author="Fegie" w:date="2021-04-28T12:01:00Z"/>
                <w:rFonts w:ascii="標楷體" w:eastAsia="標楷體" w:hAnsi="標楷體"/>
              </w:rPr>
            </w:pPr>
            <w:del w:id="5574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5575" w:name="_Toc71197754"/>
              <w:bookmarkEnd w:id="5575"/>
            </w:del>
          </w:p>
        </w:tc>
        <w:tc>
          <w:tcPr>
            <w:tcW w:w="2137" w:type="dxa"/>
          </w:tcPr>
          <w:p w14:paraId="466DFC89" w14:textId="09A5D8FB" w:rsidR="00E21162" w:rsidRPr="007E48C8" w:rsidDel="009661CB" w:rsidRDefault="0017057F" w:rsidP="00A4784A">
            <w:pPr>
              <w:rPr>
                <w:del w:id="5576" w:author="Fegie" w:date="2021-04-28T12:01:00Z"/>
                <w:rFonts w:ascii="標楷體" w:eastAsia="標楷體" w:hAnsi="標楷體"/>
              </w:rPr>
            </w:pPr>
            <w:del w:id="5577" w:author="Fegie" w:date="2021-04-28T12:01:00Z">
              <w:r w:rsidRPr="00344823" w:rsidDel="009661CB">
                <w:rPr>
                  <w:rFonts w:ascii="標楷體" w:eastAsia="標楷體" w:hAnsi="標楷體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578" w:name="_Toc71197755"/>
              <w:bookmarkEnd w:id="5578"/>
            </w:del>
          </w:p>
        </w:tc>
        <w:tc>
          <w:tcPr>
            <w:tcW w:w="3969" w:type="dxa"/>
          </w:tcPr>
          <w:p w14:paraId="047DF1C5" w14:textId="207487A3" w:rsidR="00E21162" w:rsidRPr="009B2BD3" w:rsidDel="009661CB" w:rsidRDefault="00E21162" w:rsidP="00A4784A">
            <w:pPr>
              <w:rPr>
                <w:del w:id="5579" w:author="Fegie" w:date="2021-04-28T12:01:00Z"/>
                <w:rFonts w:ascii="標楷體" w:eastAsia="標楷體" w:hAnsi="標楷體"/>
              </w:rPr>
            </w:pPr>
            <w:del w:id="5580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581" w:name="_Toc71197756"/>
              <w:bookmarkEnd w:id="5581"/>
            </w:del>
          </w:p>
        </w:tc>
        <w:tc>
          <w:tcPr>
            <w:tcW w:w="2693" w:type="dxa"/>
          </w:tcPr>
          <w:p w14:paraId="6EB0D433" w14:textId="31843DF9" w:rsidR="00E21162" w:rsidRPr="00115634" w:rsidDel="009661CB" w:rsidRDefault="00E21162" w:rsidP="00A4784A">
            <w:pPr>
              <w:rPr>
                <w:del w:id="5582" w:author="Fegie" w:date="2021-04-28T12:01:00Z"/>
                <w:rFonts w:ascii="標楷體" w:eastAsia="標楷體" w:hAnsi="標楷體"/>
              </w:rPr>
            </w:pPr>
            <w:bookmarkStart w:id="5583" w:name="_Toc71197757"/>
            <w:bookmarkEnd w:id="5583"/>
          </w:p>
        </w:tc>
        <w:bookmarkStart w:id="5584" w:name="_Toc71197758"/>
        <w:bookmarkEnd w:id="5584"/>
      </w:tr>
      <w:tr w:rsidR="00E21162" w:rsidRPr="00115634" w:rsidDel="009661CB" w14:paraId="28A903E2" w14:textId="18110654" w:rsidTr="00A4784A">
        <w:trPr>
          <w:trHeight w:val="291"/>
          <w:jc w:val="center"/>
          <w:del w:id="5585" w:author="Fegie" w:date="2021-04-28T12:01:00Z"/>
        </w:trPr>
        <w:tc>
          <w:tcPr>
            <w:tcW w:w="558" w:type="dxa"/>
          </w:tcPr>
          <w:p w14:paraId="240757EC" w14:textId="0383CF89" w:rsidR="00E21162" w:rsidRPr="00115634" w:rsidDel="009661CB" w:rsidRDefault="00E21162" w:rsidP="00A4784A">
            <w:pPr>
              <w:rPr>
                <w:del w:id="5586" w:author="Fegie" w:date="2021-04-28T12:01:00Z"/>
                <w:rFonts w:ascii="標楷體" w:eastAsia="標楷體" w:hAnsi="標楷體"/>
              </w:rPr>
            </w:pPr>
            <w:del w:id="5587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5588" w:name="_Toc71197759"/>
              <w:bookmarkEnd w:id="5588"/>
            </w:del>
          </w:p>
        </w:tc>
        <w:tc>
          <w:tcPr>
            <w:tcW w:w="2137" w:type="dxa"/>
          </w:tcPr>
          <w:p w14:paraId="48C4C802" w14:textId="6994290A" w:rsidR="00E21162" w:rsidRPr="007E48C8" w:rsidDel="009661CB" w:rsidRDefault="00E21162" w:rsidP="00A4784A">
            <w:pPr>
              <w:rPr>
                <w:del w:id="5589" w:author="Fegie" w:date="2021-04-28T12:01:00Z"/>
                <w:rFonts w:ascii="標楷體" w:eastAsia="標楷體" w:hAnsi="標楷體"/>
              </w:rPr>
            </w:pPr>
            <w:del w:id="5590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591" w:name="_Toc71197760"/>
              <w:bookmarkEnd w:id="5591"/>
            </w:del>
          </w:p>
        </w:tc>
        <w:tc>
          <w:tcPr>
            <w:tcW w:w="3969" w:type="dxa"/>
          </w:tcPr>
          <w:p w14:paraId="4039D54F" w14:textId="6FB9F2E7" w:rsidR="00E21162" w:rsidRPr="009B2BD3" w:rsidDel="009661CB" w:rsidRDefault="00E21162" w:rsidP="00A4784A">
            <w:pPr>
              <w:rPr>
                <w:del w:id="5592" w:author="Fegie" w:date="2021-04-28T12:01:00Z"/>
                <w:rFonts w:ascii="標楷體" w:eastAsia="標楷體" w:hAnsi="標楷體"/>
              </w:rPr>
            </w:pPr>
            <w:del w:id="5593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594" w:name="_Toc71197761"/>
              <w:bookmarkEnd w:id="5594"/>
            </w:del>
          </w:p>
        </w:tc>
        <w:tc>
          <w:tcPr>
            <w:tcW w:w="2693" w:type="dxa"/>
          </w:tcPr>
          <w:p w14:paraId="05B916B6" w14:textId="4BA87157" w:rsidR="00E21162" w:rsidRPr="00115634" w:rsidDel="009661CB" w:rsidRDefault="00E21162" w:rsidP="00A4784A">
            <w:pPr>
              <w:rPr>
                <w:del w:id="5595" w:author="Fegie" w:date="2021-04-28T12:01:00Z"/>
                <w:rFonts w:ascii="標楷體" w:eastAsia="標楷體" w:hAnsi="標楷體"/>
              </w:rPr>
            </w:pPr>
            <w:bookmarkStart w:id="5596" w:name="_Toc71197762"/>
            <w:bookmarkEnd w:id="5596"/>
          </w:p>
        </w:tc>
        <w:bookmarkStart w:id="5597" w:name="_Toc71197763"/>
        <w:bookmarkEnd w:id="5597"/>
      </w:tr>
      <w:tr w:rsidR="00E21162" w:rsidRPr="00115634" w:rsidDel="009661CB" w14:paraId="48B61345" w14:textId="0B2A4917" w:rsidTr="00A4784A">
        <w:trPr>
          <w:trHeight w:val="291"/>
          <w:jc w:val="center"/>
          <w:del w:id="5598" w:author="Fegie" w:date="2021-04-28T12:01:00Z"/>
        </w:trPr>
        <w:tc>
          <w:tcPr>
            <w:tcW w:w="558" w:type="dxa"/>
          </w:tcPr>
          <w:p w14:paraId="7706BEAE" w14:textId="24044875" w:rsidR="00E21162" w:rsidRPr="00115634" w:rsidDel="009661CB" w:rsidRDefault="00E21162" w:rsidP="00A4784A">
            <w:pPr>
              <w:rPr>
                <w:del w:id="5599" w:author="Fegie" w:date="2021-04-28T12:01:00Z"/>
                <w:rFonts w:ascii="標楷體" w:eastAsia="標楷體" w:hAnsi="標楷體"/>
              </w:rPr>
            </w:pPr>
            <w:del w:id="5600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5601" w:name="_Toc71197764"/>
              <w:bookmarkEnd w:id="5601"/>
            </w:del>
          </w:p>
        </w:tc>
        <w:tc>
          <w:tcPr>
            <w:tcW w:w="2137" w:type="dxa"/>
          </w:tcPr>
          <w:p w14:paraId="58CE0149" w14:textId="1D9C2184" w:rsidR="00E21162" w:rsidRPr="007E48C8" w:rsidDel="009661CB" w:rsidRDefault="00E21162" w:rsidP="00A4784A">
            <w:pPr>
              <w:rPr>
                <w:del w:id="5602" w:author="Fegie" w:date="2021-04-28T12:01:00Z"/>
                <w:rFonts w:ascii="標楷體" w:eastAsia="標楷體" w:hAnsi="標楷體"/>
              </w:rPr>
            </w:pPr>
            <w:del w:id="5603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604" w:name="_Toc71197765"/>
              <w:bookmarkEnd w:id="5604"/>
            </w:del>
          </w:p>
        </w:tc>
        <w:tc>
          <w:tcPr>
            <w:tcW w:w="3969" w:type="dxa"/>
          </w:tcPr>
          <w:p w14:paraId="721432E5" w14:textId="6FBC507A" w:rsidR="00E21162" w:rsidRPr="009B2BD3" w:rsidDel="009661CB" w:rsidRDefault="00E21162" w:rsidP="00A4784A">
            <w:pPr>
              <w:rPr>
                <w:del w:id="5605" w:author="Fegie" w:date="2021-04-28T12:01:00Z"/>
                <w:rFonts w:ascii="標楷體" w:eastAsia="標楷體" w:hAnsi="標楷體"/>
              </w:rPr>
            </w:pPr>
            <w:del w:id="5606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607" w:name="_Toc71197766"/>
              <w:bookmarkEnd w:id="5607"/>
            </w:del>
          </w:p>
        </w:tc>
        <w:tc>
          <w:tcPr>
            <w:tcW w:w="2693" w:type="dxa"/>
          </w:tcPr>
          <w:p w14:paraId="0BF1722E" w14:textId="2668524E" w:rsidR="00E21162" w:rsidRPr="00115634" w:rsidDel="009661CB" w:rsidRDefault="00E21162" w:rsidP="00A4784A">
            <w:pPr>
              <w:rPr>
                <w:del w:id="5608" w:author="Fegie" w:date="2021-04-28T12:01:00Z"/>
                <w:rFonts w:ascii="標楷體" w:eastAsia="標楷體" w:hAnsi="標楷體"/>
              </w:rPr>
            </w:pPr>
            <w:bookmarkStart w:id="5609" w:name="_Toc71197767"/>
            <w:bookmarkEnd w:id="5609"/>
          </w:p>
        </w:tc>
        <w:bookmarkStart w:id="5610" w:name="_Toc71197768"/>
        <w:bookmarkEnd w:id="5610"/>
      </w:tr>
      <w:tr w:rsidR="00E21162" w:rsidRPr="00115634" w:rsidDel="009661CB" w14:paraId="14E003A3" w14:textId="4813A563" w:rsidTr="00A4784A">
        <w:trPr>
          <w:trHeight w:val="291"/>
          <w:jc w:val="center"/>
          <w:del w:id="5611" w:author="Fegie" w:date="2021-04-28T12:01:00Z"/>
        </w:trPr>
        <w:tc>
          <w:tcPr>
            <w:tcW w:w="9357" w:type="dxa"/>
            <w:gridSpan w:val="4"/>
          </w:tcPr>
          <w:p w14:paraId="0C0E1FA0" w14:textId="7042A728" w:rsidR="00E21162" w:rsidRPr="00115634" w:rsidDel="009661CB" w:rsidRDefault="00E21162" w:rsidP="00A4784A">
            <w:pPr>
              <w:rPr>
                <w:del w:id="5612" w:author="Fegie" w:date="2021-04-28T12:01:00Z"/>
                <w:rFonts w:ascii="標楷體" w:eastAsia="標楷體" w:hAnsi="標楷體"/>
              </w:rPr>
            </w:pPr>
            <w:bookmarkStart w:id="5613" w:name="_Toc71197769"/>
            <w:bookmarkEnd w:id="5613"/>
          </w:p>
        </w:tc>
        <w:bookmarkStart w:id="5614" w:name="_Toc71197770"/>
        <w:bookmarkEnd w:id="5614"/>
      </w:tr>
      <w:tr w:rsidR="00E21162" w:rsidRPr="00115634" w:rsidDel="009661CB" w14:paraId="28CE4219" w14:textId="4173D6D9" w:rsidTr="00A4784A">
        <w:trPr>
          <w:trHeight w:val="291"/>
          <w:jc w:val="center"/>
          <w:del w:id="5615" w:author="Fegie" w:date="2021-04-28T12:01:00Z"/>
        </w:trPr>
        <w:tc>
          <w:tcPr>
            <w:tcW w:w="2695" w:type="dxa"/>
            <w:gridSpan w:val="2"/>
          </w:tcPr>
          <w:p w14:paraId="70F834C4" w14:textId="44E77FB2" w:rsidR="00E21162" w:rsidRPr="00115634" w:rsidDel="009661CB" w:rsidRDefault="00E21162" w:rsidP="00A4784A">
            <w:pPr>
              <w:rPr>
                <w:del w:id="5616" w:author="Fegie" w:date="2021-04-28T12:01:00Z"/>
                <w:rFonts w:ascii="標楷體" w:eastAsia="標楷體" w:hAnsi="標楷體" w:cs="新細明體"/>
              </w:rPr>
            </w:pPr>
            <w:del w:id="5617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多筆式明細資料</w:delText>
              </w:r>
              <w:bookmarkStart w:id="5618" w:name="_Toc71197771"/>
              <w:bookmarkEnd w:id="5618"/>
            </w:del>
          </w:p>
        </w:tc>
        <w:tc>
          <w:tcPr>
            <w:tcW w:w="3969" w:type="dxa"/>
          </w:tcPr>
          <w:p w14:paraId="7D0D3803" w14:textId="001AAA68" w:rsidR="00E21162" w:rsidRPr="00115634" w:rsidDel="009661CB" w:rsidRDefault="00E21162" w:rsidP="00A4784A">
            <w:pPr>
              <w:rPr>
                <w:del w:id="5619" w:author="Fegie" w:date="2021-04-28T12:01:00Z"/>
                <w:rFonts w:ascii="標楷體" w:eastAsia="標楷體" w:hAnsi="標楷體" w:cs="新細明體"/>
              </w:rPr>
            </w:pPr>
            <w:bookmarkStart w:id="5620" w:name="_Toc71197772"/>
            <w:bookmarkEnd w:id="5620"/>
          </w:p>
        </w:tc>
        <w:tc>
          <w:tcPr>
            <w:tcW w:w="2693" w:type="dxa"/>
          </w:tcPr>
          <w:p w14:paraId="7F2AD22F" w14:textId="1A0809FC" w:rsidR="00E21162" w:rsidRPr="00115634" w:rsidDel="009661CB" w:rsidRDefault="00E21162" w:rsidP="00A4784A">
            <w:pPr>
              <w:rPr>
                <w:del w:id="5621" w:author="Fegie" w:date="2021-04-28T12:01:00Z"/>
                <w:rFonts w:ascii="標楷體" w:eastAsia="標楷體" w:hAnsi="標楷體"/>
              </w:rPr>
            </w:pPr>
            <w:bookmarkStart w:id="5622" w:name="_Toc71197773"/>
            <w:bookmarkEnd w:id="5622"/>
          </w:p>
        </w:tc>
        <w:bookmarkStart w:id="5623" w:name="_Toc71197774"/>
        <w:bookmarkEnd w:id="5623"/>
      </w:tr>
      <w:tr w:rsidR="00E21162" w:rsidRPr="00115634" w:rsidDel="009661CB" w14:paraId="4BEC707A" w14:textId="5DFB91F2" w:rsidTr="00A4784A">
        <w:trPr>
          <w:trHeight w:val="291"/>
          <w:jc w:val="center"/>
          <w:del w:id="5624" w:author="Fegie" w:date="2021-04-28T12:01:00Z"/>
        </w:trPr>
        <w:tc>
          <w:tcPr>
            <w:tcW w:w="2695" w:type="dxa"/>
            <w:gridSpan w:val="2"/>
          </w:tcPr>
          <w:p w14:paraId="0BCA77A7" w14:textId="6D1F150C" w:rsidR="00E21162" w:rsidRPr="00E21162" w:rsidDel="009661CB" w:rsidRDefault="00E21162" w:rsidP="00A4784A">
            <w:pPr>
              <w:rPr>
                <w:del w:id="5625" w:author="Fegie" w:date="2021-04-28T12:01:00Z"/>
                <w:rFonts w:ascii="標楷體" w:eastAsia="標楷體" w:hAnsi="標楷體"/>
                <w:lang w:eastAsia="zh-HK"/>
              </w:rPr>
            </w:pPr>
            <w:del w:id="562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顧客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27" w:name="_Toc71197775"/>
              <w:bookmarkEnd w:id="5627"/>
            </w:del>
          </w:p>
        </w:tc>
        <w:tc>
          <w:tcPr>
            <w:tcW w:w="3969" w:type="dxa"/>
          </w:tcPr>
          <w:p w14:paraId="715CE87A" w14:textId="748007A9" w:rsidR="00E21162" w:rsidRPr="00E21162" w:rsidDel="009661CB" w:rsidRDefault="00E21162" w:rsidP="00A4784A">
            <w:pPr>
              <w:rPr>
                <w:del w:id="5628" w:author="Fegie" w:date="2021-04-28T12:01:00Z"/>
                <w:rFonts w:ascii="標楷體" w:eastAsia="標楷體" w:hAnsi="標楷體"/>
              </w:rPr>
            </w:pPr>
            <w:del w:id="5629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連結[L1101顧客基本資料維護-自然人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r w:rsidRPr="00E21162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[L110</w:delText>
              </w:r>
              <w:r w:rsidRPr="00E21162" w:rsidDel="009661CB">
                <w:rPr>
                  <w:rFonts w:ascii="標楷體" w:eastAsia="標楷體" w:hAnsi="標楷體"/>
                </w:rPr>
                <w:delText>2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顧客基本資料維護-法人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30" w:name="_Toc71197776"/>
              <w:bookmarkEnd w:id="5630"/>
            </w:del>
          </w:p>
        </w:tc>
        <w:tc>
          <w:tcPr>
            <w:tcW w:w="2693" w:type="dxa"/>
          </w:tcPr>
          <w:p w14:paraId="144F93F9" w14:textId="6EB2D754" w:rsidR="00E21162" w:rsidRPr="00115634" w:rsidDel="009661CB" w:rsidRDefault="00E21162" w:rsidP="00A4784A">
            <w:pPr>
              <w:rPr>
                <w:del w:id="5631" w:author="Fegie" w:date="2021-04-28T12:01:00Z"/>
                <w:rFonts w:ascii="標楷體" w:eastAsia="標楷體" w:hAnsi="標楷體"/>
              </w:rPr>
            </w:pPr>
            <w:bookmarkStart w:id="5632" w:name="_Toc71197777"/>
            <w:bookmarkEnd w:id="5632"/>
          </w:p>
        </w:tc>
        <w:bookmarkStart w:id="5633" w:name="_Toc71197778"/>
        <w:bookmarkEnd w:id="5633"/>
      </w:tr>
      <w:tr w:rsidR="00E21162" w:rsidRPr="00115634" w:rsidDel="009661CB" w14:paraId="633C061F" w14:textId="0D2B025B" w:rsidTr="00A4784A">
        <w:trPr>
          <w:trHeight w:val="291"/>
          <w:jc w:val="center"/>
          <w:del w:id="5634" w:author="Fegie" w:date="2021-04-28T12:01:00Z"/>
        </w:trPr>
        <w:tc>
          <w:tcPr>
            <w:tcW w:w="2695" w:type="dxa"/>
            <w:gridSpan w:val="2"/>
          </w:tcPr>
          <w:p w14:paraId="48A3DAED" w14:textId="7B3909BD" w:rsidR="00E21162" w:rsidRPr="00E21162" w:rsidDel="009661CB" w:rsidRDefault="00E21162" w:rsidP="00A4784A">
            <w:pPr>
              <w:rPr>
                <w:del w:id="5635" w:author="Fegie" w:date="2021-04-28T12:01:00Z"/>
                <w:rFonts w:ascii="標楷體" w:eastAsia="標楷體" w:hAnsi="標楷體"/>
                <w:lang w:eastAsia="zh-HK"/>
              </w:rPr>
            </w:pPr>
            <w:del w:id="5636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  <w:lang w:eastAsia="zh-HK"/>
                </w:rPr>
                <w:delText>財報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]</w:delText>
              </w:r>
              <w:bookmarkStart w:id="5637" w:name="_Toc71197779"/>
              <w:bookmarkEnd w:id="5637"/>
            </w:del>
          </w:p>
        </w:tc>
        <w:tc>
          <w:tcPr>
            <w:tcW w:w="3969" w:type="dxa"/>
          </w:tcPr>
          <w:p w14:paraId="5112916F" w14:textId="6529DAA6" w:rsidR="00E21162" w:rsidRPr="00E21162" w:rsidDel="009661CB" w:rsidRDefault="00E21162" w:rsidP="00A4784A">
            <w:pPr>
              <w:rPr>
                <w:del w:id="5638" w:author="Fegie" w:date="2021-04-28T12:01:00Z"/>
                <w:rFonts w:ascii="標楷體" w:eastAsia="標楷體" w:hAnsi="標楷體"/>
              </w:rPr>
            </w:pPr>
            <w:del w:id="5639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連結[L1107公司戶財務狀況管理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40" w:name="_Toc71197780"/>
              <w:bookmarkEnd w:id="5640"/>
            </w:del>
          </w:p>
        </w:tc>
        <w:tc>
          <w:tcPr>
            <w:tcW w:w="2693" w:type="dxa"/>
          </w:tcPr>
          <w:p w14:paraId="50623946" w14:textId="11B5F956" w:rsidR="00E21162" w:rsidRPr="00115634" w:rsidDel="009661CB" w:rsidRDefault="00E21162" w:rsidP="00A4784A">
            <w:pPr>
              <w:rPr>
                <w:del w:id="5641" w:author="Fegie" w:date="2021-04-28T12:01:00Z"/>
                <w:rFonts w:ascii="標楷體" w:eastAsia="標楷體" w:hAnsi="標楷體"/>
              </w:rPr>
            </w:pPr>
            <w:bookmarkStart w:id="5642" w:name="_Toc71197781"/>
            <w:bookmarkEnd w:id="5642"/>
          </w:p>
        </w:tc>
        <w:bookmarkStart w:id="5643" w:name="_Toc71197782"/>
        <w:bookmarkEnd w:id="5643"/>
      </w:tr>
      <w:tr w:rsidR="00E21162" w:rsidRPr="00115634" w:rsidDel="009661CB" w14:paraId="50E519C6" w14:textId="5A938CC8" w:rsidTr="00A4784A">
        <w:trPr>
          <w:trHeight w:val="291"/>
          <w:jc w:val="center"/>
          <w:del w:id="5644" w:author="Fegie" w:date="2021-04-28T12:01:00Z"/>
        </w:trPr>
        <w:tc>
          <w:tcPr>
            <w:tcW w:w="2695" w:type="dxa"/>
            <w:gridSpan w:val="2"/>
          </w:tcPr>
          <w:p w14:paraId="10C3CF59" w14:textId="08A6BEDF" w:rsidR="00E21162" w:rsidRPr="00E21162" w:rsidDel="009661CB" w:rsidRDefault="00E21162" w:rsidP="00A4784A">
            <w:pPr>
              <w:rPr>
                <w:del w:id="5645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4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放款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47" w:name="_Toc71197783"/>
              <w:bookmarkEnd w:id="5647"/>
            </w:del>
          </w:p>
        </w:tc>
        <w:tc>
          <w:tcPr>
            <w:tcW w:w="3969" w:type="dxa"/>
          </w:tcPr>
          <w:p w14:paraId="42F63504" w14:textId="225D02C3" w:rsidR="00E21162" w:rsidRPr="00E21162" w:rsidDel="009661CB" w:rsidRDefault="00E21162" w:rsidP="00A4784A">
            <w:pPr>
              <w:rPr>
                <w:del w:id="5648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49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連結[L3001放款明細資料查詢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50" w:name="_Toc71197784"/>
              <w:bookmarkEnd w:id="5650"/>
            </w:del>
          </w:p>
        </w:tc>
        <w:tc>
          <w:tcPr>
            <w:tcW w:w="2693" w:type="dxa"/>
          </w:tcPr>
          <w:p w14:paraId="7A5CB051" w14:textId="653FC5C9" w:rsidR="00E21162" w:rsidRPr="00115634" w:rsidDel="009661CB" w:rsidRDefault="00E21162" w:rsidP="00A4784A">
            <w:pPr>
              <w:rPr>
                <w:del w:id="5651" w:author="Fegie" w:date="2021-04-28T12:01:00Z"/>
                <w:rFonts w:ascii="標楷體" w:eastAsia="標楷體" w:hAnsi="標楷體"/>
              </w:rPr>
            </w:pPr>
            <w:bookmarkStart w:id="5652" w:name="_Toc71197785"/>
            <w:bookmarkEnd w:id="5652"/>
          </w:p>
        </w:tc>
        <w:bookmarkStart w:id="5653" w:name="_Toc71197786"/>
        <w:bookmarkEnd w:id="5653"/>
      </w:tr>
      <w:tr w:rsidR="00E21162" w:rsidRPr="00115634" w:rsidDel="009661CB" w14:paraId="55B076F7" w14:textId="7A247785" w:rsidTr="00A4784A">
        <w:trPr>
          <w:trHeight w:val="291"/>
          <w:jc w:val="center"/>
          <w:del w:id="5654" w:author="Fegie" w:date="2021-04-28T12:01:00Z"/>
        </w:trPr>
        <w:tc>
          <w:tcPr>
            <w:tcW w:w="2695" w:type="dxa"/>
            <w:gridSpan w:val="2"/>
          </w:tcPr>
          <w:p w14:paraId="001A8EA2" w14:textId="3B402EB3" w:rsidR="00E21162" w:rsidRPr="00E21162" w:rsidDel="009661CB" w:rsidRDefault="00E21162" w:rsidP="00A4784A">
            <w:pPr>
              <w:rPr>
                <w:del w:id="5655" w:author="Fegie" w:date="2021-04-28T12:01:00Z"/>
                <w:rFonts w:ascii="標楷體" w:eastAsia="標楷體" w:hAnsi="標楷體"/>
              </w:rPr>
            </w:pPr>
            <w:del w:id="565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案件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57" w:name="_Toc71197787"/>
              <w:bookmarkEnd w:id="5657"/>
            </w:del>
          </w:p>
        </w:tc>
        <w:tc>
          <w:tcPr>
            <w:tcW w:w="3969" w:type="dxa"/>
          </w:tcPr>
          <w:p w14:paraId="15DE9E31" w14:textId="45F36BA3" w:rsidR="00E21162" w:rsidRPr="00E21162" w:rsidDel="009661CB" w:rsidRDefault="00E21162" w:rsidP="00A4784A">
            <w:pPr>
              <w:rPr>
                <w:del w:id="5658" w:author="Fegie" w:date="2021-04-28T12:01:00Z"/>
                <w:rFonts w:ascii="標楷體" w:eastAsia="標楷體" w:hAnsi="標楷體"/>
              </w:rPr>
            </w:pPr>
            <w:del w:id="5659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連結[L2010申請案件明細資料查詢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60" w:name="_Toc71197788"/>
              <w:bookmarkEnd w:id="5660"/>
            </w:del>
          </w:p>
        </w:tc>
        <w:tc>
          <w:tcPr>
            <w:tcW w:w="2693" w:type="dxa"/>
          </w:tcPr>
          <w:p w14:paraId="18678044" w14:textId="26753950" w:rsidR="00E21162" w:rsidRPr="00115634" w:rsidDel="009661CB" w:rsidRDefault="00E21162" w:rsidP="00A4784A">
            <w:pPr>
              <w:rPr>
                <w:del w:id="5661" w:author="Fegie" w:date="2021-04-28T12:01:00Z"/>
                <w:rFonts w:ascii="標楷體" w:eastAsia="標楷體" w:hAnsi="標楷體"/>
              </w:rPr>
            </w:pPr>
            <w:bookmarkStart w:id="5662" w:name="_Toc71197789"/>
            <w:bookmarkEnd w:id="5662"/>
          </w:p>
        </w:tc>
        <w:bookmarkStart w:id="5663" w:name="_Toc71197790"/>
        <w:bookmarkEnd w:id="5663"/>
      </w:tr>
      <w:tr w:rsidR="00E21162" w:rsidRPr="00115634" w:rsidDel="009661CB" w14:paraId="5406E851" w14:textId="16843CF2" w:rsidTr="00A4784A">
        <w:trPr>
          <w:trHeight w:val="291"/>
          <w:jc w:val="center"/>
          <w:del w:id="5664" w:author="Fegie" w:date="2021-04-28T12:01:00Z"/>
        </w:trPr>
        <w:tc>
          <w:tcPr>
            <w:tcW w:w="2695" w:type="dxa"/>
            <w:gridSpan w:val="2"/>
          </w:tcPr>
          <w:p w14:paraId="6DD0D1F4" w14:textId="767C76D9" w:rsidR="00E21162" w:rsidRPr="00E21162" w:rsidDel="009661CB" w:rsidRDefault="00E21162" w:rsidP="00A4784A">
            <w:pPr>
              <w:rPr>
                <w:del w:id="5665" w:author="Fegie" w:date="2021-04-28T12:01:00Z"/>
                <w:rFonts w:ascii="標楷體" w:eastAsia="標楷體" w:hAnsi="標楷體"/>
              </w:rPr>
            </w:pPr>
            <w:del w:id="566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未齊件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67" w:name="_Toc71197791"/>
              <w:bookmarkEnd w:id="5667"/>
            </w:del>
          </w:p>
        </w:tc>
        <w:tc>
          <w:tcPr>
            <w:tcW w:w="3969" w:type="dxa"/>
          </w:tcPr>
          <w:p w14:paraId="7F136317" w14:textId="78300B4B" w:rsidR="00E21162" w:rsidRPr="00E21162" w:rsidDel="009661CB" w:rsidRDefault="00E21162" w:rsidP="00A4784A">
            <w:pPr>
              <w:rPr>
                <w:del w:id="5668" w:author="Fegie" w:date="2021-04-28T12:01:00Z"/>
                <w:rFonts w:ascii="標楷體" w:eastAsia="標楷體" w:hAnsi="標楷體"/>
              </w:rPr>
            </w:pPr>
            <w:del w:id="5669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連結[L2921未齊件資料查詢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70" w:name="_Toc71197792"/>
              <w:bookmarkEnd w:id="5670"/>
            </w:del>
          </w:p>
        </w:tc>
        <w:tc>
          <w:tcPr>
            <w:tcW w:w="2693" w:type="dxa"/>
          </w:tcPr>
          <w:p w14:paraId="25CD6776" w14:textId="662E3A6C" w:rsidR="00E21162" w:rsidRPr="00115634" w:rsidDel="009661CB" w:rsidRDefault="00E21162" w:rsidP="00A4784A">
            <w:pPr>
              <w:rPr>
                <w:del w:id="5671" w:author="Fegie" w:date="2021-04-28T12:01:00Z"/>
                <w:rFonts w:ascii="標楷體" w:eastAsia="標楷體" w:hAnsi="標楷體"/>
              </w:rPr>
            </w:pPr>
            <w:bookmarkStart w:id="5672" w:name="_Toc71197793"/>
            <w:bookmarkEnd w:id="5672"/>
          </w:p>
        </w:tc>
        <w:bookmarkStart w:id="5673" w:name="_Toc71197794"/>
        <w:bookmarkEnd w:id="5673"/>
      </w:tr>
      <w:tr w:rsidR="00E21162" w:rsidRPr="00115634" w:rsidDel="009661CB" w14:paraId="5FAF3861" w14:textId="7BF0C5C7" w:rsidTr="00A4784A">
        <w:trPr>
          <w:trHeight w:val="291"/>
          <w:jc w:val="center"/>
          <w:del w:id="5674" w:author="Fegie" w:date="2021-04-28T12:01:00Z"/>
        </w:trPr>
        <w:tc>
          <w:tcPr>
            <w:tcW w:w="2695" w:type="dxa"/>
            <w:gridSpan w:val="2"/>
          </w:tcPr>
          <w:p w14:paraId="280B4C16" w14:textId="10EF5100" w:rsidR="00E21162" w:rsidRPr="00E21162" w:rsidDel="009661CB" w:rsidRDefault="00E21162" w:rsidP="00A4784A">
            <w:pPr>
              <w:rPr>
                <w:del w:id="5675" w:author="Fegie" w:date="2021-04-28T12:01:00Z"/>
                <w:rFonts w:ascii="標楷體" w:eastAsia="標楷體" w:hAnsi="標楷體"/>
              </w:rPr>
            </w:pPr>
            <w:del w:id="567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保證人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77" w:name="_Toc71197795"/>
              <w:bookmarkEnd w:id="5677"/>
            </w:del>
          </w:p>
        </w:tc>
        <w:tc>
          <w:tcPr>
            <w:tcW w:w="3969" w:type="dxa"/>
          </w:tcPr>
          <w:p w14:paraId="5472A79B" w14:textId="145D0A17" w:rsidR="00E21162" w:rsidRPr="00E21162" w:rsidDel="009661CB" w:rsidRDefault="00E21162" w:rsidP="00A4784A">
            <w:pPr>
              <w:rPr>
                <w:del w:id="5678" w:author="Fegie" w:date="2021-04-28T12:01:00Z"/>
                <w:rFonts w:ascii="標楷體" w:eastAsia="標楷體" w:hAnsi="標楷體"/>
              </w:rPr>
            </w:pPr>
            <w:del w:id="5679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連結[L2020保證人明細資料查詢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80" w:name="_Toc71197796"/>
              <w:bookmarkEnd w:id="5680"/>
            </w:del>
          </w:p>
        </w:tc>
        <w:tc>
          <w:tcPr>
            <w:tcW w:w="2693" w:type="dxa"/>
          </w:tcPr>
          <w:p w14:paraId="4D94C750" w14:textId="5058DBB0" w:rsidR="00E21162" w:rsidRPr="00115634" w:rsidDel="009661CB" w:rsidRDefault="00E21162" w:rsidP="00A4784A">
            <w:pPr>
              <w:rPr>
                <w:del w:id="5681" w:author="Fegie" w:date="2021-04-28T12:01:00Z"/>
                <w:rFonts w:ascii="標楷體" w:eastAsia="標楷體" w:hAnsi="標楷體"/>
              </w:rPr>
            </w:pPr>
            <w:bookmarkStart w:id="5682" w:name="_Toc71197797"/>
            <w:bookmarkEnd w:id="5682"/>
          </w:p>
        </w:tc>
        <w:bookmarkStart w:id="5683" w:name="_Toc71197798"/>
        <w:bookmarkEnd w:id="5683"/>
      </w:tr>
      <w:tr w:rsidR="00FE2090" w:rsidRPr="00115634" w:rsidDel="009661CB" w14:paraId="51CF4FFC" w14:textId="131CA534" w:rsidTr="00A4784A">
        <w:trPr>
          <w:trHeight w:val="291"/>
          <w:jc w:val="center"/>
          <w:del w:id="5684" w:author="Fegie" w:date="2021-04-28T12:01:00Z"/>
        </w:trPr>
        <w:tc>
          <w:tcPr>
            <w:tcW w:w="2695" w:type="dxa"/>
            <w:gridSpan w:val="2"/>
          </w:tcPr>
          <w:p w14:paraId="6012C5CA" w14:textId="287B7730" w:rsidR="00FE2090" w:rsidRPr="00E21162" w:rsidDel="009661CB" w:rsidRDefault="00FE2090" w:rsidP="00A4784A">
            <w:pPr>
              <w:rPr>
                <w:del w:id="5685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8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不動產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87" w:name="_Toc71197799"/>
              <w:bookmarkEnd w:id="5687"/>
            </w:del>
          </w:p>
        </w:tc>
        <w:tc>
          <w:tcPr>
            <w:tcW w:w="3969" w:type="dxa"/>
          </w:tcPr>
          <w:p w14:paraId="4B3ACD72" w14:textId="535F7B43" w:rsidR="00FE2090" w:rsidRPr="00A0643B" w:rsidDel="009661CB" w:rsidRDefault="00FE2090" w:rsidP="00A4784A">
            <w:pPr>
              <w:rPr>
                <w:del w:id="5688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89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 xml:space="preserve"> (不動產)]</w:delText>
              </w:r>
              <w:bookmarkStart w:id="5690" w:name="_Toc71197800"/>
              <w:bookmarkEnd w:id="5690"/>
            </w:del>
          </w:p>
        </w:tc>
        <w:tc>
          <w:tcPr>
            <w:tcW w:w="2693" w:type="dxa"/>
          </w:tcPr>
          <w:p w14:paraId="29E859F2" w14:textId="1108A132" w:rsidR="00FE2090" w:rsidRPr="00115634" w:rsidDel="009661CB" w:rsidRDefault="00FE2090" w:rsidP="00A4784A">
            <w:pPr>
              <w:rPr>
                <w:del w:id="5691" w:author="Fegie" w:date="2021-04-28T12:01:00Z"/>
                <w:rFonts w:ascii="標楷體" w:eastAsia="標楷體" w:hAnsi="標楷體"/>
              </w:rPr>
            </w:pPr>
            <w:bookmarkStart w:id="5692" w:name="_Toc71197801"/>
            <w:bookmarkEnd w:id="5692"/>
          </w:p>
        </w:tc>
        <w:bookmarkStart w:id="5693" w:name="_Toc71197802"/>
        <w:bookmarkEnd w:id="5693"/>
      </w:tr>
      <w:tr w:rsidR="00FE2090" w:rsidRPr="00115634" w:rsidDel="009661CB" w14:paraId="2EF64A0D" w14:textId="2C6363CF" w:rsidTr="00A4784A">
        <w:trPr>
          <w:trHeight w:val="291"/>
          <w:jc w:val="center"/>
          <w:del w:id="5694" w:author="Fegie" w:date="2021-04-28T12:01:00Z"/>
        </w:trPr>
        <w:tc>
          <w:tcPr>
            <w:tcW w:w="2695" w:type="dxa"/>
            <w:gridSpan w:val="2"/>
          </w:tcPr>
          <w:p w14:paraId="193C63CC" w14:textId="0858DE19" w:rsidR="00FE2090" w:rsidRPr="00E21162" w:rsidDel="009661CB" w:rsidRDefault="00FE2090" w:rsidP="00A4784A">
            <w:pPr>
              <w:rPr>
                <w:del w:id="5695" w:author="Fegie" w:date="2021-04-28T12:01:00Z"/>
                <w:rFonts w:ascii="標楷體" w:eastAsia="標楷體" w:hAnsi="標楷體"/>
              </w:rPr>
            </w:pPr>
            <w:del w:id="569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動產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97" w:name="_Toc71197803"/>
              <w:bookmarkEnd w:id="5697"/>
            </w:del>
          </w:p>
        </w:tc>
        <w:tc>
          <w:tcPr>
            <w:tcW w:w="3969" w:type="dxa"/>
          </w:tcPr>
          <w:p w14:paraId="3CCD3624" w14:textId="29A67714" w:rsidR="00FE2090" w:rsidRPr="00A0643B" w:rsidDel="009661CB" w:rsidRDefault="00FE2090" w:rsidP="00A4784A">
            <w:pPr>
              <w:rPr>
                <w:del w:id="5698" w:author="Fegie" w:date="2021-04-28T12:01:00Z"/>
                <w:rFonts w:ascii="標楷體" w:eastAsia="標楷體" w:hAnsi="標楷體"/>
              </w:rPr>
            </w:pPr>
            <w:del w:id="5699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>(動產)]</w:delText>
              </w:r>
              <w:bookmarkStart w:id="5700" w:name="_Toc71197804"/>
              <w:bookmarkEnd w:id="5700"/>
            </w:del>
          </w:p>
        </w:tc>
        <w:tc>
          <w:tcPr>
            <w:tcW w:w="2693" w:type="dxa"/>
          </w:tcPr>
          <w:p w14:paraId="27A2E34A" w14:textId="723312C1" w:rsidR="00FE2090" w:rsidRPr="00115634" w:rsidDel="009661CB" w:rsidRDefault="00FE2090" w:rsidP="00A4784A">
            <w:pPr>
              <w:rPr>
                <w:del w:id="5701" w:author="Fegie" w:date="2021-04-28T12:01:00Z"/>
                <w:rFonts w:ascii="標楷體" w:eastAsia="標楷體" w:hAnsi="標楷體"/>
              </w:rPr>
            </w:pPr>
            <w:bookmarkStart w:id="5702" w:name="_Toc71197805"/>
            <w:bookmarkEnd w:id="5702"/>
          </w:p>
        </w:tc>
        <w:bookmarkStart w:id="5703" w:name="_Toc71197806"/>
        <w:bookmarkEnd w:id="5703"/>
      </w:tr>
      <w:tr w:rsidR="00FE2090" w:rsidRPr="00115634" w:rsidDel="009661CB" w14:paraId="060D459D" w14:textId="6AD6404C" w:rsidTr="00A4784A">
        <w:trPr>
          <w:trHeight w:val="291"/>
          <w:jc w:val="center"/>
          <w:del w:id="5704" w:author="Fegie" w:date="2021-04-28T12:01:00Z"/>
        </w:trPr>
        <w:tc>
          <w:tcPr>
            <w:tcW w:w="2695" w:type="dxa"/>
            <w:gridSpan w:val="2"/>
          </w:tcPr>
          <w:p w14:paraId="3983A918" w14:textId="0798716E" w:rsidR="00FE2090" w:rsidRPr="00E21162" w:rsidDel="009661CB" w:rsidRDefault="00FE2090" w:rsidP="00A4784A">
            <w:pPr>
              <w:rPr>
                <w:del w:id="5705" w:author="Fegie" w:date="2021-04-28T12:01:00Z"/>
                <w:rFonts w:ascii="標楷體" w:eastAsia="標楷體" w:hAnsi="標楷體"/>
              </w:rPr>
            </w:pPr>
            <w:del w:id="570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銀保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707" w:name="_Toc71197807"/>
              <w:bookmarkEnd w:id="5707"/>
            </w:del>
          </w:p>
        </w:tc>
        <w:tc>
          <w:tcPr>
            <w:tcW w:w="3969" w:type="dxa"/>
          </w:tcPr>
          <w:p w14:paraId="0AFAC56E" w14:textId="120F4A13" w:rsidR="00FE2090" w:rsidRPr="00A0643B" w:rsidDel="009661CB" w:rsidRDefault="00FE2090" w:rsidP="00A4784A">
            <w:pPr>
              <w:rPr>
                <w:del w:id="5708" w:author="Fegie" w:date="2021-04-28T12:01:00Z"/>
                <w:rFonts w:ascii="標楷體" w:eastAsia="標楷體" w:hAnsi="標楷體"/>
              </w:rPr>
            </w:pPr>
            <w:del w:id="5709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 xml:space="preserve">(其他)] </w:delText>
              </w:r>
              <w:bookmarkStart w:id="5710" w:name="_Toc71197808"/>
              <w:bookmarkEnd w:id="5710"/>
            </w:del>
          </w:p>
        </w:tc>
        <w:tc>
          <w:tcPr>
            <w:tcW w:w="2693" w:type="dxa"/>
          </w:tcPr>
          <w:p w14:paraId="5174B9EB" w14:textId="6F996576" w:rsidR="00FE2090" w:rsidRPr="00115634" w:rsidDel="009661CB" w:rsidRDefault="00FE2090" w:rsidP="00A4784A">
            <w:pPr>
              <w:rPr>
                <w:del w:id="5711" w:author="Fegie" w:date="2021-04-28T12:01:00Z"/>
                <w:rFonts w:ascii="標楷體" w:eastAsia="標楷體" w:hAnsi="標楷體"/>
              </w:rPr>
            </w:pPr>
            <w:bookmarkStart w:id="5712" w:name="_Toc71197809"/>
            <w:bookmarkEnd w:id="5712"/>
          </w:p>
        </w:tc>
        <w:bookmarkStart w:id="5713" w:name="_Toc71197810"/>
        <w:bookmarkEnd w:id="5713"/>
      </w:tr>
      <w:tr w:rsidR="00FE2090" w:rsidRPr="00115634" w:rsidDel="009661CB" w14:paraId="25239FD5" w14:textId="704AFC81" w:rsidTr="00A4784A">
        <w:trPr>
          <w:trHeight w:val="291"/>
          <w:jc w:val="center"/>
          <w:del w:id="5714" w:author="Fegie" w:date="2021-04-28T12:01:00Z"/>
        </w:trPr>
        <w:tc>
          <w:tcPr>
            <w:tcW w:w="2695" w:type="dxa"/>
            <w:gridSpan w:val="2"/>
          </w:tcPr>
          <w:p w14:paraId="46345853" w14:textId="4C6E0108" w:rsidR="00FE2090" w:rsidRPr="00E21162" w:rsidDel="009661CB" w:rsidRDefault="00FE2090" w:rsidP="00A4784A">
            <w:pPr>
              <w:rPr>
                <w:del w:id="5715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716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證券]</w:delText>
              </w:r>
              <w:bookmarkStart w:id="5717" w:name="_Toc71197811"/>
              <w:bookmarkEnd w:id="5717"/>
            </w:del>
          </w:p>
        </w:tc>
        <w:tc>
          <w:tcPr>
            <w:tcW w:w="3969" w:type="dxa"/>
          </w:tcPr>
          <w:p w14:paraId="612D3C25" w14:textId="6ECA0EC7" w:rsidR="00FE2090" w:rsidRPr="00A0643B" w:rsidDel="009661CB" w:rsidRDefault="00FE2090" w:rsidP="00A4784A">
            <w:pPr>
              <w:rPr>
                <w:del w:id="5718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719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>(股票)]</w:delText>
              </w:r>
              <w:bookmarkStart w:id="5720" w:name="_Toc71197812"/>
              <w:bookmarkEnd w:id="5720"/>
            </w:del>
          </w:p>
        </w:tc>
        <w:tc>
          <w:tcPr>
            <w:tcW w:w="2693" w:type="dxa"/>
          </w:tcPr>
          <w:p w14:paraId="1F694909" w14:textId="58A5EB91" w:rsidR="00FE2090" w:rsidRPr="00115634" w:rsidDel="009661CB" w:rsidRDefault="00FE2090" w:rsidP="00A4784A">
            <w:pPr>
              <w:rPr>
                <w:del w:id="5721" w:author="Fegie" w:date="2021-04-28T12:01:00Z"/>
                <w:rFonts w:ascii="標楷體" w:eastAsia="標楷體" w:hAnsi="標楷體"/>
              </w:rPr>
            </w:pPr>
            <w:bookmarkStart w:id="5722" w:name="_Toc71197813"/>
            <w:bookmarkEnd w:id="5722"/>
          </w:p>
        </w:tc>
        <w:bookmarkStart w:id="5723" w:name="_Toc71197814"/>
        <w:bookmarkEnd w:id="5723"/>
      </w:tr>
      <w:tr w:rsidR="006D01E5" w:rsidRPr="00115634" w:rsidDel="009661CB" w14:paraId="1F804E01" w14:textId="5B1EE8DB" w:rsidTr="00A4784A">
        <w:trPr>
          <w:trHeight w:val="291"/>
          <w:jc w:val="center"/>
          <w:del w:id="5724" w:author="Fegie" w:date="2021-04-28T12:01:00Z"/>
        </w:trPr>
        <w:tc>
          <w:tcPr>
            <w:tcW w:w="2695" w:type="dxa"/>
            <w:gridSpan w:val="2"/>
          </w:tcPr>
          <w:p w14:paraId="62B785BE" w14:textId="7FF10185" w:rsidR="006D01E5" w:rsidRPr="00CE781C" w:rsidDel="009661CB" w:rsidRDefault="006D01E5" w:rsidP="00A4784A">
            <w:pPr>
              <w:rPr>
                <w:del w:id="5725" w:author="Fegie" w:date="2021-04-28T12:01:00Z"/>
                <w:rFonts w:ascii="標楷體" w:eastAsia="標楷體" w:hAnsi="標楷體"/>
                <w:color w:val="FF0000"/>
              </w:rPr>
            </w:pPr>
            <w:del w:id="5726" w:author="Fegie" w:date="2021-04-28T12:01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[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關聯戶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]</w:delText>
              </w:r>
              <w:bookmarkStart w:id="5727" w:name="_Toc71197815"/>
              <w:bookmarkEnd w:id="5727"/>
            </w:del>
          </w:p>
        </w:tc>
        <w:tc>
          <w:tcPr>
            <w:tcW w:w="3969" w:type="dxa"/>
          </w:tcPr>
          <w:p w14:paraId="3592C249" w14:textId="66268EC4" w:rsidR="006D01E5" w:rsidRPr="00CE781C" w:rsidDel="009661CB" w:rsidRDefault="006D01E5" w:rsidP="00A4784A">
            <w:pPr>
              <w:rPr>
                <w:del w:id="5728" w:author="Fegie" w:date="2021-04-28T12:01:00Z"/>
                <w:rFonts w:ascii="標楷體" w:eastAsia="標楷體" w:hAnsi="標楷體"/>
                <w:color w:val="FF0000"/>
              </w:rPr>
            </w:pPr>
            <w:del w:id="5729" w:author="Fegie" w:date="2021-04-28T12:01:00Z"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連結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[L1906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關聯戶資料查詢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</w:delText>
              </w:r>
              <w:bookmarkStart w:id="5730" w:name="_Toc71197816"/>
              <w:bookmarkEnd w:id="5730"/>
            </w:del>
          </w:p>
        </w:tc>
        <w:tc>
          <w:tcPr>
            <w:tcW w:w="2693" w:type="dxa"/>
          </w:tcPr>
          <w:p w14:paraId="5A343273" w14:textId="703FD017" w:rsidR="006D01E5" w:rsidRPr="00115634" w:rsidDel="009661CB" w:rsidRDefault="006D01E5" w:rsidP="00A4784A">
            <w:pPr>
              <w:rPr>
                <w:del w:id="5731" w:author="Fegie" w:date="2021-04-28T12:01:00Z"/>
                <w:rFonts w:ascii="標楷體" w:eastAsia="標楷體" w:hAnsi="標楷體"/>
              </w:rPr>
            </w:pPr>
            <w:bookmarkStart w:id="5732" w:name="_Toc71197817"/>
            <w:bookmarkEnd w:id="5732"/>
          </w:p>
        </w:tc>
        <w:bookmarkStart w:id="5733" w:name="_Toc71197818"/>
        <w:bookmarkEnd w:id="5733"/>
      </w:tr>
      <w:tr w:rsidR="002F5ECF" w:rsidRPr="00115634" w:rsidDel="009661CB" w14:paraId="2515C37F" w14:textId="138CF636" w:rsidTr="00A4784A">
        <w:trPr>
          <w:trHeight w:val="291"/>
          <w:jc w:val="center"/>
          <w:ins w:id="5734" w:author="88692" w:date="2020-06-16T15:06:00Z"/>
          <w:del w:id="5735" w:author="Fegie" w:date="2021-04-28T12:01:00Z"/>
        </w:trPr>
        <w:tc>
          <w:tcPr>
            <w:tcW w:w="2695" w:type="dxa"/>
            <w:gridSpan w:val="2"/>
          </w:tcPr>
          <w:p w14:paraId="08E0D247" w14:textId="1E8C5EE1" w:rsidR="002F5ECF" w:rsidRPr="00CE781C" w:rsidDel="009661CB" w:rsidRDefault="002F5ECF" w:rsidP="00A4784A">
            <w:pPr>
              <w:rPr>
                <w:ins w:id="5736" w:author="88692" w:date="2020-06-16T15:06:00Z"/>
                <w:del w:id="5737" w:author="Fegie" w:date="2021-04-28T12:01:00Z"/>
                <w:rFonts w:ascii="標楷體" w:eastAsia="標楷體" w:hAnsi="標楷體"/>
                <w:color w:val="FF0000"/>
              </w:rPr>
            </w:pPr>
            <w:ins w:id="5738" w:author="88692" w:date="2020-06-16T15:07:00Z">
              <w:del w:id="5739" w:author="Fegie" w:date="2021-04-28T12:01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[</w:delText>
                </w:r>
                <w:r w:rsidRPr="002F5ECF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交互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]</w:delText>
                </w:r>
              </w:del>
            </w:ins>
            <w:bookmarkStart w:id="5740" w:name="_Toc71197819"/>
            <w:bookmarkEnd w:id="5740"/>
          </w:p>
        </w:tc>
        <w:tc>
          <w:tcPr>
            <w:tcW w:w="3969" w:type="dxa"/>
          </w:tcPr>
          <w:p w14:paraId="33EF9342" w14:textId="63E4EA62" w:rsidR="002F5ECF" w:rsidRPr="00CE781C" w:rsidDel="009661CB" w:rsidRDefault="002F5ECF" w:rsidP="00A4784A">
            <w:pPr>
              <w:rPr>
                <w:ins w:id="5741" w:author="88692" w:date="2020-06-16T15:06:00Z"/>
                <w:del w:id="5742" w:author="Fegie" w:date="2021-04-28T12:01:00Z"/>
                <w:rFonts w:ascii="標楷體" w:eastAsia="標楷體" w:hAnsi="標楷體"/>
                <w:color w:val="FF0000"/>
              </w:rPr>
            </w:pPr>
            <w:ins w:id="5743" w:author="88692" w:date="2020-06-16T15:07:00Z">
              <w:del w:id="5744" w:author="Fegie" w:date="2021-04-28T12:01:00Z">
                <w:r w:rsidRPr="00CE781C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連結</w:delText>
                </w:r>
                <w:r w:rsidRPr="00CE781C" w:rsidDel="009661CB">
                  <w:rPr>
                    <w:rFonts w:ascii="標楷體" w:eastAsia="標楷體" w:hAnsi="標楷體"/>
                    <w:color w:val="FF0000"/>
                    <w:lang w:eastAsia="zh-HK"/>
                  </w:rPr>
                  <w:delText>[</w:delText>
                </w:r>
                <w:r w:rsidRPr="002F5ECF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L1109客戶交互運用查詢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]</w:delText>
                </w:r>
              </w:del>
            </w:ins>
            <w:bookmarkStart w:id="5745" w:name="_Toc71197820"/>
            <w:bookmarkEnd w:id="5745"/>
          </w:p>
        </w:tc>
        <w:tc>
          <w:tcPr>
            <w:tcW w:w="2693" w:type="dxa"/>
          </w:tcPr>
          <w:p w14:paraId="08F11DED" w14:textId="6000A37E" w:rsidR="002F5ECF" w:rsidRPr="00115634" w:rsidDel="009661CB" w:rsidRDefault="002F5ECF" w:rsidP="00A4784A">
            <w:pPr>
              <w:rPr>
                <w:ins w:id="5746" w:author="88692" w:date="2020-06-16T15:06:00Z"/>
                <w:del w:id="5747" w:author="Fegie" w:date="2021-04-28T12:01:00Z"/>
                <w:rFonts w:ascii="標楷體" w:eastAsia="標楷體" w:hAnsi="標楷體"/>
              </w:rPr>
            </w:pPr>
            <w:bookmarkStart w:id="5748" w:name="_Toc71197821"/>
            <w:bookmarkEnd w:id="5748"/>
          </w:p>
        </w:tc>
        <w:bookmarkStart w:id="5749" w:name="_Toc71197822"/>
        <w:bookmarkEnd w:id="5749"/>
      </w:tr>
      <w:tr w:rsidR="00FE2090" w:rsidRPr="00115634" w:rsidDel="009661CB" w14:paraId="7D025789" w14:textId="7AB35A3A" w:rsidTr="00A4784A">
        <w:trPr>
          <w:trHeight w:val="291"/>
          <w:jc w:val="center"/>
          <w:del w:id="5750" w:author="Fegie" w:date="2021-04-28T12:01:00Z"/>
        </w:trPr>
        <w:tc>
          <w:tcPr>
            <w:tcW w:w="2695" w:type="dxa"/>
            <w:gridSpan w:val="2"/>
          </w:tcPr>
          <w:p w14:paraId="183D493E" w14:textId="4FE667DC" w:rsidR="00FE2090" w:rsidRPr="007E48C8" w:rsidDel="009661CB" w:rsidRDefault="0017057F" w:rsidP="00A4784A">
            <w:pPr>
              <w:rPr>
                <w:del w:id="5751" w:author="Fegie" w:date="2021-04-28T12:01:00Z"/>
                <w:rFonts w:ascii="標楷體" w:eastAsia="標楷體" w:hAnsi="標楷體"/>
              </w:rPr>
            </w:pPr>
            <w:del w:id="5752" w:author="Fegie" w:date="2021-04-28T12:01:00Z">
              <w:r w:rsidRPr="00344823" w:rsidDel="009661CB">
                <w:rPr>
                  <w:rFonts w:ascii="標楷體" w:eastAsia="標楷體" w:hAnsi="標楷體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753" w:name="_Toc71197823"/>
              <w:bookmarkEnd w:id="5753"/>
            </w:del>
          </w:p>
        </w:tc>
        <w:tc>
          <w:tcPr>
            <w:tcW w:w="3969" w:type="dxa"/>
          </w:tcPr>
          <w:p w14:paraId="022F90F1" w14:textId="79CEF397" w:rsidR="00FE2090" w:rsidRPr="009B2BD3" w:rsidDel="009661CB" w:rsidRDefault="00FE2090" w:rsidP="00A4784A">
            <w:pPr>
              <w:rPr>
                <w:del w:id="5754" w:author="Fegie" w:date="2021-04-28T12:01:00Z"/>
                <w:rFonts w:ascii="標楷體" w:eastAsia="標楷體" w:hAnsi="標楷體"/>
              </w:rPr>
            </w:pPr>
            <w:del w:id="5755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756" w:name="_Toc71197824"/>
              <w:bookmarkEnd w:id="5756"/>
            </w:del>
          </w:p>
        </w:tc>
        <w:tc>
          <w:tcPr>
            <w:tcW w:w="2693" w:type="dxa"/>
          </w:tcPr>
          <w:p w14:paraId="75D8109D" w14:textId="1363E776" w:rsidR="00FE2090" w:rsidRPr="00115634" w:rsidDel="009661CB" w:rsidRDefault="00FE2090" w:rsidP="00A4784A">
            <w:pPr>
              <w:rPr>
                <w:del w:id="5757" w:author="Fegie" w:date="2021-04-28T12:01:00Z"/>
                <w:rFonts w:ascii="標楷體" w:eastAsia="標楷體" w:hAnsi="標楷體"/>
              </w:rPr>
            </w:pPr>
            <w:bookmarkStart w:id="5758" w:name="_Toc71197825"/>
            <w:bookmarkEnd w:id="5758"/>
          </w:p>
        </w:tc>
        <w:bookmarkStart w:id="5759" w:name="_Toc71197826"/>
        <w:bookmarkEnd w:id="5759"/>
      </w:tr>
      <w:tr w:rsidR="00FE2090" w:rsidRPr="00115634" w:rsidDel="009661CB" w14:paraId="5BC5081D" w14:textId="6417DF24" w:rsidTr="00A4784A">
        <w:trPr>
          <w:trHeight w:val="291"/>
          <w:jc w:val="center"/>
          <w:del w:id="5760" w:author="Fegie" w:date="2021-04-28T12:01:00Z"/>
        </w:trPr>
        <w:tc>
          <w:tcPr>
            <w:tcW w:w="2695" w:type="dxa"/>
            <w:gridSpan w:val="2"/>
          </w:tcPr>
          <w:p w14:paraId="5DE52751" w14:textId="10AD6451" w:rsidR="00FE2090" w:rsidRPr="007E48C8" w:rsidDel="009661CB" w:rsidRDefault="00FE2090" w:rsidP="00A4784A">
            <w:pPr>
              <w:rPr>
                <w:del w:id="5761" w:author="Fegie" w:date="2021-04-28T12:01:00Z"/>
                <w:rFonts w:ascii="標楷體" w:eastAsia="標楷體" w:hAnsi="標楷體"/>
              </w:rPr>
            </w:pPr>
            <w:del w:id="576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戶號</w:delText>
              </w:r>
              <w:bookmarkStart w:id="5763" w:name="_Toc71197827"/>
              <w:bookmarkEnd w:id="5763"/>
            </w:del>
          </w:p>
        </w:tc>
        <w:tc>
          <w:tcPr>
            <w:tcW w:w="3969" w:type="dxa"/>
          </w:tcPr>
          <w:p w14:paraId="3B2234B4" w14:textId="587262CA" w:rsidR="00FE2090" w:rsidRPr="007E48C8" w:rsidDel="009661CB" w:rsidRDefault="00FE2090" w:rsidP="00A4784A">
            <w:pPr>
              <w:rPr>
                <w:del w:id="5764" w:author="Fegie" w:date="2021-04-28T12:01:00Z"/>
                <w:rFonts w:ascii="標楷體" w:eastAsia="標楷體" w:hAnsi="標楷體"/>
              </w:rPr>
            </w:pPr>
            <w:del w:id="5765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766" w:name="_Toc71197828"/>
              <w:bookmarkEnd w:id="5766"/>
            </w:del>
          </w:p>
        </w:tc>
        <w:tc>
          <w:tcPr>
            <w:tcW w:w="2693" w:type="dxa"/>
          </w:tcPr>
          <w:p w14:paraId="2A4CB4E9" w14:textId="3744C3CA" w:rsidR="00FE2090" w:rsidRPr="00115634" w:rsidDel="009661CB" w:rsidRDefault="00FE2090" w:rsidP="00A4784A">
            <w:pPr>
              <w:rPr>
                <w:del w:id="5767" w:author="Fegie" w:date="2021-04-28T12:01:00Z"/>
                <w:rFonts w:ascii="標楷體" w:eastAsia="標楷體" w:hAnsi="標楷體"/>
              </w:rPr>
            </w:pPr>
            <w:bookmarkStart w:id="5768" w:name="_Toc71197829"/>
            <w:bookmarkEnd w:id="5768"/>
          </w:p>
        </w:tc>
        <w:bookmarkStart w:id="5769" w:name="_Toc71197830"/>
        <w:bookmarkEnd w:id="5769"/>
      </w:tr>
      <w:tr w:rsidR="00FE2090" w:rsidRPr="00FE2090" w:rsidDel="009661CB" w14:paraId="1DA8D087" w14:textId="6B4F30AC" w:rsidTr="00A4784A">
        <w:trPr>
          <w:trHeight w:val="291"/>
          <w:jc w:val="center"/>
          <w:del w:id="5770" w:author="Fegie" w:date="2021-04-28T12:01:00Z"/>
        </w:trPr>
        <w:tc>
          <w:tcPr>
            <w:tcW w:w="2695" w:type="dxa"/>
            <w:gridSpan w:val="2"/>
          </w:tcPr>
          <w:p w14:paraId="30D52697" w14:textId="423C8E4E" w:rsidR="00FE2090" w:rsidRPr="00FE2090" w:rsidDel="009661CB" w:rsidRDefault="00E751D7" w:rsidP="00A4784A">
            <w:pPr>
              <w:rPr>
                <w:del w:id="5771" w:author="Fegie" w:date="2021-04-28T12:01:00Z"/>
                <w:rFonts w:ascii="標楷體" w:eastAsia="標楷體" w:hAnsi="標楷體"/>
              </w:rPr>
            </w:pPr>
            <w:del w:id="5772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773" w:name="_Toc71197831"/>
              <w:bookmarkEnd w:id="5773"/>
            </w:del>
          </w:p>
        </w:tc>
        <w:tc>
          <w:tcPr>
            <w:tcW w:w="3969" w:type="dxa"/>
          </w:tcPr>
          <w:p w14:paraId="7C363177" w14:textId="3E123B96" w:rsidR="00FE2090" w:rsidRPr="00FE2090" w:rsidDel="009661CB" w:rsidRDefault="00E751D7" w:rsidP="00A4784A">
            <w:pPr>
              <w:rPr>
                <w:del w:id="5774" w:author="Fegie" w:date="2021-04-28T12:01:00Z"/>
                <w:rFonts w:ascii="標楷體" w:eastAsia="標楷體" w:hAnsi="標楷體"/>
              </w:rPr>
            </w:pPr>
            <w:del w:id="5775" w:author="Fegie" w:date="2021-04-28T12:01:00Z">
              <w:r w:rsidRPr="0006376E" w:rsidDel="009661CB">
                <w:rPr>
                  <w:rFonts w:ascii="標楷體" w:eastAsia="標楷體" w:hAnsi="標楷體"/>
                </w:rPr>
                <w:delText>9999999999</w:delText>
              </w:r>
              <w:bookmarkStart w:id="5776" w:name="_Toc71197832"/>
              <w:bookmarkEnd w:id="5776"/>
            </w:del>
          </w:p>
        </w:tc>
        <w:tc>
          <w:tcPr>
            <w:tcW w:w="2693" w:type="dxa"/>
          </w:tcPr>
          <w:p w14:paraId="46148E6D" w14:textId="5C84BCE3" w:rsidR="00FE2090" w:rsidRPr="00FE2090" w:rsidDel="009661CB" w:rsidRDefault="00FE2090" w:rsidP="00A4784A">
            <w:pPr>
              <w:rPr>
                <w:del w:id="5777" w:author="Fegie" w:date="2021-04-28T12:01:00Z"/>
                <w:rFonts w:ascii="標楷體" w:eastAsia="標楷體" w:hAnsi="標楷體"/>
              </w:rPr>
            </w:pPr>
            <w:bookmarkStart w:id="5778" w:name="_Toc71197833"/>
            <w:bookmarkEnd w:id="5778"/>
          </w:p>
        </w:tc>
        <w:bookmarkStart w:id="5779" w:name="_Toc71197834"/>
        <w:bookmarkEnd w:id="5779"/>
      </w:tr>
      <w:tr w:rsidR="00FE2090" w:rsidRPr="00115634" w:rsidDel="009661CB" w14:paraId="798CF1B0" w14:textId="7FF82E5B" w:rsidTr="00A4784A">
        <w:trPr>
          <w:trHeight w:val="291"/>
          <w:jc w:val="center"/>
          <w:del w:id="5780" w:author="Fegie" w:date="2021-04-28T12:01:00Z"/>
        </w:trPr>
        <w:tc>
          <w:tcPr>
            <w:tcW w:w="2695" w:type="dxa"/>
            <w:gridSpan w:val="2"/>
          </w:tcPr>
          <w:p w14:paraId="70549837" w14:textId="3CCB82E6" w:rsidR="00FE2090" w:rsidRPr="007E48C8" w:rsidDel="009661CB" w:rsidRDefault="00FE2090" w:rsidP="00A4784A">
            <w:pPr>
              <w:rPr>
                <w:del w:id="5781" w:author="Fegie" w:date="2021-04-28T12:01:00Z"/>
                <w:rFonts w:ascii="標楷體" w:eastAsia="標楷體" w:hAnsi="標楷體"/>
              </w:rPr>
            </w:pPr>
            <w:del w:id="578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身份別</w:delText>
              </w:r>
              <w:bookmarkStart w:id="5783" w:name="_Toc71197835"/>
              <w:bookmarkEnd w:id="5783"/>
            </w:del>
          </w:p>
        </w:tc>
        <w:tc>
          <w:tcPr>
            <w:tcW w:w="3969" w:type="dxa"/>
          </w:tcPr>
          <w:p w14:paraId="786079A0" w14:textId="786926A1" w:rsidR="00FE2090" w:rsidRPr="009B2BD3" w:rsidDel="009661CB" w:rsidRDefault="00FE2090" w:rsidP="00A4784A">
            <w:pPr>
              <w:rPr>
                <w:del w:id="5784" w:author="Fegie" w:date="2021-04-28T12:01:00Z"/>
                <w:rFonts w:ascii="標楷體" w:eastAsia="標楷體" w:hAnsi="標楷體"/>
              </w:rPr>
            </w:pPr>
            <w:del w:id="5785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X(12)</w:delText>
              </w:r>
              <w:bookmarkStart w:id="5786" w:name="_Toc71197836"/>
              <w:bookmarkEnd w:id="5786"/>
            </w:del>
          </w:p>
        </w:tc>
        <w:tc>
          <w:tcPr>
            <w:tcW w:w="2693" w:type="dxa"/>
          </w:tcPr>
          <w:p w14:paraId="2826F4E0" w14:textId="74FBEE77" w:rsidR="00FE2090" w:rsidRPr="00115634" w:rsidDel="009661CB" w:rsidRDefault="00FE2090" w:rsidP="00A4784A">
            <w:pPr>
              <w:rPr>
                <w:del w:id="5787" w:author="Fegie" w:date="2021-04-28T12:01:00Z"/>
                <w:rFonts w:ascii="標楷體" w:eastAsia="標楷體" w:hAnsi="標楷體"/>
              </w:rPr>
            </w:pPr>
            <w:bookmarkStart w:id="5788" w:name="_Toc71197837"/>
            <w:bookmarkEnd w:id="5788"/>
          </w:p>
        </w:tc>
        <w:bookmarkStart w:id="5789" w:name="_Toc71197838"/>
        <w:bookmarkEnd w:id="5789"/>
      </w:tr>
      <w:tr w:rsidR="00FE2090" w:rsidRPr="00115634" w:rsidDel="009661CB" w14:paraId="14716438" w14:textId="422E2EAD" w:rsidTr="00A4784A">
        <w:trPr>
          <w:trHeight w:val="291"/>
          <w:jc w:val="center"/>
          <w:del w:id="5790" w:author="Fegie" w:date="2021-04-28T12:01:00Z"/>
        </w:trPr>
        <w:tc>
          <w:tcPr>
            <w:tcW w:w="2695" w:type="dxa"/>
            <w:gridSpan w:val="2"/>
          </w:tcPr>
          <w:p w14:paraId="2F20F59C" w14:textId="6F941C64" w:rsidR="00FE2090" w:rsidRPr="007E48C8" w:rsidDel="009661CB" w:rsidRDefault="00FE2090" w:rsidP="00A4784A">
            <w:pPr>
              <w:rPr>
                <w:del w:id="5791" w:author="Fegie" w:date="2021-04-28T12:01:00Z"/>
                <w:rFonts w:ascii="標楷體" w:eastAsia="標楷體" w:hAnsi="標楷體"/>
              </w:rPr>
            </w:pPr>
            <w:del w:id="579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793" w:name="_Toc71197839"/>
              <w:bookmarkEnd w:id="5793"/>
            </w:del>
          </w:p>
        </w:tc>
        <w:tc>
          <w:tcPr>
            <w:tcW w:w="3969" w:type="dxa"/>
          </w:tcPr>
          <w:p w14:paraId="1E7B2123" w14:textId="7392BC2F" w:rsidR="00FE2090" w:rsidRPr="009B2BD3" w:rsidDel="009661CB" w:rsidRDefault="00FE2090" w:rsidP="00A4784A">
            <w:pPr>
              <w:rPr>
                <w:del w:id="5794" w:author="Fegie" w:date="2021-04-28T12:01:00Z"/>
                <w:rFonts w:ascii="標楷體" w:eastAsia="標楷體" w:hAnsi="標楷體"/>
              </w:rPr>
            </w:pPr>
            <w:del w:id="5795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796" w:name="_Toc71197840"/>
              <w:bookmarkEnd w:id="5796"/>
            </w:del>
          </w:p>
        </w:tc>
        <w:tc>
          <w:tcPr>
            <w:tcW w:w="2693" w:type="dxa"/>
          </w:tcPr>
          <w:p w14:paraId="74B30FC8" w14:textId="5F4A5866" w:rsidR="00FE2090" w:rsidRPr="00115634" w:rsidDel="009661CB" w:rsidRDefault="00FE2090" w:rsidP="00A4784A">
            <w:pPr>
              <w:rPr>
                <w:del w:id="5797" w:author="Fegie" w:date="2021-04-28T12:01:00Z"/>
                <w:rFonts w:ascii="標楷體" w:eastAsia="標楷體" w:hAnsi="標楷體"/>
              </w:rPr>
            </w:pPr>
            <w:bookmarkStart w:id="5798" w:name="_Toc71197841"/>
            <w:bookmarkEnd w:id="5798"/>
          </w:p>
        </w:tc>
        <w:bookmarkStart w:id="5799" w:name="_Toc71197842"/>
        <w:bookmarkEnd w:id="5799"/>
      </w:tr>
      <w:tr w:rsidR="00FE2090" w:rsidRPr="00115634" w:rsidDel="009661CB" w14:paraId="5C0961F2" w14:textId="51C88B92" w:rsidTr="00A4784A">
        <w:trPr>
          <w:trHeight w:val="291"/>
          <w:jc w:val="center"/>
          <w:del w:id="5800" w:author="Fegie" w:date="2021-04-28T12:01:00Z"/>
        </w:trPr>
        <w:tc>
          <w:tcPr>
            <w:tcW w:w="2695" w:type="dxa"/>
            <w:gridSpan w:val="2"/>
          </w:tcPr>
          <w:p w14:paraId="5D1E75DC" w14:textId="00C172BA" w:rsidR="00FE2090" w:rsidRPr="007E48C8" w:rsidDel="009661CB" w:rsidRDefault="00FE2090" w:rsidP="00A4784A">
            <w:pPr>
              <w:rPr>
                <w:del w:id="5801" w:author="Fegie" w:date="2021-04-28T12:01:00Z"/>
                <w:rFonts w:ascii="標楷體" w:eastAsia="標楷體" w:hAnsi="標楷體"/>
              </w:rPr>
            </w:pPr>
            <w:bookmarkStart w:id="5802" w:name="_Toc71197843"/>
            <w:bookmarkEnd w:id="5802"/>
          </w:p>
        </w:tc>
        <w:tc>
          <w:tcPr>
            <w:tcW w:w="3969" w:type="dxa"/>
          </w:tcPr>
          <w:p w14:paraId="749C57A1" w14:textId="185AEED0" w:rsidR="00FE2090" w:rsidRPr="007E48C8" w:rsidDel="009661CB" w:rsidRDefault="00FE2090" w:rsidP="00A4784A">
            <w:pPr>
              <w:rPr>
                <w:del w:id="5803" w:author="Fegie" w:date="2021-04-28T12:01:00Z"/>
                <w:rFonts w:ascii="標楷體" w:eastAsia="標楷體" w:hAnsi="標楷體"/>
              </w:rPr>
            </w:pPr>
            <w:bookmarkStart w:id="5804" w:name="_Toc71197844"/>
            <w:bookmarkEnd w:id="5804"/>
          </w:p>
        </w:tc>
        <w:tc>
          <w:tcPr>
            <w:tcW w:w="2693" w:type="dxa"/>
          </w:tcPr>
          <w:p w14:paraId="2CDAAC1B" w14:textId="73885F9A" w:rsidR="00FE2090" w:rsidRPr="00115634" w:rsidDel="009661CB" w:rsidRDefault="00FE2090" w:rsidP="00A4784A">
            <w:pPr>
              <w:rPr>
                <w:del w:id="5805" w:author="Fegie" w:date="2021-04-28T12:01:00Z"/>
                <w:rFonts w:ascii="標楷體" w:eastAsia="標楷體" w:hAnsi="標楷體"/>
              </w:rPr>
            </w:pPr>
            <w:bookmarkStart w:id="5806" w:name="_Toc71197845"/>
            <w:bookmarkEnd w:id="5806"/>
          </w:p>
        </w:tc>
        <w:bookmarkStart w:id="5807" w:name="_Toc71197846"/>
        <w:bookmarkEnd w:id="5807"/>
      </w:tr>
    </w:tbl>
    <w:p w14:paraId="6EFF6E75" w14:textId="159F4293" w:rsidR="00D64762" w:rsidRPr="00F75F68" w:rsidDel="009661CB" w:rsidRDefault="00D64762" w:rsidP="00D64762">
      <w:pPr>
        <w:rPr>
          <w:del w:id="5808" w:author="Fegie" w:date="2021-04-28T12:01:00Z"/>
          <w:rFonts w:ascii="標楷體" w:eastAsia="標楷體" w:hAnsi="標楷體"/>
        </w:rPr>
      </w:pPr>
      <w:bookmarkStart w:id="5809" w:name="_Toc71197847"/>
      <w:bookmarkEnd w:id="5809"/>
    </w:p>
    <w:p w14:paraId="583D6DC5" w14:textId="19C9AF69" w:rsidR="00291AD4" w:rsidRPr="009B2BD3" w:rsidDel="009661CB" w:rsidRDefault="00291AD4" w:rsidP="00291AD4">
      <w:pPr>
        <w:rPr>
          <w:del w:id="5810" w:author="Fegie" w:date="2021-04-28T12:01:00Z"/>
          <w:rFonts w:ascii="標楷體" w:eastAsia="標楷體" w:hAnsi="標楷體"/>
        </w:rPr>
      </w:pPr>
      <w:bookmarkStart w:id="5811" w:name="_Toc71197848"/>
      <w:bookmarkEnd w:id="5811"/>
    </w:p>
    <w:p w14:paraId="47A914BA" w14:textId="695B16D9" w:rsidR="002E64C2" w:rsidRPr="009B2BD3" w:rsidDel="009661CB" w:rsidRDefault="002E64C2" w:rsidP="00252F5F">
      <w:pPr>
        <w:rPr>
          <w:del w:id="5812" w:author="Fegie" w:date="2021-04-28T12:01:00Z"/>
          <w:rFonts w:ascii="標楷體" w:eastAsia="標楷體" w:hAnsi="標楷體"/>
        </w:rPr>
      </w:pPr>
      <w:bookmarkStart w:id="5813" w:name="_Toc71197849"/>
      <w:bookmarkEnd w:id="5813"/>
    </w:p>
    <w:p w14:paraId="3C8D0E92" w14:textId="1D1DAD32" w:rsidR="002E64C2" w:rsidRPr="009B2BD3" w:rsidDel="009661CB" w:rsidRDefault="002E64C2" w:rsidP="00252F5F">
      <w:pPr>
        <w:rPr>
          <w:del w:id="5814" w:author="Fegie" w:date="2021-04-28T12:01:00Z"/>
          <w:rFonts w:ascii="標楷體" w:eastAsia="標楷體" w:hAnsi="標楷體"/>
        </w:rPr>
      </w:pPr>
      <w:del w:id="5815" w:author="Fegie" w:date="2021-04-28T12:01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0A74B934" w14:textId="3129A146" w:rsidR="00252F5F" w:rsidRPr="009B2BD3" w:rsidDel="009661CB" w:rsidRDefault="00D60D6C" w:rsidP="003163F8">
      <w:pPr>
        <w:pStyle w:val="3"/>
        <w:numPr>
          <w:ilvl w:val="5"/>
          <w:numId w:val="6"/>
        </w:numPr>
        <w:ind w:left="1701" w:hanging="1134"/>
        <w:rPr>
          <w:del w:id="5816" w:author="Fegie" w:date="2021-04-28T12:03:00Z"/>
          <w:rFonts w:hAnsi="標楷體"/>
        </w:rPr>
      </w:pPr>
      <w:del w:id="5817" w:author="Fegie" w:date="2021-04-28T12:03:00Z">
        <w:r w:rsidRPr="009B2BD3" w:rsidDel="009661CB">
          <w:rPr>
            <w:rFonts w:hAnsi="標楷體" w:hint="eastAsia"/>
          </w:rPr>
          <w:delText>L110</w:delText>
        </w:r>
        <w:r w:rsidR="00087B9A" w:rsidRPr="009B2BD3" w:rsidDel="009661CB">
          <w:rPr>
            <w:rFonts w:hAnsi="標楷體"/>
          </w:rPr>
          <w:delText>3</w:delText>
        </w:r>
        <w:r w:rsidR="00252F5F" w:rsidRPr="009B2BD3" w:rsidDel="009661CB">
          <w:rPr>
            <w:rFonts w:hAnsi="標楷體"/>
          </w:rPr>
          <w:delText xml:space="preserve"> </w:delText>
        </w:r>
        <w:r w:rsidR="008F008B" w:rsidRPr="009B2BD3" w:rsidDel="009661CB">
          <w:rPr>
            <w:rFonts w:hAnsi="標楷體" w:hint="eastAsia"/>
          </w:rPr>
          <w:delText>顧客基本資料變更-自然人</w:delText>
        </w:r>
        <w:bookmarkStart w:id="5818" w:name="_Toc71197850"/>
        <w:bookmarkEnd w:id="5818"/>
      </w:del>
    </w:p>
    <w:p w14:paraId="3AF1C247" w14:textId="5ED44F0E" w:rsidR="00252F5F" w:rsidRPr="009B2BD3" w:rsidDel="009661CB" w:rsidRDefault="00252F5F" w:rsidP="00252F5F">
      <w:pPr>
        <w:pStyle w:val="a"/>
        <w:rPr>
          <w:del w:id="5819" w:author="Fegie" w:date="2021-04-28T12:03:00Z"/>
          <w:rFonts w:ascii="標楷體" w:hAnsi="標楷體"/>
        </w:rPr>
      </w:pPr>
      <w:del w:id="5820" w:author="Fegie" w:date="2021-04-28T12:03:00Z">
        <w:r w:rsidRPr="009B2BD3" w:rsidDel="009661CB">
          <w:rPr>
            <w:rFonts w:ascii="標楷體" w:hAnsi="標楷體"/>
          </w:rPr>
          <w:delText>功能說明</w:delText>
        </w:r>
        <w:bookmarkStart w:id="5821" w:name="_Toc71197851"/>
        <w:bookmarkEnd w:id="5821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7E3CED47" w14:textId="39B7B7C0" w:rsidTr="008F3B39">
        <w:trPr>
          <w:trHeight w:val="277"/>
          <w:del w:id="582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B6F515" w14:textId="3A41C06B" w:rsidR="00252F5F" w:rsidRPr="009B2BD3" w:rsidDel="009661CB" w:rsidRDefault="00252F5F" w:rsidP="008F3B39">
            <w:pPr>
              <w:rPr>
                <w:del w:id="5823" w:author="Fegie" w:date="2021-04-28T12:03:00Z"/>
                <w:rFonts w:ascii="標楷體" w:eastAsia="標楷體" w:hAnsi="標楷體"/>
              </w:rPr>
            </w:pPr>
            <w:del w:id="582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5825" w:name="_Toc71197852"/>
              <w:bookmarkEnd w:id="582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17EB" w14:textId="1EBA45B6" w:rsidR="00252F5F" w:rsidRPr="009B2BD3" w:rsidDel="009661CB" w:rsidRDefault="008F008B" w:rsidP="008F3B39">
            <w:pPr>
              <w:rPr>
                <w:del w:id="5826" w:author="Fegie" w:date="2021-04-28T12:03:00Z"/>
                <w:rFonts w:ascii="標楷體" w:eastAsia="標楷體" w:hAnsi="標楷體"/>
              </w:rPr>
            </w:pPr>
            <w:del w:id="58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顧客基本資料變更-自然人</w:delText>
              </w:r>
              <w:bookmarkStart w:id="5828" w:name="_Toc71197853"/>
              <w:bookmarkEnd w:id="5828"/>
            </w:del>
          </w:p>
          <w:p w14:paraId="1FD384CA" w14:textId="41FAD037" w:rsidR="00252F5F" w:rsidRPr="009B2BD3" w:rsidDel="009661CB" w:rsidRDefault="002E64C2" w:rsidP="008F008B">
            <w:pPr>
              <w:rPr>
                <w:del w:id="5829" w:author="Fegie" w:date="2021-04-28T12:03:00Z"/>
                <w:rFonts w:ascii="標楷體" w:eastAsia="標楷體" w:hAnsi="標楷體"/>
              </w:rPr>
            </w:pPr>
            <w:del w:id="58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必須是顧客主檔已建立之</w:delText>
              </w:r>
              <w:r w:rsidR="00087B9A" w:rsidRPr="009B2BD3" w:rsidDel="009661CB">
                <w:rPr>
                  <w:rFonts w:ascii="標楷體" w:eastAsia="標楷體" w:hAnsi="標楷體" w:hint="eastAsia"/>
                  <w:lang w:eastAsia="zh-HK"/>
                </w:rPr>
                <w:delText>自</w:delText>
              </w:r>
              <w:r w:rsidR="00087B9A" w:rsidRPr="009B2BD3" w:rsidDel="009661CB">
                <w:rPr>
                  <w:rFonts w:ascii="標楷體" w:eastAsia="標楷體" w:hAnsi="標楷體" w:hint="eastAsia"/>
                </w:rPr>
                <w:delText>然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人資料</w:delText>
              </w:r>
              <w:bookmarkStart w:id="5831" w:name="_Toc71197854"/>
              <w:bookmarkEnd w:id="5831"/>
            </w:del>
          </w:p>
          <w:p w14:paraId="1099FAF3" w14:textId="4E1293AA" w:rsidR="00291AD4" w:rsidRPr="009B2BD3" w:rsidDel="009661CB" w:rsidRDefault="00291AD4" w:rsidP="008F008B">
            <w:pPr>
              <w:rPr>
                <w:del w:id="5832" w:author="Fegie" w:date="2021-04-28T12:03:00Z"/>
                <w:rFonts w:ascii="標楷體" w:eastAsia="標楷體" w:hAnsi="標楷體"/>
              </w:rPr>
            </w:pPr>
            <w:bookmarkStart w:id="5833" w:name="_Toc71197855"/>
            <w:bookmarkEnd w:id="5833"/>
          </w:p>
        </w:tc>
        <w:bookmarkStart w:id="5834" w:name="_Toc71197856"/>
        <w:bookmarkEnd w:id="5834"/>
      </w:tr>
      <w:tr w:rsidR="00252F5F" w:rsidRPr="009B2BD3" w:rsidDel="009661CB" w14:paraId="23EC3B8E" w14:textId="27273C97" w:rsidTr="008F3B39">
        <w:trPr>
          <w:trHeight w:val="277"/>
          <w:del w:id="583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7B50F" w14:textId="228C4C29" w:rsidR="00252F5F" w:rsidRPr="009B2BD3" w:rsidDel="009661CB" w:rsidRDefault="00252F5F" w:rsidP="008F3B39">
            <w:pPr>
              <w:rPr>
                <w:del w:id="5836" w:author="Fegie" w:date="2021-04-28T12:03:00Z"/>
                <w:rFonts w:ascii="標楷體" w:eastAsia="標楷體" w:hAnsi="標楷體"/>
              </w:rPr>
            </w:pPr>
            <w:del w:id="583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5838" w:name="_Toc71197857"/>
              <w:bookmarkEnd w:id="583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99A217" w14:textId="7B5280E1" w:rsidR="00252F5F" w:rsidRPr="009B2BD3" w:rsidDel="009661CB" w:rsidRDefault="00252F5F" w:rsidP="008F3B39">
            <w:pPr>
              <w:rPr>
                <w:del w:id="5839" w:author="Fegie" w:date="2021-04-28T12:03:00Z"/>
                <w:rFonts w:ascii="標楷體" w:eastAsia="標楷體" w:hAnsi="標楷體"/>
              </w:rPr>
            </w:pPr>
            <w:bookmarkStart w:id="5840" w:name="_Toc71197858"/>
            <w:bookmarkEnd w:id="5840"/>
          </w:p>
        </w:tc>
        <w:bookmarkStart w:id="5841" w:name="_Toc71197859"/>
        <w:bookmarkEnd w:id="5841"/>
      </w:tr>
      <w:tr w:rsidR="00252F5F" w:rsidRPr="009B2BD3" w:rsidDel="009661CB" w14:paraId="453D50CC" w14:textId="2FF2C6B0" w:rsidTr="008F3B39">
        <w:trPr>
          <w:trHeight w:val="773"/>
          <w:del w:id="584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B56FFB" w14:textId="600A71C5" w:rsidR="00252F5F" w:rsidRPr="009B2BD3" w:rsidDel="009661CB" w:rsidRDefault="00252F5F" w:rsidP="008F3B39">
            <w:pPr>
              <w:rPr>
                <w:del w:id="5843" w:author="Fegie" w:date="2021-04-28T12:03:00Z"/>
                <w:rFonts w:ascii="標楷體" w:eastAsia="標楷體" w:hAnsi="標楷體"/>
              </w:rPr>
            </w:pPr>
            <w:del w:id="584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5845" w:name="_Toc71197860"/>
              <w:bookmarkEnd w:id="58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95CF45" w14:textId="0BBB6A89" w:rsidR="00252F5F" w:rsidRPr="009B2BD3" w:rsidDel="009661CB" w:rsidRDefault="00252F5F" w:rsidP="008F3B39">
            <w:pPr>
              <w:rPr>
                <w:del w:id="5846" w:author="Fegie" w:date="2021-04-28T12:03:00Z"/>
                <w:rFonts w:ascii="標楷體" w:eastAsia="標楷體" w:hAnsi="標楷體"/>
              </w:rPr>
            </w:pPr>
            <w:bookmarkStart w:id="5847" w:name="_Toc71197861"/>
            <w:bookmarkEnd w:id="5847"/>
          </w:p>
        </w:tc>
        <w:bookmarkStart w:id="5848" w:name="_Toc71197862"/>
        <w:bookmarkEnd w:id="5848"/>
      </w:tr>
      <w:tr w:rsidR="00252F5F" w:rsidRPr="009B2BD3" w:rsidDel="009661CB" w14:paraId="15A18B6E" w14:textId="622F28A0" w:rsidTr="008F3B39">
        <w:trPr>
          <w:trHeight w:val="321"/>
          <w:del w:id="584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518DEE" w14:textId="64CBC48F" w:rsidR="00252F5F" w:rsidRPr="009B2BD3" w:rsidDel="009661CB" w:rsidRDefault="00252F5F" w:rsidP="008F3B39">
            <w:pPr>
              <w:rPr>
                <w:del w:id="5850" w:author="Fegie" w:date="2021-04-28T12:03:00Z"/>
                <w:rFonts w:ascii="標楷體" w:eastAsia="標楷體" w:hAnsi="標楷體"/>
              </w:rPr>
            </w:pPr>
            <w:del w:id="585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5852" w:name="_Toc71197863"/>
              <w:bookmarkEnd w:id="585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BECBE9" w14:textId="78409F60" w:rsidR="00252F5F" w:rsidRPr="009B2BD3" w:rsidDel="009661CB" w:rsidRDefault="00252F5F" w:rsidP="008F3B39">
            <w:pPr>
              <w:rPr>
                <w:del w:id="5853" w:author="Fegie" w:date="2021-04-28T12:03:00Z"/>
                <w:rFonts w:ascii="標楷體" w:eastAsia="標楷體" w:hAnsi="標楷體"/>
              </w:rPr>
            </w:pPr>
            <w:bookmarkStart w:id="5854" w:name="_Toc71197864"/>
            <w:bookmarkEnd w:id="5854"/>
          </w:p>
        </w:tc>
        <w:bookmarkStart w:id="5855" w:name="_Toc71197865"/>
        <w:bookmarkEnd w:id="5855"/>
      </w:tr>
      <w:tr w:rsidR="00252F5F" w:rsidRPr="009B2BD3" w:rsidDel="009661CB" w14:paraId="7DDAE296" w14:textId="524D5BC6" w:rsidTr="008F3B39">
        <w:trPr>
          <w:trHeight w:val="1311"/>
          <w:del w:id="585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EB002" w14:textId="2E3F26BB" w:rsidR="00252F5F" w:rsidRPr="009B2BD3" w:rsidDel="009661CB" w:rsidRDefault="00252F5F" w:rsidP="008F3B39">
            <w:pPr>
              <w:rPr>
                <w:del w:id="5857" w:author="Fegie" w:date="2021-04-28T12:03:00Z"/>
                <w:rFonts w:ascii="標楷體" w:eastAsia="標楷體" w:hAnsi="標楷體"/>
              </w:rPr>
            </w:pPr>
            <w:del w:id="585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5859" w:name="_Toc71197866"/>
              <w:bookmarkEnd w:id="585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632DA5" w14:textId="47BDAAC6" w:rsidR="00252F5F" w:rsidRPr="009B2BD3" w:rsidDel="009661CB" w:rsidRDefault="00252F5F" w:rsidP="008F3B39">
            <w:pPr>
              <w:rPr>
                <w:del w:id="5860" w:author="Fegie" w:date="2021-04-28T12:03:00Z"/>
                <w:rFonts w:ascii="標楷體" w:eastAsia="標楷體" w:hAnsi="標楷體"/>
              </w:rPr>
            </w:pPr>
            <w:bookmarkStart w:id="5861" w:name="_Toc71197867"/>
            <w:bookmarkEnd w:id="5861"/>
          </w:p>
        </w:tc>
        <w:bookmarkStart w:id="5862" w:name="_Toc71197868"/>
        <w:bookmarkEnd w:id="5862"/>
      </w:tr>
      <w:tr w:rsidR="00252F5F" w:rsidRPr="009B2BD3" w:rsidDel="009661CB" w14:paraId="1CC33FAD" w14:textId="1F2CBA47" w:rsidTr="008F3B39">
        <w:trPr>
          <w:trHeight w:val="278"/>
          <w:del w:id="586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397EA" w14:textId="25B83097" w:rsidR="00252F5F" w:rsidRPr="009B2BD3" w:rsidDel="009661CB" w:rsidRDefault="00252F5F" w:rsidP="008F3B39">
            <w:pPr>
              <w:rPr>
                <w:del w:id="5864" w:author="Fegie" w:date="2021-04-28T12:03:00Z"/>
                <w:rFonts w:ascii="標楷體" w:eastAsia="標楷體" w:hAnsi="標楷體"/>
              </w:rPr>
            </w:pPr>
            <w:del w:id="58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5866" w:name="_Toc71197869"/>
              <w:bookmarkEnd w:id="586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57DCED" w14:textId="262CC921" w:rsidR="00252F5F" w:rsidRPr="009B2BD3" w:rsidDel="009661CB" w:rsidRDefault="00252F5F" w:rsidP="008F3B39">
            <w:pPr>
              <w:rPr>
                <w:del w:id="5867" w:author="Fegie" w:date="2021-04-28T12:03:00Z"/>
                <w:rFonts w:ascii="標楷體" w:eastAsia="標楷體" w:hAnsi="標楷體"/>
              </w:rPr>
            </w:pPr>
            <w:bookmarkStart w:id="5868" w:name="_Toc71197870"/>
            <w:bookmarkEnd w:id="5868"/>
          </w:p>
        </w:tc>
        <w:bookmarkStart w:id="5869" w:name="_Toc71197871"/>
        <w:bookmarkEnd w:id="5869"/>
      </w:tr>
      <w:tr w:rsidR="00252F5F" w:rsidRPr="009B2BD3" w:rsidDel="009661CB" w14:paraId="64BA4182" w14:textId="3552DDB6" w:rsidTr="008F3B39">
        <w:trPr>
          <w:trHeight w:val="358"/>
          <w:del w:id="587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6E7F95" w14:textId="2F92863D" w:rsidR="00252F5F" w:rsidRPr="009B2BD3" w:rsidDel="009661CB" w:rsidRDefault="00252F5F" w:rsidP="008F3B39">
            <w:pPr>
              <w:rPr>
                <w:del w:id="5871" w:author="Fegie" w:date="2021-04-28T12:03:00Z"/>
                <w:rFonts w:ascii="標楷體" w:eastAsia="標楷體" w:hAnsi="標楷體"/>
              </w:rPr>
            </w:pPr>
            <w:del w:id="587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5873" w:name="_Toc71197872"/>
              <w:bookmarkEnd w:id="58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211F4A" w14:textId="2334A2B6" w:rsidR="00252F5F" w:rsidRPr="009B2BD3" w:rsidDel="009661CB" w:rsidRDefault="00252F5F" w:rsidP="008F3B39">
            <w:pPr>
              <w:rPr>
                <w:del w:id="5874" w:author="Fegie" w:date="2021-04-28T12:03:00Z"/>
                <w:rFonts w:ascii="標楷體" w:eastAsia="標楷體" w:hAnsi="標楷體"/>
              </w:rPr>
            </w:pPr>
            <w:bookmarkStart w:id="5875" w:name="_Toc71197873"/>
            <w:bookmarkEnd w:id="5875"/>
          </w:p>
        </w:tc>
        <w:bookmarkStart w:id="5876" w:name="_Toc71197874"/>
        <w:bookmarkEnd w:id="5876"/>
      </w:tr>
      <w:tr w:rsidR="00252F5F" w:rsidRPr="009B2BD3" w:rsidDel="009661CB" w14:paraId="60D3D569" w14:textId="25AAC118" w:rsidTr="008F3B39">
        <w:trPr>
          <w:trHeight w:val="278"/>
          <w:del w:id="587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FFA28" w14:textId="59A068F1" w:rsidR="00252F5F" w:rsidRPr="009B2BD3" w:rsidDel="009661CB" w:rsidRDefault="00252F5F" w:rsidP="008F3B39">
            <w:pPr>
              <w:rPr>
                <w:del w:id="5878" w:author="Fegie" w:date="2021-04-28T12:03:00Z"/>
                <w:rFonts w:ascii="標楷體" w:eastAsia="標楷體" w:hAnsi="標楷體"/>
              </w:rPr>
            </w:pPr>
            <w:del w:id="587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5880" w:name="_Toc71197875"/>
              <w:bookmarkEnd w:id="588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DCB9E1" w14:textId="79E6C89A" w:rsidR="00252F5F" w:rsidRPr="009B2BD3" w:rsidDel="009661CB" w:rsidRDefault="00252F5F" w:rsidP="008F3B39">
            <w:pPr>
              <w:rPr>
                <w:del w:id="5881" w:author="Fegie" w:date="2021-04-28T12:03:00Z"/>
                <w:rFonts w:ascii="標楷體" w:eastAsia="標楷體" w:hAnsi="標楷體"/>
              </w:rPr>
            </w:pPr>
            <w:bookmarkStart w:id="5882" w:name="_Toc71197876"/>
            <w:bookmarkEnd w:id="5882"/>
          </w:p>
        </w:tc>
        <w:bookmarkStart w:id="5883" w:name="_Toc71197877"/>
        <w:bookmarkEnd w:id="5883"/>
      </w:tr>
    </w:tbl>
    <w:p w14:paraId="39AF13D5" w14:textId="22BE8705" w:rsidR="00252F5F" w:rsidRPr="009B2BD3" w:rsidDel="009661CB" w:rsidRDefault="00252F5F" w:rsidP="00252F5F">
      <w:pPr>
        <w:rPr>
          <w:del w:id="5884" w:author="Fegie" w:date="2021-04-28T12:03:00Z"/>
          <w:rFonts w:ascii="標楷體" w:eastAsia="標楷體" w:hAnsi="標楷體"/>
        </w:rPr>
      </w:pPr>
      <w:bookmarkStart w:id="5885" w:name="_Toc71197878"/>
      <w:bookmarkEnd w:id="5885"/>
    </w:p>
    <w:p w14:paraId="0C98A16F" w14:textId="024E815E" w:rsidR="00252F5F" w:rsidRPr="009B2BD3" w:rsidDel="009661CB" w:rsidRDefault="00252F5F" w:rsidP="00252F5F">
      <w:pPr>
        <w:rPr>
          <w:del w:id="5886" w:author="Fegie" w:date="2021-04-28T12:03:00Z"/>
          <w:rFonts w:ascii="標楷體" w:eastAsia="標楷體" w:hAnsi="標楷體"/>
        </w:rPr>
      </w:pPr>
      <w:bookmarkStart w:id="5887" w:name="_Toc71197879"/>
      <w:bookmarkEnd w:id="5887"/>
    </w:p>
    <w:p w14:paraId="5675C4A3" w14:textId="18C5AF9E" w:rsidR="00252F5F" w:rsidRPr="009B2BD3" w:rsidDel="009661CB" w:rsidRDefault="00252F5F" w:rsidP="00252F5F">
      <w:pPr>
        <w:rPr>
          <w:del w:id="5888" w:author="Fegie" w:date="2021-04-28T12:03:00Z"/>
          <w:rFonts w:ascii="標楷體" w:eastAsia="標楷體" w:hAnsi="標楷體"/>
        </w:rPr>
      </w:pPr>
      <w:bookmarkStart w:id="5889" w:name="_Toc71197880"/>
      <w:bookmarkEnd w:id="5889"/>
    </w:p>
    <w:p w14:paraId="7F058C95" w14:textId="72EF0A47" w:rsidR="00252F5F" w:rsidRPr="009B2BD3" w:rsidDel="009661CB" w:rsidRDefault="00252F5F" w:rsidP="00252F5F">
      <w:pPr>
        <w:rPr>
          <w:del w:id="5890" w:author="Fegie" w:date="2021-04-28T12:03:00Z"/>
          <w:rFonts w:ascii="標楷體" w:eastAsia="標楷體" w:hAnsi="標楷體"/>
        </w:rPr>
      </w:pPr>
      <w:bookmarkStart w:id="5891" w:name="_Toc71197881"/>
      <w:bookmarkEnd w:id="5891"/>
    </w:p>
    <w:p w14:paraId="12EF3B80" w14:textId="576A3A61" w:rsidR="00252F5F" w:rsidRPr="009B2BD3" w:rsidDel="009661CB" w:rsidRDefault="00252F5F" w:rsidP="00252F5F">
      <w:pPr>
        <w:rPr>
          <w:del w:id="5892" w:author="Fegie" w:date="2021-04-28T12:03:00Z"/>
          <w:rFonts w:ascii="標楷體" w:eastAsia="標楷體" w:hAnsi="標楷體"/>
        </w:rPr>
      </w:pPr>
      <w:bookmarkStart w:id="5893" w:name="_Toc71197882"/>
      <w:bookmarkEnd w:id="5893"/>
    </w:p>
    <w:p w14:paraId="7ECA4B47" w14:textId="214E8D5B" w:rsidR="00252F5F" w:rsidRPr="009B2BD3" w:rsidDel="009661CB" w:rsidRDefault="00252F5F" w:rsidP="00252F5F">
      <w:pPr>
        <w:rPr>
          <w:del w:id="5894" w:author="Fegie" w:date="2021-04-28T12:03:00Z"/>
          <w:rFonts w:ascii="標楷體" w:eastAsia="標楷體" w:hAnsi="標楷體"/>
        </w:rPr>
      </w:pPr>
      <w:bookmarkStart w:id="5895" w:name="_Toc71197883"/>
      <w:bookmarkEnd w:id="5895"/>
    </w:p>
    <w:p w14:paraId="31B6E252" w14:textId="5D91A809" w:rsidR="00252F5F" w:rsidRPr="009B2BD3" w:rsidDel="009661CB" w:rsidRDefault="00252F5F" w:rsidP="00252F5F">
      <w:pPr>
        <w:rPr>
          <w:del w:id="5896" w:author="Fegie" w:date="2021-04-28T12:03:00Z"/>
          <w:rFonts w:ascii="標楷體" w:eastAsia="標楷體" w:hAnsi="標楷體"/>
        </w:rPr>
      </w:pPr>
      <w:bookmarkStart w:id="5897" w:name="_Toc71197884"/>
      <w:bookmarkEnd w:id="5897"/>
    </w:p>
    <w:p w14:paraId="5015439F" w14:textId="643EA6AF" w:rsidR="00252F5F" w:rsidRPr="009B2BD3" w:rsidDel="009661CB" w:rsidRDefault="00252F5F" w:rsidP="00252F5F">
      <w:pPr>
        <w:rPr>
          <w:del w:id="5898" w:author="Fegie" w:date="2021-04-28T12:03:00Z"/>
          <w:rFonts w:ascii="標楷體" w:eastAsia="標楷體" w:hAnsi="標楷體"/>
        </w:rPr>
      </w:pPr>
      <w:del w:id="5899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5AD010D0" w14:textId="3543E93E" w:rsidR="00252F5F" w:rsidRPr="009B2BD3" w:rsidDel="009661CB" w:rsidRDefault="00252F5F" w:rsidP="00252F5F">
      <w:pPr>
        <w:pStyle w:val="a"/>
        <w:rPr>
          <w:del w:id="5900" w:author="Fegie" w:date="2021-04-28T12:03:00Z"/>
          <w:rFonts w:ascii="標楷體" w:hAnsi="標楷體"/>
        </w:rPr>
      </w:pPr>
      <w:del w:id="5901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5902" w:name="_Toc71197885"/>
        <w:bookmarkEnd w:id="5902"/>
      </w:del>
    </w:p>
    <w:p w14:paraId="7B21E489" w14:textId="33FC297A" w:rsidR="003B52A5" w:rsidRPr="009B2BD3" w:rsidDel="009661CB" w:rsidRDefault="00252F5F" w:rsidP="00185660">
      <w:pPr>
        <w:pStyle w:val="42"/>
        <w:spacing w:after="72"/>
        <w:ind w:left="1133"/>
        <w:rPr>
          <w:del w:id="5903" w:author="Fegie" w:date="2021-04-28T12:03:00Z"/>
          <w:rFonts w:ascii="標楷體" w:hAnsi="標楷體"/>
        </w:rPr>
      </w:pPr>
      <w:del w:id="5904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r w:rsidR="00185660" w:rsidRPr="009B2BD3" w:rsidDel="009661CB">
          <w:rPr>
            <w:rFonts w:ascii="標楷體" w:hAnsi="標楷體"/>
          </w:rPr>
          <w:delText xml:space="preserve"> </w:delText>
        </w:r>
        <w:bookmarkStart w:id="5905" w:name="_Toc71197886"/>
        <w:bookmarkEnd w:id="5905"/>
      </w:del>
    </w:p>
    <w:p w14:paraId="5E4947F7" w14:textId="786CFE58" w:rsidR="003B52A5" w:rsidRPr="009B2BD3" w:rsidDel="009661CB" w:rsidRDefault="007E3AAD" w:rsidP="003B52A5">
      <w:pPr>
        <w:rPr>
          <w:del w:id="5906" w:author="Fegie" w:date="2021-04-28T12:03:00Z"/>
          <w:rFonts w:ascii="標楷體" w:eastAsia="標楷體" w:hAnsi="標楷體"/>
        </w:rPr>
      </w:pPr>
      <w:del w:id="5907" w:author="Fegie" w:date="2021-04-28T12:03:00Z">
        <w:r w:rsidRPr="009B2BD3" w:rsidDel="009661CB">
          <w:rPr>
            <w:rFonts w:ascii="標楷體" w:eastAsia="標楷體" w:hAnsi="標楷體"/>
            <w:noProof/>
          </w:rPr>
          <w:drawing>
            <wp:inline distT="0" distB="0" distL="0" distR="0" wp14:anchorId="1948BA36" wp14:editId="161C6590">
              <wp:extent cx="6515100" cy="3441700"/>
              <wp:effectExtent l="0" t="0" r="0" b="6350"/>
              <wp:docPr id="11" name="圖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15100" cy="344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5908" w:name="_Toc71197887"/>
        <w:bookmarkEnd w:id="5908"/>
      </w:del>
    </w:p>
    <w:p w14:paraId="3C5AB3A9" w14:textId="6ECA3730" w:rsidR="003B52A5" w:rsidRPr="009B2BD3" w:rsidDel="009661CB" w:rsidRDefault="007E3AAD" w:rsidP="003B52A5">
      <w:pPr>
        <w:rPr>
          <w:del w:id="5909" w:author="Fegie" w:date="2021-04-28T12:03:00Z"/>
          <w:rFonts w:ascii="標楷體" w:eastAsia="標楷體" w:hAnsi="標楷體"/>
        </w:rPr>
      </w:pPr>
      <w:del w:id="5910" w:author="Fegie" w:date="2021-04-28T12:03:00Z">
        <w:r w:rsidRPr="009B2BD3" w:rsidDel="009661CB">
          <w:rPr>
            <w:rFonts w:ascii="標楷體" w:eastAsia="標楷體" w:hAnsi="標楷體" w:hint="eastAsia"/>
            <w:noProof/>
          </w:rPr>
          <w:drawing>
            <wp:inline distT="0" distB="0" distL="0" distR="0" wp14:anchorId="5A7104C7" wp14:editId="3CD11A5D">
              <wp:extent cx="6477000" cy="2965450"/>
              <wp:effectExtent l="0" t="0" r="0" b="6350"/>
              <wp:docPr id="12" name="圖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965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911" w:author="余家興" w:date="2020-02-07T15:43:00Z">
        <w:del w:id="5912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13" w:author="Unknown">
                <w:rPr>
                  <w:noProof/>
                </w:rPr>
              </w:rPrChange>
            </w:rPr>
            <w:drawing>
              <wp:inline distT="0" distB="0" distL="0" distR="0" wp14:anchorId="3CED33FB" wp14:editId="72F007FC">
                <wp:extent cx="6666425" cy="3253740"/>
                <wp:effectExtent l="0" t="0" r="0" b="0"/>
                <wp:docPr id="24" name="圖片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6425" cy="3253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914" w:author="余家興" w:date="2020-02-07T15:44:00Z">
        <w:del w:id="5915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16" w:author="Unknown">
                <w:rPr>
                  <w:noProof/>
                </w:rPr>
              </w:rPrChange>
            </w:rPr>
            <w:drawing>
              <wp:inline distT="0" distB="0" distL="0" distR="0" wp14:anchorId="7D6F4CA6" wp14:editId="31DC711E">
                <wp:extent cx="6703861" cy="2720340"/>
                <wp:effectExtent l="0" t="0" r="0" b="0"/>
                <wp:docPr id="29" name="圖片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861" cy="2720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5917" w:name="_Toc71197888"/>
      <w:bookmarkEnd w:id="5917"/>
    </w:p>
    <w:p w14:paraId="7EAB2791" w14:textId="08BF3137" w:rsidR="00A4784A" w:rsidDel="009661CB" w:rsidRDefault="00A4784A">
      <w:pPr>
        <w:widowControl/>
        <w:rPr>
          <w:del w:id="5918" w:author="Fegie" w:date="2021-04-28T12:03:00Z"/>
          <w:rFonts w:ascii="標楷體" w:eastAsia="標楷體" w:hAnsi="標楷體"/>
        </w:rPr>
      </w:pPr>
      <w:del w:id="5919" w:author="Fegie" w:date="2021-04-28T12:03:00Z">
        <w:r w:rsidDel="009661CB">
          <w:rPr>
            <w:rFonts w:ascii="標楷體" w:eastAsia="標楷體" w:hAnsi="標楷體"/>
          </w:rPr>
          <w:br w:type="page"/>
        </w:r>
      </w:del>
      <w:ins w:id="5920" w:author="余家興" w:date="2020-02-07T15:49:00Z">
        <w:del w:id="5921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22" w:author="Unknown">
                <w:rPr>
                  <w:noProof/>
                </w:rPr>
              </w:rPrChange>
            </w:rPr>
            <w:drawing>
              <wp:inline distT="0" distB="0" distL="0" distR="0" wp14:anchorId="70EC6CA1" wp14:editId="3910496F">
                <wp:extent cx="6675913" cy="3474720"/>
                <wp:effectExtent l="0" t="0" r="0" b="0"/>
                <wp:docPr id="30" name="圖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5913" cy="3474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923" w:author="余家興" w:date="2020-02-07T15:50:00Z">
        <w:del w:id="5924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25" w:author="Unknown">
                <w:rPr>
                  <w:noProof/>
                </w:rPr>
              </w:rPrChange>
            </w:rPr>
            <w:drawing>
              <wp:inline distT="0" distB="0" distL="0" distR="0" wp14:anchorId="40DE055C" wp14:editId="208072B1">
                <wp:extent cx="6717341" cy="1493520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7341" cy="1493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719E954" w14:textId="29CFB5C4" w:rsidR="00185660" w:rsidRPr="009B2BD3" w:rsidDel="009661CB" w:rsidRDefault="00185660" w:rsidP="003B52A5">
      <w:pPr>
        <w:rPr>
          <w:del w:id="5926" w:author="Fegie" w:date="2021-04-28T12:03:00Z"/>
          <w:rFonts w:ascii="標楷體" w:eastAsia="標楷體" w:hAnsi="標楷體"/>
        </w:rPr>
      </w:pPr>
      <w:bookmarkStart w:id="5927" w:name="_Toc71197889"/>
      <w:bookmarkEnd w:id="5927"/>
    </w:p>
    <w:p w14:paraId="0818F48A" w14:textId="6BE2045D" w:rsidR="00252F5F" w:rsidRPr="009B2BD3" w:rsidDel="009661CB" w:rsidRDefault="00A4784A" w:rsidP="00252F5F">
      <w:pPr>
        <w:pStyle w:val="a"/>
        <w:rPr>
          <w:del w:id="5928" w:author="Fegie" w:date="2021-04-28T12:03:00Z"/>
          <w:rFonts w:ascii="標楷體" w:hAnsi="標楷體"/>
        </w:rPr>
      </w:pPr>
      <w:del w:id="5929" w:author="Fegie" w:date="2021-04-28T12:03:00Z">
        <w:r w:rsidDel="009661CB">
          <w:rPr>
            <w:rFonts w:hint="eastAsia"/>
          </w:rPr>
          <w:delText>輸入</w:delText>
        </w:r>
        <w:r w:rsidR="00252F5F" w:rsidRPr="009B2BD3" w:rsidDel="009661CB">
          <w:rPr>
            <w:rFonts w:ascii="標楷體" w:hAnsi="標楷體"/>
          </w:rPr>
          <w:delText>畫面資料說明</w:delText>
        </w:r>
        <w:bookmarkStart w:id="5930" w:name="_Toc71197890"/>
        <w:bookmarkEnd w:id="5930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6"/>
        <w:gridCol w:w="2116"/>
        <w:gridCol w:w="1296"/>
        <w:gridCol w:w="1053"/>
        <w:gridCol w:w="1126"/>
        <w:gridCol w:w="660"/>
        <w:gridCol w:w="688"/>
        <w:gridCol w:w="2925"/>
      </w:tblGrid>
      <w:tr w:rsidR="00A4784A" w:rsidRPr="009B2BD3" w:rsidDel="009661CB" w14:paraId="0827153C" w14:textId="2F1CD30B" w:rsidTr="00D17183">
        <w:trPr>
          <w:trHeight w:val="388"/>
          <w:jc w:val="center"/>
          <w:del w:id="5931" w:author="Fegie" w:date="2021-04-28T12:03:00Z"/>
        </w:trPr>
        <w:tc>
          <w:tcPr>
            <w:tcW w:w="556" w:type="dxa"/>
            <w:vMerge w:val="restart"/>
          </w:tcPr>
          <w:p w14:paraId="406A0E60" w14:textId="7CBCE23F" w:rsidR="00A4784A" w:rsidRPr="009B2BD3" w:rsidDel="009661CB" w:rsidRDefault="00A4784A" w:rsidP="008F3B39">
            <w:pPr>
              <w:rPr>
                <w:del w:id="5932" w:author="Fegie" w:date="2021-04-28T12:03:00Z"/>
                <w:rFonts w:ascii="標楷體" w:eastAsia="標楷體" w:hAnsi="標楷體"/>
              </w:rPr>
            </w:pPr>
            <w:del w:id="593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5934" w:name="_Toc71197891"/>
              <w:bookmarkEnd w:id="5934"/>
            </w:del>
          </w:p>
        </w:tc>
        <w:tc>
          <w:tcPr>
            <w:tcW w:w="2116" w:type="dxa"/>
            <w:vMerge w:val="restart"/>
          </w:tcPr>
          <w:p w14:paraId="3FB65437" w14:textId="466CF6F7" w:rsidR="00A4784A" w:rsidRPr="009B2BD3" w:rsidDel="009661CB" w:rsidRDefault="00A4784A" w:rsidP="008F3B39">
            <w:pPr>
              <w:rPr>
                <w:del w:id="5935" w:author="Fegie" w:date="2021-04-28T12:03:00Z"/>
                <w:rFonts w:ascii="標楷體" w:eastAsia="標楷體" w:hAnsi="標楷體"/>
              </w:rPr>
            </w:pPr>
            <w:del w:id="593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5937" w:name="_Toc71197892"/>
              <w:bookmarkEnd w:id="5937"/>
            </w:del>
          </w:p>
        </w:tc>
        <w:tc>
          <w:tcPr>
            <w:tcW w:w="4823" w:type="dxa"/>
            <w:gridSpan w:val="5"/>
          </w:tcPr>
          <w:p w14:paraId="50C98591" w14:textId="2902AFAE" w:rsidR="00A4784A" w:rsidRPr="009B2BD3" w:rsidDel="009661CB" w:rsidRDefault="00A4784A" w:rsidP="00A4784A">
            <w:pPr>
              <w:jc w:val="center"/>
              <w:rPr>
                <w:del w:id="5938" w:author="Fegie" w:date="2021-04-28T12:03:00Z"/>
                <w:rFonts w:ascii="標楷體" w:eastAsia="標楷體" w:hAnsi="標楷體"/>
              </w:rPr>
            </w:pPr>
            <w:del w:id="593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5940" w:name="_Toc71197893"/>
              <w:bookmarkEnd w:id="5940"/>
            </w:del>
          </w:p>
        </w:tc>
        <w:tc>
          <w:tcPr>
            <w:tcW w:w="2925" w:type="dxa"/>
            <w:vMerge w:val="restart"/>
          </w:tcPr>
          <w:p w14:paraId="5E15DF5F" w14:textId="7C539F8D" w:rsidR="00A4784A" w:rsidRPr="009B2BD3" w:rsidDel="009661CB" w:rsidRDefault="00A4784A" w:rsidP="008F3B39">
            <w:pPr>
              <w:rPr>
                <w:del w:id="5941" w:author="Fegie" w:date="2021-04-28T12:03:00Z"/>
                <w:rFonts w:ascii="標楷體" w:eastAsia="標楷體" w:hAnsi="標楷體"/>
              </w:rPr>
            </w:pPr>
            <w:del w:id="594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943" w:name="_Toc71197894"/>
              <w:bookmarkEnd w:id="5943"/>
            </w:del>
          </w:p>
        </w:tc>
        <w:bookmarkStart w:id="5944" w:name="_Toc71197895"/>
        <w:bookmarkEnd w:id="5944"/>
      </w:tr>
      <w:tr w:rsidR="00A4784A" w:rsidRPr="009B2BD3" w:rsidDel="009661CB" w14:paraId="50683779" w14:textId="113949DC" w:rsidTr="00D17183">
        <w:trPr>
          <w:trHeight w:val="244"/>
          <w:jc w:val="center"/>
          <w:del w:id="5945" w:author="Fegie" w:date="2021-04-28T12:03:00Z"/>
        </w:trPr>
        <w:tc>
          <w:tcPr>
            <w:tcW w:w="556" w:type="dxa"/>
            <w:vMerge/>
          </w:tcPr>
          <w:p w14:paraId="5E664A7B" w14:textId="7FD91958" w:rsidR="00A4784A" w:rsidRPr="009B2BD3" w:rsidDel="009661CB" w:rsidRDefault="00A4784A" w:rsidP="008F3B39">
            <w:pPr>
              <w:rPr>
                <w:del w:id="5946" w:author="Fegie" w:date="2021-04-28T12:03:00Z"/>
                <w:rFonts w:ascii="標楷體" w:eastAsia="標楷體" w:hAnsi="標楷體"/>
              </w:rPr>
            </w:pPr>
            <w:bookmarkStart w:id="5947" w:name="_Toc71197896"/>
            <w:bookmarkEnd w:id="5947"/>
          </w:p>
        </w:tc>
        <w:tc>
          <w:tcPr>
            <w:tcW w:w="2116" w:type="dxa"/>
            <w:vMerge/>
          </w:tcPr>
          <w:p w14:paraId="1544268E" w14:textId="46AE48B1" w:rsidR="00A4784A" w:rsidRPr="009B2BD3" w:rsidDel="009661CB" w:rsidRDefault="00A4784A" w:rsidP="008F3B39">
            <w:pPr>
              <w:rPr>
                <w:del w:id="5948" w:author="Fegie" w:date="2021-04-28T12:03:00Z"/>
                <w:rFonts w:ascii="標楷體" w:eastAsia="標楷體" w:hAnsi="標楷體"/>
              </w:rPr>
            </w:pPr>
            <w:bookmarkStart w:id="5949" w:name="_Toc71197897"/>
            <w:bookmarkEnd w:id="5949"/>
          </w:p>
        </w:tc>
        <w:tc>
          <w:tcPr>
            <w:tcW w:w="1296" w:type="dxa"/>
          </w:tcPr>
          <w:p w14:paraId="7287CF34" w14:textId="34818906" w:rsidR="00A4784A" w:rsidRPr="009B2BD3" w:rsidDel="009661CB" w:rsidRDefault="00A4784A" w:rsidP="008F3B39">
            <w:pPr>
              <w:rPr>
                <w:del w:id="5950" w:author="Fegie" w:date="2021-04-28T12:03:00Z"/>
                <w:rFonts w:ascii="標楷體" w:eastAsia="標楷體" w:hAnsi="標楷體"/>
              </w:rPr>
            </w:pPr>
            <w:del w:id="595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5952" w:name="_Toc71197898"/>
              <w:bookmarkEnd w:id="5952"/>
            </w:del>
          </w:p>
        </w:tc>
        <w:tc>
          <w:tcPr>
            <w:tcW w:w="1053" w:type="dxa"/>
          </w:tcPr>
          <w:p w14:paraId="5F24F1E1" w14:textId="0C0FA65F" w:rsidR="00A4784A" w:rsidRPr="009B2BD3" w:rsidDel="009661CB" w:rsidRDefault="00A4784A" w:rsidP="008F3B39">
            <w:pPr>
              <w:rPr>
                <w:del w:id="5953" w:author="Fegie" w:date="2021-04-28T12:03:00Z"/>
                <w:rFonts w:ascii="標楷體" w:eastAsia="標楷體" w:hAnsi="標楷體"/>
              </w:rPr>
            </w:pPr>
            <w:del w:id="595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5955" w:name="_Toc71197899"/>
              <w:bookmarkEnd w:id="5955"/>
            </w:del>
          </w:p>
        </w:tc>
        <w:tc>
          <w:tcPr>
            <w:tcW w:w="1126" w:type="dxa"/>
          </w:tcPr>
          <w:p w14:paraId="27602579" w14:textId="5483569D" w:rsidR="00A4784A" w:rsidRPr="009B2BD3" w:rsidDel="009661CB" w:rsidRDefault="00A4784A" w:rsidP="008F3B39">
            <w:pPr>
              <w:rPr>
                <w:del w:id="5956" w:author="Fegie" w:date="2021-04-28T12:03:00Z"/>
                <w:rFonts w:ascii="標楷體" w:eastAsia="標楷體" w:hAnsi="標楷體"/>
              </w:rPr>
            </w:pPr>
            <w:del w:id="595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5958" w:name="_Toc71197900"/>
              <w:bookmarkEnd w:id="5958"/>
            </w:del>
          </w:p>
        </w:tc>
        <w:tc>
          <w:tcPr>
            <w:tcW w:w="660" w:type="dxa"/>
          </w:tcPr>
          <w:p w14:paraId="2E8A598A" w14:textId="5B7AEF70" w:rsidR="00A4784A" w:rsidRPr="009B2BD3" w:rsidDel="009661CB" w:rsidRDefault="00A4784A" w:rsidP="008F3B39">
            <w:pPr>
              <w:rPr>
                <w:del w:id="5959" w:author="Fegie" w:date="2021-04-28T12:03:00Z"/>
                <w:rFonts w:ascii="標楷體" w:eastAsia="標楷體" w:hAnsi="標楷體"/>
              </w:rPr>
            </w:pPr>
            <w:del w:id="596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5961" w:name="_Toc71197901"/>
              <w:bookmarkEnd w:id="5961"/>
            </w:del>
          </w:p>
        </w:tc>
        <w:tc>
          <w:tcPr>
            <w:tcW w:w="688" w:type="dxa"/>
          </w:tcPr>
          <w:p w14:paraId="0C99E105" w14:textId="460B5E1F" w:rsidR="00A4784A" w:rsidRPr="009B2BD3" w:rsidDel="009661CB" w:rsidRDefault="00A4784A" w:rsidP="008F3B39">
            <w:pPr>
              <w:rPr>
                <w:del w:id="5962" w:author="Fegie" w:date="2021-04-28T12:03:00Z"/>
                <w:rFonts w:ascii="標楷體" w:eastAsia="標楷體" w:hAnsi="標楷體"/>
              </w:rPr>
            </w:pPr>
            <w:del w:id="596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5964" w:name="_Toc71197902"/>
              <w:bookmarkEnd w:id="5964"/>
            </w:del>
          </w:p>
        </w:tc>
        <w:tc>
          <w:tcPr>
            <w:tcW w:w="2925" w:type="dxa"/>
            <w:vMerge/>
          </w:tcPr>
          <w:p w14:paraId="065A4726" w14:textId="3D26B6A2" w:rsidR="00A4784A" w:rsidRPr="009B2BD3" w:rsidDel="009661CB" w:rsidRDefault="00A4784A" w:rsidP="008F3B39">
            <w:pPr>
              <w:rPr>
                <w:del w:id="5965" w:author="Fegie" w:date="2021-04-28T12:03:00Z"/>
                <w:rFonts w:ascii="標楷體" w:eastAsia="標楷體" w:hAnsi="標楷體"/>
              </w:rPr>
            </w:pPr>
            <w:bookmarkStart w:id="5966" w:name="_Toc71197903"/>
            <w:bookmarkEnd w:id="5966"/>
          </w:p>
        </w:tc>
        <w:bookmarkStart w:id="5967" w:name="_Toc71197904"/>
        <w:bookmarkEnd w:id="5967"/>
      </w:tr>
      <w:tr w:rsidR="00A4784A" w:rsidRPr="009B2BD3" w:rsidDel="009661CB" w14:paraId="112D558D" w14:textId="42320E06" w:rsidTr="00D17183">
        <w:trPr>
          <w:trHeight w:val="291"/>
          <w:jc w:val="center"/>
          <w:del w:id="5968" w:author="Fegie" w:date="2021-04-28T12:03:00Z"/>
        </w:trPr>
        <w:tc>
          <w:tcPr>
            <w:tcW w:w="556" w:type="dxa"/>
          </w:tcPr>
          <w:p w14:paraId="4924FF6A" w14:textId="091A148F" w:rsidR="00A4784A" w:rsidRPr="009B2BD3" w:rsidDel="009661CB" w:rsidRDefault="00A4784A" w:rsidP="004C47F9">
            <w:pPr>
              <w:rPr>
                <w:del w:id="5969" w:author="Fegie" w:date="2021-04-28T12:03:00Z"/>
                <w:rFonts w:ascii="標楷體" w:eastAsia="標楷體" w:hAnsi="標楷體"/>
              </w:rPr>
            </w:pPr>
            <w:del w:id="597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5971" w:name="_Toc71197905"/>
              <w:bookmarkEnd w:id="5971"/>
            </w:del>
          </w:p>
        </w:tc>
        <w:tc>
          <w:tcPr>
            <w:tcW w:w="2116" w:type="dxa"/>
          </w:tcPr>
          <w:p w14:paraId="2B6752E9" w14:textId="0A37EBEE" w:rsidR="00A4784A" w:rsidRPr="009B2BD3" w:rsidDel="009661CB" w:rsidRDefault="00A4784A" w:rsidP="004C47F9">
            <w:pPr>
              <w:rPr>
                <w:del w:id="5972" w:author="Fegie" w:date="2021-04-28T12:03:00Z"/>
                <w:rFonts w:ascii="標楷體" w:eastAsia="標楷體" w:hAnsi="標楷體"/>
              </w:rPr>
            </w:pPr>
            <w:del w:id="597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身分證字號    </w:delText>
              </w:r>
              <w:bookmarkStart w:id="5974" w:name="_Toc71197906"/>
              <w:bookmarkEnd w:id="5974"/>
            </w:del>
          </w:p>
        </w:tc>
        <w:tc>
          <w:tcPr>
            <w:tcW w:w="1296" w:type="dxa"/>
          </w:tcPr>
          <w:p w14:paraId="35E48079" w14:textId="4F9A9678" w:rsidR="00A4784A" w:rsidRPr="009B2BD3" w:rsidDel="009661CB" w:rsidRDefault="00A4784A" w:rsidP="004C47F9">
            <w:pPr>
              <w:rPr>
                <w:del w:id="5975" w:author="Fegie" w:date="2021-04-28T12:03:00Z"/>
                <w:rFonts w:ascii="標楷體" w:eastAsia="標楷體" w:hAnsi="標楷體"/>
              </w:rPr>
            </w:pPr>
            <w:del w:id="597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977" w:name="_Toc71197907"/>
              <w:bookmarkEnd w:id="5977"/>
            </w:del>
          </w:p>
        </w:tc>
        <w:tc>
          <w:tcPr>
            <w:tcW w:w="1053" w:type="dxa"/>
          </w:tcPr>
          <w:p w14:paraId="1A2174E8" w14:textId="788B499D" w:rsidR="00A4784A" w:rsidRPr="009B2BD3" w:rsidDel="009661CB" w:rsidRDefault="00A4784A" w:rsidP="004C47F9">
            <w:pPr>
              <w:rPr>
                <w:del w:id="5978" w:author="Fegie" w:date="2021-04-28T12:03:00Z"/>
                <w:rFonts w:ascii="標楷體" w:eastAsia="標楷體" w:hAnsi="標楷體"/>
              </w:rPr>
            </w:pPr>
            <w:bookmarkStart w:id="5979" w:name="_Toc71197908"/>
            <w:bookmarkEnd w:id="5979"/>
          </w:p>
        </w:tc>
        <w:tc>
          <w:tcPr>
            <w:tcW w:w="1126" w:type="dxa"/>
          </w:tcPr>
          <w:p w14:paraId="108E9EAF" w14:textId="12940BF1" w:rsidR="00A4784A" w:rsidRPr="009B2BD3" w:rsidDel="009661CB" w:rsidRDefault="00A4784A" w:rsidP="004C47F9">
            <w:pPr>
              <w:rPr>
                <w:del w:id="5980" w:author="Fegie" w:date="2021-04-28T12:03:00Z"/>
                <w:rFonts w:ascii="標楷體" w:eastAsia="標楷體" w:hAnsi="標楷體"/>
              </w:rPr>
            </w:pPr>
            <w:bookmarkStart w:id="5981" w:name="_Toc71197909"/>
            <w:bookmarkEnd w:id="5981"/>
          </w:p>
        </w:tc>
        <w:tc>
          <w:tcPr>
            <w:tcW w:w="660" w:type="dxa"/>
          </w:tcPr>
          <w:p w14:paraId="4A6A4E1B" w14:textId="52876A13" w:rsidR="00A4784A" w:rsidRPr="009B2BD3" w:rsidDel="009661CB" w:rsidRDefault="00A4784A" w:rsidP="004C47F9">
            <w:pPr>
              <w:rPr>
                <w:del w:id="5982" w:author="Fegie" w:date="2021-04-28T12:03:00Z"/>
                <w:rFonts w:ascii="標楷體" w:eastAsia="標楷體" w:hAnsi="標楷體"/>
              </w:rPr>
            </w:pPr>
            <w:del w:id="598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5984" w:name="_Toc71197910"/>
              <w:bookmarkEnd w:id="5984"/>
            </w:del>
          </w:p>
        </w:tc>
        <w:tc>
          <w:tcPr>
            <w:tcW w:w="688" w:type="dxa"/>
          </w:tcPr>
          <w:p w14:paraId="6B4333ED" w14:textId="2307CA3A" w:rsidR="00A4784A" w:rsidRPr="009B2BD3" w:rsidDel="009661CB" w:rsidRDefault="00A4784A" w:rsidP="004C47F9">
            <w:pPr>
              <w:rPr>
                <w:del w:id="5985" w:author="Fegie" w:date="2021-04-28T12:03:00Z"/>
                <w:rFonts w:ascii="標楷體" w:eastAsia="標楷體" w:hAnsi="標楷體"/>
              </w:rPr>
            </w:pPr>
            <w:del w:id="598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</w:delText>
              </w:r>
              <w:bookmarkStart w:id="5987" w:name="_Toc71197911"/>
              <w:bookmarkEnd w:id="5987"/>
            </w:del>
          </w:p>
        </w:tc>
        <w:tc>
          <w:tcPr>
            <w:tcW w:w="2925" w:type="dxa"/>
          </w:tcPr>
          <w:p w14:paraId="0C2C0E4D" w14:textId="19FE0C7E" w:rsidR="00A4784A" w:rsidRPr="009B2BD3" w:rsidDel="009661CB" w:rsidRDefault="00A4784A" w:rsidP="004C47F9">
            <w:pPr>
              <w:rPr>
                <w:del w:id="5988" w:author="Fegie" w:date="2021-04-28T12:03:00Z"/>
                <w:rFonts w:ascii="標楷體" w:eastAsia="標楷體" w:hAnsi="標楷體"/>
              </w:rPr>
            </w:pPr>
            <w:del w:id="598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5990" w:name="_Toc71197912"/>
              <w:bookmarkEnd w:id="5990"/>
            </w:del>
          </w:p>
        </w:tc>
        <w:bookmarkStart w:id="5991" w:name="_Toc71197913"/>
        <w:bookmarkEnd w:id="5991"/>
      </w:tr>
      <w:tr w:rsidR="00FE67C3" w:rsidRPr="00FE67C3" w:rsidDel="009661CB" w14:paraId="2E07B924" w14:textId="74C12C80" w:rsidTr="00D17183">
        <w:trPr>
          <w:trHeight w:val="291"/>
          <w:jc w:val="center"/>
          <w:del w:id="5992" w:author="Fegie" w:date="2021-04-28T12:03:00Z"/>
        </w:trPr>
        <w:tc>
          <w:tcPr>
            <w:tcW w:w="556" w:type="dxa"/>
          </w:tcPr>
          <w:p w14:paraId="1337B0D5" w14:textId="56860E23" w:rsidR="00A4784A" w:rsidRPr="00FE67C3" w:rsidDel="009661CB" w:rsidRDefault="00A4784A" w:rsidP="004C47F9">
            <w:pPr>
              <w:rPr>
                <w:del w:id="5993" w:author="Fegie" w:date="2021-04-28T12:03:00Z"/>
                <w:rFonts w:ascii="標楷體" w:eastAsia="標楷體" w:hAnsi="標楷體"/>
                <w:strike/>
                <w:color w:val="FF0000"/>
                <w:rPrChange w:id="5994" w:author="88692" w:date="2020-06-18T10:29:00Z">
                  <w:rPr>
                    <w:del w:id="5995" w:author="Fegie" w:date="2021-04-28T12:03:00Z"/>
                    <w:rFonts w:ascii="標楷體" w:eastAsia="標楷體" w:hAnsi="標楷體"/>
                  </w:rPr>
                </w:rPrChange>
              </w:rPr>
            </w:pPr>
            <w:del w:id="5996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5997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2</w:delText>
              </w:r>
              <w:bookmarkStart w:id="5998" w:name="_Toc71197914"/>
              <w:bookmarkEnd w:id="5998"/>
            </w:del>
          </w:p>
        </w:tc>
        <w:tc>
          <w:tcPr>
            <w:tcW w:w="2116" w:type="dxa"/>
          </w:tcPr>
          <w:p w14:paraId="5A878E1B" w14:textId="2C1AB2C1" w:rsidR="00A4784A" w:rsidRPr="00FE67C3" w:rsidDel="009661CB" w:rsidRDefault="00A4784A" w:rsidP="004C47F9">
            <w:pPr>
              <w:rPr>
                <w:del w:id="5999" w:author="Fegie" w:date="2021-04-28T12:03:00Z"/>
                <w:rFonts w:ascii="標楷體" w:eastAsia="標楷體" w:hAnsi="標楷體"/>
                <w:strike/>
                <w:color w:val="FF0000"/>
                <w:rPrChange w:id="6000" w:author="88692" w:date="2020-06-18T10:29:00Z">
                  <w:rPr>
                    <w:del w:id="6001" w:author="Fegie" w:date="2021-04-28T12:03:00Z"/>
                    <w:rFonts w:ascii="標楷體" w:eastAsia="標楷體" w:hAnsi="標楷體"/>
                  </w:rPr>
                </w:rPrChange>
              </w:rPr>
            </w:pPr>
            <w:del w:id="6002" w:author="Fegie" w:date="2021-04-28T12:03:00Z"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03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身分證字號</w:delText>
              </w:r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04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-變更</w:delText>
              </w:r>
              <w:bookmarkStart w:id="6005" w:name="_Toc71197915"/>
              <w:bookmarkEnd w:id="6005"/>
            </w:del>
          </w:p>
        </w:tc>
        <w:tc>
          <w:tcPr>
            <w:tcW w:w="1296" w:type="dxa"/>
          </w:tcPr>
          <w:p w14:paraId="1D637A87" w14:textId="4F2CEA22" w:rsidR="00A4784A" w:rsidRPr="00FE67C3" w:rsidDel="009661CB" w:rsidRDefault="00A4784A" w:rsidP="004C47F9">
            <w:pPr>
              <w:rPr>
                <w:del w:id="6006" w:author="Fegie" w:date="2021-04-28T12:03:00Z"/>
                <w:rFonts w:ascii="標楷體" w:eastAsia="標楷體" w:hAnsi="標楷體"/>
                <w:strike/>
                <w:color w:val="FF0000"/>
                <w:rPrChange w:id="6007" w:author="88692" w:date="2020-06-18T10:29:00Z">
                  <w:rPr>
                    <w:del w:id="6008" w:author="Fegie" w:date="2021-04-28T12:03:00Z"/>
                    <w:rFonts w:ascii="標楷體" w:eastAsia="標楷體" w:hAnsi="標楷體"/>
                  </w:rPr>
                </w:rPrChange>
              </w:rPr>
            </w:pPr>
            <w:del w:id="6009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10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X(10)</w:delText>
              </w:r>
              <w:bookmarkStart w:id="6011" w:name="_Toc71197916"/>
              <w:bookmarkEnd w:id="6011"/>
            </w:del>
          </w:p>
        </w:tc>
        <w:tc>
          <w:tcPr>
            <w:tcW w:w="1053" w:type="dxa"/>
          </w:tcPr>
          <w:p w14:paraId="0C6042EB" w14:textId="091EFF0F" w:rsidR="00A4784A" w:rsidRPr="00FE67C3" w:rsidDel="009661CB" w:rsidRDefault="00A4784A" w:rsidP="004C47F9">
            <w:pPr>
              <w:rPr>
                <w:del w:id="6012" w:author="Fegie" w:date="2021-04-28T12:03:00Z"/>
                <w:rFonts w:ascii="標楷體" w:eastAsia="標楷體" w:hAnsi="標楷體"/>
                <w:strike/>
                <w:color w:val="FF0000"/>
                <w:rPrChange w:id="6013" w:author="88692" w:date="2020-06-18T10:29:00Z">
                  <w:rPr>
                    <w:del w:id="601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015" w:name="_Toc71197917"/>
            <w:bookmarkEnd w:id="6015"/>
          </w:p>
        </w:tc>
        <w:tc>
          <w:tcPr>
            <w:tcW w:w="1126" w:type="dxa"/>
          </w:tcPr>
          <w:p w14:paraId="63F3FBD9" w14:textId="052B9AB9" w:rsidR="00A4784A" w:rsidRPr="00FE67C3" w:rsidDel="009661CB" w:rsidRDefault="00A4784A" w:rsidP="004C47F9">
            <w:pPr>
              <w:rPr>
                <w:del w:id="6016" w:author="Fegie" w:date="2021-04-28T12:03:00Z"/>
                <w:rFonts w:ascii="標楷體" w:eastAsia="標楷體" w:hAnsi="標楷體"/>
                <w:strike/>
                <w:color w:val="FF0000"/>
                <w:rPrChange w:id="6017" w:author="88692" w:date="2020-06-18T10:29:00Z">
                  <w:rPr>
                    <w:del w:id="601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019" w:name="_Toc71197918"/>
            <w:bookmarkEnd w:id="6019"/>
          </w:p>
        </w:tc>
        <w:tc>
          <w:tcPr>
            <w:tcW w:w="660" w:type="dxa"/>
          </w:tcPr>
          <w:p w14:paraId="2211A2CE" w14:textId="74DB6E7D" w:rsidR="00A4784A" w:rsidRPr="00FE67C3" w:rsidDel="009661CB" w:rsidRDefault="00A4784A" w:rsidP="004C47F9">
            <w:pPr>
              <w:rPr>
                <w:del w:id="6020" w:author="Fegie" w:date="2021-04-28T12:03:00Z"/>
                <w:rFonts w:ascii="標楷體" w:eastAsia="標楷體" w:hAnsi="標楷體"/>
                <w:strike/>
                <w:color w:val="FF0000"/>
                <w:rPrChange w:id="6021" w:author="88692" w:date="2020-06-18T10:29:00Z">
                  <w:rPr>
                    <w:del w:id="602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023" w:name="_Toc71197919"/>
            <w:bookmarkEnd w:id="6023"/>
          </w:p>
        </w:tc>
        <w:tc>
          <w:tcPr>
            <w:tcW w:w="688" w:type="dxa"/>
          </w:tcPr>
          <w:p w14:paraId="199F6CB0" w14:textId="7E935E47" w:rsidR="00A4784A" w:rsidRPr="00FE67C3" w:rsidDel="009661CB" w:rsidRDefault="00A4784A" w:rsidP="004C47F9">
            <w:pPr>
              <w:rPr>
                <w:del w:id="6024" w:author="Fegie" w:date="2021-04-28T12:03:00Z"/>
                <w:rFonts w:ascii="標楷體" w:eastAsia="標楷體" w:hAnsi="標楷體"/>
                <w:strike/>
                <w:color w:val="FF0000"/>
                <w:rPrChange w:id="6025" w:author="88692" w:date="2020-06-18T10:29:00Z">
                  <w:rPr>
                    <w:del w:id="6026" w:author="Fegie" w:date="2021-04-28T12:03:00Z"/>
                    <w:rFonts w:ascii="標楷體" w:eastAsia="標楷體" w:hAnsi="標楷體"/>
                  </w:rPr>
                </w:rPrChange>
              </w:rPr>
            </w:pPr>
            <w:del w:id="6027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28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029" w:name="_Toc71197920"/>
              <w:bookmarkEnd w:id="6029"/>
            </w:del>
          </w:p>
        </w:tc>
        <w:tc>
          <w:tcPr>
            <w:tcW w:w="2925" w:type="dxa"/>
          </w:tcPr>
          <w:p w14:paraId="14196A17" w14:textId="69156499" w:rsidR="00A4784A" w:rsidRPr="00FE67C3" w:rsidDel="009661CB" w:rsidRDefault="00A4784A" w:rsidP="004C47F9">
            <w:pPr>
              <w:rPr>
                <w:del w:id="6030" w:author="Fegie" w:date="2021-04-28T12:03:00Z"/>
                <w:rFonts w:ascii="標楷體" w:eastAsia="標楷體" w:hAnsi="標楷體"/>
                <w:strike/>
                <w:color w:val="FF0000"/>
                <w:rPrChange w:id="6031" w:author="88692" w:date="2020-06-18T10:29:00Z">
                  <w:rPr>
                    <w:del w:id="6032" w:author="Fegie" w:date="2021-04-28T12:03:00Z"/>
                    <w:rFonts w:ascii="標楷體" w:eastAsia="標楷體" w:hAnsi="標楷體"/>
                  </w:rPr>
                </w:rPrChange>
              </w:rPr>
            </w:pPr>
            <w:del w:id="6033" w:author="Fegie" w:date="2021-04-28T12:03:00Z"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34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35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036" w:author="88692" w:date="2020-06-18T10:2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37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038" w:author="88692" w:date="2020-06-18T10:2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39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040" w:name="_Toc71197921"/>
              <w:bookmarkEnd w:id="6040"/>
            </w:del>
          </w:p>
        </w:tc>
        <w:bookmarkStart w:id="6041" w:name="_Toc71197922"/>
        <w:bookmarkEnd w:id="6041"/>
      </w:tr>
      <w:tr w:rsidR="00A4784A" w:rsidRPr="009B2BD3" w:rsidDel="009661CB" w14:paraId="1B982B5C" w14:textId="53DCCC09" w:rsidTr="00D17183">
        <w:trPr>
          <w:trHeight w:val="291"/>
          <w:jc w:val="center"/>
          <w:del w:id="6042" w:author="Fegie" w:date="2021-04-28T12:03:00Z"/>
        </w:trPr>
        <w:tc>
          <w:tcPr>
            <w:tcW w:w="556" w:type="dxa"/>
          </w:tcPr>
          <w:p w14:paraId="79566A2C" w14:textId="5AFC1FE4" w:rsidR="00A4784A" w:rsidRPr="009B2BD3" w:rsidDel="009661CB" w:rsidRDefault="00A4784A" w:rsidP="004C47F9">
            <w:pPr>
              <w:rPr>
                <w:del w:id="6043" w:author="Fegie" w:date="2021-04-28T12:03:00Z"/>
                <w:rFonts w:ascii="標楷體" w:eastAsia="標楷體" w:hAnsi="標楷體"/>
              </w:rPr>
            </w:pPr>
            <w:del w:id="604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3</w:delText>
              </w:r>
              <w:bookmarkStart w:id="6045" w:name="_Toc71197923"/>
              <w:bookmarkEnd w:id="6045"/>
            </w:del>
          </w:p>
        </w:tc>
        <w:tc>
          <w:tcPr>
            <w:tcW w:w="2116" w:type="dxa"/>
          </w:tcPr>
          <w:p w14:paraId="033420DC" w14:textId="7200498B" w:rsidR="00A4784A" w:rsidRPr="009B2BD3" w:rsidDel="009661CB" w:rsidRDefault="00A4784A" w:rsidP="004C47F9">
            <w:pPr>
              <w:rPr>
                <w:del w:id="6046" w:author="Fegie" w:date="2021-04-28T12:03:00Z"/>
                <w:rFonts w:ascii="標楷體" w:eastAsia="標楷體" w:hAnsi="標楷體"/>
              </w:rPr>
            </w:pPr>
            <w:del w:id="604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戶名</w:delText>
              </w:r>
            </w:del>
            <w:ins w:id="6048" w:author="88692" w:date="2020-06-18T10:28:00Z">
              <w:del w:id="6049" w:author="Fegie" w:date="2021-04-28T12:03:00Z">
                <w:r w:rsidR="00FE67C3" w:rsidRPr="00FE67C3" w:rsidDel="009661CB">
                  <w:rPr>
                    <w:rFonts w:ascii="標楷體" w:eastAsia="標楷體" w:hAnsi="標楷體"/>
                    <w:color w:val="FF0000"/>
                    <w:rPrChange w:id="6050" w:author="88692" w:date="2020-06-18T10:29:00Z">
                      <w:rPr>
                        <w:rFonts w:ascii="標楷體" w:eastAsia="標楷體" w:hAnsi="標楷體"/>
                      </w:rPr>
                    </w:rPrChange>
                  </w:rPr>
                  <w:delText>-變更</w:delText>
                </w:r>
              </w:del>
            </w:ins>
            <w:del w:id="605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    </w:delText>
              </w:r>
              <w:bookmarkStart w:id="6052" w:name="_Toc71197924"/>
              <w:bookmarkEnd w:id="6052"/>
            </w:del>
          </w:p>
        </w:tc>
        <w:tc>
          <w:tcPr>
            <w:tcW w:w="1296" w:type="dxa"/>
          </w:tcPr>
          <w:p w14:paraId="01DD499A" w14:textId="293C0E78" w:rsidR="00A4784A" w:rsidRPr="00A04243" w:rsidDel="009661CB" w:rsidRDefault="00A4784A" w:rsidP="00A4784A">
            <w:pPr>
              <w:rPr>
                <w:del w:id="6053" w:author="Fegie" w:date="2021-04-28T12:03:00Z"/>
                <w:rFonts w:ascii="標楷體" w:eastAsia="標楷體" w:hAnsi="標楷體"/>
              </w:rPr>
            </w:pPr>
            <w:del w:id="605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6055" w:name="_Toc71197925"/>
              <w:bookmarkEnd w:id="6055"/>
            </w:del>
          </w:p>
        </w:tc>
        <w:tc>
          <w:tcPr>
            <w:tcW w:w="1053" w:type="dxa"/>
          </w:tcPr>
          <w:p w14:paraId="215D5CD6" w14:textId="0003D2C9" w:rsidR="00A4784A" w:rsidRPr="009B2BD3" w:rsidDel="009661CB" w:rsidRDefault="00A4784A" w:rsidP="004C47F9">
            <w:pPr>
              <w:rPr>
                <w:del w:id="6056" w:author="Fegie" w:date="2021-04-28T12:03:00Z"/>
                <w:rFonts w:ascii="標楷體" w:eastAsia="標楷體" w:hAnsi="標楷體"/>
              </w:rPr>
            </w:pPr>
            <w:bookmarkStart w:id="6057" w:name="_Toc71197926"/>
            <w:bookmarkEnd w:id="6057"/>
          </w:p>
        </w:tc>
        <w:tc>
          <w:tcPr>
            <w:tcW w:w="1126" w:type="dxa"/>
          </w:tcPr>
          <w:p w14:paraId="15BF3796" w14:textId="2DBA1D8C" w:rsidR="00A4784A" w:rsidRPr="009B2BD3" w:rsidDel="009661CB" w:rsidRDefault="00A4784A" w:rsidP="004C47F9">
            <w:pPr>
              <w:rPr>
                <w:del w:id="6058" w:author="Fegie" w:date="2021-04-28T12:03:00Z"/>
                <w:rFonts w:ascii="標楷體" w:eastAsia="標楷體" w:hAnsi="標楷體"/>
              </w:rPr>
            </w:pPr>
            <w:bookmarkStart w:id="6059" w:name="_Toc71197927"/>
            <w:bookmarkEnd w:id="6059"/>
          </w:p>
        </w:tc>
        <w:tc>
          <w:tcPr>
            <w:tcW w:w="660" w:type="dxa"/>
          </w:tcPr>
          <w:p w14:paraId="63C42A04" w14:textId="580C4400" w:rsidR="00A4784A" w:rsidRPr="009B2BD3" w:rsidDel="009661CB" w:rsidRDefault="00A4784A" w:rsidP="004C47F9">
            <w:pPr>
              <w:rPr>
                <w:del w:id="6060" w:author="Fegie" w:date="2021-04-28T12:03:00Z"/>
                <w:rFonts w:ascii="標楷體" w:eastAsia="標楷體" w:hAnsi="標楷體"/>
              </w:rPr>
            </w:pPr>
            <w:bookmarkStart w:id="6061" w:name="_Toc71197928"/>
            <w:bookmarkEnd w:id="6061"/>
          </w:p>
        </w:tc>
        <w:tc>
          <w:tcPr>
            <w:tcW w:w="688" w:type="dxa"/>
          </w:tcPr>
          <w:p w14:paraId="778CC1F4" w14:textId="41FEBD05" w:rsidR="00A4784A" w:rsidRPr="009B2BD3" w:rsidDel="009661CB" w:rsidRDefault="00A4784A" w:rsidP="004C47F9">
            <w:pPr>
              <w:rPr>
                <w:del w:id="6062" w:author="Fegie" w:date="2021-04-28T12:03:00Z"/>
                <w:rFonts w:ascii="標楷體" w:eastAsia="標楷體" w:hAnsi="標楷體"/>
              </w:rPr>
            </w:pPr>
            <w:del w:id="606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64" w:name="_Toc71197929"/>
              <w:bookmarkEnd w:id="6064"/>
            </w:del>
          </w:p>
        </w:tc>
        <w:tc>
          <w:tcPr>
            <w:tcW w:w="2925" w:type="dxa"/>
          </w:tcPr>
          <w:p w14:paraId="6DF99A0F" w14:textId="49A82D40" w:rsidR="00A4784A" w:rsidRPr="009B2BD3" w:rsidDel="009661CB" w:rsidRDefault="00A4784A" w:rsidP="004C47F9">
            <w:pPr>
              <w:rPr>
                <w:del w:id="6065" w:author="Fegie" w:date="2021-04-28T12:03:00Z"/>
                <w:rFonts w:ascii="標楷體" w:eastAsia="標楷體" w:hAnsi="標楷體"/>
              </w:rPr>
            </w:pPr>
            <w:del w:id="606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67" w:name="_Toc71197930"/>
              <w:bookmarkEnd w:id="6067"/>
            </w:del>
          </w:p>
        </w:tc>
        <w:bookmarkStart w:id="6068" w:name="_Toc71197931"/>
        <w:bookmarkEnd w:id="6068"/>
      </w:tr>
      <w:tr w:rsidR="00A4784A" w:rsidRPr="009B2BD3" w:rsidDel="009661CB" w14:paraId="2FFACBFD" w14:textId="43056036" w:rsidTr="00D17183">
        <w:trPr>
          <w:trHeight w:val="291"/>
          <w:jc w:val="center"/>
          <w:del w:id="6069" w:author="Fegie" w:date="2021-04-28T12:03:00Z"/>
        </w:trPr>
        <w:tc>
          <w:tcPr>
            <w:tcW w:w="556" w:type="dxa"/>
          </w:tcPr>
          <w:p w14:paraId="37C43047" w14:textId="1CB1F518" w:rsidR="00A4784A" w:rsidRPr="009B2BD3" w:rsidDel="009661CB" w:rsidRDefault="00A4784A" w:rsidP="004C47F9">
            <w:pPr>
              <w:rPr>
                <w:del w:id="6070" w:author="Fegie" w:date="2021-04-28T12:03:00Z"/>
                <w:rFonts w:ascii="標楷體" w:eastAsia="標楷體" w:hAnsi="標楷體"/>
              </w:rPr>
            </w:pPr>
            <w:del w:id="607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4</w:delText>
              </w:r>
              <w:bookmarkStart w:id="6072" w:name="_Toc71197932"/>
              <w:bookmarkEnd w:id="6072"/>
            </w:del>
          </w:p>
        </w:tc>
        <w:tc>
          <w:tcPr>
            <w:tcW w:w="2116" w:type="dxa"/>
          </w:tcPr>
          <w:p w14:paraId="7C7CF50C" w14:textId="3230BBF1" w:rsidR="00A4784A" w:rsidRPr="009B2BD3" w:rsidDel="009661CB" w:rsidRDefault="00A4784A" w:rsidP="004C47F9">
            <w:pPr>
              <w:rPr>
                <w:del w:id="6073" w:author="Fegie" w:date="2021-04-28T12:03:00Z"/>
                <w:rFonts w:ascii="標楷體" w:eastAsia="標楷體" w:hAnsi="標楷體"/>
              </w:rPr>
            </w:pPr>
            <w:del w:id="607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出生年月日    </w:delText>
              </w:r>
              <w:bookmarkStart w:id="6075" w:name="_Toc71197933"/>
              <w:bookmarkEnd w:id="6075"/>
            </w:del>
          </w:p>
        </w:tc>
        <w:tc>
          <w:tcPr>
            <w:tcW w:w="1296" w:type="dxa"/>
          </w:tcPr>
          <w:p w14:paraId="60D1C4B8" w14:textId="25C7D430" w:rsidR="00A4784A" w:rsidRPr="00A04243" w:rsidDel="009661CB" w:rsidRDefault="00A4784A" w:rsidP="00A4784A">
            <w:pPr>
              <w:rPr>
                <w:del w:id="6076" w:author="Fegie" w:date="2021-04-28T12:03:00Z"/>
                <w:rFonts w:ascii="標楷體" w:eastAsia="標楷體" w:hAnsi="標楷體"/>
              </w:rPr>
            </w:pPr>
            <w:del w:id="607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6078" w:name="_Toc71197934"/>
              <w:bookmarkEnd w:id="6078"/>
            </w:del>
          </w:p>
        </w:tc>
        <w:tc>
          <w:tcPr>
            <w:tcW w:w="1053" w:type="dxa"/>
          </w:tcPr>
          <w:p w14:paraId="6A74AE51" w14:textId="7E23EBD5" w:rsidR="00A4784A" w:rsidRPr="009B2BD3" w:rsidDel="009661CB" w:rsidRDefault="00A4784A" w:rsidP="004C47F9">
            <w:pPr>
              <w:rPr>
                <w:del w:id="6079" w:author="Fegie" w:date="2021-04-28T12:03:00Z"/>
                <w:rFonts w:ascii="標楷體" w:eastAsia="標楷體" w:hAnsi="標楷體"/>
              </w:rPr>
            </w:pPr>
            <w:bookmarkStart w:id="6080" w:name="_Toc71197935"/>
            <w:bookmarkEnd w:id="6080"/>
          </w:p>
        </w:tc>
        <w:tc>
          <w:tcPr>
            <w:tcW w:w="1126" w:type="dxa"/>
          </w:tcPr>
          <w:p w14:paraId="195053B6" w14:textId="431B45A3" w:rsidR="00A4784A" w:rsidRPr="009B2BD3" w:rsidDel="009661CB" w:rsidRDefault="00A4784A" w:rsidP="004C47F9">
            <w:pPr>
              <w:rPr>
                <w:del w:id="6081" w:author="Fegie" w:date="2021-04-28T12:03:00Z"/>
                <w:rFonts w:ascii="標楷體" w:eastAsia="標楷體" w:hAnsi="標楷體"/>
              </w:rPr>
            </w:pPr>
            <w:bookmarkStart w:id="6082" w:name="_Toc71197936"/>
            <w:bookmarkEnd w:id="6082"/>
          </w:p>
        </w:tc>
        <w:tc>
          <w:tcPr>
            <w:tcW w:w="660" w:type="dxa"/>
          </w:tcPr>
          <w:p w14:paraId="39A83161" w14:textId="084B506A" w:rsidR="00A4784A" w:rsidRPr="009B2BD3" w:rsidDel="009661CB" w:rsidRDefault="00A4784A" w:rsidP="004C47F9">
            <w:pPr>
              <w:rPr>
                <w:del w:id="6083" w:author="Fegie" w:date="2021-04-28T12:03:00Z"/>
                <w:rFonts w:ascii="標楷體" w:eastAsia="標楷體" w:hAnsi="標楷體"/>
              </w:rPr>
            </w:pPr>
            <w:bookmarkStart w:id="6084" w:name="_Toc71197937"/>
            <w:bookmarkEnd w:id="6084"/>
          </w:p>
        </w:tc>
        <w:tc>
          <w:tcPr>
            <w:tcW w:w="688" w:type="dxa"/>
          </w:tcPr>
          <w:p w14:paraId="047B1BED" w14:textId="0162D506" w:rsidR="00A4784A" w:rsidRPr="009B2BD3" w:rsidDel="009661CB" w:rsidRDefault="00A4784A" w:rsidP="004C47F9">
            <w:pPr>
              <w:rPr>
                <w:del w:id="6085" w:author="Fegie" w:date="2021-04-28T12:03:00Z"/>
                <w:rFonts w:ascii="標楷體" w:eastAsia="標楷體" w:hAnsi="標楷體"/>
              </w:rPr>
            </w:pPr>
            <w:del w:id="608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87" w:name="_Toc71197938"/>
              <w:bookmarkEnd w:id="6087"/>
            </w:del>
          </w:p>
        </w:tc>
        <w:tc>
          <w:tcPr>
            <w:tcW w:w="2925" w:type="dxa"/>
          </w:tcPr>
          <w:p w14:paraId="01EB03BB" w14:textId="066A9C93" w:rsidR="00A4784A" w:rsidRPr="009B2BD3" w:rsidDel="009661CB" w:rsidRDefault="00A4784A" w:rsidP="004C47F9">
            <w:pPr>
              <w:rPr>
                <w:del w:id="6088" w:author="Fegie" w:date="2021-04-28T12:03:00Z"/>
                <w:rFonts w:ascii="標楷體" w:eastAsia="標楷體" w:hAnsi="標楷體"/>
              </w:rPr>
            </w:pPr>
            <w:del w:id="608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90" w:name="_Toc71197939"/>
              <w:bookmarkEnd w:id="6090"/>
            </w:del>
          </w:p>
        </w:tc>
        <w:bookmarkStart w:id="6091" w:name="_Toc71197940"/>
        <w:bookmarkEnd w:id="6091"/>
      </w:tr>
      <w:tr w:rsidR="00A4784A" w:rsidRPr="009B2BD3" w:rsidDel="009661CB" w14:paraId="6BBBAF49" w14:textId="0F57EBC7" w:rsidTr="00D17183">
        <w:trPr>
          <w:trHeight w:val="291"/>
          <w:jc w:val="center"/>
          <w:del w:id="6092" w:author="Fegie" w:date="2021-04-28T12:03:00Z"/>
        </w:trPr>
        <w:tc>
          <w:tcPr>
            <w:tcW w:w="556" w:type="dxa"/>
          </w:tcPr>
          <w:p w14:paraId="43708573" w14:textId="426AA044" w:rsidR="00A4784A" w:rsidRPr="009B2BD3" w:rsidDel="009661CB" w:rsidRDefault="00A4784A" w:rsidP="004C47F9">
            <w:pPr>
              <w:rPr>
                <w:del w:id="6093" w:author="Fegie" w:date="2021-04-28T12:03:00Z"/>
                <w:rFonts w:ascii="標楷體" w:eastAsia="標楷體" w:hAnsi="標楷體"/>
              </w:rPr>
            </w:pPr>
            <w:del w:id="609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6095" w:name="_Toc71197941"/>
              <w:bookmarkEnd w:id="6095"/>
            </w:del>
          </w:p>
        </w:tc>
        <w:tc>
          <w:tcPr>
            <w:tcW w:w="2116" w:type="dxa"/>
          </w:tcPr>
          <w:p w14:paraId="4EBC63C5" w14:textId="1AD6F38D" w:rsidR="00A4784A" w:rsidRPr="009B2BD3" w:rsidDel="009661CB" w:rsidRDefault="00A4784A" w:rsidP="004C47F9">
            <w:pPr>
              <w:rPr>
                <w:del w:id="6096" w:author="Fegie" w:date="2021-04-28T12:03:00Z"/>
                <w:rFonts w:ascii="標楷體" w:eastAsia="標楷體" w:hAnsi="標楷體"/>
              </w:rPr>
            </w:pPr>
            <w:del w:id="609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性別</w:delText>
              </w:r>
              <w:bookmarkStart w:id="6098" w:name="_Toc71197942"/>
              <w:bookmarkEnd w:id="6098"/>
            </w:del>
          </w:p>
        </w:tc>
        <w:tc>
          <w:tcPr>
            <w:tcW w:w="1296" w:type="dxa"/>
          </w:tcPr>
          <w:p w14:paraId="2C4C51FC" w14:textId="0F9F167A" w:rsidR="00A4784A" w:rsidRPr="00A04243" w:rsidDel="009661CB" w:rsidRDefault="00A4784A" w:rsidP="00A4784A">
            <w:pPr>
              <w:rPr>
                <w:del w:id="6099" w:author="Fegie" w:date="2021-04-28T12:03:00Z"/>
                <w:rFonts w:ascii="標楷體" w:eastAsia="標楷體" w:hAnsi="標楷體"/>
              </w:rPr>
            </w:pPr>
            <w:del w:id="610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101" w:name="_Toc71197943"/>
              <w:bookmarkEnd w:id="6101"/>
            </w:del>
          </w:p>
        </w:tc>
        <w:tc>
          <w:tcPr>
            <w:tcW w:w="1053" w:type="dxa"/>
          </w:tcPr>
          <w:p w14:paraId="06F20D16" w14:textId="652DEEB4" w:rsidR="00A4784A" w:rsidRPr="009B2BD3" w:rsidDel="009661CB" w:rsidRDefault="00A4784A" w:rsidP="004C47F9">
            <w:pPr>
              <w:rPr>
                <w:del w:id="6102" w:author="Fegie" w:date="2021-04-28T12:03:00Z"/>
                <w:rFonts w:ascii="標楷體" w:eastAsia="標楷體" w:hAnsi="標楷體"/>
              </w:rPr>
            </w:pPr>
            <w:bookmarkStart w:id="6103" w:name="_Toc71197944"/>
            <w:bookmarkEnd w:id="6103"/>
          </w:p>
        </w:tc>
        <w:tc>
          <w:tcPr>
            <w:tcW w:w="1126" w:type="dxa"/>
          </w:tcPr>
          <w:p w14:paraId="0EECC4FC" w14:textId="2E2B6BEC" w:rsidR="00A4784A" w:rsidRPr="009B2BD3" w:rsidDel="009661CB" w:rsidRDefault="00A4784A" w:rsidP="004C47F9">
            <w:pPr>
              <w:rPr>
                <w:del w:id="6104" w:author="Fegie" w:date="2021-04-28T12:03:00Z"/>
                <w:rFonts w:ascii="標楷體" w:eastAsia="標楷體" w:hAnsi="標楷體"/>
              </w:rPr>
            </w:pPr>
            <w:bookmarkStart w:id="6105" w:name="_Toc71197945"/>
            <w:bookmarkEnd w:id="6105"/>
          </w:p>
        </w:tc>
        <w:tc>
          <w:tcPr>
            <w:tcW w:w="660" w:type="dxa"/>
          </w:tcPr>
          <w:p w14:paraId="2C4DAFAB" w14:textId="52D8123A" w:rsidR="00A4784A" w:rsidRPr="009B2BD3" w:rsidDel="009661CB" w:rsidRDefault="00A4784A" w:rsidP="004C47F9">
            <w:pPr>
              <w:rPr>
                <w:del w:id="6106" w:author="Fegie" w:date="2021-04-28T12:03:00Z"/>
                <w:rFonts w:ascii="標楷體" w:eastAsia="標楷體" w:hAnsi="標楷體"/>
              </w:rPr>
            </w:pPr>
            <w:bookmarkStart w:id="6107" w:name="_Toc71197946"/>
            <w:bookmarkEnd w:id="6107"/>
          </w:p>
        </w:tc>
        <w:tc>
          <w:tcPr>
            <w:tcW w:w="688" w:type="dxa"/>
          </w:tcPr>
          <w:p w14:paraId="3B590ED5" w14:textId="24E1CFA3" w:rsidR="00A4784A" w:rsidRPr="009B2BD3" w:rsidDel="009661CB" w:rsidRDefault="00A4784A" w:rsidP="004C47F9">
            <w:pPr>
              <w:rPr>
                <w:del w:id="6108" w:author="Fegie" w:date="2021-04-28T12:03:00Z"/>
                <w:rFonts w:ascii="標楷體" w:eastAsia="標楷體" w:hAnsi="標楷體"/>
              </w:rPr>
            </w:pPr>
            <w:del w:id="610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10" w:name="_Toc71197947"/>
              <w:bookmarkEnd w:id="6110"/>
            </w:del>
          </w:p>
        </w:tc>
        <w:tc>
          <w:tcPr>
            <w:tcW w:w="2925" w:type="dxa"/>
          </w:tcPr>
          <w:p w14:paraId="629AE7CE" w14:textId="70CD4EE0" w:rsidR="00A4784A" w:rsidRPr="009B2BD3" w:rsidDel="009661CB" w:rsidRDefault="00A4784A" w:rsidP="004C47F9">
            <w:pPr>
              <w:rPr>
                <w:del w:id="6111" w:author="Fegie" w:date="2021-04-28T12:03:00Z"/>
                <w:rFonts w:ascii="標楷體" w:eastAsia="標楷體" w:hAnsi="標楷體"/>
              </w:rPr>
            </w:pPr>
            <w:del w:id="611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13" w:name="_Toc71197948"/>
              <w:bookmarkEnd w:id="6113"/>
            </w:del>
          </w:p>
        </w:tc>
        <w:bookmarkStart w:id="6114" w:name="_Toc71197949"/>
        <w:bookmarkEnd w:id="6114"/>
      </w:tr>
      <w:tr w:rsidR="00A4784A" w:rsidRPr="009B2BD3" w:rsidDel="009661CB" w14:paraId="3C3F6066" w14:textId="08C84B90" w:rsidTr="00D17183">
        <w:trPr>
          <w:trHeight w:val="291"/>
          <w:jc w:val="center"/>
          <w:del w:id="6115" w:author="Fegie" w:date="2021-04-28T12:03:00Z"/>
        </w:trPr>
        <w:tc>
          <w:tcPr>
            <w:tcW w:w="556" w:type="dxa"/>
          </w:tcPr>
          <w:p w14:paraId="1A40817A" w14:textId="12A7ADD4" w:rsidR="00A4784A" w:rsidRPr="009B2BD3" w:rsidDel="009661CB" w:rsidRDefault="00A4784A" w:rsidP="004C47F9">
            <w:pPr>
              <w:rPr>
                <w:del w:id="6116" w:author="Fegie" w:date="2021-04-28T12:03:00Z"/>
                <w:rFonts w:ascii="標楷體" w:eastAsia="標楷體" w:hAnsi="標楷體"/>
              </w:rPr>
            </w:pPr>
            <w:del w:id="611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6118" w:name="_Toc71197950"/>
              <w:bookmarkEnd w:id="6118"/>
            </w:del>
          </w:p>
        </w:tc>
        <w:tc>
          <w:tcPr>
            <w:tcW w:w="2116" w:type="dxa"/>
          </w:tcPr>
          <w:p w14:paraId="37B3E5D6" w14:textId="77658326" w:rsidR="00A4784A" w:rsidRPr="00CE781C" w:rsidDel="009661CB" w:rsidRDefault="00A4784A" w:rsidP="004C47F9">
            <w:pPr>
              <w:rPr>
                <w:del w:id="6119" w:author="Fegie" w:date="2021-04-28T12:03:00Z"/>
                <w:rFonts w:ascii="標楷體" w:eastAsia="標楷體" w:hAnsi="標楷體"/>
                <w:color w:val="FF0000"/>
              </w:rPr>
            </w:pPr>
            <w:del w:id="6120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6121" w:name="_Toc71197951"/>
              <w:bookmarkEnd w:id="6121"/>
            </w:del>
          </w:p>
        </w:tc>
        <w:tc>
          <w:tcPr>
            <w:tcW w:w="1296" w:type="dxa"/>
          </w:tcPr>
          <w:p w14:paraId="0B850548" w14:textId="4D93F9D8" w:rsidR="00A4784A" w:rsidRPr="00CE781C" w:rsidDel="009661CB" w:rsidRDefault="00A4784A" w:rsidP="004C47F9">
            <w:pPr>
              <w:rPr>
                <w:del w:id="6122" w:author="Fegie" w:date="2021-04-28T12:03:00Z"/>
                <w:rFonts w:ascii="標楷體" w:eastAsia="標楷體" w:hAnsi="標楷體"/>
                <w:color w:val="FF0000"/>
              </w:rPr>
            </w:pPr>
            <w:del w:id="612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6124" w:name="_Toc71197952"/>
              <w:bookmarkEnd w:id="6124"/>
            </w:del>
          </w:p>
        </w:tc>
        <w:tc>
          <w:tcPr>
            <w:tcW w:w="1053" w:type="dxa"/>
          </w:tcPr>
          <w:p w14:paraId="09285A06" w14:textId="40E4BC25" w:rsidR="00A4784A" w:rsidRPr="009B2BD3" w:rsidDel="009661CB" w:rsidRDefault="00A4784A" w:rsidP="004C47F9">
            <w:pPr>
              <w:rPr>
                <w:del w:id="6125" w:author="Fegie" w:date="2021-04-28T12:03:00Z"/>
                <w:rFonts w:ascii="標楷體" w:eastAsia="標楷體" w:hAnsi="標楷體"/>
              </w:rPr>
            </w:pPr>
            <w:bookmarkStart w:id="6126" w:name="_Toc71197953"/>
            <w:bookmarkEnd w:id="6126"/>
          </w:p>
        </w:tc>
        <w:tc>
          <w:tcPr>
            <w:tcW w:w="1126" w:type="dxa"/>
          </w:tcPr>
          <w:p w14:paraId="6C125ADD" w14:textId="40BAD941" w:rsidR="00A4784A" w:rsidRPr="009B2BD3" w:rsidDel="009661CB" w:rsidRDefault="00A4784A" w:rsidP="004C47F9">
            <w:pPr>
              <w:rPr>
                <w:del w:id="6127" w:author="Fegie" w:date="2021-04-28T12:03:00Z"/>
                <w:rFonts w:ascii="標楷體" w:eastAsia="標楷體" w:hAnsi="標楷體"/>
              </w:rPr>
            </w:pPr>
            <w:del w:id="612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6129" w:name="_Toc71197954"/>
              <w:bookmarkEnd w:id="6129"/>
            </w:del>
          </w:p>
        </w:tc>
        <w:tc>
          <w:tcPr>
            <w:tcW w:w="660" w:type="dxa"/>
          </w:tcPr>
          <w:p w14:paraId="1734C374" w14:textId="5B2D5E4A" w:rsidR="00A4784A" w:rsidRPr="009B2BD3" w:rsidDel="009661CB" w:rsidRDefault="00A4784A" w:rsidP="004C47F9">
            <w:pPr>
              <w:rPr>
                <w:del w:id="6130" w:author="Fegie" w:date="2021-04-28T12:03:00Z"/>
                <w:rFonts w:ascii="標楷體" w:eastAsia="標楷體" w:hAnsi="標楷體"/>
              </w:rPr>
            </w:pPr>
            <w:bookmarkStart w:id="6131" w:name="_Toc71197955"/>
            <w:bookmarkEnd w:id="6131"/>
          </w:p>
        </w:tc>
        <w:tc>
          <w:tcPr>
            <w:tcW w:w="688" w:type="dxa"/>
          </w:tcPr>
          <w:p w14:paraId="5E3AF3A8" w14:textId="3A202A9E" w:rsidR="00A4784A" w:rsidRPr="009B2BD3" w:rsidDel="009661CB" w:rsidRDefault="00A4784A" w:rsidP="004C47F9">
            <w:pPr>
              <w:rPr>
                <w:del w:id="6132" w:author="Fegie" w:date="2021-04-28T12:03:00Z"/>
                <w:rFonts w:ascii="標楷體" w:eastAsia="標楷體" w:hAnsi="標楷體"/>
              </w:rPr>
            </w:pPr>
            <w:del w:id="613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34" w:name="_Toc71197956"/>
              <w:bookmarkEnd w:id="6134"/>
            </w:del>
          </w:p>
        </w:tc>
        <w:tc>
          <w:tcPr>
            <w:tcW w:w="2925" w:type="dxa"/>
          </w:tcPr>
          <w:p w14:paraId="16A26EEB" w14:textId="13A8E234" w:rsidR="00A4784A" w:rsidRPr="009B2BD3" w:rsidDel="009661CB" w:rsidRDefault="00A4784A" w:rsidP="004C47F9">
            <w:pPr>
              <w:rPr>
                <w:del w:id="6135" w:author="Fegie" w:date="2021-04-28T12:03:00Z"/>
                <w:rFonts w:ascii="標楷體" w:eastAsia="標楷體" w:hAnsi="標楷體"/>
              </w:rPr>
            </w:pPr>
            <w:del w:id="613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37" w:name="_Toc71197957"/>
              <w:bookmarkEnd w:id="6137"/>
            </w:del>
          </w:p>
          <w:p w14:paraId="7085DCA6" w14:textId="1AD51AFD" w:rsidR="00A4784A" w:rsidRPr="009B2BD3" w:rsidDel="009661CB" w:rsidRDefault="0006376E" w:rsidP="004C47F9">
            <w:pPr>
              <w:rPr>
                <w:del w:id="6138" w:author="Fegie" w:date="2021-04-28T12:03:00Z"/>
                <w:rFonts w:ascii="標楷體" w:eastAsia="標楷體" w:hAnsi="標楷體"/>
              </w:rPr>
            </w:pPr>
            <w:del w:id="613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6140" w:name="_Toc71197958"/>
              <w:bookmarkEnd w:id="6140"/>
            </w:del>
          </w:p>
          <w:p w14:paraId="5A6EBDBF" w14:textId="22873F9D" w:rsidR="00A4784A" w:rsidRPr="009B2BD3" w:rsidDel="009661CB" w:rsidRDefault="0006376E" w:rsidP="004C47F9">
            <w:pPr>
              <w:rPr>
                <w:del w:id="6141" w:author="Fegie" w:date="2021-04-28T12:03:00Z"/>
                <w:rFonts w:ascii="標楷體" w:eastAsia="標楷體" w:hAnsi="標楷體"/>
              </w:rPr>
            </w:pPr>
            <w:del w:id="614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6143" w:name="_Toc71197959"/>
              <w:bookmarkEnd w:id="6143"/>
            </w:del>
          </w:p>
          <w:p w14:paraId="65722286" w14:textId="3E1BE9AB" w:rsidR="00A4784A" w:rsidRPr="009B2BD3" w:rsidDel="009661CB" w:rsidRDefault="0006376E" w:rsidP="004C47F9">
            <w:pPr>
              <w:rPr>
                <w:del w:id="6144" w:author="Fegie" w:date="2021-04-28T12:03:00Z"/>
                <w:rFonts w:ascii="標楷體" w:eastAsia="標楷體" w:hAnsi="標楷體"/>
              </w:rPr>
            </w:pPr>
            <w:del w:id="614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6146" w:name="_Toc71197960"/>
              <w:bookmarkEnd w:id="6146"/>
            </w:del>
          </w:p>
          <w:p w14:paraId="66A35C39" w14:textId="65C394EE" w:rsidR="00A4784A" w:rsidRPr="009B2BD3" w:rsidDel="009661CB" w:rsidRDefault="0006376E" w:rsidP="004C47F9">
            <w:pPr>
              <w:rPr>
                <w:del w:id="6147" w:author="Fegie" w:date="2021-04-28T12:03:00Z"/>
                <w:rFonts w:ascii="標楷體" w:eastAsia="標楷體" w:hAnsi="標楷體"/>
              </w:rPr>
            </w:pPr>
            <w:del w:id="6148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6149" w:name="_Toc71197961"/>
              <w:bookmarkEnd w:id="6149"/>
            </w:del>
          </w:p>
          <w:p w14:paraId="2415E5FA" w14:textId="66EFD059" w:rsidR="00A4784A" w:rsidRPr="009B2BD3" w:rsidDel="009661CB" w:rsidRDefault="0006376E" w:rsidP="004C47F9">
            <w:pPr>
              <w:rPr>
                <w:del w:id="6150" w:author="Fegie" w:date="2021-04-28T12:03:00Z"/>
                <w:rFonts w:ascii="標楷體" w:eastAsia="標楷體" w:hAnsi="標楷體"/>
              </w:rPr>
            </w:pPr>
            <w:del w:id="615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6152" w:name="_Toc71197962"/>
              <w:bookmarkEnd w:id="6152"/>
            </w:del>
          </w:p>
          <w:p w14:paraId="7724778A" w14:textId="3319AD7E" w:rsidR="00A4784A" w:rsidRPr="009B2BD3" w:rsidDel="009661CB" w:rsidRDefault="0006376E" w:rsidP="004C47F9">
            <w:pPr>
              <w:rPr>
                <w:del w:id="6153" w:author="Fegie" w:date="2021-04-28T12:03:00Z"/>
                <w:rFonts w:ascii="標楷體" w:eastAsia="標楷體" w:hAnsi="標楷體"/>
              </w:rPr>
            </w:pPr>
            <w:del w:id="615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6155" w:name="_Toc71197963"/>
              <w:bookmarkEnd w:id="6155"/>
            </w:del>
          </w:p>
          <w:p w14:paraId="4D0AF386" w14:textId="4F70024C" w:rsidR="00A4784A" w:rsidRPr="009B2BD3" w:rsidDel="009661CB" w:rsidRDefault="0006376E" w:rsidP="004C47F9">
            <w:pPr>
              <w:rPr>
                <w:del w:id="6156" w:author="Fegie" w:date="2021-04-28T12:03:00Z"/>
                <w:rFonts w:ascii="標楷體" w:eastAsia="標楷體" w:hAnsi="標楷體"/>
              </w:rPr>
            </w:pPr>
            <w:del w:id="615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6158" w:name="_Toc71197964"/>
              <w:bookmarkEnd w:id="6158"/>
            </w:del>
          </w:p>
          <w:p w14:paraId="382D4867" w14:textId="1A67522D" w:rsidR="00A4784A" w:rsidRPr="009B2BD3" w:rsidDel="009661CB" w:rsidRDefault="0006376E" w:rsidP="004C47F9">
            <w:pPr>
              <w:rPr>
                <w:del w:id="6159" w:author="Fegie" w:date="2021-04-28T12:03:00Z"/>
                <w:rFonts w:ascii="標楷體" w:eastAsia="標楷體" w:hAnsi="標楷體"/>
              </w:rPr>
            </w:pPr>
            <w:del w:id="6160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6161" w:name="_Toc71197965"/>
              <w:bookmarkEnd w:id="6161"/>
            </w:del>
          </w:p>
        </w:tc>
        <w:bookmarkStart w:id="6162" w:name="_Toc71197966"/>
        <w:bookmarkEnd w:id="6162"/>
      </w:tr>
      <w:tr w:rsidR="00A4784A" w:rsidRPr="009B2BD3" w:rsidDel="009661CB" w14:paraId="44CB6B23" w14:textId="49FAD959" w:rsidTr="00D17183">
        <w:trPr>
          <w:trHeight w:val="291"/>
          <w:jc w:val="center"/>
          <w:del w:id="6163" w:author="Fegie" w:date="2021-04-28T12:03:00Z"/>
        </w:trPr>
        <w:tc>
          <w:tcPr>
            <w:tcW w:w="556" w:type="dxa"/>
          </w:tcPr>
          <w:p w14:paraId="6661FFBF" w14:textId="46662995" w:rsidR="00A4784A" w:rsidRPr="009B2BD3" w:rsidDel="009661CB" w:rsidRDefault="00A4784A" w:rsidP="004C47F9">
            <w:pPr>
              <w:rPr>
                <w:del w:id="6164" w:author="Fegie" w:date="2021-04-28T12:03:00Z"/>
                <w:rFonts w:ascii="標楷體" w:eastAsia="標楷體" w:hAnsi="標楷體"/>
              </w:rPr>
            </w:pPr>
            <w:del w:id="61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6166" w:name="_Toc71197967"/>
              <w:bookmarkEnd w:id="6166"/>
            </w:del>
          </w:p>
        </w:tc>
        <w:tc>
          <w:tcPr>
            <w:tcW w:w="2116" w:type="dxa"/>
          </w:tcPr>
          <w:p w14:paraId="589D224B" w14:textId="2AF72DB3" w:rsidR="00A4784A" w:rsidRPr="009B2BD3" w:rsidDel="009661CB" w:rsidRDefault="00A4784A" w:rsidP="004C47F9">
            <w:pPr>
              <w:rPr>
                <w:del w:id="6167" w:author="Fegie" w:date="2021-04-28T12:03:00Z"/>
                <w:rFonts w:ascii="標楷體" w:eastAsia="標楷體" w:hAnsi="標楷體"/>
              </w:rPr>
            </w:pPr>
            <w:del w:id="616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行業別      </w:delText>
              </w:r>
              <w:bookmarkStart w:id="6169" w:name="_Toc71197968"/>
              <w:bookmarkEnd w:id="6169"/>
            </w:del>
          </w:p>
        </w:tc>
        <w:tc>
          <w:tcPr>
            <w:tcW w:w="1296" w:type="dxa"/>
          </w:tcPr>
          <w:p w14:paraId="1F398445" w14:textId="242F0C91" w:rsidR="00A4784A" w:rsidRPr="00A04243" w:rsidDel="009661CB" w:rsidRDefault="00A4784A" w:rsidP="00A4784A">
            <w:pPr>
              <w:rPr>
                <w:del w:id="6170" w:author="Fegie" w:date="2021-04-28T12:03:00Z"/>
                <w:rFonts w:ascii="標楷體" w:eastAsia="標楷體" w:hAnsi="標楷體"/>
              </w:rPr>
            </w:pPr>
            <w:del w:id="617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6172" w:name="_Toc71197969"/>
              <w:bookmarkEnd w:id="6172"/>
            </w:del>
          </w:p>
        </w:tc>
        <w:tc>
          <w:tcPr>
            <w:tcW w:w="1053" w:type="dxa"/>
          </w:tcPr>
          <w:p w14:paraId="7C94098E" w14:textId="3C01EDAB" w:rsidR="00A4784A" w:rsidRPr="009B2BD3" w:rsidDel="009661CB" w:rsidRDefault="00A4784A" w:rsidP="004C47F9">
            <w:pPr>
              <w:rPr>
                <w:del w:id="6173" w:author="Fegie" w:date="2021-04-28T12:03:00Z"/>
                <w:rFonts w:ascii="標楷體" w:eastAsia="標楷體" w:hAnsi="標楷體"/>
              </w:rPr>
            </w:pPr>
            <w:bookmarkStart w:id="6174" w:name="_Toc71197970"/>
            <w:bookmarkEnd w:id="6174"/>
          </w:p>
        </w:tc>
        <w:tc>
          <w:tcPr>
            <w:tcW w:w="1126" w:type="dxa"/>
          </w:tcPr>
          <w:p w14:paraId="563F7928" w14:textId="31078E8A" w:rsidR="00A4784A" w:rsidRPr="009B2BD3" w:rsidDel="009661CB" w:rsidRDefault="00A4784A" w:rsidP="004C47F9">
            <w:pPr>
              <w:rPr>
                <w:del w:id="6175" w:author="Fegie" w:date="2021-04-28T12:03:00Z"/>
                <w:rFonts w:ascii="標楷體" w:eastAsia="標楷體" w:hAnsi="標楷體"/>
              </w:rPr>
            </w:pPr>
            <w:bookmarkStart w:id="6176" w:name="_Toc71197971"/>
            <w:bookmarkEnd w:id="6176"/>
          </w:p>
        </w:tc>
        <w:tc>
          <w:tcPr>
            <w:tcW w:w="660" w:type="dxa"/>
          </w:tcPr>
          <w:p w14:paraId="5C17D503" w14:textId="09F420AC" w:rsidR="00A4784A" w:rsidRPr="009B2BD3" w:rsidDel="009661CB" w:rsidRDefault="00A4784A" w:rsidP="004C47F9">
            <w:pPr>
              <w:rPr>
                <w:del w:id="6177" w:author="Fegie" w:date="2021-04-28T12:03:00Z"/>
                <w:rFonts w:ascii="標楷體" w:eastAsia="標楷體" w:hAnsi="標楷體"/>
              </w:rPr>
            </w:pPr>
            <w:bookmarkStart w:id="6178" w:name="_Toc71197972"/>
            <w:bookmarkEnd w:id="6178"/>
          </w:p>
        </w:tc>
        <w:tc>
          <w:tcPr>
            <w:tcW w:w="688" w:type="dxa"/>
          </w:tcPr>
          <w:p w14:paraId="1953B9FF" w14:textId="1C4ECE72" w:rsidR="00A4784A" w:rsidRPr="009B2BD3" w:rsidDel="009661CB" w:rsidRDefault="00A4784A" w:rsidP="004C47F9">
            <w:pPr>
              <w:rPr>
                <w:del w:id="6179" w:author="Fegie" w:date="2021-04-28T12:03:00Z"/>
                <w:rFonts w:ascii="標楷體" w:eastAsia="標楷體" w:hAnsi="標楷體"/>
              </w:rPr>
            </w:pPr>
            <w:del w:id="61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81" w:name="_Toc71197973"/>
              <w:bookmarkEnd w:id="6181"/>
            </w:del>
          </w:p>
        </w:tc>
        <w:tc>
          <w:tcPr>
            <w:tcW w:w="2925" w:type="dxa"/>
          </w:tcPr>
          <w:p w14:paraId="3C132050" w14:textId="3AD9A0CE" w:rsidR="00A4784A" w:rsidRPr="009B2BD3" w:rsidDel="009661CB" w:rsidRDefault="00A4784A" w:rsidP="004C47F9">
            <w:pPr>
              <w:rPr>
                <w:del w:id="6182" w:author="Fegie" w:date="2021-04-28T12:03:00Z"/>
                <w:rFonts w:ascii="標楷體" w:eastAsia="標楷體" w:hAnsi="標楷體"/>
              </w:rPr>
            </w:pPr>
            <w:del w:id="618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84" w:name="_Toc71197974"/>
              <w:bookmarkEnd w:id="6184"/>
            </w:del>
          </w:p>
        </w:tc>
        <w:bookmarkStart w:id="6185" w:name="_Toc71197975"/>
        <w:bookmarkEnd w:id="6185"/>
      </w:tr>
      <w:tr w:rsidR="00A4784A" w:rsidRPr="009B2BD3" w:rsidDel="009661CB" w14:paraId="5BB2D391" w14:textId="7255C90F" w:rsidTr="00D17183">
        <w:trPr>
          <w:trHeight w:val="291"/>
          <w:jc w:val="center"/>
          <w:del w:id="6186" w:author="Fegie" w:date="2021-04-28T12:03:00Z"/>
        </w:trPr>
        <w:tc>
          <w:tcPr>
            <w:tcW w:w="556" w:type="dxa"/>
          </w:tcPr>
          <w:p w14:paraId="4ADA01E5" w14:textId="084D1EBA" w:rsidR="00A4784A" w:rsidRPr="009B2BD3" w:rsidDel="009661CB" w:rsidRDefault="00A4784A" w:rsidP="004C47F9">
            <w:pPr>
              <w:rPr>
                <w:del w:id="6187" w:author="Fegie" w:date="2021-04-28T12:03:00Z"/>
                <w:rFonts w:ascii="標楷體" w:eastAsia="標楷體" w:hAnsi="標楷體"/>
              </w:rPr>
            </w:pPr>
            <w:del w:id="618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8</w:delText>
              </w:r>
              <w:bookmarkStart w:id="6189" w:name="_Toc71197976"/>
              <w:bookmarkEnd w:id="6189"/>
            </w:del>
          </w:p>
        </w:tc>
        <w:tc>
          <w:tcPr>
            <w:tcW w:w="2116" w:type="dxa"/>
          </w:tcPr>
          <w:p w14:paraId="2887826A" w14:textId="4FE3F352" w:rsidR="00A4784A" w:rsidRPr="009B2BD3" w:rsidDel="009661CB" w:rsidRDefault="00A4784A" w:rsidP="004C47F9">
            <w:pPr>
              <w:rPr>
                <w:del w:id="6190" w:author="Fegie" w:date="2021-04-28T12:03:00Z"/>
                <w:rFonts w:ascii="標楷體" w:eastAsia="標楷體" w:hAnsi="標楷體"/>
              </w:rPr>
            </w:pPr>
            <w:del w:id="619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6192" w:name="_Toc71197977"/>
              <w:bookmarkEnd w:id="6192"/>
            </w:del>
          </w:p>
        </w:tc>
        <w:tc>
          <w:tcPr>
            <w:tcW w:w="1296" w:type="dxa"/>
          </w:tcPr>
          <w:p w14:paraId="71A2D646" w14:textId="036E6AE9" w:rsidR="00A4784A" w:rsidRPr="00A04243" w:rsidDel="009661CB" w:rsidRDefault="00A4784A" w:rsidP="00A4784A">
            <w:pPr>
              <w:rPr>
                <w:del w:id="6193" w:author="Fegie" w:date="2021-04-28T12:03:00Z"/>
                <w:rFonts w:ascii="標楷體" w:eastAsia="標楷體" w:hAnsi="標楷體"/>
              </w:rPr>
            </w:pPr>
            <w:del w:id="619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6195" w:name="_Toc71197978"/>
              <w:bookmarkEnd w:id="6195"/>
            </w:del>
          </w:p>
        </w:tc>
        <w:tc>
          <w:tcPr>
            <w:tcW w:w="1053" w:type="dxa"/>
          </w:tcPr>
          <w:p w14:paraId="0F033D5C" w14:textId="3E08157B" w:rsidR="00A4784A" w:rsidRPr="009B2BD3" w:rsidDel="009661CB" w:rsidRDefault="00A4784A" w:rsidP="004C47F9">
            <w:pPr>
              <w:rPr>
                <w:del w:id="6196" w:author="Fegie" w:date="2021-04-28T12:03:00Z"/>
                <w:rFonts w:ascii="標楷體" w:eastAsia="標楷體" w:hAnsi="標楷體"/>
                <w:color w:val="FF0000"/>
              </w:rPr>
            </w:pPr>
            <w:bookmarkStart w:id="6197" w:name="_Toc71197979"/>
            <w:bookmarkEnd w:id="6197"/>
          </w:p>
        </w:tc>
        <w:tc>
          <w:tcPr>
            <w:tcW w:w="1126" w:type="dxa"/>
          </w:tcPr>
          <w:p w14:paraId="0A55A4B4" w14:textId="70FEEBBD" w:rsidR="00A4784A" w:rsidRPr="009B2BD3" w:rsidDel="009661CB" w:rsidRDefault="00A4784A" w:rsidP="004C47F9">
            <w:pPr>
              <w:rPr>
                <w:del w:id="6198" w:author="Fegie" w:date="2021-04-28T12:03:00Z"/>
                <w:rFonts w:ascii="標楷體" w:eastAsia="標楷體" w:hAnsi="標楷體"/>
              </w:rPr>
            </w:pPr>
            <w:del w:id="619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6200" w:name="_Toc71197980"/>
              <w:bookmarkEnd w:id="6200"/>
            </w:del>
          </w:p>
        </w:tc>
        <w:tc>
          <w:tcPr>
            <w:tcW w:w="660" w:type="dxa"/>
          </w:tcPr>
          <w:p w14:paraId="129C3C4D" w14:textId="7EA69769" w:rsidR="00A4784A" w:rsidRPr="009B2BD3" w:rsidDel="009661CB" w:rsidRDefault="00A4784A" w:rsidP="004C47F9">
            <w:pPr>
              <w:rPr>
                <w:del w:id="6201" w:author="Fegie" w:date="2021-04-28T12:03:00Z"/>
                <w:rFonts w:ascii="標楷體" w:eastAsia="標楷體" w:hAnsi="標楷體"/>
              </w:rPr>
            </w:pPr>
            <w:bookmarkStart w:id="6202" w:name="_Toc71197981"/>
            <w:bookmarkEnd w:id="6202"/>
          </w:p>
        </w:tc>
        <w:tc>
          <w:tcPr>
            <w:tcW w:w="688" w:type="dxa"/>
          </w:tcPr>
          <w:p w14:paraId="0EC1FE36" w14:textId="4DD718CE" w:rsidR="00A4784A" w:rsidRPr="009B2BD3" w:rsidDel="009661CB" w:rsidRDefault="00A4784A" w:rsidP="004C47F9">
            <w:pPr>
              <w:rPr>
                <w:del w:id="6203" w:author="Fegie" w:date="2021-04-28T12:03:00Z"/>
                <w:rFonts w:ascii="標楷體" w:eastAsia="標楷體" w:hAnsi="標楷體"/>
              </w:rPr>
            </w:pPr>
            <w:del w:id="620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05" w:name="_Toc71197982"/>
              <w:bookmarkEnd w:id="6205"/>
            </w:del>
          </w:p>
        </w:tc>
        <w:tc>
          <w:tcPr>
            <w:tcW w:w="2925" w:type="dxa"/>
          </w:tcPr>
          <w:p w14:paraId="434225D9" w14:textId="4811EA49" w:rsidR="00A4784A" w:rsidRPr="009B2BD3" w:rsidDel="009661CB" w:rsidRDefault="00A4784A" w:rsidP="004C47F9">
            <w:pPr>
              <w:rPr>
                <w:del w:id="6206" w:author="Fegie" w:date="2021-04-28T12:03:00Z"/>
                <w:rFonts w:ascii="標楷體" w:eastAsia="標楷體" w:hAnsi="標楷體"/>
              </w:rPr>
            </w:pPr>
            <w:del w:id="62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08" w:name="_Toc71197983"/>
              <w:bookmarkEnd w:id="6208"/>
            </w:del>
          </w:p>
        </w:tc>
        <w:bookmarkStart w:id="6209" w:name="_Toc71197984"/>
        <w:bookmarkEnd w:id="6209"/>
      </w:tr>
      <w:tr w:rsidR="00A4784A" w:rsidRPr="009B2BD3" w:rsidDel="009661CB" w14:paraId="5CDA2489" w14:textId="04BB10C3" w:rsidTr="00D17183">
        <w:trPr>
          <w:trHeight w:val="291"/>
          <w:jc w:val="center"/>
          <w:del w:id="6210" w:author="Fegie" w:date="2021-04-28T12:03:00Z"/>
        </w:trPr>
        <w:tc>
          <w:tcPr>
            <w:tcW w:w="556" w:type="dxa"/>
          </w:tcPr>
          <w:p w14:paraId="766B446E" w14:textId="439BBA12" w:rsidR="00A4784A" w:rsidRPr="009B2BD3" w:rsidDel="009661CB" w:rsidRDefault="00A4784A" w:rsidP="004C47F9">
            <w:pPr>
              <w:rPr>
                <w:del w:id="6211" w:author="Fegie" w:date="2021-04-28T12:03:00Z"/>
                <w:rFonts w:ascii="標楷體" w:eastAsia="標楷體" w:hAnsi="標楷體"/>
              </w:rPr>
            </w:pPr>
            <w:del w:id="621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9</w:delText>
              </w:r>
              <w:bookmarkStart w:id="6213" w:name="_Toc71197985"/>
              <w:bookmarkEnd w:id="6213"/>
            </w:del>
          </w:p>
        </w:tc>
        <w:tc>
          <w:tcPr>
            <w:tcW w:w="2116" w:type="dxa"/>
          </w:tcPr>
          <w:p w14:paraId="0C2D193D" w14:textId="106AD6B4" w:rsidR="00A4784A" w:rsidRPr="009B2BD3" w:rsidDel="009661CB" w:rsidRDefault="00A4784A" w:rsidP="004C47F9">
            <w:pPr>
              <w:rPr>
                <w:del w:id="6214" w:author="Fegie" w:date="2021-04-28T12:03:00Z"/>
                <w:rFonts w:ascii="標楷體" w:eastAsia="標楷體" w:hAnsi="標楷體"/>
              </w:rPr>
            </w:pPr>
            <w:del w:id="621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配偶</w:delText>
              </w:r>
              <w:r w:rsidR="00716B9A"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6216" w:name="_Toc71197986"/>
              <w:bookmarkEnd w:id="6216"/>
            </w:del>
          </w:p>
        </w:tc>
        <w:tc>
          <w:tcPr>
            <w:tcW w:w="1296" w:type="dxa"/>
          </w:tcPr>
          <w:p w14:paraId="392DF494" w14:textId="49252226" w:rsidR="00A4784A" w:rsidRPr="00A04243" w:rsidDel="009661CB" w:rsidRDefault="00A4784A" w:rsidP="00A4784A">
            <w:pPr>
              <w:rPr>
                <w:del w:id="6217" w:author="Fegie" w:date="2021-04-28T12:03:00Z"/>
                <w:rFonts w:ascii="標楷體" w:eastAsia="標楷體" w:hAnsi="標楷體"/>
              </w:rPr>
            </w:pPr>
            <w:del w:id="621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6219" w:name="_Toc71197987"/>
              <w:bookmarkEnd w:id="6219"/>
            </w:del>
          </w:p>
        </w:tc>
        <w:tc>
          <w:tcPr>
            <w:tcW w:w="1053" w:type="dxa"/>
          </w:tcPr>
          <w:p w14:paraId="330CAD2E" w14:textId="309BEBA4" w:rsidR="00A4784A" w:rsidRPr="009B2BD3" w:rsidDel="009661CB" w:rsidRDefault="00A4784A" w:rsidP="004C47F9">
            <w:pPr>
              <w:rPr>
                <w:del w:id="6220" w:author="Fegie" w:date="2021-04-28T12:03:00Z"/>
                <w:rFonts w:ascii="標楷體" w:eastAsia="標楷體" w:hAnsi="標楷體"/>
              </w:rPr>
            </w:pPr>
            <w:bookmarkStart w:id="6221" w:name="_Toc71197988"/>
            <w:bookmarkEnd w:id="6221"/>
          </w:p>
        </w:tc>
        <w:tc>
          <w:tcPr>
            <w:tcW w:w="1126" w:type="dxa"/>
          </w:tcPr>
          <w:p w14:paraId="085C8845" w14:textId="68ABB244" w:rsidR="00A4784A" w:rsidRPr="009B2BD3" w:rsidDel="009661CB" w:rsidRDefault="00A4784A" w:rsidP="004C47F9">
            <w:pPr>
              <w:rPr>
                <w:del w:id="6222" w:author="Fegie" w:date="2021-04-28T12:03:00Z"/>
                <w:rFonts w:ascii="標楷體" w:eastAsia="標楷體" w:hAnsi="標楷體"/>
              </w:rPr>
            </w:pPr>
            <w:bookmarkStart w:id="6223" w:name="_Toc71197989"/>
            <w:bookmarkEnd w:id="6223"/>
          </w:p>
        </w:tc>
        <w:tc>
          <w:tcPr>
            <w:tcW w:w="660" w:type="dxa"/>
          </w:tcPr>
          <w:p w14:paraId="60E46846" w14:textId="1DE2C3AE" w:rsidR="00A4784A" w:rsidRPr="009B2BD3" w:rsidDel="009661CB" w:rsidRDefault="00A4784A" w:rsidP="004C47F9">
            <w:pPr>
              <w:rPr>
                <w:del w:id="6224" w:author="Fegie" w:date="2021-04-28T12:03:00Z"/>
                <w:rFonts w:ascii="標楷體" w:eastAsia="標楷體" w:hAnsi="標楷體"/>
              </w:rPr>
            </w:pPr>
            <w:bookmarkStart w:id="6225" w:name="_Toc71197990"/>
            <w:bookmarkEnd w:id="6225"/>
          </w:p>
        </w:tc>
        <w:tc>
          <w:tcPr>
            <w:tcW w:w="688" w:type="dxa"/>
          </w:tcPr>
          <w:p w14:paraId="358141E3" w14:textId="1A637AED" w:rsidR="00A4784A" w:rsidRPr="009B2BD3" w:rsidDel="009661CB" w:rsidRDefault="00A4784A" w:rsidP="004C47F9">
            <w:pPr>
              <w:rPr>
                <w:del w:id="6226" w:author="Fegie" w:date="2021-04-28T12:03:00Z"/>
                <w:rFonts w:ascii="標楷體" w:eastAsia="標楷體" w:hAnsi="標楷體"/>
              </w:rPr>
            </w:pPr>
            <w:del w:id="62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28" w:name="_Toc71197991"/>
              <w:bookmarkEnd w:id="6228"/>
            </w:del>
          </w:p>
        </w:tc>
        <w:tc>
          <w:tcPr>
            <w:tcW w:w="2925" w:type="dxa"/>
          </w:tcPr>
          <w:p w14:paraId="3AC96FFE" w14:textId="504F13E5" w:rsidR="00A4784A" w:rsidRPr="009B2BD3" w:rsidDel="009661CB" w:rsidRDefault="00A4784A" w:rsidP="004C47F9">
            <w:pPr>
              <w:rPr>
                <w:del w:id="6229" w:author="Fegie" w:date="2021-04-28T12:03:00Z"/>
                <w:rFonts w:ascii="標楷體" w:eastAsia="標楷體" w:hAnsi="標楷體"/>
              </w:rPr>
            </w:pPr>
            <w:del w:id="62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31" w:name="_Toc71197992"/>
              <w:bookmarkEnd w:id="6231"/>
            </w:del>
          </w:p>
        </w:tc>
        <w:bookmarkStart w:id="6232" w:name="_Toc71197993"/>
        <w:bookmarkEnd w:id="6232"/>
      </w:tr>
      <w:tr w:rsidR="00A4784A" w:rsidRPr="009B2BD3" w:rsidDel="009661CB" w14:paraId="125867E8" w14:textId="03D2C744" w:rsidTr="00D17183">
        <w:trPr>
          <w:trHeight w:val="291"/>
          <w:jc w:val="center"/>
          <w:del w:id="6233" w:author="Fegie" w:date="2021-04-28T12:03:00Z"/>
        </w:trPr>
        <w:tc>
          <w:tcPr>
            <w:tcW w:w="556" w:type="dxa"/>
          </w:tcPr>
          <w:p w14:paraId="37B87DA0" w14:textId="72509503" w:rsidR="00A4784A" w:rsidRPr="009B2BD3" w:rsidDel="009661CB" w:rsidRDefault="00A4784A" w:rsidP="004C47F9">
            <w:pPr>
              <w:rPr>
                <w:del w:id="6234" w:author="Fegie" w:date="2021-04-28T12:03:00Z"/>
                <w:rFonts w:ascii="標楷體" w:eastAsia="標楷體" w:hAnsi="標楷體"/>
              </w:rPr>
            </w:pPr>
            <w:del w:id="623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10</w:delText>
              </w:r>
              <w:bookmarkStart w:id="6236" w:name="_Toc71197994"/>
              <w:bookmarkEnd w:id="6236"/>
            </w:del>
          </w:p>
        </w:tc>
        <w:tc>
          <w:tcPr>
            <w:tcW w:w="2116" w:type="dxa"/>
          </w:tcPr>
          <w:p w14:paraId="3BB84582" w14:textId="1A71F4E0" w:rsidR="00A4784A" w:rsidRPr="009B2BD3" w:rsidDel="009661CB" w:rsidRDefault="00A4784A" w:rsidP="004C47F9">
            <w:pPr>
              <w:rPr>
                <w:del w:id="6237" w:author="Fegie" w:date="2021-04-28T12:03:00Z"/>
                <w:rFonts w:ascii="標楷體" w:eastAsia="標楷體" w:hAnsi="標楷體"/>
              </w:rPr>
            </w:pPr>
            <w:del w:id="623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配偶姓名  </w:delText>
              </w:r>
              <w:bookmarkStart w:id="6239" w:name="_Toc71197995"/>
              <w:bookmarkEnd w:id="6239"/>
            </w:del>
          </w:p>
        </w:tc>
        <w:tc>
          <w:tcPr>
            <w:tcW w:w="1296" w:type="dxa"/>
          </w:tcPr>
          <w:p w14:paraId="274F52A9" w14:textId="4B1AF492" w:rsidR="00A4784A" w:rsidRPr="00A04243" w:rsidDel="009661CB" w:rsidRDefault="00A4784A" w:rsidP="00A4784A">
            <w:pPr>
              <w:rPr>
                <w:del w:id="6240" w:author="Fegie" w:date="2021-04-28T12:03:00Z"/>
                <w:rFonts w:ascii="標楷體" w:eastAsia="標楷體" w:hAnsi="標楷體"/>
              </w:rPr>
            </w:pPr>
            <w:del w:id="624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X(14)</w:delText>
              </w:r>
              <w:bookmarkStart w:id="6242" w:name="_Toc71197996"/>
              <w:bookmarkEnd w:id="6242"/>
            </w:del>
          </w:p>
        </w:tc>
        <w:tc>
          <w:tcPr>
            <w:tcW w:w="1053" w:type="dxa"/>
          </w:tcPr>
          <w:p w14:paraId="2922ED58" w14:textId="64257042" w:rsidR="00A4784A" w:rsidRPr="009B2BD3" w:rsidDel="009661CB" w:rsidRDefault="00A4784A" w:rsidP="004C47F9">
            <w:pPr>
              <w:rPr>
                <w:del w:id="6243" w:author="Fegie" w:date="2021-04-28T12:03:00Z"/>
                <w:rFonts w:ascii="標楷體" w:eastAsia="標楷體" w:hAnsi="標楷體"/>
              </w:rPr>
            </w:pPr>
            <w:bookmarkStart w:id="6244" w:name="_Toc71197997"/>
            <w:bookmarkEnd w:id="6244"/>
          </w:p>
        </w:tc>
        <w:tc>
          <w:tcPr>
            <w:tcW w:w="1126" w:type="dxa"/>
          </w:tcPr>
          <w:p w14:paraId="3BF81B8A" w14:textId="0B509169" w:rsidR="00A4784A" w:rsidRPr="009B2BD3" w:rsidDel="009661CB" w:rsidRDefault="00A4784A" w:rsidP="004C47F9">
            <w:pPr>
              <w:rPr>
                <w:del w:id="6245" w:author="Fegie" w:date="2021-04-28T12:03:00Z"/>
                <w:rFonts w:ascii="標楷體" w:eastAsia="標楷體" w:hAnsi="標楷體"/>
              </w:rPr>
            </w:pPr>
            <w:bookmarkStart w:id="6246" w:name="_Toc71197998"/>
            <w:bookmarkEnd w:id="6246"/>
          </w:p>
        </w:tc>
        <w:tc>
          <w:tcPr>
            <w:tcW w:w="660" w:type="dxa"/>
          </w:tcPr>
          <w:p w14:paraId="38455D6B" w14:textId="2CE71F2B" w:rsidR="00A4784A" w:rsidRPr="009B2BD3" w:rsidDel="009661CB" w:rsidRDefault="00A4784A" w:rsidP="004C47F9">
            <w:pPr>
              <w:rPr>
                <w:del w:id="6247" w:author="Fegie" w:date="2021-04-28T12:03:00Z"/>
                <w:rFonts w:ascii="標楷體" w:eastAsia="標楷體" w:hAnsi="標楷體"/>
              </w:rPr>
            </w:pPr>
            <w:bookmarkStart w:id="6248" w:name="_Toc71197999"/>
            <w:bookmarkEnd w:id="6248"/>
          </w:p>
        </w:tc>
        <w:tc>
          <w:tcPr>
            <w:tcW w:w="688" w:type="dxa"/>
          </w:tcPr>
          <w:p w14:paraId="581D9501" w14:textId="526678FF" w:rsidR="00A4784A" w:rsidRPr="009B2BD3" w:rsidDel="009661CB" w:rsidRDefault="00A4784A" w:rsidP="004C47F9">
            <w:pPr>
              <w:rPr>
                <w:del w:id="6249" w:author="Fegie" w:date="2021-04-28T12:03:00Z"/>
                <w:rFonts w:ascii="標楷體" w:eastAsia="標楷體" w:hAnsi="標楷體"/>
              </w:rPr>
            </w:pPr>
            <w:del w:id="625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51" w:name="_Toc71198000"/>
              <w:bookmarkEnd w:id="6251"/>
            </w:del>
          </w:p>
        </w:tc>
        <w:tc>
          <w:tcPr>
            <w:tcW w:w="2925" w:type="dxa"/>
          </w:tcPr>
          <w:p w14:paraId="01EA3DFB" w14:textId="303BDE7A" w:rsidR="00A4784A" w:rsidRPr="009B2BD3" w:rsidDel="009661CB" w:rsidRDefault="00A4784A" w:rsidP="004C47F9">
            <w:pPr>
              <w:rPr>
                <w:del w:id="6252" w:author="Fegie" w:date="2021-04-28T12:03:00Z"/>
                <w:rFonts w:ascii="標楷體" w:eastAsia="標楷體" w:hAnsi="標楷體"/>
              </w:rPr>
            </w:pPr>
            <w:del w:id="625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54" w:name="_Toc71198001"/>
              <w:bookmarkEnd w:id="6254"/>
            </w:del>
          </w:p>
        </w:tc>
        <w:bookmarkStart w:id="6255" w:name="_Toc71198002"/>
        <w:bookmarkEnd w:id="6255"/>
      </w:tr>
      <w:tr w:rsidR="00677B9B" w:rsidRPr="00677B9B" w:rsidDel="009661CB" w14:paraId="1D81FE4A" w14:textId="017BAA14" w:rsidTr="00D17183">
        <w:trPr>
          <w:trHeight w:val="291"/>
          <w:jc w:val="center"/>
          <w:del w:id="6256" w:author="Fegie" w:date="2021-04-28T12:03:00Z"/>
        </w:trPr>
        <w:tc>
          <w:tcPr>
            <w:tcW w:w="556" w:type="dxa"/>
          </w:tcPr>
          <w:p w14:paraId="6496D8B8" w14:textId="6C640360" w:rsidR="00A4784A" w:rsidRPr="00677B9B" w:rsidDel="009661CB" w:rsidRDefault="00A4784A" w:rsidP="004C47F9">
            <w:pPr>
              <w:rPr>
                <w:del w:id="6257" w:author="Fegie" w:date="2021-04-28T12:03:00Z"/>
                <w:rFonts w:ascii="標楷體" w:eastAsia="標楷體" w:hAnsi="標楷體"/>
                <w:strike/>
                <w:color w:val="FF0000"/>
                <w:rPrChange w:id="6258" w:author="88692" w:date="2020-06-18T09:50:00Z">
                  <w:rPr>
                    <w:del w:id="6259" w:author="Fegie" w:date="2021-04-28T12:03:00Z"/>
                    <w:rFonts w:ascii="標楷體" w:eastAsia="標楷體" w:hAnsi="標楷體"/>
                  </w:rPr>
                </w:rPrChange>
              </w:rPr>
            </w:pPr>
            <w:del w:id="626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61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11</w:delText>
              </w:r>
              <w:bookmarkStart w:id="6262" w:name="_Toc71198003"/>
              <w:bookmarkEnd w:id="6262"/>
            </w:del>
          </w:p>
        </w:tc>
        <w:tc>
          <w:tcPr>
            <w:tcW w:w="2116" w:type="dxa"/>
          </w:tcPr>
          <w:p w14:paraId="0A04E67C" w14:textId="42903C16" w:rsidR="00A4784A" w:rsidRPr="00677B9B" w:rsidDel="009661CB" w:rsidRDefault="00A4784A" w:rsidP="004C47F9">
            <w:pPr>
              <w:rPr>
                <w:del w:id="6263" w:author="Fegie" w:date="2021-04-28T12:03:00Z"/>
                <w:rFonts w:ascii="標楷體" w:eastAsia="標楷體" w:hAnsi="標楷體"/>
                <w:strike/>
                <w:color w:val="FF0000"/>
                <w:rPrChange w:id="6264" w:author="88692" w:date="2020-06-18T09:50:00Z">
                  <w:rPr>
                    <w:del w:id="6265" w:author="Fegie" w:date="2021-04-28T12:03:00Z"/>
                    <w:rFonts w:ascii="標楷體" w:eastAsia="標楷體" w:hAnsi="標楷體"/>
                  </w:rPr>
                </w:rPrChange>
              </w:rPr>
            </w:pPr>
            <w:del w:id="6266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67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68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6269" w:name="_Toc71198004"/>
              <w:bookmarkEnd w:id="6269"/>
            </w:del>
          </w:p>
        </w:tc>
        <w:tc>
          <w:tcPr>
            <w:tcW w:w="1296" w:type="dxa"/>
          </w:tcPr>
          <w:p w14:paraId="790ADC24" w14:textId="56C324B1" w:rsidR="00A4784A" w:rsidRPr="00677B9B" w:rsidDel="009661CB" w:rsidRDefault="00A4784A" w:rsidP="00A4784A">
            <w:pPr>
              <w:rPr>
                <w:del w:id="6270" w:author="Fegie" w:date="2021-04-28T12:03:00Z"/>
                <w:rFonts w:ascii="標楷體" w:eastAsia="標楷體" w:hAnsi="標楷體"/>
                <w:strike/>
                <w:color w:val="FF0000"/>
                <w:rPrChange w:id="6271" w:author="88692" w:date="2020-06-18T09:50:00Z">
                  <w:rPr>
                    <w:del w:id="6272" w:author="Fegie" w:date="2021-04-28T12:03:00Z"/>
                    <w:rFonts w:ascii="標楷體" w:eastAsia="標楷體" w:hAnsi="標楷體"/>
                  </w:rPr>
                </w:rPrChange>
              </w:rPr>
            </w:pPr>
            <w:del w:id="627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74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6275" w:name="_Toc71198005"/>
              <w:bookmarkEnd w:id="6275"/>
            </w:del>
          </w:p>
        </w:tc>
        <w:tc>
          <w:tcPr>
            <w:tcW w:w="1053" w:type="dxa"/>
          </w:tcPr>
          <w:p w14:paraId="30AC3AA7" w14:textId="176378A3" w:rsidR="00A4784A" w:rsidRPr="00677B9B" w:rsidDel="009661CB" w:rsidRDefault="00A4784A" w:rsidP="004C47F9">
            <w:pPr>
              <w:rPr>
                <w:del w:id="6276" w:author="Fegie" w:date="2021-04-28T12:03:00Z"/>
                <w:rFonts w:ascii="標楷體" w:eastAsia="標楷體" w:hAnsi="標楷體"/>
                <w:strike/>
                <w:color w:val="FF0000"/>
                <w:rPrChange w:id="6277" w:author="88692" w:date="2020-06-18T09:50:00Z">
                  <w:rPr>
                    <w:del w:id="627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79" w:name="_Toc71198006"/>
            <w:bookmarkEnd w:id="6279"/>
          </w:p>
        </w:tc>
        <w:tc>
          <w:tcPr>
            <w:tcW w:w="1126" w:type="dxa"/>
          </w:tcPr>
          <w:p w14:paraId="5A52EFF5" w14:textId="5E17D2FD" w:rsidR="00A4784A" w:rsidRPr="00677B9B" w:rsidDel="009661CB" w:rsidRDefault="00A4784A" w:rsidP="004C47F9">
            <w:pPr>
              <w:rPr>
                <w:del w:id="6280" w:author="Fegie" w:date="2021-04-28T12:03:00Z"/>
                <w:rFonts w:ascii="標楷體" w:eastAsia="標楷體" w:hAnsi="標楷體"/>
                <w:strike/>
                <w:color w:val="FF0000"/>
                <w:rPrChange w:id="6281" w:author="88692" w:date="2020-06-18T09:50:00Z">
                  <w:rPr>
                    <w:del w:id="628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83" w:name="_Toc71198007"/>
            <w:bookmarkEnd w:id="6283"/>
          </w:p>
        </w:tc>
        <w:tc>
          <w:tcPr>
            <w:tcW w:w="660" w:type="dxa"/>
          </w:tcPr>
          <w:p w14:paraId="3ACC7B4C" w14:textId="53062294" w:rsidR="00A4784A" w:rsidRPr="00677B9B" w:rsidDel="009661CB" w:rsidRDefault="00A4784A" w:rsidP="004C47F9">
            <w:pPr>
              <w:rPr>
                <w:del w:id="6284" w:author="Fegie" w:date="2021-04-28T12:03:00Z"/>
                <w:rFonts w:ascii="標楷體" w:eastAsia="標楷體" w:hAnsi="標楷體"/>
                <w:strike/>
                <w:color w:val="FF0000"/>
                <w:rPrChange w:id="6285" w:author="88692" w:date="2020-06-18T09:50:00Z">
                  <w:rPr>
                    <w:del w:id="628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87" w:name="_Toc71198008"/>
            <w:bookmarkEnd w:id="6287"/>
          </w:p>
        </w:tc>
        <w:tc>
          <w:tcPr>
            <w:tcW w:w="688" w:type="dxa"/>
          </w:tcPr>
          <w:p w14:paraId="51A2DEA9" w14:textId="4073163A" w:rsidR="00A4784A" w:rsidRPr="00677B9B" w:rsidDel="009661CB" w:rsidRDefault="00A4784A" w:rsidP="004C47F9">
            <w:pPr>
              <w:rPr>
                <w:del w:id="6288" w:author="Fegie" w:date="2021-04-28T12:03:00Z"/>
                <w:rFonts w:ascii="標楷體" w:eastAsia="標楷體" w:hAnsi="標楷體"/>
                <w:strike/>
                <w:color w:val="FF0000"/>
                <w:rPrChange w:id="6289" w:author="88692" w:date="2020-06-18T09:50:00Z">
                  <w:rPr>
                    <w:del w:id="6290" w:author="Fegie" w:date="2021-04-28T12:03:00Z"/>
                    <w:rFonts w:ascii="標楷體" w:eastAsia="標楷體" w:hAnsi="標楷體"/>
                  </w:rPr>
                </w:rPrChange>
              </w:rPr>
            </w:pPr>
            <w:del w:id="6291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92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293" w:name="_Toc71198009"/>
              <w:bookmarkEnd w:id="6293"/>
            </w:del>
          </w:p>
        </w:tc>
        <w:tc>
          <w:tcPr>
            <w:tcW w:w="2925" w:type="dxa"/>
          </w:tcPr>
          <w:p w14:paraId="7044E13E" w14:textId="6832D754" w:rsidR="00A4784A" w:rsidRPr="00677B9B" w:rsidDel="009661CB" w:rsidRDefault="00A4784A" w:rsidP="004C47F9">
            <w:pPr>
              <w:rPr>
                <w:del w:id="6294" w:author="Fegie" w:date="2021-04-28T12:03:00Z"/>
                <w:rFonts w:ascii="標楷體" w:eastAsia="標楷體" w:hAnsi="標楷體"/>
                <w:strike/>
                <w:color w:val="FF0000"/>
                <w:rPrChange w:id="6295" w:author="88692" w:date="2020-06-18T09:50:00Z">
                  <w:rPr>
                    <w:del w:id="6296" w:author="Fegie" w:date="2021-04-28T12:03:00Z"/>
                    <w:rFonts w:ascii="標楷體" w:eastAsia="標楷體" w:hAnsi="標楷體"/>
                  </w:rPr>
                </w:rPrChange>
              </w:rPr>
            </w:pPr>
            <w:del w:id="6297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98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99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300" w:author="88692" w:date="2020-06-18T09:5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301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302" w:author="88692" w:date="2020-06-18T09:5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303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304" w:name="_Toc71198010"/>
              <w:bookmarkEnd w:id="6304"/>
            </w:del>
          </w:p>
        </w:tc>
        <w:bookmarkStart w:id="6305" w:name="_Toc71198011"/>
        <w:bookmarkEnd w:id="6305"/>
      </w:tr>
      <w:tr w:rsidR="00A4784A" w:rsidRPr="009B2BD3" w:rsidDel="009661CB" w14:paraId="47DECC64" w14:textId="396B9511" w:rsidTr="00D17183">
        <w:trPr>
          <w:trHeight w:val="291"/>
          <w:jc w:val="center"/>
          <w:del w:id="6306" w:author="Fegie" w:date="2021-04-28T12:03:00Z"/>
        </w:trPr>
        <w:tc>
          <w:tcPr>
            <w:tcW w:w="556" w:type="dxa"/>
          </w:tcPr>
          <w:p w14:paraId="1F050C9D" w14:textId="1261BD80" w:rsidR="00A4784A" w:rsidRPr="009B2BD3" w:rsidDel="009661CB" w:rsidRDefault="00A4784A" w:rsidP="004C47F9">
            <w:pPr>
              <w:rPr>
                <w:del w:id="6307" w:author="Fegie" w:date="2021-04-28T12:03:00Z"/>
                <w:rFonts w:ascii="標楷體" w:eastAsia="標楷體" w:hAnsi="標楷體"/>
              </w:rPr>
            </w:pPr>
            <w:del w:id="630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12</w:delText>
              </w:r>
              <w:bookmarkStart w:id="6309" w:name="_Toc71198012"/>
              <w:bookmarkEnd w:id="6309"/>
            </w:del>
          </w:p>
        </w:tc>
        <w:tc>
          <w:tcPr>
            <w:tcW w:w="2116" w:type="dxa"/>
          </w:tcPr>
          <w:p w14:paraId="1FC1B190" w14:textId="4B74C64F" w:rsidR="00A4784A" w:rsidRPr="009B2BD3" w:rsidDel="009661CB" w:rsidRDefault="00A4784A" w:rsidP="004C47F9">
            <w:pPr>
              <w:rPr>
                <w:del w:id="6310" w:author="Fegie" w:date="2021-04-28T12:03:00Z"/>
                <w:rFonts w:ascii="標楷體" w:eastAsia="標楷體" w:hAnsi="標楷體"/>
              </w:rPr>
            </w:pPr>
            <w:del w:id="631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戶籍郵遞區號</w:delText>
              </w:r>
              <w:bookmarkStart w:id="6312" w:name="_Toc71198013"/>
              <w:bookmarkEnd w:id="6312"/>
            </w:del>
          </w:p>
        </w:tc>
        <w:tc>
          <w:tcPr>
            <w:tcW w:w="1296" w:type="dxa"/>
          </w:tcPr>
          <w:p w14:paraId="64C5A293" w14:textId="4D085AF1" w:rsidR="00A4784A" w:rsidRPr="00A04243" w:rsidDel="009661CB" w:rsidRDefault="00A4784A" w:rsidP="00A4784A">
            <w:pPr>
              <w:rPr>
                <w:del w:id="6313" w:author="Fegie" w:date="2021-04-28T12:03:00Z"/>
                <w:rFonts w:ascii="標楷體" w:eastAsia="標楷體" w:hAnsi="標楷體"/>
              </w:rPr>
            </w:pPr>
            <w:del w:id="6314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6315" w:name="_Toc71198014"/>
              <w:bookmarkEnd w:id="6315"/>
            </w:del>
          </w:p>
        </w:tc>
        <w:tc>
          <w:tcPr>
            <w:tcW w:w="1053" w:type="dxa"/>
          </w:tcPr>
          <w:p w14:paraId="0CFAC343" w14:textId="5495A80A" w:rsidR="00A4784A" w:rsidRPr="009B2BD3" w:rsidDel="009661CB" w:rsidRDefault="00A4784A" w:rsidP="004C47F9">
            <w:pPr>
              <w:rPr>
                <w:del w:id="6316" w:author="Fegie" w:date="2021-04-28T12:03:00Z"/>
                <w:rFonts w:ascii="標楷體" w:eastAsia="標楷體" w:hAnsi="標楷體"/>
              </w:rPr>
            </w:pPr>
            <w:bookmarkStart w:id="6317" w:name="_Toc71198015"/>
            <w:bookmarkEnd w:id="6317"/>
          </w:p>
        </w:tc>
        <w:tc>
          <w:tcPr>
            <w:tcW w:w="1126" w:type="dxa"/>
          </w:tcPr>
          <w:p w14:paraId="0B219D5C" w14:textId="0C5C7555" w:rsidR="00A4784A" w:rsidRPr="009B2BD3" w:rsidDel="009661CB" w:rsidRDefault="00A4784A" w:rsidP="004C47F9">
            <w:pPr>
              <w:rPr>
                <w:del w:id="6318" w:author="Fegie" w:date="2021-04-28T12:03:00Z"/>
                <w:rFonts w:ascii="標楷體" w:eastAsia="標楷體" w:hAnsi="標楷體"/>
              </w:rPr>
            </w:pPr>
            <w:bookmarkStart w:id="6319" w:name="_Toc71198016"/>
            <w:bookmarkEnd w:id="6319"/>
          </w:p>
        </w:tc>
        <w:tc>
          <w:tcPr>
            <w:tcW w:w="660" w:type="dxa"/>
          </w:tcPr>
          <w:p w14:paraId="239E98DB" w14:textId="520DEE5B" w:rsidR="00A4784A" w:rsidRPr="009B2BD3" w:rsidDel="009661CB" w:rsidRDefault="00A4784A" w:rsidP="004C47F9">
            <w:pPr>
              <w:rPr>
                <w:del w:id="6320" w:author="Fegie" w:date="2021-04-28T12:03:00Z"/>
                <w:rFonts w:ascii="標楷體" w:eastAsia="標楷體" w:hAnsi="標楷體"/>
              </w:rPr>
            </w:pPr>
            <w:bookmarkStart w:id="6321" w:name="_Toc71198017"/>
            <w:bookmarkEnd w:id="6321"/>
          </w:p>
        </w:tc>
        <w:tc>
          <w:tcPr>
            <w:tcW w:w="688" w:type="dxa"/>
          </w:tcPr>
          <w:p w14:paraId="165AD983" w14:textId="2CDBB0B3" w:rsidR="00A4784A" w:rsidRPr="009B2BD3" w:rsidDel="009661CB" w:rsidRDefault="00A4784A" w:rsidP="004C47F9">
            <w:pPr>
              <w:rPr>
                <w:del w:id="6322" w:author="Fegie" w:date="2021-04-28T12:03:00Z"/>
                <w:rFonts w:ascii="標楷體" w:eastAsia="標楷體" w:hAnsi="標楷體"/>
              </w:rPr>
            </w:pPr>
            <w:del w:id="632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24" w:name="_Toc71198018"/>
              <w:bookmarkEnd w:id="6324"/>
            </w:del>
          </w:p>
        </w:tc>
        <w:tc>
          <w:tcPr>
            <w:tcW w:w="2925" w:type="dxa"/>
          </w:tcPr>
          <w:p w14:paraId="365722CC" w14:textId="01A53193" w:rsidR="00A4784A" w:rsidRPr="009B2BD3" w:rsidDel="009661CB" w:rsidRDefault="00A4784A" w:rsidP="004C47F9">
            <w:pPr>
              <w:rPr>
                <w:del w:id="6325" w:author="Fegie" w:date="2021-04-28T12:03:00Z"/>
                <w:rFonts w:ascii="標楷體" w:eastAsia="標楷體" w:hAnsi="標楷體"/>
              </w:rPr>
            </w:pPr>
            <w:del w:id="632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27" w:name="_Toc71198019"/>
              <w:bookmarkEnd w:id="6327"/>
            </w:del>
          </w:p>
        </w:tc>
        <w:bookmarkStart w:id="6328" w:name="_Toc71198020"/>
        <w:bookmarkEnd w:id="6328"/>
      </w:tr>
      <w:tr w:rsidR="00A4784A" w:rsidRPr="009B2BD3" w:rsidDel="009661CB" w14:paraId="3095CC95" w14:textId="7EEA9FD4" w:rsidTr="00D17183">
        <w:trPr>
          <w:trHeight w:val="291"/>
          <w:jc w:val="center"/>
          <w:del w:id="6329" w:author="Fegie" w:date="2021-04-28T12:03:00Z"/>
        </w:trPr>
        <w:tc>
          <w:tcPr>
            <w:tcW w:w="556" w:type="dxa"/>
          </w:tcPr>
          <w:p w14:paraId="495401D4" w14:textId="64DB31C1" w:rsidR="00A4784A" w:rsidRPr="009B2BD3" w:rsidDel="009661CB" w:rsidRDefault="00A4784A" w:rsidP="004C47F9">
            <w:pPr>
              <w:rPr>
                <w:del w:id="6330" w:author="Fegie" w:date="2021-04-28T12:03:00Z"/>
                <w:rFonts w:ascii="標楷體" w:eastAsia="標楷體" w:hAnsi="標楷體"/>
              </w:rPr>
            </w:pPr>
            <w:del w:id="633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13</w:delText>
              </w:r>
              <w:bookmarkStart w:id="6332" w:name="_Toc71198021"/>
              <w:bookmarkEnd w:id="6332"/>
            </w:del>
          </w:p>
        </w:tc>
        <w:tc>
          <w:tcPr>
            <w:tcW w:w="2116" w:type="dxa"/>
          </w:tcPr>
          <w:p w14:paraId="36D6F244" w14:textId="1516BEA6" w:rsidR="00A4784A" w:rsidRPr="009B2BD3" w:rsidDel="009661CB" w:rsidRDefault="00A4784A" w:rsidP="004C47F9">
            <w:pPr>
              <w:rPr>
                <w:del w:id="6333" w:author="Fegie" w:date="2021-04-28T12:03:00Z"/>
                <w:rFonts w:ascii="標楷體" w:eastAsia="標楷體" w:hAnsi="標楷體"/>
              </w:rPr>
            </w:pPr>
            <w:del w:id="633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戶籍地址    </w:delText>
              </w:r>
              <w:bookmarkStart w:id="6335" w:name="_Toc71198022"/>
              <w:bookmarkEnd w:id="6335"/>
            </w:del>
          </w:p>
        </w:tc>
        <w:tc>
          <w:tcPr>
            <w:tcW w:w="1296" w:type="dxa"/>
          </w:tcPr>
          <w:p w14:paraId="6F18E2C8" w14:textId="25574FC1" w:rsidR="00A4784A" w:rsidRPr="00A04243" w:rsidDel="009661CB" w:rsidRDefault="00A4784A" w:rsidP="00A4784A">
            <w:pPr>
              <w:rPr>
                <w:del w:id="6336" w:author="Fegie" w:date="2021-04-28T12:03:00Z"/>
                <w:rFonts w:ascii="標楷體" w:eastAsia="標楷體" w:hAnsi="標楷體"/>
              </w:rPr>
            </w:pPr>
            <w:del w:id="633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6338" w:name="_Toc71198023"/>
              <w:bookmarkEnd w:id="6338"/>
            </w:del>
          </w:p>
        </w:tc>
        <w:tc>
          <w:tcPr>
            <w:tcW w:w="1053" w:type="dxa"/>
          </w:tcPr>
          <w:p w14:paraId="28C108D2" w14:textId="219B6ACB" w:rsidR="00A4784A" w:rsidRPr="009B2BD3" w:rsidDel="009661CB" w:rsidRDefault="00A4784A" w:rsidP="004C47F9">
            <w:pPr>
              <w:rPr>
                <w:del w:id="6339" w:author="Fegie" w:date="2021-04-28T12:03:00Z"/>
                <w:rFonts w:ascii="標楷體" w:eastAsia="標楷體" w:hAnsi="標楷體"/>
              </w:rPr>
            </w:pPr>
            <w:bookmarkStart w:id="6340" w:name="_Toc71198024"/>
            <w:bookmarkEnd w:id="6340"/>
          </w:p>
        </w:tc>
        <w:tc>
          <w:tcPr>
            <w:tcW w:w="1126" w:type="dxa"/>
          </w:tcPr>
          <w:p w14:paraId="107C2500" w14:textId="625CB2C1" w:rsidR="00A4784A" w:rsidRPr="009B2BD3" w:rsidDel="009661CB" w:rsidRDefault="00A4784A" w:rsidP="004C47F9">
            <w:pPr>
              <w:rPr>
                <w:del w:id="6341" w:author="Fegie" w:date="2021-04-28T12:03:00Z"/>
                <w:rFonts w:ascii="標楷體" w:eastAsia="標楷體" w:hAnsi="標楷體"/>
              </w:rPr>
            </w:pPr>
            <w:bookmarkStart w:id="6342" w:name="_Toc71198025"/>
            <w:bookmarkEnd w:id="6342"/>
          </w:p>
        </w:tc>
        <w:tc>
          <w:tcPr>
            <w:tcW w:w="660" w:type="dxa"/>
          </w:tcPr>
          <w:p w14:paraId="05A43A22" w14:textId="19427B1F" w:rsidR="00A4784A" w:rsidRPr="009B2BD3" w:rsidDel="009661CB" w:rsidRDefault="00A4784A" w:rsidP="004C47F9">
            <w:pPr>
              <w:rPr>
                <w:del w:id="6343" w:author="Fegie" w:date="2021-04-28T12:03:00Z"/>
                <w:rFonts w:ascii="標楷體" w:eastAsia="標楷體" w:hAnsi="標楷體"/>
              </w:rPr>
            </w:pPr>
            <w:bookmarkStart w:id="6344" w:name="_Toc71198026"/>
            <w:bookmarkEnd w:id="6344"/>
          </w:p>
        </w:tc>
        <w:tc>
          <w:tcPr>
            <w:tcW w:w="688" w:type="dxa"/>
          </w:tcPr>
          <w:p w14:paraId="0856E89F" w14:textId="31AD3929" w:rsidR="00A4784A" w:rsidRPr="009B2BD3" w:rsidDel="009661CB" w:rsidRDefault="00A4784A" w:rsidP="004C47F9">
            <w:pPr>
              <w:rPr>
                <w:del w:id="6345" w:author="Fegie" w:date="2021-04-28T12:03:00Z"/>
                <w:rFonts w:ascii="標楷體" w:eastAsia="標楷體" w:hAnsi="標楷體"/>
              </w:rPr>
            </w:pPr>
            <w:del w:id="634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47" w:name="_Toc71198027"/>
              <w:bookmarkEnd w:id="6347"/>
            </w:del>
          </w:p>
        </w:tc>
        <w:tc>
          <w:tcPr>
            <w:tcW w:w="2925" w:type="dxa"/>
          </w:tcPr>
          <w:p w14:paraId="0926CD11" w14:textId="6F71E1A6" w:rsidR="00A4784A" w:rsidRPr="009B2BD3" w:rsidDel="009661CB" w:rsidRDefault="00A4784A" w:rsidP="004C47F9">
            <w:pPr>
              <w:rPr>
                <w:del w:id="6348" w:author="Fegie" w:date="2021-04-28T12:03:00Z"/>
                <w:rFonts w:ascii="標楷體" w:eastAsia="標楷體" w:hAnsi="標楷體"/>
              </w:rPr>
            </w:pPr>
            <w:del w:id="634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50" w:name="_Toc71198028"/>
              <w:bookmarkEnd w:id="6350"/>
            </w:del>
          </w:p>
        </w:tc>
        <w:bookmarkStart w:id="6351" w:name="_Toc71198029"/>
        <w:bookmarkEnd w:id="6351"/>
      </w:tr>
      <w:tr w:rsidR="00A4784A" w:rsidRPr="009B2BD3" w:rsidDel="009661CB" w14:paraId="290D2D09" w14:textId="349CC10C" w:rsidTr="00D17183">
        <w:trPr>
          <w:trHeight w:val="291"/>
          <w:jc w:val="center"/>
          <w:del w:id="6352" w:author="Fegie" w:date="2021-04-28T12:03:00Z"/>
        </w:trPr>
        <w:tc>
          <w:tcPr>
            <w:tcW w:w="556" w:type="dxa"/>
          </w:tcPr>
          <w:p w14:paraId="7DD64DF0" w14:textId="1ADDC460" w:rsidR="00A4784A" w:rsidRPr="00CE781C" w:rsidDel="009661CB" w:rsidRDefault="00A4784A" w:rsidP="004C47F9">
            <w:pPr>
              <w:rPr>
                <w:del w:id="635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54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14</w:delText>
              </w:r>
              <w:bookmarkStart w:id="6355" w:name="_Toc71198030"/>
              <w:bookmarkEnd w:id="6355"/>
            </w:del>
          </w:p>
        </w:tc>
        <w:tc>
          <w:tcPr>
            <w:tcW w:w="2116" w:type="dxa"/>
          </w:tcPr>
          <w:p w14:paraId="2178D9EA" w14:textId="0D875766" w:rsidR="00A4784A" w:rsidRPr="00CE781C" w:rsidDel="009661CB" w:rsidRDefault="00A4784A" w:rsidP="004C47F9">
            <w:pPr>
              <w:rPr>
                <w:del w:id="635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57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戶籍電話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358" w:name="_Toc71198031"/>
              <w:bookmarkEnd w:id="6358"/>
            </w:del>
          </w:p>
        </w:tc>
        <w:tc>
          <w:tcPr>
            <w:tcW w:w="1296" w:type="dxa"/>
          </w:tcPr>
          <w:p w14:paraId="344CA4E0" w14:textId="123FEAE8" w:rsidR="00A4784A" w:rsidRPr="00CE781C" w:rsidDel="009661CB" w:rsidRDefault="00A4784A" w:rsidP="00A4784A">
            <w:pPr>
              <w:rPr>
                <w:del w:id="635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6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361" w:name="_Toc71198032"/>
              <w:bookmarkEnd w:id="6361"/>
            </w:del>
          </w:p>
        </w:tc>
        <w:tc>
          <w:tcPr>
            <w:tcW w:w="1053" w:type="dxa"/>
          </w:tcPr>
          <w:p w14:paraId="7B5DE80F" w14:textId="392370EB" w:rsidR="00A4784A" w:rsidRPr="00CE781C" w:rsidDel="009661CB" w:rsidRDefault="00A4784A" w:rsidP="004C47F9">
            <w:pPr>
              <w:rPr>
                <w:del w:id="636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63" w:name="_Toc71198033"/>
            <w:bookmarkEnd w:id="6363"/>
          </w:p>
        </w:tc>
        <w:tc>
          <w:tcPr>
            <w:tcW w:w="1126" w:type="dxa"/>
          </w:tcPr>
          <w:p w14:paraId="5C9C7A9D" w14:textId="1FAFA869" w:rsidR="00A4784A" w:rsidRPr="00CE781C" w:rsidDel="009661CB" w:rsidRDefault="00A4784A" w:rsidP="004C47F9">
            <w:pPr>
              <w:rPr>
                <w:del w:id="636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65" w:name="_Toc71198034"/>
            <w:bookmarkEnd w:id="6365"/>
          </w:p>
        </w:tc>
        <w:tc>
          <w:tcPr>
            <w:tcW w:w="660" w:type="dxa"/>
          </w:tcPr>
          <w:p w14:paraId="7A18B9EA" w14:textId="30DC9119" w:rsidR="00A4784A" w:rsidRPr="00CE781C" w:rsidDel="009661CB" w:rsidRDefault="00A4784A" w:rsidP="004C47F9">
            <w:pPr>
              <w:rPr>
                <w:del w:id="636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67" w:name="_Toc71198035"/>
            <w:bookmarkEnd w:id="6367"/>
          </w:p>
        </w:tc>
        <w:tc>
          <w:tcPr>
            <w:tcW w:w="688" w:type="dxa"/>
          </w:tcPr>
          <w:p w14:paraId="21A140E4" w14:textId="47647E8A" w:rsidR="00A4784A" w:rsidRPr="00CE781C" w:rsidDel="009661CB" w:rsidRDefault="00A4784A" w:rsidP="004C47F9">
            <w:pPr>
              <w:rPr>
                <w:del w:id="636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6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370" w:name="_Toc71198036"/>
              <w:bookmarkEnd w:id="6370"/>
            </w:del>
          </w:p>
        </w:tc>
        <w:tc>
          <w:tcPr>
            <w:tcW w:w="2925" w:type="dxa"/>
          </w:tcPr>
          <w:p w14:paraId="42434079" w14:textId="596C8E52" w:rsidR="00A4784A" w:rsidRPr="00CE781C" w:rsidDel="009661CB" w:rsidRDefault="00A4784A" w:rsidP="004C47F9">
            <w:pPr>
              <w:rPr>
                <w:del w:id="637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7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373" w:name="_Toc71198037"/>
              <w:bookmarkEnd w:id="6373"/>
            </w:del>
          </w:p>
        </w:tc>
        <w:bookmarkStart w:id="6374" w:name="_Toc71198038"/>
        <w:bookmarkEnd w:id="6374"/>
      </w:tr>
      <w:tr w:rsidR="00A4784A" w:rsidRPr="009B2BD3" w:rsidDel="009661CB" w14:paraId="53B54DA1" w14:textId="68D5F9F9" w:rsidTr="00D17183">
        <w:trPr>
          <w:trHeight w:val="291"/>
          <w:jc w:val="center"/>
          <w:del w:id="6375" w:author="Fegie" w:date="2021-04-28T12:03:00Z"/>
        </w:trPr>
        <w:tc>
          <w:tcPr>
            <w:tcW w:w="556" w:type="dxa"/>
          </w:tcPr>
          <w:p w14:paraId="79858C41" w14:textId="23481C76" w:rsidR="00A4784A" w:rsidRPr="009B2BD3" w:rsidDel="009661CB" w:rsidRDefault="00A4784A" w:rsidP="004C47F9">
            <w:pPr>
              <w:rPr>
                <w:del w:id="6376" w:author="Fegie" w:date="2021-04-28T12:03:00Z"/>
                <w:rFonts w:ascii="標楷體" w:eastAsia="標楷體" w:hAnsi="標楷體"/>
              </w:rPr>
            </w:pPr>
            <w:del w:id="63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15</w:delText>
              </w:r>
              <w:bookmarkStart w:id="6378" w:name="_Toc71198039"/>
              <w:bookmarkEnd w:id="6378"/>
            </w:del>
          </w:p>
        </w:tc>
        <w:tc>
          <w:tcPr>
            <w:tcW w:w="2116" w:type="dxa"/>
          </w:tcPr>
          <w:p w14:paraId="13629F97" w14:textId="4FCAEBAB" w:rsidR="00A4784A" w:rsidRPr="009B2BD3" w:rsidDel="009661CB" w:rsidRDefault="00A4784A" w:rsidP="004C47F9">
            <w:pPr>
              <w:rPr>
                <w:del w:id="6379" w:author="Fegie" w:date="2021-04-28T12:03:00Z"/>
                <w:rFonts w:ascii="標楷體" w:eastAsia="標楷體" w:hAnsi="標楷體"/>
              </w:rPr>
            </w:pPr>
            <w:del w:id="63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6381" w:name="_Toc71198040"/>
              <w:bookmarkEnd w:id="6381"/>
            </w:del>
          </w:p>
        </w:tc>
        <w:tc>
          <w:tcPr>
            <w:tcW w:w="1296" w:type="dxa"/>
          </w:tcPr>
          <w:p w14:paraId="49910EA4" w14:textId="7B9F4842" w:rsidR="00A4784A" w:rsidRPr="00A04243" w:rsidDel="009661CB" w:rsidRDefault="00A4784A" w:rsidP="00A4784A">
            <w:pPr>
              <w:rPr>
                <w:del w:id="6382" w:author="Fegie" w:date="2021-04-28T12:03:00Z"/>
                <w:rFonts w:ascii="標楷體" w:eastAsia="標楷體" w:hAnsi="標楷體"/>
              </w:rPr>
            </w:pPr>
            <w:del w:id="638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6384" w:name="_Toc71198041"/>
              <w:bookmarkEnd w:id="6384"/>
            </w:del>
          </w:p>
        </w:tc>
        <w:tc>
          <w:tcPr>
            <w:tcW w:w="1053" w:type="dxa"/>
          </w:tcPr>
          <w:p w14:paraId="5CEB788D" w14:textId="28A3F600" w:rsidR="00A4784A" w:rsidRPr="009B2BD3" w:rsidDel="009661CB" w:rsidRDefault="00A4784A" w:rsidP="004C47F9">
            <w:pPr>
              <w:rPr>
                <w:del w:id="6385" w:author="Fegie" w:date="2021-04-28T12:03:00Z"/>
                <w:rFonts w:ascii="標楷體" w:eastAsia="標楷體" w:hAnsi="標楷體"/>
              </w:rPr>
            </w:pPr>
            <w:bookmarkStart w:id="6386" w:name="_Toc71198042"/>
            <w:bookmarkEnd w:id="6386"/>
          </w:p>
        </w:tc>
        <w:tc>
          <w:tcPr>
            <w:tcW w:w="1126" w:type="dxa"/>
          </w:tcPr>
          <w:p w14:paraId="507CA44B" w14:textId="352138BD" w:rsidR="00A4784A" w:rsidRPr="009B2BD3" w:rsidDel="009661CB" w:rsidRDefault="00A4784A" w:rsidP="004C47F9">
            <w:pPr>
              <w:rPr>
                <w:del w:id="6387" w:author="Fegie" w:date="2021-04-28T12:03:00Z"/>
                <w:rFonts w:ascii="標楷體" w:eastAsia="標楷體" w:hAnsi="標楷體"/>
              </w:rPr>
            </w:pPr>
            <w:bookmarkStart w:id="6388" w:name="_Toc71198043"/>
            <w:bookmarkEnd w:id="6388"/>
          </w:p>
        </w:tc>
        <w:tc>
          <w:tcPr>
            <w:tcW w:w="660" w:type="dxa"/>
          </w:tcPr>
          <w:p w14:paraId="58B7C0BD" w14:textId="568A8339" w:rsidR="00A4784A" w:rsidRPr="009B2BD3" w:rsidDel="009661CB" w:rsidRDefault="00A4784A" w:rsidP="004C47F9">
            <w:pPr>
              <w:rPr>
                <w:del w:id="6389" w:author="Fegie" w:date="2021-04-28T12:03:00Z"/>
                <w:rFonts w:ascii="標楷體" w:eastAsia="標楷體" w:hAnsi="標楷體"/>
              </w:rPr>
            </w:pPr>
            <w:bookmarkStart w:id="6390" w:name="_Toc71198044"/>
            <w:bookmarkEnd w:id="6390"/>
          </w:p>
        </w:tc>
        <w:tc>
          <w:tcPr>
            <w:tcW w:w="688" w:type="dxa"/>
          </w:tcPr>
          <w:p w14:paraId="1C69F74B" w14:textId="153C0D3C" w:rsidR="00A4784A" w:rsidRPr="009B2BD3" w:rsidDel="009661CB" w:rsidRDefault="00A4784A" w:rsidP="004C47F9">
            <w:pPr>
              <w:rPr>
                <w:del w:id="6391" w:author="Fegie" w:date="2021-04-28T12:03:00Z"/>
                <w:rFonts w:ascii="標楷體" w:eastAsia="標楷體" w:hAnsi="標楷體"/>
              </w:rPr>
            </w:pPr>
            <w:del w:id="639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93" w:name="_Toc71198045"/>
              <w:bookmarkEnd w:id="6393"/>
            </w:del>
          </w:p>
        </w:tc>
        <w:tc>
          <w:tcPr>
            <w:tcW w:w="2925" w:type="dxa"/>
          </w:tcPr>
          <w:p w14:paraId="2840A98D" w14:textId="5E54733E" w:rsidR="00A4784A" w:rsidRPr="009B2BD3" w:rsidDel="009661CB" w:rsidRDefault="00A4784A" w:rsidP="004C47F9">
            <w:pPr>
              <w:rPr>
                <w:del w:id="6394" w:author="Fegie" w:date="2021-04-28T12:03:00Z"/>
                <w:rFonts w:ascii="標楷體" w:eastAsia="標楷體" w:hAnsi="標楷體"/>
              </w:rPr>
            </w:pPr>
            <w:del w:id="63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96" w:name="_Toc71198046"/>
              <w:bookmarkEnd w:id="6396"/>
            </w:del>
          </w:p>
        </w:tc>
        <w:bookmarkStart w:id="6397" w:name="_Toc71198047"/>
        <w:bookmarkEnd w:id="6397"/>
      </w:tr>
      <w:tr w:rsidR="00A4784A" w:rsidRPr="009B2BD3" w:rsidDel="009661CB" w14:paraId="504D19F7" w14:textId="2F84A923" w:rsidTr="00D17183">
        <w:trPr>
          <w:trHeight w:val="291"/>
          <w:jc w:val="center"/>
          <w:del w:id="6398" w:author="Fegie" w:date="2021-04-28T12:03:00Z"/>
        </w:trPr>
        <w:tc>
          <w:tcPr>
            <w:tcW w:w="556" w:type="dxa"/>
          </w:tcPr>
          <w:p w14:paraId="6D6FF74C" w14:textId="5F0393F4" w:rsidR="00A4784A" w:rsidRPr="009B2BD3" w:rsidDel="009661CB" w:rsidRDefault="00A4784A" w:rsidP="004C47F9">
            <w:pPr>
              <w:rPr>
                <w:del w:id="6399" w:author="Fegie" w:date="2021-04-28T12:03:00Z"/>
                <w:rFonts w:ascii="標楷體" w:eastAsia="標楷體" w:hAnsi="標楷體"/>
              </w:rPr>
            </w:pPr>
            <w:del w:id="640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6401" w:name="_Toc71198048"/>
              <w:bookmarkEnd w:id="6401"/>
            </w:del>
          </w:p>
        </w:tc>
        <w:tc>
          <w:tcPr>
            <w:tcW w:w="2116" w:type="dxa"/>
          </w:tcPr>
          <w:p w14:paraId="7B6F0854" w14:textId="4A585C56" w:rsidR="00A4784A" w:rsidRPr="009B2BD3" w:rsidDel="009661CB" w:rsidRDefault="00A4784A" w:rsidP="004C47F9">
            <w:pPr>
              <w:rPr>
                <w:del w:id="6402" w:author="Fegie" w:date="2021-04-28T12:03:00Z"/>
                <w:rFonts w:ascii="標楷體" w:eastAsia="標楷體" w:hAnsi="標楷體"/>
              </w:rPr>
            </w:pPr>
            <w:del w:id="640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6404" w:name="_Toc71198049"/>
              <w:bookmarkEnd w:id="6404"/>
            </w:del>
          </w:p>
        </w:tc>
        <w:tc>
          <w:tcPr>
            <w:tcW w:w="1296" w:type="dxa"/>
          </w:tcPr>
          <w:p w14:paraId="6D9F8A1B" w14:textId="06E323DD" w:rsidR="00A4784A" w:rsidRPr="00A04243" w:rsidDel="009661CB" w:rsidRDefault="00A4784A" w:rsidP="00A4784A">
            <w:pPr>
              <w:rPr>
                <w:del w:id="6405" w:author="Fegie" w:date="2021-04-28T12:03:00Z"/>
                <w:rFonts w:ascii="標楷體" w:eastAsia="標楷體" w:hAnsi="標楷體"/>
              </w:rPr>
            </w:pPr>
            <w:del w:id="640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6407" w:name="_Toc71198050"/>
              <w:bookmarkEnd w:id="6407"/>
            </w:del>
          </w:p>
        </w:tc>
        <w:tc>
          <w:tcPr>
            <w:tcW w:w="1053" w:type="dxa"/>
          </w:tcPr>
          <w:p w14:paraId="1C8216EF" w14:textId="52E37CB2" w:rsidR="00A4784A" w:rsidRPr="009B2BD3" w:rsidDel="009661CB" w:rsidRDefault="00A4784A" w:rsidP="004C47F9">
            <w:pPr>
              <w:rPr>
                <w:del w:id="6408" w:author="Fegie" w:date="2021-04-28T12:03:00Z"/>
                <w:rFonts w:ascii="標楷體" w:eastAsia="標楷體" w:hAnsi="標楷體"/>
              </w:rPr>
            </w:pPr>
            <w:bookmarkStart w:id="6409" w:name="_Toc71198051"/>
            <w:bookmarkEnd w:id="6409"/>
          </w:p>
        </w:tc>
        <w:tc>
          <w:tcPr>
            <w:tcW w:w="1126" w:type="dxa"/>
          </w:tcPr>
          <w:p w14:paraId="45B6A2AB" w14:textId="7C33A754" w:rsidR="00A4784A" w:rsidRPr="009B2BD3" w:rsidDel="009661CB" w:rsidRDefault="00A4784A" w:rsidP="004C47F9">
            <w:pPr>
              <w:rPr>
                <w:del w:id="6410" w:author="Fegie" w:date="2021-04-28T12:03:00Z"/>
                <w:rFonts w:ascii="標楷體" w:eastAsia="標楷體" w:hAnsi="標楷體"/>
              </w:rPr>
            </w:pPr>
            <w:bookmarkStart w:id="6411" w:name="_Toc71198052"/>
            <w:bookmarkEnd w:id="6411"/>
          </w:p>
        </w:tc>
        <w:tc>
          <w:tcPr>
            <w:tcW w:w="660" w:type="dxa"/>
          </w:tcPr>
          <w:p w14:paraId="0A8B5DC8" w14:textId="64A74C95" w:rsidR="00A4784A" w:rsidRPr="009B2BD3" w:rsidDel="009661CB" w:rsidRDefault="00A4784A" w:rsidP="004C47F9">
            <w:pPr>
              <w:rPr>
                <w:del w:id="6412" w:author="Fegie" w:date="2021-04-28T12:03:00Z"/>
                <w:rFonts w:ascii="標楷體" w:eastAsia="標楷體" w:hAnsi="標楷體"/>
              </w:rPr>
            </w:pPr>
            <w:bookmarkStart w:id="6413" w:name="_Toc71198053"/>
            <w:bookmarkEnd w:id="6413"/>
          </w:p>
        </w:tc>
        <w:tc>
          <w:tcPr>
            <w:tcW w:w="688" w:type="dxa"/>
          </w:tcPr>
          <w:p w14:paraId="1F99651A" w14:textId="6ED5F87C" w:rsidR="00A4784A" w:rsidRPr="009B2BD3" w:rsidDel="009661CB" w:rsidRDefault="00A4784A" w:rsidP="004C47F9">
            <w:pPr>
              <w:rPr>
                <w:del w:id="6414" w:author="Fegie" w:date="2021-04-28T12:03:00Z"/>
                <w:rFonts w:ascii="標楷體" w:eastAsia="標楷體" w:hAnsi="標楷體"/>
              </w:rPr>
            </w:pPr>
            <w:del w:id="641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416" w:name="_Toc71198054"/>
              <w:bookmarkEnd w:id="6416"/>
            </w:del>
          </w:p>
        </w:tc>
        <w:tc>
          <w:tcPr>
            <w:tcW w:w="2925" w:type="dxa"/>
          </w:tcPr>
          <w:p w14:paraId="5AC846B3" w14:textId="5D1FFEF3" w:rsidR="00A4784A" w:rsidRPr="009B2BD3" w:rsidDel="009661CB" w:rsidRDefault="00A4784A" w:rsidP="004C47F9">
            <w:pPr>
              <w:rPr>
                <w:del w:id="6417" w:author="Fegie" w:date="2021-04-28T12:03:00Z"/>
                <w:rFonts w:ascii="標楷體" w:eastAsia="標楷體" w:hAnsi="標楷體"/>
              </w:rPr>
            </w:pPr>
            <w:del w:id="641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419" w:name="_Toc71198055"/>
              <w:bookmarkEnd w:id="6419"/>
            </w:del>
          </w:p>
        </w:tc>
        <w:bookmarkStart w:id="6420" w:name="_Toc71198056"/>
        <w:bookmarkEnd w:id="6420"/>
      </w:tr>
      <w:tr w:rsidR="00A4784A" w:rsidRPr="009B2BD3" w:rsidDel="009661CB" w14:paraId="52B335DF" w14:textId="4F0D10F7" w:rsidTr="00D17183">
        <w:trPr>
          <w:trHeight w:val="291"/>
          <w:jc w:val="center"/>
          <w:del w:id="6421" w:author="Fegie" w:date="2021-04-28T12:03:00Z"/>
        </w:trPr>
        <w:tc>
          <w:tcPr>
            <w:tcW w:w="556" w:type="dxa"/>
            <w:vMerge w:val="restart"/>
          </w:tcPr>
          <w:p w14:paraId="38EA09DF" w14:textId="771E6329" w:rsidR="00A4784A" w:rsidRPr="009B2BD3" w:rsidDel="009661CB" w:rsidRDefault="00A4784A" w:rsidP="00EF4A37">
            <w:pPr>
              <w:rPr>
                <w:del w:id="6422" w:author="Fegie" w:date="2021-04-28T12:03:00Z"/>
                <w:rFonts w:ascii="標楷體" w:eastAsia="標楷體" w:hAnsi="標楷體"/>
              </w:rPr>
            </w:pPr>
            <w:del w:id="642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17</w:delText>
              </w:r>
              <w:bookmarkStart w:id="6424" w:name="_Toc71198057"/>
              <w:bookmarkEnd w:id="6424"/>
            </w:del>
          </w:p>
        </w:tc>
        <w:tc>
          <w:tcPr>
            <w:tcW w:w="2116" w:type="dxa"/>
          </w:tcPr>
          <w:p w14:paraId="0589947F" w14:textId="4447CDC9" w:rsidR="00A4784A" w:rsidRPr="00CE781C" w:rsidDel="009661CB" w:rsidRDefault="00A4784A" w:rsidP="00EF4A37">
            <w:pPr>
              <w:rPr>
                <w:del w:id="642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2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6427" w:name="_Toc71198058"/>
              <w:bookmarkEnd w:id="6427"/>
            </w:del>
          </w:p>
        </w:tc>
        <w:tc>
          <w:tcPr>
            <w:tcW w:w="1296" w:type="dxa"/>
          </w:tcPr>
          <w:p w14:paraId="0A126F82" w14:textId="6D610A6F" w:rsidR="00A4784A" w:rsidRPr="00CE781C" w:rsidDel="009661CB" w:rsidRDefault="00A4784A" w:rsidP="00A4784A">
            <w:pPr>
              <w:rPr>
                <w:del w:id="642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2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30" w:name="_Toc71198059"/>
              <w:bookmarkEnd w:id="6430"/>
            </w:del>
          </w:p>
        </w:tc>
        <w:tc>
          <w:tcPr>
            <w:tcW w:w="1053" w:type="dxa"/>
          </w:tcPr>
          <w:p w14:paraId="004C7784" w14:textId="3EDA4055" w:rsidR="00A4784A" w:rsidRPr="00CE781C" w:rsidDel="009661CB" w:rsidRDefault="00A4784A" w:rsidP="00EF4A37">
            <w:pPr>
              <w:rPr>
                <w:del w:id="643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32" w:name="_Toc71198060"/>
            <w:bookmarkEnd w:id="6432"/>
          </w:p>
        </w:tc>
        <w:tc>
          <w:tcPr>
            <w:tcW w:w="1126" w:type="dxa"/>
            <w:vMerge w:val="restart"/>
          </w:tcPr>
          <w:p w14:paraId="1091B9A7" w14:textId="1F170D94" w:rsidR="00A4784A" w:rsidRPr="00CE781C" w:rsidDel="009661CB" w:rsidRDefault="00A4784A" w:rsidP="00EF4A37">
            <w:pPr>
              <w:rPr>
                <w:del w:id="643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3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6435" w:name="_Toc71198061"/>
              <w:bookmarkEnd w:id="6435"/>
            </w:del>
          </w:p>
        </w:tc>
        <w:tc>
          <w:tcPr>
            <w:tcW w:w="660" w:type="dxa"/>
            <w:vMerge w:val="restart"/>
          </w:tcPr>
          <w:p w14:paraId="418C0613" w14:textId="5270B225" w:rsidR="00A4784A" w:rsidRPr="00CE781C" w:rsidDel="009661CB" w:rsidRDefault="00A4784A" w:rsidP="00EF4A37">
            <w:pPr>
              <w:rPr>
                <w:del w:id="643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37" w:name="_Toc71198062"/>
            <w:bookmarkEnd w:id="6437"/>
          </w:p>
        </w:tc>
        <w:tc>
          <w:tcPr>
            <w:tcW w:w="688" w:type="dxa"/>
          </w:tcPr>
          <w:p w14:paraId="33D1D6E8" w14:textId="661D60AC" w:rsidR="00A4784A" w:rsidRPr="00CE781C" w:rsidDel="009661CB" w:rsidRDefault="00A4784A" w:rsidP="00EF4A37">
            <w:pPr>
              <w:rPr>
                <w:del w:id="643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3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40" w:name="_Toc71198063"/>
              <w:bookmarkEnd w:id="6440"/>
            </w:del>
          </w:p>
        </w:tc>
        <w:tc>
          <w:tcPr>
            <w:tcW w:w="2925" w:type="dxa"/>
            <w:vMerge w:val="restart"/>
          </w:tcPr>
          <w:p w14:paraId="142E63B1" w14:textId="16BC40C2" w:rsidR="00A4784A" w:rsidRPr="00CE781C" w:rsidDel="009661CB" w:rsidRDefault="00A4784A" w:rsidP="00EF4A37">
            <w:pPr>
              <w:rPr>
                <w:del w:id="644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4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443" w:name="_Toc71198064"/>
              <w:bookmarkEnd w:id="6443"/>
            </w:del>
          </w:p>
        </w:tc>
        <w:bookmarkStart w:id="6444" w:name="_Toc71198065"/>
        <w:bookmarkEnd w:id="6444"/>
      </w:tr>
      <w:tr w:rsidR="00A4784A" w:rsidRPr="009B2BD3" w:rsidDel="009661CB" w14:paraId="660BE7EE" w14:textId="61DFF3B4" w:rsidTr="00D17183">
        <w:trPr>
          <w:trHeight w:val="291"/>
          <w:jc w:val="center"/>
          <w:del w:id="6445" w:author="Fegie" w:date="2021-04-28T12:03:00Z"/>
        </w:trPr>
        <w:tc>
          <w:tcPr>
            <w:tcW w:w="556" w:type="dxa"/>
            <w:vMerge/>
          </w:tcPr>
          <w:p w14:paraId="40268B2C" w14:textId="4350C04D" w:rsidR="00A4784A" w:rsidRPr="009B2BD3" w:rsidDel="009661CB" w:rsidRDefault="00A4784A" w:rsidP="00EF4A37">
            <w:pPr>
              <w:rPr>
                <w:del w:id="6446" w:author="Fegie" w:date="2021-04-28T12:03:00Z"/>
                <w:rFonts w:ascii="標楷體" w:eastAsia="標楷體" w:hAnsi="標楷體"/>
              </w:rPr>
            </w:pPr>
            <w:bookmarkStart w:id="6447" w:name="_Toc71198066"/>
            <w:bookmarkEnd w:id="6447"/>
          </w:p>
        </w:tc>
        <w:tc>
          <w:tcPr>
            <w:tcW w:w="2116" w:type="dxa"/>
          </w:tcPr>
          <w:p w14:paraId="21B5E4B0" w14:textId="4E370225" w:rsidR="00A4784A" w:rsidRPr="00CE781C" w:rsidDel="009661CB" w:rsidRDefault="00A4784A" w:rsidP="00EF4A37">
            <w:pPr>
              <w:rPr>
                <w:del w:id="644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49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6450" w:name="_Toc71198067"/>
              <w:bookmarkEnd w:id="6450"/>
            </w:del>
          </w:p>
        </w:tc>
        <w:tc>
          <w:tcPr>
            <w:tcW w:w="1296" w:type="dxa"/>
          </w:tcPr>
          <w:p w14:paraId="5A12F546" w14:textId="2D9D33C8" w:rsidR="00A4784A" w:rsidRPr="00CE781C" w:rsidDel="009661CB" w:rsidRDefault="00A4784A" w:rsidP="00A4784A">
            <w:pPr>
              <w:rPr>
                <w:del w:id="645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5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53" w:name="_Toc71198068"/>
              <w:bookmarkEnd w:id="6453"/>
            </w:del>
          </w:p>
        </w:tc>
        <w:tc>
          <w:tcPr>
            <w:tcW w:w="1053" w:type="dxa"/>
          </w:tcPr>
          <w:p w14:paraId="24586742" w14:textId="02D8421F" w:rsidR="00A4784A" w:rsidRPr="00CE781C" w:rsidDel="009661CB" w:rsidRDefault="00A4784A" w:rsidP="00EF4A37">
            <w:pPr>
              <w:rPr>
                <w:del w:id="645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55" w:name="_Toc71198069"/>
            <w:bookmarkEnd w:id="6455"/>
          </w:p>
        </w:tc>
        <w:tc>
          <w:tcPr>
            <w:tcW w:w="1126" w:type="dxa"/>
            <w:vMerge/>
          </w:tcPr>
          <w:p w14:paraId="6E7E06DF" w14:textId="3D6D5729" w:rsidR="00A4784A" w:rsidRPr="00CE781C" w:rsidDel="009661CB" w:rsidRDefault="00A4784A" w:rsidP="00EF4A37">
            <w:pPr>
              <w:rPr>
                <w:del w:id="645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57" w:name="_Toc71198070"/>
            <w:bookmarkEnd w:id="6457"/>
          </w:p>
        </w:tc>
        <w:tc>
          <w:tcPr>
            <w:tcW w:w="660" w:type="dxa"/>
            <w:vMerge/>
          </w:tcPr>
          <w:p w14:paraId="73DA862E" w14:textId="26B586B5" w:rsidR="00A4784A" w:rsidRPr="00CE781C" w:rsidDel="009661CB" w:rsidRDefault="00A4784A" w:rsidP="00EF4A37">
            <w:pPr>
              <w:rPr>
                <w:del w:id="645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59" w:name="_Toc71198071"/>
            <w:bookmarkEnd w:id="6459"/>
          </w:p>
        </w:tc>
        <w:tc>
          <w:tcPr>
            <w:tcW w:w="688" w:type="dxa"/>
          </w:tcPr>
          <w:p w14:paraId="215A8594" w14:textId="45C3758D" w:rsidR="00A4784A" w:rsidRPr="00CE781C" w:rsidDel="009661CB" w:rsidRDefault="00A4784A" w:rsidP="00EF4A37">
            <w:pPr>
              <w:rPr>
                <w:del w:id="646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6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62" w:name="_Toc71198072"/>
              <w:bookmarkEnd w:id="6462"/>
            </w:del>
          </w:p>
        </w:tc>
        <w:tc>
          <w:tcPr>
            <w:tcW w:w="2925" w:type="dxa"/>
            <w:vMerge/>
          </w:tcPr>
          <w:p w14:paraId="28C343C7" w14:textId="76818533" w:rsidR="00A4784A" w:rsidRPr="00CE781C" w:rsidDel="009661CB" w:rsidRDefault="00A4784A" w:rsidP="00EF4A37">
            <w:pPr>
              <w:rPr>
                <w:del w:id="646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64" w:name="_Toc71198073"/>
            <w:bookmarkEnd w:id="6464"/>
          </w:p>
        </w:tc>
        <w:bookmarkStart w:id="6465" w:name="_Toc71198074"/>
        <w:bookmarkEnd w:id="6465"/>
      </w:tr>
      <w:tr w:rsidR="00A4784A" w:rsidRPr="009B2BD3" w:rsidDel="009661CB" w14:paraId="17B2DEEC" w14:textId="6D922293" w:rsidTr="00D17183">
        <w:trPr>
          <w:trHeight w:val="291"/>
          <w:jc w:val="center"/>
          <w:del w:id="6466" w:author="Fegie" w:date="2021-04-28T12:03:00Z"/>
        </w:trPr>
        <w:tc>
          <w:tcPr>
            <w:tcW w:w="556" w:type="dxa"/>
            <w:vMerge/>
          </w:tcPr>
          <w:p w14:paraId="71CD8FF7" w14:textId="67953C18" w:rsidR="00A4784A" w:rsidRPr="009B2BD3" w:rsidDel="009661CB" w:rsidRDefault="00A4784A" w:rsidP="00EF4A37">
            <w:pPr>
              <w:rPr>
                <w:del w:id="6467" w:author="Fegie" w:date="2021-04-28T12:03:00Z"/>
                <w:rFonts w:ascii="標楷體" w:eastAsia="標楷體" w:hAnsi="標楷體"/>
              </w:rPr>
            </w:pPr>
            <w:bookmarkStart w:id="6468" w:name="_Toc71198075"/>
            <w:bookmarkEnd w:id="6468"/>
          </w:p>
        </w:tc>
        <w:tc>
          <w:tcPr>
            <w:tcW w:w="2116" w:type="dxa"/>
          </w:tcPr>
          <w:p w14:paraId="7618F641" w14:textId="0DF37268" w:rsidR="00A4784A" w:rsidRPr="00CE781C" w:rsidDel="009661CB" w:rsidRDefault="00A4784A" w:rsidP="00EF4A37">
            <w:pPr>
              <w:rPr>
                <w:del w:id="646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70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-H1 </w:delText>
              </w:r>
              <w:bookmarkStart w:id="6471" w:name="_Toc71198076"/>
              <w:bookmarkEnd w:id="6471"/>
            </w:del>
          </w:p>
        </w:tc>
        <w:tc>
          <w:tcPr>
            <w:tcW w:w="1296" w:type="dxa"/>
          </w:tcPr>
          <w:p w14:paraId="36AC21D0" w14:textId="6550B356" w:rsidR="00A4784A" w:rsidRPr="00CE781C" w:rsidDel="009661CB" w:rsidRDefault="00A4784A" w:rsidP="00A4784A">
            <w:pPr>
              <w:rPr>
                <w:del w:id="647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7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74" w:name="_Toc71198077"/>
              <w:bookmarkEnd w:id="6474"/>
            </w:del>
          </w:p>
        </w:tc>
        <w:tc>
          <w:tcPr>
            <w:tcW w:w="1053" w:type="dxa"/>
          </w:tcPr>
          <w:p w14:paraId="0499E855" w14:textId="63FCCDD2" w:rsidR="00A4784A" w:rsidRPr="00CE781C" w:rsidDel="009661CB" w:rsidRDefault="00A4784A" w:rsidP="00EF4A37">
            <w:pPr>
              <w:rPr>
                <w:del w:id="647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76" w:name="_Toc71198078"/>
            <w:bookmarkEnd w:id="6476"/>
          </w:p>
        </w:tc>
        <w:tc>
          <w:tcPr>
            <w:tcW w:w="1126" w:type="dxa"/>
            <w:vMerge/>
          </w:tcPr>
          <w:p w14:paraId="1F72A819" w14:textId="7470DA7C" w:rsidR="00A4784A" w:rsidRPr="00CE781C" w:rsidDel="009661CB" w:rsidRDefault="00A4784A" w:rsidP="00EF4A37">
            <w:pPr>
              <w:rPr>
                <w:del w:id="647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78" w:name="_Toc71198079"/>
            <w:bookmarkEnd w:id="6478"/>
          </w:p>
        </w:tc>
        <w:tc>
          <w:tcPr>
            <w:tcW w:w="660" w:type="dxa"/>
            <w:vMerge/>
          </w:tcPr>
          <w:p w14:paraId="0CA788CC" w14:textId="287AC826" w:rsidR="00A4784A" w:rsidRPr="00CE781C" w:rsidDel="009661CB" w:rsidRDefault="00A4784A" w:rsidP="00EF4A37">
            <w:pPr>
              <w:rPr>
                <w:del w:id="647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80" w:name="_Toc71198080"/>
            <w:bookmarkEnd w:id="6480"/>
          </w:p>
        </w:tc>
        <w:tc>
          <w:tcPr>
            <w:tcW w:w="688" w:type="dxa"/>
          </w:tcPr>
          <w:p w14:paraId="1237B90D" w14:textId="576514AE" w:rsidR="00A4784A" w:rsidRPr="00CE781C" w:rsidDel="009661CB" w:rsidRDefault="00A4784A" w:rsidP="00EF4A37">
            <w:pPr>
              <w:rPr>
                <w:del w:id="648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8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83" w:name="_Toc71198081"/>
              <w:bookmarkEnd w:id="6483"/>
            </w:del>
          </w:p>
        </w:tc>
        <w:tc>
          <w:tcPr>
            <w:tcW w:w="2925" w:type="dxa"/>
            <w:vMerge/>
          </w:tcPr>
          <w:p w14:paraId="7EC2F160" w14:textId="5BD74C2C" w:rsidR="00A4784A" w:rsidRPr="00CE781C" w:rsidDel="009661CB" w:rsidRDefault="00A4784A" w:rsidP="00EF4A37">
            <w:pPr>
              <w:rPr>
                <w:del w:id="648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85" w:name="_Toc71198082"/>
            <w:bookmarkEnd w:id="6485"/>
          </w:p>
        </w:tc>
        <w:bookmarkStart w:id="6486" w:name="_Toc71198083"/>
        <w:bookmarkEnd w:id="6486"/>
      </w:tr>
      <w:tr w:rsidR="00A4784A" w:rsidRPr="009B2BD3" w:rsidDel="009661CB" w14:paraId="734DACDF" w14:textId="5E9581BA" w:rsidTr="00D17183">
        <w:trPr>
          <w:trHeight w:val="291"/>
          <w:jc w:val="center"/>
          <w:del w:id="6487" w:author="Fegie" w:date="2021-04-28T12:03:00Z"/>
        </w:trPr>
        <w:tc>
          <w:tcPr>
            <w:tcW w:w="556" w:type="dxa"/>
            <w:vMerge/>
          </w:tcPr>
          <w:p w14:paraId="441EBEB4" w14:textId="1A456581" w:rsidR="00A4784A" w:rsidRPr="009B2BD3" w:rsidDel="009661CB" w:rsidRDefault="00A4784A" w:rsidP="00EF4A37">
            <w:pPr>
              <w:rPr>
                <w:del w:id="6488" w:author="Fegie" w:date="2021-04-28T12:03:00Z"/>
                <w:rFonts w:ascii="標楷體" w:eastAsia="標楷體" w:hAnsi="標楷體"/>
              </w:rPr>
            </w:pPr>
            <w:bookmarkStart w:id="6489" w:name="_Toc71198084"/>
            <w:bookmarkEnd w:id="6489"/>
          </w:p>
        </w:tc>
        <w:tc>
          <w:tcPr>
            <w:tcW w:w="2116" w:type="dxa"/>
          </w:tcPr>
          <w:p w14:paraId="6A86D75B" w14:textId="5E50F036" w:rsidR="00A4784A" w:rsidRPr="00CE781C" w:rsidDel="009661CB" w:rsidRDefault="00A4784A" w:rsidP="00EF4A37">
            <w:pPr>
              <w:rPr>
                <w:del w:id="649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91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-H2 </w:delText>
              </w:r>
              <w:bookmarkStart w:id="6492" w:name="_Toc71198085"/>
              <w:bookmarkEnd w:id="6492"/>
            </w:del>
          </w:p>
        </w:tc>
        <w:tc>
          <w:tcPr>
            <w:tcW w:w="1296" w:type="dxa"/>
          </w:tcPr>
          <w:p w14:paraId="5200A156" w14:textId="6D9547A7" w:rsidR="00A4784A" w:rsidRPr="00CE781C" w:rsidDel="009661CB" w:rsidRDefault="00A4784A" w:rsidP="00A4784A">
            <w:pPr>
              <w:rPr>
                <w:del w:id="649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94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95" w:name="_Toc71198086"/>
              <w:bookmarkEnd w:id="6495"/>
            </w:del>
          </w:p>
        </w:tc>
        <w:tc>
          <w:tcPr>
            <w:tcW w:w="1053" w:type="dxa"/>
          </w:tcPr>
          <w:p w14:paraId="7D3A53EE" w14:textId="12EAD59F" w:rsidR="00A4784A" w:rsidRPr="00CE781C" w:rsidDel="009661CB" w:rsidRDefault="00A4784A" w:rsidP="00EF4A37">
            <w:pPr>
              <w:rPr>
                <w:del w:id="649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97" w:name="_Toc71198087"/>
            <w:bookmarkEnd w:id="6497"/>
          </w:p>
        </w:tc>
        <w:tc>
          <w:tcPr>
            <w:tcW w:w="1126" w:type="dxa"/>
            <w:vMerge/>
          </w:tcPr>
          <w:p w14:paraId="41B2BCAF" w14:textId="5611E34B" w:rsidR="00A4784A" w:rsidRPr="00CE781C" w:rsidDel="009661CB" w:rsidRDefault="00A4784A" w:rsidP="00EF4A37">
            <w:pPr>
              <w:rPr>
                <w:del w:id="649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99" w:name="_Toc71198088"/>
            <w:bookmarkEnd w:id="6499"/>
          </w:p>
        </w:tc>
        <w:tc>
          <w:tcPr>
            <w:tcW w:w="660" w:type="dxa"/>
            <w:vMerge/>
          </w:tcPr>
          <w:p w14:paraId="00FD5CB8" w14:textId="0749865F" w:rsidR="00A4784A" w:rsidRPr="00CE781C" w:rsidDel="009661CB" w:rsidRDefault="00A4784A" w:rsidP="00EF4A37">
            <w:pPr>
              <w:rPr>
                <w:del w:id="650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01" w:name="_Toc71198089"/>
            <w:bookmarkEnd w:id="6501"/>
          </w:p>
        </w:tc>
        <w:tc>
          <w:tcPr>
            <w:tcW w:w="688" w:type="dxa"/>
          </w:tcPr>
          <w:p w14:paraId="12DABBD7" w14:textId="6E90BF68" w:rsidR="00A4784A" w:rsidRPr="00CE781C" w:rsidDel="009661CB" w:rsidRDefault="00A4784A" w:rsidP="00EF4A37">
            <w:pPr>
              <w:rPr>
                <w:del w:id="650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0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504" w:name="_Toc71198090"/>
              <w:bookmarkEnd w:id="6504"/>
            </w:del>
          </w:p>
        </w:tc>
        <w:tc>
          <w:tcPr>
            <w:tcW w:w="2925" w:type="dxa"/>
            <w:vMerge/>
          </w:tcPr>
          <w:p w14:paraId="6C64D509" w14:textId="420BED25" w:rsidR="00A4784A" w:rsidRPr="00CE781C" w:rsidDel="009661CB" w:rsidRDefault="00A4784A" w:rsidP="00EF4A37">
            <w:pPr>
              <w:rPr>
                <w:del w:id="650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06" w:name="_Toc71198091"/>
            <w:bookmarkEnd w:id="6506"/>
          </w:p>
        </w:tc>
        <w:bookmarkStart w:id="6507" w:name="_Toc71198092"/>
        <w:bookmarkEnd w:id="6507"/>
      </w:tr>
      <w:tr w:rsidR="00A4784A" w:rsidRPr="009B2BD3" w:rsidDel="009661CB" w14:paraId="1BA5E15F" w14:textId="517D2A2B" w:rsidTr="00D17183">
        <w:trPr>
          <w:trHeight w:val="291"/>
          <w:jc w:val="center"/>
          <w:del w:id="6508" w:author="Fegie" w:date="2021-04-28T12:03:00Z"/>
        </w:trPr>
        <w:tc>
          <w:tcPr>
            <w:tcW w:w="556" w:type="dxa"/>
            <w:vMerge/>
          </w:tcPr>
          <w:p w14:paraId="05EDCD25" w14:textId="289E9BE1" w:rsidR="00A4784A" w:rsidRPr="009B2BD3" w:rsidDel="009661CB" w:rsidRDefault="00A4784A" w:rsidP="00EF4A37">
            <w:pPr>
              <w:rPr>
                <w:del w:id="6509" w:author="Fegie" w:date="2021-04-28T12:03:00Z"/>
                <w:rFonts w:ascii="標楷體" w:eastAsia="標楷體" w:hAnsi="標楷體"/>
              </w:rPr>
            </w:pPr>
            <w:bookmarkStart w:id="6510" w:name="_Toc71198093"/>
            <w:bookmarkEnd w:id="6510"/>
          </w:p>
        </w:tc>
        <w:tc>
          <w:tcPr>
            <w:tcW w:w="2116" w:type="dxa"/>
          </w:tcPr>
          <w:p w14:paraId="0EE3A7BC" w14:textId="5C161274" w:rsidR="00A4784A" w:rsidRPr="00CE781C" w:rsidDel="009661CB" w:rsidRDefault="00A4784A" w:rsidP="00EF4A37">
            <w:pPr>
              <w:rPr>
                <w:del w:id="651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1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513" w:name="_Toc71198094"/>
              <w:bookmarkEnd w:id="6513"/>
            </w:del>
          </w:p>
        </w:tc>
        <w:tc>
          <w:tcPr>
            <w:tcW w:w="1296" w:type="dxa"/>
          </w:tcPr>
          <w:p w14:paraId="4EA69FFA" w14:textId="78296461" w:rsidR="00A4784A" w:rsidRPr="00CE781C" w:rsidDel="009661CB" w:rsidRDefault="00A4784A" w:rsidP="00A4784A">
            <w:pPr>
              <w:rPr>
                <w:del w:id="651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1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6516" w:name="_Toc71198095"/>
              <w:bookmarkEnd w:id="6516"/>
            </w:del>
          </w:p>
        </w:tc>
        <w:tc>
          <w:tcPr>
            <w:tcW w:w="1053" w:type="dxa"/>
          </w:tcPr>
          <w:p w14:paraId="69541B00" w14:textId="66FCD3C6" w:rsidR="00A4784A" w:rsidRPr="00CE781C" w:rsidDel="009661CB" w:rsidRDefault="00A4784A" w:rsidP="00EF4A37">
            <w:pPr>
              <w:rPr>
                <w:del w:id="651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18" w:name="_Toc71198096"/>
            <w:bookmarkEnd w:id="6518"/>
          </w:p>
        </w:tc>
        <w:tc>
          <w:tcPr>
            <w:tcW w:w="1126" w:type="dxa"/>
            <w:vMerge/>
          </w:tcPr>
          <w:p w14:paraId="5A9CBF64" w14:textId="0C553A8F" w:rsidR="00A4784A" w:rsidRPr="00CE781C" w:rsidDel="009661CB" w:rsidRDefault="00A4784A" w:rsidP="00EF4A37">
            <w:pPr>
              <w:rPr>
                <w:del w:id="651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20" w:name="_Toc71198097"/>
            <w:bookmarkEnd w:id="6520"/>
          </w:p>
        </w:tc>
        <w:tc>
          <w:tcPr>
            <w:tcW w:w="660" w:type="dxa"/>
            <w:vMerge/>
          </w:tcPr>
          <w:p w14:paraId="4A674ADA" w14:textId="3CB43B71" w:rsidR="00A4784A" w:rsidRPr="00CE781C" w:rsidDel="009661CB" w:rsidRDefault="00A4784A" w:rsidP="00EF4A37">
            <w:pPr>
              <w:rPr>
                <w:del w:id="65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22" w:name="_Toc71198098"/>
            <w:bookmarkEnd w:id="6522"/>
          </w:p>
        </w:tc>
        <w:tc>
          <w:tcPr>
            <w:tcW w:w="688" w:type="dxa"/>
          </w:tcPr>
          <w:p w14:paraId="77AF59C5" w14:textId="2009A8C2" w:rsidR="00A4784A" w:rsidRPr="00CE781C" w:rsidDel="009661CB" w:rsidRDefault="00A4784A" w:rsidP="00EF4A37">
            <w:pPr>
              <w:rPr>
                <w:del w:id="652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24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525" w:name="_Toc71198099"/>
              <w:bookmarkEnd w:id="6525"/>
            </w:del>
          </w:p>
        </w:tc>
        <w:tc>
          <w:tcPr>
            <w:tcW w:w="2925" w:type="dxa"/>
            <w:vMerge/>
          </w:tcPr>
          <w:p w14:paraId="1D13CCD6" w14:textId="2D9BEA6D" w:rsidR="00A4784A" w:rsidRPr="00CE781C" w:rsidDel="009661CB" w:rsidRDefault="00A4784A" w:rsidP="00EF4A37">
            <w:pPr>
              <w:rPr>
                <w:del w:id="652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27" w:name="_Toc71198100"/>
            <w:bookmarkEnd w:id="6527"/>
          </w:p>
        </w:tc>
        <w:bookmarkStart w:id="6528" w:name="_Toc71198101"/>
        <w:bookmarkEnd w:id="6528"/>
      </w:tr>
      <w:tr w:rsidR="00A4784A" w:rsidRPr="009B2BD3" w:rsidDel="009661CB" w14:paraId="32FB2A1D" w14:textId="019B375E" w:rsidTr="00D17183">
        <w:trPr>
          <w:trHeight w:val="291"/>
          <w:jc w:val="center"/>
          <w:del w:id="6529" w:author="Fegie" w:date="2021-04-28T12:03:00Z"/>
        </w:trPr>
        <w:tc>
          <w:tcPr>
            <w:tcW w:w="556" w:type="dxa"/>
            <w:vMerge/>
          </w:tcPr>
          <w:p w14:paraId="45C3B2C2" w14:textId="49C793E7" w:rsidR="00A4784A" w:rsidRPr="009B2BD3" w:rsidDel="009661CB" w:rsidRDefault="00A4784A" w:rsidP="00EF4A37">
            <w:pPr>
              <w:rPr>
                <w:del w:id="6530" w:author="Fegie" w:date="2021-04-28T12:03:00Z"/>
                <w:rFonts w:ascii="標楷體" w:eastAsia="標楷體" w:hAnsi="標楷體"/>
              </w:rPr>
            </w:pPr>
            <w:bookmarkStart w:id="6531" w:name="_Toc71198102"/>
            <w:bookmarkEnd w:id="6531"/>
          </w:p>
        </w:tc>
        <w:tc>
          <w:tcPr>
            <w:tcW w:w="2116" w:type="dxa"/>
          </w:tcPr>
          <w:p w14:paraId="7FAD8D9F" w14:textId="697C2057" w:rsidR="00A4784A" w:rsidRPr="00CE781C" w:rsidDel="009661CB" w:rsidRDefault="00A4784A" w:rsidP="00EF4A37">
            <w:pPr>
              <w:rPr>
                <w:del w:id="653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33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534" w:name="_Toc71198103"/>
              <w:bookmarkEnd w:id="6534"/>
            </w:del>
          </w:p>
        </w:tc>
        <w:tc>
          <w:tcPr>
            <w:tcW w:w="1296" w:type="dxa"/>
          </w:tcPr>
          <w:p w14:paraId="401F021A" w14:textId="2590CCF2" w:rsidR="00A4784A" w:rsidRPr="00CE781C" w:rsidDel="009661CB" w:rsidRDefault="00A4784A" w:rsidP="00A4784A">
            <w:pPr>
              <w:rPr>
                <w:del w:id="653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3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6537" w:name="_Toc71198104"/>
              <w:bookmarkEnd w:id="6537"/>
            </w:del>
          </w:p>
        </w:tc>
        <w:tc>
          <w:tcPr>
            <w:tcW w:w="1053" w:type="dxa"/>
          </w:tcPr>
          <w:p w14:paraId="00A0644F" w14:textId="3F1319D6" w:rsidR="00A4784A" w:rsidRPr="00CE781C" w:rsidDel="009661CB" w:rsidRDefault="00A4784A" w:rsidP="00EF4A37">
            <w:pPr>
              <w:rPr>
                <w:del w:id="653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39" w:name="_Toc71198105"/>
            <w:bookmarkEnd w:id="6539"/>
          </w:p>
        </w:tc>
        <w:tc>
          <w:tcPr>
            <w:tcW w:w="1126" w:type="dxa"/>
          </w:tcPr>
          <w:p w14:paraId="2434DB68" w14:textId="5AD2E9E0" w:rsidR="00A4784A" w:rsidRPr="00CE781C" w:rsidDel="009661CB" w:rsidRDefault="00A4784A" w:rsidP="00EF4A37">
            <w:pPr>
              <w:rPr>
                <w:del w:id="654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41" w:name="_Toc71198106"/>
            <w:bookmarkEnd w:id="6541"/>
          </w:p>
        </w:tc>
        <w:tc>
          <w:tcPr>
            <w:tcW w:w="660" w:type="dxa"/>
          </w:tcPr>
          <w:p w14:paraId="1AD1DACF" w14:textId="68632CFC" w:rsidR="00A4784A" w:rsidRPr="00CE781C" w:rsidDel="009661CB" w:rsidRDefault="00A4784A" w:rsidP="00EF4A37">
            <w:pPr>
              <w:rPr>
                <w:del w:id="654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43" w:name="_Toc71198107"/>
            <w:bookmarkEnd w:id="6543"/>
          </w:p>
        </w:tc>
        <w:tc>
          <w:tcPr>
            <w:tcW w:w="688" w:type="dxa"/>
          </w:tcPr>
          <w:p w14:paraId="7FC3F4C0" w14:textId="043CB913" w:rsidR="00A4784A" w:rsidRPr="00CE781C" w:rsidDel="009661CB" w:rsidRDefault="00A4784A" w:rsidP="00EF4A37">
            <w:pPr>
              <w:rPr>
                <w:del w:id="654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4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546" w:name="_Toc71198108"/>
              <w:bookmarkEnd w:id="6546"/>
            </w:del>
          </w:p>
        </w:tc>
        <w:tc>
          <w:tcPr>
            <w:tcW w:w="2925" w:type="dxa"/>
          </w:tcPr>
          <w:p w14:paraId="1B915F21" w14:textId="63063E91" w:rsidR="00A4784A" w:rsidRPr="00CE781C" w:rsidDel="009661CB" w:rsidRDefault="00A4784A" w:rsidP="00EF4A37">
            <w:pPr>
              <w:rPr>
                <w:del w:id="654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48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549" w:name="_Toc71198109"/>
              <w:bookmarkEnd w:id="6549"/>
            </w:del>
          </w:p>
        </w:tc>
        <w:bookmarkStart w:id="6550" w:name="_Toc71198110"/>
        <w:bookmarkEnd w:id="6550"/>
      </w:tr>
      <w:tr w:rsidR="00A4784A" w:rsidRPr="009B2BD3" w:rsidDel="009661CB" w14:paraId="4B4EBB21" w14:textId="19D2E193" w:rsidTr="00D17183">
        <w:trPr>
          <w:trHeight w:val="291"/>
          <w:jc w:val="center"/>
          <w:del w:id="6551" w:author="Fegie" w:date="2021-04-28T12:03:00Z"/>
        </w:trPr>
        <w:tc>
          <w:tcPr>
            <w:tcW w:w="556" w:type="dxa"/>
          </w:tcPr>
          <w:p w14:paraId="688B6C0E" w14:textId="4F91126C" w:rsidR="00A4784A" w:rsidRPr="009B2BD3" w:rsidDel="009661CB" w:rsidRDefault="00A4784A" w:rsidP="004C47F9">
            <w:pPr>
              <w:rPr>
                <w:del w:id="6552" w:author="Fegie" w:date="2021-04-28T12:03:00Z"/>
                <w:rFonts w:ascii="標楷體" w:eastAsia="標楷體" w:hAnsi="標楷體"/>
              </w:rPr>
            </w:pPr>
            <w:del w:id="655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18</w:delText>
              </w:r>
              <w:bookmarkStart w:id="6554" w:name="_Toc71198111"/>
              <w:bookmarkEnd w:id="6554"/>
            </w:del>
          </w:p>
        </w:tc>
        <w:tc>
          <w:tcPr>
            <w:tcW w:w="2116" w:type="dxa"/>
          </w:tcPr>
          <w:p w14:paraId="47BD46E7" w14:textId="15045976" w:rsidR="00A4784A" w:rsidRPr="009B2BD3" w:rsidDel="009661CB" w:rsidRDefault="00A4784A" w:rsidP="004C47F9">
            <w:pPr>
              <w:rPr>
                <w:del w:id="6555" w:author="Fegie" w:date="2021-04-28T12:03:00Z"/>
                <w:rFonts w:ascii="標楷體" w:eastAsia="標楷體" w:hAnsi="標楷體"/>
              </w:rPr>
            </w:pPr>
            <w:del w:id="655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6557" w:name="_Toc71198112"/>
              <w:bookmarkEnd w:id="6557"/>
            </w:del>
          </w:p>
        </w:tc>
        <w:tc>
          <w:tcPr>
            <w:tcW w:w="1296" w:type="dxa"/>
          </w:tcPr>
          <w:p w14:paraId="4355E263" w14:textId="178BDD16" w:rsidR="00A4784A" w:rsidRPr="00A04243" w:rsidDel="009661CB" w:rsidRDefault="00A4784A" w:rsidP="00A4784A">
            <w:pPr>
              <w:rPr>
                <w:del w:id="6558" w:author="Fegie" w:date="2021-04-28T12:03:00Z"/>
                <w:rFonts w:ascii="標楷體" w:eastAsia="標楷體" w:hAnsi="標楷體"/>
              </w:rPr>
            </w:pPr>
            <w:del w:id="655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6560" w:name="_Toc71198113"/>
              <w:bookmarkEnd w:id="6560"/>
            </w:del>
          </w:p>
        </w:tc>
        <w:tc>
          <w:tcPr>
            <w:tcW w:w="1053" w:type="dxa"/>
          </w:tcPr>
          <w:p w14:paraId="50DABAF8" w14:textId="6BAD6649" w:rsidR="00A4784A" w:rsidRPr="009B2BD3" w:rsidDel="009661CB" w:rsidRDefault="00A4784A" w:rsidP="004C47F9">
            <w:pPr>
              <w:rPr>
                <w:del w:id="6561" w:author="Fegie" w:date="2021-04-28T12:03:00Z"/>
                <w:rFonts w:ascii="標楷體" w:eastAsia="標楷體" w:hAnsi="標楷體"/>
              </w:rPr>
            </w:pPr>
            <w:bookmarkStart w:id="6562" w:name="_Toc71198114"/>
            <w:bookmarkEnd w:id="6562"/>
          </w:p>
        </w:tc>
        <w:tc>
          <w:tcPr>
            <w:tcW w:w="1126" w:type="dxa"/>
          </w:tcPr>
          <w:p w14:paraId="72438F1D" w14:textId="763A01CA" w:rsidR="00A4784A" w:rsidRPr="009B2BD3" w:rsidDel="009661CB" w:rsidRDefault="00A4784A" w:rsidP="004C47F9">
            <w:pPr>
              <w:rPr>
                <w:del w:id="6563" w:author="Fegie" w:date="2021-04-28T12:03:00Z"/>
                <w:rFonts w:ascii="標楷體" w:eastAsia="標楷體" w:hAnsi="標楷體"/>
              </w:rPr>
            </w:pPr>
            <w:bookmarkStart w:id="6564" w:name="_Toc71198115"/>
            <w:bookmarkEnd w:id="6564"/>
          </w:p>
        </w:tc>
        <w:tc>
          <w:tcPr>
            <w:tcW w:w="660" w:type="dxa"/>
          </w:tcPr>
          <w:p w14:paraId="24D62F44" w14:textId="2A63AB94" w:rsidR="00A4784A" w:rsidRPr="009B2BD3" w:rsidDel="009661CB" w:rsidRDefault="00A4784A" w:rsidP="004C47F9">
            <w:pPr>
              <w:rPr>
                <w:del w:id="6565" w:author="Fegie" w:date="2021-04-28T12:03:00Z"/>
                <w:rFonts w:ascii="標楷體" w:eastAsia="標楷體" w:hAnsi="標楷體"/>
              </w:rPr>
            </w:pPr>
            <w:bookmarkStart w:id="6566" w:name="_Toc71198116"/>
            <w:bookmarkEnd w:id="6566"/>
          </w:p>
        </w:tc>
        <w:tc>
          <w:tcPr>
            <w:tcW w:w="688" w:type="dxa"/>
          </w:tcPr>
          <w:p w14:paraId="47E0148D" w14:textId="1A067566" w:rsidR="00A4784A" w:rsidRPr="009B2BD3" w:rsidDel="009661CB" w:rsidRDefault="00A4784A" w:rsidP="004C47F9">
            <w:pPr>
              <w:rPr>
                <w:del w:id="6567" w:author="Fegie" w:date="2021-04-28T12:03:00Z"/>
                <w:rFonts w:ascii="標楷體" w:eastAsia="標楷體" w:hAnsi="標楷體"/>
              </w:rPr>
            </w:pPr>
            <w:del w:id="656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569" w:name="_Toc71198117"/>
              <w:bookmarkEnd w:id="6569"/>
            </w:del>
          </w:p>
        </w:tc>
        <w:tc>
          <w:tcPr>
            <w:tcW w:w="2925" w:type="dxa"/>
          </w:tcPr>
          <w:p w14:paraId="7A813EAF" w14:textId="43A486C4" w:rsidR="00A4784A" w:rsidRPr="009B2BD3" w:rsidDel="009661CB" w:rsidRDefault="00A4784A" w:rsidP="004C47F9">
            <w:pPr>
              <w:rPr>
                <w:del w:id="6570" w:author="Fegie" w:date="2021-04-28T12:03:00Z"/>
                <w:rFonts w:ascii="標楷體" w:eastAsia="標楷體" w:hAnsi="標楷體"/>
              </w:rPr>
            </w:pPr>
            <w:del w:id="657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572" w:name="_Toc71198118"/>
              <w:bookmarkEnd w:id="6572"/>
            </w:del>
          </w:p>
        </w:tc>
        <w:bookmarkStart w:id="6573" w:name="_Toc71198119"/>
        <w:bookmarkEnd w:id="6573"/>
      </w:tr>
      <w:tr w:rsidR="00D17183" w:rsidRPr="009B2BD3" w:rsidDel="009661CB" w14:paraId="005E812C" w14:textId="5C881288" w:rsidTr="00D17183">
        <w:trPr>
          <w:trHeight w:val="291"/>
          <w:jc w:val="center"/>
          <w:del w:id="6574" w:author="Fegie" w:date="2021-04-28T12:03:00Z"/>
        </w:trPr>
        <w:tc>
          <w:tcPr>
            <w:tcW w:w="556" w:type="dxa"/>
          </w:tcPr>
          <w:p w14:paraId="266DCF0F" w14:textId="771FE17D" w:rsidR="00D17183" w:rsidRPr="009B2BD3" w:rsidDel="009661CB" w:rsidRDefault="00D17183" w:rsidP="00D17183">
            <w:pPr>
              <w:rPr>
                <w:del w:id="6575" w:author="Fegie" w:date="2021-04-28T12:03:00Z"/>
                <w:rFonts w:ascii="標楷體" w:eastAsia="標楷體" w:hAnsi="標楷體"/>
              </w:rPr>
            </w:pPr>
            <w:del w:id="657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19</w:delText>
              </w:r>
              <w:bookmarkStart w:id="6577" w:name="_Toc71198120"/>
              <w:bookmarkEnd w:id="6577"/>
            </w:del>
          </w:p>
        </w:tc>
        <w:tc>
          <w:tcPr>
            <w:tcW w:w="2116" w:type="dxa"/>
          </w:tcPr>
          <w:p w14:paraId="5DAD45C5" w14:textId="3AB9A153" w:rsidR="00D17183" w:rsidRPr="009B2BD3" w:rsidDel="009661CB" w:rsidRDefault="00D17183" w:rsidP="00D17183">
            <w:pPr>
              <w:rPr>
                <w:del w:id="6578" w:author="Fegie" w:date="2021-04-28T12:03:00Z"/>
                <w:rFonts w:ascii="標楷體" w:eastAsia="標楷體" w:hAnsi="標楷體"/>
              </w:rPr>
            </w:pPr>
            <w:del w:id="6579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為授信限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制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象</w:delText>
              </w:r>
              <w:bookmarkStart w:id="6580" w:name="_Toc71198121"/>
              <w:bookmarkEnd w:id="6580"/>
            </w:del>
          </w:p>
        </w:tc>
        <w:tc>
          <w:tcPr>
            <w:tcW w:w="1296" w:type="dxa"/>
          </w:tcPr>
          <w:p w14:paraId="5B5A6FCE" w14:textId="31F2439C" w:rsidR="00D17183" w:rsidRPr="00A04243" w:rsidDel="009661CB" w:rsidRDefault="00D17183" w:rsidP="00D17183">
            <w:pPr>
              <w:rPr>
                <w:del w:id="6581" w:author="Fegie" w:date="2021-04-28T12:03:00Z"/>
                <w:rFonts w:ascii="標楷體" w:eastAsia="標楷體" w:hAnsi="標楷體"/>
              </w:rPr>
            </w:pPr>
            <w:ins w:id="6582" w:author="88692" w:date="2020-06-18T10:04:00Z">
              <w:del w:id="6583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del w:id="658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585" w:name="_Toc71198122"/>
              <w:bookmarkEnd w:id="6585"/>
            </w:del>
          </w:p>
        </w:tc>
        <w:tc>
          <w:tcPr>
            <w:tcW w:w="1053" w:type="dxa"/>
          </w:tcPr>
          <w:p w14:paraId="3780187D" w14:textId="361885F9" w:rsidR="00D17183" w:rsidRPr="009B2BD3" w:rsidDel="009661CB" w:rsidRDefault="00D17183" w:rsidP="00D17183">
            <w:pPr>
              <w:rPr>
                <w:del w:id="6586" w:author="Fegie" w:date="2021-04-28T12:03:00Z"/>
                <w:rFonts w:ascii="標楷體" w:eastAsia="標楷體" w:hAnsi="標楷體"/>
              </w:rPr>
            </w:pPr>
            <w:bookmarkStart w:id="6587" w:name="_Toc71198123"/>
            <w:bookmarkEnd w:id="6587"/>
          </w:p>
        </w:tc>
        <w:tc>
          <w:tcPr>
            <w:tcW w:w="1126" w:type="dxa"/>
          </w:tcPr>
          <w:p w14:paraId="48384768" w14:textId="3BEDD091" w:rsidR="00D17183" w:rsidRPr="009B2BD3" w:rsidDel="009661CB" w:rsidRDefault="00D17183" w:rsidP="00D17183">
            <w:pPr>
              <w:rPr>
                <w:del w:id="6588" w:author="Fegie" w:date="2021-04-28T12:03:00Z"/>
                <w:rFonts w:ascii="標楷體" w:eastAsia="標楷體" w:hAnsi="標楷體"/>
              </w:rPr>
            </w:pPr>
            <w:ins w:id="6589" w:author="88692" w:date="2020-06-18T10:07:00Z">
              <w:del w:id="6590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591" w:name="_Toc71198124"/>
            <w:bookmarkEnd w:id="6591"/>
          </w:p>
        </w:tc>
        <w:tc>
          <w:tcPr>
            <w:tcW w:w="660" w:type="dxa"/>
          </w:tcPr>
          <w:p w14:paraId="32182C03" w14:textId="2D672BEF" w:rsidR="00D17183" w:rsidRPr="009B2BD3" w:rsidDel="009661CB" w:rsidRDefault="00D17183" w:rsidP="00D17183">
            <w:pPr>
              <w:rPr>
                <w:del w:id="6592" w:author="Fegie" w:date="2021-04-28T12:03:00Z"/>
                <w:rFonts w:ascii="標楷體" w:eastAsia="標楷體" w:hAnsi="標楷體"/>
              </w:rPr>
            </w:pPr>
            <w:bookmarkStart w:id="6593" w:name="_Toc71198125"/>
            <w:bookmarkEnd w:id="6593"/>
          </w:p>
        </w:tc>
        <w:tc>
          <w:tcPr>
            <w:tcW w:w="688" w:type="dxa"/>
          </w:tcPr>
          <w:p w14:paraId="645D30A6" w14:textId="197C9FB1" w:rsidR="00D17183" w:rsidRPr="009B2BD3" w:rsidDel="009661CB" w:rsidRDefault="00D17183" w:rsidP="00D17183">
            <w:pPr>
              <w:rPr>
                <w:del w:id="6594" w:author="Fegie" w:date="2021-04-28T12:03:00Z"/>
                <w:rFonts w:ascii="標楷體" w:eastAsia="標楷體" w:hAnsi="標楷體"/>
              </w:rPr>
            </w:pPr>
            <w:del w:id="65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596" w:name="_Toc71198126"/>
              <w:bookmarkEnd w:id="6596"/>
            </w:del>
          </w:p>
        </w:tc>
        <w:tc>
          <w:tcPr>
            <w:tcW w:w="2925" w:type="dxa"/>
          </w:tcPr>
          <w:p w14:paraId="5B93A223" w14:textId="3F68564A" w:rsidR="00D17183" w:rsidDel="009661CB" w:rsidRDefault="00D17183" w:rsidP="00D17183">
            <w:pPr>
              <w:rPr>
                <w:ins w:id="6597" w:author="88692" w:date="2020-06-18T10:06:00Z"/>
                <w:del w:id="6598" w:author="Fegie" w:date="2021-04-28T12:03:00Z"/>
                <w:rFonts w:ascii="標楷體" w:eastAsia="標楷體" w:hAnsi="標楷體"/>
              </w:rPr>
            </w:pPr>
            <w:del w:id="659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00" w:name="_Toc71198127"/>
            <w:bookmarkEnd w:id="6600"/>
          </w:p>
          <w:p w14:paraId="717A4E34" w14:textId="64D17E8B" w:rsidR="00D17183" w:rsidRPr="00BC2FFA" w:rsidDel="009661CB" w:rsidRDefault="00D17183" w:rsidP="00D17183">
            <w:pPr>
              <w:rPr>
                <w:ins w:id="6601" w:author="88692" w:date="2020-06-18T10:06:00Z"/>
                <w:del w:id="6602" w:author="Fegie" w:date="2021-04-28T12:03:00Z"/>
                <w:rFonts w:ascii="標楷體" w:eastAsia="標楷體" w:hAnsi="標楷體"/>
              </w:rPr>
            </w:pPr>
            <w:ins w:id="6603" w:author="88692" w:date="2020-06-18T10:06:00Z">
              <w:del w:id="6604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05" w:name="_Toc71198128"/>
                <w:bookmarkEnd w:id="6605"/>
              </w:del>
            </w:ins>
          </w:p>
          <w:p w14:paraId="66204E08" w14:textId="62C93877" w:rsidR="00D17183" w:rsidRPr="009B2BD3" w:rsidDel="009661CB" w:rsidRDefault="00D17183" w:rsidP="00D17183">
            <w:pPr>
              <w:rPr>
                <w:del w:id="6606" w:author="Fegie" w:date="2021-04-28T12:03:00Z"/>
                <w:rFonts w:ascii="標楷體" w:eastAsia="標楷體" w:hAnsi="標楷體"/>
              </w:rPr>
            </w:pPr>
            <w:ins w:id="6607" w:author="88692" w:date="2020-06-18T10:06:00Z">
              <w:del w:id="6608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09" w:name="_Toc71198129"/>
            <w:bookmarkEnd w:id="6609"/>
          </w:p>
        </w:tc>
        <w:bookmarkStart w:id="6610" w:name="_Toc71198130"/>
        <w:bookmarkEnd w:id="6610"/>
      </w:tr>
      <w:tr w:rsidR="00D17183" w:rsidRPr="009B2BD3" w:rsidDel="009661CB" w14:paraId="69715AAF" w14:textId="49DCC077" w:rsidTr="00D17183">
        <w:trPr>
          <w:trHeight w:val="291"/>
          <w:jc w:val="center"/>
          <w:del w:id="6611" w:author="Fegie" w:date="2021-04-28T12:03:00Z"/>
        </w:trPr>
        <w:tc>
          <w:tcPr>
            <w:tcW w:w="556" w:type="dxa"/>
          </w:tcPr>
          <w:p w14:paraId="448E168D" w14:textId="725DAD46" w:rsidR="00D17183" w:rsidRPr="009B2BD3" w:rsidDel="009661CB" w:rsidRDefault="00D17183" w:rsidP="00D17183">
            <w:pPr>
              <w:rPr>
                <w:del w:id="6612" w:author="Fegie" w:date="2021-04-28T12:03:00Z"/>
                <w:rFonts w:ascii="標楷體" w:eastAsia="標楷體" w:hAnsi="標楷體"/>
              </w:rPr>
            </w:pPr>
            <w:del w:id="661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20</w:delText>
              </w:r>
              <w:bookmarkStart w:id="6614" w:name="_Toc71198131"/>
              <w:bookmarkEnd w:id="6614"/>
            </w:del>
          </w:p>
        </w:tc>
        <w:tc>
          <w:tcPr>
            <w:tcW w:w="2116" w:type="dxa"/>
          </w:tcPr>
          <w:p w14:paraId="1A040774" w14:textId="0F46921B" w:rsidR="00D17183" w:rsidRPr="009B2BD3" w:rsidDel="009661CB" w:rsidRDefault="00D17183" w:rsidP="00D17183">
            <w:pPr>
              <w:rPr>
                <w:del w:id="6615" w:author="Fegie" w:date="2021-04-28T12:03:00Z"/>
                <w:rFonts w:ascii="標楷體" w:eastAsia="標楷體" w:hAnsi="標楷體"/>
              </w:rPr>
            </w:pPr>
            <w:del w:id="6616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為利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6617" w:name="_Toc71198132"/>
              <w:bookmarkEnd w:id="6617"/>
            </w:del>
          </w:p>
        </w:tc>
        <w:tc>
          <w:tcPr>
            <w:tcW w:w="1296" w:type="dxa"/>
          </w:tcPr>
          <w:p w14:paraId="279EA20B" w14:textId="1B664460" w:rsidR="00D17183" w:rsidRPr="00A04243" w:rsidDel="009661CB" w:rsidRDefault="00D17183" w:rsidP="00D17183">
            <w:pPr>
              <w:rPr>
                <w:del w:id="6618" w:author="Fegie" w:date="2021-04-28T12:03:00Z"/>
                <w:rFonts w:ascii="標楷體" w:eastAsia="標楷體" w:hAnsi="標楷體"/>
              </w:rPr>
            </w:pPr>
            <w:ins w:id="6619" w:author="88692" w:date="2020-06-18T10:04:00Z">
              <w:del w:id="6620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662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22" w:name="_Toc71198133"/>
              <w:bookmarkEnd w:id="6622"/>
            </w:del>
          </w:p>
        </w:tc>
        <w:tc>
          <w:tcPr>
            <w:tcW w:w="1053" w:type="dxa"/>
          </w:tcPr>
          <w:p w14:paraId="0BBB3C9E" w14:textId="3D59D418" w:rsidR="00D17183" w:rsidRPr="009B2BD3" w:rsidDel="009661CB" w:rsidRDefault="00D17183" w:rsidP="00D17183">
            <w:pPr>
              <w:rPr>
                <w:del w:id="6623" w:author="Fegie" w:date="2021-04-28T12:03:00Z"/>
                <w:rFonts w:ascii="標楷體" w:eastAsia="標楷體" w:hAnsi="標楷體"/>
              </w:rPr>
            </w:pPr>
            <w:bookmarkStart w:id="6624" w:name="_Toc71198134"/>
            <w:bookmarkEnd w:id="6624"/>
          </w:p>
        </w:tc>
        <w:tc>
          <w:tcPr>
            <w:tcW w:w="1126" w:type="dxa"/>
          </w:tcPr>
          <w:p w14:paraId="29112ADA" w14:textId="06A0A554" w:rsidR="00D17183" w:rsidRPr="009B2BD3" w:rsidDel="009661CB" w:rsidRDefault="00D17183" w:rsidP="00D17183">
            <w:pPr>
              <w:rPr>
                <w:del w:id="6625" w:author="Fegie" w:date="2021-04-28T12:03:00Z"/>
                <w:rFonts w:ascii="標楷體" w:eastAsia="標楷體" w:hAnsi="標楷體"/>
              </w:rPr>
            </w:pPr>
            <w:ins w:id="6626" w:author="88692" w:date="2020-06-18T10:07:00Z">
              <w:del w:id="6627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28" w:name="_Toc71198135"/>
            <w:bookmarkEnd w:id="6628"/>
          </w:p>
        </w:tc>
        <w:tc>
          <w:tcPr>
            <w:tcW w:w="660" w:type="dxa"/>
          </w:tcPr>
          <w:p w14:paraId="12A5C28B" w14:textId="5BF339B7" w:rsidR="00D17183" w:rsidRPr="009B2BD3" w:rsidDel="009661CB" w:rsidRDefault="00D17183" w:rsidP="00D17183">
            <w:pPr>
              <w:rPr>
                <w:del w:id="6629" w:author="Fegie" w:date="2021-04-28T12:03:00Z"/>
                <w:rFonts w:ascii="標楷體" w:eastAsia="標楷體" w:hAnsi="標楷體"/>
              </w:rPr>
            </w:pPr>
            <w:bookmarkStart w:id="6630" w:name="_Toc71198136"/>
            <w:bookmarkEnd w:id="6630"/>
          </w:p>
        </w:tc>
        <w:tc>
          <w:tcPr>
            <w:tcW w:w="688" w:type="dxa"/>
          </w:tcPr>
          <w:p w14:paraId="7C24FDB3" w14:textId="41305C2A" w:rsidR="00D17183" w:rsidRPr="009B2BD3" w:rsidDel="009661CB" w:rsidRDefault="00D17183" w:rsidP="00D17183">
            <w:pPr>
              <w:rPr>
                <w:del w:id="6631" w:author="Fegie" w:date="2021-04-28T12:03:00Z"/>
                <w:rFonts w:ascii="標楷體" w:eastAsia="標楷體" w:hAnsi="標楷體"/>
              </w:rPr>
            </w:pPr>
            <w:del w:id="663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33" w:name="_Toc71198137"/>
              <w:bookmarkEnd w:id="6633"/>
            </w:del>
          </w:p>
        </w:tc>
        <w:tc>
          <w:tcPr>
            <w:tcW w:w="2925" w:type="dxa"/>
          </w:tcPr>
          <w:p w14:paraId="19E000AD" w14:textId="7FFC0D5A" w:rsidR="00D17183" w:rsidDel="009661CB" w:rsidRDefault="00D17183" w:rsidP="00D17183">
            <w:pPr>
              <w:rPr>
                <w:ins w:id="6634" w:author="88692" w:date="2020-06-18T10:06:00Z"/>
                <w:del w:id="6635" w:author="Fegie" w:date="2021-04-28T12:03:00Z"/>
                <w:rFonts w:ascii="標楷體" w:eastAsia="標楷體" w:hAnsi="標楷體"/>
              </w:rPr>
            </w:pPr>
            <w:del w:id="663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37" w:name="_Toc71198138"/>
            <w:bookmarkEnd w:id="6637"/>
          </w:p>
          <w:p w14:paraId="3E021CB0" w14:textId="1BC49BC9" w:rsidR="00D17183" w:rsidRPr="00BC2FFA" w:rsidDel="009661CB" w:rsidRDefault="00D17183" w:rsidP="00D17183">
            <w:pPr>
              <w:rPr>
                <w:ins w:id="6638" w:author="88692" w:date="2020-06-18T10:06:00Z"/>
                <w:del w:id="6639" w:author="Fegie" w:date="2021-04-28T12:03:00Z"/>
                <w:rFonts w:ascii="標楷體" w:eastAsia="標楷體" w:hAnsi="標楷體"/>
              </w:rPr>
            </w:pPr>
            <w:ins w:id="6640" w:author="88692" w:date="2020-06-18T10:06:00Z">
              <w:del w:id="6641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42" w:name="_Toc71198139"/>
                <w:bookmarkEnd w:id="6642"/>
              </w:del>
            </w:ins>
          </w:p>
          <w:p w14:paraId="3225A680" w14:textId="7727B878" w:rsidR="00D17183" w:rsidRPr="009B2BD3" w:rsidDel="009661CB" w:rsidRDefault="00D17183" w:rsidP="00D17183">
            <w:pPr>
              <w:rPr>
                <w:del w:id="6643" w:author="Fegie" w:date="2021-04-28T12:03:00Z"/>
                <w:rFonts w:ascii="標楷體" w:eastAsia="標楷體" w:hAnsi="標楷體"/>
              </w:rPr>
            </w:pPr>
            <w:ins w:id="6644" w:author="88692" w:date="2020-06-18T10:06:00Z">
              <w:del w:id="6645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46" w:name="_Toc71198140"/>
            <w:bookmarkEnd w:id="6646"/>
          </w:p>
        </w:tc>
        <w:bookmarkStart w:id="6647" w:name="_Toc71198141"/>
        <w:bookmarkEnd w:id="6647"/>
      </w:tr>
      <w:tr w:rsidR="00D17183" w:rsidRPr="009B2BD3" w:rsidDel="009661CB" w14:paraId="756FA04D" w14:textId="7CC5E218" w:rsidTr="00D17183">
        <w:trPr>
          <w:trHeight w:val="291"/>
          <w:jc w:val="center"/>
          <w:del w:id="6648" w:author="Fegie" w:date="2021-04-28T12:03:00Z"/>
        </w:trPr>
        <w:tc>
          <w:tcPr>
            <w:tcW w:w="556" w:type="dxa"/>
          </w:tcPr>
          <w:p w14:paraId="3CB0D1C7" w14:textId="3AD49C20" w:rsidR="00D17183" w:rsidRPr="009B2BD3" w:rsidDel="009661CB" w:rsidRDefault="00D17183" w:rsidP="00D17183">
            <w:pPr>
              <w:rPr>
                <w:del w:id="6649" w:author="Fegie" w:date="2021-04-28T12:03:00Z"/>
                <w:rFonts w:ascii="標楷體" w:eastAsia="標楷體" w:hAnsi="標楷體"/>
              </w:rPr>
            </w:pPr>
            <w:del w:id="665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21</w:delText>
              </w:r>
              <w:bookmarkStart w:id="6651" w:name="_Toc71198142"/>
              <w:bookmarkEnd w:id="6651"/>
            </w:del>
          </w:p>
        </w:tc>
        <w:tc>
          <w:tcPr>
            <w:tcW w:w="2116" w:type="dxa"/>
          </w:tcPr>
          <w:p w14:paraId="666C8FD7" w14:textId="7C82A623" w:rsidR="00D17183" w:rsidRPr="009B2BD3" w:rsidDel="009661CB" w:rsidRDefault="00D17183" w:rsidP="00D17183">
            <w:pPr>
              <w:rPr>
                <w:del w:id="6652" w:author="Fegie" w:date="2021-04-28T12:03:00Z"/>
                <w:rFonts w:ascii="標楷體" w:eastAsia="標楷體" w:hAnsi="標楷體"/>
              </w:rPr>
            </w:pPr>
            <w:del w:id="6653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為準利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6654" w:name="_Toc71198143"/>
              <w:bookmarkEnd w:id="6654"/>
            </w:del>
          </w:p>
        </w:tc>
        <w:tc>
          <w:tcPr>
            <w:tcW w:w="1296" w:type="dxa"/>
          </w:tcPr>
          <w:p w14:paraId="6DD70F0F" w14:textId="0DA3BC7A" w:rsidR="00D17183" w:rsidRPr="00A04243" w:rsidDel="009661CB" w:rsidRDefault="00D17183" w:rsidP="00D17183">
            <w:pPr>
              <w:rPr>
                <w:del w:id="6655" w:author="Fegie" w:date="2021-04-28T12:03:00Z"/>
                <w:rFonts w:ascii="標楷體" w:eastAsia="標楷體" w:hAnsi="標楷體"/>
              </w:rPr>
            </w:pPr>
            <w:ins w:id="6656" w:author="88692" w:date="2020-06-18T10:04:00Z">
              <w:del w:id="6657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66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59" w:name="_Toc71198144"/>
              <w:bookmarkEnd w:id="6659"/>
            </w:del>
          </w:p>
        </w:tc>
        <w:tc>
          <w:tcPr>
            <w:tcW w:w="1053" w:type="dxa"/>
          </w:tcPr>
          <w:p w14:paraId="6E699820" w14:textId="5D825DAC" w:rsidR="00D17183" w:rsidRPr="009B2BD3" w:rsidDel="009661CB" w:rsidRDefault="00D17183" w:rsidP="00D17183">
            <w:pPr>
              <w:rPr>
                <w:del w:id="6660" w:author="Fegie" w:date="2021-04-28T12:03:00Z"/>
                <w:rFonts w:ascii="標楷體" w:eastAsia="標楷體" w:hAnsi="標楷體"/>
              </w:rPr>
            </w:pPr>
            <w:bookmarkStart w:id="6661" w:name="_Toc71198145"/>
            <w:bookmarkEnd w:id="6661"/>
          </w:p>
        </w:tc>
        <w:tc>
          <w:tcPr>
            <w:tcW w:w="1126" w:type="dxa"/>
          </w:tcPr>
          <w:p w14:paraId="63FDF032" w14:textId="45A5501F" w:rsidR="00D17183" w:rsidRPr="009B2BD3" w:rsidDel="009661CB" w:rsidRDefault="00D17183" w:rsidP="00D17183">
            <w:pPr>
              <w:rPr>
                <w:del w:id="6662" w:author="Fegie" w:date="2021-04-28T12:03:00Z"/>
                <w:rFonts w:ascii="標楷體" w:eastAsia="標楷體" w:hAnsi="標楷體"/>
              </w:rPr>
            </w:pPr>
            <w:ins w:id="6663" w:author="88692" w:date="2020-06-18T10:07:00Z">
              <w:del w:id="6664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65" w:name="_Toc71198146"/>
            <w:bookmarkEnd w:id="6665"/>
          </w:p>
        </w:tc>
        <w:tc>
          <w:tcPr>
            <w:tcW w:w="660" w:type="dxa"/>
          </w:tcPr>
          <w:p w14:paraId="1FF48FA6" w14:textId="71FF7DDD" w:rsidR="00D17183" w:rsidRPr="009B2BD3" w:rsidDel="009661CB" w:rsidRDefault="00D17183" w:rsidP="00D17183">
            <w:pPr>
              <w:rPr>
                <w:del w:id="6666" w:author="Fegie" w:date="2021-04-28T12:03:00Z"/>
                <w:rFonts w:ascii="標楷體" w:eastAsia="標楷體" w:hAnsi="標楷體"/>
              </w:rPr>
            </w:pPr>
            <w:bookmarkStart w:id="6667" w:name="_Toc71198147"/>
            <w:bookmarkEnd w:id="6667"/>
          </w:p>
        </w:tc>
        <w:tc>
          <w:tcPr>
            <w:tcW w:w="688" w:type="dxa"/>
          </w:tcPr>
          <w:p w14:paraId="043792D9" w14:textId="3744F770" w:rsidR="00D17183" w:rsidRPr="009B2BD3" w:rsidDel="009661CB" w:rsidRDefault="00D17183" w:rsidP="00D17183">
            <w:pPr>
              <w:rPr>
                <w:del w:id="6668" w:author="Fegie" w:date="2021-04-28T12:03:00Z"/>
                <w:rFonts w:ascii="標楷體" w:eastAsia="標楷體" w:hAnsi="標楷體"/>
              </w:rPr>
            </w:pPr>
            <w:del w:id="666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70" w:name="_Toc71198148"/>
              <w:bookmarkEnd w:id="6670"/>
            </w:del>
          </w:p>
        </w:tc>
        <w:tc>
          <w:tcPr>
            <w:tcW w:w="2925" w:type="dxa"/>
          </w:tcPr>
          <w:p w14:paraId="175D5262" w14:textId="2CAB6DDD" w:rsidR="00D17183" w:rsidDel="009661CB" w:rsidRDefault="00D17183" w:rsidP="00D17183">
            <w:pPr>
              <w:rPr>
                <w:ins w:id="6671" w:author="88692" w:date="2020-06-18T10:06:00Z"/>
                <w:del w:id="6672" w:author="Fegie" w:date="2021-04-28T12:03:00Z"/>
                <w:rFonts w:ascii="標楷體" w:eastAsia="標楷體" w:hAnsi="標楷體"/>
              </w:rPr>
            </w:pPr>
            <w:del w:id="667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74" w:name="_Toc71198149"/>
            <w:bookmarkEnd w:id="6674"/>
          </w:p>
          <w:p w14:paraId="717DDA93" w14:textId="26183264" w:rsidR="00D17183" w:rsidRPr="00BC2FFA" w:rsidDel="009661CB" w:rsidRDefault="00D17183" w:rsidP="00D17183">
            <w:pPr>
              <w:rPr>
                <w:ins w:id="6675" w:author="88692" w:date="2020-06-18T10:06:00Z"/>
                <w:del w:id="6676" w:author="Fegie" w:date="2021-04-28T12:03:00Z"/>
                <w:rFonts w:ascii="標楷體" w:eastAsia="標楷體" w:hAnsi="標楷體"/>
              </w:rPr>
            </w:pPr>
            <w:ins w:id="6677" w:author="88692" w:date="2020-06-18T10:06:00Z">
              <w:del w:id="6678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79" w:name="_Toc71198150"/>
                <w:bookmarkEnd w:id="6679"/>
              </w:del>
            </w:ins>
          </w:p>
          <w:p w14:paraId="63094381" w14:textId="3D04D0AA" w:rsidR="00D17183" w:rsidRPr="009B2BD3" w:rsidDel="009661CB" w:rsidRDefault="00D17183" w:rsidP="00D17183">
            <w:pPr>
              <w:rPr>
                <w:del w:id="6680" w:author="Fegie" w:date="2021-04-28T12:03:00Z"/>
                <w:rFonts w:ascii="標楷體" w:eastAsia="標楷體" w:hAnsi="標楷體"/>
              </w:rPr>
            </w:pPr>
            <w:ins w:id="6681" w:author="88692" w:date="2020-06-18T10:06:00Z">
              <w:del w:id="6682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83" w:name="_Toc71198151"/>
            <w:bookmarkEnd w:id="6683"/>
          </w:p>
        </w:tc>
        <w:bookmarkStart w:id="6684" w:name="_Toc71198152"/>
        <w:bookmarkEnd w:id="6684"/>
      </w:tr>
      <w:tr w:rsidR="00D17183" w:rsidRPr="009B2BD3" w:rsidDel="009661CB" w14:paraId="7880AF2F" w14:textId="5A3E0745" w:rsidTr="00D17183">
        <w:trPr>
          <w:trHeight w:val="291"/>
          <w:jc w:val="center"/>
          <w:del w:id="6685" w:author="Fegie" w:date="2021-04-28T12:03:00Z"/>
        </w:trPr>
        <w:tc>
          <w:tcPr>
            <w:tcW w:w="556" w:type="dxa"/>
          </w:tcPr>
          <w:p w14:paraId="56658E27" w14:textId="14E2EF58" w:rsidR="00D17183" w:rsidRPr="009B2BD3" w:rsidDel="009661CB" w:rsidRDefault="00D17183" w:rsidP="00D17183">
            <w:pPr>
              <w:rPr>
                <w:del w:id="6686" w:author="Fegie" w:date="2021-04-28T12:03:00Z"/>
                <w:rFonts w:ascii="標楷體" w:eastAsia="標楷體" w:hAnsi="標楷體"/>
              </w:rPr>
            </w:pPr>
            <w:del w:id="668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22</w:delText>
              </w:r>
              <w:bookmarkStart w:id="6688" w:name="_Toc71198153"/>
              <w:bookmarkEnd w:id="6688"/>
            </w:del>
          </w:p>
        </w:tc>
        <w:tc>
          <w:tcPr>
            <w:tcW w:w="2116" w:type="dxa"/>
          </w:tcPr>
          <w:p w14:paraId="110B4277" w14:textId="1D4D6BEE" w:rsidR="00D17183" w:rsidRPr="009B2BD3" w:rsidDel="009661CB" w:rsidRDefault="00D17183" w:rsidP="00D17183">
            <w:pPr>
              <w:rPr>
                <w:del w:id="6689" w:author="Fegie" w:date="2021-04-28T12:03:00Z"/>
                <w:rFonts w:ascii="標楷體" w:eastAsia="標楷體" w:hAnsi="標楷體"/>
              </w:rPr>
            </w:pPr>
            <w:del w:id="669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6691" w:name="_Toc71198154"/>
              <w:bookmarkEnd w:id="6691"/>
            </w:del>
          </w:p>
        </w:tc>
        <w:tc>
          <w:tcPr>
            <w:tcW w:w="1296" w:type="dxa"/>
          </w:tcPr>
          <w:p w14:paraId="78018FF7" w14:textId="287B134F" w:rsidR="00D17183" w:rsidRPr="00A04243" w:rsidDel="009661CB" w:rsidRDefault="00D17183" w:rsidP="00D17183">
            <w:pPr>
              <w:rPr>
                <w:del w:id="6692" w:author="Fegie" w:date="2021-04-28T12:03:00Z"/>
                <w:rFonts w:ascii="標楷體" w:eastAsia="標楷體" w:hAnsi="標楷體"/>
              </w:rPr>
            </w:pPr>
            <w:del w:id="66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94" w:name="_Toc71198155"/>
              <w:bookmarkEnd w:id="6694"/>
            </w:del>
          </w:p>
        </w:tc>
        <w:tc>
          <w:tcPr>
            <w:tcW w:w="1053" w:type="dxa"/>
          </w:tcPr>
          <w:p w14:paraId="6EFCF488" w14:textId="14A08C01" w:rsidR="00D17183" w:rsidRPr="009B2BD3" w:rsidDel="009661CB" w:rsidRDefault="00D17183" w:rsidP="00D17183">
            <w:pPr>
              <w:rPr>
                <w:del w:id="6695" w:author="Fegie" w:date="2021-04-28T12:03:00Z"/>
                <w:rFonts w:ascii="標楷體" w:eastAsia="標楷體" w:hAnsi="標楷體"/>
              </w:rPr>
            </w:pPr>
            <w:bookmarkStart w:id="6696" w:name="_Toc71198156"/>
            <w:bookmarkEnd w:id="6696"/>
          </w:p>
        </w:tc>
        <w:tc>
          <w:tcPr>
            <w:tcW w:w="1126" w:type="dxa"/>
          </w:tcPr>
          <w:p w14:paraId="793E04B5" w14:textId="0366B711" w:rsidR="00D17183" w:rsidRPr="009B2BD3" w:rsidDel="009661CB" w:rsidRDefault="00D17183" w:rsidP="00D17183">
            <w:pPr>
              <w:rPr>
                <w:del w:id="6697" w:author="Fegie" w:date="2021-04-28T12:03:00Z"/>
                <w:rFonts w:ascii="標楷體" w:eastAsia="標楷體" w:hAnsi="標楷體"/>
              </w:rPr>
            </w:pPr>
            <w:ins w:id="6698" w:author="88692" w:date="2020-06-18T10:09:00Z">
              <w:del w:id="6699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700" w:name="_Toc71198157"/>
            <w:bookmarkEnd w:id="6700"/>
          </w:p>
        </w:tc>
        <w:tc>
          <w:tcPr>
            <w:tcW w:w="660" w:type="dxa"/>
          </w:tcPr>
          <w:p w14:paraId="5B4784F8" w14:textId="1689C226" w:rsidR="00D17183" w:rsidRPr="009B2BD3" w:rsidDel="009661CB" w:rsidRDefault="00D17183" w:rsidP="00D17183">
            <w:pPr>
              <w:rPr>
                <w:del w:id="6701" w:author="Fegie" w:date="2021-04-28T12:03:00Z"/>
                <w:rFonts w:ascii="標楷體" w:eastAsia="標楷體" w:hAnsi="標楷體"/>
              </w:rPr>
            </w:pPr>
            <w:bookmarkStart w:id="6702" w:name="_Toc71198158"/>
            <w:bookmarkEnd w:id="6702"/>
          </w:p>
        </w:tc>
        <w:tc>
          <w:tcPr>
            <w:tcW w:w="688" w:type="dxa"/>
          </w:tcPr>
          <w:p w14:paraId="61C5099D" w14:textId="4FDFC210" w:rsidR="00D17183" w:rsidRPr="009B2BD3" w:rsidDel="009661CB" w:rsidRDefault="00D17183" w:rsidP="00D17183">
            <w:pPr>
              <w:rPr>
                <w:del w:id="6703" w:author="Fegie" w:date="2021-04-28T12:03:00Z"/>
                <w:rFonts w:ascii="標楷體" w:eastAsia="標楷體" w:hAnsi="標楷體"/>
              </w:rPr>
            </w:pPr>
            <w:del w:id="670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705" w:name="_Toc71198159"/>
              <w:bookmarkEnd w:id="6705"/>
            </w:del>
          </w:p>
        </w:tc>
        <w:tc>
          <w:tcPr>
            <w:tcW w:w="2925" w:type="dxa"/>
          </w:tcPr>
          <w:p w14:paraId="5F0EBEF9" w14:textId="5ED07339" w:rsidR="00D17183" w:rsidRPr="009B2BD3" w:rsidDel="009661CB" w:rsidRDefault="00D17183" w:rsidP="00D17183">
            <w:pPr>
              <w:rPr>
                <w:del w:id="6706" w:author="Fegie" w:date="2021-04-28T12:03:00Z"/>
                <w:rFonts w:ascii="標楷體" w:eastAsia="標楷體" w:hAnsi="標楷體"/>
              </w:rPr>
            </w:pPr>
            <w:del w:id="67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 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708" w:name="_Toc71198160"/>
              <w:bookmarkEnd w:id="6708"/>
            </w:del>
          </w:p>
          <w:p w14:paraId="53C148B9" w14:textId="15F6F5BE" w:rsidR="00D17183" w:rsidRPr="009B2BD3" w:rsidDel="009661CB" w:rsidRDefault="00D17183" w:rsidP="00D17183">
            <w:pPr>
              <w:rPr>
                <w:del w:id="6709" w:author="Fegie" w:date="2021-04-28T12:03:00Z"/>
                <w:rFonts w:ascii="標楷體" w:eastAsia="標楷體" w:hAnsi="標楷體"/>
              </w:rPr>
            </w:pPr>
            <w:del w:id="671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6711" w:name="_Toc71198161"/>
              <w:bookmarkEnd w:id="6711"/>
            </w:del>
          </w:p>
          <w:p w14:paraId="390FBB1F" w14:textId="02B8DC76" w:rsidR="00D17183" w:rsidRPr="009B2BD3" w:rsidDel="009661CB" w:rsidRDefault="00D17183" w:rsidP="00D17183">
            <w:pPr>
              <w:rPr>
                <w:del w:id="6712" w:author="Fegie" w:date="2021-04-28T12:03:00Z"/>
                <w:rFonts w:ascii="標楷體" w:eastAsia="標楷體" w:hAnsi="標楷體"/>
              </w:rPr>
            </w:pPr>
            <w:del w:id="671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6714" w:name="_Toc71198162"/>
              <w:bookmarkEnd w:id="6714"/>
            </w:del>
          </w:p>
          <w:p w14:paraId="2B8A6CE7" w14:textId="436D7C15" w:rsidR="00D17183" w:rsidRPr="009B2BD3" w:rsidDel="009661CB" w:rsidRDefault="00D17183" w:rsidP="00D17183">
            <w:pPr>
              <w:rPr>
                <w:del w:id="6715" w:author="Fegie" w:date="2021-04-28T12:03:00Z"/>
                <w:rFonts w:ascii="標楷體" w:eastAsia="標楷體" w:hAnsi="標楷體"/>
              </w:rPr>
            </w:pPr>
            <w:del w:id="671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6717" w:name="_Toc71198163"/>
              <w:bookmarkEnd w:id="6717"/>
            </w:del>
          </w:p>
        </w:tc>
        <w:bookmarkStart w:id="6718" w:name="_Toc71198164"/>
        <w:bookmarkEnd w:id="6718"/>
      </w:tr>
      <w:tr w:rsidR="00D17183" w:rsidRPr="00677B9B" w:rsidDel="009661CB" w14:paraId="674BFE7A" w14:textId="2F6A9AE4" w:rsidTr="00D17183">
        <w:trPr>
          <w:trHeight w:val="291"/>
          <w:jc w:val="center"/>
          <w:del w:id="6719" w:author="Fegie" w:date="2021-04-28T12:03:00Z"/>
        </w:trPr>
        <w:tc>
          <w:tcPr>
            <w:tcW w:w="556" w:type="dxa"/>
          </w:tcPr>
          <w:p w14:paraId="7BCD9309" w14:textId="4623FC37" w:rsidR="00D17183" w:rsidRPr="00677B9B" w:rsidDel="009661CB" w:rsidRDefault="00D17183" w:rsidP="00D17183">
            <w:pPr>
              <w:rPr>
                <w:del w:id="6720" w:author="Fegie" w:date="2021-04-28T12:03:00Z"/>
                <w:rFonts w:ascii="標楷體" w:eastAsia="標楷體" w:hAnsi="標楷體"/>
                <w:strike/>
                <w:color w:val="FF0000"/>
                <w:rPrChange w:id="6721" w:author="88692" w:date="2020-06-18T09:51:00Z">
                  <w:rPr>
                    <w:del w:id="6722" w:author="Fegie" w:date="2021-04-28T12:03:00Z"/>
                    <w:rFonts w:ascii="標楷體" w:eastAsia="標楷體" w:hAnsi="標楷體"/>
                  </w:rPr>
                </w:rPrChange>
              </w:rPr>
            </w:pPr>
            <w:del w:id="672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24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6725" w:name="_Toc71198165"/>
              <w:bookmarkEnd w:id="6725"/>
            </w:del>
          </w:p>
        </w:tc>
        <w:tc>
          <w:tcPr>
            <w:tcW w:w="2116" w:type="dxa"/>
          </w:tcPr>
          <w:p w14:paraId="188EAEF1" w14:textId="3B69D701" w:rsidR="00D17183" w:rsidRPr="00677B9B" w:rsidDel="009661CB" w:rsidRDefault="00D17183" w:rsidP="00D17183">
            <w:pPr>
              <w:rPr>
                <w:del w:id="6726" w:author="Fegie" w:date="2021-04-28T12:03:00Z"/>
                <w:rFonts w:ascii="標楷體" w:eastAsia="標楷體" w:hAnsi="標楷體"/>
                <w:strike/>
                <w:color w:val="FF0000"/>
                <w:rPrChange w:id="6727" w:author="88692" w:date="2020-06-18T09:51:00Z">
                  <w:rPr>
                    <w:del w:id="6728" w:author="Fegie" w:date="2021-04-28T12:03:00Z"/>
                    <w:rFonts w:ascii="標楷體" w:eastAsia="標楷體" w:hAnsi="標楷體"/>
                  </w:rPr>
                </w:rPrChange>
              </w:rPr>
            </w:pPr>
            <w:del w:id="6729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30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6731" w:name="_Toc71198166"/>
              <w:bookmarkEnd w:id="6731"/>
            </w:del>
          </w:p>
        </w:tc>
        <w:tc>
          <w:tcPr>
            <w:tcW w:w="1296" w:type="dxa"/>
          </w:tcPr>
          <w:p w14:paraId="34DA11F8" w14:textId="0E047E30" w:rsidR="00D17183" w:rsidRPr="00677B9B" w:rsidDel="009661CB" w:rsidRDefault="00D17183" w:rsidP="00D17183">
            <w:pPr>
              <w:rPr>
                <w:del w:id="6732" w:author="Fegie" w:date="2021-04-28T12:03:00Z"/>
                <w:rFonts w:ascii="標楷體" w:eastAsia="標楷體" w:hAnsi="標楷體"/>
                <w:strike/>
                <w:color w:val="FF0000"/>
                <w:rPrChange w:id="6733" w:author="88692" w:date="2020-06-18T09:51:00Z">
                  <w:rPr>
                    <w:del w:id="6734" w:author="Fegie" w:date="2021-04-28T12:03:00Z"/>
                    <w:rFonts w:ascii="標楷體" w:eastAsia="標楷體" w:hAnsi="標楷體"/>
                  </w:rPr>
                </w:rPrChange>
              </w:rPr>
            </w:pPr>
            <w:del w:id="673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36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6737" w:name="_Toc71198167"/>
              <w:bookmarkEnd w:id="6737"/>
            </w:del>
          </w:p>
        </w:tc>
        <w:tc>
          <w:tcPr>
            <w:tcW w:w="1053" w:type="dxa"/>
          </w:tcPr>
          <w:p w14:paraId="2CF01656" w14:textId="5D69BC72" w:rsidR="00D17183" w:rsidRPr="00677B9B" w:rsidDel="009661CB" w:rsidRDefault="00D17183" w:rsidP="00D17183">
            <w:pPr>
              <w:rPr>
                <w:del w:id="6738" w:author="Fegie" w:date="2021-04-28T12:03:00Z"/>
                <w:rFonts w:ascii="標楷體" w:eastAsia="標楷體" w:hAnsi="標楷體"/>
                <w:strike/>
                <w:color w:val="FF0000"/>
                <w:rPrChange w:id="6739" w:author="88692" w:date="2020-06-18T09:51:00Z">
                  <w:rPr>
                    <w:del w:id="67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41" w:name="_Toc71198168"/>
            <w:bookmarkEnd w:id="6741"/>
          </w:p>
        </w:tc>
        <w:tc>
          <w:tcPr>
            <w:tcW w:w="1126" w:type="dxa"/>
          </w:tcPr>
          <w:p w14:paraId="1195A069" w14:textId="3C6F466B" w:rsidR="00D17183" w:rsidRPr="00677B9B" w:rsidDel="009661CB" w:rsidRDefault="00D17183" w:rsidP="00D17183">
            <w:pPr>
              <w:rPr>
                <w:del w:id="6742" w:author="Fegie" w:date="2021-04-28T12:03:00Z"/>
                <w:rFonts w:ascii="標楷體" w:eastAsia="標楷體" w:hAnsi="標楷體"/>
                <w:strike/>
                <w:color w:val="FF0000"/>
                <w:rPrChange w:id="6743" w:author="88692" w:date="2020-06-18T09:51:00Z">
                  <w:rPr>
                    <w:del w:id="67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45" w:name="_Toc71198169"/>
            <w:bookmarkEnd w:id="6745"/>
          </w:p>
        </w:tc>
        <w:tc>
          <w:tcPr>
            <w:tcW w:w="660" w:type="dxa"/>
          </w:tcPr>
          <w:p w14:paraId="34379458" w14:textId="13ED4B05" w:rsidR="00D17183" w:rsidRPr="00677B9B" w:rsidDel="009661CB" w:rsidRDefault="00D17183" w:rsidP="00D17183">
            <w:pPr>
              <w:rPr>
                <w:del w:id="6746" w:author="Fegie" w:date="2021-04-28T12:03:00Z"/>
                <w:rFonts w:ascii="標楷體" w:eastAsia="標楷體" w:hAnsi="標楷體"/>
                <w:strike/>
                <w:color w:val="FF0000"/>
                <w:rPrChange w:id="6747" w:author="88692" w:date="2020-06-18T09:51:00Z">
                  <w:rPr>
                    <w:del w:id="67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49" w:name="_Toc71198170"/>
            <w:bookmarkEnd w:id="6749"/>
          </w:p>
        </w:tc>
        <w:tc>
          <w:tcPr>
            <w:tcW w:w="688" w:type="dxa"/>
          </w:tcPr>
          <w:p w14:paraId="5342B049" w14:textId="38A1DA15" w:rsidR="00D17183" w:rsidRPr="00677B9B" w:rsidDel="009661CB" w:rsidRDefault="00D17183" w:rsidP="00D17183">
            <w:pPr>
              <w:rPr>
                <w:del w:id="6750" w:author="Fegie" w:date="2021-04-28T12:03:00Z"/>
                <w:rFonts w:ascii="標楷體" w:eastAsia="標楷體" w:hAnsi="標楷體"/>
                <w:strike/>
                <w:color w:val="FF0000"/>
                <w:rPrChange w:id="6751" w:author="88692" w:date="2020-06-18T09:51:00Z">
                  <w:rPr>
                    <w:del w:id="6752" w:author="Fegie" w:date="2021-04-28T12:03:00Z"/>
                    <w:rFonts w:ascii="標楷體" w:eastAsia="標楷體" w:hAnsi="標楷體"/>
                  </w:rPr>
                </w:rPrChange>
              </w:rPr>
            </w:pPr>
            <w:del w:id="675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54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755" w:name="_Toc71198171"/>
              <w:bookmarkEnd w:id="6755"/>
            </w:del>
          </w:p>
        </w:tc>
        <w:tc>
          <w:tcPr>
            <w:tcW w:w="2925" w:type="dxa"/>
          </w:tcPr>
          <w:p w14:paraId="4071C2D3" w14:textId="31FC197D" w:rsidR="00D17183" w:rsidRPr="00677B9B" w:rsidDel="009661CB" w:rsidRDefault="00D17183" w:rsidP="00D17183">
            <w:pPr>
              <w:rPr>
                <w:del w:id="6756" w:author="Fegie" w:date="2021-04-28T12:03:00Z"/>
                <w:rFonts w:ascii="標楷體" w:eastAsia="標楷體" w:hAnsi="標楷體"/>
                <w:strike/>
                <w:color w:val="FF0000"/>
                <w:rPrChange w:id="6757" w:author="88692" w:date="2020-06-18T09:51:00Z">
                  <w:rPr>
                    <w:del w:id="6758" w:author="Fegie" w:date="2021-04-28T12:03:00Z"/>
                    <w:rFonts w:ascii="標楷體" w:eastAsia="標楷體" w:hAnsi="標楷體"/>
                  </w:rPr>
                </w:rPrChange>
              </w:rPr>
            </w:pPr>
            <w:del w:id="6759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60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61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62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63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64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65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766" w:name="_Toc71198172"/>
              <w:bookmarkEnd w:id="6766"/>
            </w:del>
          </w:p>
        </w:tc>
        <w:bookmarkStart w:id="6767" w:name="_Toc71198173"/>
        <w:bookmarkEnd w:id="6767"/>
      </w:tr>
      <w:tr w:rsidR="00D17183" w:rsidRPr="00677B9B" w:rsidDel="009661CB" w14:paraId="2B632C67" w14:textId="3005DA3F" w:rsidTr="00D17183">
        <w:trPr>
          <w:trHeight w:val="291"/>
          <w:jc w:val="center"/>
          <w:del w:id="6768" w:author="Fegie" w:date="2021-04-28T12:03:00Z"/>
        </w:trPr>
        <w:tc>
          <w:tcPr>
            <w:tcW w:w="556" w:type="dxa"/>
          </w:tcPr>
          <w:p w14:paraId="696E88C0" w14:textId="47A2AD8A" w:rsidR="00D17183" w:rsidRPr="00677B9B" w:rsidDel="009661CB" w:rsidRDefault="00D17183" w:rsidP="00D17183">
            <w:pPr>
              <w:rPr>
                <w:del w:id="6769" w:author="Fegie" w:date="2021-04-28T12:03:00Z"/>
                <w:rFonts w:ascii="標楷體" w:eastAsia="標楷體" w:hAnsi="標楷體"/>
                <w:strike/>
                <w:color w:val="FF0000"/>
                <w:rPrChange w:id="6770" w:author="88692" w:date="2020-06-18T09:51:00Z">
                  <w:rPr>
                    <w:del w:id="6771" w:author="Fegie" w:date="2021-04-28T12:03:00Z"/>
                    <w:rFonts w:ascii="標楷體" w:eastAsia="標楷體" w:hAnsi="標楷體"/>
                  </w:rPr>
                </w:rPrChange>
              </w:rPr>
            </w:pPr>
            <w:del w:id="677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73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24</w:delText>
              </w:r>
              <w:bookmarkStart w:id="6774" w:name="_Toc71198174"/>
              <w:bookmarkEnd w:id="6774"/>
            </w:del>
          </w:p>
        </w:tc>
        <w:tc>
          <w:tcPr>
            <w:tcW w:w="2116" w:type="dxa"/>
          </w:tcPr>
          <w:p w14:paraId="5081264F" w14:textId="15BEFE70" w:rsidR="00D17183" w:rsidRPr="00677B9B" w:rsidDel="009661CB" w:rsidRDefault="00D17183" w:rsidP="00D17183">
            <w:pPr>
              <w:rPr>
                <w:del w:id="6775" w:author="Fegie" w:date="2021-04-28T12:03:00Z"/>
                <w:rFonts w:ascii="標楷體" w:eastAsia="標楷體" w:hAnsi="標楷體"/>
                <w:strike/>
                <w:color w:val="FF0000"/>
                <w:rPrChange w:id="6776" w:author="88692" w:date="2020-06-18T09:51:00Z">
                  <w:rPr>
                    <w:del w:id="6777" w:author="Fegie" w:date="2021-04-28T12:03:00Z"/>
                    <w:rFonts w:ascii="標楷體" w:eastAsia="標楷體" w:hAnsi="標楷體"/>
                  </w:rPr>
                </w:rPrChange>
              </w:rPr>
            </w:pPr>
            <w:del w:id="6778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79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80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6781" w:name="_Toc71198175"/>
              <w:bookmarkEnd w:id="6781"/>
            </w:del>
          </w:p>
        </w:tc>
        <w:tc>
          <w:tcPr>
            <w:tcW w:w="1296" w:type="dxa"/>
          </w:tcPr>
          <w:p w14:paraId="05A78882" w14:textId="6CAC6B6B" w:rsidR="00D17183" w:rsidRPr="00677B9B" w:rsidDel="009661CB" w:rsidRDefault="00D17183" w:rsidP="00D17183">
            <w:pPr>
              <w:rPr>
                <w:del w:id="6782" w:author="Fegie" w:date="2021-04-28T12:03:00Z"/>
                <w:rFonts w:ascii="標楷體" w:eastAsia="標楷體" w:hAnsi="標楷體"/>
                <w:strike/>
                <w:color w:val="FF0000"/>
                <w:rPrChange w:id="6783" w:author="88692" w:date="2020-06-18T09:51:00Z">
                  <w:rPr>
                    <w:del w:id="6784" w:author="Fegie" w:date="2021-04-28T12:03:00Z"/>
                    <w:rFonts w:ascii="標楷體" w:eastAsia="標楷體" w:hAnsi="標楷體"/>
                  </w:rPr>
                </w:rPrChange>
              </w:rPr>
            </w:pPr>
            <w:del w:id="678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86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787" w:name="_Toc71198176"/>
              <w:bookmarkEnd w:id="6787"/>
            </w:del>
          </w:p>
        </w:tc>
        <w:tc>
          <w:tcPr>
            <w:tcW w:w="1053" w:type="dxa"/>
          </w:tcPr>
          <w:p w14:paraId="072C949C" w14:textId="3406B89E" w:rsidR="00D17183" w:rsidRPr="00677B9B" w:rsidDel="009661CB" w:rsidRDefault="00D17183" w:rsidP="00D17183">
            <w:pPr>
              <w:rPr>
                <w:del w:id="6788" w:author="Fegie" w:date="2021-04-28T12:03:00Z"/>
                <w:rFonts w:ascii="標楷體" w:eastAsia="標楷體" w:hAnsi="標楷體"/>
                <w:strike/>
                <w:color w:val="FF0000"/>
                <w:rPrChange w:id="6789" w:author="88692" w:date="2020-06-18T09:51:00Z">
                  <w:rPr>
                    <w:del w:id="6790" w:author="Fegie" w:date="2021-04-28T12:03:00Z"/>
                    <w:rFonts w:ascii="標楷體" w:eastAsia="標楷體" w:hAnsi="標楷體"/>
                  </w:rPr>
                </w:rPrChange>
              </w:rPr>
            </w:pPr>
            <w:del w:id="6791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92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6793" w:name="_Toc71198177"/>
              <w:bookmarkEnd w:id="6793"/>
            </w:del>
          </w:p>
        </w:tc>
        <w:tc>
          <w:tcPr>
            <w:tcW w:w="1126" w:type="dxa"/>
          </w:tcPr>
          <w:p w14:paraId="544DCCAF" w14:textId="00E55893" w:rsidR="00D17183" w:rsidRPr="00677B9B" w:rsidDel="009661CB" w:rsidRDefault="00D17183" w:rsidP="00D17183">
            <w:pPr>
              <w:rPr>
                <w:del w:id="6794" w:author="Fegie" w:date="2021-04-28T12:03:00Z"/>
                <w:rFonts w:ascii="標楷體" w:eastAsia="標楷體" w:hAnsi="標楷體"/>
                <w:strike/>
                <w:color w:val="FF0000"/>
                <w:rPrChange w:id="6795" w:author="88692" w:date="2020-06-18T09:51:00Z">
                  <w:rPr>
                    <w:del w:id="67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97" w:name="_Toc71198178"/>
            <w:bookmarkEnd w:id="6797"/>
          </w:p>
        </w:tc>
        <w:tc>
          <w:tcPr>
            <w:tcW w:w="660" w:type="dxa"/>
          </w:tcPr>
          <w:p w14:paraId="47B22F43" w14:textId="7983A457" w:rsidR="00D17183" w:rsidRPr="00677B9B" w:rsidDel="009661CB" w:rsidRDefault="00D17183" w:rsidP="00D17183">
            <w:pPr>
              <w:rPr>
                <w:del w:id="6798" w:author="Fegie" w:date="2021-04-28T12:03:00Z"/>
                <w:rFonts w:ascii="標楷體" w:eastAsia="標楷體" w:hAnsi="標楷體"/>
                <w:strike/>
                <w:color w:val="FF0000"/>
                <w:rPrChange w:id="6799" w:author="88692" w:date="2020-06-18T09:51:00Z">
                  <w:rPr>
                    <w:del w:id="68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01" w:name="_Toc71198179"/>
            <w:bookmarkEnd w:id="6801"/>
          </w:p>
        </w:tc>
        <w:tc>
          <w:tcPr>
            <w:tcW w:w="688" w:type="dxa"/>
          </w:tcPr>
          <w:p w14:paraId="19CC0771" w14:textId="42CEE949" w:rsidR="00D17183" w:rsidRPr="00677B9B" w:rsidDel="009661CB" w:rsidRDefault="00D17183" w:rsidP="00D17183">
            <w:pPr>
              <w:rPr>
                <w:del w:id="6802" w:author="Fegie" w:date="2021-04-28T12:03:00Z"/>
                <w:rFonts w:ascii="標楷體" w:eastAsia="標楷體" w:hAnsi="標楷體"/>
                <w:strike/>
                <w:color w:val="FF0000"/>
                <w:rPrChange w:id="6803" w:author="88692" w:date="2020-06-18T09:51:00Z">
                  <w:rPr>
                    <w:del w:id="6804" w:author="Fegie" w:date="2021-04-28T12:03:00Z"/>
                    <w:rFonts w:ascii="標楷體" w:eastAsia="標楷體" w:hAnsi="標楷體"/>
                  </w:rPr>
                </w:rPrChange>
              </w:rPr>
            </w:pPr>
            <w:del w:id="680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06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807" w:name="_Toc71198180"/>
              <w:bookmarkEnd w:id="6807"/>
            </w:del>
          </w:p>
        </w:tc>
        <w:tc>
          <w:tcPr>
            <w:tcW w:w="2925" w:type="dxa"/>
          </w:tcPr>
          <w:p w14:paraId="43463552" w14:textId="21EA5678" w:rsidR="00D17183" w:rsidRPr="00677B9B" w:rsidDel="009661CB" w:rsidRDefault="00D17183" w:rsidP="00D17183">
            <w:pPr>
              <w:rPr>
                <w:del w:id="6808" w:author="Fegie" w:date="2021-04-28T12:03:00Z"/>
                <w:rFonts w:ascii="標楷體" w:eastAsia="標楷體" w:hAnsi="標楷體"/>
                <w:strike/>
                <w:color w:val="FF0000"/>
                <w:rPrChange w:id="6809" w:author="88692" w:date="2020-06-18T09:51:00Z">
                  <w:rPr>
                    <w:del w:id="6810" w:author="Fegie" w:date="2021-04-28T12:03:00Z"/>
                    <w:rFonts w:ascii="標楷體" w:eastAsia="標楷體" w:hAnsi="標楷體"/>
                  </w:rPr>
                </w:rPrChange>
              </w:rPr>
            </w:pPr>
            <w:del w:id="681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12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13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14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15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16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17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818" w:name="_Toc71198181"/>
              <w:bookmarkEnd w:id="6818"/>
            </w:del>
          </w:p>
          <w:p w14:paraId="77785843" w14:textId="62AF4DB4" w:rsidR="00D17183" w:rsidRPr="00677B9B" w:rsidDel="009661CB" w:rsidRDefault="00D17183" w:rsidP="00D17183">
            <w:pPr>
              <w:rPr>
                <w:del w:id="6819" w:author="Fegie" w:date="2021-04-28T12:03:00Z"/>
                <w:rFonts w:ascii="標楷體" w:eastAsia="標楷體" w:hAnsi="標楷體"/>
                <w:strike/>
                <w:color w:val="FF0000"/>
                <w:rPrChange w:id="6820" w:author="88692" w:date="2020-06-18T09:51:00Z">
                  <w:rPr>
                    <w:del w:id="6821" w:author="Fegie" w:date="2021-04-28T12:03:00Z"/>
                    <w:rFonts w:ascii="標楷體" w:eastAsia="標楷體" w:hAnsi="標楷體"/>
                  </w:rPr>
                </w:rPrChange>
              </w:rPr>
            </w:pPr>
            <w:del w:id="682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23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24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6825" w:name="_Toc71198182"/>
              <w:bookmarkEnd w:id="6825"/>
            </w:del>
          </w:p>
          <w:p w14:paraId="5EDEFB7F" w14:textId="4419E227" w:rsidR="00D17183" w:rsidRPr="00677B9B" w:rsidDel="009661CB" w:rsidRDefault="00D17183" w:rsidP="00D17183">
            <w:pPr>
              <w:rPr>
                <w:del w:id="6826" w:author="Fegie" w:date="2021-04-28T12:03:00Z"/>
                <w:rFonts w:ascii="標楷體" w:eastAsia="標楷體" w:hAnsi="標楷體"/>
                <w:strike/>
                <w:color w:val="FF0000"/>
                <w:rPrChange w:id="6827" w:author="88692" w:date="2020-06-18T09:51:00Z">
                  <w:rPr>
                    <w:del w:id="6828" w:author="Fegie" w:date="2021-04-28T12:03:00Z"/>
                    <w:rFonts w:ascii="標楷體" w:eastAsia="標楷體" w:hAnsi="標楷體"/>
                  </w:rPr>
                </w:rPrChange>
              </w:rPr>
            </w:pPr>
            <w:del w:id="682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30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31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32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6833" w:name="_Toc71198183"/>
              <w:bookmarkEnd w:id="6833"/>
            </w:del>
          </w:p>
        </w:tc>
        <w:bookmarkStart w:id="6834" w:name="_Toc71198184"/>
        <w:bookmarkEnd w:id="6834"/>
      </w:tr>
      <w:tr w:rsidR="00D17183" w:rsidRPr="009B2BD3" w:rsidDel="009661CB" w14:paraId="0FF6A3FA" w14:textId="7F2CAA8B" w:rsidTr="00D17183">
        <w:trPr>
          <w:trHeight w:val="291"/>
          <w:jc w:val="center"/>
          <w:del w:id="6835" w:author="Fegie" w:date="2021-04-28T12:03:00Z"/>
        </w:trPr>
        <w:tc>
          <w:tcPr>
            <w:tcW w:w="556" w:type="dxa"/>
          </w:tcPr>
          <w:p w14:paraId="16AB2929" w14:textId="69BFCBAB" w:rsidR="00D17183" w:rsidRPr="009B2BD3" w:rsidDel="009661CB" w:rsidRDefault="00D17183" w:rsidP="00D17183">
            <w:pPr>
              <w:rPr>
                <w:del w:id="6836" w:author="Fegie" w:date="2021-04-28T12:03:00Z"/>
                <w:rFonts w:ascii="標楷體" w:eastAsia="標楷體" w:hAnsi="標楷體"/>
              </w:rPr>
            </w:pPr>
            <w:del w:id="683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25</w:delText>
              </w:r>
              <w:bookmarkStart w:id="6838" w:name="_Toc71198185"/>
              <w:bookmarkEnd w:id="6838"/>
            </w:del>
          </w:p>
        </w:tc>
        <w:tc>
          <w:tcPr>
            <w:tcW w:w="2116" w:type="dxa"/>
          </w:tcPr>
          <w:p w14:paraId="3F56D725" w14:textId="46C7624F" w:rsidR="00D17183" w:rsidRPr="009B2BD3" w:rsidDel="009661CB" w:rsidRDefault="00D17183" w:rsidP="00D17183">
            <w:pPr>
              <w:rPr>
                <w:del w:id="6839" w:author="Fegie" w:date="2021-04-28T12:03:00Z"/>
                <w:rFonts w:ascii="標楷體" w:eastAsia="標楷體" w:hAnsi="標楷體"/>
              </w:rPr>
            </w:pPr>
            <w:del w:id="684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員工代號</w:delText>
              </w:r>
              <w:bookmarkStart w:id="6841" w:name="_Toc71198186"/>
              <w:bookmarkEnd w:id="6841"/>
            </w:del>
          </w:p>
        </w:tc>
        <w:tc>
          <w:tcPr>
            <w:tcW w:w="1296" w:type="dxa"/>
          </w:tcPr>
          <w:p w14:paraId="01888AB3" w14:textId="03E841BC" w:rsidR="00D17183" w:rsidRPr="00A04243" w:rsidDel="009661CB" w:rsidRDefault="00D17183" w:rsidP="00D17183">
            <w:pPr>
              <w:rPr>
                <w:del w:id="6842" w:author="Fegie" w:date="2021-04-28T12:03:00Z"/>
                <w:rFonts w:ascii="標楷體" w:eastAsia="標楷體" w:hAnsi="標楷體"/>
              </w:rPr>
            </w:pPr>
            <w:del w:id="684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XXXXXX</w:delText>
              </w:r>
              <w:bookmarkStart w:id="6844" w:name="_Toc71198187"/>
              <w:bookmarkEnd w:id="6844"/>
            </w:del>
          </w:p>
        </w:tc>
        <w:tc>
          <w:tcPr>
            <w:tcW w:w="1053" w:type="dxa"/>
          </w:tcPr>
          <w:p w14:paraId="6E3DA9D9" w14:textId="002E8A1D" w:rsidR="00D17183" w:rsidRPr="009B2BD3" w:rsidDel="009661CB" w:rsidRDefault="00D17183" w:rsidP="00D17183">
            <w:pPr>
              <w:rPr>
                <w:del w:id="6845" w:author="Fegie" w:date="2021-04-28T12:03:00Z"/>
                <w:rFonts w:ascii="標楷體" w:eastAsia="標楷體" w:hAnsi="標楷體"/>
              </w:rPr>
            </w:pPr>
            <w:bookmarkStart w:id="6846" w:name="_Toc71198188"/>
            <w:bookmarkEnd w:id="6846"/>
          </w:p>
        </w:tc>
        <w:tc>
          <w:tcPr>
            <w:tcW w:w="1126" w:type="dxa"/>
          </w:tcPr>
          <w:p w14:paraId="4EA9EC35" w14:textId="14753296" w:rsidR="00D17183" w:rsidRPr="009B2BD3" w:rsidDel="009661CB" w:rsidRDefault="00D17183" w:rsidP="00D17183">
            <w:pPr>
              <w:rPr>
                <w:del w:id="6847" w:author="Fegie" w:date="2021-04-28T12:03:00Z"/>
                <w:rFonts w:ascii="標楷體" w:eastAsia="標楷體" w:hAnsi="標楷體"/>
              </w:rPr>
            </w:pPr>
            <w:bookmarkStart w:id="6848" w:name="_Toc71198189"/>
            <w:bookmarkEnd w:id="6848"/>
          </w:p>
        </w:tc>
        <w:tc>
          <w:tcPr>
            <w:tcW w:w="660" w:type="dxa"/>
          </w:tcPr>
          <w:p w14:paraId="67D794BA" w14:textId="6F2252DF" w:rsidR="00D17183" w:rsidRPr="009B2BD3" w:rsidDel="009661CB" w:rsidRDefault="00D17183" w:rsidP="00D17183">
            <w:pPr>
              <w:rPr>
                <w:del w:id="6849" w:author="Fegie" w:date="2021-04-28T12:03:00Z"/>
                <w:rFonts w:ascii="標楷體" w:eastAsia="標楷體" w:hAnsi="標楷體"/>
              </w:rPr>
            </w:pPr>
            <w:bookmarkStart w:id="6850" w:name="_Toc71198190"/>
            <w:bookmarkEnd w:id="6850"/>
          </w:p>
        </w:tc>
        <w:tc>
          <w:tcPr>
            <w:tcW w:w="688" w:type="dxa"/>
          </w:tcPr>
          <w:p w14:paraId="54719DDA" w14:textId="2438C553" w:rsidR="00D17183" w:rsidRPr="009B2BD3" w:rsidDel="009661CB" w:rsidRDefault="00D17183" w:rsidP="00D17183">
            <w:pPr>
              <w:rPr>
                <w:del w:id="6851" w:author="Fegie" w:date="2021-04-28T12:03:00Z"/>
                <w:rFonts w:ascii="標楷體" w:eastAsia="標楷體" w:hAnsi="標楷體"/>
              </w:rPr>
            </w:pPr>
            <w:del w:id="685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853" w:name="_Toc71198191"/>
              <w:bookmarkEnd w:id="6853"/>
            </w:del>
          </w:p>
        </w:tc>
        <w:tc>
          <w:tcPr>
            <w:tcW w:w="2925" w:type="dxa"/>
          </w:tcPr>
          <w:p w14:paraId="25C19ED2" w14:textId="06CCF055" w:rsidR="00D17183" w:rsidRPr="009B2BD3" w:rsidDel="009661CB" w:rsidRDefault="00D17183" w:rsidP="00D17183">
            <w:pPr>
              <w:rPr>
                <w:del w:id="6854" w:author="Fegie" w:date="2021-04-28T12:03:00Z"/>
                <w:rFonts w:ascii="標楷體" w:eastAsia="標楷體" w:hAnsi="標楷體"/>
              </w:rPr>
            </w:pPr>
            <w:del w:id="685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856" w:name="_Toc71198192"/>
              <w:bookmarkEnd w:id="6856"/>
            </w:del>
          </w:p>
        </w:tc>
        <w:bookmarkStart w:id="6857" w:name="_Toc71198193"/>
        <w:bookmarkEnd w:id="6857"/>
      </w:tr>
      <w:tr w:rsidR="00D17183" w:rsidRPr="00677B9B" w:rsidDel="009661CB" w14:paraId="241EF8E8" w14:textId="0566DF4C" w:rsidTr="00D17183">
        <w:trPr>
          <w:trHeight w:val="291"/>
          <w:jc w:val="center"/>
          <w:del w:id="6858" w:author="Fegie" w:date="2021-04-28T12:03:00Z"/>
        </w:trPr>
        <w:tc>
          <w:tcPr>
            <w:tcW w:w="556" w:type="dxa"/>
          </w:tcPr>
          <w:p w14:paraId="03FD5E74" w14:textId="228EE49B" w:rsidR="00D17183" w:rsidRPr="00677B9B" w:rsidDel="009661CB" w:rsidRDefault="00D17183" w:rsidP="00D17183">
            <w:pPr>
              <w:rPr>
                <w:del w:id="6859" w:author="Fegie" w:date="2021-04-28T12:03:00Z"/>
                <w:rFonts w:ascii="標楷體" w:eastAsia="標楷體" w:hAnsi="標楷體"/>
                <w:strike/>
                <w:color w:val="FF0000"/>
                <w:rPrChange w:id="6860" w:author="88692" w:date="2020-06-18T09:52:00Z">
                  <w:rPr>
                    <w:del w:id="6861" w:author="Fegie" w:date="2021-04-28T12:03:00Z"/>
                    <w:rFonts w:ascii="標楷體" w:eastAsia="標楷體" w:hAnsi="標楷體"/>
                  </w:rPr>
                </w:rPrChange>
              </w:rPr>
            </w:pPr>
            <w:del w:id="686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6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26</w:delText>
              </w:r>
              <w:bookmarkStart w:id="6864" w:name="_Toc71198194"/>
              <w:bookmarkEnd w:id="6864"/>
            </w:del>
          </w:p>
        </w:tc>
        <w:tc>
          <w:tcPr>
            <w:tcW w:w="2116" w:type="dxa"/>
          </w:tcPr>
          <w:p w14:paraId="2A1D3732" w14:textId="637BD2D2" w:rsidR="00D17183" w:rsidRPr="00677B9B" w:rsidDel="009661CB" w:rsidRDefault="00D17183" w:rsidP="00D17183">
            <w:pPr>
              <w:rPr>
                <w:del w:id="6865" w:author="Fegie" w:date="2021-04-28T12:03:00Z"/>
                <w:rFonts w:ascii="標楷體" w:eastAsia="標楷體" w:hAnsi="標楷體"/>
                <w:strike/>
                <w:color w:val="FF0000"/>
                <w:rPrChange w:id="6866" w:author="88692" w:date="2020-06-18T09:52:00Z">
                  <w:rPr>
                    <w:del w:id="6867" w:author="Fegie" w:date="2021-04-28T12:03:00Z"/>
                    <w:rFonts w:ascii="標楷體" w:eastAsia="標楷體" w:hAnsi="標楷體"/>
                  </w:rPr>
                </w:rPrChange>
              </w:rPr>
            </w:pPr>
            <w:del w:id="686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6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15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70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日薪</w:delText>
              </w:r>
              <w:bookmarkStart w:id="6871" w:name="_Toc71198195"/>
              <w:bookmarkEnd w:id="6871"/>
            </w:del>
          </w:p>
        </w:tc>
        <w:tc>
          <w:tcPr>
            <w:tcW w:w="1296" w:type="dxa"/>
          </w:tcPr>
          <w:p w14:paraId="3DDB55B3" w14:textId="4656A498" w:rsidR="00D17183" w:rsidRPr="00677B9B" w:rsidDel="009661CB" w:rsidRDefault="00D17183" w:rsidP="00D17183">
            <w:pPr>
              <w:rPr>
                <w:del w:id="6872" w:author="Fegie" w:date="2021-04-28T12:03:00Z"/>
                <w:rFonts w:ascii="標楷體" w:eastAsia="標楷體" w:hAnsi="標楷體"/>
                <w:strike/>
                <w:color w:val="FF0000"/>
                <w:rPrChange w:id="6873" w:author="88692" w:date="2020-06-18T09:52:00Z">
                  <w:rPr>
                    <w:del w:id="6874" w:author="Fegie" w:date="2021-04-28T12:03:00Z"/>
                    <w:rFonts w:ascii="標楷體" w:eastAsia="標楷體" w:hAnsi="標楷體"/>
                  </w:rPr>
                </w:rPrChange>
              </w:rPr>
            </w:pPr>
            <w:del w:id="687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76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877" w:name="_Toc71198196"/>
              <w:bookmarkEnd w:id="6877"/>
            </w:del>
          </w:p>
        </w:tc>
        <w:tc>
          <w:tcPr>
            <w:tcW w:w="1053" w:type="dxa"/>
          </w:tcPr>
          <w:p w14:paraId="22739A62" w14:textId="04F53D61" w:rsidR="00D17183" w:rsidRPr="00677B9B" w:rsidDel="009661CB" w:rsidRDefault="00D17183" w:rsidP="00D17183">
            <w:pPr>
              <w:rPr>
                <w:del w:id="6878" w:author="Fegie" w:date="2021-04-28T12:03:00Z"/>
                <w:rFonts w:ascii="標楷體" w:eastAsia="標楷體" w:hAnsi="標楷體"/>
                <w:strike/>
                <w:color w:val="FF0000"/>
                <w:rPrChange w:id="6879" w:author="88692" w:date="2020-06-18T09:52:00Z">
                  <w:rPr>
                    <w:del w:id="68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81" w:name="_Toc71198197"/>
            <w:bookmarkEnd w:id="6881"/>
          </w:p>
        </w:tc>
        <w:tc>
          <w:tcPr>
            <w:tcW w:w="1126" w:type="dxa"/>
          </w:tcPr>
          <w:p w14:paraId="47F659B9" w14:textId="4F4063C4" w:rsidR="00D17183" w:rsidRPr="00677B9B" w:rsidDel="009661CB" w:rsidRDefault="00D17183" w:rsidP="00D17183">
            <w:pPr>
              <w:rPr>
                <w:del w:id="6882" w:author="Fegie" w:date="2021-04-28T12:03:00Z"/>
                <w:rFonts w:ascii="標楷體" w:eastAsia="標楷體" w:hAnsi="標楷體"/>
                <w:strike/>
                <w:color w:val="FF0000"/>
                <w:rPrChange w:id="6883" w:author="88692" w:date="2020-06-18T09:52:00Z">
                  <w:rPr>
                    <w:del w:id="68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85" w:name="_Toc71198198"/>
            <w:bookmarkEnd w:id="6885"/>
          </w:p>
        </w:tc>
        <w:tc>
          <w:tcPr>
            <w:tcW w:w="660" w:type="dxa"/>
          </w:tcPr>
          <w:p w14:paraId="50DCE9EB" w14:textId="74403283" w:rsidR="00D17183" w:rsidRPr="00677B9B" w:rsidDel="009661CB" w:rsidRDefault="00D17183" w:rsidP="00D17183">
            <w:pPr>
              <w:rPr>
                <w:del w:id="6886" w:author="Fegie" w:date="2021-04-28T12:03:00Z"/>
                <w:rFonts w:ascii="標楷體" w:eastAsia="標楷體" w:hAnsi="標楷體"/>
                <w:strike/>
                <w:color w:val="FF0000"/>
                <w:rPrChange w:id="6887" w:author="88692" w:date="2020-06-18T09:52:00Z">
                  <w:rPr>
                    <w:del w:id="68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89" w:name="_Toc71198199"/>
            <w:bookmarkEnd w:id="6889"/>
          </w:p>
        </w:tc>
        <w:tc>
          <w:tcPr>
            <w:tcW w:w="688" w:type="dxa"/>
          </w:tcPr>
          <w:p w14:paraId="4606C2CC" w14:textId="45FB0AFA" w:rsidR="00D17183" w:rsidRPr="00677B9B" w:rsidDel="009661CB" w:rsidRDefault="00D17183" w:rsidP="00D17183">
            <w:pPr>
              <w:rPr>
                <w:del w:id="6890" w:author="Fegie" w:date="2021-04-28T12:03:00Z"/>
                <w:rFonts w:ascii="標楷體" w:eastAsia="標楷體" w:hAnsi="標楷體"/>
                <w:strike/>
                <w:color w:val="FF0000"/>
                <w:rPrChange w:id="6891" w:author="88692" w:date="2020-06-18T09:52:00Z">
                  <w:rPr>
                    <w:del w:id="6892" w:author="Fegie" w:date="2021-04-28T12:03:00Z"/>
                    <w:rFonts w:ascii="標楷體" w:eastAsia="標楷體" w:hAnsi="標楷體"/>
                  </w:rPr>
                </w:rPrChange>
              </w:rPr>
            </w:pPr>
            <w:del w:id="689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94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895" w:name="_Toc71198200"/>
              <w:bookmarkEnd w:id="6895"/>
            </w:del>
          </w:p>
        </w:tc>
        <w:tc>
          <w:tcPr>
            <w:tcW w:w="2925" w:type="dxa"/>
          </w:tcPr>
          <w:p w14:paraId="0C6BF191" w14:textId="7260C4B2" w:rsidR="00D17183" w:rsidRPr="00677B9B" w:rsidDel="009661CB" w:rsidRDefault="00D17183" w:rsidP="00D17183">
            <w:pPr>
              <w:rPr>
                <w:del w:id="6896" w:author="Fegie" w:date="2021-04-28T12:03:00Z"/>
                <w:rFonts w:ascii="標楷體" w:eastAsia="標楷體" w:hAnsi="標楷體"/>
                <w:strike/>
                <w:color w:val="FF0000"/>
                <w:rPrChange w:id="6897" w:author="88692" w:date="2020-06-18T09:52:00Z">
                  <w:rPr>
                    <w:del w:id="6898" w:author="Fegie" w:date="2021-04-28T12:03:00Z"/>
                    <w:rFonts w:ascii="標楷體" w:eastAsia="標楷體" w:hAnsi="標楷體"/>
                  </w:rPr>
                </w:rPrChange>
              </w:rPr>
            </w:pPr>
            <w:del w:id="6899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00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0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02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03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04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0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906" w:name="_Toc71198201"/>
              <w:bookmarkEnd w:id="6906"/>
            </w:del>
          </w:p>
        </w:tc>
        <w:bookmarkStart w:id="6907" w:name="_Toc71198202"/>
        <w:bookmarkEnd w:id="6907"/>
      </w:tr>
      <w:tr w:rsidR="00D17183" w:rsidRPr="00677B9B" w:rsidDel="009661CB" w14:paraId="13FC95BD" w14:textId="37935DD8" w:rsidTr="00D17183">
        <w:trPr>
          <w:trHeight w:val="291"/>
          <w:jc w:val="center"/>
          <w:del w:id="6908" w:author="Fegie" w:date="2021-04-28T12:03:00Z"/>
        </w:trPr>
        <w:tc>
          <w:tcPr>
            <w:tcW w:w="556" w:type="dxa"/>
          </w:tcPr>
          <w:p w14:paraId="533F9CB8" w14:textId="17801138" w:rsidR="00D17183" w:rsidRPr="00677B9B" w:rsidDel="009661CB" w:rsidRDefault="00D17183" w:rsidP="00D17183">
            <w:pPr>
              <w:rPr>
                <w:del w:id="6909" w:author="Fegie" w:date="2021-04-28T12:03:00Z"/>
                <w:rFonts w:ascii="標楷體" w:eastAsia="標楷體" w:hAnsi="標楷體"/>
                <w:strike/>
                <w:color w:val="FF0000"/>
                <w:rPrChange w:id="6910" w:author="88692" w:date="2020-06-18T09:52:00Z">
                  <w:rPr>
                    <w:del w:id="6911" w:author="Fegie" w:date="2021-04-28T12:03:00Z"/>
                    <w:rFonts w:ascii="標楷體" w:eastAsia="標楷體" w:hAnsi="標楷體"/>
                  </w:rPr>
                </w:rPrChange>
              </w:rPr>
            </w:pPr>
            <w:del w:id="691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1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27</w:delText>
              </w:r>
              <w:bookmarkStart w:id="6914" w:name="_Toc71198203"/>
              <w:bookmarkEnd w:id="6914"/>
            </w:del>
          </w:p>
        </w:tc>
        <w:tc>
          <w:tcPr>
            <w:tcW w:w="2116" w:type="dxa"/>
          </w:tcPr>
          <w:p w14:paraId="4A6C20C6" w14:textId="43F22B99" w:rsidR="00D17183" w:rsidRPr="00677B9B" w:rsidDel="009661CB" w:rsidRDefault="00D17183" w:rsidP="00D17183">
            <w:pPr>
              <w:rPr>
                <w:del w:id="6915" w:author="Fegie" w:date="2021-04-28T12:03:00Z"/>
                <w:rFonts w:ascii="標楷體" w:eastAsia="標楷體" w:hAnsi="標楷體"/>
                <w:strike/>
                <w:color w:val="FF0000"/>
                <w:rPrChange w:id="6916" w:author="88692" w:date="2020-06-18T09:52:00Z">
                  <w:rPr>
                    <w:del w:id="6917" w:author="Fegie" w:date="2021-04-28T12:03:00Z"/>
                    <w:rFonts w:ascii="標楷體" w:eastAsia="標楷體" w:hAnsi="標楷體"/>
                  </w:rPr>
                </w:rPrChange>
              </w:rPr>
            </w:pPr>
            <w:del w:id="6918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19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bookmarkStart w:id="6920" w:name="_Toc71198204"/>
              <w:bookmarkEnd w:id="6920"/>
            </w:del>
          </w:p>
        </w:tc>
        <w:tc>
          <w:tcPr>
            <w:tcW w:w="1296" w:type="dxa"/>
          </w:tcPr>
          <w:p w14:paraId="31323548" w14:textId="7D02207E" w:rsidR="00D17183" w:rsidRPr="00677B9B" w:rsidDel="009661CB" w:rsidRDefault="00D17183" w:rsidP="00D17183">
            <w:pPr>
              <w:rPr>
                <w:del w:id="6921" w:author="Fegie" w:date="2021-04-28T12:03:00Z"/>
                <w:rFonts w:ascii="標楷體" w:eastAsia="標楷體" w:hAnsi="標楷體"/>
                <w:strike/>
                <w:color w:val="FF0000"/>
                <w:rPrChange w:id="6922" w:author="88692" w:date="2020-06-18T09:52:00Z">
                  <w:rPr>
                    <w:del w:id="6923" w:author="Fegie" w:date="2021-04-28T12:03:00Z"/>
                    <w:rFonts w:ascii="標楷體" w:eastAsia="標楷體" w:hAnsi="標楷體"/>
                  </w:rPr>
                </w:rPrChange>
              </w:rPr>
            </w:pPr>
            <w:del w:id="692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2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926" w:name="_Toc71198205"/>
              <w:bookmarkEnd w:id="6926"/>
            </w:del>
          </w:p>
        </w:tc>
        <w:tc>
          <w:tcPr>
            <w:tcW w:w="1053" w:type="dxa"/>
          </w:tcPr>
          <w:p w14:paraId="6E32CD77" w14:textId="55A5728A" w:rsidR="00D17183" w:rsidRPr="00677B9B" w:rsidDel="009661CB" w:rsidRDefault="00D17183" w:rsidP="00D17183">
            <w:pPr>
              <w:rPr>
                <w:del w:id="6927" w:author="Fegie" w:date="2021-04-28T12:03:00Z"/>
                <w:rFonts w:ascii="標楷體" w:eastAsia="標楷體" w:hAnsi="標楷體"/>
                <w:strike/>
                <w:color w:val="FF0000"/>
                <w:rPrChange w:id="6928" w:author="88692" w:date="2020-06-18T09:52:00Z">
                  <w:rPr>
                    <w:del w:id="692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30" w:name="_Toc71198206"/>
            <w:bookmarkEnd w:id="6930"/>
          </w:p>
        </w:tc>
        <w:tc>
          <w:tcPr>
            <w:tcW w:w="1126" w:type="dxa"/>
          </w:tcPr>
          <w:p w14:paraId="2E0144EB" w14:textId="47280035" w:rsidR="00D17183" w:rsidRPr="00677B9B" w:rsidDel="009661CB" w:rsidRDefault="00D17183" w:rsidP="00D17183">
            <w:pPr>
              <w:rPr>
                <w:del w:id="6931" w:author="Fegie" w:date="2021-04-28T12:03:00Z"/>
                <w:rFonts w:ascii="標楷體" w:eastAsia="標楷體" w:hAnsi="標楷體"/>
                <w:strike/>
                <w:color w:val="FF0000"/>
                <w:rPrChange w:id="6932" w:author="88692" w:date="2020-06-18T09:52:00Z">
                  <w:rPr>
                    <w:del w:id="693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34" w:name="_Toc71198207"/>
            <w:bookmarkEnd w:id="6934"/>
          </w:p>
        </w:tc>
        <w:tc>
          <w:tcPr>
            <w:tcW w:w="660" w:type="dxa"/>
          </w:tcPr>
          <w:p w14:paraId="01BDBA6D" w14:textId="649CD68E" w:rsidR="00D17183" w:rsidRPr="00677B9B" w:rsidDel="009661CB" w:rsidRDefault="00D17183" w:rsidP="00D17183">
            <w:pPr>
              <w:rPr>
                <w:del w:id="6935" w:author="Fegie" w:date="2021-04-28T12:03:00Z"/>
                <w:rFonts w:ascii="標楷體" w:eastAsia="標楷體" w:hAnsi="標楷體"/>
                <w:strike/>
                <w:color w:val="FF0000"/>
                <w:rPrChange w:id="6936" w:author="88692" w:date="2020-06-18T09:52:00Z">
                  <w:rPr>
                    <w:del w:id="6937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38" w:name="_Toc71198208"/>
            <w:bookmarkEnd w:id="6938"/>
          </w:p>
        </w:tc>
        <w:tc>
          <w:tcPr>
            <w:tcW w:w="688" w:type="dxa"/>
          </w:tcPr>
          <w:p w14:paraId="66A58CE9" w14:textId="7DDE03FC" w:rsidR="00D17183" w:rsidRPr="00677B9B" w:rsidDel="009661CB" w:rsidRDefault="00D17183" w:rsidP="00D17183">
            <w:pPr>
              <w:rPr>
                <w:del w:id="6939" w:author="Fegie" w:date="2021-04-28T12:03:00Z"/>
                <w:rFonts w:ascii="標楷體" w:eastAsia="標楷體" w:hAnsi="標楷體"/>
                <w:strike/>
                <w:color w:val="FF0000"/>
                <w:rPrChange w:id="6940" w:author="88692" w:date="2020-06-18T09:52:00Z">
                  <w:rPr>
                    <w:del w:id="6941" w:author="Fegie" w:date="2021-04-28T12:03:00Z"/>
                    <w:rFonts w:ascii="標楷體" w:eastAsia="標楷體" w:hAnsi="標楷體"/>
                  </w:rPr>
                </w:rPrChange>
              </w:rPr>
            </w:pPr>
            <w:del w:id="694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4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944" w:name="_Toc71198209"/>
              <w:bookmarkEnd w:id="6944"/>
            </w:del>
          </w:p>
        </w:tc>
        <w:tc>
          <w:tcPr>
            <w:tcW w:w="2925" w:type="dxa"/>
          </w:tcPr>
          <w:p w14:paraId="781BB204" w14:textId="436CAA90" w:rsidR="00D17183" w:rsidRPr="00677B9B" w:rsidDel="009661CB" w:rsidRDefault="00D17183" w:rsidP="00D17183">
            <w:pPr>
              <w:rPr>
                <w:del w:id="6945" w:author="Fegie" w:date="2021-04-28T12:03:00Z"/>
                <w:rFonts w:ascii="標楷體" w:eastAsia="標楷體" w:hAnsi="標楷體"/>
                <w:strike/>
                <w:color w:val="FF0000"/>
                <w:rPrChange w:id="6946" w:author="88692" w:date="2020-06-18T09:52:00Z">
                  <w:rPr>
                    <w:del w:id="6947" w:author="Fegie" w:date="2021-04-28T12:03:00Z"/>
                    <w:rFonts w:ascii="標楷體" w:eastAsia="標楷體" w:hAnsi="標楷體"/>
                  </w:rPr>
                </w:rPrChange>
              </w:rPr>
            </w:pPr>
            <w:del w:id="694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4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i.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50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5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52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53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54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5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956" w:name="_Toc71198210"/>
              <w:bookmarkEnd w:id="6956"/>
            </w:del>
          </w:p>
          <w:p w14:paraId="59893F75" w14:textId="1482EEAE" w:rsidR="00D17183" w:rsidRPr="00677B9B" w:rsidDel="009661CB" w:rsidRDefault="00D17183" w:rsidP="00D17183">
            <w:pPr>
              <w:rPr>
                <w:del w:id="6957" w:author="Fegie" w:date="2021-04-28T12:03:00Z"/>
                <w:rFonts w:ascii="標楷體" w:eastAsia="標楷體" w:hAnsi="標楷體"/>
                <w:strike/>
                <w:color w:val="FF0000"/>
                <w:rPrChange w:id="6958" w:author="88692" w:date="2020-06-18T09:52:00Z">
                  <w:rPr>
                    <w:del w:id="6959" w:author="Fegie" w:date="2021-04-28T12:03:00Z"/>
                    <w:rFonts w:ascii="標楷體" w:eastAsia="標楷體" w:hAnsi="標楷體"/>
                  </w:rPr>
                </w:rPrChange>
              </w:rPr>
            </w:pPr>
            <w:del w:id="696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6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00:單位報備</w:delText>
              </w:r>
              <w:bookmarkStart w:id="6962" w:name="_Toc71198211"/>
              <w:bookmarkEnd w:id="6962"/>
            </w:del>
          </w:p>
          <w:p w14:paraId="01545D06" w14:textId="61407F08" w:rsidR="00D17183" w:rsidRPr="00677B9B" w:rsidDel="009661CB" w:rsidRDefault="00D17183" w:rsidP="00D17183">
            <w:pPr>
              <w:rPr>
                <w:del w:id="6963" w:author="Fegie" w:date="2021-04-28T12:03:00Z"/>
                <w:rFonts w:ascii="標楷體" w:eastAsia="標楷體" w:hAnsi="標楷體"/>
                <w:strike/>
                <w:color w:val="FF0000"/>
                <w:rPrChange w:id="6964" w:author="88692" w:date="2020-06-18T09:52:00Z">
                  <w:rPr>
                    <w:del w:id="6965" w:author="Fegie" w:date="2021-04-28T12:03:00Z"/>
                    <w:rFonts w:ascii="標楷體" w:eastAsia="標楷體" w:hAnsi="標楷體"/>
                  </w:rPr>
                </w:rPrChange>
              </w:rPr>
            </w:pPr>
            <w:del w:id="696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6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01:在職</w:delText>
              </w:r>
              <w:bookmarkStart w:id="6968" w:name="_Toc71198212"/>
              <w:bookmarkEnd w:id="6968"/>
            </w:del>
          </w:p>
          <w:p w14:paraId="1C8169C7" w14:textId="3CC86B14" w:rsidR="00D17183" w:rsidRPr="00677B9B" w:rsidDel="009661CB" w:rsidRDefault="00D17183" w:rsidP="00D17183">
            <w:pPr>
              <w:rPr>
                <w:del w:id="6969" w:author="Fegie" w:date="2021-04-28T12:03:00Z"/>
                <w:rFonts w:ascii="標楷體" w:eastAsia="標楷體" w:hAnsi="標楷體"/>
                <w:strike/>
                <w:color w:val="FF0000"/>
                <w:rPrChange w:id="6970" w:author="88692" w:date="2020-06-18T09:52:00Z">
                  <w:rPr>
                    <w:del w:id="6971" w:author="Fegie" w:date="2021-04-28T12:03:00Z"/>
                    <w:rFonts w:ascii="標楷體" w:eastAsia="標楷體" w:hAnsi="標楷體"/>
                  </w:rPr>
                </w:rPrChange>
              </w:rPr>
            </w:pPr>
            <w:del w:id="697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7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02:離職</w:delText>
              </w:r>
              <w:bookmarkStart w:id="6974" w:name="_Toc71198213"/>
              <w:bookmarkEnd w:id="6974"/>
            </w:del>
          </w:p>
          <w:p w14:paraId="2BC3AC6B" w14:textId="17D5F7B3" w:rsidR="00D17183" w:rsidRPr="00677B9B" w:rsidDel="009661CB" w:rsidRDefault="00D17183" w:rsidP="00D17183">
            <w:pPr>
              <w:rPr>
                <w:del w:id="6975" w:author="Fegie" w:date="2021-04-28T12:03:00Z"/>
                <w:rFonts w:ascii="標楷體" w:eastAsia="標楷體" w:hAnsi="標楷體"/>
                <w:strike/>
                <w:color w:val="FF0000"/>
                <w:rPrChange w:id="6976" w:author="88692" w:date="2020-06-18T09:52:00Z">
                  <w:rPr>
                    <w:del w:id="6977" w:author="Fegie" w:date="2021-04-28T12:03:00Z"/>
                    <w:rFonts w:ascii="標楷體" w:eastAsia="標楷體" w:hAnsi="標楷體"/>
                  </w:rPr>
                </w:rPrChange>
              </w:rPr>
            </w:pPr>
            <w:del w:id="697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7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03:解聘</w:delText>
              </w:r>
              <w:bookmarkStart w:id="6980" w:name="_Toc71198214"/>
              <w:bookmarkEnd w:id="6980"/>
            </w:del>
          </w:p>
          <w:p w14:paraId="0CBA61E6" w14:textId="747B097A" w:rsidR="00D17183" w:rsidRPr="00677B9B" w:rsidDel="009661CB" w:rsidRDefault="00D17183" w:rsidP="00D17183">
            <w:pPr>
              <w:rPr>
                <w:del w:id="6981" w:author="Fegie" w:date="2021-04-28T12:03:00Z"/>
                <w:rFonts w:ascii="標楷體" w:eastAsia="標楷體" w:hAnsi="標楷體"/>
                <w:strike/>
                <w:color w:val="FF0000"/>
                <w:rPrChange w:id="6982" w:author="88692" w:date="2020-06-18T09:52:00Z">
                  <w:rPr>
                    <w:del w:id="6983" w:author="Fegie" w:date="2021-04-28T12:03:00Z"/>
                    <w:rFonts w:ascii="標楷體" w:eastAsia="標楷體" w:hAnsi="標楷體"/>
                  </w:rPr>
                </w:rPrChange>
              </w:rPr>
            </w:pPr>
            <w:del w:id="698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8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04:留職停薪 </w:delText>
              </w:r>
              <w:bookmarkStart w:id="6986" w:name="_Toc71198215"/>
              <w:bookmarkEnd w:id="6986"/>
            </w:del>
          </w:p>
          <w:p w14:paraId="654A684A" w14:textId="32FF3A2B" w:rsidR="00D17183" w:rsidRPr="00677B9B" w:rsidDel="009661CB" w:rsidRDefault="00D17183" w:rsidP="00D17183">
            <w:pPr>
              <w:rPr>
                <w:del w:id="6987" w:author="Fegie" w:date="2021-04-28T12:03:00Z"/>
                <w:rFonts w:ascii="標楷體" w:eastAsia="標楷體" w:hAnsi="標楷體"/>
                <w:strike/>
                <w:color w:val="FF0000"/>
                <w:rPrChange w:id="6988" w:author="88692" w:date="2020-06-18T09:52:00Z">
                  <w:rPr>
                    <w:del w:id="6989" w:author="Fegie" w:date="2021-04-28T12:03:00Z"/>
                    <w:rFonts w:ascii="標楷體" w:eastAsia="標楷體" w:hAnsi="標楷體"/>
                  </w:rPr>
                </w:rPrChange>
              </w:rPr>
            </w:pPr>
            <w:del w:id="699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9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05:退休離職</w:delText>
              </w:r>
              <w:bookmarkStart w:id="6992" w:name="_Toc71198216"/>
              <w:bookmarkEnd w:id="6992"/>
            </w:del>
          </w:p>
          <w:p w14:paraId="728FDC1F" w14:textId="3F0ED879" w:rsidR="00D17183" w:rsidRPr="00677B9B" w:rsidDel="009661CB" w:rsidRDefault="00D17183" w:rsidP="00D17183">
            <w:pPr>
              <w:rPr>
                <w:del w:id="6993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6994" w:author="88692" w:date="2020-06-18T09:52:00Z">
                  <w:rPr>
                    <w:del w:id="6995" w:author="Fegie" w:date="2021-04-28T12:03:00Z"/>
                    <w:rFonts w:ascii="標楷體" w:eastAsia="標楷體" w:hAnsi="標楷體"/>
                    <w:color w:val="FF0000"/>
                    <w:lang w:eastAsia="zh-HK"/>
                  </w:rPr>
                </w:rPrChange>
              </w:rPr>
            </w:pPr>
            <w:del w:id="699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9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09:未報聘/內勤</w:delText>
              </w:r>
              <w:bookmarkStart w:id="6998" w:name="_Toc71198217"/>
              <w:bookmarkEnd w:id="6998"/>
            </w:del>
          </w:p>
        </w:tc>
        <w:bookmarkStart w:id="6999" w:name="_Toc71198218"/>
        <w:bookmarkEnd w:id="6999"/>
      </w:tr>
      <w:tr w:rsidR="00D17183" w:rsidRPr="00677B9B" w:rsidDel="009661CB" w14:paraId="3B1D8AE1" w14:textId="5DC0FABA" w:rsidTr="00D17183">
        <w:trPr>
          <w:trHeight w:val="291"/>
          <w:jc w:val="center"/>
          <w:del w:id="7000" w:author="Fegie" w:date="2021-04-28T12:03:00Z"/>
        </w:trPr>
        <w:tc>
          <w:tcPr>
            <w:tcW w:w="556" w:type="dxa"/>
          </w:tcPr>
          <w:p w14:paraId="5C092C88" w14:textId="7FB4E214" w:rsidR="00D17183" w:rsidRPr="00677B9B" w:rsidDel="009661CB" w:rsidRDefault="00D17183" w:rsidP="00D17183">
            <w:pPr>
              <w:rPr>
                <w:del w:id="7001" w:author="Fegie" w:date="2021-04-28T12:03:00Z"/>
                <w:rFonts w:ascii="標楷體" w:eastAsia="標楷體" w:hAnsi="標楷體"/>
                <w:strike/>
                <w:color w:val="FF0000"/>
                <w:rPrChange w:id="7002" w:author="88692" w:date="2020-06-18T09:52:00Z">
                  <w:rPr>
                    <w:del w:id="7003" w:author="Fegie" w:date="2021-04-28T12:03:00Z"/>
                    <w:rFonts w:ascii="標楷體" w:eastAsia="標楷體" w:hAnsi="標楷體"/>
                  </w:rPr>
                </w:rPrChange>
              </w:rPr>
            </w:pPr>
            <w:del w:id="700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0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28</w:delText>
              </w:r>
              <w:bookmarkStart w:id="7006" w:name="_Toc71198219"/>
              <w:bookmarkEnd w:id="7006"/>
            </w:del>
          </w:p>
        </w:tc>
        <w:tc>
          <w:tcPr>
            <w:tcW w:w="2116" w:type="dxa"/>
          </w:tcPr>
          <w:p w14:paraId="66FE3213" w14:textId="3CB66D34" w:rsidR="00D17183" w:rsidRPr="00677B9B" w:rsidDel="009661CB" w:rsidRDefault="00D17183" w:rsidP="00D17183">
            <w:pPr>
              <w:rPr>
                <w:del w:id="7007" w:author="Fegie" w:date="2021-04-28T12:03:00Z"/>
                <w:rFonts w:ascii="標楷體" w:eastAsia="標楷體" w:hAnsi="標楷體"/>
                <w:strike/>
                <w:color w:val="FF0000"/>
                <w:rPrChange w:id="7008" w:author="88692" w:date="2020-06-18T09:52:00Z">
                  <w:rPr>
                    <w:del w:id="7009" w:author="Fegie" w:date="2021-04-28T12:03:00Z"/>
                    <w:rFonts w:ascii="標楷體" w:eastAsia="標楷體" w:hAnsi="標楷體"/>
                  </w:rPr>
                </w:rPrChange>
              </w:rPr>
            </w:pPr>
            <w:del w:id="7010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11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到職日</w:delText>
              </w:r>
              <w:bookmarkStart w:id="7012" w:name="_Toc71198220"/>
              <w:bookmarkEnd w:id="7012"/>
            </w:del>
          </w:p>
        </w:tc>
        <w:tc>
          <w:tcPr>
            <w:tcW w:w="1296" w:type="dxa"/>
          </w:tcPr>
          <w:p w14:paraId="40D3E67B" w14:textId="2FD193CE" w:rsidR="00D17183" w:rsidRPr="00677B9B" w:rsidDel="009661CB" w:rsidRDefault="00D17183" w:rsidP="00D17183">
            <w:pPr>
              <w:rPr>
                <w:del w:id="7013" w:author="Fegie" w:date="2021-04-28T12:03:00Z"/>
                <w:rFonts w:ascii="標楷體" w:eastAsia="標楷體" w:hAnsi="標楷體"/>
                <w:strike/>
                <w:color w:val="FF0000"/>
                <w:rPrChange w:id="7014" w:author="88692" w:date="2020-06-18T09:52:00Z">
                  <w:rPr>
                    <w:del w:id="7015" w:author="Fegie" w:date="2021-04-28T12:03:00Z"/>
                    <w:rFonts w:ascii="標楷體" w:eastAsia="標楷體" w:hAnsi="標楷體"/>
                  </w:rPr>
                </w:rPrChange>
              </w:rPr>
            </w:pPr>
            <w:del w:id="701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1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7018" w:name="_Toc71198221"/>
              <w:bookmarkEnd w:id="7018"/>
            </w:del>
          </w:p>
        </w:tc>
        <w:tc>
          <w:tcPr>
            <w:tcW w:w="1053" w:type="dxa"/>
          </w:tcPr>
          <w:p w14:paraId="1C3DE5E3" w14:textId="162006E0" w:rsidR="00D17183" w:rsidRPr="00677B9B" w:rsidDel="009661CB" w:rsidRDefault="00D17183" w:rsidP="00D17183">
            <w:pPr>
              <w:rPr>
                <w:del w:id="7019" w:author="Fegie" w:date="2021-04-28T12:03:00Z"/>
                <w:rFonts w:ascii="標楷體" w:eastAsia="標楷體" w:hAnsi="標楷體"/>
                <w:strike/>
                <w:color w:val="FF0000"/>
                <w:rPrChange w:id="7020" w:author="88692" w:date="2020-06-18T09:52:00Z">
                  <w:rPr>
                    <w:del w:id="702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22" w:name="_Toc71198222"/>
            <w:bookmarkEnd w:id="7022"/>
          </w:p>
        </w:tc>
        <w:tc>
          <w:tcPr>
            <w:tcW w:w="1126" w:type="dxa"/>
          </w:tcPr>
          <w:p w14:paraId="0DA8E9D8" w14:textId="65B48C53" w:rsidR="00D17183" w:rsidRPr="00677B9B" w:rsidDel="009661CB" w:rsidRDefault="00D17183" w:rsidP="00D17183">
            <w:pPr>
              <w:rPr>
                <w:del w:id="7023" w:author="Fegie" w:date="2021-04-28T12:03:00Z"/>
                <w:rFonts w:ascii="標楷體" w:eastAsia="標楷體" w:hAnsi="標楷體"/>
                <w:strike/>
                <w:color w:val="FF0000"/>
                <w:rPrChange w:id="7024" w:author="88692" w:date="2020-06-18T09:52:00Z">
                  <w:rPr>
                    <w:del w:id="702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26" w:name="_Toc71198223"/>
            <w:bookmarkEnd w:id="7026"/>
          </w:p>
        </w:tc>
        <w:tc>
          <w:tcPr>
            <w:tcW w:w="660" w:type="dxa"/>
          </w:tcPr>
          <w:p w14:paraId="241FB5AC" w14:textId="5A783AE5" w:rsidR="00D17183" w:rsidRPr="00677B9B" w:rsidDel="009661CB" w:rsidRDefault="00D17183" w:rsidP="00D17183">
            <w:pPr>
              <w:rPr>
                <w:del w:id="7027" w:author="Fegie" w:date="2021-04-28T12:03:00Z"/>
                <w:rFonts w:ascii="標楷體" w:eastAsia="標楷體" w:hAnsi="標楷體"/>
                <w:strike/>
                <w:color w:val="FF0000"/>
                <w:rPrChange w:id="7028" w:author="88692" w:date="2020-06-18T09:52:00Z">
                  <w:rPr>
                    <w:del w:id="702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30" w:name="_Toc71198224"/>
            <w:bookmarkEnd w:id="7030"/>
          </w:p>
        </w:tc>
        <w:tc>
          <w:tcPr>
            <w:tcW w:w="688" w:type="dxa"/>
          </w:tcPr>
          <w:p w14:paraId="6F8955C8" w14:textId="0F764ECD" w:rsidR="00D17183" w:rsidRPr="00677B9B" w:rsidDel="009661CB" w:rsidRDefault="00D17183" w:rsidP="00D17183">
            <w:pPr>
              <w:rPr>
                <w:del w:id="7031" w:author="Fegie" w:date="2021-04-28T12:03:00Z"/>
                <w:rFonts w:ascii="標楷體" w:eastAsia="標楷體" w:hAnsi="標楷體"/>
                <w:strike/>
                <w:color w:val="FF0000"/>
                <w:rPrChange w:id="7032" w:author="88692" w:date="2020-06-18T09:52:00Z">
                  <w:rPr>
                    <w:del w:id="7033" w:author="Fegie" w:date="2021-04-28T12:03:00Z"/>
                    <w:rFonts w:ascii="標楷體" w:eastAsia="標楷體" w:hAnsi="標楷體"/>
                  </w:rPr>
                </w:rPrChange>
              </w:rPr>
            </w:pPr>
            <w:del w:id="703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3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7036" w:name="_Toc71198225"/>
              <w:bookmarkEnd w:id="7036"/>
            </w:del>
          </w:p>
        </w:tc>
        <w:tc>
          <w:tcPr>
            <w:tcW w:w="2925" w:type="dxa"/>
          </w:tcPr>
          <w:p w14:paraId="02ACD2BF" w14:textId="744D8A56" w:rsidR="00D17183" w:rsidRPr="00677B9B" w:rsidDel="009661CB" w:rsidRDefault="00D17183" w:rsidP="00D17183">
            <w:pPr>
              <w:rPr>
                <w:del w:id="7037" w:author="Fegie" w:date="2021-04-28T12:03:00Z"/>
                <w:rFonts w:ascii="標楷體" w:eastAsia="標楷體" w:hAnsi="標楷體"/>
                <w:strike/>
                <w:color w:val="FF0000"/>
                <w:rPrChange w:id="7038" w:author="88692" w:date="2020-06-18T09:52:00Z">
                  <w:rPr>
                    <w:del w:id="7039" w:author="Fegie" w:date="2021-04-28T12:03:00Z"/>
                    <w:rFonts w:ascii="標楷體" w:eastAsia="標楷體" w:hAnsi="標楷體"/>
                  </w:rPr>
                </w:rPrChange>
              </w:rPr>
            </w:pPr>
            <w:del w:id="7040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41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42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43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4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45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46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7047" w:name="_Toc71198226"/>
              <w:bookmarkEnd w:id="7047"/>
            </w:del>
          </w:p>
        </w:tc>
        <w:bookmarkStart w:id="7048" w:name="_Toc71198227"/>
        <w:bookmarkEnd w:id="7048"/>
      </w:tr>
      <w:tr w:rsidR="00D17183" w:rsidRPr="00677B9B" w:rsidDel="009661CB" w14:paraId="1EB2D1E2" w14:textId="14D7EE63" w:rsidTr="00D17183">
        <w:trPr>
          <w:trHeight w:val="309"/>
          <w:jc w:val="center"/>
          <w:del w:id="7049" w:author="Fegie" w:date="2021-04-28T12:03:00Z"/>
        </w:trPr>
        <w:tc>
          <w:tcPr>
            <w:tcW w:w="556" w:type="dxa"/>
          </w:tcPr>
          <w:p w14:paraId="7765BAFF" w14:textId="241FD705" w:rsidR="00D17183" w:rsidRPr="00677B9B" w:rsidDel="009661CB" w:rsidRDefault="00D17183" w:rsidP="00D17183">
            <w:pPr>
              <w:rPr>
                <w:del w:id="7050" w:author="Fegie" w:date="2021-04-28T12:03:00Z"/>
                <w:rFonts w:ascii="標楷體" w:eastAsia="標楷體" w:hAnsi="標楷體"/>
                <w:strike/>
                <w:color w:val="FF0000"/>
                <w:rPrChange w:id="7051" w:author="88692" w:date="2020-06-18T09:52:00Z">
                  <w:rPr>
                    <w:del w:id="7052" w:author="Fegie" w:date="2021-04-28T12:03:00Z"/>
                    <w:rFonts w:ascii="標楷體" w:eastAsia="標楷體" w:hAnsi="標楷體"/>
                  </w:rPr>
                </w:rPrChange>
              </w:rPr>
            </w:pPr>
            <w:del w:id="705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54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29</w:delText>
              </w:r>
              <w:bookmarkStart w:id="7055" w:name="_Toc71198228"/>
              <w:bookmarkEnd w:id="7055"/>
            </w:del>
          </w:p>
        </w:tc>
        <w:tc>
          <w:tcPr>
            <w:tcW w:w="2116" w:type="dxa"/>
          </w:tcPr>
          <w:p w14:paraId="14C3B0A4" w14:textId="13BBDA4B" w:rsidR="00D17183" w:rsidRPr="00677B9B" w:rsidDel="009661CB" w:rsidRDefault="00D17183" w:rsidP="00D17183">
            <w:pPr>
              <w:rPr>
                <w:del w:id="7056" w:author="Fegie" w:date="2021-04-28T12:03:00Z"/>
                <w:rFonts w:ascii="標楷體" w:eastAsia="標楷體" w:hAnsi="標楷體"/>
                <w:strike/>
                <w:color w:val="FF0000"/>
                <w:rPrChange w:id="7057" w:author="88692" w:date="2020-06-18T09:52:00Z">
                  <w:rPr>
                    <w:del w:id="7058" w:author="Fegie" w:date="2021-04-28T12:03:00Z"/>
                    <w:rFonts w:ascii="標楷體" w:eastAsia="標楷體" w:hAnsi="標楷體"/>
                  </w:rPr>
                </w:rPrChange>
              </w:rPr>
            </w:pPr>
            <w:del w:id="7059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60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離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6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/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62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退日</w:delText>
              </w:r>
              <w:bookmarkStart w:id="7063" w:name="_Toc71198229"/>
              <w:bookmarkEnd w:id="7063"/>
            </w:del>
          </w:p>
        </w:tc>
        <w:tc>
          <w:tcPr>
            <w:tcW w:w="1296" w:type="dxa"/>
          </w:tcPr>
          <w:p w14:paraId="325C3B8D" w14:textId="57C50407" w:rsidR="00D17183" w:rsidRPr="00677B9B" w:rsidDel="009661CB" w:rsidRDefault="00D17183" w:rsidP="00D17183">
            <w:pPr>
              <w:rPr>
                <w:del w:id="7064" w:author="Fegie" w:date="2021-04-28T12:03:00Z"/>
                <w:rFonts w:ascii="標楷體" w:eastAsia="標楷體" w:hAnsi="標楷體"/>
                <w:strike/>
                <w:color w:val="FF0000"/>
                <w:rPrChange w:id="7065" w:author="88692" w:date="2020-06-18T09:52:00Z">
                  <w:rPr>
                    <w:del w:id="7066" w:author="Fegie" w:date="2021-04-28T12:03:00Z"/>
                    <w:rFonts w:ascii="標楷體" w:eastAsia="標楷體" w:hAnsi="標楷體"/>
                  </w:rPr>
                </w:rPrChange>
              </w:rPr>
            </w:pPr>
            <w:del w:id="706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68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7069" w:name="_Toc71198230"/>
              <w:bookmarkEnd w:id="7069"/>
            </w:del>
          </w:p>
        </w:tc>
        <w:tc>
          <w:tcPr>
            <w:tcW w:w="1053" w:type="dxa"/>
          </w:tcPr>
          <w:p w14:paraId="17655E00" w14:textId="3C38755B" w:rsidR="00D17183" w:rsidRPr="00677B9B" w:rsidDel="009661CB" w:rsidRDefault="00D17183" w:rsidP="00D17183">
            <w:pPr>
              <w:rPr>
                <w:del w:id="7070" w:author="Fegie" w:date="2021-04-28T12:03:00Z"/>
                <w:rFonts w:ascii="標楷體" w:eastAsia="標楷體" w:hAnsi="標楷體"/>
                <w:strike/>
                <w:color w:val="FF0000"/>
                <w:rPrChange w:id="7071" w:author="88692" w:date="2020-06-18T09:52:00Z">
                  <w:rPr>
                    <w:del w:id="70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73" w:name="_Toc71198231"/>
            <w:bookmarkEnd w:id="7073"/>
          </w:p>
        </w:tc>
        <w:tc>
          <w:tcPr>
            <w:tcW w:w="1126" w:type="dxa"/>
          </w:tcPr>
          <w:p w14:paraId="26D3EE4F" w14:textId="5CFB04B7" w:rsidR="00D17183" w:rsidRPr="00677B9B" w:rsidDel="009661CB" w:rsidRDefault="00D17183" w:rsidP="00D17183">
            <w:pPr>
              <w:rPr>
                <w:del w:id="7074" w:author="Fegie" w:date="2021-04-28T12:03:00Z"/>
                <w:rFonts w:ascii="標楷體" w:eastAsia="標楷體" w:hAnsi="標楷體"/>
                <w:strike/>
                <w:color w:val="FF0000"/>
                <w:rPrChange w:id="7075" w:author="88692" w:date="2020-06-18T09:52:00Z">
                  <w:rPr>
                    <w:del w:id="707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77" w:name="_Toc71198232"/>
            <w:bookmarkEnd w:id="7077"/>
          </w:p>
        </w:tc>
        <w:tc>
          <w:tcPr>
            <w:tcW w:w="660" w:type="dxa"/>
          </w:tcPr>
          <w:p w14:paraId="2B6A0B0B" w14:textId="24F0C676" w:rsidR="00D17183" w:rsidRPr="00677B9B" w:rsidDel="009661CB" w:rsidRDefault="00D17183" w:rsidP="00D17183">
            <w:pPr>
              <w:rPr>
                <w:del w:id="7078" w:author="Fegie" w:date="2021-04-28T12:03:00Z"/>
                <w:rFonts w:ascii="標楷體" w:eastAsia="標楷體" w:hAnsi="標楷體"/>
                <w:strike/>
                <w:color w:val="FF0000"/>
                <w:rPrChange w:id="7079" w:author="88692" w:date="2020-06-18T09:52:00Z">
                  <w:rPr>
                    <w:del w:id="70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81" w:name="_Toc71198233"/>
            <w:bookmarkEnd w:id="7081"/>
          </w:p>
        </w:tc>
        <w:tc>
          <w:tcPr>
            <w:tcW w:w="688" w:type="dxa"/>
          </w:tcPr>
          <w:p w14:paraId="1E365D45" w14:textId="7622638B" w:rsidR="00D17183" w:rsidRPr="00677B9B" w:rsidDel="009661CB" w:rsidRDefault="00D17183" w:rsidP="00D17183">
            <w:pPr>
              <w:rPr>
                <w:del w:id="7082" w:author="Fegie" w:date="2021-04-28T12:03:00Z"/>
                <w:rFonts w:ascii="標楷體" w:eastAsia="標楷體" w:hAnsi="標楷體"/>
                <w:strike/>
                <w:color w:val="FF0000"/>
                <w:rPrChange w:id="7083" w:author="88692" w:date="2020-06-18T09:52:00Z">
                  <w:rPr>
                    <w:del w:id="7084" w:author="Fegie" w:date="2021-04-28T12:03:00Z"/>
                    <w:rFonts w:ascii="標楷體" w:eastAsia="標楷體" w:hAnsi="標楷體"/>
                  </w:rPr>
                </w:rPrChange>
              </w:rPr>
            </w:pPr>
            <w:del w:id="708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86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7087" w:name="_Toc71198234"/>
              <w:bookmarkEnd w:id="7087"/>
            </w:del>
          </w:p>
        </w:tc>
        <w:tc>
          <w:tcPr>
            <w:tcW w:w="2925" w:type="dxa"/>
          </w:tcPr>
          <w:p w14:paraId="26A4E35B" w14:textId="6FCC8A06" w:rsidR="00D17183" w:rsidRPr="00677B9B" w:rsidDel="009661CB" w:rsidRDefault="00D17183" w:rsidP="00D17183">
            <w:pPr>
              <w:rPr>
                <w:del w:id="7088" w:author="Fegie" w:date="2021-04-28T12:03:00Z"/>
                <w:rFonts w:ascii="標楷體" w:eastAsia="標楷體" w:hAnsi="標楷體"/>
                <w:strike/>
                <w:color w:val="FF0000"/>
                <w:rPrChange w:id="7089" w:author="88692" w:date="2020-06-18T09:52:00Z">
                  <w:rPr>
                    <w:del w:id="7090" w:author="Fegie" w:date="2021-04-28T12:03:00Z"/>
                    <w:rFonts w:ascii="標楷體" w:eastAsia="標楷體" w:hAnsi="標楷體"/>
                  </w:rPr>
                </w:rPrChange>
              </w:rPr>
            </w:pPr>
            <w:del w:id="709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92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9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94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9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96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97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7098" w:name="_Toc71198235"/>
              <w:bookmarkEnd w:id="7098"/>
            </w:del>
          </w:p>
        </w:tc>
        <w:bookmarkStart w:id="7099" w:name="_Toc71198236"/>
        <w:bookmarkEnd w:id="7099"/>
      </w:tr>
      <w:tr w:rsidR="00D17183" w:rsidRPr="009B2BD3" w:rsidDel="009661CB" w14:paraId="7790EC40" w14:textId="6571BCD4" w:rsidTr="00D17183">
        <w:trPr>
          <w:trHeight w:val="291"/>
          <w:jc w:val="center"/>
          <w:del w:id="7100" w:author="Fegie" w:date="2021-04-28T12:03:00Z"/>
        </w:trPr>
        <w:tc>
          <w:tcPr>
            <w:tcW w:w="556" w:type="dxa"/>
          </w:tcPr>
          <w:p w14:paraId="4D2A8AF1" w14:textId="3AE0F626" w:rsidR="00D17183" w:rsidRPr="009B2BD3" w:rsidDel="009661CB" w:rsidRDefault="00D17183" w:rsidP="00D17183">
            <w:pPr>
              <w:rPr>
                <w:del w:id="7101" w:author="Fegie" w:date="2021-04-28T12:03:00Z"/>
                <w:rFonts w:ascii="標楷體" w:eastAsia="標楷體" w:hAnsi="標楷體"/>
              </w:rPr>
            </w:pPr>
            <w:bookmarkStart w:id="7102" w:name="_Toc71198237"/>
            <w:bookmarkEnd w:id="7102"/>
          </w:p>
        </w:tc>
        <w:tc>
          <w:tcPr>
            <w:tcW w:w="2116" w:type="dxa"/>
          </w:tcPr>
          <w:p w14:paraId="74211019" w14:textId="634FF3C2" w:rsidR="00D17183" w:rsidRPr="009B2BD3" w:rsidDel="009661CB" w:rsidRDefault="00D17183" w:rsidP="00D17183">
            <w:pPr>
              <w:rPr>
                <w:del w:id="7103" w:author="Fegie" w:date="2021-04-28T12:03:00Z"/>
                <w:rFonts w:ascii="標楷體" w:eastAsia="標楷體" w:hAnsi="標楷體"/>
              </w:rPr>
            </w:pPr>
            <w:bookmarkStart w:id="7104" w:name="_Toc71198238"/>
            <w:bookmarkEnd w:id="7104"/>
          </w:p>
        </w:tc>
        <w:tc>
          <w:tcPr>
            <w:tcW w:w="1296" w:type="dxa"/>
          </w:tcPr>
          <w:p w14:paraId="3373730A" w14:textId="0D473F28" w:rsidR="00D17183" w:rsidRPr="009B2BD3" w:rsidDel="009661CB" w:rsidRDefault="00D17183" w:rsidP="00D17183">
            <w:pPr>
              <w:rPr>
                <w:del w:id="7105" w:author="Fegie" w:date="2021-04-28T12:03:00Z"/>
                <w:rFonts w:ascii="標楷體" w:eastAsia="標楷體" w:hAnsi="標楷體"/>
              </w:rPr>
            </w:pPr>
            <w:bookmarkStart w:id="7106" w:name="_Toc71198239"/>
            <w:bookmarkEnd w:id="7106"/>
          </w:p>
        </w:tc>
        <w:tc>
          <w:tcPr>
            <w:tcW w:w="1053" w:type="dxa"/>
          </w:tcPr>
          <w:p w14:paraId="6F110618" w14:textId="014EA7AB" w:rsidR="00D17183" w:rsidRPr="009B2BD3" w:rsidDel="009661CB" w:rsidRDefault="00D17183" w:rsidP="00D17183">
            <w:pPr>
              <w:rPr>
                <w:del w:id="7107" w:author="Fegie" w:date="2021-04-28T12:03:00Z"/>
                <w:rFonts w:ascii="標楷體" w:eastAsia="標楷體" w:hAnsi="標楷體"/>
              </w:rPr>
            </w:pPr>
            <w:bookmarkStart w:id="7108" w:name="_Toc71198240"/>
            <w:bookmarkEnd w:id="7108"/>
          </w:p>
        </w:tc>
        <w:tc>
          <w:tcPr>
            <w:tcW w:w="1126" w:type="dxa"/>
          </w:tcPr>
          <w:p w14:paraId="7B23C126" w14:textId="4182FF32" w:rsidR="00D17183" w:rsidRPr="009B2BD3" w:rsidDel="009661CB" w:rsidRDefault="00D17183" w:rsidP="00D17183">
            <w:pPr>
              <w:rPr>
                <w:del w:id="7109" w:author="Fegie" w:date="2021-04-28T12:03:00Z"/>
                <w:rFonts w:ascii="標楷體" w:eastAsia="標楷體" w:hAnsi="標楷體"/>
              </w:rPr>
            </w:pPr>
            <w:bookmarkStart w:id="7110" w:name="_Toc71198241"/>
            <w:bookmarkEnd w:id="7110"/>
          </w:p>
        </w:tc>
        <w:tc>
          <w:tcPr>
            <w:tcW w:w="660" w:type="dxa"/>
          </w:tcPr>
          <w:p w14:paraId="25B5C784" w14:textId="59850438" w:rsidR="00D17183" w:rsidRPr="009B2BD3" w:rsidDel="009661CB" w:rsidRDefault="00D17183" w:rsidP="00D17183">
            <w:pPr>
              <w:rPr>
                <w:del w:id="7111" w:author="Fegie" w:date="2021-04-28T12:03:00Z"/>
                <w:rFonts w:ascii="標楷體" w:eastAsia="標楷體" w:hAnsi="標楷體"/>
              </w:rPr>
            </w:pPr>
            <w:bookmarkStart w:id="7112" w:name="_Toc71198242"/>
            <w:bookmarkEnd w:id="7112"/>
          </w:p>
        </w:tc>
        <w:tc>
          <w:tcPr>
            <w:tcW w:w="688" w:type="dxa"/>
          </w:tcPr>
          <w:p w14:paraId="49B3DE68" w14:textId="5EFFC297" w:rsidR="00D17183" w:rsidRPr="009B2BD3" w:rsidDel="009661CB" w:rsidRDefault="00D17183" w:rsidP="00D17183">
            <w:pPr>
              <w:rPr>
                <w:del w:id="7113" w:author="Fegie" w:date="2021-04-28T12:03:00Z"/>
                <w:rFonts w:ascii="標楷體" w:eastAsia="標楷體" w:hAnsi="標楷體"/>
              </w:rPr>
            </w:pPr>
            <w:bookmarkStart w:id="7114" w:name="_Toc71198243"/>
            <w:bookmarkEnd w:id="7114"/>
          </w:p>
        </w:tc>
        <w:tc>
          <w:tcPr>
            <w:tcW w:w="2925" w:type="dxa"/>
          </w:tcPr>
          <w:p w14:paraId="14681240" w14:textId="14D90A6D" w:rsidR="00D17183" w:rsidRPr="009B2BD3" w:rsidDel="009661CB" w:rsidRDefault="00D17183" w:rsidP="00D17183">
            <w:pPr>
              <w:rPr>
                <w:del w:id="7115" w:author="Fegie" w:date="2021-04-28T12:03:00Z"/>
                <w:rFonts w:ascii="標楷體" w:eastAsia="標楷體" w:hAnsi="標楷體"/>
              </w:rPr>
            </w:pPr>
            <w:bookmarkStart w:id="7116" w:name="_Toc71198244"/>
            <w:bookmarkEnd w:id="7116"/>
          </w:p>
        </w:tc>
        <w:bookmarkStart w:id="7117" w:name="_Toc71198245"/>
        <w:bookmarkEnd w:id="7117"/>
      </w:tr>
      <w:tr w:rsidR="00B75363" w:rsidRPr="00B75363" w:rsidDel="009661CB" w14:paraId="29116DA0" w14:textId="5A9702A2" w:rsidTr="00D17183">
        <w:trPr>
          <w:trHeight w:val="291"/>
          <w:jc w:val="center"/>
          <w:ins w:id="7118" w:author="88692" w:date="2020-06-18T10:04:00Z"/>
          <w:del w:id="711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2110" w14:textId="57660AEC" w:rsidR="00D17183" w:rsidRPr="00B75363" w:rsidDel="009661CB" w:rsidRDefault="00D17183" w:rsidP="00D17183">
            <w:pPr>
              <w:rPr>
                <w:ins w:id="7120" w:author="88692" w:date="2020-06-18T10:04:00Z"/>
                <w:del w:id="7121" w:author="Fegie" w:date="2021-04-28T12:03:00Z"/>
                <w:rFonts w:ascii="標楷體" w:eastAsia="標楷體" w:hAnsi="標楷體"/>
                <w:color w:val="FF0000"/>
                <w:rPrChange w:id="7122" w:author="88692" w:date="2020-06-18T10:14:00Z">
                  <w:rPr>
                    <w:ins w:id="7123" w:author="88692" w:date="2020-06-18T10:04:00Z"/>
                    <w:del w:id="71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25" w:name="_Toc71198246"/>
            <w:bookmarkEnd w:id="712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049C" w14:textId="115BAB08" w:rsidR="00D17183" w:rsidRPr="00B75363" w:rsidDel="009661CB" w:rsidRDefault="00D17183" w:rsidP="00D17183">
            <w:pPr>
              <w:rPr>
                <w:ins w:id="7126" w:author="88692" w:date="2020-06-18T10:04:00Z"/>
                <w:del w:id="7127" w:author="Fegie" w:date="2021-04-28T12:03:00Z"/>
                <w:rFonts w:ascii="標楷體" w:eastAsia="標楷體" w:hAnsi="標楷體"/>
                <w:color w:val="FF0000"/>
                <w:rPrChange w:id="7128" w:author="88692" w:date="2020-06-18T10:14:00Z">
                  <w:rPr>
                    <w:ins w:id="7129" w:author="88692" w:date="2020-06-18T10:04:00Z"/>
                    <w:del w:id="7130" w:author="Fegie" w:date="2021-04-28T12:03:00Z"/>
                    <w:rFonts w:ascii="標楷體" w:eastAsia="標楷體" w:hAnsi="標楷體"/>
                  </w:rPr>
                </w:rPrChange>
              </w:rPr>
            </w:pPr>
            <w:ins w:id="7131" w:author="88692" w:date="2020-06-18T10:04:00Z">
              <w:del w:id="713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3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英文姓名</w:delText>
                </w:r>
                <w:bookmarkStart w:id="7134" w:name="_Toc71198247"/>
                <w:bookmarkEnd w:id="713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8513" w14:textId="61CF45EC" w:rsidR="00D17183" w:rsidRPr="00B75363" w:rsidDel="009661CB" w:rsidRDefault="00D17183" w:rsidP="00D17183">
            <w:pPr>
              <w:rPr>
                <w:ins w:id="7135" w:author="88692" w:date="2020-06-18T10:04:00Z"/>
                <w:del w:id="7136" w:author="Fegie" w:date="2021-04-28T12:03:00Z"/>
                <w:rFonts w:ascii="標楷體" w:eastAsia="標楷體" w:hAnsi="標楷體"/>
                <w:color w:val="FF0000"/>
                <w:rPrChange w:id="7137" w:author="88692" w:date="2020-06-18T10:14:00Z">
                  <w:rPr>
                    <w:ins w:id="7138" w:author="88692" w:date="2020-06-18T10:04:00Z"/>
                    <w:del w:id="7139" w:author="Fegie" w:date="2021-04-28T12:03:00Z"/>
                    <w:rFonts w:ascii="標楷體" w:eastAsia="標楷體" w:hAnsi="標楷體"/>
                  </w:rPr>
                </w:rPrChange>
              </w:rPr>
            </w:pPr>
            <w:ins w:id="7140" w:author="88692" w:date="2020-06-18T10:04:00Z">
              <w:del w:id="714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4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143" w:name="_Toc71198248"/>
                <w:bookmarkEnd w:id="714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10C7" w14:textId="67BA4DDB" w:rsidR="00D17183" w:rsidRPr="00B75363" w:rsidDel="009661CB" w:rsidRDefault="00D17183" w:rsidP="00D17183">
            <w:pPr>
              <w:rPr>
                <w:ins w:id="7144" w:author="88692" w:date="2020-06-18T10:04:00Z"/>
                <w:del w:id="7145" w:author="Fegie" w:date="2021-04-28T12:03:00Z"/>
                <w:rFonts w:ascii="標楷體" w:eastAsia="標楷體" w:hAnsi="標楷體"/>
                <w:color w:val="FF0000"/>
                <w:rPrChange w:id="7146" w:author="88692" w:date="2020-06-18T10:14:00Z">
                  <w:rPr>
                    <w:ins w:id="7147" w:author="88692" w:date="2020-06-18T10:04:00Z"/>
                    <w:del w:id="71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49" w:name="_Toc71198249"/>
            <w:bookmarkEnd w:id="714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8B32" w14:textId="7149A7EB" w:rsidR="00D17183" w:rsidRPr="00B75363" w:rsidDel="009661CB" w:rsidRDefault="00D17183" w:rsidP="00D17183">
            <w:pPr>
              <w:rPr>
                <w:ins w:id="7150" w:author="88692" w:date="2020-06-18T10:04:00Z"/>
                <w:del w:id="7151" w:author="Fegie" w:date="2021-04-28T12:03:00Z"/>
                <w:rFonts w:ascii="標楷體" w:eastAsia="標楷體" w:hAnsi="標楷體"/>
                <w:color w:val="FF0000"/>
                <w:rPrChange w:id="7152" w:author="88692" w:date="2020-06-18T10:14:00Z">
                  <w:rPr>
                    <w:ins w:id="7153" w:author="88692" w:date="2020-06-18T10:04:00Z"/>
                    <w:del w:id="715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55" w:name="_Toc71198250"/>
            <w:bookmarkEnd w:id="715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BC07" w14:textId="31BBC8A6" w:rsidR="00D17183" w:rsidRPr="00B75363" w:rsidDel="009661CB" w:rsidRDefault="00D17183" w:rsidP="00D17183">
            <w:pPr>
              <w:rPr>
                <w:ins w:id="7156" w:author="88692" w:date="2020-06-18T10:04:00Z"/>
                <w:del w:id="7157" w:author="Fegie" w:date="2021-04-28T12:03:00Z"/>
                <w:rFonts w:ascii="標楷體" w:eastAsia="標楷體" w:hAnsi="標楷體"/>
                <w:color w:val="FF0000"/>
                <w:rPrChange w:id="7158" w:author="88692" w:date="2020-06-18T10:14:00Z">
                  <w:rPr>
                    <w:ins w:id="7159" w:author="88692" w:date="2020-06-18T10:04:00Z"/>
                    <w:del w:id="71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61" w:name="_Toc71198251"/>
            <w:bookmarkEnd w:id="716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4198" w14:textId="7824BAFD" w:rsidR="00D17183" w:rsidRPr="00B75363" w:rsidDel="009661CB" w:rsidRDefault="00B75363" w:rsidP="00D17183">
            <w:pPr>
              <w:rPr>
                <w:ins w:id="7162" w:author="88692" w:date="2020-06-18T10:04:00Z"/>
                <w:del w:id="7163" w:author="Fegie" w:date="2021-04-28T12:03:00Z"/>
                <w:rFonts w:ascii="標楷體" w:eastAsia="標楷體" w:hAnsi="標楷體"/>
                <w:color w:val="FF0000"/>
                <w:rPrChange w:id="7164" w:author="88692" w:date="2020-06-18T10:14:00Z">
                  <w:rPr>
                    <w:ins w:id="7165" w:author="88692" w:date="2020-06-18T10:04:00Z"/>
                    <w:del w:id="7166" w:author="Fegie" w:date="2021-04-28T12:03:00Z"/>
                    <w:rFonts w:ascii="標楷體" w:eastAsia="標楷體" w:hAnsi="標楷體"/>
                  </w:rPr>
                </w:rPrChange>
              </w:rPr>
            </w:pPr>
            <w:ins w:id="7167" w:author="88692" w:date="2020-06-18T10:14:00Z">
              <w:del w:id="716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6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170" w:name="_Toc71198252"/>
            <w:bookmarkEnd w:id="717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3105" w14:textId="54A50AAA" w:rsidR="00D17183" w:rsidRPr="00B75363" w:rsidDel="009661CB" w:rsidRDefault="00D17183">
            <w:pPr>
              <w:rPr>
                <w:ins w:id="7171" w:author="88692" w:date="2020-06-18T10:04:00Z"/>
                <w:del w:id="7172" w:author="Fegie" w:date="2021-04-28T12:03:00Z"/>
                <w:rFonts w:ascii="標楷體" w:eastAsia="標楷體" w:hAnsi="標楷體"/>
                <w:color w:val="FF0000"/>
                <w:rPrChange w:id="7173" w:author="88692" w:date="2020-06-18T10:14:00Z">
                  <w:rPr>
                    <w:ins w:id="7174" w:author="88692" w:date="2020-06-18T10:04:00Z"/>
                    <w:del w:id="7175" w:author="Fegie" w:date="2021-04-28T12:03:00Z"/>
                    <w:rFonts w:ascii="標楷體" w:eastAsia="標楷體" w:hAnsi="標楷體"/>
                  </w:rPr>
                </w:rPrChange>
              </w:rPr>
            </w:pPr>
            <w:ins w:id="7176" w:author="88692" w:date="2020-06-18T10:13:00Z">
              <w:del w:id="717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7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17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8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8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8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8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184" w:name="_Toc71198253"/>
            <w:bookmarkEnd w:id="7184"/>
          </w:p>
        </w:tc>
        <w:bookmarkStart w:id="7185" w:name="_Toc71198254"/>
        <w:bookmarkEnd w:id="7185"/>
      </w:tr>
      <w:tr w:rsidR="00B75363" w:rsidRPr="00B75363" w:rsidDel="009661CB" w14:paraId="698FD94A" w14:textId="7992692F" w:rsidTr="00D17183">
        <w:trPr>
          <w:trHeight w:val="291"/>
          <w:jc w:val="center"/>
          <w:ins w:id="7186" w:author="88692" w:date="2020-06-18T10:04:00Z"/>
          <w:del w:id="718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60AE" w14:textId="6E4CE9C0" w:rsidR="00D17183" w:rsidRPr="00B75363" w:rsidDel="009661CB" w:rsidRDefault="00D17183" w:rsidP="00D17183">
            <w:pPr>
              <w:rPr>
                <w:ins w:id="7188" w:author="88692" w:date="2020-06-18T10:04:00Z"/>
                <w:del w:id="7189" w:author="Fegie" w:date="2021-04-28T12:03:00Z"/>
                <w:rFonts w:ascii="標楷體" w:eastAsia="標楷體" w:hAnsi="標楷體"/>
                <w:color w:val="FF0000"/>
                <w:rPrChange w:id="7190" w:author="88692" w:date="2020-06-18T10:14:00Z">
                  <w:rPr>
                    <w:ins w:id="7191" w:author="88692" w:date="2020-06-18T10:04:00Z"/>
                    <w:del w:id="71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93" w:name="_Toc71198255"/>
            <w:bookmarkEnd w:id="719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A69C" w14:textId="61F912F1" w:rsidR="00D17183" w:rsidRPr="00B75363" w:rsidDel="009661CB" w:rsidRDefault="00D17183" w:rsidP="00D17183">
            <w:pPr>
              <w:rPr>
                <w:ins w:id="7194" w:author="88692" w:date="2020-06-18T10:04:00Z"/>
                <w:del w:id="7195" w:author="Fegie" w:date="2021-04-28T12:03:00Z"/>
                <w:rFonts w:ascii="標楷體" w:eastAsia="標楷體" w:hAnsi="標楷體"/>
                <w:color w:val="FF0000"/>
                <w:rPrChange w:id="7196" w:author="88692" w:date="2020-06-18T10:14:00Z">
                  <w:rPr>
                    <w:ins w:id="7197" w:author="88692" w:date="2020-06-18T10:04:00Z"/>
                    <w:del w:id="7198" w:author="Fegie" w:date="2021-04-28T12:03:00Z"/>
                    <w:rFonts w:ascii="標楷體" w:eastAsia="標楷體" w:hAnsi="標楷體"/>
                  </w:rPr>
                </w:rPrChange>
              </w:rPr>
            </w:pPr>
            <w:ins w:id="7199" w:author="88692" w:date="2020-06-18T10:04:00Z">
              <w:del w:id="720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0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教育程度代號</w:delText>
                </w:r>
                <w:bookmarkStart w:id="7202" w:name="_Toc71198256"/>
                <w:bookmarkEnd w:id="720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9FBD" w14:textId="023F9344" w:rsidR="00D17183" w:rsidRPr="00B75363" w:rsidDel="009661CB" w:rsidRDefault="00D17183" w:rsidP="00D17183">
            <w:pPr>
              <w:rPr>
                <w:ins w:id="7203" w:author="88692" w:date="2020-06-18T10:04:00Z"/>
                <w:del w:id="7204" w:author="Fegie" w:date="2021-04-28T12:03:00Z"/>
                <w:rFonts w:ascii="標楷體" w:eastAsia="標楷體" w:hAnsi="標楷體"/>
                <w:color w:val="FF0000"/>
                <w:rPrChange w:id="7205" w:author="88692" w:date="2020-06-18T10:14:00Z">
                  <w:rPr>
                    <w:ins w:id="7206" w:author="88692" w:date="2020-06-18T10:04:00Z"/>
                    <w:del w:id="7207" w:author="Fegie" w:date="2021-04-28T12:03:00Z"/>
                    <w:rFonts w:ascii="標楷體" w:eastAsia="標楷體" w:hAnsi="標楷體"/>
                  </w:rPr>
                </w:rPrChange>
              </w:rPr>
            </w:pPr>
            <w:ins w:id="7208" w:author="88692" w:date="2020-06-18T10:04:00Z">
              <w:del w:id="720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1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X(01)</w:delText>
                </w:r>
                <w:bookmarkStart w:id="7211" w:name="_Toc71198257"/>
                <w:bookmarkEnd w:id="7211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F32B" w14:textId="5C013F44" w:rsidR="00D17183" w:rsidRPr="00B75363" w:rsidDel="009661CB" w:rsidRDefault="00D17183" w:rsidP="00D17183">
            <w:pPr>
              <w:rPr>
                <w:ins w:id="7212" w:author="88692" w:date="2020-06-18T10:04:00Z"/>
                <w:del w:id="7213" w:author="Fegie" w:date="2021-04-28T12:03:00Z"/>
                <w:rFonts w:ascii="標楷體" w:eastAsia="標楷體" w:hAnsi="標楷體"/>
                <w:color w:val="FF0000"/>
                <w:rPrChange w:id="7214" w:author="88692" w:date="2020-06-18T10:14:00Z">
                  <w:rPr>
                    <w:ins w:id="7215" w:author="88692" w:date="2020-06-18T10:04:00Z"/>
                    <w:del w:id="721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17" w:name="_Toc71198258"/>
            <w:bookmarkEnd w:id="7217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ACD5" w14:textId="06EFDC62" w:rsidR="00D17183" w:rsidRPr="00B75363" w:rsidDel="009661CB" w:rsidRDefault="00D17183" w:rsidP="00D17183">
            <w:pPr>
              <w:rPr>
                <w:ins w:id="7218" w:author="88692" w:date="2020-06-18T10:04:00Z"/>
                <w:del w:id="7219" w:author="Fegie" w:date="2021-04-28T12:03:00Z"/>
                <w:rFonts w:ascii="標楷體" w:eastAsia="標楷體" w:hAnsi="標楷體"/>
                <w:color w:val="FF0000"/>
                <w:rPrChange w:id="7220" w:author="88692" w:date="2020-06-18T10:14:00Z">
                  <w:rPr>
                    <w:ins w:id="7221" w:author="88692" w:date="2020-06-18T10:04:00Z"/>
                    <w:del w:id="7222" w:author="Fegie" w:date="2021-04-28T12:03:00Z"/>
                    <w:rFonts w:ascii="標楷體" w:eastAsia="標楷體" w:hAnsi="標楷體"/>
                  </w:rPr>
                </w:rPrChange>
              </w:rPr>
            </w:pPr>
            <w:ins w:id="7223" w:author="88692" w:date="2020-06-18T10:04:00Z">
              <w:del w:id="722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2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  <w:bookmarkStart w:id="7226" w:name="_Toc71198259"/>
                <w:bookmarkEnd w:id="7226"/>
              </w:del>
            </w:ins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D17" w14:textId="3AE64B8E" w:rsidR="00D17183" w:rsidRPr="00B75363" w:rsidDel="009661CB" w:rsidRDefault="00D17183" w:rsidP="00D17183">
            <w:pPr>
              <w:rPr>
                <w:ins w:id="7227" w:author="88692" w:date="2020-06-18T10:04:00Z"/>
                <w:del w:id="7228" w:author="Fegie" w:date="2021-04-28T12:03:00Z"/>
                <w:rFonts w:ascii="標楷體" w:eastAsia="標楷體" w:hAnsi="標楷體"/>
                <w:color w:val="FF0000"/>
                <w:rPrChange w:id="7229" w:author="88692" w:date="2020-06-18T10:14:00Z">
                  <w:rPr>
                    <w:ins w:id="7230" w:author="88692" w:date="2020-06-18T10:04:00Z"/>
                    <w:del w:id="723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32" w:name="_Toc71198260"/>
            <w:bookmarkEnd w:id="7232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22E9" w14:textId="4208F6B7" w:rsidR="00D17183" w:rsidRPr="00B75363" w:rsidDel="009661CB" w:rsidRDefault="00B75363" w:rsidP="00D17183">
            <w:pPr>
              <w:rPr>
                <w:ins w:id="7233" w:author="88692" w:date="2020-06-18T10:04:00Z"/>
                <w:del w:id="7234" w:author="Fegie" w:date="2021-04-28T12:03:00Z"/>
                <w:rFonts w:ascii="標楷體" w:eastAsia="標楷體" w:hAnsi="標楷體"/>
                <w:color w:val="FF0000"/>
                <w:rPrChange w:id="7235" w:author="88692" w:date="2020-06-18T10:14:00Z">
                  <w:rPr>
                    <w:ins w:id="7236" w:author="88692" w:date="2020-06-18T10:04:00Z"/>
                    <w:del w:id="7237" w:author="Fegie" w:date="2021-04-28T12:03:00Z"/>
                    <w:rFonts w:ascii="標楷體" w:eastAsia="標楷體" w:hAnsi="標楷體"/>
                  </w:rPr>
                </w:rPrChange>
              </w:rPr>
            </w:pPr>
            <w:ins w:id="7238" w:author="88692" w:date="2020-06-18T10:14:00Z">
              <w:del w:id="723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4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241" w:name="_Toc71198261"/>
            <w:bookmarkEnd w:id="7241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F92B" w14:textId="465A570B" w:rsidR="00D17183" w:rsidRPr="00B75363" w:rsidDel="009661CB" w:rsidRDefault="00D17183" w:rsidP="00D17183">
            <w:pPr>
              <w:rPr>
                <w:ins w:id="7242" w:author="88692" w:date="2020-06-18T10:04:00Z"/>
                <w:del w:id="7243" w:author="Fegie" w:date="2021-04-28T12:03:00Z"/>
                <w:rFonts w:ascii="標楷體" w:eastAsia="標楷體" w:hAnsi="標楷體"/>
                <w:color w:val="FF0000"/>
                <w:rPrChange w:id="7244" w:author="88692" w:date="2020-06-18T10:14:00Z">
                  <w:rPr>
                    <w:ins w:id="7245" w:author="88692" w:date="2020-06-18T10:04:00Z"/>
                    <w:del w:id="7246" w:author="Fegie" w:date="2021-04-28T12:03:00Z"/>
                    <w:rFonts w:ascii="標楷體" w:eastAsia="標楷體" w:hAnsi="標楷體"/>
                  </w:rPr>
                </w:rPrChange>
              </w:rPr>
            </w:pPr>
            <w:ins w:id="7247" w:author="88692" w:date="2020-06-18T10:13:00Z">
              <w:del w:id="724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4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25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251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5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253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5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255" w:name="_Toc71198262"/>
            <w:bookmarkEnd w:id="7255"/>
          </w:p>
          <w:p w14:paraId="69EECD1F" w14:textId="25D4219C" w:rsidR="00D17183" w:rsidRPr="00B75363" w:rsidDel="009661CB" w:rsidRDefault="00D17183" w:rsidP="00D17183">
            <w:pPr>
              <w:rPr>
                <w:ins w:id="7256" w:author="88692" w:date="2020-06-18T10:04:00Z"/>
                <w:del w:id="7257" w:author="Fegie" w:date="2021-04-28T12:03:00Z"/>
                <w:rFonts w:ascii="標楷體" w:eastAsia="標楷體" w:hAnsi="標楷體"/>
                <w:color w:val="FF0000"/>
                <w:rPrChange w:id="7258" w:author="88692" w:date="2020-06-18T10:14:00Z">
                  <w:rPr>
                    <w:ins w:id="7259" w:author="88692" w:date="2020-06-18T10:04:00Z"/>
                    <w:del w:id="7260" w:author="Fegie" w:date="2021-04-28T12:03:00Z"/>
                    <w:rFonts w:ascii="標楷體" w:eastAsia="標楷體" w:hAnsi="標楷體"/>
                  </w:rPr>
                </w:rPrChange>
              </w:rPr>
            </w:pPr>
            <w:ins w:id="7261" w:author="88692" w:date="2020-06-18T10:04:00Z">
              <w:del w:id="726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6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1: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6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小學以下</w:delText>
                </w:r>
                <w:bookmarkStart w:id="7265" w:name="_Toc71198263"/>
                <w:bookmarkEnd w:id="7265"/>
              </w:del>
            </w:ins>
          </w:p>
          <w:p w14:paraId="09400AB0" w14:textId="459F4E28" w:rsidR="00D17183" w:rsidRPr="00B75363" w:rsidDel="009661CB" w:rsidRDefault="00D17183" w:rsidP="00D17183">
            <w:pPr>
              <w:rPr>
                <w:ins w:id="7266" w:author="88692" w:date="2020-06-18T10:04:00Z"/>
                <w:del w:id="7267" w:author="Fegie" w:date="2021-04-28T12:03:00Z"/>
                <w:rFonts w:ascii="標楷體" w:eastAsia="標楷體" w:hAnsi="標楷體"/>
                <w:color w:val="FF0000"/>
                <w:rPrChange w:id="7268" w:author="88692" w:date="2020-06-18T10:14:00Z">
                  <w:rPr>
                    <w:ins w:id="7269" w:author="88692" w:date="2020-06-18T10:04:00Z"/>
                    <w:del w:id="7270" w:author="Fegie" w:date="2021-04-28T12:03:00Z"/>
                    <w:rFonts w:ascii="標楷體" w:eastAsia="標楷體" w:hAnsi="標楷體"/>
                  </w:rPr>
                </w:rPrChange>
              </w:rPr>
            </w:pPr>
            <w:ins w:id="7271" w:author="88692" w:date="2020-06-18T10:04:00Z">
              <w:del w:id="727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7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2:國中</w:delText>
                </w:r>
                <w:bookmarkStart w:id="7274" w:name="_Toc71198264"/>
                <w:bookmarkEnd w:id="7274"/>
              </w:del>
            </w:ins>
          </w:p>
          <w:p w14:paraId="78E6AF0B" w14:textId="4A93999B" w:rsidR="00D17183" w:rsidRPr="00B75363" w:rsidDel="009661CB" w:rsidRDefault="00D17183" w:rsidP="00D17183">
            <w:pPr>
              <w:rPr>
                <w:ins w:id="7275" w:author="88692" w:date="2020-06-18T10:04:00Z"/>
                <w:del w:id="7276" w:author="Fegie" w:date="2021-04-28T12:03:00Z"/>
                <w:rFonts w:ascii="標楷體" w:eastAsia="標楷體" w:hAnsi="標楷體"/>
                <w:color w:val="FF0000"/>
                <w:rPrChange w:id="7277" w:author="88692" w:date="2020-06-18T10:14:00Z">
                  <w:rPr>
                    <w:ins w:id="7278" w:author="88692" w:date="2020-06-18T10:04:00Z"/>
                    <w:del w:id="7279" w:author="Fegie" w:date="2021-04-28T12:03:00Z"/>
                    <w:rFonts w:ascii="標楷體" w:eastAsia="標楷體" w:hAnsi="標楷體"/>
                  </w:rPr>
                </w:rPrChange>
              </w:rPr>
            </w:pPr>
            <w:ins w:id="7280" w:author="88692" w:date="2020-06-18T10:04:00Z">
              <w:del w:id="728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8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3:高中職</w:delText>
                </w:r>
                <w:bookmarkStart w:id="7283" w:name="_Toc71198265"/>
                <w:bookmarkEnd w:id="7283"/>
              </w:del>
            </w:ins>
          </w:p>
          <w:p w14:paraId="44D6202C" w14:textId="1E8FD261" w:rsidR="00D17183" w:rsidRPr="00B75363" w:rsidDel="009661CB" w:rsidRDefault="00D17183" w:rsidP="00D17183">
            <w:pPr>
              <w:rPr>
                <w:ins w:id="7284" w:author="88692" w:date="2020-06-18T10:04:00Z"/>
                <w:del w:id="7285" w:author="Fegie" w:date="2021-04-28T12:03:00Z"/>
                <w:rFonts w:ascii="標楷體" w:eastAsia="標楷體" w:hAnsi="標楷體"/>
                <w:color w:val="FF0000"/>
                <w:rPrChange w:id="7286" w:author="88692" w:date="2020-06-18T10:14:00Z">
                  <w:rPr>
                    <w:ins w:id="7287" w:author="88692" w:date="2020-06-18T10:04:00Z"/>
                    <w:del w:id="7288" w:author="Fegie" w:date="2021-04-28T12:03:00Z"/>
                    <w:rFonts w:ascii="標楷體" w:eastAsia="標楷體" w:hAnsi="標楷體"/>
                  </w:rPr>
                </w:rPrChange>
              </w:rPr>
            </w:pPr>
            <w:ins w:id="7289" w:author="88692" w:date="2020-06-18T10:04:00Z">
              <w:del w:id="729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9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4:專科學校</w:delText>
                </w:r>
                <w:bookmarkStart w:id="7292" w:name="_Toc71198266"/>
                <w:bookmarkEnd w:id="7292"/>
              </w:del>
            </w:ins>
          </w:p>
          <w:p w14:paraId="659D1678" w14:textId="3D6C4418" w:rsidR="00D17183" w:rsidRPr="00B75363" w:rsidDel="009661CB" w:rsidRDefault="00D17183" w:rsidP="00D17183">
            <w:pPr>
              <w:rPr>
                <w:ins w:id="7293" w:author="88692" w:date="2020-06-18T10:04:00Z"/>
                <w:del w:id="7294" w:author="Fegie" w:date="2021-04-28T12:03:00Z"/>
                <w:rFonts w:ascii="標楷體" w:eastAsia="標楷體" w:hAnsi="標楷體"/>
                <w:color w:val="FF0000"/>
                <w:rPrChange w:id="7295" w:author="88692" w:date="2020-06-18T10:14:00Z">
                  <w:rPr>
                    <w:ins w:id="7296" w:author="88692" w:date="2020-06-18T10:04:00Z"/>
                    <w:del w:id="7297" w:author="Fegie" w:date="2021-04-28T12:03:00Z"/>
                    <w:rFonts w:ascii="標楷體" w:eastAsia="標楷體" w:hAnsi="標楷體"/>
                  </w:rPr>
                </w:rPrChange>
              </w:rPr>
            </w:pPr>
            <w:ins w:id="7298" w:author="88692" w:date="2020-06-18T10:04:00Z">
              <w:del w:id="729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0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5:大學</w:delText>
                </w:r>
                <w:bookmarkStart w:id="7301" w:name="_Toc71198267"/>
                <w:bookmarkEnd w:id="7301"/>
              </w:del>
            </w:ins>
          </w:p>
          <w:p w14:paraId="5673D54E" w14:textId="2975E523" w:rsidR="00D17183" w:rsidRPr="00B75363" w:rsidDel="009661CB" w:rsidRDefault="00D17183" w:rsidP="00D17183">
            <w:pPr>
              <w:rPr>
                <w:ins w:id="7302" w:author="88692" w:date="2020-06-18T10:04:00Z"/>
                <w:del w:id="7303" w:author="Fegie" w:date="2021-04-28T12:03:00Z"/>
                <w:rFonts w:ascii="標楷體" w:eastAsia="標楷體" w:hAnsi="標楷體"/>
                <w:color w:val="FF0000"/>
                <w:rPrChange w:id="7304" w:author="88692" w:date="2020-06-18T10:14:00Z">
                  <w:rPr>
                    <w:ins w:id="7305" w:author="88692" w:date="2020-06-18T10:04:00Z"/>
                    <w:del w:id="7306" w:author="Fegie" w:date="2021-04-28T12:03:00Z"/>
                    <w:rFonts w:ascii="標楷體" w:eastAsia="標楷體" w:hAnsi="標楷體"/>
                  </w:rPr>
                </w:rPrChange>
              </w:rPr>
            </w:pPr>
            <w:ins w:id="7307" w:author="88692" w:date="2020-06-18T10:04:00Z">
              <w:del w:id="730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0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6:研究所</w:delText>
                </w:r>
                <w:bookmarkStart w:id="7310" w:name="_Toc71198268"/>
                <w:bookmarkEnd w:id="7310"/>
              </w:del>
            </w:ins>
          </w:p>
          <w:p w14:paraId="34CAF7C4" w14:textId="67E5E516" w:rsidR="00D17183" w:rsidRPr="00B75363" w:rsidDel="009661CB" w:rsidRDefault="00D17183" w:rsidP="00D17183">
            <w:pPr>
              <w:rPr>
                <w:ins w:id="7311" w:author="88692" w:date="2020-06-18T10:04:00Z"/>
                <w:del w:id="7312" w:author="Fegie" w:date="2021-04-28T12:03:00Z"/>
                <w:rFonts w:ascii="標楷體" w:eastAsia="標楷體" w:hAnsi="標楷體"/>
                <w:color w:val="FF0000"/>
                <w:rPrChange w:id="7313" w:author="88692" w:date="2020-06-18T10:14:00Z">
                  <w:rPr>
                    <w:ins w:id="7314" w:author="88692" w:date="2020-06-18T10:04:00Z"/>
                    <w:del w:id="7315" w:author="Fegie" w:date="2021-04-28T12:03:00Z"/>
                    <w:rFonts w:ascii="標楷體" w:eastAsia="標楷體" w:hAnsi="標楷體"/>
                  </w:rPr>
                </w:rPrChange>
              </w:rPr>
            </w:pPr>
            <w:ins w:id="7316" w:author="88692" w:date="2020-06-18T10:04:00Z">
              <w:del w:id="731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1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7:博士"</w:delText>
                </w:r>
                <w:bookmarkStart w:id="7319" w:name="_Toc71198269"/>
                <w:bookmarkEnd w:id="7319"/>
              </w:del>
            </w:ins>
          </w:p>
        </w:tc>
        <w:bookmarkStart w:id="7320" w:name="_Toc71198270"/>
        <w:bookmarkEnd w:id="7320"/>
      </w:tr>
      <w:tr w:rsidR="00B75363" w:rsidRPr="00B75363" w:rsidDel="009661CB" w14:paraId="0B4AF180" w14:textId="61716F80" w:rsidTr="00D17183">
        <w:trPr>
          <w:trHeight w:val="291"/>
          <w:jc w:val="center"/>
          <w:ins w:id="7321" w:author="88692" w:date="2020-06-18T10:04:00Z"/>
          <w:del w:id="7322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FE9D6" w14:textId="00DA3B5F" w:rsidR="00D17183" w:rsidRPr="00B75363" w:rsidDel="009661CB" w:rsidRDefault="00D17183" w:rsidP="00D17183">
            <w:pPr>
              <w:rPr>
                <w:ins w:id="7323" w:author="88692" w:date="2020-06-18T10:04:00Z"/>
                <w:del w:id="7324" w:author="Fegie" w:date="2021-04-28T12:03:00Z"/>
                <w:rFonts w:ascii="標楷體" w:eastAsia="標楷體" w:hAnsi="標楷體"/>
                <w:color w:val="FF0000"/>
                <w:rPrChange w:id="7325" w:author="88692" w:date="2020-06-18T10:14:00Z">
                  <w:rPr>
                    <w:ins w:id="7326" w:author="88692" w:date="2020-06-18T10:04:00Z"/>
                    <w:del w:id="7327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28" w:name="_Toc71198271"/>
            <w:bookmarkEnd w:id="7328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9D8C" w14:textId="3F79F74F" w:rsidR="00D17183" w:rsidRPr="00B75363" w:rsidDel="009661CB" w:rsidRDefault="00D17183" w:rsidP="00D17183">
            <w:pPr>
              <w:rPr>
                <w:ins w:id="7329" w:author="88692" w:date="2020-06-18T10:04:00Z"/>
                <w:del w:id="7330" w:author="Fegie" w:date="2021-04-28T12:03:00Z"/>
                <w:rFonts w:ascii="標楷體" w:eastAsia="標楷體" w:hAnsi="標楷體"/>
                <w:color w:val="FF0000"/>
                <w:rPrChange w:id="7331" w:author="88692" w:date="2020-06-18T10:14:00Z">
                  <w:rPr>
                    <w:ins w:id="7332" w:author="88692" w:date="2020-06-18T10:04:00Z"/>
                    <w:del w:id="7333" w:author="Fegie" w:date="2021-04-28T12:03:00Z"/>
                    <w:rFonts w:ascii="標楷體" w:eastAsia="標楷體" w:hAnsi="標楷體"/>
                  </w:rPr>
                </w:rPrChange>
              </w:rPr>
            </w:pPr>
            <w:ins w:id="7334" w:author="88692" w:date="2020-06-18T10:04:00Z">
              <w:del w:id="733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3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自有住宅有無</w:delText>
                </w:r>
                <w:bookmarkStart w:id="7337" w:name="_Toc71198272"/>
                <w:bookmarkEnd w:id="7337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BF6D" w14:textId="4A42E8B1" w:rsidR="00D17183" w:rsidRPr="00B75363" w:rsidDel="009661CB" w:rsidRDefault="00D17183" w:rsidP="00D17183">
            <w:pPr>
              <w:rPr>
                <w:ins w:id="7338" w:author="88692" w:date="2020-06-18T10:04:00Z"/>
                <w:del w:id="7339" w:author="Fegie" w:date="2021-04-28T12:03:00Z"/>
                <w:rFonts w:ascii="標楷體" w:eastAsia="標楷體" w:hAnsi="標楷體"/>
                <w:color w:val="FF0000"/>
                <w:rPrChange w:id="7340" w:author="88692" w:date="2020-06-18T10:14:00Z">
                  <w:rPr>
                    <w:ins w:id="7341" w:author="88692" w:date="2020-06-18T10:04:00Z"/>
                    <w:del w:id="7342" w:author="Fegie" w:date="2021-04-28T12:03:00Z"/>
                    <w:rFonts w:ascii="標楷體" w:eastAsia="標楷體" w:hAnsi="標楷體"/>
                  </w:rPr>
                </w:rPrChange>
              </w:rPr>
            </w:pPr>
            <w:ins w:id="7343" w:author="88692" w:date="2020-06-18T10:04:00Z">
              <w:del w:id="734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4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X(01)</w:delText>
                </w:r>
                <w:bookmarkStart w:id="7346" w:name="_Toc71198273"/>
                <w:bookmarkEnd w:id="7346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A1F4" w14:textId="03E59988" w:rsidR="00D17183" w:rsidRPr="00B75363" w:rsidDel="009661CB" w:rsidRDefault="00D17183" w:rsidP="00D17183">
            <w:pPr>
              <w:rPr>
                <w:ins w:id="7347" w:author="88692" w:date="2020-06-18T10:04:00Z"/>
                <w:del w:id="7348" w:author="Fegie" w:date="2021-04-28T12:03:00Z"/>
                <w:rFonts w:ascii="標楷體" w:eastAsia="標楷體" w:hAnsi="標楷體"/>
                <w:color w:val="FF0000"/>
                <w:rPrChange w:id="7349" w:author="88692" w:date="2020-06-18T10:14:00Z">
                  <w:rPr>
                    <w:ins w:id="7350" w:author="88692" w:date="2020-06-18T10:04:00Z"/>
                    <w:del w:id="735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52" w:name="_Toc71198274"/>
            <w:bookmarkEnd w:id="7352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C0AC" w14:textId="19817C76" w:rsidR="00D17183" w:rsidRPr="00B75363" w:rsidDel="009661CB" w:rsidRDefault="00D17183" w:rsidP="00D17183">
            <w:pPr>
              <w:rPr>
                <w:ins w:id="7353" w:author="88692" w:date="2020-06-18T10:04:00Z"/>
                <w:del w:id="7354" w:author="Fegie" w:date="2021-04-28T12:03:00Z"/>
                <w:rFonts w:ascii="標楷體" w:eastAsia="標楷體" w:hAnsi="標楷體"/>
                <w:color w:val="FF0000"/>
                <w:rPrChange w:id="7355" w:author="88692" w:date="2020-06-18T10:14:00Z">
                  <w:rPr>
                    <w:ins w:id="7356" w:author="88692" w:date="2020-06-18T10:04:00Z"/>
                    <w:del w:id="7357" w:author="Fegie" w:date="2021-04-28T12:03:00Z"/>
                    <w:rFonts w:ascii="標楷體" w:eastAsia="標楷體" w:hAnsi="標楷體"/>
                  </w:rPr>
                </w:rPrChange>
              </w:rPr>
            </w:pPr>
            <w:ins w:id="7358" w:author="88692" w:date="2020-06-18T10:04:00Z">
              <w:del w:id="735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6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  <w:bookmarkStart w:id="7361" w:name="_Toc71198275"/>
                <w:bookmarkEnd w:id="7361"/>
              </w:del>
            </w:ins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2E58" w14:textId="17908CC4" w:rsidR="00D17183" w:rsidRPr="00B75363" w:rsidDel="009661CB" w:rsidRDefault="00D17183" w:rsidP="00D17183">
            <w:pPr>
              <w:rPr>
                <w:ins w:id="7362" w:author="88692" w:date="2020-06-18T10:04:00Z"/>
                <w:del w:id="7363" w:author="Fegie" w:date="2021-04-28T12:03:00Z"/>
                <w:rFonts w:ascii="標楷體" w:eastAsia="標楷體" w:hAnsi="標楷體"/>
                <w:color w:val="FF0000"/>
                <w:rPrChange w:id="7364" w:author="88692" w:date="2020-06-18T10:14:00Z">
                  <w:rPr>
                    <w:ins w:id="7365" w:author="88692" w:date="2020-06-18T10:04:00Z"/>
                    <w:del w:id="736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67" w:name="_Toc71198276"/>
            <w:bookmarkEnd w:id="7367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D816" w14:textId="67061793" w:rsidR="00D17183" w:rsidRPr="00B75363" w:rsidDel="009661CB" w:rsidRDefault="00B75363" w:rsidP="00D17183">
            <w:pPr>
              <w:rPr>
                <w:ins w:id="7368" w:author="88692" w:date="2020-06-18T10:04:00Z"/>
                <w:del w:id="7369" w:author="Fegie" w:date="2021-04-28T12:03:00Z"/>
                <w:rFonts w:ascii="標楷體" w:eastAsia="標楷體" w:hAnsi="標楷體"/>
                <w:color w:val="FF0000"/>
                <w:rPrChange w:id="7370" w:author="88692" w:date="2020-06-18T10:14:00Z">
                  <w:rPr>
                    <w:ins w:id="7371" w:author="88692" w:date="2020-06-18T10:04:00Z"/>
                    <w:del w:id="7372" w:author="Fegie" w:date="2021-04-28T12:03:00Z"/>
                    <w:rFonts w:ascii="標楷體" w:eastAsia="標楷體" w:hAnsi="標楷體"/>
                  </w:rPr>
                </w:rPrChange>
              </w:rPr>
            </w:pPr>
            <w:ins w:id="7373" w:author="88692" w:date="2020-06-18T10:14:00Z">
              <w:del w:id="737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7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376" w:name="_Toc71198277"/>
            <w:bookmarkEnd w:id="7376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A6F8" w14:textId="6E2A75E6" w:rsidR="00D17183" w:rsidRPr="00B75363" w:rsidDel="009661CB" w:rsidRDefault="00D17183" w:rsidP="00D17183">
            <w:pPr>
              <w:rPr>
                <w:ins w:id="7377" w:author="88692" w:date="2020-06-18T10:04:00Z"/>
                <w:del w:id="7378" w:author="Fegie" w:date="2021-04-28T12:03:00Z"/>
                <w:rFonts w:ascii="標楷體" w:eastAsia="標楷體" w:hAnsi="標楷體"/>
                <w:color w:val="FF0000"/>
                <w:rPrChange w:id="7379" w:author="88692" w:date="2020-06-18T10:14:00Z">
                  <w:rPr>
                    <w:ins w:id="7380" w:author="88692" w:date="2020-06-18T10:04:00Z"/>
                    <w:del w:id="7381" w:author="Fegie" w:date="2021-04-28T12:03:00Z"/>
                    <w:rFonts w:ascii="標楷體" w:eastAsia="標楷體" w:hAnsi="標楷體"/>
                  </w:rPr>
                </w:rPrChange>
              </w:rPr>
            </w:pPr>
            <w:ins w:id="7382" w:author="88692" w:date="2020-06-18T10:13:00Z">
              <w:del w:id="738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8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38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38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8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38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8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390" w:name="_Toc71198278"/>
            <w:bookmarkEnd w:id="7390"/>
          </w:p>
          <w:p w14:paraId="25797646" w14:textId="0D24B85B" w:rsidR="00D17183" w:rsidRPr="00B75363" w:rsidDel="009661CB" w:rsidRDefault="00D17183" w:rsidP="00D17183">
            <w:pPr>
              <w:rPr>
                <w:ins w:id="7391" w:author="88692" w:date="2020-06-18T10:04:00Z"/>
                <w:del w:id="7392" w:author="Fegie" w:date="2021-04-28T12:03:00Z"/>
                <w:rFonts w:ascii="標楷體" w:eastAsia="標楷體" w:hAnsi="標楷體"/>
                <w:color w:val="FF0000"/>
                <w:rPrChange w:id="7393" w:author="88692" w:date="2020-06-18T10:14:00Z">
                  <w:rPr>
                    <w:ins w:id="7394" w:author="88692" w:date="2020-06-18T10:04:00Z"/>
                    <w:del w:id="7395" w:author="Fegie" w:date="2021-04-28T12:03:00Z"/>
                    <w:rFonts w:ascii="標楷體" w:eastAsia="標楷體" w:hAnsi="標楷體"/>
                  </w:rPr>
                </w:rPrChange>
              </w:rPr>
            </w:pPr>
            <w:ins w:id="7396" w:author="88692" w:date="2020-06-18T10:04:00Z">
              <w:del w:id="739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9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Y:是</w:delText>
                </w:r>
                <w:bookmarkStart w:id="7399" w:name="_Toc71198279"/>
                <w:bookmarkEnd w:id="7399"/>
              </w:del>
            </w:ins>
          </w:p>
          <w:p w14:paraId="3FBB30C6" w14:textId="42C02C54" w:rsidR="00D17183" w:rsidRPr="00B75363" w:rsidDel="009661CB" w:rsidRDefault="00D17183" w:rsidP="00D17183">
            <w:pPr>
              <w:rPr>
                <w:ins w:id="7400" w:author="88692" w:date="2020-06-18T10:04:00Z"/>
                <w:del w:id="7401" w:author="Fegie" w:date="2021-04-28T12:03:00Z"/>
                <w:rFonts w:ascii="標楷體" w:eastAsia="標楷體" w:hAnsi="標楷體"/>
                <w:color w:val="FF0000"/>
                <w:rPrChange w:id="7402" w:author="88692" w:date="2020-06-18T10:14:00Z">
                  <w:rPr>
                    <w:ins w:id="7403" w:author="88692" w:date="2020-06-18T10:04:00Z"/>
                    <w:del w:id="7404" w:author="Fegie" w:date="2021-04-28T12:03:00Z"/>
                    <w:rFonts w:ascii="標楷體" w:eastAsia="標楷體" w:hAnsi="標楷體"/>
                  </w:rPr>
                </w:rPrChange>
              </w:rPr>
            </w:pPr>
            <w:ins w:id="7405" w:author="88692" w:date="2020-06-18T10:04:00Z">
              <w:del w:id="740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0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N:否</w:delText>
                </w:r>
                <w:bookmarkStart w:id="7408" w:name="_Toc71198280"/>
                <w:bookmarkEnd w:id="7408"/>
              </w:del>
            </w:ins>
          </w:p>
        </w:tc>
        <w:bookmarkStart w:id="7409" w:name="_Toc71198281"/>
        <w:bookmarkEnd w:id="7409"/>
      </w:tr>
      <w:tr w:rsidR="00B75363" w:rsidRPr="00B75363" w:rsidDel="009661CB" w14:paraId="77EEA6A3" w14:textId="626EFBD3" w:rsidTr="00D17183">
        <w:trPr>
          <w:trHeight w:val="291"/>
          <w:jc w:val="center"/>
          <w:ins w:id="7410" w:author="88692" w:date="2020-06-18T10:04:00Z"/>
          <w:del w:id="741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F7F9C" w14:textId="57CF6B4C" w:rsidR="00D17183" w:rsidRPr="00B75363" w:rsidDel="009661CB" w:rsidRDefault="00D17183" w:rsidP="00D17183">
            <w:pPr>
              <w:rPr>
                <w:ins w:id="7412" w:author="88692" w:date="2020-06-18T10:04:00Z"/>
                <w:del w:id="7413" w:author="Fegie" w:date="2021-04-28T12:03:00Z"/>
                <w:rFonts w:ascii="標楷體" w:eastAsia="標楷體" w:hAnsi="標楷體"/>
                <w:color w:val="FF0000"/>
                <w:rPrChange w:id="7414" w:author="88692" w:date="2020-06-18T10:14:00Z">
                  <w:rPr>
                    <w:ins w:id="7415" w:author="88692" w:date="2020-06-18T10:04:00Z"/>
                    <w:del w:id="741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17" w:name="_Toc71198282"/>
            <w:bookmarkEnd w:id="741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61C8" w14:textId="779199E4" w:rsidR="00D17183" w:rsidRPr="00B75363" w:rsidDel="009661CB" w:rsidRDefault="00D17183" w:rsidP="00D17183">
            <w:pPr>
              <w:rPr>
                <w:ins w:id="7418" w:author="88692" w:date="2020-06-18T10:04:00Z"/>
                <w:del w:id="7419" w:author="Fegie" w:date="2021-04-28T12:03:00Z"/>
                <w:rFonts w:ascii="標楷體" w:eastAsia="標楷體" w:hAnsi="標楷體"/>
                <w:color w:val="FF0000"/>
                <w:rPrChange w:id="7420" w:author="88692" w:date="2020-06-18T10:14:00Z">
                  <w:rPr>
                    <w:ins w:id="7421" w:author="88692" w:date="2020-06-18T10:04:00Z"/>
                    <w:del w:id="7422" w:author="Fegie" w:date="2021-04-28T12:03:00Z"/>
                    <w:rFonts w:ascii="標楷體" w:eastAsia="標楷體" w:hAnsi="標楷體"/>
                  </w:rPr>
                </w:rPrChange>
              </w:rPr>
            </w:pPr>
            <w:ins w:id="7423" w:author="88692" w:date="2020-06-18T10:04:00Z">
              <w:del w:id="742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2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任職機構名稱</w:delText>
                </w:r>
                <w:bookmarkStart w:id="7426" w:name="_Toc71198283"/>
                <w:bookmarkEnd w:id="742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14E4" w14:textId="00911366" w:rsidR="00D17183" w:rsidRPr="00B75363" w:rsidDel="009661CB" w:rsidRDefault="00D17183" w:rsidP="00D17183">
            <w:pPr>
              <w:rPr>
                <w:ins w:id="7427" w:author="88692" w:date="2020-06-18T10:04:00Z"/>
                <w:del w:id="7428" w:author="Fegie" w:date="2021-04-28T12:03:00Z"/>
                <w:rFonts w:ascii="標楷體" w:eastAsia="標楷體" w:hAnsi="標楷體"/>
                <w:color w:val="FF0000"/>
                <w:rPrChange w:id="7429" w:author="88692" w:date="2020-06-18T10:14:00Z">
                  <w:rPr>
                    <w:ins w:id="7430" w:author="88692" w:date="2020-06-18T10:04:00Z"/>
                    <w:del w:id="7431" w:author="Fegie" w:date="2021-04-28T12:03:00Z"/>
                    <w:rFonts w:ascii="標楷體" w:eastAsia="標楷體" w:hAnsi="標楷體"/>
                  </w:rPr>
                </w:rPrChange>
              </w:rPr>
            </w:pPr>
            <w:ins w:id="7432" w:author="88692" w:date="2020-06-18T10:04:00Z">
              <w:del w:id="743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3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X(60)</w:delText>
                </w:r>
                <w:bookmarkStart w:id="7435" w:name="_Toc71198284"/>
                <w:bookmarkEnd w:id="743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94380" w14:textId="58A1F37D" w:rsidR="00D17183" w:rsidRPr="00B75363" w:rsidDel="009661CB" w:rsidRDefault="00D17183" w:rsidP="00D17183">
            <w:pPr>
              <w:rPr>
                <w:ins w:id="7436" w:author="88692" w:date="2020-06-18T10:04:00Z"/>
                <w:del w:id="7437" w:author="Fegie" w:date="2021-04-28T12:03:00Z"/>
                <w:rFonts w:ascii="標楷體" w:eastAsia="標楷體" w:hAnsi="標楷體"/>
                <w:color w:val="FF0000"/>
                <w:rPrChange w:id="7438" w:author="88692" w:date="2020-06-18T10:14:00Z">
                  <w:rPr>
                    <w:ins w:id="7439" w:author="88692" w:date="2020-06-18T10:04:00Z"/>
                    <w:del w:id="74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41" w:name="_Toc71198285"/>
            <w:bookmarkEnd w:id="744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42B7" w14:textId="5806EE88" w:rsidR="00D17183" w:rsidRPr="00B75363" w:rsidDel="009661CB" w:rsidRDefault="00D17183" w:rsidP="00D17183">
            <w:pPr>
              <w:rPr>
                <w:ins w:id="7442" w:author="88692" w:date="2020-06-18T10:04:00Z"/>
                <w:del w:id="7443" w:author="Fegie" w:date="2021-04-28T12:03:00Z"/>
                <w:rFonts w:ascii="標楷體" w:eastAsia="標楷體" w:hAnsi="標楷體"/>
                <w:color w:val="FF0000"/>
                <w:rPrChange w:id="7444" w:author="88692" w:date="2020-06-18T10:14:00Z">
                  <w:rPr>
                    <w:ins w:id="7445" w:author="88692" w:date="2020-06-18T10:04:00Z"/>
                    <w:del w:id="744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47" w:name="_Toc71198286"/>
            <w:bookmarkEnd w:id="744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4FAD" w14:textId="1CF9C0D5" w:rsidR="00D17183" w:rsidRPr="00B75363" w:rsidDel="009661CB" w:rsidRDefault="00D17183" w:rsidP="00D17183">
            <w:pPr>
              <w:rPr>
                <w:ins w:id="7448" w:author="88692" w:date="2020-06-18T10:04:00Z"/>
                <w:del w:id="7449" w:author="Fegie" w:date="2021-04-28T12:03:00Z"/>
                <w:rFonts w:ascii="標楷體" w:eastAsia="標楷體" w:hAnsi="標楷體"/>
                <w:color w:val="FF0000"/>
                <w:rPrChange w:id="7450" w:author="88692" w:date="2020-06-18T10:14:00Z">
                  <w:rPr>
                    <w:ins w:id="7451" w:author="88692" w:date="2020-06-18T10:04:00Z"/>
                    <w:del w:id="74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53" w:name="_Toc71198287"/>
            <w:bookmarkEnd w:id="745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A0F4" w14:textId="7FF34398" w:rsidR="00D17183" w:rsidRPr="00B75363" w:rsidDel="009661CB" w:rsidRDefault="00B75363" w:rsidP="00D17183">
            <w:pPr>
              <w:rPr>
                <w:ins w:id="7454" w:author="88692" w:date="2020-06-18T10:04:00Z"/>
                <w:del w:id="7455" w:author="Fegie" w:date="2021-04-28T12:03:00Z"/>
                <w:rFonts w:ascii="標楷體" w:eastAsia="標楷體" w:hAnsi="標楷體"/>
                <w:color w:val="FF0000"/>
                <w:rPrChange w:id="7456" w:author="88692" w:date="2020-06-18T10:14:00Z">
                  <w:rPr>
                    <w:ins w:id="7457" w:author="88692" w:date="2020-06-18T10:04:00Z"/>
                    <w:del w:id="7458" w:author="Fegie" w:date="2021-04-28T12:03:00Z"/>
                    <w:rFonts w:ascii="標楷體" w:eastAsia="標楷體" w:hAnsi="標楷體"/>
                  </w:rPr>
                </w:rPrChange>
              </w:rPr>
            </w:pPr>
            <w:ins w:id="7459" w:author="88692" w:date="2020-06-18T10:14:00Z">
              <w:del w:id="746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6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462" w:name="_Toc71198288"/>
            <w:bookmarkEnd w:id="746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62EB" w14:textId="4BD26B66" w:rsidR="00D17183" w:rsidRPr="00B75363" w:rsidDel="009661CB" w:rsidRDefault="00D17183" w:rsidP="00D17183">
            <w:pPr>
              <w:rPr>
                <w:ins w:id="7463" w:author="88692" w:date="2020-06-18T10:04:00Z"/>
                <w:del w:id="7464" w:author="Fegie" w:date="2021-04-28T12:03:00Z"/>
                <w:rFonts w:ascii="標楷體" w:eastAsia="標楷體" w:hAnsi="標楷體"/>
                <w:color w:val="FF0000"/>
                <w:rPrChange w:id="7465" w:author="88692" w:date="2020-06-18T10:14:00Z">
                  <w:rPr>
                    <w:ins w:id="7466" w:author="88692" w:date="2020-06-18T10:04:00Z"/>
                    <w:del w:id="7467" w:author="Fegie" w:date="2021-04-28T12:03:00Z"/>
                    <w:rFonts w:ascii="標楷體" w:eastAsia="標楷體" w:hAnsi="標楷體"/>
                  </w:rPr>
                </w:rPrChange>
              </w:rPr>
            </w:pPr>
            <w:ins w:id="7468" w:author="88692" w:date="2020-06-18T10:13:00Z">
              <w:del w:id="746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7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47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7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7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7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7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476" w:name="_Toc71198289"/>
            <w:bookmarkEnd w:id="7476"/>
          </w:p>
        </w:tc>
        <w:bookmarkStart w:id="7477" w:name="_Toc71198290"/>
        <w:bookmarkEnd w:id="7477"/>
      </w:tr>
      <w:tr w:rsidR="00B75363" w:rsidRPr="00B75363" w:rsidDel="009661CB" w14:paraId="0A3471C9" w14:textId="41004A0F" w:rsidTr="00D17183">
        <w:trPr>
          <w:trHeight w:val="291"/>
          <w:jc w:val="center"/>
          <w:ins w:id="7478" w:author="88692" w:date="2020-06-18T10:04:00Z"/>
          <w:del w:id="747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B02E" w14:textId="56BFAA56" w:rsidR="00B75363" w:rsidRPr="00B75363" w:rsidDel="009661CB" w:rsidRDefault="00B75363" w:rsidP="00B75363">
            <w:pPr>
              <w:rPr>
                <w:ins w:id="7480" w:author="88692" w:date="2020-06-18T10:04:00Z"/>
                <w:del w:id="7481" w:author="Fegie" w:date="2021-04-28T12:03:00Z"/>
                <w:rFonts w:ascii="標楷體" w:eastAsia="標楷體" w:hAnsi="標楷體"/>
                <w:color w:val="FF0000"/>
                <w:rPrChange w:id="7482" w:author="88692" w:date="2020-06-18T10:14:00Z">
                  <w:rPr>
                    <w:ins w:id="7483" w:author="88692" w:date="2020-06-18T10:04:00Z"/>
                    <w:del w:id="74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85" w:name="_Toc71198291"/>
            <w:bookmarkEnd w:id="748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D04" w14:textId="3C6CCCA6" w:rsidR="00B75363" w:rsidRPr="00B75363" w:rsidDel="009661CB" w:rsidRDefault="00B75363" w:rsidP="00B75363">
            <w:pPr>
              <w:rPr>
                <w:ins w:id="7486" w:author="88692" w:date="2020-06-18T10:04:00Z"/>
                <w:del w:id="7487" w:author="Fegie" w:date="2021-04-28T12:03:00Z"/>
                <w:rFonts w:ascii="標楷體" w:eastAsia="標楷體" w:hAnsi="標楷體"/>
                <w:color w:val="FF0000"/>
                <w:rPrChange w:id="7488" w:author="88692" w:date="2020-06-18T10:14:00Z">
                  <w:rPr>
                    <w:ins w:id="7489" w:author="88692" w:date="2020-06-18T10:04:00Z"/>
                    <w:del w:id="7490" w:author="Fegie" w:date="2021-04-28T12:03:00Z"/>
                    <w:rFonts w:ascii="標楷體" w:eastAsia="標楷體" w:hAnsi="標楷體"/>
                  </w:rPr>
                </w:rPrChange>
              </w:rPr>
            </w:pPr>
            <w:ins w:id="7491" w:author="88692" w:date="2020-06-18T10:04:00Z">
              <w:del w:id="749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9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任職機構統編</w:delText>
                </w:r>
                <w:bookmarkStart w:id="7494" w:name="_Toc71198292"/>
                <w:bookmarkEnd w:id="749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8727" w14:textId="09CFB697" w:rsidR="00B75363" w:rsidRPr="00B75363" w:rsidDel="009661CB" w:rsidRDefault="00B75363" w:rsidP="00B75363">
            <w:pPr>
              <w:rPr>
                <w:ins w:id="7495" w:author="88692" w:date="2020-06-18T10:04:00Z"/>
                <w:del w:id="7496" w:author="Fegie" w:date="2021-04-28T12:03:00Z"/>
                <w:rFonts w:ascii="標楷體" w:eastAsia="標楷體" w:hAnsi="標楷體"/>
                <w:color w:val="FF0000"/>
                <w:rPrChange w:id="7497" w:author="88692" w:date="2020-06-18T10:14:00Z">
                  <w:rPr>
                    <w:ins w:id="7498" w:author="88692" w:date="2020-06-18T10:04:00Z"/>
                    <w:del w:id="7499" w:author="Fegie" w:date="2021-04-28T12:03:00Z"/>
                    <w:rFonts w:ascii="標楷體" w:eastAsia="標楷體" w:hAnsi="標楷體"/>
                  </w:rPr>
                </w:rPrChange>
              </w:rPr>
            </w:pPr>
            <w:ins w:id="7500" w:author="88692" w:date="2020-06-18T10:04:00Z">
              <w:del w:id="750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0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X(08)</w:delText>
                </w:r>
                <w:bookmarkStart w:id="7503" w:name="_Toc71198293"/>
                <w:bookmarkEnd w:id="750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E82A" w14:textId="009C7B1A" w:rsidR="00B75363" w:rsidRPr="00B75363" w:rsidDel="009661CB" w:rsidRDefault="00B75363" w:rsidP="00B75363">
            <w:pPr>
              <w:rPr>
                <w:ins w:id="7504" w:author="88692" w:date="2020-06-18T10:04:00Z"/>
                <w:del w:id="7505" w:author="Fegie" w:date="2021-04-28T12:03:00Z"/>
                <w:rFonts w:ascii="標楷體" w:eastAsia="標楷體" w:hAnsi="標楷體"/>
                <w:color w:val="FF0000"/>
                <w:rPrChange w:id="7506" w:author="88692" w:date="2020-06-18T10:14:00Z">
                  <w:rPr>
                    <w:ins w:id="7507" w:author="88692" w:date="2020-06-18T10:04:00Z"/>
                    <w:del w:id="750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09" w:name="_Toc71198294"/>
            <w:bookmarkEnd w:id="750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7CFC" w14:textId="0E2B496C" w:rsidR="00B75363" w:rsidRPr="00B75363" w:rsidDel="009661CB" w:rsidRDefault="00B75363" w:rsidP="00B75363">
            <w:pPr>
              <w:rPr>
                <w:ins w:id="7510" w:author="88692" w:date="2020-06-18T10:04:00Z"/>
                <w:del w:id="7511" w:author="Fegie" w:date="2021-04-28T12:03:00Z"/>
                <w:rFonts w:ascii="標楷體" w:eastAsia="標楷體" w:hAnsi="標楷體"/>
                <w:color w:val="FF0000"/>
                <w:rPrChange w:id="7512" w:author="88692" w:date="2020-06-18T10:14:00Z">
                  <w:rPr>
                    <w:ins w:id="7513" w:author="88692" w:date="2020-06-18T10:04:00Z"/>
                    <w:del w:id="751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15" w:name="_Toc71198295"/>
            <w:bookmarkEnd w:id="751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8E69" w14:textId="2DAC77D3" w:rsidR="00B75363" w:rsidRPr="00B75363" w:rsidDel="009661CB" w:rsidRDefault="00B75363" w:rsidP="00B75363">
            <w:pPr>
              <w:rPr>
                <w:ins w:id="7516" w:author="88692" w:date="2020-06-18T10:04:00Z"/>
                <w:del w:id="7517" w:author="Fegie" w:date="2021-04-28T12:03:00Z"/>
                <w:rFonts w:ascii="標楷體" w:eastAsia="標楷體" w:hAnsi="標楷體"/>
                <w:color w:val="FF0000"/>
                <w:rPrChange w:id="7518" w:author="88692" w:date="2020-06-18T10:14:00Z">
                  <w:rPr>
                    <w:ins w:id="7519" w:author="88692" w:date="2020-06-18T10:04:00Z"/>
                    <w:del w:id="75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21" w:name="_Toc71198296"/>
            <w:bookmarkEnd w:id="752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3B32" w14:textId="0869836B" w:rsidR="00B75363" w:rsidRPr="00B75363" w:rsidDel="009661CB" w:rsidRDefault="00B75363" w:rsidP="00B75363">
            <w:pPr>
              <w:rPr>
                <w:ins w:id="7522" w:author="88692" w:date="2020-06-18T10:04:00Z"/>
                <w:del w:id="7523" w:author="Fegie" w:date="2021-04-28T12:03:00Z"/>
                <w:rFonts w:ascii="標楷體" w:eastAsia="標楷體" w:hAnsi="標楷體"/>
                <w:color w:val="FF0000"/>
                <w:rPrChange w:id="7524" w:author="88692" w:date="2020-06-18T10:14:00Z">
                  <w:rPr>
                    <w:ins w:id="7525" w:author="88692" w:date="2020-06-18T10:04:00Z"/>
                    <w:del w:id="7526" w:author="Fegie" w:date="2021-04-28T12:03:00Z"/>
                    <w:rFonts w:ascii="標楷體" w:eastAsia="標楷體" w:hAnsi="標楷體"/>
                  </w:rPr>
                </w:rPrChange>
              </w:rPr>
            </w:pPr>
            <w:ins w:id="7527" w:author="88692" w:date="2020-06-18T10:14:00Z">
              <w:del w:id="752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2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530" w:name="_Toc71198297"/>
            <w:bookmarkEnd w:id="753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D10B" w14:textId="1E8DCD0E" w:rsidR="00B75363" w:rsidRPr="00B75363" w:rsidDel="009661CB" w:rsidRDefault="00B75363" w:rsidP="00B75363">
            <w:pPr>
              <w:rPr>
                <w:ins w:id="7531" w:author="88692" w:date="2020-06-18T10:04:00Z"/>
                <w:del w:id="7532" w:author="Fegie" w:date="2021-04-28T12:03:00Z"/>
                <w:rFonts w:ascii="標楷體" w:eastAsia="標楷體" w:hAnsi="標楷體"/>
                <w:color w:val="FF0000"/>
                <w:rPrChange w:id="7533" w:author="88692" w:date="2020-06-18T10:14:00Z">
                  <w:rPr>
                    <w:ins w:id="7534" w:author="88692" w:date="2020-06-18T10:04:00Z"/>
                    <w:del w:id="7535" w:author="Fegie" w:date="2021-04-28T12:03:00Z"/>
                    <w:rFonts w:ascii="標楷體" w:eastAsia="標楷體" w:hAnsi="標楷體"/>
                  </w:rPr>
                </w:rPrChange>
              </w:rPr>
            </w:pPr>
            <w:ins w:id="7536" w:author="88692" w:date="2020-06-18T10:13:00Z">
              <w:del w:id="753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3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53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54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4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54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4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544" w:name="_Toc71198298"/>
            <w:bookmarkEnd w:id="7544"/>
          </w:p>
        </w:tc>
        <w:bookmarkStart w:id="7545" w:name="_Toc71198299"/>
        <w:bookmarkEnd w:id="7545"/>
      </w:tr>
      <w:tr w:rsidR="00B75363" w:rsidRPr="00B75363" w:rsidDel="009661CB" w14:paraId="7CB3408B" w14:textId="25C98F67" w:rsidTr="00D17183">
        <w:trPr>
          <w:trHeight w:val="291"/>
          <w:jc w:val="center"/>
          <w:ins w:id="7546" w:author="88692" w:date="2020-06-18T10:04:00Z"/>
          <w:del w:id="754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DD6E2" w14:textId="4325EF3A" w:rsidR="00B75363" w:rsidRPr="00B75363" w:rsidDel="009661CB" w:rsidRDefault="00B75363" w:rsidP="00B75363">
            <w:pPr>
              <w:rPr>
                <w:ins w:id="7548" w:author="88692" w:date="2020-06-18T10:04:00Z"/>
                <w:del w:id="7549" w:author="Fegie" w:date="2021-04-28T12:03:00Z"/>
                <w:rFonts w:ascii="標楷體" w:eastAsia="標楷體" w:hAnsi="標楷體"/>
                <w:color w:val="FF0000"/>
                <w:rPrChange w:id="7550" w:author="88692" w:date="2020-06-18T10:14:00Z">
                  <w:rPr>
                    <w:ins w:id="7551" w:author="88692" w:date="2020-06-18T10:04:00Z"/>
                    <w:del w:id="75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53" w:name="_Toc71198300"/>
            <w:bookmarkEnd w:id="755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4BAE" w14:textId="2D19E395" w:rsidR="00B75363" w:rsidRPr="00B75363" w:rsidDel="009661CB" w:rsidRDefault="00B75363" w:rsidP="00B75363">
            <w:pPr>
              <w:rPr>
                <w:ins w:id="7554" w:author="88692" w:date="2020-06-18T10:04:00Z"/>
                <w:del w:id="7555" w:author="Fegie" w:date="2021-04-28T12:03:00Z"/>
                <w:rFonts w:ascii="標楷體" w:eastAsia="標楷體" w:hAnsi="標楷體"/>
                <w:color w:val="FF0000"/>
                <w:rPrChange w:id="7556" w:author="88692" w:date="2020-06-18T10:14:00Z">
                  <w:rPr>
                    <w:ins w:id="7557" w:author="88692" w:date="2020-06-18T10:04:00Z"/>
                    <w:del w:id="7558" w:author="Fegie" w:date="2021-04-28T12:03:00Z"/>
                    <w:rFonts w:ascii="標楷體" w:eastAsia="標楷體" w:hAnsi="標楷體"/>
                  </w:rPr>
                </w:rPrChange>
              </w:rPr>
            </w:pPr>
            <w:ins w:id="7559" w:author="88692" w:date="2020-06-18T10:04:00Z">
              <w:del w:id="756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6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任職機構電話</w:delText>
                </w:r>
                <w:bookmarkStart w:id="7562" w:name="_Toc71198301"/>
                <w:bookmarkEnd w:id="756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9392A" w14:textId="0D89C9B5" w:rsidR="00B75363" w:rsidRPr="00B75363" w:rsidDel="009661CB" w:rsidRDefault="00B75363" w:rsidP="00B75363">
            <w:pPr>
              <w:rPr>
                <w:ins w:id="7563" w:author="88692" w:date="2020-06-18T10:04:00Z"/>
                <w:del w:id="7564" w:author="Fegie" w:date="2021-04-28T12:03:00Z"/>
                <w:rFonts w:ascii="標楷體" w:eastAsia="標楷體" w:hAnsi="標楷體"/>
                <w:color w:val="FF0000"/>
                <w:rPrChange w:id="7565" w:author="88692" w:date="2020-06-18T10:14:00Z">
                  <w:rPr>
                    <w:ins w:id="7566" w:author="88692" w:date="2020-06-18T10:04:00Z"/>
                    <w:del w:id="7567" w:author="Fegie" w:date="2021-04-28T12:03:00Z"/>
                    <w:rFonts w:ascii="標楷體" w:eastAsia="標楷體" w:hAnsi="標楷體"/>
                  </w:rPr>
                </w:rPrChange>
              </w:rPr>
            </w:pPr>
            <w:ins w:id="7568" w:author="88692" w:date="2020-06-18T10:04:00Z">
              <w:del w:id="756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7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X(16)</w:delText>
                </w:r>
                <w:bookmarkStart w:id="7571" w:name="_Toc71198302"/>
                <w:bookmarkEnd w:id="7571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C9C3" w14:textId="7A0BDC93" w:rsidR="00B75363" w:rsidRPr="00B75363" w:rsidDel="009661CB" w:rsidRDefault="00B75363" w:rsidP="00B75363">
            <w:pPr>
              <w:rPr>
                <w:ins w:id="7572" w:author="88692" w:date="2020-06-18T10:04:00Z"/>
                <w:del w:id="7573" w:author="Fegie" w:date="2021-04-28T12:03:00Z"/>
                <w:rFonts w:ascii="標楷體" w:eastAsia="標楷體" w:hAnsi="標楷體"/>
                <w:color w:val="FF0000"/>
                <w:rPrChange w:id="7574" w:author="88692" w:date="2020-06-18T10:14:00Z">
                  <w:rPr>
                    <w:ins w:id="7575" w:author="88692" w:date="2020-06-18T10:04:00Z"/>
                    <w:del w:id="757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77" w:name="_Toc71198303"/>
            <w:bookmarkEnd w:id="7577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31EF2" w14:textId="3419D99B" w:rsidR="00B75363" w:rsidRPr="00B75363" w:rsidDel="009661CB" w:rsidRDefault="00B75363" w:rsidP="00B75363">
            <w:pPr>
              <w:rPr>
                <w:ins w:id="7578" w:author="88692" w:date="2020-06-18T10:04:00Z"/>
                <w:del w:id="7579" w:author="Fegie" w:date="2021-04-28T12:03:00Z"/>
                <w:rFonts w:ascii="標楷體" w:eastAsia="標楷體" w:hAnsi="標楷體"/>
                <w:color w:val="FF0000"/>
                <w:rPrChange w:id="7580" w:author="88692" w:date="2020-06-18T10:14:00Z">
                  <w:rPr>
                    <w:ins w:id="7581" w:author="88692" w:date="2020-06-18T10:04:00Z"/>
                    <w:del w:id="758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83" w:name="_Toc71198304"/>
            <w:bookmarkEnd w:id="7583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1357" w14:textId="5EBDDFDB" w:rsidR="00B75363" w:rsidRPr="00B75363" w:rsidDel="009661CB" w:rsidRDefault="00B75363" w:rsidP="00B75363">
            <w:pPr>
              <w:rPr>
                <w:ins w:id="7584" w:author="88692" w:date="2020-06-18T10:04:00Z"/>
                <w:del w:id="7585" w:author="Fegie" w:date="2021-04-28T12:03:00Z"/>
                <w:rFonts w:ascii="標楷體" w:eastAsia="標楷體" w:hAnsi="標楷體"/>
                <w:color w:val="FF0000"/>
                <w:rPrChange w:id="7586" w:author="88692" w:date="2020-06-18T10:14:00Z">
                  <w:rPr>
                    <w:ins w:id="7587" w:author="88692" w:date="2020-06-18T10:04:00Z"/>
                    <w:del w:id="75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89" w:name="_Toc71198305"/>
            <w:bookmarkEnd w:id="7589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B9E2" w14:textId="35505F45" w:rsidR="00B75363" w:rsidRPr="00B75363" w:rsidDel="009661CB" w:rsidRDefault="00B75363" w:rsidP="00B75363">
            <w:pPr>
              <w:rPr>
                <w:ins w:id="7590" w:author="88692" w:date="2020-06-18T10:04:00Z"/>
                <w:del w:id="7591" w:author="Fegie" w:date="2021-04-28T12:03:00Z"/>
                <w:rFonts w:ascii="標楷體" w:eastAsia="標楷體" w:hAnsi="標楷體"/>
                <w:color w:val="FF0000"/>
                <w:rPrChange w:id="7592" w:author="88692" w:date="2020-06-18T10:14:00Z">
                  <w:rPr>
                    <w:ins w:id="7593" w:author="88692" w:date="2020-06-18T10:04:00Z"/>
                    <w:del w:id="7594" w:author="Fegie" w:date="2021-04-28T12:03:00Z"/>
                    <w:rFonts w:ascii="標楷體" w:eastAsia="標楷體" w:hAnsi="標楷體"/>
                  </w:rPr>
                </w:rPrChange>
              </w:rPr>
            </w:pPr>
            <w:ins w:id="7595" w:author="88692" w:date="2020-06-18T10:14:00Z">
              <w:del w:id="759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9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598" w:name="_Toc71198306"/>
            <w:bookmarkEnd w:id="7598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105AB" w14:textId="328B51B0" w:rsidR="00B75363" w:rsidRPr="00B75363" w:rsidDel="009661CB" w:rsidRDefault="00B75363" w:rsidP="00B75363">
            <w:pPr>
              <w:rPr>
                <w:ins w:id="7599" w:author="88692" w:date="2020-06-18T10:04:00Z"/>
                <w:del w:id="7600" w:author="Fegie" w:date="2021-04-28T12:03:00Z"/>
                <w:rFonts w:ascii="標楷體" w:eastAsia="標楷體" w:hAnsi="標楷體"/>
                <w:color w:val="FF0000"/>
                <w:rPrChange w:id="7601" w:author="88692" w:date="2020-06-18T10:14:00Z">
                  <w:rPr>
                    <w:ins w:id="7602" w:author="88692" w:date="2020-06-18T10:04:00Z"/>
                    <w:del w:id="7603" w:author="Fegie" w:date="2021-04-28T12:03:00Z"/>
                    <w:rFonts w:ascii="標楷體" w:eastAsia="標楷體" w:hAnsi="標楷體"/>
                  </w:rPr>
                </w:rPrChange>
              </w:rPr>
            </w:pPr>
            <w:ins w:id="7604" w:author="88692" w:date="2020-06-18T10:13:00Z">
              <w:del w:id="760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0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60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0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0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1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1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612" w:name="_Toc71198307"/>
            <w:bookmarkEnd w:id="7612"/>
          </w:p>
        </w:tc>
        <w:bookmarkStart w:id="7613" w:name="_Toc71198308"/>
        <w:bookmarkEnd w:id="7613"/>
      </w:tr>
      <w:tr w:rsidR="00B75363" w:rsidRPr="00B75363" w:rsidDel="009661CB" w14:paraId="20C22B73" w14:textId="2BF85CA4" w:rsidTr="00D17183">
        <w:trPr>
          <w:trHeight w:val="291"/>
          <w:jc w:val="center"/>
          <w:ins w:id="7614" w:author="88692" w:date="2020-06-18T10:04:00Z"/>
          <w:del w:id="7615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0305" w14:textId="408F1A51" w:rsidR="00B75363" w:rsidRPr="00B75363" w:rsidDel="009661CB" w:rsidRDefault="00B75363" w:rsidP="00B75363">
            <w:pPr>
              <w:rPr>
                <w:ins w:id="7616" w:author="88692" w:date="2020-06-18T10:04:00Z"/>
                <w:del w:id="7617" w:author="Fegie" w:date="2021-04-28T12:03:00Z"/>
                <w:rFonts w:ascii="標楷體" w:eastAsia="標楷體" w:hAnsi="標楷體"/>
                <w:color w:val="FF0000"/>
                <w:rPrChange w:id="7618" w:author="88692" w:date="2020-06-18T10:14:00Z">
                  <w:rPr>
                    <w:ins w:id="7619" w:author="88692" w:date="2020-06-18T10:04:00Z"/>
                    <w:del w:id="76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21" w:name="_Toc71198309"/>
            <w:bookmarkEnd w:id="7621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874B" w14:textId="626C3639" w:rsidR="00B75363" w:rsidRPr="00B75363" w:rsidDel="009661CB" w:rsidRDefault="00B75363" w:rsidP="00B75363">
            <w:pPr>
              <w:rPr>
                <w:ins w:id="7622" w:author="88692" w:date="2020-06-18T10:04:00Z"/>
                <w:del w:id="7623" w:author="Fegie" w:date="2021-04-28T12:03:00Z"/>
                <w:rFonts w:ascii="標楷體" w:eastAsia="標楷體" w:hAnsi="標楷體"/>
                <w:color w:val="FF0000"/>
                <w:rPrChange w:id="7624" w:author="88692" w:date="2020-06-18T10:14:00Z">
                  <w:rPr>
                    <w:ins w:id="7625" w:author="88692" w:date="2020-06-18T10:04:00Z"/>
                    <w:del w:id="7626" w:author="Fegie" w:date="2021-04-28T12:03:00Z"/>
                    <w:rFonts w:ascii="標楷體" w:eastAsia="標楷體" w:hAnsi="標楷體"/>
                  </w:rPr>
                </w:rPrChange>
              </w:rPr>
            </w:pPr>
            <w:ins w:id="7627" w:author="88692" w:date="2020-06-18T10:04:00Z">
              <w:del w:id="762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2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職位名稱</w:delText>
                </w:r>
                <w:bookmarkStart w:id="7630" w:name="_Toc71198310"/>
                <w:bookmarkEnd w:id="7630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33617" w14:textId="1525F46E" w:rsidR="00B75363" w:rsidRPr="00B75363" w:rsidDel="009661CB" w:rsidRDefault="00B75363" w:rsidP="00B75363">
            <w:pPr>
              <w:rPr>
                <w:ins w:id="7631" w:author="88692" w:date="2020-06-18T10:04:00Z"/>
                <w:del w:id="7632" w:author="Fegie" w:date="2021-04-28T12:03:00Z"/>
                <w:rFonts w:ascii="標楷體" w:eastAsia="標楷體" w:hAnsi="標楷體"/>
                <w:color w:val="FF0000"/>
                <w:rPrChange w:id="7633" w:author="88692" w:date="2020-06-18T10:14:00Z">
                  <w:rPr>
                    <w:ins w:id="7634" w:author="88692" w:date="2020-06-18T10:04:00Z"/>
                    <w:del w:id="7635" w:author="Fegie" w:date="2021-04-28T12:03:00Z"/>
                    <w:rFonts w:ascii="標楷體" w:eastAsia="標楷體" w:hAnsi="標楷體"/>
                  </w:rPr>
                </w:rPrChange>
              </w:rPr>
            </w:pPr>
            <w:ins w:id="7636" w:author="88692" w:date="2020-06-18T10:04:00Z">
              <w:del w:id="763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3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639" w:name="_Toc71198311"/>
                <w:bookmarkEnd w:id="7639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F548" w14:textId="6C1ED1A3" w:rsidR="00B75363" w:rsidRPr="00B75363" w:rsidDel="009661CB" w:rsidRDefault="00B75363" w:rsidP="00B75363">
            <w:pPr>
              <w:rPr>
                <w:ins w:id="7640" w:author="88692" w:date="2020-06-18T10:04:00Z"/>
                <w:del w:id="7641" w:author="Fegie" w:date="2021-04-28T12:03:00Z"/>
                <w:rFonts w:ascii="標楷體" w:eastAsia="標楷體" w:hAnsi="標楷體"/>
                <w:color w:val="FF0000"/>
                <w:rPrChange w:id="7642" w:author="88692" w:date="2020-06-18T10:14:00Z">
                  <w:rPr>
                    <w:ins w:id="7643" w:author="88692" w:date="2020-06-18T10:04:00Z"/>
                    <w:del w:id="76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45" w:name="_Toc71198312"/>
            <w:bookmarkEnd w:id="7645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BEB3" w14:textId="755D4476" w:rsidR="00B75363" w:rsidRPr="00B75363" w:rsidDel="009661CB" w:rsidRDefault="00B75363" w:rsidP="00B75363">
            <w:pPr>
              <w:rPr>
                <w:ins w:id="7646" w:author="88692" w:date="2020-06-18T10:04:00Z"/>
                <w:del w:id="7647" w:author="Fegie" w:date="2021-04-28T12:03:00Z"/>
                <w:rFonts w:ascii="標楷體" w:eastAsia="標楷體" w:hAnsi="標楷體"/>
                <w:color w:val="FF0000"/>
                <w:rPrChange w:id="7648" w:author="88692" w:date="2020-06-18T10:14:00Z">
                  <w:rPr>
                    <w:ins w:id="7649" w:author="88692" w:date="2020-06-18T10:04:00Z"/>
                    <w:del w:id="765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51" w:name="_Toc71198313"/>
            <w:bookmarkEnd w:id="7651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8FF4" w14:textId="16185297" w:rsidR="00B75363" w:rsidRPr="00B75363" w:rsidDel="009661CB" w:rsidRDefault="00B75363" w:rsidP="00B75363">
            <w:pPr>
              <w:rPr>
                <w:ins w:id="7652" w:author="88692" w:date="2020-06-18T10:04:00Z"/>
                <w:del w:id="7653" w:author="Fegie" w:date="2021-04-28T12:03:00Z"/>
                <w:rFonts w:ascii="標楷體" w:eastAsia="標楷體" w:hAnsi="標楷體"/>
                <w:color w:val="FF0000"/>
                <w:rPrChange w:id="7654" w:author="88692" w:date="2020-06-18T10:14:00Z">
                  <w:rPr>
                    <w:ins w:id="7655" w:author="88692" w:date="2020-06-18T10:04:00Z"/>
                    <w:del w:id="76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57" w:name="_Toc71198314"/>
            <w:bookmarkEnd w:id="7657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3C96" w14:textId="300C7FEF" w:rsidR="00B75363" w:rsidRPr="00B75363" w:rsidDel="009661CB" w:rsidRDefault="00B75363" w:rsidP="00B75363">
            <w:pPr>
              <w:rPr>
                <w:ins w:id="7658" w:author="88692" w:date="2020-06-18T10:04:00Z"/>
                <w:del w:id="7659" w:author="Fegie" w:date="2021-04-28T12:03:00Z"/>
                <w:rFonts w:ascii="標楷體" w:eastAsia="標楷體" w:hAnsi="標楷體"/>
                <w:color w:val="FF0000"/>
                <w:rPrChange w:id="7660" w:author="88692" w:date="2020-06-18T10:14:00Z">
                  <w:rPr>
                    <w:ins w:id="7661" w:author="88692" w:date="2020-06-18T10:04:00Z"/>
                    <w:del w:id="7662" w:author="Fegie" w:date="2021-04-28T12:03:00Z"/>
                    <w:rFonts w:ascii="標楷體" w:eastAsia="標楷體" w:hAnsi="標楷體"/>
                  </w:rPr>
                </w:rPrChange>
              </w:rPr>
            </w:pPr>
            <w:ins w:id="7663" w:author="88692" w:date="2020-06-18T10:14:00Z">
              <w:del w:id="766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6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666" w:name="_Toc71198315"/>
            <w:bookmarkEnd w:id="7666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221" w14:textId="28284554" w:rsidR="00B75363" w:rsidRPr="00B75363" w:rsidDel="009661CB" w:rsidRDefault="00B75363" w:rsidP="00B75363">
            <w:pPr>
              <w:rPr>
                <w:ins w:id="7667" w:author="88692" w:date="2020-06-18T10:04:00Z"/>
                <w:del w:id="7668" w:author="Fegie" w:date="2021-04-28T12:03:00Z"/>
                <w:rFonts w:ascii="標楷體" w:eastAsia="標楷體" w:hAnsi="標楷體"/>
                <w:color w:val="FF0000"/>
                <w:rPrChange w:id="7669" w:author="88692" w:date="2020-06-18T10:14:00Z">
                  <w:rPr>
                    <w:ins w:id="7670" w:author="88692" w:date="2020-06-18T10:04:00Z"/>
                    <w:del w:id="7671" w:author="Fegie" w:date="2021-04-28T12:03:00Z"/>
                    <w:rFonts w:ascii="標楷體" w:eastAsia="標楷體" w:hAnsi="標楷體"/>
                  </w:rPr>
                </w:rPrChange>
              </w:rPr>
            </w:pPr>
            <w:ins w:id="7672" w:author="88692" w:date="2020-06-18T10:13:00Z">
              <w:del w:id="767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7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67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7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7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7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7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680" w:name="_Toc71198316"/>
            <w:bookmarkEnd w:id="7680"/>
          </w:p>
        </w:tc>
        <w:bookmarkStart w:id="7681" w:name="_Toc71198317"/>
        <w:bookmarkEnd w:id="7681"/>
      </w:tr>
      <w:tr w:rsidR="00B75363" w:rsidRPr="00B75363" w:rsidDel="009661CB" w14:paraId="2B2DE50D" w14:textId="4758ACD7" w:rsidTr="00D17183">
        <w:trPr>
          <w:trHeight w:val="291"/>
          <w:jc w:val="center"/>
          <w:ins w:id="7682" w:author="88692" w:date="2020-06-18T10:04:00Z"/>
          <w:del w:id="7683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9DFD" w14:textId="7206D119" w:rsidR="00B75363" w:rsidRPr="00B75363" w:rsidDel="009661CB" w:rsidRDefault="00B75363" w:rsidP="00B75363">
            <w:pPr>
              <w:rPr>
                <w:ins w:id="7684" w:author="88692" w:date="2020-06-18T10:04:00Z"/>
                <w:del w:id="7685" w:author="Fegie" w:date="2021-04-28T12:03:00Z"/>
                <w:rFonts w:ascii="標楷體" w:eastAsia="標楷體" w:hAnsi="標楷體"/>
                <w:color w:val="FF0000"/>
                <w:rPrChange w:id="7686" w:author="88692" w:date="2020-06-18T10:14:00Z">
                  <w:rPr>
                    <w:ins w:id="7687" w:author="88692" w:date="2020-06-18T10:04:00Z"/>
                    <w:del w:id="76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89" w:name="_Toc71198318"/>
            <w:bookmarkEnd w:id="7689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ECA21" w14:textId="69065718" w:rsidR="00B75363" w:rsidRPr="00B75363" w:rsidDel="009661CB" w:rsidRDefault="00B75363" w:rsidP="00B75363">
            <w:pPr>
              <w:rPr>
                <w:ins w:id="7690" w:author="88692" w:date="2020-06-18T10:04:00Z"/>
                <w:del w:id="7691" w:author="Fegie" w:date="2021-04-28T12:03:00Z"/>
                <w:rFonts w:ascii="標楷體" w:eastAsia="標楷體" w:hAnsi="標楷體"/>
                <w:color w:val="FF0000"/>
                <w:rPrChange w:id="7692" w:author="88692" w:date="2020-06-18T10:14:00Z">
                  <w:rPr>
                    <w:ins w:id="7693" w:author="88692" w:date="2020-06-18T10:04:00Z"/>
                    <w:del w:id="7694" w:author="Fegie" w:date="2021-04-28T12:03:00Z"/>
                    <w:rFonts w:ascii="標楷體" w:eastAsia="標楷體" w:hAnsi="標楷體"/>
                  </w:rPr>
                </w:rPrChange>
              </w:rPr>
            </w:pPr>
            <w:ins w:id="7695" w:author="88692" w:date="2020-06-18T10:04:00Z">
              <w:del w:id="769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9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服務年資</w:delText>
                </w:r>
                <w:bookmarkStart w:id="7698" w:name="_Toc71198319"/>
                <w:bookmarkEnd w:id="769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17F3" w14:textId="72CEE3FC" w:rsidR="00B75363" w:rsidRPr="00B75363" w:rsidDel="009661CB" w:rsidRDefault="00B75363" w:rsidP="00B75363">
            <w:pPr>
              <w:rPr>
                <w:ins w:id="7699" w:author="88692" w:date="2020-06-18T10:04:00Z"/>
                <w:del w:id="7700" w:author="Fegie" w:date="2021-04-28T12:03:00Z"/>
                <w:rFonts w:ascii="標楷體" w:eastAsia="標楷體" w:hAnsi="標楷體"/>
                <w:color w:val="FF0000"/>
                <w:rPrChange w:id="7701" w:author="88692" w:date="2020-06-18T10:14:00Z">
                  <w:rPr>
                    <w:ins w:id="7702" w:author="88692" w:date="2020-06-18T10:04:00Z"/>
                    <w:del w:id="7703" w:author="Fegie" w:date="2021-04-28T12:03:00Z"/>
                    <w:rFonts w:ascii="標楷體" w:eastAsia="標楷體" w:hAnsi="標楷體"/>
                  </w:rPr>
                </w:rPrChange>
              </w:rPr>
            </w:pPr>
            <w:ins w:id="7704" w:author="88692" w:date="2020-06-18T10:04:00Z">
              <w:del w:id="770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0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X(02)</w:delText>
                </w:r>
                <w:bookmarkStart w:id="7707" w:name="_Toc71198320"/>
                <w:bookmarkEnd w:id="770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9573" w14:textId="060D1EA8" w:rsidR="00B75363" w:rsidRPr="00B75363" w:rsidDel="009661CB" w:rsidRDefault="00B75363" w:rsidP="00B75363">
            <w:pPr>
              <w:rPr>
                <w:ins w:id="7708" w:author="88692" w:date="2020-06-18T10:04:00Z"/>
                <w:del w:id="7709" w:author="Fegie" w:date="2021-04-28T12:03:00Z"/>
                <w:rFonts w:ascii="標楷體" w:eastAsia="標楷體" w:hAnsi="標楷體"/>
                <w:color w:val="FF0000"/>
                <w:rPrChange w:id="7710" w:author="88692" w:date="2020-06-18T10:14:00Z">
                  <w:rPr>
                    <w:ins w:id="7711" w:author="88692" w:date="2020-06-18T10:04:00Z"/>
                    <w:del w:id="77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13" w:name="_Toc71198321"/>
            <w:bookmarkEnd w:id="771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4442" w14:textId="405DB9EB" w:rsidR="00B75363" w:rsidRPr="00B75363" w:rsidDel="009661CB" w:rsidRDefault="00B75363" w:rsidP="00B75363">
            <w:pPr>
              <w:rPr>
                <w:ins w:id="7714" w:author="88692" w:date="2020-06-18T10:04:00Z"/>
                <w:del w:id="7715" w:author="Fegie" w:date="2021-04-28T12:03:00Z"/>
                <w:rFonts w:ascii="標楷體" w:eastAsia="標楷體" w:hAnsi="標楷體"/>
                <w:color w:val="FF0000"/>
                <w:rPrChange w:id="7716" w:author="88692" w:date="2020-06-18T10:14:00Z">
                  <w:rPr>
                    <w:ins w:id="7717" w:author="88692" w:date="2020-06-18T10:04:00Z"/>
                    <w:del w:id="771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19" w:name="_Toc71198322"/>
            <w:bookmarkEnd w:id="771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459C" w14:textId="66B250A0" w:rsidR="00B75363" w:rsidRPr="00B75363" w:rsidDel="009661CB" w:rsidRDefault="00B75363" w:rsidP="00B75363">
            <w:pPr>
              <w:rPr>
                <w:ins w:id="7720" w:author="88692" w:date="2020-06-18T10:04:00Z"/>
                <w:del w:id="7721" w:author="Fegie" w:date="2021-04-28T12:03:00Z"/>
                <w:rFonts w:ascii="標楷體" w:eastAsia="標楷體" w:hAnsi="標楷體"/>
                <w:color w:val="FF0000"/>
                <w:rPrChange w:id="7722" w:author="88692" w:date="2020-06-18T10:14:00Z">
                  <w:rPr>
                    <w:ins w:id="7723" w:author="88692" w:date="2020-06-18T10:04:00Z"/>
                    <w:del w:id="77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25" w:name="_Toc71198323"/>
            <w:bookmarkEnd w:id="772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43CE6" w14:textId="66290A13" w:rsidR="00B75363" w:rsidRPr="00B75363" w:rsidDel="009661CB" w:rsidRDefault="00B75363" w:rsidP="00B75363">
            <w:pPr>
              <w:rPr>
                <w:ins w:id="7726" w:author="88692" w:date="2020-06-18T10:04:00Z"/>
                <w:del w:id="7727" w:author="Fegie" w:date="2021-04-28T12:03:00Z"/>
                <w:rFonts w:ascii="標楷體" w:eastAsia="標楷體" w:hAnsi="標楷體"/>
                <w:color w:val="FF0000"/>
                <w:rPrChange w:id="7728" w:author="88692" w:date="2020-06-18T10:14:00Z">
                  <w:rPr>
                    <w:ins w:id="7729" w:author="88692" w:date="2020-06-18T10:04:00Z"/>
                    <w:del w:id="7730" w:author="Fegie" w:date="2021-04-28T12:03:00Z"/>
                    <w:rFonts w:ascii="標楷體" w:eastAsia="標楷體" w:hAnsi="標楷體"/>
                  </w:rPr>
                </w:rPrChange>
              </w:rPr>
            </w:pPr>
            <w:ins w:id="7731" w:author="88692" w:date="2020-06-18T10:14:00Z">
              <w:del w:id="773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3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734" w:name="_Toc71198324"/>
            <w:bookmarkEnd w:id="773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2B7B" w14:textId="5804B320" w:rsidR="00B75363" w:rsidRPr="00B75363" w:rsidDel="009661CB" w:rsidRDefault="00B75363" w:rsidP="00B75363">
            <w:pPr>
              <w:rPr>
                <w:ins w:id="7735" w:author="88692" w:date="2020-06-18T10:04:00Z"/>
                <w:del w:id="7736" w:author="Fegie" w:date="2021-04-28T12:03:00Z"/>
                <w:rFonts w:ascii="標楷體" w:eastAsia="標楷體" w:hAnsi="標楷體"/>
                <w:color w:val="FF0000"/>
                <w:rPrChange w:id="7737" w:author="88692" w:date="2020-06-18T10:14:00Z">
                  <w:rPr>
                    <w:ins w:id="7738" w:author="88692" w:date="2020-06-18T10:04:00Z"/>
                    <w:del w:id="7739" w:author="Fegie" w:date="2021-04-28T12:03:00Z"/>
                    <w:rFonts w:ascii="標楷體" w:eastAsia="標楷體" w:hAnsi="標楷體"/>
                  </w:rPr>
                </w:rPrChange>
              </w:rPr>
            </w:pPr>
            <w:ins w:id="7740" w:author="88692" w:date="2020-06-18T10:13:00Z">
              <w:del w:id="774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4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74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74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4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74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4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748" w:name="_Toc71198325"/>
            <w:bookmarkEnd w:id="7748"/>
          </w:p>
        </w:tc>
        <w:bookmarkStart w:id="7749" w:name="_Toc71198326"/>
        <w:bookmarkEnd w:id="7749"/>
      </w:tr>
      <w:tr w:rsidR="00B75363" w:rsidRPr="00B75363" w:rsidDel="009661CB" w14:paraId="52EC956B" w14:textId="35EB8A38" w:rsidTr="00D17183">
        <w:trPr>
          <w:trHeight w:val="291"/>
          <w:jc w:val="center"/>
          <w:ins w:id="7750" w:author="88692" w:date="2020-06-18T10:04:00Z"/>
          <w:del w:id="775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F59F" w14:textId="2FEB8242" w:rsidR="00B75363" w:rsidRPr="00B75363" w:rsidDel="009661CB" w:rsidRDefault="00B75363" w:rsidP="00B75363">
            <w:pPr>
              <w:rPr>
                <w:ins w:id="7752" w:author="88692" w:date="2020-06-18T10:04:00Z"/>
                <w:del w:id="7753" w:author="Fegie" w:date="2021-04-28T12:03:00Z"/>
                <w:rFonts w:ascii="標楷體" w:eastAsia="標楷體" w:hAnsi="標楷體"/>
                <w:color w:val="FF0000"/>
                <w:rPrChange w:id="7754" w:author="88692" w:date="2020-06-18T10:14:00Z">
                  <w:rPr>
                    <w:ins w:id="7755" w:author="88692" w:date="2020-06-18T10:04:00Z"/>
                    <w:del w:id="77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57" w:name="_Toc71198327"/>
            <w:bookmarkEnd w:id="775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9CB1" w14:textId="4C3822F0" w:rsidR="00B75363" w:rsidRPr="00B75363" w:rsidDel="009661CB" w:rsidRDefault="00B75363" w:rsidP="00B75363">
            <w:pPr>
              <w:rPr>
                <w:ins w:id="7758" w:author="88692" w:date="2020-06-18T10:04:00Z"/>
                <w:del w:id="7759" w:author="Fegie" w:date="2021-04-28T12:03:00Z"/>
                <w:rFonts w:ascii="標楷體" w:eastAsia="標楷體" w:hAnsi="標楷體"/>
                <w:color w:val="FF0000"/>
                <w:rPrChange w:id="7760" w:author="88692" w:date="2020-06-18T10:14:00Z">
                  <w:rPr>
                    <w:ins w:id="7761" w:author="88692" w:date="2020-06-18T10:04:00Z"/>
                    <w:del w:id="7762" w:author="Fegie" w:date="2021-04-28T12:03:00Z"/>
                    <w:rFonts w:ascii="標楷體" w:eastAsia="標楷體" w:hAnsi="標楷體"/>
                  </w:rPr>
                </w:rPrChange>
              </w:rPr>
            </w:pPr>
            <w:ins w:id="7763" w:author="88692" w:date="2020-06-18T10:04:00Z">
              <w:del w:id="776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6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</w:delText>
                </w:r>
                <w:bookmarkStart w:id="7766" w:name="_Toc71198328"/>
                <w:bookmarkEnd w:id="776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1A87" w14:textId="62FF3193" w:rsidR="00B75363" w:rsidRPr="00B75363" w:rsidDel="009661CB" w:rsidRDefault="00B75363" w:rsidP="00B75363">
            <w:pPr>
              <w:rPr>
                <w:ins w:id="7767" w:author="88692" w:date="2020-06-18T10:04:00Z"/>
                <w:del w:id="7768" w:author="Fegie" w:date="2021-04-28T12:03:00Z"/>
                <w:rFonts w:ascii="標楷體" w:eastAsia="標楷體" w:hAnsi="標楷體"/>
                <w:color w:val="FF0000"/>
                <w:rPrChange w:id="7769" w:author="88692" w:date="2020-06-18T10:14:00Z">
                  <w:rPr>
                    <w:ins w:id="7770" w:author="88692" w:date="2020-06-18T10:04:00Z"/>
                    <w:del w:id="7771" w:author="Fegie" w:date="2021-04-28T12:03:00Z"/>
                    <w:rFonts w:ascii="標楷體" w:eastAsia="標楷體" w:hAnsi="標楷體"/>
                  </w:rPr>
                </w:rPrChange>
              </w:rPr>
            </w:pPr>
            <w:ins w:id="7772" w:author="88692" w:date="2020-06-18T10:04:00Z">
              <w:del w:id="777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7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9(09)</w:delText>
                </w:r>
                <w:bookmarkStart w:id="7775" w:name="_Toc71198329"/>
                <w:bookmarkEnd w:id="777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79EB" w14:textId="731DBA87" w:rsidR="00B75363" w:rsidRPr="00B75363" w:rsidDel="009661CB" w:rsidRDefault="00B75363" w:rsidP="00B75363">
            <w:pPr>
              <w:rPr>
                <w:ins w:id="7776" w:author="88692" w:date="2020-06-18T10:04:00Z"/>
                <w:del w:id="7777" w:author="Fegie" w:date="2021-04-28T12:03:00Z"/>
                <w:rFonts w:ascii="標楷體" w:eastAsia="標楷體" w:hAnsi="標楷體"/>
                <w:color w:val="FF0000"/>
                <w:rPrChange w:id="7778" w:author="88692" w:date="2020-06-18T10:14:00Z">
                  <w:rPr>
                    <w:ins w:id="7779" w:author="88692" w:date="2020-06-18T10:04:00Z"/>
                    <w:del w:id="77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81" w:name="_Toc71198330"/>
            <w:bookmarkEnd w:id="778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71426" w14:textId="5689BCFC" w:rsidR="00B75363" w:rsidRPr="00B75363" w:rsidDel="009661CB" w:rsidRDefault="00B75363" w:rsidP="00B75363">
            <w:pPr>
              <w:rPr>
                <w:ins w:id="7782" w:author="88692" w:date="2020-06-18T10:04:00Z"/>
                <w:del w:id="7783" w:author="Fegie" w:date="2021-04-28T12:03:00Z"/>
                <w:rFonts w:ascii="標楷體" w:eastAsia="標楷體" w:hAnsi="標楷體"/>
                <w:color w:val="FF0000"/>
                <w:rPrChange w:id="7784" w:author="88692" w:date="2020-06-18T10:14:00Z">
                  <w:rPr>
                    <w:ins w:id="7785" w:author="88692" w:date="2020-06-18T10:04:00Z"/>
                    <w:del w:id="778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87" w:name="_Toc71198331"/>
            <w:bookmarkEnd w:id="778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BF3C" w14:textId="7D23F7C5" w:rsidR="00B75363" w:rsidRPr="00B75363" w:rsidDel="009661CB" w:rsidRDefault="00B75363" w:rsidP="00B75363">
            <w:pPr>
              <w:rPr>
                <w:ins w:id="7788" w:author="88692" w:date="2020-06-18T10:04:00Z"/>
                <w:del w:id="7789" w:author="Fegie" w:date="2021-04-28T12:03:00Z"/>
                <w:rFonts w:ascii="標楷體" w:eastAsia="標楷體" w:hAnsi="標楷體"/>
                <w:color w:val="FF0000"/>
                <w:rPrChange w:id="7790" w:author="88692" w:date="2020-06-18T10:14:00Z">
                  <w:rPr>
                    <w:ins w:id="7791" w:author="88692" w:date="2020-06-18T10:04:00Z"/>
                    <w:del w:id="77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93" w:name="_Toc71198332"/>
            <w:bookmarkEnd w:id="779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13AF0" w14:textId="5F014DC3" w:rsidR="00B75363" w:rsidRPr="00B75363" w:rsidDel="009661CB" w:rsidRDefault="00B75363" w:rsidP="00B75363">
            <w:pPr>
              <w:rPr>
                <w:ins w:id="7794" w:author="88692" w:date="2020-06-18T10:04:00Z"/>
                <w:del w:id="7795" w:author="Fegie" w:date="2021-04-28T12:03:00Z"/>
                <w:rFonts w:ascii="標楷體" w:eastAsia="標楷體" w:hAnsi="標楷體"/>
                <w:color w:val="FF0000"/>
                <w:rPrChange w:id="7796" w:author="88692" w:date="2020-06-18T10:14:00Z">
                  <w:rPr>
                    <w:ins w:id="7797" w:author="88692" w:date="2020-06-18T10:04:00Z"/>
                    <w:del w:id="7798" w:author="Fegie" w:date="2021-04-28T12:03:00Z"/>
                    <w:rFonts w:ascii="標楷體" w:eastAsia="標楷體" w:hAnsi="標楷體"/>
                  </w:rPr>
                </w:rPrChange>
              </w:rPr>
            </w:pPr>
            <w:ins w:id="7799" w:author="88692" w:date="2020-06-18T10:14:00Z">
              <w:del w:id="780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0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802" w:name="_Toc71198333"/>
            <w:bookmarkEnd w:id="780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ED05E" w14:textId="32B3C724" w:rsidR="00B75363" w:rsidRPr="00B75363" w:rsidDel="009661CB" w:rsidRDefault="00B75363" w:rsidP="00B75363">
            <w:pPr>
              <w:rPr>
                <w:ins w:id="7803" w:author="88692" w:date="2020-06-18T10:04:00Z"/>
                <w:del w:id="7804" w:author="Fegie" w:date="2021-04-28T12:03:00Z"/>
                <w:rFonts w:ascii="標楷體" w:eastAsia="標楷體" w:hAnsi="標楷體"/>
                <w:color w:val="FF0000"/>
                <w:rPrChange w:id="7805" w:author="88692" w:date="2020-06-18T10:14:00Z">
                  <w:rPr>
                    <w:ins w:id="7806" w:author="88692" w:date="2020-06-18T10:04:00Z"/>
                    <w:del w:id="7807" w:author="Fegie" w:date="2021-04-28T12:03:00Z"/>
                    <w:rFonts w:ascii="標楷體" w:eastAsia="標楷體" w:hAnsi="標楷體"/>
                  </w:rPr>
                </w:rPrChange>
              </w:rPr>
            </w:pPr>
            <w:ins w:id="7808" w:author="88692" w:date="2020-06-18T10:13:00Z">
              <w:del w:id="780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1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81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1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1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1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1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816" w:name="_Toc71198334"/>
            <w:bookmarkEnd w:id="7816"/>
          </w:p>
        </w:tc>
        <w:bookmarkStart w:id="7817" w:name="_Toc71198335"/>
        <w:bookmarkEnd w:id="7817"/>
      </w:tr>
      <w:tr w:rsidR="00B75363" w:rsidRPr="00B75363" w:rsidDel="009661CB" w14:paraId="680AE512" w14:textId="18A5501A" w:rsidTr="00D17183">
        <w:trPr>
          <w:trHeight w:val="291"/>
          <w:jc w:val="center"/>
          <w:ins w:id="7818" w:author="88692" w:date="2020-06-18T10:04:00Z"/>
          <w:del w:id="781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F998" w14:textId="28224D87" w:rsidR="00B75363" w:rsidRPr="00B75363" w:rsidDel="009661CB" w:rsidRDefault="00B75363" w:rsidP="00B75363">
            <w:pPr>
              <w:rPr>
                <w:ins w:id="7820" w:author="88692" w:date="2020-06-18T10:04:00Z"/>
                <w:del w:id="7821" w:author="Fegie" w:date="2021-04-28T12:03:00Z"/>
                <w:rFonts w:ascii="標楷體" w:eastAsia="標楷體" w:hAnsi="標楷體"/>
                <w:color w:val="FF0000"/>
                <w:rPrChange w:id="7822" w:author="88692" w:date="2020-06-18T10:14:00Z">
                  <w:rPr>
                    <w:ins w:id="7823" w:author="88692" w:date="2020-06-18T10:04:00Z"/>
                    <w:del w:id="78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25" w:name="_Toc71198336"/>
            <w:bookmarkEnd w:id="782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2040" w14:textId="2568C601" w:rsidR="00B75363" w:rsidRPr="00B75363" w:rsidDel="009661CB" w:rsidRDefault="00B75363" w:rsidP="00B75363">
            <w:pPr>
              <w:rPr>
                <w:ins w:id="7826" w:author="88692" w:date="2020-06-18T10:04:00Z"/>
                <w:del w:id="7827" w:author="Fegie" w:date="2021-04-28T12:03:00Z"/>
                <w:rFonts w:ascii="標楷體" w:eastAsia="標楷體" w:hAnsi="標楷體"/>
                <w:color w:val="FF0000"/>
                <w:rPrChange w:id="7828" w:author="88692" w:date="2020-06-18T10:14:00Z">
                  <w:rPr>
                    <w:ins w:id="7829" w:author="88692" w:date="2020-06-18T10:04:00Z"/>
                    <w:del w:id="7830" w:author="Fegie" w:date="2021-04-28T12:03:00Z"/>
                    <w:rFonts w:ascii="標楷體" w:eastAsia="標楷體" w:hAnsi="標楷體"/>
                  </w:rPr>
                </w:rPrChange>
              </w:rPr>
            </w:pPr>
            <w:ins w:id="7831" w:author="88692" w:date="2020-06-18T10:04:00Z">
              <w:del w:id="783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3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年收入資料年月</w:delText>
                </w:r>
                <w:bookmarkStart w:id="7834" w:name="_Toc71198337"/>
                <w:bookmarkEnd w:id="783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D88" w14:textId="4C064330" w:rsidR="00B75363" w:rsidRPr="00B75363" w:rsidDel="009661CB" w:rsidRDefault="00B75363" w:rsidP="00B75363">
            <w:pPr>
              <w:rPr>
                <w:ins w:id="7835" w:author="88692" w:date="2020-06-18T10:04:00Z"/>
                <w:del w:id="7836" w:author="Fegie" w:date="2021-04-28T12:03:00Z"/>
                <w:rFonts w:ascii="標楷體" w:eastAsia="標楷體" w:hAnsi="標楷體"/>
                <w:color w:val="FF0000"/>
                <w:rPrChange w:id="7837" w:author="88692" w:date="2020-06-18T10:14:00Z">
                  <w:rPr>
                    <w:ins w:id="7838" w:author="88692" w:date="2020-06-18T10:04:00Z"/>
                    <w:del w:id="7839" w:author="Fegie" w:date="2021-04-28T12:03:00Z"/>
                    <w:rFonts w:ascii="標楷體" w:eastAsia="標楷體" w:hAnsi="標楷體"/>
                  </w:rPr>
                </w:rPrChange>
              </w:rPr>
            </w:pPr>
            <w:ins w:id="7840" w:author="88692" w:date="2020-06-18T10:04:00Z">
              <w:del w:id="784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4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X(06)</w:delText>
                </w:r>
                <w:bookmarkStart w:id="7843" w:name="_Toc71198338"/>
                <w:bookmarkEnd w:id="784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832C9" w14:textId="274C70D0" w:rsidR="00B75363" w:rsidRPr="00B75363" w:rsidDel="009661CB" w:rsidRDefault="00B75363" w:rsidP="00B75363">
            <w:pPr>
              <w:rPr>
                <w:ins w:id="7844" w:author="88692" w:date="2020-06-18T10:04:00Z"/>
                <w:del w:id="7845" w:author="Fegie" w:date="2021-04-28T12:03:00Z"/>
                <w:rFonts w:ascii="標楷體" w:eastAsia="標楷體" w:hAnsi="標楷體"/>
                <w:color w:val="FF0000"/>
                <w:rPrChange w:id="7846" w:author="88692" w:date="2020-06-18T10:14:00Z">
                  <w:rPr>
                    <w:ins w:id="7847" w:author="88692" w:date="2020-06-18T10:04:00Z"/>
                    <w:del w:id="78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49" w:name="_Toc71198339"/>
            <w:bookmarkEnd w:id="784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FD78" w14:textId="3A90B660" w:rsidR="00B75363" w:rsidRPr="00B75363" w:rsidDel="009661CB" w:rsidRDefault="00B75363" w:rsidP="00B75363">
            <w:pPr>
              <w:rPr>
                <w:ins w:id="7850" w:author="88692" w:date="2020-06-18T10:04:00Z"/>
                <w:del w:id="7851" w:author="Fegie" w:date="2021-04-28T12:03:00Z"/>
                <w:rFonts w:ascii="標楷體" w:eastAsia="標楷體" w:hAnsi="標楷體"/>
                <w:color w:val="FF0000"/>
                <w:rPrChange w:id="7852" w:author="88692" w:date="2020-06-18T10:14:00Z">
                  <w:rPr>
                    <w:ins w:id="7853" w:author="88692" w:date="2020-06-18T10:04:00Z"/>
                    <w:del w:id="785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55" w:name="_Toc71198340"/>
            <w:bookmarkEnd w:id="785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8C422" w14:textId="5CB16068" w:rsidR="00B75363" w:rsidRPr="00B75363" w:rsidDel="009661CB" w:rsidRDefault="00B75363" w:rsidP="00B75363">
            <w:pPr>
              <w:rPr>
                <w:ins w:id="7856" w:author="88692" w:date="2020-06-18T10:04:00Z"/>
                <w:del w:id="7857" w:author="Fegie" w:date="2021-04-28T12:03:00Z"/>
                <w:rFonts w:ascii="標楷體" w:eastAsia="標楷體" w:hAnsi="標楷體"/>
                <w:color w:val="FF0000"/>
                <w:rPrChange w:id="7858" w:author="88692" w:date="2020-06-18T10:14:00Z">
                  <w:rPr>
                    <w:ins w:id="7859" w:author="88692" w:date="2020-06-18T10:04:00Z"/>
                    <w:del w:id="78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61" w:name="_Toc71198341"/>
            <w:bookmarkEnd w:id="786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F03F" w14:textId="0B7E5140" w:rsidR="00B75363" w:rsidRPr="00B75363" w:rsidDel="009661CB" w:rsidRDefault="00B75363" w:rsidP="00B75363">
            <w:pPr>
              <w:rPr>
                <w:ins w:id="7862" w:author="88692" w:date="2020-06-18T10:04:00Z"/>
                <w:del w:id="7863" w:author="Fegie" w:date="2021-04-28T12:03:00Z"/>
                <w:rFonts w:ascii="標楷體" w:eastAsia="標楷體" w:hAnsi="標楷體"/>
                <w:color w:val="FF0000"/>
                <w:rPrChange w:id="7864" w:author="88692" w:date="2020-06-18T10:14:00Z">
                  <w:rPr>
                    <w:ins w:id="7865" w:author="88692" w:date="2020-06-18T10:04:00Z"/>
                    <w:del w:id="7866" w:author="Fegie" w:date="2021-04-28T12:03:00Z"/>
                    <w:rFonts w:ascii="標楷體" w:eastAsia="標楷體" w:hAnsi="標楷體"/>
                  </w:rPr>
                </w:rPrChange>
              </w:rPr>
            </w:pPr>
            <w:ins w:id="7867" w:author="88692" w:date="2020-06-18T10:14:00Z">
              <w:del w:id="786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6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870" w:name="_Toc71198342"/>
            <w:bookmarkEnd w:id="787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5496" w14:textId="188A9C92" w:rsidR="00B75363" w:rsidRPr="00B75363" w:rsidDel="009661CB" w:rsidRDefault="00B75363" w:rsidP="00B75363">
            <w:pPr>
              <w:rPr>
                <w:ins w:id="7871" w:author="88692" w:date="2020-06-18T10:04:00Z"/>
                <w:del w:id="7872" w:author="Fegie" w:date="2021-04-28T12:03:00Z"/>
                <w:rFonts w:ascii="標楷體" w:eastAsia="標楷體" w:hAnsi="標楷體"/>
                <w:color w:val="FF0000"/>
                <w:rPrChange w:id="7873" w:author="88692" w:date="2020-06-18T10:14:00Z">
                  <w:rPr>
                    <w:ins w:id="7874" w:author="88692" w:date="2020-06-18T10:04:00Z"/>
                    <w:del w:id="7875" w:author="Fegie" w:date="2021-04-28T12:03:00Z"/>
                    <w:rFonts w:ascii="標楷體" w:eastAsia="標楷體" w:hAnsi="標楷體"/>
                  </w:rPr>
                </w:rPrChange>
              </w:rPr>
            </w:pPr>
            <w:ins w:id="7876" w:author="88692" w:date="2020-06-18T10:13:00Z">
              <w:del w:id="787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7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87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8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8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8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8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884" w:name="_Toc71198343"/>
            <w:bookmarkEnd w:id="7884"/>
          </w:p>
        </w:tc>
        <w:bookmarkStart w:id="7885" w:name="_Toc71198344"/>
        <w:bookmarkEnd w:id="7885"/>
      </w:tr>
      <w:tr w:rsidR="00B75363" w:rsidRPr="00B75363" w:rsidDel="009661CB" w14:paraId="6EED1B35" w14:textId="1CF464B6" w:rsidTr="00D17183">
        <w:trPr>
          <w:trHeight w:val="291"/>
          <w:jc w:val="center"/>
          <w:ins w:id="7886" w:author="88692" w:date="2020-06-18T10:04:00Z"/>
          <w:del w:id="788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2C792" w14:textId="18FEBEBA" w:rsidR="00B75363" w:rsidRPr="00B75363" w:rsidDel="009661CB" w:rsidRDefault="00B75363" w:rsidP="00B75363">
            <w:pPr>
              <w:rPr>
                <w:ins w:id="7888" w:author="88692" w:date="2020-06-18T10:04:00Z"/>
                <w:del w:id="7889" w:author="Fegie" w:date="2021-04-28T12:03:00Z"/>
                <w:rFonts w:ascii="標楷體" w:eastAsia="標楷體" w:hAnsi="標楷體"/>
                <w:color w:val="FF0000"/>
                <w:rPrChange w:id="7890" w:author="88692" w:date="2020-06-18T10:14:00Z">
                  <w:rPr>
                    <w:ins w:id="7891" w:author="88692" w:date="2020-06-18T10:04:00Z"/>
                    <w:del w:id="78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93" w:name="_Toc71198345"/>
            <w:bookmarkEnd w:id="789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F252" w14:textId="51621337" w:rsidR="00B75363" w:rsidRPr="00B75363" w:rsidDel="009661CB" w:rsidRDefault="00B003A6" w:rsidP="00B75363">
            <w:pPr>
              <w:rPr>
                <w:ins w:id="7894" w:author="88692" w:date="2020-06-18T10:04:00Z"/>
                <w:del w:id="7895" w:author="Fegie" w:date="2021-04-28T12:03:00Z"/>
                <w:rFonts w:ascii="標楷體" w:eastAsia="標楷體" w:hAnsi="標楷體"/>
                <w:color w:val="FF0000"/>
                <w:rPrChange w:id="7896" w:author="88692" w:date="2020-06-18T10:14:00Z">
                  <w:rPr>
                    <w:ins w:id="7897" w:author="88692" w:date="2020-06-18T10:04:00Z"/>
                    <w:del w:id="7898" w:author="Fegie" w:date="2021-04-28T12:03:00Z"/>
                    <w:rFonts w:ascii="標楷體" w:eastAsia="標楷體" w:hAnsi="標楷體"/>
                  </w:rPr>
                </w:rPrChange>
              </w:rPr>
            </w:pPr>
            <w:ins w:id="7899" w:author="88692" w:date="2020-06-18T11:18:00Z">
              <w:del w:id="790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護</w:delText>
                </w:r>
              </w:del>
            </w:ins>
            <w:ins w:id="7901" w:author="88692" w:date="2020-06-18T10:04:00Z">
              <w:del w:id="7902" w:author="Fegie" w:date="2021-04-28T12:03:00Z">
                <w:r w:rsidR="00B75363" w:rsidRPr="00B75363" w:rsidDel="009661CB">
                  <w:rPr>
                    <w:rFonts w:ascii="標楷體" w:eastAsia="標楷體" w:hAnsi="標楷體" w:hint="eastAsia"/>
                    <w:color w:val="FF0000"/>
                    <w:rPrChange w:id="790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照號碼</w:delText>
                </w:r>
                <w:bookmarkStart w:id="7904" w:name="_Toc71198346"/>
                <w:bookmarkEnd w:id="790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1C2B" w14:textId="0DD49523" w:rsidR="00B75363" w:rsidRPr="00B75363" w:rsidDel="009661CB" w:rsidRDefault="00B75363" w:rsidP="00B75363">
            <w:pPr>
              <w:rPr>
                <w:ins w:id="7905" w:author="88692" w:date="2020-06-18T10:04:00Z"/>
                <w:del w:id="7906" w:author="Fegie" w:date="2021-04-28T12:03:00Z"/>
                <w:rFonts w:ascii="標楷體" w:eastAsia="標楷體" w:hAnsi="標楷體"/>
                <w:color w:val="FF0000"/>
                <w:rPrChange w:id="7907" w:author="88692" w:date="2020-06-18T10:14:00Z">
                  <w:rPr>
                    <w:ins w:id="7908" w:author="88692" w:date="2020-06-18T10:04:00Z"/>
                    <w:del w:id="7909" w:author="Fegie" w:date="2021-04-28T12:03:00Z"/>
                    <w:rFonts w:ascii="標楷體" w:eastAsia="標楷體" w:hAnsi="標楷體"/>
                  </w:rPr>
                </w:rPrChange>
              </w:rPr>
            </w:pPr>
            <w:ins w:id="7910" w:author="88692" w:date="2020-06-18T10:04:00Z">
              <w:del w:id="791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1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913" w:name="_Toc71198347"/>
                <w:bookmarkEnd w:id="791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5211" w14:textId="2F6A1E22" w:rsidR="00B75363" w:rsidRPr="00B75363" w:rsidDel="009661CB" w:rsidRDefault="00B75363" w:rsidP="00B75363">
            <w:pPr>
              <w:rPr>
                <w:ins w:id="7914" w:author="88692" w:date="2020-06-18T10:04:00Z"/>
                <w:del w:id="7915" w:author="Fegie" w:date="2021-04-28T12:03:00Z"/>
                <w:rFonts w:ascii="標楷體" w:eastAsia="標楷體" w:hAnsi="標楷體"/>
                <w:color w:val="FF0000"/>
                <w:rPrChange w:id="7916" w:author="88692" w:date="2020-06-18T10:14:00Z">
                  <w:rPr>
                    <w:ins w:id="7917" w:author="88692" w:date="2020-06-18T10:04:00Z"/>
                    <w:del w:id="791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19" w:name="_Toc71198348"/>
            <w:bookmarkEnd w:id="791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55C12" w14:textId="1512BD98" w:rsidR="00B75363" w:rsidRPr="00B75363" w:rsidDel="009661CB" w:rsidRDefault="00B75363" w:rsidP="00B75363">
            <w:pPr>
              <w:rPr>
                <w:ins w:id="7920" w:author="88692" w:date="2020-06-18T10:04:00Z"/>
                <w:del w:id="7921" w:author="Fegie" w:date="2021-04-28T12:03:00Z"/>
                <w:rFonts w:ascii="標楷體" w:eastAsia="標楷體" w:hAnsi="標楷體"/>
                <w:color w:val="FF0000"/>
                <w:rPrChange w:id="7922" w:author="88692" w:date="2020-06-18T10:14:00Z">
                  <w:rPr>
                    <w:ins w:id="7923" w:author="88692" w:date="2020-06-18T10:04:00Z"/>
                    <w:del w:id="79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25" w:name="_Toc71198349"/>
            <w:bookmarkEnd w:id="792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A0F28" w14:textId="0B002F63" w:rsidR="00B75363" w:rsidRPr="00B75363" w:rsidDel="009661CB" w:rsidRDefault="00B75363" w:rsidP="00B75363">
            <w:pPr>
              <w:rPr>
                <w:ins w:id="7926" w:author="88692" w:date="2020-06-18T10:04:00Z"/>
                <w:del w:id="7927" w:author="Fegie" w:date="2021-04-28T12:03:00Z"/>
                <w:rFonts w:ascii="標楷體" w:eastAsia="標楷體" w:hAnsi="標楷體"/>
                <w:color w:val="FF0000"/>
                <w:rPrChange w:id="7928" w:author="88692" w:date="2020-06-18T10:14:00Z">
                  <w:rPr>
                    <w:ins w:id="7929" w:author="88692" w:date="2020-06-18T10:04:00Z"/>
                    <w:del w:id="79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31" w:name="_Toc71198350"/>
            <w:bookmarkEnd w:id="793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4B98" w14:textId="62018493" w:rsidR="00B75363" w:rsidRPr="00B75363" w:rsidDel="009661CB" w:rsidRDefault="00B75363" w:rsidP="00B75363">
            <w:pPr>
              <w:rPr>
                <w:ins w:id="7932" w:author="88692" w:date="2020-06-18T10:04:00Z"/>
                <w:del w:id="7933" w:author="Fegie" w:date="2021-04-28T12:03:00Z"/>
                <w:rFonts w:ascii="標楷體" w:eastAsia="標楷體" w:hAnsi="標楷體"/>
                <w:color w:val="FF0000"/>
                <w:rPrChange w:id="7934" w:author="88692" w:date="2020-06-18T10:14:00Z">
                  <w:rPr>
                    <w:ins w:id="7935" w:author="88692" w:date="2020-06-18T10:04:00Z"/>
                    <w:del w:id="7936" w:author="Fegie" w:date="2021-04-28T12:03:00Z"/>
                    <w:rFonts w:ascii="標楷體" w:eastAsia="標楷體" w:hAnsi="標楷體"/>
                  </w:rPr>
                </w:rPrChange>
              </w:rPr>
            </w:pPr>
            <w:ins w:id="7937" w:author="88692" w:date="2020-06-18T10:14:00Z">
              <w:del w:id="793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3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940" w:name="_Toc71198351"/>
            <w:bookmarkEnd w:id="794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ECCC" w14:textId="7318E41F" w:rsidR="00B75363" w:rsidRPr="00B75363" w:rsidDel="009661CB" w:rsidRDefault="00B75363" w:rsidP="00B75363">
            <w:pPr>
              <w:rPr>
                <w:ins w:id="7941" w:author="88692" w:date="2020-06-18T10:04:00Z"/>
                <w:del w:id="7942" w:author="Fegie" w:date="2021-04-28T12:03:00Z"/>
                <w:rFonts w:ascii="標楷體" w:eastAsia="標楷體" w:hAnsi="標楷體"/>
                <w:color w:val="FF0000"/>
                <w:rPrChange w:id="7943" w:author="88692" w:date="2020-06-18T10:14:00Z">
                  <w:rPr>
                    <w:ins w:id="7944" w:author="88692" w:date="2020-06-18T10:04:00Z"/>
                    <w:del w:id="7945" w:author="Fegie" w:date="2021-04-28T12:03:00Z"/>
                    <w:rFonts w:ascii="標楷體" w:eastAsia="標楷體" w:hAnsi="標楷體"/>
                  </w:rPr>
                </w:rPrChange>
              </w:rPr>
            </w:pPr>
            <w:ins w:id="7946" w:author="88692" w:date="2020-06-18T10:13:00Z">
              <w:del w:id="794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4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94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95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5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95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5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954" w:name="_Toc71198352"/>
            <w:bookmarkEnd w:id="7954"/>
          </w:p>
        </w:tc>
        <w:bookmarkStart w:id="7955" w:name="_Toc71198353"/>
        <w:bookmarkEnd w:id="7955"/>
      </w:tr>
      <w:tr w:rsidR="00B75363" w:rsidRPr="00B75363" w:rsidDel="009661CB" w14:paraId="0EA4BF67" w14:textId="0CA467E2" w:rsidTr="00D17183">
        <w:trPr>
          <w:trHeight w:val="291"/>
          <w:jc w:val="center"/>
          <w:ins w:id="7956" w:author="88692" w:date="2020-06-18T10:04:00Z"/>
          <w:del w:id="795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9BCF0" w14:textId="66C85FE0" w:rsidR="00B75363" w:rsidRPr="00B75363" w:rsidDel="009661CB" w:rsidRDefault="00B75363" w:rsidP="00B75363">
            <w:pPr>
              <w:rPr>
                <w:ins w:id="7958" w:author="88692" w:date="2020-06-18T10:04:00Z"/>
                <w:del w:id="7959" w:author="Fegie" w:date="2021-04-28T12:03:00Z"/>
                <w:rFonts w:ascii="標楷體" w:eastAsia="標楷體" w:hAnsi="標楷體"/>
                <w:color w:val="FF0000"/>
                <w:rPrChange w:id="7960" w:author="88692" w:date="2020-06-18T10:14:00Z">
                  <w:rPr>
                    <w:ins w:id="7961" w:author="88692" w:date="2020-06-18T10:04:00Z"/>
                    <w:del w:id="79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63" w:name="_Toc71198354"/>
            <w:bookmarkEnd w:id="796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0041" w14:textId="0DB9F10C" w:rsidR="00B75363" w:rsidRPr="00B75363" w:rsidDel="009661CB" w:rsidRDefault="00B75363" w:rsidP="00B75363">
            <w:pPr>
              <w:rPr>
                <w:ins w:id="7964" w:author="88692" w:date="2020-06-18T10:04:00Z"/>
                <w:del w:id="7965" w:author="Fegie" w:date="2021-04-28T12:03:00Z"/>
                <w:rFonts w:ascii="標楷體" w:eastAsia="標楷體" w:hAnsi="標楷體"/>
                <w:color w:val="FF0000"/>
                <w:rPrChange w:id="7966" w:author="88692" w:date="2020-06-18T10:14:00Z">
                  <w:rPr>
                    <w:ins w:id="7967" w:author="88692" w:date="2020-06-18T10:04:00Z"/>
                    <w:del w:id="7968" w:author="Fegie" w:date="2021-04-28T12:03:00Z"/>
                    <w:rFonts w:ascii="標楷體" w:eastAsia="標楷體" w:hAnsi="標楷體"/>
                  </w:rPr>
                </w:rPrChange>
              </w:rPr>
            </w:pPr>
            <w:ins w:id="7969" w:author="88692" w:date="2020-06-18T10:04:00Z">
              <w:del w:id="797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7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AML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7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職業別</w:delText>
                </w:r>
                <w:bookmarkStart w:id="7973" w:name="_Toc71198355"/>
                <w:bookmarkEnd w:id="7973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098E0" w14:textId="748F2FE4" w:rsidR="00B75363" w:rsidRPr="00B75363" w:rsidDel="009661CB" w:rsidRDefault="00B75363" w:rsidP="00B75363">
            <w:pPr>
              <w:rPr>
                <w:ins w:id="7974" w:author="88692" w:date="2020-06-18T10:04:00Z"/>
                <w:del w:id="7975" w:author="Fegie" w:date="2021-04-28T12:03:00Z"/>
                <w:rFonts w:ascii="標楷體" w:eastAsia="標楷體" w:hAnsi="標楷體"/>
                <w:color w:val="FF0000"/>
                <w:rPrChange w:id="7976" w:author="88692" w:date="2020-06-18T10:14:00Z">
                  <w:rPr>
                    <w:ins w:id="7977" w:author="88692" w:date="2020-06-18T10:04:00Z"/>
                    <w:del w:id="7978" w:author="Fegie" w:date="2021-04-28T12:03:00Z"/>
                    <w:rFonts w:ascii="標楷體" w:eastAsia="標楷體" w:hAnsi="標楷體"/>
                  </w:rPr>
                </w:rPrChange>
              </w:rPr>
            </w:pPr>
            <w:ins w:id="7979" w:author="88692" w:date="2020-06-18T10:04:00Z">
              <w:del w:id="798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8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X(03)</w:delText>
                </w:r>
                <w:bookmarkStart w:id="7982" w:name="_Toc71198356"/>
                <w:bookmarkEnd w:id="7982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C5A" w14:textId="342D41C7" w:rsidR="00B75363" w:rsidRPr="00B75363" w:rsidDel="009661CB" w:rsidRDefault="00B75363" w:rsidP="00B75363">
            <w:pPr>
              <w:rPr>
                <w:ins w:id="7983" w:author="88692" w:date="2020-06-18T10:04:00Z"/>
                <w:del w:id="7984" w:author="Fegie" w:date="2021-04-28T12:03:00Z"/>
                <w:rFonts w:ascii="標楷體" w:eastAsia="標楷體" w:hAnsi="標楷體"/>
                <w:color w:val="FF0000"/>
                <w:rPrChange w:id="7985" w:author="88692" w:date="2020-06-18T10:14:00Z">
                  <w:rPr>
                    <w:ins w:id="7986" w:author="88692" w:date="2020-06-18T10:04:00Z"/>
                    <w:del w:id="7987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88" w:name="_Toc71198357"/>
            <w:bookmarkEnd w:id="7988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F6DF" w14:textId="47414430" w:rsidR="00B75363" w:rsidRPr="00B75363" w:rsidDel="009661CB" w:rsidRDefault="00B75363" w:rsidP="00B75363">
            <w:pPr>
              <w:rPr>
                <w:ins w:id="7989" w:author="88692" w:date="2020-06-18T10:04:00Z"/>
                <w:del w:id="7990" w:author="Fegie" w:date="2021-04-28T12:03:00Z"/>
                <w:rFonts w:ascii="標楷體" w:eastAsia="標楷體" w:hAnsi="標楷體"/>
                <w:color w:val="FF0000"/>
                <w:rPrChange w:id="7991" w:author="88692" w:date="2020-06-18T10:14:00Z">
                  <w:rPr>
                    <w:ins w:id="7992" w:author="88692" w:date="2020-06-18T10:04:00Z"/>
                    <w:del w:id="799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94" w:name="_Toc71198358"/>
            <w:bookmarkEnd w:id="7994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C4B8" w14:textId="2DE1B78F" w:rsidR="00B75363" w:rsidRPr="00B75363" w:rsidDel="009661CB" w:rsidRDefault="00B75363" w:rsidP="00B75363">
            <w:pPr>
              <w:rPr>
                <w:ins w:id="7995" w:author="88692" w:date="2020-06-18T10:04:00Z"/>
                <w:del w:id="7996" w:author="Fegie" w:date="2021-04-28T12:03:00Z"/>
                <w:rFonts w:ascii="標楷體" w:eastAsia="標楷體" w:hAnsi="標楷體"/>
                <w:color w:val="FF0000"/>
                <w:rPrChange w:id="7997" w:author="88692" w:date="2020-06-18T10:14:00Z">
                  <w:rPr>
                    <w:ins w:id="7998" w:author="88692" w:date="2020-06-18T10:04:00Z"/>
                    <w:del w:id="799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00" w:name="_Toc71198359"/>
            <w:bookmarkEnd w:id="8000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9C7D" w14:textId="40EF8BE2" w:rsidR="00B75363" w:rsidRPr="00B75363" w:rsidDel="009661CB" w:rsidRDefault="00B75363" w:rsidP="00B75363">
            <w:pPr>
              <w:rPr>
                <w:ins w:id="8001" w:author="88692" w:date="2020-06-18T10:04:00Z"/>
                <w:del w:id="8002" w:author="Fegie" w:date="2021-04-28T12:03:00Z"/>
                <w:rFonts w:ascii="標楷體" w:eastAsia="標楷體" w:hAnsi="標楷體"/>
                <w:color w:val="FF0000"/>
                <w:rPrChange w:id="8003" w:author="88692" w:date="2020-06-18T10:14:00Z">
                  <w:rPr>
                    <w:ins w:id="8004" w:author="88692" w:date="2020-06-18T10:04:00Z"/>
                    <w:del w:id="8005" w:author="Fegie" w:date="2021-04-28T12:03:00Z"/>
                    <w:rFonts w:ascii="標楷體" w:eastAsia="標楷體" w:hAnsi="標楷體"/>
                  </w:rPr>
                </w:rPrChange>
              </w:rPr>
            </w:pPr>
            <w:ins w:id="8006" w:author="88692" w:date="2020-06-18T10:14:00Z">
              <w:del w:id="800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0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009" w:name="_Toc71198360"/>
            <w:bookmarkEnd w:id="8009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3327C" w14:textId="3114F915" w:rsidR="00B75363" w:rsidRPr="00B75363" w:rsidDel="009661CB" w:rsidRDefault="00B75363" w:rsidP="00B75363">
            <w:pPr>
              <w:rPr>
                <w:ins w:id="8010" w:author="88692" w:date="2020-06-18T10:04:00Z"/>
                <w:del w:id="8011" w:author="Fegie" w:date="2021-04-28T12:03:00Z"/>
                <w:rFonts w:ascii="標楷體" w:eastAsia="標楷體" w:hAnsi="標楷體"/>
                <w:color w:val="FF0000"/>
                <w:rPrChange w:id="8012" w:author="88692" w:date="2020-06-18T10:14:00Z">
                  <w:rPr>
                    <w:ins w:id="8013" w:author="88692" w:date="2020-06-18T10:04:00Z"/>
                    <w:del w:id="8014" w:author="Fegie" w:date="2021-04-28T12:03:00Z"/>
                    <w:rFonts w:ascii="標楷體" w:eastAsia="標楷體" w:hAnsi="標楷體"/>
                  </w:rPr>
                </w:rPrChange>
              </w:rPr>
            </w:pPr>
            <w:ins w:id="8015" w:author="88692" w:date="2020-06-18T10:13:00Z">
              <w:del w:id="801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1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01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19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2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21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2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023" w:name="_Toc71198361"/>
            <w:bookmarkEnd w:id="8023"/>
          </w:p>
        </w:tc>
        <w:bookmarkStart w:id="8024" w:name="_Toc71198362"/>
        <w:bookmarkEnd w:id="8024"/>
      </w:tr>
      <w:tr w:rsidR="00B75363" w:rsidRPr="00B75363" w:rsidDel="009661CB" w14:paraId="7E80349D" w14:textId="24F00440" w:rsidTr="00D17183">
        <w:trPr>
          <w:trHeight w:val="291"/>
          <w:jc w:val="center"/>
          <w:ins w:id="8025" w:author="88692" w:date="2020-06-18T10:04:00Z"/>
          <w:del w:id="8026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BBD" w14:textId="1A3206FF" w:rsidR="00B75363" w:rsidRPr="00B75363" w:rsidDel="009661CB" w:rsidRDefault="00B75363" w:rsidP="00B75363">
            <w:pPr>
              <w:rPr>
                <w:ins w:id="8027" w:author="88692" w:date="2020-06-18T10:04:00Z"/>
                <w:del w:id="8028" w:author="Fegie" w:date="2021-04-28T12:03:00Z"/>
                <w:rFonts w:ascii="標楷體" w:eastAsia="標楷體" w:hAnsi="標楷體"/>
                <w:color w:val="FF0000"/>
                <w:rPrChange w:id="8029" w:author="88692" w:date="2020-06-18T10:14:00Z">
                  <w:rPr>
                    <w:ins w:id="8030" w:author="88692" w:date="2020-06-18T10:04:00Z"/>
                    <w:del w:id="803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32" w:name="_Toc71198363"/>
            <w:bookmarkEnd w:id="8032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0A9C7" w14:textId="4EE656AD" w:rsidR="00B75363" w:rsidRPr="00B75363" w:rsidDel="009661CB" w:rsidRDefault="00B75363" w:rsidP="00B75363">
            <w:pPr>
              <w:rPr>
                <w:ins w:id="8033" w:author="88692" w:date="2020-06-18T10:04:00Z"/>
                <w:del w:id="8034" w:author="Fegie" w:date="2021-04-28T12:03:00Z"/>
                <w:rFonts w:ascii="標楷體" w:eastAsia="標楷體" w:hAnsi="標楷體"/>
                <w:color w:val="FF0000"/>
                <w:rPrChange w:id="8035" w:author="88692" w:date="2020-06-18T10:14:00Z">
                  <w:rPr>
                    <w:ins w:id="8036" w:author="88692" w:date="2020-06-18T10:04:00Z"/>
                    <w:del w:id="8037" w:author="Fegie" w:date="2021-04-28T12:03:00Z"/>
                    <w:rFonts w:ascii="標楷體" w:eastAsia="標楷體" w:hAnsi="標楷體"/>
                  </w:rPr>
                </w:rPrChange>
              </w:rPr>
            </w:pPr>
            <w:ins w:id="8038" w:author="88692" w:date="2020-06-18T10:04:00Z">
              <w:del w:id="803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4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AML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4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組織</w:delText>
                </w:r>
                <w:bookmarkStart w:id="8042" w:name="_Toc71198364"/>
                <w:bookmarkEnd w:id="804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0225" w14:textId="633DCE04" w:rsidR="00B75363" w:rsidRPr="00B75363" w:rsidDel="009661CB" w:rsidRDefault="00B75363" w:rsidP="00B75363">
            <w:pPr>
              <w:rPr>
                <w:ins w:id="8043" w:author="88692" w:date="2020-06-18T10:04:00Z"/>
                <w:del w:id="8044" w:author="Fegie" w:date="2021-04-28T12:03:00Z"/>
                <w:rFonts w:ascii="標楷體" w:eastAsia="標楷體" w:hAnsi="標楷體"/>
                <w:color w:val="FF0000"/>
                <w:rPrChange w:id="8045" w:author="88692" w:date="2020-06-18T10:14:00Z">
                  <w:rPr>
                    <w:ins w:id="8046" w:author="88692" w:date="2020-06-18T10:04:00Z"/>
                    <w:del w:id="8047" w:author="Fegie" w:date="2021-04-28T12:03:00Z"/>
                    <w:rFonts w:ascii="標楷體" w:eastAsia="標楷體" w:hAnsi="標楷體"/>
                  </w:rPr>
                </w:rPrChange>
              </w:rPr>
            </w:pPr>
            <w:ins w:id="8048" w:author="88692" w:date="2020-06-18T10:04:00Z">
              <w:del w:id="804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5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X(03)</w:delText>
                </w:r>
                <w:bookmarkStart w:id="8051" w:name="_Toc71198365"/>
                <w:bookmarkEnd w:id="8051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30E3" w14:textId="5515483E" w:rsidR="00B75363" w:rsidRPr="00B75363" w:rsidDel="009661CB" w:rsidRDefault="00B75363" w:rsidP="00B75363">
            <w:pPr>
              <w:rPr>
                <w:ins w:id="8052" w:author="88692" w:date="2020-06-18T10:04:00Z"/>
                <w:del w:id="8053" w:author="Fegie" w:date="2021-04-28T12:03:00Z"/>
                <w:rFonts w:ascii="標楷體" w:eastAsia="標楷體" w:hAnsi="標楷體"/>
                <w:color w:val="FF0000"/>
                <w:rPrChange w:id="8054" w:author="88692" w:date="2020-06-18T10:14:00Z">
                  <w:rPr>
                    <w:ins w:id="8055" w:author="88692" w:date="2020-06-18T10:04:00Z"/>
                    <w:del w:id="80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57" w:name="_Toc71198366"/>
            <w:bookmarkEnd w:id="8057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6096" w14:textId="2C8155BB" w:rsidR="00B75363" w:rsidRPr="00B75363" w:rsidDel="009661CB" w:rsidRDefault="00B75363" w:rsidP="00B75363">
            <w:pPr>
              <w:rPr>
                <w:ins w:id="8058" w:author="88692" w:date="2020-06-18T10:04:00Z"/>
                <w:del w:id="8059" w:author="Fegie" w:date="2021-04-28T12:03:00Z"/>
                <w:rFonts w:ascii="標楷體" w:eastAsia="標楷體" w:hAnsi="標楷體"/>
                <w:color w:val="FF0000"/>
                <w:rPrChange w:id="8060" w:author="88692" w:date="2020-06-18T10:14:00Z">
                  <w:rPr>
                    <w:ins w:id="8061" w:author="88692" w:date="2020-06-18T10:04:00Z"/>
                    <w:del w:id="80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63" w:name="_Toc71198367"/>
            <w:bookmarkEnd w:id="8063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3888" w14:textId="78C2AD4A" w:rsidR="00B75363" w:rsidRPr="00B75363" w:rsidDel="009661CB" w:rsidRDefault="00B75363" w:rsidP="00B75363">
            <w:pPr>
              <w:rPr>
                <w:ins w:id="8064" w:author="88692" w:date="2020-06-18T10:04:00Z"/>
                <w:del w:id="8065" w:author="Fegie" w:date="2021-04-28T12:03:00Z"/>
                <w:rFonts w:ascii="標楷體" w:eastAsia="標楷體" w:hAnsi="標楷體"/>
                <w:color w:val="FF0000"/>
                <w:rPrChange w:id="8066" w:author="88692" w:date="2020-06-18T10:14:00Z">
                  <w:rPr>
                    <w:ins w:id="8067" w:author="88692" w:date="2020-06-18T10:04:00Z"/>
                    <w:del w:id="80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69" w:name="_Toc71198368"/>
            <w:bookmarkEnd w:id="8069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6B4F" w14:textId="21468AEA" w:rsidR="00B75363" w:rsidRPr="00B75363" w:rsidDel="009661CB" w:rsidRDefault="00B75363" w:rsidP="00B75363">
            <w:pPr>
              <w:rPr>
                <w:ins w:id="8070" w:author="88692" w:date="2020-06-18T10:04:00Z"/>
                <w:del w:id="8071" w:author="Fegie" w:date="2021-04-28T12:03:00Z"/>
                <w:rFonts w:ascii="標楷體" w:eastAsia="標楷體" w:hAnsi="標楷體"/>
                <w:color w:val="FF0000"/>
                <w:rPrChange w:id="8072" w:author="88692" w:date="2020-06-18T10:14:00Z">
                  <w:rPr>
                    <w:ins w:id="8073" w:author="88692" w:date="2020-06-18T10:04:00Z"/>
                    <w:del w:id="8074" w:author="Fegie" w:date="2021-04-28T12:03:00Z"/>
                    <w:rFonts w:ascii="標楷體" w:eastAsia="標楷體" w:hAnsi="標楷體"/>
                  </w:rPr>
                </w:rPrChange>
              </w:rPr>
            </w:pPr>
            <w:ins w:id="8075" w:author="88692" w:date="2020-06-18T10:14:00Z">
              <w:del w:id="807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7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078" w:name="_Toc71198369"/>
            <w:bookmarkEnd w:id="8078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8E7D" w14:textId="53D81D7C" w:rsidR="00B75363" w:rsidRPr="00B75363" w:rsidDel="009661CB" w:rsidRDefault="00B75363" w:rsidP="00B75363">
            <w:pPr>
              <w:rPr>
                <w:ins w:id="8079" w:author="88692" w:date="2020-06-18T10:04:00Z"/>
                <w:del w:id="8080" w:author="Fegie" w:date="2021-04-28T12:03:00Z"/>
                <w:rFonts w:ascii="標楷體" w:eastAsia="標楷體" w:hAnsi="標楷體"/>
                <w:color w:val="FF0000"/>
                <w:rPrChange w:id="8081" w:author="88692" w:date="2020-06-18T10:14:00Z">
                  <w:rPr>
                    <w:ins w:id="8082" w:author="88692" w:date="2020-06-18T10:04:00Z"/>
                    <w:del w:id="8083" w:author="Fegie" w:date="2021-04-28T12:03:00Z"/>
                    <w:rFonts w:ascii="標楷體" w:eastAsia="標楷體" w:hAnsi="標楷體"/>
                  </w:rPr>
                </w:rPrChange>
              </w:rPr>
            </w:pPr>
            <w:ins w:id="8084" w:author="88692" w:date="2020-06-18T10:13:00Z">
              <w:del w:id="808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8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08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8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8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9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9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092" w:name="_Toc71198370"/>
            <w:bookmarkEnd w:id="8092"/>
          </w:p>
        </w:tc>
        <w:bookmarkStart w:id="8093" w:name="_Toc71198371"/>
        <w:bookmarkEnd w:id="8093"/>
      </w:tr>
      <w:tr w:rsidR="00B75363" w:rsidRPr="00B75363" w:rsidDel="009661CB" w14:paraId="6583F746" w14:textId="336BBF93" w:rsidTr="00D17183">
        <w:trPr>
          <w:trHeight w:val="291"/>
          <w:jc w:val="center"/>
          <w:ins w:id="8094" w:author="88692" w:date="2020-06-18T10:04:00Z"/>
          <w:del w:id="8095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57C2" w14:textId="26DFDBCD" w:rsidR="00B75363" w:rsidRPr="00B75363" w:rsidDel="009661CB" w:rsidRDefault="00B75363" w:rsidP="00B75363">
            <w:pPr>
              <w:rPr>
                <w:ins w:id="8096" w:author="88692" w:date="2020-06-18T10:04:00Z"/>
                <w:del w:id="8097" w:author="Fegie" w:date="2021-04-28T12:03:00Z"/>
                <w:rFonts w:ascii="標楷體" w:eastAsia="標楷體" w:hAnsi="標楷體"/>
                <w:color w:val="FF0000"/>
                <w:rPrChange w:id="8098" w:author="88692" w:date="2020-06-18T10:14:00Z">
                  <w:rPr>
                    <w:ins w:id="8099" w:author="88692" w:date="2020-06-18T10:04:00Z"/>
                    <w:del w:id="81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01" w:name="_Toc71198372"/>
            <w:bookmarkEnd w:id="8101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67689" w14:textId="1CCF1C7E" w:rsidR="00B75363" w:rsidRPr="00B75363" w:rsidDel="009661CB" w:rsidRDefault="00B75363" w:rsidP="00B75363">
            <w:pPr>
              <w:rPr>
                <w:ins w:id="8102" w:author="88692" w:date="2020-06-18T10:04:00Z"/>
                <w:del w:id="8103" w:author="Fegie" w:date="2021-04-28T12:03:00Z"/>
                <w:rFonts w:ascii="標楷體" w:eastAsia="標楷體" w:hAnsi="標楷體"/>
                <w:color w:val="FF0000"/>
                <w:rPrChange w:id="8104" w:author="88692" w:date="2020-06-18T10:14:00Z">
                  <w:rPr>
                    <w:ins w:id="8105" w:author="88692" w:date="2020-06-18T10:04:00Z"/>
                    <w:del w:id="8106" w:author="Fegie" w:date="2021-04-28T12:03:00Z"/>
                    <w:rFonts w:ascii="標楷體" w:eastAsia="標楷體" w:hAnsi="標楷體"/>
                  </w:rPr>
                </w:rPrChange>
              </w:rPr>
            </w:pPr>
            <w:ins w:id="8107" w:author="88692" w:date="2020-06-18T10:04:00Z">
              <w:del w:id="810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0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原住民姓名</w:delText>
                </w:r>
                <w:bookmarkStart w:id="8110" w:name="_Toc71198373"/>
                <w:bookmarkEnd w:id="8110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1D11" w14:textId="12C52598" w:rsidR="00B75363" w:rsidRPr="00B75363" w:rsidDel="009661CB" w:rsidRDefault="00B75363" w:rsidP="00B75363">
            <w:pPr>
              <w:rPr>
                <w:ins w:id="8111" w:author="88692" w:date="2020-06-18T10:04:00Z"/>
                <w:del w:id="8112" w:author="Fegie" w:date="2021-04-28T12:03:00Z"/>
                <w:rFonts w:ascii="標楷體" w:eastAsia="標楷體" w:hAnsi="標楷體"/>
                <w:color w:val="FF0000"/>
                <w:rPrChange w:id="8113" w:author="88692" w:date="2020-06-18T10:14:00Z">
                  <w:rPr>
                    <w:ins w:id="8114" w:author="88692" w:date="2020-06-18T10:04:00Z"/>
                    <w:del w:id="8115" w:author="Fegie" w:date="2021-04-28T12:03:00Z"/>
                    <w:rFonts w:ascii="標楷體" w:eastAsia="標楷體" w:hAnsi="標楷體"/>
                  </w:rPr>
                </w:rPrChange>
              </w:rPr>
            </w:pPr>
            <w:ins w:id="8116" w:author="88692" w:date="2020-06-18T10:04:00Z">
              <w:del w:id="811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11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X(100)</w:delText>
                </w:r>
                <w:bookmarkStart w:id="8119" w:name="_Toc71198374"/>
                <w:bookmarkEnd w:id="8119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DF0F7" w14:textId="303FF0CA" w:rsidR="00B75363" w:rsidRPr="00B75363" w:rsidDel="009661CB" w:rsidRDefault="00B75363" w:rsidP="00B75363">
            <w:pPr>
              <w:rPr>
                <w:ins w:id="8120" w:author="88692" w:date="2020-06-18T10:04:00Z"/>
                <w:del w:id="8121" w:author="Fegie" w:date="2021-04-28T12:03:00Z"/>
                <w:rFonts w:ascii="標楷體" w:eastAsia="標楷體" w:hAnsi="標楷體"/>
                <w:color w:val="FF0000"/>
                <w:rPrChange w:id="8122" w:author="88692" w:date="2020-06-18T10:14:00Z">
                  <w:rPr>
                    <w:ins w:id="8123" w:author="88692" w:date="2020-06-18T10:04:00Z"/>
                    <w:del w:id="81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25" w:name="_Toc71198375"/>
            <w:bookmarkEnd w:id="8125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FAC4" w14:textId="2005548B" w:rsidR="00B75363" w:rsidRPr="00B75363" w:rsidDel="009661CB" w:rsidRDefault="00B75363" w:rsidP="00B75363">
            <w:pPr>
              <w:rPr>
                <w:ins w:id="8126" w:author="88692" w:date="2020-06-18T10:04:00Z"/>
                <w:del w:id="8127" w:author="Fegie" w:date="2021-04-28T12:03:00Z"/>
                <w:rFonts w:ascii="標楷體" w:eastAsia="標楷體" w:hAnsi="標楷體"/>
                <w:color w:val="FF0000"/>
                <w:rPrChange w:id="8128" w:author="88692" w:date="2020-06-18T10:14:00Z">
                  <w:rPr>
                    <w:ins w:id="8129" w:author="88692" w:date="2020-06-18T10:04:00Z"/>
                    <w:del w:id="81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31" w:name="_Toc71198376"/>
            <w:bookmarkEnd w:id="8131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EC2C" w14:textId="07892633" w:rsidR="00B75363" w:rsidRPr="00B75363" w:rsidDel="009661CB" w:rsidRDefault="00B75363" w:rsidP="00B75363">
            <w:pPr>
              <w:rPr>
                <w:ins w:id="8132" w:author="88692" w:date="2020-06-18T10:04:00Z"/>
                <w:del w:id="8133" w:author="Fegie" w:date="2021-04-28T12:03:00Z"/>
                <w:rFonts w:ascii="標楷體" w:eastAsia="標楷體" w:hAnsi="標楷體"/>
                <w:color w:val="FF0000"/>
                <w:rPrChange w:id="8134" w:author="88692" w:date="2020-06-18T10:14:00Z">
                  <w:rPr>
                    <w:ins w:id="8135" w:author="88692" w:date="2020-06-18T10:04:00Z"/>
                    <w:del w:id="81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37" w:name="_Toc71198377"/>
            <w:bookmarkEnd w:id="8137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2BF4" w14:textId="7E518E1B" w:rsidR="00B75363" w:rsidRPr="00B75363" w:rsidDel="009661CB" w:rsidRDefault="00B75363" w:rsidP="00B75363">
            <w:pPr>
              <w:rPr>
                <w:ins w:id="8138" w:author="88692" w:date="2020-06-18T10:04:00Z"/>
                <w:del w:id="8139" w:author="Fegie" w:date="2021-04-28T12:03:00Z"/>
                <w:rFonts w:ascii="標楷體" w:eastAsia="標楷體" w:hAnsi="標楷體"/>
                <w:color w:val="FF0000"/>
                <w:rPrChange w:id="8140" w:author="88692" w:date="2020-06-18T10:14:00Z">
                  <w:rPr>
                    <w:ins w:id="8141" w:author="88692" w:date="2020-06-18T10:04:00Z"/>
                    <w:del w:id="8142" w:author="Fegie" w:date="2021-04-28T12:03:00Z"/>
                    <w:rFonts w:ascii="標楷體" w:eastAsia="標楷體" w:hAnsi="標楷體"/>
                  </w:rPr>
                </w:rPrChange>
              </w:rPr>
            </w:pPr>
            <w:ins w:id="8143" w:author="88692" w:date="2020-06-18T10:14:00Z">
              <w:del w:id="814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14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146" w:name="_Toc71198378"/>
            <w:bookmarkEnd w:id="8146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EC8F" w14:textId="41E61977" w:rsidR="00B75363" w:rsidRPr="00B75363" w:rsidDel="009661CB" w:rsidRDefault="00B75363" w:rsidP="00B75363">
            <w:pPr>
              <w:rPr>
                <w:ins w:id="8147" w:author="88692" w:date="2020-06-18T10:04:00Z"/>
                <w:del w:id="8148" w:author="Fegie" w:date="2021-04-28T12:03:00Z"/>
                <w:rFonts w:ascii="標楷體" w:eastAsia="標楷體" w:hAnsi="標楷體"/>
                <w:color w:val="FF0000"/>
                <w:rPrChange w:id="8149" w:author="88692" w:date="2020-06-18T10:14:00Z">
                  <w:rPr>
                    <w:ins w:id="8150" w:author="88692" w:date="2020-06-18T10:04:00Z"/>
                    <w:del w:id="8151" w:author="Fegie" w:date="2021-04-28T12:03:00Z"/>
                    <w:rFonts w:ascii="標楷體" w:eastAsia="標楷體" w:hAnsi="標楷體"/>
                  </w:rPr>
                </w:rPrChange>
              </w:rPr>
            </w:pPr>
            <w:ins w:id="8152" w:author="88692" w:date="2020-06-18T10:13:00Z">
              <w:del w:id="815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5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15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5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5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5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5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160" w:name="_Toc71198379"/>
            <w:bookmarkEnd w:id="8160"/>
          </w:p>
        </w:tc>
        <w:bookmarkStart w:id="8161" w:name="_Toc71198380"/>
        <w:bookmarkEnd w:id="8161"/>
      </w:tr>
    </w:tbl>
    <w:p w14:paraId="0DC44CA3" w14:textId="47A13FF8" w:rsidR="00252F5F" w:rsidRPr="009B2BD3" w:rsidDel="009661CB" w:rsidRDefault="00252F5F" w:rsidP="00252F5F">
      <w:pPr>
        <w:rPr>
          <w:del w:id="8162" w:author="Fegie" w:date="2021-04-28T12:03:00Z"/>
          <w:rFonts w:ascii="標楷體" w:eastAsia="標楷體" w:hAnsi="標楷體"/>
        </w:rPr>
      </w:pPr>
      <w:bookmarkStart w:id="8163" w:name="_Toc71198381"/>
      <w:bookmarkEnd w:id="8163"/>
    </w:p>
    <w:p w14:paraId="3EBCC695" w14:textId="10B270E8" w:rsidR="00087B9A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8164" w:author="Fegie" w:date="2021-04-28T12:03:00Z"/>
          <w:rFonts w:hAnsi="標楷體"/>
        </w:rPr>
      </w:pPr>
      <w:del w:id="8165" w:author="Fegie" w:date="2021-04-28T12:03:00Z">
        <w:r w:rsidRPr="009B2BD3" w:rsidDel="009661CB">
          <w:rPr>
            <w:rFonts w:hAnsi="標楷體"/>
          </w:rPr>
          <w:br w:type="page"/>
        </w:r>
        <w:r w:rsidR="00087B9A" w:rsidRPr="009B2BD3" w:rsidDel="009661CB">
          <w:rPr>
            <w:rFonts w:hAnsi="標楷體" w:hint="eastAsia"/>
          </w:rPr>
          <w:delText>L1104</w:delText>
        </w:r>
        <w:r w:rsidR="00087B9A" w:rsidRPr="009B2BD3" w:rsidDel="009661CB">
          <w:rPr>
            <w:rFonts w:hAnsi="標楷體"/>
          </w:rPr>
          <w:delText xml:space="preserve"> </w:delText>
        </w:r>
        <w:r w:rsidR="008F008B" w:rsidRPr="009B2BD3" w:rsidDel="009661CB">
          <w:rPr>
            <w:rFonts w:hAnsi="標楷體" w:hint="eastAsia"/>
          </w:rPr>
          <w:delText>顧客基本資料變更-法人</w:delText>
        </w:r>
      </w:del>
    </w:p>
    <w:p w14:paraId="6B1B12E6" w14:textId="7265B1EB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166" w:author="Fegie" w:date="2021-04-28T12:03:00Z"/>
          <w:rFonts w:hAnsi="標楷體"/>
        </w:rPr>
        <w:pPrChange w:id="8167" w:author="Fegie" w:date="2021-04-28T12:03:00Z">
          <w:pPr>
            <w:pStyle w:val="a"/>
          </w:pPr>
        </w:pPrChange>
      </w:pPr>
      <w:del w:id="8168" w:author="Fegie" w:date="2021-04-28T12:03:00Z">
        <w:r w:rsidRPr="009B2BD3" w:rsidDel="009661CB">
          <w:rPr>
            <w:rFonts w:hAnsi="標楷體"/>
          </w:rPr>
          <w:delText>功能說明</w:delText>
        </w:r>
        <w:bookmarkStart w:id="8169" w:name="_Toc71198382"/>
        <w:bookmarkEnd w:id="816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87B9A" w:rsidRPr="009B2BD3" w:rsidDel="009661CB" w14:paraId="3385AA1F" w14:textId="20C59C0E" w:rsidTr="000F4BD9">
        <w:trPr>
          <w:trHeight w:val="277"/>
          <w:del w:id="817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B0FA6B" w14:textId="6DF6D35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71" w:author="Fegie" w:date="2021-04-28T12:03:00Z"/>
                <w:rFonts w:hAnsi="標楷體"/>
              </w:rPr>
              <w:pPrChange w:id="8172" w:author="Fegie" w:date="2021-04-28T12:03:00Z">
                <w:pPr/>
              </w:pPrChange>
            </w:pPr>
            <w:del w:id="8173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8174" w:name="_Toc71198383"/>
              <w:bookmarkEnd w:id="817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838DE7" w14:textId="56B3008A" w:rsidR="00087B9A" w:rsidRPr="009B2BD3" w:rsidDel="009661CB" w:rsidRDefault="008F008B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75" w:author="Fegie" w:date="2021-04-28T12:03:00Z"/>
                <w:rFonts w:hAnsi="標楷體"/>
              </w:rPr>
              <w:pPrChange w:id="8176" w:author="Fegie" w:date="2021-04-28T12:03:00Z">
                <w:pPr/>
              </w:pPrChange>
            </w:pPr>
            <w:del w:id="8177" w:author="Fegie" w:date="2021-04-28T12:03:00Z">
              <w:r w:rsidRPr="009B2BD3" w:rsidDel="009661CB">
                <w:rPr>
                  <w:rFonts w:hAnsi="標楷體" w:hint="eastAsia"/>
                </w:rPr>
                <w:delText>顧客基本資料變更-法人</w:delText>
              </w:r>
              <w:bookmarkStart w:id="8178" w:name="_Toc71198384"/>
              <w:bookmarkEnd w:id="8178"/>
            </w:del>
          </w:p>
          <w:p w14:paraId="39E77EC8" w14:textId="291AB6F6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79" w:author="Fegie" w:date="2021-04-28T12:03:00Z"/>
                <w:rFonts w:hAnsi="標楷體"/>
              </w:rPr>
              <w:pPrChange w:id="8180" w:author="Fegie" w:date="2021-04-28T12:03:00Z">
                <w:pPr/>
              </w:pPrChange>
            </w:pPr>
            <w:del w:id="8181" w:author="Fegie" w:date="2021-04-28T12:03:00Z">
              <w:r w:rsidRPr="009B2BD3" w:rsidDel="009661CB">
                <w:rPr>
                  <w:rFonts w:hAnsi="標楷體" w:hint="eastAsia"/>
                </w:rPr>
                <w:delText>必須是顧客主檔已建立之法人資料</w:delText>
              </w:r>
              <w:bookmarkStart w:id="8182" w:name="_Toc71198385"/>
              <w:bookmarkEnd w:id="8182"/>
            </w:del>
          </w:p>
          <w:p w14:paraId="00F78A6A" w14:textId="00E9B4B1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83" w:author="Fegie" w:date="2021-04-28T12:03:00Z"/>
                <w:rFonts w:hAnsi="標楷體"/>
                <w:color w:val="FF0000"/>
              </w:rPr>
              <w:pPrChange w:id="8184" w:author="Fegie" w:date="2021-04-28T12:03:00Z">
                <w:pPr/>
              </w:pPrChange>
            </w:pPr>
            <w:bookmarkStart w:id="8185" w:name="_Toc71198386"/>
            <w:bookmarkEnd w:id="8185"/>
          </w:p>
        </w:tc>
        <w:bookmarkStart w:id="8186" w:name="_Toc71198387"/>
        <w:bookmarkEnd w:id="8186"/>
      </w:tr>
      <w:tr w:rsidR="00087B9A" w:rsidRPr="009B2BD3" w:rsidDel="009661CB" w14:paraId="63CDFA28" w14:textId="2F48E3F5" w:rsidTr="000F4BD9">
        <w:trPr>
          <w:trHeight w:val="277"/>
          <w:del w:id="818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DC4826" w14:textId="289EE123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88" w:author="Fegie" w:date="2021-04-28T12:03:00Z"/>
                <w:rFonts w:hAnsi="標楷體"/>
              </w:rPr>
              <w:pPrChange w:id="8189" w:author="Fegie" w:date="2021-04-28T12:03:00Z">
                <w:pPr/>
              </w:pPrChange>
            </w:pPr>
            <w:del w:id="8190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8191" w:name="_Toc71198388"/>
              <w:bookmarkEnd w:id="819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C89377" w14:textId="722FCFEE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92" w:author="Fegie" w:date="2021-04-28T12:03:00Z"/>
                <w:rFonts w:hAnsi="標楷體"/>
              </w:rPr>
              <w:pPrChange w:id="8193" w:author="Fegie" w:date="2021-04-28T12:03:00Z">
                <w:pPr/>
              </w:pPrChange>
            </w:pPr>
            <w:bookmarkStart w:id="8194" w:name="_Toc71198389"/>
            <w:bookmarkEnd w:id="8194"/>
          </w:p>
        </w:tc>
        <w:bookmarkStart w:id="8195" w:name="_Toc71198390"/>
        <w:bookmarkEnd w:id="8195"/>
      </w:tr>
      <w:tr w:rsidR="00087B9A" w:rsidRPr="009B2BD3" w:rsidDel="009661CB" w14:paraId="4A2E0EDC" w14:textId="4254CEE6" w:rsidTr="000F4BD9">
        <w:trPr>
          <w:trHeight w:val="773"/>
          <w:del w:id="819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2C262" w14:textId="5E351AD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97" w:author="Fegie" w:date="2021-04-28T12:03:00Z"/>
                <w:rFonts w:hAnsi="標楷體"/>
              </w:rPr>
              <w:pPrChange w:id="8198" w:author="Fegie" w:date="2021-04-28T12:03:00Z">
                <w:pPr/>
              </w:pPrChange>
            </w:pPr>
            <w:del w:id="8199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8200" w:name="_Toc71198391"/>
              <w:bookmarkEnd w:id="820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E82DB3" w14:textId="3653A7B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01" w:author="Fegie" w:date="2021-04-28T12:03:00Z"/>
                <w:rFonts w:hAnsi="標楷體"/>
              </w:rPr>
              <w:pPrChange w:id="8202" w:author="Fegie" w:date="2021-04-28T12:03:00Z">
                <w:pPr/>
              </w:pPrChange>
            </w:pPr>
            <w:bookmarkStart w:id="8203" w:name="_Toc71198392"/>
            <w:bookmarkEnd w:id="8203"/>
          </w:p>
        </w:tc>
        <w:bookmarkStart w:id="8204" w:name="_Toc71198393"/>
        <w:bookmarkEnd w:id="8204"/>
      </w:tr>
      <w:tr w:rsidR="00087B9A" w:rsidRPr="009B2BD3" w:rsidDel="009661CB" w14:paraId="07686146" w14:textId="04997E6B" w:rsidTr="000F4BD9">
        <w:trPr>
          <w:trHeight w:val="321"/>
          <w:del w:id="820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CD7CD" w14:textId="628B500B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06" w:author="Fegie" w:date="2021-04-28T12:03:00Z"/>
                <w:rFonts w:hAnsi="標楷體"/>
              </w:rPr>
              <w:pPrChange w:id="8207" w:author="Fegie" w:date="2021-04-28T12:03:00Z">
                <w:pPr/>
              </w:pPrChange>
            </w:pPr>
            <w:del w:id="8208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8209" w:name="_Toc71198394"/>
              <w:bookmarkEnd w:id="820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EFB10E" w14:textId="158AB04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10" w:author="Fegie" w:date="2021-04-28T12:03:00Z"/>
                <w:rFonts w:hAnsi="標楷體"/>
              </w:rPr>
              <w:pPrChange w:id="8211" w:author="Fegie" w:date="2021-04-28T12:03:00Z">
                <w:pPr/>
              </w:pPrChange>
            </w:pPr>
            <w:bookmarkStart w:id="8212" w:name="_Toc71198395"/>
            <w:bookmarkEnd w:id="8212"/>
          </w:p>
        </w:tc>
        <w:bookmarkStart w:id="8213" w:name="_Toc71198396"/>
        <w:bookmarkEnd w:id="8213"/>
      </w:tr>
      <w:tr w:rsidR="00087B9A" w:rsidRPr="009B2BD3" w:rsidDel="009661CB" w14:paraId="75260D75" w14:textId="1EAF709D" w:rsidTr="000F4BD9">
        <w:trPr>
          <w:trHeight w:val="1311"/>
          <w:del w:id="821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685F38" w14:textId="2BB6E294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15" w:author="Fegie" w:date="2021-04-28T12:03:00Z"/>
                <w:rFonts w:hAnsi="標楷體"/>
              </w:rPr>
              <w:pPrChange w:id="8216" w:author="Fegie" w:date="2021-04-28T12:03:00Z">
                <w:pPr/>
              </w:pPrChange>
            </w:pPr>
            <w:del w:id="8217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8218" w:name="_Toc71198397"/>
              <w:bookmarkEnd w:id="821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19C84E" w14:textId="221F1D3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19" w:author="Fegie" w:date="2021-04-28T12:03:00Z"/>
                <w:rFonts w:hAnsi="標楷體"/>
              </w:rPr>
              <w:pPrChange w:id="8220" w:author="Fegie" w:date="2021-04-28T12:03:00Z">
                <w:pPr/>
              </w:pPrChange>
            </w:pPr>
            <w:bookmarkStart w:id="8221" w:name="_Toc71198398"/>
            <w:bookmarkEnd w:id="8221"/>
          </w:p>
        </w:tc>
        <w:bookmarkStart w:id="8222" w:name="_Toc71198399"/>
        <w:bookmarkEnd w:id="8222"/>
      </w:tr>
      <w:tr w:rsidR="00087B9A" w:rsidRPr="009B2BD3" w:rsidDel="009661CB" w14:paraId="1E24DB20" w14:textId="67E9F744" w:rsidTr="000F4BD9">
        <w:trPr>
          <w:trHeight w:val="278"/>
          <w:del w:id="822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F3963" w14:textId="04127879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24" w:author="Fegie" w:date="2021-04-28T12:03:00Z"/>
                <w:rFonts w:hAnsi="標楷體"/>
              </w:rPr>
              <w:pPrChange w:id="8225" w:author="Fegie" w:date="2021-04-28T12:03:00Z">
                <w:pPr/>
              </w:pPrChange>
            </w:pPr>
            <w:del w:id="8226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8227" w:name="_Toc71198400"/>
              <w:bookmarkEnd w:id="822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A97CC8" w14:textId="53A47A05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28" w:author="Fegie" w:date="2021-04-28T12:03:00Z"/>
                <w:rFonts w:hAnsi="標楷體"/>
              </w:rPr>
              <w:pPrChange w:id="8229" w:author="Fegie" w:date="2021-04-28T12:03:00Z">
                <w:pPr/>
              </w:pPrChange>
            </w:pPr>
            <w:bookmarkStart w:id="8230" w:name="_Toc71198401"/>
            <w:bookmarkEnd w:id="8230"/>
          </w:p>
        </w:tc>
        <w:bookmarkStart w:id="8231" w:name="_Toc71198402"/>
        <w:bookmarkEnd w:id="8231"/>
      </w:tr>
      <w:tr w:rsidR="00087B9A" w:rsidRPr="009B2BD3" w:rsidDel="009661CB" w14:paraId="7CFBB2F4" w14:textId="2080B120" w:rsidTr="000F4BD9">
        <w:trPr>
          <w:trHeight w:val="358"/>
          <w:del w:id="823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F725A2" w14:textId="7E73B8D4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33" w:author="Fegie" w:date="2021-04-28T12:03:00Z"/>
                <w:rFonts w:hAnsi="標楷體"/>
              </w:rPr>
              <w:pPrChange w:id="8234" w:author="Fegie" w:date="2021-04-28T12:03:00Z">
                <w:pPr/>
              </w:pPrChange>
            </w:pPr>
            <w:del w:id="8235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8236" w:name="_Toc71198403"/>
              <w:bookmarkEnd w:id="823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6B6482" w14:textId="3886A55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37" w:author="Fegie" w:date="2021-04-28T12:03:00Z"/>
                <w:rFonts w:hAnsi="標楷體"/>
              </w:rPr>
              <w:pPrChange w:id="8238" w:author="Fegie" w:date="2021-04-28T12:03:00Z">
                <w:pPr/>
              </w:pPrChange>
            </w:pPr>
            <w:bookmarkStart w:id="8239" w:name="_Toc71198404"/>
            <w:bookmarkEnd w:id="8239"/>
          </w:p>
        </w:tc>
        <w:bookmarkStart w:id="8240" w:name="_Toc71198405"/>
        <w:bookmarkEnd w:id="8240"/>
      </w:tr>
      <w:tr w:rsidR="00087B9A" w:rsidRPr="009B2BD3" w:rsidDel="009661CB" w14:paraId="3B8EEB70" w14:textId="13F5364E" w:rsidTr="000F4BD9">
        <w:trPr>
          <w:trHeight w:val="278"/>
          <w:del w:id="824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0D31C6" w14:textId="41A35D79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2" w:author="Fegie" w:date="2021-04-28T12:03:00Z"/>
                <w:rFonts w:hAnsi="標楷體"/>
              </w:rPr>
              <w:pPrChange w:id="8243" w:author="Fegie" w:date="2021-04-28T12:03:00Z">
                <w:pPr/>
              </w:pPrChange>
            </w:pPr>
            <w:del w:id="8244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8245" w:name="_Toc71198406"/>
              <w:bookmarkEnd w:id="82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3B71F1" w14:textId="3345B31D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6" w:author="Fegie" w:date="2021-04-28T12:03:00Z"/>
                <w:rFonts w:hAnsi="標楷體"/>
              </w:rPr>
              <w:pPrChange w:id="8247" w:author="Fegie" w:date="2021-04-28T12:03:00Z">
                <w:pPr/>
              </w:pPrChange>
            </w:pPr>
            <w:bookmarkStart w:id="8248" w:name="_Toc71198407"/>
            <w:bookmarkEnd w:id="8248"/>
          </w:p>
        </w:tc>
        <w:bookmarkStart w:id="8249" w:name="_Toc71198408"/>
        <w:bookmarkEnd w:id="8249"/>
      </w:tr>
    </w:tbl>
    <w:p w14:paraId="74EB0D10" w14:textId="41310ED9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50" w:author="Fegie" w:date="2021-04-28T12:03:00Z"/>
          <w:rFonts w:hAnsi="標楷體"/>
        </w:rPr>
        <w:pPrChange w:id="8251" w:author="Fegie" w:date="2021-04-28T12:03:00Z">
          <w:pPr/>
        </w:pPrChange>
      </w:pPr>
      <w:bookmarkStart w:id="8252" w:name="_Toc71198409"/>
      <w:bookmarkEnd w:id="8252"/>
    </w:p>
    <w:p w14:paraId="786115CC" w14:textId="121383BC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53" w:author="Fegie" w:date="2021-04-28T12:03:00Z"/>
          <w:rFonts w:hAnsi="標楷體"/>
        </w:rPr>
        <w:pPrChange w:id="8254" w:author="Fegie" w:date="2021-04-28T12:03:00Z">
          <w:pPr/>
        </w:pPrChange>
      </w:pPr>
      <w:bookmarkStart w:id="8255" w:name="_Toc71198410"/>
      <w:bookmarkEnd w:id="8255"/>
    </w:p>
    <w:p w14:paraId="3F8E1E08" w14:textId="11B1822A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56" w:author="Fegie" w:date="2021-04-28T12:03:00Z"/>
          <w:rFonts w:hAnsi="標楷體"/>
        </w:rPr>
        <w:pPrChange w:id="8257" w:author="Fegie" w:date="2021-04-28T12:03:00Z">
          <w:pPr/>
        </w:pPrChange>
      </w:pPr>
      <w:bookmarkStart w:id="8258" w:name="_Toc71198411"/>
      <w:bookmarkEnd w:id="8258"/>
    </w:p>
    <w:p w14:paraId="4A22FA8A" w14:textId="61DB47F1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59" w:author="Fegie" w:date="2021-04-28T12:03:00Z"/>
          <w:rFonts w:hAnsi="標楷體"/>
        </w:rPr>
        <w:pPrChange w:id="8260" w:author="Fegie" w:date="2021-04-28T12:03:00Z">
          <w:pPr/>
        </w:pPrChange>
      </w:pPr>
      <w:bookmarkStart w:id="8261" w:name="_Toc71198412"/>
      <w:bookmarkEnd w:id="8261"/>
    </w:p>
    <w:p w14:paraId="3AF24D9C" w14:textId="3463DBB7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62" w:author="Fegie" w:date="2021-04-28T12:03:00Z"/>
          <w:rFonts w:hAnsi="標楷體"/>
        </w:rPr>
        <w:pPrChange w:id="8263" w:author="Fegie" w:date="2021-04-28T12:03:00Z">
          <w:pPr/>
        </w:pPrChange>
      </w:pPr>
      <w:bookmarkStart w:id="8264" w:name="_Toc71198413"/>
      <w:bookmarkEnd w:id="8264"/>
    </w:p>
    <w:p w14:paraId="7C982C77" w14:textId="75F0DC49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65" w:author="Fegie" w:date="2021-04-28T12:03:00Z"/>
          <w:rFonts w:hAnsi="標楷體"/>
        </w:rPr>
        <w:pPrChange w:id="8266" w:author="Fegie" w:date="2021-04-28T12:03:00Z">
          <w:pPr/>
        </w:pPrChange>
      </w:pPr>
      <w:bookmarkStart w:id="8267" w:name="_Toc71198414"/>
      <w:bookmarkEnd w:id="8267"/>
    </w:p>
    <w:p w14:paraId="74EEC66A" w14:textId="343FD06F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68" w:author="Fegie" w:date="2021-04-28T12:03:00Z"/>
          <w:rFonts w:hAnsi="標楷體"/>
        </w:rPr>
        <w:pPrChange w:id="8269" w:author="Fegie" w:date="2021-04-28T12:03:00Z">
          <w:pPr/>
        </w:pPrChange>
      </w:pPr>
      <w:bookmarkStart w:id="8270" w:name="_Toc71198415"/>
      <w:bookmarkEnd w:id="8270"/>
    </w:p>
    <w:p w14:paraId="073ED403" w14:textId="27DB78EE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71" w:author="Fegie" w:date="2021-04-28T12:03:00Z"/>
          <w:rFonts w:hAnsi="標楷體"/>
        </w:rPr>
        <w:pPrChange w:id="8272" w:author="Fegie" w:date="2021-04-28T12:03:00Z">
          <w:pPr/>
        </w:pPrChange>
      </w:pPr>
      <w:del w:id="8273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1058222D" w14:textId="466F22FD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74" w:author="Fegie" w:date="2021-04-28T12:03:00Z"/>
          <w:rFonts w:hAnsi="標楷體"/>
        </w:rPr>
        <w:pPrChange w:id="8275" w:author="Fegie" w:date="2021-04-28T12:03:00Z">
          <w:pPr>
            <w:pStyle w:val="a"/>
          </w:pPr>
        </w:pPrChange>
      </w:pPr>
      <w:del w:id="8276" w:author="Fegie" w:date="2021-04-28T12:03:00Z">
        <w:r w:rsidRPr="009B2BD3" w:rsidDel="009661CB">
          <w:rPr>
            <w:rFonts w:hAnsi="標楷體"/>
          </w:rPr>
          <w:delText>UI畫面</w:delText>
        </w:r>
        <w:bookmarkStart w:id="8277" w:name="_Toc71198416"/>
        <w:bookmarkEnd w:id="8277"/>
      </w:del>
    </w:p>
    <w:p w14:paraId="2023DCD6" w14:textId="3AD45859" w:rsidR="003F2C32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78" w:author="Fegie" w:date="2021-04-28T12:03:00Z"/>
          <w:rFonts w:hAnsi="標楷體"/>
          <w:sz w:val="20"/>
          <w:szCs w:val="24"/>
        </w:rPr>
        <w:pPrChange w:id="8279" w:author="Fegie" w:date="2021-04-28T12:03:00Z">
          <w:pPr>
            <w:pStyle w:val="42"/>
            <w:spacing w:after="72"/>
            <w:ind w:left="1133"/>
          </w:pPr>
        </w:pPrChange>
      </w:pPr>
      <w:del w:id="8280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8281" w:name="_Toc71198417"/>
        <w:bookmarkEnd w:id="8281"/>
      </w:del>
    </w:p>
    <w:p w14:paraId="1ADBB1F8" w14:textId="7555A179" w:rsidR="003F2C32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8282" w:author="Fegie" w:date="2021-04-28T12:03:00Z"/>
          <w:rFonts w:hAnsi="標楷體"/>
          <w:sz w:val="20"/>
        </w:rPr>
        <w:pPrChange w:id="8283" w:author="Fegie" w:date="2021-04-28T12:03:00Z">
          <w:pPr>
            <w:pStyle w:val="42"/>
            <w:spacing w:after="72"/>
            <w:ind w:leftChars="0" w:left="0"/>
          </w:pPr>
        </w:pPrChange>
      </w:pPr>
      <w:del w:id="8284" w:author="Fegie" w:date="2021-04-28T12:03:00Z">
        <w:r w:rsidRPr="009B2BD3" w:rsidDel="009661CB">
          <w:rPr>
            <w:rFonts w:hAnsi="標楷體" w:hint="eastAsia"/>
            <w:noProof/>
            <w:sz w:val="20"/>
          </w:rPr>
          <w:drawing>
            <wp:inline distT="0" distB="0" distL="0" distR="0" wp14:anchorId="7ABCA2B9" wp14:editId="31BB9CC7">
              <wp:extent cx="6508750" cy="3327400"/>
              <wp:effectExtent l="0" t="0" r="6350" b="6350"/>
              <wp:docPr id="13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08750" cy="332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8285" w:name="_Toc71198418"/>
        <w:bookmarkEnd w:id="8285"/>
      </w:del>
    </w:p>
    <w:p w14:paraId="794741B8" w14:textId="44E8DAA9" w:rsidR="003F2C32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8286" w:author="Fegie" w:date="2021-04-28T12:03:00Z"/>
          <w:rFonts w:hAnsi="標楷體"/>
          <w:sz w:val="20"/>
          <w:szCs w:val="24"/>
        </w:rPr>
        <w:pPrChange w:id="8287" w:author="Fegie" w:date="2021-04-28T12:03:00Z">
          <w:pPr>
            <w:pStyle w:val="42"/>
            <w:spacing w:after="72"/>
            <w:ind w:leftChars="0" w:left="0"/>
          </w:pPr>
        </w:pPrChange>
      </w:pPr>
      <w:del w:id="8288" w:author="Fegie" w:date="2021-04-28T12:03:00Z">
        <w:r w:rsidRPr="009B2BD3" w:rsidDel="009661CB">
          <w:rPr>
            <w:rFonts w:hAnsi="標楷體"/>
            <w:noProof/>
            <w:sz w:val="20"/>
          </w:rPr>
          <w:drawing>
            <wp:inline distT="0" distB="0" distL="0" distR="0" wp14:anchorId="057A44A8" wp14:editId="3EA883A6">
              <wp:extent cx="6508750" cy="2082800"/>
              <wp:effectExtent l="0" t="0" r="6350" b="0"/>
              <wp:docPr id="14" name="圖片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08750" cy="2082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8289" w:name="_Toc71198419"/>
        <w:bookmarkEnd w:id="8289"/>
      </w:del>
    </w:p>
    <w:p w14:paraId="3DB12CC0" w14:textId="1553592C" w:rsidR="00087B9A" w:rsidRPr="009B2BD3" w:rsidDel="009661CB" w:rsidRDefault="00A4784A">
      <w:pPr>
        <w:pStyle w:val="3"/>
        <w:numPr>
          <w:ilvl w:val="5"/>
          <w:numId w:val="6"/>
        </w:numPr>
        <w:ind w:left="1701" w:hanging="1134"/>
        <w:rPr>
          <w:del w:id="8290" w:author="Fegie" w:date="2021-04-28T12:03:00Z"/>
          <w:rFonts w:hAnsi="標楷體"/>
        </w:rPr>
        <w:pPrChange w:id="8291" w:author="Fegie" w:date="2021-04-28T12:03:00Z">
          <w:pPr>
            <w:pStyle w:val="a"/>
          </w:pPr>
        </w:pPrChange>
      </w:pPr>
      <w:del w:id="8292" w:author="Fegie" w:date="2021-04-28T12:03:00Z">
        <w:r w:rsidDel="009661CB">
          <w:rPr>
            <w:rFonts w:hint="eastAsia"/>
          </w:rPr>
          <w:delText>輸入</w:delText>
        </w:r>
        <w:r w:rsidR="00087B9A" w:rsidRPr="009B2BD3" w:rsidDel="009661CB">
          <w:rPr>
            <w:rFonts w:hAnsi="標楷體"/>
          </w:rPr>
          <w:delText>畫面資料說明</w:delText>
        </w:r>
        <w:bookmarkStart w:id="8293" w:name="_Toc71198420"/>
        <w:bookmarkEnd w:id="8293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8"/>
        <w:gridCol w:w="1759"/>
        <w:gridCol w:w="2046"/>
        <w:gridCol w:w="798"/>
        <w:gridCol w:w="798"/>
        <w:gridCol w:w="798"/>
        <w:gridCol w:w="1664"/>
        <w:gridCol w:w="1759"/>
      </w:tblGrid>
      <w:tr w:rsidR="00A4784A" w:rsidRPr="009B2BD3" w:rsidDel="009661CB" w14:paraId="62E39799" w14:textId="4278767E" w:rsidTr="00B75363">
        <w:trPr>
          <w:trHeight w:val="388"/>
          <w:jc w:val="center"/>
          <w:del w:id="8294" w:author="Fegie" w:date="2021-04-28T12:03:00Z"/>
        </w:trPr>
        <w:tc>
          <w:tcPr>
            <w:tcW w:w="550" w:type="dxa"/>
            <w:vMerge w:val="restart"/>
          </w:tcPr>
          <w:p w14:paraId="510E93CC" w14:textId="7F4B5F4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95" w:author="Fegie" w:date="2021-04-28T12:03:00Z"/>
                <w:rFonts w:hAnsi="標楷體"/>
              </w:rPr>
              <w:pPrChange w:id="8296" w:author="Fegie" w:date="2021-04-28T12:03:00Z">
                <w:pPr/>
              </w:pPrChange>
            </w:pPr>
            <w:del w:id="8297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8298" w:name="_Toc71198421"/>
              <w:bookmarkEnd w:id="8298"/>
            </w:del>
          </w:p>
        </w:tc>
        <w:tc>
          <w:tcPr>
            <w:tcW w:w="2015" w:type="dxa"/>
            <w:vMerge w:val="restart"/>
          </w:tcPr>
          <w:p w14:paraId="3748CEFA" w14:textId="0C3B122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99" w:author="Fegie" w:date="2021-04-28T12:03:00Z"/>
                <w:rFonts w:hAnsi="標楷體"/>
              </w:rPr>
              <w:pPrChange w:id="8300" w:author="Fegie" w:date="2021-04-28T12:03:00Z">
                <w:pPr/>
              </w:pPrChange>
            </w:pPr>
            <w:del w:id="8301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8302" w:name="_Toc71198422"/>
              <w:bookmarkEnd w:id="8302"/>
            </w:del>
          </w:p>
        </w:tc>
        <w:tc>
          <w:tcPr>
            <w:tcW w:w="4618" w:type="dxa"/>
            <w:gridSpan w:val="5"/>
          </w:tcPr>
          <w:p w14:paraId="7F392CCD" w14:textId="6F8128F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03" w:author="Fegie" w:date="2021-04-28T12:03:00Z"/>
                <w:rFonts w:hAnsi="標楷體"/>
              </w:rPr>
              <w:pPrChange w:id="8304" w:author="Fegie" w:date="2021-04-28T12:03:00Z">
                <w:pPr>
                  <w:jc w:val="center"/>
                </w:pPr>
              </w:pPrChange>
            </w:pPr>
            <w:del w:id="8305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8306" w:name="_Toc71198423"/>
              <w:bookmarkEnd w:id="8306"/>
            </w:del>
          </w:p>
        </w:tc>
        <w:tc>
          <w:tcPr>
            <w:tcW w:w="3237" w:type="dxa"/>
            <w:vMerge w:val="restart"/>
          </w:tcPr>
          <w:p w14:paraId="4F78A876" w14:textId="3D50091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07" w:author="Fegie" w:date="2021-04-28T12:03:00Z"/>
                <w:rFonts w:hAnsi="標楷體"/>
              </w:rPr>
              <w:pPrChange w:id="8308" w:author="Fegie" w:date="2021-04-28T12:03:00Z">
                <w:pPr/>
              </w:pPrChange>
            </w:pPr>
            <w:del w:id="8309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8310" w:name="_Toc71198424"/>
              <w:bookmarkEnd w:id="8310"/>
            </w:del>
          </w:p>
        </w:tc>
        <w:bookmarkStart w:id="8311" w:name="_Toc71198425"/>
        <w:bookmarkEnd w:id="8311"/>
      </w:tr>
      <w:tr w:rsidR="00A4784A" w:rsidRPr="009B2BD3" w:rsidDel="009661CB" w14:paraId="0B4CC82A" w14:textId="21162DEA" w:rsidTr="00B75363">
        <w:trPr>
          <w:trHeight w:val="244"/>
          <w:jc w:val="center"/>
          <w:del w:id="8312" w:author="Fegie" w:date="2021-04-28T12:03:00Z"/>
        </w:trPr>
        <w:tc>
          <w:tcPr>
            <w:tcW w:w="550" w:type="dxa"/>
            <w:vMerge/>
          </w:tcPr>
          <w:p w14:paraId="503BB587" w14:textId="226684C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3" w:author="Fegie" w:date="2021-04-28T12:03:00Z"/>
                <w:rFonts w:hAnsi="標楷體"/>
              </w:rPr>
              <w:pPrChange w:id="8314" w:author="Fegie" w:date="2021-04-28T12:03:00Z">
                <w:pPr/>
              </w:pPrChange>
            </w:pPr>
            <w:bookmarkStart w:id="8315" w:name="_Toc71198426"/>
            <w:bookmarkEnd w:id="8315"/>
          </w:p>
        </w:tc>
        <w:tc>
          <w:tcPr>
            <w:tcW w:w="2015" w:type="dxa"/>
            <w:vMerge/>
          </w:tcPr>
          <w:p w14:paraId="1DAFD9EE" w14:textId="5200D1A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6" w:author="Fegie" w:date="2021-04-28T12:03:00Z"/>
                <w:rFonts w:hAnsi="標楷體"/>
              </w:rPr>
              <w:pPrChange w:id="8317" w:author="Fegie" w:date="2021-04-28T12:03:00Z">
                <w:pPr/>
              </w:pPrChange>
            </w:pPr>
            <w:bookmarkStart w:id="8318" w:name="_Toc71198427"/>
            <w:bookmarkEnd w:id="8318"/>
          </w:p>
        </w:tc>
        <w:tc>
          <w:tcPr>
            <w:tcW w:w="1296" w:type="dxa"/>
          </w:tcPr>
          <w:p w14:paraId="7E4849C9" w14:textId="0DB8CB4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9" w:author="Fegie" w:date="2021-04-28T12:03:00Z"/>
                <w:rFonts w:hAnsi="標楷體"/>
              </w:rPr>
              <w:pPrChange w:id="8320" w:author="Fegie" w:date="2021-04-28T12:03:00Z">
                <w:pPr/>
              </w:pPrChange>
            </w:pPr>
            <w:del w:id="8321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8322" w:name="_Toc71198428"/>
              <w:bookmarkEnd w:id="8322"/>
            </w:del>
          </w:p>
        </w:tc>
        <w:tc>
          <w:tcPr>
            <w:tcW w:w="1014" w:type="dxa"/>
          </w:tcPr>
          <w:p w14:paraId="3643AB6A" w14:textId="35D0CF5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23" w:author="Fegie" w:date="2021-04-28T12:03:00Z"/>
                <w:rFonts w:hAnsi="標楷體"/>
              </w:rPr>
              <w:pPrChange w:id="8324" w:author="Fegie" w:date="2021-04-28T12:03:00Z">
                <w:pPr/>
              </w:pPrChange>
            </w:pPr>
            <w:del w:id="8325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8326" w:name="_Toc71198429"/>
              <w:bookmarkEnd w:id="8326"/>
            </w:del>
          </w:p>
        </w:tc>
        <w:tc>
          <w:tcPr>
            <w:tcW w:w="1081" w:type="dxa"/>
          </w:tcPr>
          <w:p w14:paraId="5D13E409" w14:textId="463C71A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27" w:author="Fegie" w:date="2021-04-28T12:03:00Z"/>
                <w:rFonts w:hAnsi="標楷體"/>
              </w:rPr>
              <w:pPrChange w:id="8328" w:author="Fegie" w:date="2021-04-28T12:03:00Z">
                <w:pPr/>
              </w:pPrChange>
            </w:pPr>
            <w:del w:id="8329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8330" w:name="_Toc71198430"/>
              <w:bookmarkEnd w:id="8330"/>
            </w:del>
          </w:p>
        </w:tc>
        <w:tc>
          <w:tcPr>
            <w:tcW w:w="646" w:type="dxa"/>
          </w:tcPr>
          <w:p w14:paraId="5F202800" w14:textId="393B822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1" w:author="Fegie" w:date="2021-04-28T12:03:00Z"/>
                <w:rFonts w:hAnsi="標楷體"/>
              </w:rPr>
              <w:pPrChange w:id="8332" w:author="Fegie" w:date="2021-04-28T12:03:00Z">
                <w:pPr/>
              </w:pPrChange>
            </w:pPr>
            <w:del w:id="8333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8334" w:name="_Toc71198431"/>
              <w:bookmarkEnd w:id="8334"/>
            </w:del>
          </w:p>
        </w:tc>
        <w:tc>
          <w:tcPr>
            <w:tcW w:w="581" w:type="dxa"/>
          </w:tcPr>
          <w:p w14:paraId="6FAB7611" w14:textId="30AA0FD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5" w:author="Fegie" w:date="2021-04-28T12:03:00Z"/>
                <w:rFonts w:hAnsi="標楷體"/>
              </w:rPr>
              <w:pPrChange w:id="8336" w:author="Fegie" w:date="2021-04-28T12:03:00Z">
                <w:pPr/>
              </w:pPrChange>
            </w:pPr>
            <w:del w:id="8337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8338" w:name="_Toc71198432"/>
              <w:bookmarkEnd w:id="8338"/>
            </w:del>
          </w:p>
        </w:tc>
        <w:tc>
          <w:tcPr>
            <w:tcW w:w="3237" w:type="dxa"/>
            <w:vMerge/>
          </w:tcPr>
          <w:p w14:paraId="1FDD63DD" w14:textId="072E94F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9" w:author="Fegie" w:date="2021-04-28T12:03:00Z"/>
                <w:rFonts w:hAnsi="標楷體"/>
              </w:rPr>
              <w:pPrChange w:id="8340" w:author="Fegie" w:date="2021-04-28T12:03:00Z">
                <w:pPr/>
              </w:pPrChange>
            </w:pPr>
            <w:bookmarkStart w:id="8341" w:name="_Toc71198433"/>
            <w:bookmarkEnd w:id="8341"/>
          </w:p>
        </w:tc>
        <w:bookmarkStart w:id="8342" w:name="_Toc71198434"/>
        <w:bookmarkEnd w:id="8342"/>
      </w:tr>
      <w:tr w:rsidR="00A4784A" w:rsidRPr="009B2BD3" w:rsidDel="009661CB" w14:paraId="36D940FB" w14:textId="5B80A607" w:rsidTr="00B75363">
        <w:trPr>
          <w:trHeight w:val="291"/>
          <w:jc w:val="center"/>
          <w:del w:id="8343" w:author="Fegie" w:date="2021-04-28T12:03:00Z"/>
        </w:trPr>
        <w:tc>
          <w:tcPr>
            <w:tcW w:w="550" w:type="dxa"/>
          </w:tcPr>
          <w:p w14:paraId="1BA7B38D" w14:textId="7F33EFB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44" w:author="Fegie" w:date="2021-04-28T12:03:00Z"/>
                <w:rFonts w:hAnsi="標楷體"/>
              </w:rPr>
              <w:pPrChange w:id="8345" w:author="Fegie" w:date="2021-04-28T12:03:00Z">
                <w:pPr/>
              </w:pPrChange>
            </w:pPr>
            <w:del w:id="8346" w:author="Fegie" w:date="2021-04-28T12:03:00Z">
              <w:r w:rsidRPr="009B2BD3" w:rsidDel="009661CB">
                <w:rPr>
                  <w:rFonts w:hAnsi="標楷體"/>
                </w:rPr>
                <w:delText>1</w:delText>
              </w:r>
              <w:bookmarkStart w:id="8347" w:name="_Toc71198435"/>
              <w:bookmarkEnd w:id="8347"/>
            </w:del>
          </w:p>
        </w:tc>
        <w:tc>
          <w:tcPr>
            <w:tcW w:w="2015" w:type="dxa"/>
          </w:tcPr>
          <w:p w14:paraId="0B9FD5DC" w14:textId="5504F89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48" w:author="Fegie" w:date="2021-04-28T12:03:00Z"/>
                <w:rFonts w:hAnsi="標楷體"/>
              </w:rPr>
              <w:pPrChange w:id="8349" w:author="Fegie" w:date="2021-04-28T12:03:00Z">
                <w:pPr/>
              </w:pPrChange>
            </w:pPr>
            <w:del w:id="8350" w:author="Fegie" w:date="2021-04-28T12:03:00Z">
              <w:r w:rsidRPr="009B2BD3" w:rsidDel="009661CB">
                <w:rPr>
                  <w:rFonts w:hAnsi="標楷體" w:hint="eastAsia"/>
                </w:rPr>
                <w:delText xml:space="preserve">統一編號    </w:delText>
              </w:r>
              <w:bookmarkStart w:id="8351" w:name="_Toc71198436"/>
              <w:bookmarkEnd w:id="8351"/>
            </w:del>
          </w:p>
        </w:tc>
        <w:tc>
          <w:tcPr>
            <w:tcW w:w="1296" w:type="dxa"/>
          </w:tcPr>
          <w:p w14:paraId="0DDBFDCA" w14:textId="26D0B3C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2" w:author="Fegie" w:date="2021-04-28T12:03:00Z"/>
                <w:rFonts w:hAnsi="標楷體"/>
              </w:rPr>
              <w:pPrChange w:id="8353" w:author="Fegie" w:date="2021-04-28T12:03:00Z">
                <w:pPr/>
              </w:pPrChange>
            </w:pPr>
            <w:del w:id="8354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8355" w:name="_Toc71198437"/>
              <w:bookmarkEnd w:id="8355"/>
            </w:del>
          </w:p>
        </w:tc>
        <w:tc>
          <w:tcPr>
            <w:tcW w:w="1014" w:type="dxa"/>
          </w:tcPr>
          <w:p w14:paraId="4BA3EFF2" w14:textId="2F8D05F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6" w:author="Fegie" w:date="2021-04-28T12:03:00Z"/>
                <w:rFonts w:hAnsi="標楷體"/>
              </w:rPr>
              <w:pPrChange w:id="8357" w:author="Fegie" w:date="2021-04-28T12:03:00Z">
                <w:pPr/>
              </w:pPrChange>
            </w:pPr>
            <w:bookmarkStart w:id="8358" w:name="_Toc71198438"/>
            <w:bookmarkEnd w:id="8358"/>
          </w:p>
        </w:tc>
        <w:tc>
          <w:tcPr>
            <w:tcW w:w="1081" w:type="dxa"/>
          </w:tcPr>
          <w:p w14:paraId="6B38EE47" w14:textId="502AFBE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9" w:author="Fegie" w:date="2021-04-28T12:03:00Z"/>
                <w:rFonts w:hAnsi="標楷體"/>
              </w:rPr>
              <w:pPrChange w:id="8360" w:author="Fegie" w:date="2021-04-28T12:03:00Z">
                <w:pPr/>
              </w:pPrChange>
            </w:pPr>
            <w:bookmarkStart w:id="8361" w:name="_Toc71198439"/>
            <w:bookmarkEnd w:id="8361"/>
          </w:p>
        </w:tc>
        <w:tc>
          <w:tcPr>
            <w:tcW w:w="646" w:type="dxa"/>
          </w:tcPr>
          <w:p w14:paraId="021A120F" w14:textId="6F0246A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62" w:author="Fegie" w:date="2021-04-28T12:03:00Z"/>
                <w:rFonts w:hAnsi="標楷體"/>
              </w:rPr>
              <w:pPrChange w:id="8363" w:author="Fegie" w:date="2021-04-28T12:03:00Z">
                <w:pPr/>
              </w:pPrChange>
            </w:pPr>
            <w:del w:id="8364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8365" w:name="_Toc71198440"/>
              <w:bookmarkEnd w:id="8365"/>
            </w:del>
          </w:p>
        </w:tc>
        <w:tc>
          <w:tcPr>
            <w:tcW w:w="581" w:type="dxa"/>
          </w:tcPr>
          <w:p w14:paraId="3D336B18" w14:textId="430DC6B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66" w:author="Fegie" w:date="2021-04-28T12:03:00Z"/>
                <w:rFonts w:hAnsi="標楷體"/>
              </w:rPr>
              <w:pPrChange w:id="8367" w:author="Fegie" w:date="2021-04-28T12:03:00Z">
                <w:pPr/>
              </w:pPrChange>
            </w:pPr>
            <w:del w:id="8368" w:author="Fegie" w:date="2021-04-28T12:03:00Z">
              <w:r w:rsidRPr="009B2BD3" w:rsidDel="009661CB">
                <w:rPr>
                  <w:rFonts w:hAnsi="標楷體"/>
                </w:rPr>
                <w:delText>R</w:delText>
              </w:r>
              <w:bookmarkStart w:id="8369" w:name="_Toc71198441"/>
              <w:bookmarkEnd w:id="8369"/>
            </w:del>
          </w:p>
        </w:tc>
        <w:tc>
          <w:tcPr>
            <w:tcW w:w="3237" w:type="dxa"/>
          </w:tcPr>
          <w:p w14:paraId="78A0408C" w14:textId="635553E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70" w:author="Fegie" w:date="2021-04-28T12:03:00Z"/>
                <w:rFonts w:hAnsi="標楷體"/>
              </w:rPr>
              <w:pPrChange w:id="8371" w:author="Fegie" w:date="2021-04-28T12:03:00Z">
                <w:pPr/>
              </w:pPrChange>
            </w:pPr>
            <w:del w:id="8372" w:author="Fegie" w:date="2021-04-28T12:03:00Z">
              <w:r w:rsidRPr="009B2BD3" w:rsidDel="009661CB">
                <w:rPr>
                  <w:rFonts w:hAnsi="標楷體" w:hint="eastAsia"/>
                </w:rPr>
                <w:delText>必須輸入</w:delText>
              </w:r>
              <w:bookmarkStart w:id="8373" w:name="_Toc71198442"/>
              <w:bookmarkEnd w:id="8373"/>
            </w:del>
          </w:p>
        </w:tc>
        <w:bookmarkStart w:id="8374" w:name="_Toc71198443"/>
        <w:bookmarkEnd w:id="8374"/>
      </w:tr>
      <w:tr w:rsidR="00FE67C3" w:rsidRPr="00FE67C3" w:rsidDel="009661CB" w14:paraId="187FA7A6" w14:textId="2020E61D" w:rsidTr="00B75363">
        <w:trPr>
          <w:trHeight w:val="291"/>
          <w:jc w:val="center"/>
          <w:del w:id="8375" w:author="Fegie" w:date="2021-04-28T12:03:00Z"/>
        </w:trPr>
        <w:tc>
          <w:tcPr>
            <w:tcW w:w="550" w:type="dxa"/>
          </w:tcPr>
          <w:p w14:paraId="479EBC6B" w14:textId="2BE504E3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76" w:author="Fegie" w:date="2021-04-28T12:03:00Z"/>
                <w:rFonts w:hAnsi="標楷體"/>
                <w:strike/>
                <w:color w:val="FF0000"/>
                <w:rPrChange w:id="8377" w:author="88692" w:date="2020-06-18T10:30:00Z">
                  <w:rPr>
                    <w:del w:id="8378" w:author="Fegie" w:date="2021-04-28T12:03:00Z"/>
                    <w:rFonts w:ascii="標楷體" w:eastAsia="標楷體" w:hAnsi="標楷體"/>
                  </w:rPr>
                </w:rPrChange>
              </w:rPr>
              <w:pPrChange w:id="8379" w:author="Fegie" w:date="2021-04-28T12:03:00Z">
                <w:pPr/>
              </w:pPrChange>
            </w:pPr>
            <w:del w:id="8380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381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2</w:delText>
              </w:r>
              <w:bookmarkStart w:id="8382" w:name="_Toc71198444"/>
              <w:bookmarkEnd w:id="8382"/>
            </w:del>
          </w:p>
        </w:tc>
        <w:tc>
          <w:tcPr>
            <w:tcW w:w="2015" w:type="dxa"/>
          </w:tcPr>
          <w:p w14:paraId="2FAF298B" w14:textId="27F584BB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83" w:author="Fegie" w:date="2021-04-28T12:03:00Z"/>
                <w:rFonts w:hAnsi="標楷體"/>
                <w:strike/>
                <w:color w:val="FF0000"/>
                <w:rPrChange w:id="8384" w:author="88692" w:date="2020-06-18T10:30:00Z">
                  <w:rPr>
                    <w:del w:id="8385" w:author="Fegie" w:date="2021-04-28T12:03:00Z"/>
                    <w:rFonts w:ascii="標楷體" w:eastAsia="標楷體" w:hAnsi="標楷體"/>
                  </w:rPr>
                </w:rPrChange>
              </w:rPr>
              <w:pPrChange w:id="8386" w:author="Fegie" w:date="2021-04-28T12:03:00Z">
                <w:pPr/>
              </w:pPrChange>
            </w:pPr>
            <w:del w:id="8387" w:author="Fegie" w:date="2021-04-28T12:03:00Z">
              <w:r w:rsidRPr="00FE67C3" w:rsidDel="009661CB">
                <w:rPr>
                  <w:rFonts w:hAnsi="標楷體" w:hint="eastAsia"/>
                  <w:strike/>
                  <w:color w:val="FF0000"/>
                  <w:rPrChange w:id="8388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統一編號</w:delText>
              </w:r>
              <w:r w:rsidRPr="00FE67C3" w:rsidDel="009661CB">
                <w:rPr>
                  <w:rFonts w:hAnsi="標楷體"/>
                  <w:strike/>
                  <w:color w:val="FF0000"/>
                  <w:rPrChange w:id="8389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-變更</w:delText>
              </w:r>
              <w:bookmarkStart w:id="8390" w:name="_Toc71198445"/>
              <w:bookmarkEnd w:id="8390"/>
            </w:del>
          </w:p>
        </w:tc>
        <w:tc>
          <w:tcPr>
            <w:tcW w:w="1296" w:type="dxa"/>
          </w:tcPr>
          <w:p w14:paraId="6DD976B6" w14:textId="25008204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91" w:author="Fegie" w:date="2021-04-28T12:03:00Z"/>
                <w:rFonts w:hAnsi="標楷體"/>
                <w:strike/>
                <w:color w:val="FF0000"/>
                <w:rPrChange w:id="8392" w:author="88692" w:date="2020-06-18T10:30:00Z">
                  <w:rPr>
                    <w:del w:id="8393" w:author="Fegie" w:date="2021-04-28T12:03:00Z"/>
                    <w:rFonts w:ascii="標楷體" w:eastAsia="標楷體" w:hAnsi="標楷體"/>
                  </w:rPr>
                </w:rPrChange>
              </w:rPr>
              <w:pPrChange w:id="8394" w:author="Fegie" w:date="2021-04-28T12:03:00Z">
                <w:pPr/>
              </w:pPrChange>
            </w:pPr>
            <w:del w:id="8395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396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X(08)</w:delText>
              </w:r>
              <w:bookmarkStart w:id="8397" w:name="_Toc71198446"/>
              <w:bookmarkEnd w:id="8397"/>
            </w:del>
          </w:p>
        </w:tc>
        <w:tc>
          <w:tcPr>
            <w:tcW w:w="1014" w:type="dxa"/>
          </w:tcPr>
          <w:p w14:paraId="4AAC0D51" w14:textId="1F88A01B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98" w:author="Fegie" w:date="2021-04-28T12:03:00Z"/>
                <w:rFonts w:hAnsi="標楷體"/>
                <w:strike/>
                <w:color w:val="FF0000"/>
                <w:rPrChange w:id="8399" w:author="88692" w:date="2020-06-18T10:30:00Z">
                  <w:rPr>
                    <w:del w:id="8400" w:author="Fegie" w:date="2021-04-28T12:03:00Z"/>
                    <w:rFonts w:ascii="標楷體" w:eastAsia="標楷體" w:hAnsi="標楷體"/>
                  </w:rPr>
                </w:rPrChange>
              </w:rPr>
              <w:pPrChange w:id="8401" w:author="Fegie" w:date="2021-04-28T12:03:00Z">
                <w:pPr/>
              </w:pPrChange>
            </w:pPr>
            <w:bookmarkStart w:id="8402" w:name="_Toc71198447"/>
            <w:bookmarkEnd w:id="8402"/>
          </w:p>
        </w:tc>
        <w:tc>
          <w:tcPr>
            <w:tcW w:w="1081" w:type="dxa"/>
          </w:tcPr>
          <w:p w14:paraId="4587B72A" w14:textId="5772FEAE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03" w:author="Fegie" w:date="2021-04-28T12:03:00Z"/>
                <w:rFonts w:hAnsi="標楷體"/>
                <w:strike/>
                <w:color w:val="FF0000"/>
                <w:rPrChange w:id="8404" w:author="88692" w:date="2020-06-18T10:30:00Z">
                  <w:rPr>
                    <w:del w:id="8405" w:author="Fegie" w:date="2021-04-28T12:03:00Z"/>
                    <w:rFonts w:ascii="標楷體" w:eastAsia="標楷體" w:hAnsi="標楷體"/>
                  </w:rPr>
                </w:rPrChange>
              </w:rPr>
              <w:pPrChange w:id="8406" w:author="Fegie" w:date="2021-04-28T12:03:00Z">
                <w:pPr/>
              </w:pPrChange>
            </w:pPr>
            <w:bookmarkStart w:id="8407" w:name="_Toc71198448"/>
            <w:bookmarkEnd w:id="8407"/>
          </w:p>
        </w:tc>
        <w:tc>
          <w:tcPr>
            <w:tcW w:w="646" w:type="dxa"/>
          </w:tcPr>
          <w:p w14:paraId="028A9ED4" w14:textId="71A12F00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08" w:author="Fegie" w:date="2021-04-28T12:03:00Z"/>
                <w:rFonts w:hAnsi="標楷體"/>
                <w:strike/>
                <w:color w:val="FF0000"/>
                <w:rPrChange w:id="8409" w:author="88692" w:date="2020-06-18T10:30:00Z">
                  <w:rPr>
                    <w:del w:id="8410" w:author="Fegie" w:date="2021-04-28T12:03:00Z"/>
                    <w:rFonts w:ascii="標楷體" w:eastAsia="標楷體" w:hAnsi="標楷體"/>
                  </w:rPr>
                </w:rPrChange>
              </w:rPr>
              <w:pPrChange w:id="8411" w:author="Fegie" w:date="2021-04-28T12:03:00Z">
                <w:pPr/>
              </w:pPrChange>
            </w:pPr>
            <w:bookmarkStart w:id="8412" w:name="_Toc71198449"/>
            <w:bookmarkEnd w:id="8412"/>
          </w:p>
        </w:tc>
        <w:tc>
          <w:tcPr>
            <w:tcW w:w="581" w:type="dxa"/>
          </w:tcPr>
          <w:p w14:paraId="1AFBD2F4" w14:textId="24EEE4FD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13" w:author="Fegie" w:date="2021-04-28T12:03:00Z"/>
                <w:rFonts w:hAnsi="標楷體"/>
                <w:strike/>
                <w:color w:val="FF0000"/>
                <w:rPrChange w:id="8414" w:author="88692" w:date="2020-06-18T10:30:00Z">
                  <w:rPr>
                    <w:del w:id="8415" w:author="Fegie" w:date="2021-04-28T12:03:00Z"/>
                    <w:rFonts w:ascii="標楷體" w:eastAsia="標楷體" w:hAnsi="標楷體"/>
                  </w:rPr>
                </w:rPrChange>
              </w:rPr>
              <w:pPrChange w:id="8416" w:author="Fegie" w:date="2021-04-28T12:03:00Z">
                <w:pPr/>
              </w:pPrChange>
            </w:pPr>
            <w:del w:id="8417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418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8419" w:name="_Toc71198450"/>
              <w:bookmarkEnd w:id="8419"/>
            </w:del>
          </w:p>
        </w:tc>
        <w:tc>
          <w:tcPr>
            <w:tcW w:w="3237" w:type="dxa"/>
          </w:tcPr>
          <w:p w14:paraId="49D8AD5D" w14:textId="3A02FFEC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20" w:author="Fegie" w:date="2021-04-28T12:03:00Z"/>
                <w:rFonts w:hAnsi="標楷體"/>
                <w:strike/>
                <w:color w:val="FF0000"/>
                <w:rPrChange w:id="8421" w:author="88692" w:date="2020-06-18T10:30:00Z">
                  <w:rPr>
                    <w:del w:id="8422" w:author="Fegie" w:date="2021-04-28T12:03:00Z"/>
                    <w:rFonts w:ascii="標楷體" w:eastAsia="標楷體" w:hAnsi="標楷體"/>
                  </w:rPr>
                </w:rPrChange>
              </w:rPr>
              <w:pPrChange w:id="8423" w:author="Fegie" w:date="2021-04-28T12:03:00Z">
                <w:pPr/>
              </w:pPrChange>
            </w:pPr>
            <w:del w:id="8424" w:author="Fegie" w:date="2021-04-28T12:03:00Z">
              <w:r w:rsidRPr="00FE67C3" w:rsidDel="009661CB">
                <w:rPr>
                  <w:rFonts w:hAnsi="標楷體" w:hint="eastAsia"/>
                  <w:strike/>
                  <w:color w:val="FF0000"/>
                  <w:rPrChange w:id="8425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FE67C3" w:rsidDel="009661CB">
                <w:rPr>
                  <w:rFonts w:hAnsi="標楷體"/>
                  <w:strike/>
                  <w:color w:val="FF0000"/>
                  <w:rPrChange w:id="8426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lang w:eastAsia="zh-HK"/>
                  <w:rPrChange w:id="8427" w:author="88692" w:date="2020-06-18T10:3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rPrChange w:id="8428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lang w:eastAsia="zh-HK"/>
                  <w:rPrChange w:id="8429" w:author="88692" w:date="2020-06-18T10:3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rPrChange w:id="8430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8431" w:name="_Toc71198451"/>
              <w:bookmarkEnd w:id="8431"/>
            </w:del>
          </w:p>
        </w:tc>
        <w:bookmarkStart w:id="8432" w:name="_Toc71198452"/>
        <w:bookmarkEnd w:id="8432"/>
      </w:tr>
      <w:tr w:rsidR="00A4784A" w:rsidRPr="009B2BD3" w:rsidDel="009661CB" w14:paraId="71AACF42" w14:textId="5130B7B8" w:rsidTr="00B75363">
        <w:trPr>
          <w:trHeight w:val="291"/>
          <w:jc w:val="center"/>
          <w:del w:id="8433" w:author="Fegie" w:date="2021-04-28T12:03:00Z"/>
        </w:trPr>
        <w:tc>
          <w:tcPr>
            <w:tcW w:w="550" w:type="dxa"/>
          </w:tcPr>
          <w:p w14:paraId="744F3D21" w14:textId="1A07647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34" w:author="Fegie" w:date="2021-04-28T12:03:00Z"/>
                <w:rFonts w:hAnsi="標楷體"/>
              </w:rPr>
              <w:pPrChange w:id="8435" w:author="Fegie" w:date="2021-04-28T12:03:00Z">
                <w:pPr/>
              </w:pPrChange>
            </w:pPr>
            <w:del w:id="8436" w:author="Fegie" w:date="2021-04-28T12:03:00Z">
              <w:r w:rsidRPr="009B2BD3" w:rsidDel="009661CB">
                <w:rPr>
                  <w:rFonts w:hAnsi="標楷體"/>
                </w:rPr>
                <w:delText>3</w:delText>
              </w:r>
              <w:bookmarkStart w:id="8437" w:name="_Toc71198453"/>
              <w:bookmarkEnd w:id="8437"/>
            </w:del>
          </w:p>
        </w:tc>
        <w:tc>
          <w:tcPr>
            <w:tcW w:w="2015" w:type="dxa"/>
          </w:tcPr>
          <w:p w14:paraId="1EE9132D" w14:textId="1C037EA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38" w:author="Fegie" w:date="2021-04-28T12:03:00Z"/>
                <w:rFonts w:hAnsi="標楷體"/>
              </w:rPr>
              <w:pPrChange w:id="8439" w:author="Fegie" w:date="2021-04-28T12:03:00Z">
                <w:pPr/>
              </w:pPrChange>
            </w:pPr>
            <w:del w:id="8440" w:author="Fegie" w:date="2021-04-28T12:03:00Z">
              <w:r w:rsidRPr="009B2BD3" w:rsidDel="009661CB">
                <w:rPr>
                  <w:rFonts w:hAnsi="標楷體" w:hint="eastAsia"/>
                </w:rPr>
                <w:delText>公司名稱</w:delText>
              </w:r>
            </w:del>
            <w:ins w:id="8441" w:author="88692" w:date="2020-06-18T10:30:00Z">
              <w:del w:id="8442" w:author="Fegie" w:date="2021-04-28T12:03:00Z">
                <w:r w:rsidR="00FE67C3" w:rsidRPr="00FE67C3" w:rsidDel="009661CB">
                  <w:rPr>
                    <w:rFonts w:hAnsi="標楷體"/>
                    <w:color w:val="FF0000"/>
                    <w:rPrChange w:id="8443" w:author="88692" w:date="2020-06-18T10:30:00Z">
                      <w:rPr>
                        <w:rFonts w:ascii="標楷體" w:eastAsia="標楷體" w:hAnsi="標楷體"/>
                      </w:rPr>
                    </w:rPrChange>
                  </w:rPr>
                  <w:delText>-變更</w:delText>
                </w:r>
              </w:del>
            </w:ins>
            <w:del w:id="8444" w:author="Fegie" w:date="2021-04-28T12:03:00Z">
              <w:r w:rsidRPr="009B2BD3" w:rsidDel="009661CB">
                <w:rPr>
                  <w:rFonts w:hAnsi="標楷體" w:hint="eastAsia"/>
                </w:rPr>
                <w:delText xml:space="preserve">    </w:delText>
              </w:r>
              <w:bookmarkStart w:id="8445" w:name="_Toc71198454"/>
              <w:bookmarkEnd w:id="8445"/>
            </w:del>
          </w:p>
        </w:tc>
        <w:tc>
          <w:tcPr>
            <w:tcW w:w="1296" w:type="dxa"/>
          </w:tcPr>
          <w:p w14:paraId="6E91664F" w14:textId="7FBA57A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46" w:author="Fegie" w:date="2021-04-28T12:03:00Z"/>
                <w:rFonts w:hAnsi="標楷體"/>
              </w:rPr>
              <w:pPrChange w:id="8447" w:author="Fegie" w:date="2021-04-28T12:03:00Z">
                <w:pPr/>
              </w:pPrChange>
            </w:pPr>
            <w:del w:id="8448" w:author="Fegie" w:date="2021-04-28T12:03:00Z">
              <w:r w:rsidRPr="00A04243" w:rsidDel="009661CB">
                <w:rPr>
                  <w:rFonts w:hAnsi="標楷體" w:hint="eastAsia"/>
                </w:rPr>
                <w:delText>X(100)</w:delText>
              </w:r>
              <w:bookmarkStart w:id="8449" w:name="_Toc71198455"/>
              <w:bookmarkEnd w:id="8449"/>
            </w:del>
          </w:p>
        </w:tc>
        <w:tc>
          <w:tcPr>
            <w:tcW w:w="1014" w:type="dxa"/>
          </w:tcPr>
          <w:p w14:paraId="5B0ED10B" w14:textId="2AC205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0" w:author="Fegie" w:date="2021-04-28T12:03:00Z"/>
                <w:rFonts w:hAnsi="標楷體"/>
              </w:rPr>
              <w:pPrChange w:id="8451" w:author="Fegie" w:date="2021-04-28T12:03:00Z">
                <w:pPr/>
              </w:pPrChange>
            </w:pPr>
            <w:bookmarkStart w:id="8452" w:name="_Toc71198456"/>
            <w:bookmarkEnd w:id="8452"/>
          </w:p>
        </w:tc>
        <w:tc>
          <w:tcPr>
            <w:tcW w:w="1081" w:type="dxa"/>
          </w:tcPr>
          <w:p w14:paraId="62768602" w14:textId="70498E8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3" w:author="Fegie" w:date="2021-04-28T12:03:00Z"/>
                <w:rFonts w:hAnsi="標楷體"/>
              </w:rPr>
              <w:pPrChange w:id="8454" w:author="Fegie" w:date="2021-04-28T12:03:00Z">
                <w:pPr/>
              </w:pPrChange>
            </w:pPr>
            <w:bookmarkStart w:id="8455" w:name="_Toc71198457"/>
            <w:bookmarkEnd w:id="8455"/>
          </w:p>
        </w:tc>
        <w:tc>
          <w:tcPr>
            <w:tcW w:w="646" w:type="dxa"/>
          </w:tcPr>
          <w:p w14:paraId="77FFF3F5" w14:textId="50EDCF1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6" w:author="Fegie" w:date="2021-04-28T12:03:00Z"/>
                <w:rFonts w:hAnsi="標楷體"/>
              </w:rPr>
              <w:pPrChange w:id="8457" w:author="Fegie" w:date="2021-04-28T12:03:00Z">
                <w:pPr/>
              </w:pPrChange>
            </w:pPr>
            <w:bookmarkStart w:id="8458" w:name="_Toc71198458"/>
            <w:bookmarkEnd w:id="8458"/>
          </w:p>
        </w:tc>
        <w:tc>
          <w:tcPr>
            <w:tcW w:w="581" w:type="dxa"/>
          </w:tcPr>
          <w:p w14:paraId="313EFA29" w14:textId="4F161B4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9" w:author="Fegie" w:date="2021-04-28T12:03:00Z"/>
                <w:rFonts w:hAnsi="標楷體"/>
              </w:rPr>
              <w:pPrChange w:id="8460" w:author="Fegie" w:date="2021-04-28T12:03:00Z">
                <w:pPr/>
              </w:pPrChange>
            </w:pPr>
            <w:del w:id="8461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462" w:name="_Toc71198459"/>
              <w:bookmarkEnd w:id="8462"/>
            </w:del>
          </w:p>
        </w:tc>
        <w:tc>
          <w:tcPr>
            <w:tcW w:w="3237" w:type="dxa"/>
          </w:tcPr>
          <w:p w14:paraId="580FCFFC" w14:textId="7CFB567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3" w:author="Fegie" w:date="2021-04-28T12:03:00Z"/>
                <w:rFonts w:hAnsi="標楷體"/>
              </w:rPr>
              <w:pPrChange w:id="8464" w:author="Fegie" w:date="2021-04-28T12:03:00Z">
                <w:pPr/>
              </w:pPrChange>
            </w:pPr>
            <w:del w:id="8465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466" w:name="_Toc71198460"/>
              <w:bookmarkEnd w:id="8466"/>
            </w:del>
          </w:p>
        </w:tc>
        <w:bookmarkStart w:id="8467" w:name="_Toc71198461"/>
        <w:bookmarkEnd w:id="8467"/>
      </w:tr>
      <w:tr w:rsidR="00A4784A" w:rsidRPr="009B2BD3" w:rsidDel="009661CB" w14:paraId="14F08ED0" w14:textId="0C1B2857" w:rsidTr="00B75363">
        <w:trPr>
          <w:trHeight w:val="291"/>
          <w:jc w:val="center"/>
          <w:del w:id="8468" w:author="Fegie" w:date="2021-04-28T12:03:00Z"/>
        </w:trPr>
        <w:tc>
          <w:tcPr>
            <w:tcW w:w="550" w:type="dxa"/>
          </w:tcPr>
          <w:p w14:paraId="40DE1994" w14:textId="3ADF57B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9" w:author="Fegie" w:date="2021-04-28T12:03:00Z"/>
                <w:rFonts w:hAnsi="標楷體"/>
              </w:rPr>
              <w:pPrChange w:id="8470" w:author="Fegie" w:date="2021-04-28T12:03:00Z">
                <w:pPr/>
              </w:pPrChange>
            </w:pPr>
            <w:del w:id="8471" w:author="Fegie" w:date="2021-04-28T12:03:00Z">
              <w:r w:rsidRPr="009B2BD3" w:rsidDel="009661CB">
                <w:rPr>
                  <w:rFonts w:hAnsi="標楷體"/>
                </w:rPr>
                <w:delText>4</w:delText>
              </w:r>
              <w:bookmarkStart w:id="8472" w:name="_Toc71198462"/>
              <w:bookmarkEnd w:id="8472"/>
            </w:del>
          </w:p>
        </w:tc>
        <w:tc>
          <w:tcPr>
            <w:tcW w:w="2015" w:type="dxa"/>
          </w:tcPr>
          <w:p w14:paraId="23880D52" w14:textId="543368A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3" w:author="Fegie" w:date="2021-04-28T12:03:00Z"/>
                <w:rFonts w:hAnsi="標楷體"/>
              </w:rPr>
              <w:pPrChange w:id="8474" w:author="Fegie" w:date="2021-04-28T12:03:00Z">
                <w:pPr/>
              </w:pPrChange>
            </w:pPr>
            <w:del w:id="8475" w:author="Fegie" w:date="2021-04-28T12:03:00Z">
              <w:r w:rsidRPr="009B2BD3" w:rsidDel="009661CB">
                <w:rPr>
                  <w:rFonts w:hAnsi="標楷體" w:hint="eastAsia"/>
                </w:rPr>
                <w:delText xml:space="preserve">設立日期    </w:delText>
              </w:r>
              <w:bookmarkStart w:id="8476" w:name="_Toc71198463"/>
              <w:bookmarkEnd w:id="8476"/>
            </w:del>
          </w:p>
        </w:tc>
        <w:tc>
          <w:tcPr>
            <w:tcW w:w="1296" w:type="dxa"/>
          </w:tcPr>
          <w:p w14:paraId="3573D25D" w14:textId="3E97FCC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7" w:author="Fegie" w:date="2021-04-28T12:03:00Z"/>
                <w:rFonts w:hAnsi="標楷體"/>
              </w:rPr>
              <w:pPrChange w:id="8478" w:author="Fegie" w:date="2021-04-28T12:03:00Z">
                <w:pPr/>
              </w:pPrChange>
            </w:pPr>
            <w:del w:id="8479" w:author="Fegie" w:date="2021-04-28T12:03:00Z">
              <w:r w:rsidRPr="00A04243" w:rsidDel="009661CB">
                <w:rPr>
                  <w:rFonts w:hAnsi="標楷體" w:hint="eastAsia"/>
                </w:rPr>
                <w:delText>999/99/99</w:delText>
              </w:r>
              <w:bookmarkStart w:id="8480" w:name="_Toc71198464"/>
              <w:bookmarkEnd w:id="8480"/>
            </w:del>
          </w:p>
        </w:tc>
        <w:tc>
          <w:tcPr>
            <w:tcW w:w="1014" w:type="dxa"/>
          </w:tcPr>
          <w:p w14:paraId="375A0FE1" w14:textId="67C9999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1" w:author="Fegie" w:date="2021-04-28T12:03:00Z"/>
                <w:rFonts w:hAnsi="標楷體"/>
              </w:rPr>
              <w:pPrChange w:id="8482" w:author="Fegie" w:date="2021-04-28T12:03:00Z">
                <w:pPr/>
              </w:pPrChange>
            </w:pPr>
            <w:bookmarkStart w:id="8483" w:name="_Toc71198465"/>
            <w:bookmarkEnd w:id="8483"/>
          </w:p>
        </w:tc>
        <w:tc>
          <w:tcPr>
            <w:tcW w:w="1081" w:type="dxa"/>
          </w:tcPr>
          <w:p w14:paraId="151FF944" w14:textId="3C16F9C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4" w:author="Fegie" w:date="2021-04-28T12:03:00Z"/>
                <w:rFonts w:hAnsi="標楷體"/>
              </w:rPr>
              <w:pPrChange w:id="8485" w:author="Fegie" w:date="2021-04-28T12:03:00Z">
                <w:pPr/>
              </w:pPrChange>
            </w:pPr>
            <w:bookmarkStart w:id="8486" w:name="_Toc71198466"/>
            <w:bookmarkEnd w:id="8486"/>
          </w:p>
        </w:tc>
        <w:tc>
          <w:tcPr>
            <w:tcW w:w="646" w:type="dxa"/>
          </w:tcPr>
          <w:p w14:paraId="06AA66F8" w14:textId="5878DD5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7" w:author="Fegie" w:date="2021-04-28T12:03:00Z"/>
                <w:rFonts w:hAnsi="標楷體"/>
              </w:rPr>
              <w:pPrChange w:id="8488" w:author="Fegie" w:date="2021-04-28T12:03:00Z">
                <w:pPr/>
              </w:pPrChange>
            </w:pPr>
            <w:bookmarkStart w:id="8489" w:name="_Toc71198467"/>
            <w:bookmarkEnd w:id="8489"/>
          </w:p>
        </w:tc>
        <w:tc>
          <w:tcPr>
            <w:tcW w:w="581" w:type="dxa"/>
          </w:tcPr>
          <w:p w14:paraId="523CF396" w14:textId="45D7538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0" w:author="Fegie" w:date="2021-04-28T12:03:00Z"/>
                <w:rFonts w:hAnsi="標楷體"/>
              </w:rPr>
              <w:pPrChange w:id="8491" w:author="Fegie" w:date="2021-04-28T12:03:00Z">
                <w:pPr/>
              </w:pPrChange>
            </w:pPr>
            <w:del w:id="8492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493" w:name="_Toc71198468"/>
              <w:bookmarkEnd w:id="8493"/>
            </w:del>
          </w:p>
        </w:tc>
        <w:tc>
          <w:tcPr>
            <w:tcW w:w="3237" w:type="dxa"/>
          </w:tcPr>
          <w:p w14:paraId="0759A3E0" w14:textId="4AB13A6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4" w:author="Fegie" w:date="2021-04-28T12:03:00Z"/>
                <w:rFonts w:hAnsi="標楷體"/>
              </w:rPr>
              <w:pPrChange w:id="8495" w:author="Fegie" w:date="2021-04-28T12:03:00Z">
                <w:pPr/>
              </w:pPrChange>
            </w:pPr>
            <w:del w:id="8496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497" w:name="_Toc71198469"/>
              <w:bookmarkEnd w:id="8497"/>
            </w:del>
          </w:p>
        </w:tc>
        <w:bookmarkStart w:id="8498" w:name="_Toc71198470"/>
        <w:bookmarkEnd w:id="8498"/>
      </w:tr>
      <w:tr w:rsidR="00A4784A" w:rsidRPr="009B2BD3" w:rsidDel="009661CB" w14:paraId="377B2254" w14:textId="61549C4D" w:rsidTr="00B75363">
        <w:trPr>
          <w:trHeight w:val="291"/>
          <w:jc w:val="center"/>
          <w:del w:id="8499" w:author="Fegie" w:date="2021-04-28T12:03:00Z"/>
        </w:trPr>
        <w:tc>
          <w:tcPr>
            <w:tcW w:w="550" w:type="dxa"/>
          </w:tcPr>
          <w:p w14:paraId="6BA36B25" w14:textId="2AF60C7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0" w:author="Fegie" w:date="2021-04-28T12:03:00Z"/>
                <w:rFonts w:hAnsi="標楷體"/>
              </w:rPr>
              <w:pPrChange w:id="8501" w:author="Fegie" w:date="2021-04-28T12:03:00Z">
                <w:pPr/>
              </w:pPrChange>
            </w:pPr>
            <w:del w:id="8502" w:author="Fegie" w:date="2021-04-28T12:03:00Z">
              <w:r w:rsidRPr="009B2BD3" w:rsidDel="009661CB">
                <w:rPr>
                  <w:rFonts w:hAnsi="標楷體"/>
                </w:rPr>
                <w:delText>5</w:delText>
              </w:r>
              <w:bookmarkStart w:id="8503" w:name="_Toc71198471"/>
              <w:bookmarkEnd w:id="8503"/>
            </w:del>
          </w:p>
        </w:tc>
        <w:tc>
          <w:tcPr>
            <w:tcW w:w="2015" w:type="dxa"/>
          </w:tcPr>
          <w:p w14:paraId="7752635F" w14:textId="42F43C0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4" w:author="Fegie" w:date="2021-04-28T12:03:00Z"/>
                <w:rFonts w:hAnsi="標楷體"/>
                <w:color w:val="FF0000"/>
              </w:rPr>
              <w:pPrChange w:id="8505" w:author="Fegie" w:date="2021-04-28T12:03:00Z">
                <w:pPr/>
              </w:pPrChange>
            </w:pPr>
            <w:del w:id="8506" w:author="Fegie" w:date="2021-04-28T12:03:00Z">
              <w:r w:rsidRPr="00CE781C" w:rsidDel="009661CB">
                <w:rPr>
                  <w:rFonts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hAnsi="標楷體"/>
                  <w:color w:val="FF0000"/>
                </w:rPr>
                <w:delText xml:space="preserve">      </w:delText>
              </w:r>
              <w:bookmarkStart w:id="8507" w:name="_Toc71198472"/>
              <w:bookmarkEnd w:id="8507"/>
            </w:del>
          </w:p>
        </w:tc>
        <w:tc>
          <w:tcPr>
            <w:tcW w:w="1296" w:type="dxa"/>
          </w:tcPr>
          <w:p w14:paraId="2EBB3A4F" w14:textId="78C4B596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8" w:author="Fegie" w:date="2021-04-28T12:03:00Z"/>
                <w:rFonts w:hAnsi="標楷體"/>
                <w:color w:val="FF0000"/>
              </w:rPr>
              <w:pPrChange w:id="8509" w:author="Fegie" w:date="2021-04-28T12:03:00Z">
                <w:pPr/>
              </w:pPrChange>
            </w:pPr>
            <w:del w:id="8510" w:author="Fegie" w:date="2021-04-28T12:03:00Z">
              <w:r w:rsidRPr="00CE781C" w:rsidDel="009661CB">
                <w:rPr>
                  <w:rFonts w:hAnsi="標楷體"/>
                  <w:color w:val="FF0000"/>
                </w:rPr>
                <w:delText>9</w:delText>
              </w:r>
              <w:r w:rsidR="0006376E" w:rsidDel="009661CB">
                <w:rPr>
                  <w:rFonts w:hAnsi="標楷體" w:hint="eastAsia"/>
                  <w:color w:val="FF0000"/>
                </w:rPr>
                <w:delText>9</w:delText>
              </w:r>
              <w:bookmarkStart w:id="8511" w:name="_Toc71198473"/>
              <w:bookmarkEnd w:id="8511"/>
            </w:del>
          </w:p>
        </w:tc>
        <w:tc>
          <w:tcPr>
            <w:tcW w:w="1014" w:type="dxa"/>
          </w:tcPr>
          <w:p w14:paraId="5FB8B9D8" w14:textId="2D77351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2" w:author="Fegie" w:date="2021-04-28T12:03:00Z"/>
                <w:rFonts w:hAnsi="標楷體"/>
              </w:rPr>
              <w:pPrChange w:id="8513" w:author="Fegie" w:date="2021-04-28T12:03:00Z">
                <w:pPr/>
              </w:pPrChange>
            </w:pPr>
            <w:bookmarkStart w:id="8514" w:name="_Toc71198474"/>
            <w:bookmarkEnd w:id="8514"/>
          </w:p>
        </w:tc>
        <w:tc>
          <w:tcPr>
            <w:tcW w:w="1081" w:type="dxa"/>
          </w:tcPr>
          <w:p w14:paraId="4CBE88CE" w14:textId="2B214F2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5" w:author="Fegie" w:date="2021-04-28T12:03:00Z"/>
                <w:rFonts w:hAnsi="標楷體"/>
              </w:rPr>
              <w:pPrChange w:id="8516" w:author="Fegie" w:date="2021-04-28T12:03:00Z">
                <w:pPr/>
              </w:pPrChange>
            </w:pPr>
            <w:del w:id="8517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8518" w:name="_Toc71198475"/>
              <w:bookmarkEnd w:id="8518"/>
            </w:del>
          </w:p>
        </w:tc>
        <w:tc>
          <w:tcPr>
            <w:tcW w:w="646" w:type="dxa"/>
          </w:tcPr>
          <w:p w14:paraId="449331E9" w14:textId="37E54E2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9" w:author="Fegie" w:date="2021-04-28T12:03:00Z"/>
                <w:rFonts w:hAnsi="標楷體"/>
              </w:rPr>
              <w:pPrChange w:id="8520" w:author="Fegie" w:date="2021-04-28T12:03:00Z">
                <w:pPr/>
              </w:pPrChange>
            </w:pPr>
            <w:bookmarkStart w:id="8521" w:name="_Toc71198476"/>
            <w:bookmarkEnd w:id="8521"/>
          </w:p>
        </w:tc>
        <w:tc>
          <w:tcPr>
            <w:tcW w:w="581" w:type="dxa"/>
          </w:tcPr>
          <w:p w14:paraId="5DEE80C6" w14:textId="6D0AC86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2" w:author="Fegie" w:date="2021-04-28T12:03:00Z"/>
                <w:rFonts w:hAnsi="標楷體"/>
              </w:rPr>
              <w:pPrChange w:id="8523" w:author="Fegie" w:date="2021-04-28T12:03:00Z">
                <w:pPr/>
              </w:pPrChange>
            </w:pPr>
            <w:del w:id="8524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25" w:name="_Toc71198477"/>
              <w:bookmarkEnd w:id="8525"/>
            </w:del>
          </w:p>
        </w:tc>
        <w:tc>
          <w:tcPr>
            <w:tcW w:w="3237" w:type="dxa"/>
          </w:tcPr>
          <w:p w14:paraId="21CF1090" w14:textId="39FCF83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6" w:author="Fegie" w:date="2021-04-28T12:03:00Z"/>
                <w:rFonts w:hAnsi="標楷體"/>
              </w:rPr>
              <w:pPrChange w:id="8527" w:author="Fegie" w:date="2021-04-28T12:03:00Z">
                <w:pPr/>
              </w:pPrChange>
            </w:pPr>
            <w:del w:id="8528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29" w:name="_Toc71198478"/>
              <w:bookmarkEnd w:id="8529"/>
            </w:del>
          </w:p>
          <w:p w14:paraId="1FBB159E" w14:textId="6208E09A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0" w:author="Fegie" w:date="2021-04-28T12:03:00Z"/>
                <w:rFonts w:hAnsi="標楷體"/>
              </w:rPr>
              <w:pPrChange w:id="8531" w:author="Fegie" w:date="2021-04-28T12:03:00Z">
                <w:pPr/>
              </w:pPrChange>
            </w:pPr>
            <w:del w:id="8532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0: 一般</w:delText>
              </w:r>
              <w:bookmarkStart w:id="8533" w:name="_Toc71198479"/>
              <w:bookmarkEnd w:id="8533"/>
            </w:del>
          </w:p>
          <w:p w14:paraId="673915CE" w14:textId="6F6CCF29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4" w:author="Fegie" w:date="2021-04-28T12:03:00Z"/>
                <w:rFonts w:hAnsi="標楷體"/>
              </w:rPr>
              <w:pPrChange w:id="8535" w:author="Fegie" w:date="2021-04-28T12:03:00Z">
                <w:pPr/>
              </w:pPrChange>
            </w:pPr>
            <w:del w:id="8536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1: 員工</w:delText>
              </w:r>
              <w:bookmarkStart w:id="8537" w:name="_Toc71198480"/>
              <w:bookmarkEnd w:id="8537"/>
            </w:del>
          </w:p>
          <w:p w14:paraId="14065DA6" w14:textId="54487E81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8" w:author="Fegie" w:date="2021-04-28T12:03:00Z"/>
                <w:rFonts w:hAnsi="標楷體"/>
              </w:rPr>
              <w:pPrChange w:id="8539" w:author="Fegie" w:date="2021-04-28T12:03:00Z">
                <w:pPr/>
              </w:pPrChange>
            </w:pPr>
            <w:del w:id="8540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2: 三十年房貸</w:delText>
              </w:r>
              <w:bookmarkStart w:id="8541" w:name="_Toc71198481"/>
              <w:bookmarkEnd w:id="8541"/>
            </w:del>
          </w:p>
          <w:p w14:paraId="53436CAA" w14:textId="3C73BC8E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42" w:author="Fegie" w:date="2021-04-28T12:03:00Z"/>
                <w:rFonts w:hAnsi="標楷體"/>
              </w:rPr>
              <w:pPrChange w:id="8543" w:author="Fegie" w:date="2021-04-28T12:03:00Z">
                <w:pPr/>
              </w:pPrChange>
            </w:pPr>
            <w:del w:id="8544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3: 關企公司</w:delText>
              </w:r>
              <w:bookmarkStart w:id="8545" w:name="_Toc71198482"/>
              <w:bookmarkEnd w:id="8545"/>
            </w:del>
          </w:p>
          <w:p w14:paraId="5CAC9AE9" w14:textId="6D1FEBFB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46" w:author="Fegie" w:date="2021-04-28T12:03:00Z"/>
                <w:rFonts w:hAnsi="標楷體"/>
              </w:rPr>
              <w:pPrChange w:id="8547" w:author="Fegie" w:date="2021-04-28T12:03:00Z">
                <w:pPr/>
              </w:pPrChange>
            </w:pPr>
            <w:del w:id="8548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4: 關企員工</w:delText>
              </w:r>
              <w:bookmarkStart w:id="8549" w:name="_Toc71198483"/>
              <w:bookmarkEnd w:id="8549"/>
            </w:del>
          </w:p>
          <w:p w14:paraId="64BFBEB9" w14:textId="2147B114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0" w:author="Fegie" w:date="2021-04-28T12:03:00Z"/>
                <w:rFonts w:hAnsi="標楷體"/>
              </w:rPr>
              <w:pPrChange w:id="8551" w:author="Fegie" w:date="2021-04-28T12:03:00Z">
                <w:pPr/>
              </w:pPrChange>
            </w:pPr>
            <w:del w:id="8552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5: 保戶</w:delText>
              </w:r>
              <w:bookmarkStart w:id="8553" w:name="_Toc71198484"/>
              <w:bookmarkEnd w:id="8553"/>
            </w:del>
          </w:p>
          <w:p w14:paraId="2B04B67F" w14:textId="6CEF38E8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4" w:author="Fegie" w:date="2021-04-28T12:03:00Z"/>
                <w:rFonts w:hAnsi="標楷體"/>
              </w:rPr>
              <w:pPrChange w:id="8555" w:author="Fegie" w:date="2021-04-28T12:03:00Z">
                <w:pPr/>
              </w:pPrChange>
            </w:pPr>
            <w:del w:id="8556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6: 團體戶</w:delText>
              </w:r>
              <w:bookmarkStart w:id="8557" w:name="_Toc71198485"/>
              <w:bookmarkEnd w:id="8557"/>
            </w:del>
          </w:p>
          <w:p w14:paraId="6ED9E034" w14:textId="367FD67F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8" w:author="Fegie" w:date="2021-04-28T12:03:00Z"/>
                <w:rFonts w:hAnsi="標楷體"/>
              </w:rPr>
              <w:pPrChange w:id="8559" w:author="Fegie" w:date="2021-04-28T12:03:00Z">
                <w:pPr/>
              </w:pPrChange>
            </w:pPr>
            <w:del w:id="8560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9: 新二階員工</w:delText>
              </w:r>
              <w:bookmarkStart w:id="8561" w:name="_Toc71198486"/>
              <w:bookmarkEnd w:id="8561"/>
            </w:del>
          </w:p>
        </w:tc>
        <w:bookmarkStart w:id="8562" w:name="_Toc71198487"/>
        <w:bookmarkEnd w:id="8562"/>
      </w:tr>
      <w:tr w:rsidR="00A4784A" w:rsidRPr="009B2BD3" w:rsidDel="009661CB" w14:paraId="3828D750" w14:textId="63589B12" w:rsidTr="00B75363">
        <w:trPr>
          <w:trHeight w:val="291"/>
          <w:jc w:val="center"/>
          <w:del w:id="8563" w:author="Fegie" w:date="2021-04-28T12:03:00Z"/>
        </w:trPr>
        <w:tc>
          <w:tcPr>
            <w:tcW w:w="550" w:type="dxa"/>
          </w:tcPr>
          <w:p w14:paraId="09E0B8AD" w14:textId="5D6D758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64" w:author="Fegie" w:date="2021-04-28T12:03:00Z"/>
                <w:rFonts w:hAnsi="標楷體"/>
              </w:rPr>
              <w:pPrChange w:id="8565" w:author="Fegie" w:date="2021-04-28T12:03:00Z">
                <w:pPr/>
              </w:pPrChange>
            </w:pPr>
            <w:del w:id="8566" w:author="Fegie" w:date="2021-04-28T12:03:00Z">
              <w:r w:rsidRPr="009B2BD3" w:rsidDel="009661CB">
                <w:rPr>
                  <w:rFonts w:hAnsi="標楷體"/>
                </w:rPr>
                <w:delText>6</w:delText>
              </w:r>
              <w:bookmarkStart w:id="8567" w:name="_Toc71198488"/>
              <w:bookmarkEnd w:id="8567"/>
            </w:del>
          </w:p>
        </w:tc>
        <w:tc>
          <w:tcPr>
            <w:tcW w:w="2015" w:type="dxa"/>
          </w:tcPr>
          <w:p w14:paraId="0D197541" w14:textId="7888D90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68" w:author="Fegie" w:date="2021-04-28T12:03:00Z"/>
                <w:rFonts w:hAnsi="標楷體"/>
              </w:rPr>
              <w:pPrChange w:id="8569" w:author="Fegie" w:date="2021-04-28T12:03:00Z">
                <w:pPr/>
              </w:pPrChange>
            </w:pPr>
            <w:del w:id="8570" w:author="Fegie" w:date="2021-04-28T12:03:00Z">
              <w:r w:rsidRPr="009B2BD3" w:rsidDel="009661CB">
                <w:rPr>
                  <w:rFonts w:hAnsi="標楷體" w:hint="eastAsia"/>
                </w:rPr>
                <w:delText xml:space="preserve">行業別      </w:delText>
              </w:r>
              <w:bookmarkStart w:id="8571" w:name="_Toc71198489"/>
              <w:bookmarkEnd w:id="8571"/>
            </w:del>
          </w:p>
        </w:tc>
        <w:tc>
          <w:tcPr>
            <w:tcW w:w="1296" w:type="dxa"/>
          </w:tcPr>
          <w:p w14:paraId="24B3FF21" w14:textId="1C3F59AF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2" w:author="Fegie" w:date="2021-04-28T12:03:00Z"/>
                <w:rFonts w:hAnsi="標楷體"/>
              </w:rPr>
              <w:pPrChange w:id="8573" w:author="Fegie" w:date="2021-04-28T12:03:00Z">
                <w:pPr/>
              </w:pPrChange>
            </w:pPr>
            <w:del w:id="8574" w:author="Fegie" w:date="2021-04-28T12:03:00Z">
              <w:r w:rsidRPr="00A04243" w:rsidDel="009661CB">
                <w:rPr>
                  <w:rFonts w:hAnsi="標楷體"/>
                </w:rPr>
                <w:delText>999999</w:delText>
              </w:r>
              <w:bookmarkStart w:id="8575" w:name="_Toc71198490"/>
              <w:bookmarkEnd w:id="8575"/>
            </w:del>
          </w:p>
        </w:tc>
        <w:tc>
          <w:tcPr>
            <w:tcW w:w="1014" w:type="dxa"/>
          </w:tcPr>
          <w:p w14:paraId="284F5787" w14:textId="4560548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6" w:author="Fegie" w:date="2021-04-28T12:03:00Z"/>
                <w:rFonts w:hAnsi="標楷體"/>
              </w:rPr>
              <w:pPrChange w:id="8577" w:author="Fegie" w:date="2021-04-28T12:03:00Z">
                <w:pPr/>
              </w:pPrChange>
            </w:pPr>
            <w:bookmarkStart w:id="8578" w:name="_Toc71198491"/>
            <w:bookmarkEnd w:id="8578"/>
          </w:p>
        </w:tc>
        <w:tc>
          <w:tcPr>
            <w:tcW w:w="1081" w:type="dxa"/>
          </w:tcPr>
          <w:p w14:paraId="06DD94E9" w14:textId="1B98BE7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9" w:author="Fegie" w:date="2021-04-28T12:03:00Z"/>
                <w:rFonts w:hAnsi="標楷體"/>
              </w:rPr>
              <w:pPrChange w:id="8580" w:author="Fegie" w:date="2021-04-28T12:03:00Z">
                <w:pPr/>
              </w:pPrChange>
            </w:pPr>
            <w:bookmarkStart w:id="8581" w:name="_Toc71198492"/>
            <w:bookmarkEnd w:id="8581"/>
          </w:p>
        </w:tc>
        <w:tc>
          <w:tcPr>
            <w:tcW w:w="646" w:type="dxa"/>
          </w:tcPr>
          <w:p w14:paraId="7DA67154" w14:textId="4DCF2D1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2" w:author="Fegie" w:date="2021-04-28T12:03:00Z"/>
                <w:rFonts w:hAnsi="標楷體"/>
              </w:rPr>
              <w:pPrChange w:id="8583" w:author="Fegie" w:date="2021-04-28T12:03:00Z">
                <w:pPr/>
              </w:pPrChange>
            </w:pPr>
            <w:bookmarkStart w:id="8584" w:name="_Toc71198493"/>
            <w:bookmarkEnd w:id="8584"/>
          </w:p>
        </w:tc>
        <w:tc>
          <w:tcPr>
            <w:tcW w:w="581" w:type="dxa"/>
          </w:tcPr>
          <w:p w14:paraId="755696AD" w14:textId="63CD427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5" w:author="Fegie" w:date="2021-04-28T12:03:00Z"/>
                <w:rFonts w:hAnsi="標楷體"/>
              </w:rPr>
              <w:pPrChange w:id="8586" w:author="Fegie" w:date="2021-04-28T12:03:00Z">
                <w:pPr/>
              </w:pPrChange>
            </w:pPr>
            <w:del w:id="8587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88" w:name="_Toc71198494"/>
              <w:bookmarkEnd w:id="8588"/>
            </w:del>
          </w:p>
        </w:tc>
        <w:tc>
          <w:tcPr>
            <w:tcW w:w="3237" w:type="dxa"/>
          </w:tcPr>
          <w:p w14:paraId="15DF7219" w14:textId="5BFBBB9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9" w:author="Fegie" w:date="2021-04-28T12:03:00Z"/>
                <w:rFonts w:hAnsi="標楷體"/>
              </w:rPr>
              <w:pPrChange w:id="8590" w:author="Fegie" w:date="2021-04-28T12:03:00Z">
                <w:pPr/>
              </w:pPrChange>
            </w:pPr>
            <w:del w:id="8591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92" w:name="_Toc71198495"/>
              <w:bookmarkEnd w:id="8592"/>
            </w:del>
          </w:p>
        </w:tc>
        <w:bookmarkStart w:id="8593" w:name="_Toc71198496"/>
        <w:bookmarkEnd w:id="8593"/>
      </w:tr>
      <w:tr w:rsidR="00A4784A" w:rsidRPr="009B2BD3" w:rsidDel="009661CB" w14:paraId="51F2DC97" w14:textId="063193AE" w:rsidTr="00B75363">
        <w:trPr>
          <w:trHeight w:val="291"/>
          <w:jc w:val="center"/>
          <w:del w:id="8594" w:author="Fegie" w:date="2021-04-28T12:03:00Z"/>
        </w:trPr>
        <w:tc>
          <w:tcPr>
            <w:tcW w:w="550" w:type="dxa"/>
          </w:tcPr>
          <w:p w14:paraId="11D8F4AD" w14:textId="5158899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5" w:author="Fegie" w:date="2021-04-28T12:03:00Z"/>
                <w:rFonts w:hAnsi="標楷體"/>
              </w:rPr>
              <w:pPrChange w:id="8596" w:author="Fegie" w:date="2021-04-28T12:03:00Z">
                <w:pPr/>
              </w:pPrChange>
            </w:pPr>
            <w:del w:id="8597" w:author="Fegie" w:date="2021-04-28T12:03:00Z">
              <w:r w:rsidRPr="009B2BD3" w:rsidDel="009661CB">
                <w:rPr>
                  <w:rFonts w:hAnsi="標楷體"/>
                </w:rPr>
                <w:delText>7</w:delText>
              </w:r>
              <w:bookmarkStart w:id="8598" w:name="_Toc71198497"/>
              <w:bookmarkEnd w:id="8598"/>
            </w:del>
          </w:p>
        </w:tc>
        <w:tc>
          <w:tcPr>
            <w:tcW w:w="2015" w:type="dxa"/>
          </w:tcPr>
          <w:p w14:paraId="4B2F57CE" w14:textId="2C0EC22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9" w:author="Fegie" w:date="2021-04-28T12:03:00Z"/>
                <w:rFonts w:hAnsi="標楷體"/>
              </w:rPr>
              <w:pPrChange w:id="8600" w:author="Fegie" w:date="2021-04-28T12:03:00Z">
                <w:pPr/>
              </w:pPrChange>
            </w:pPr>
            <w:del w:id="8601" w:author="Fegie" w:date="2021-04-28T12:03:00Z">
              <w:r w:rsidRPr="009B2BD3" w:rsidDel="009661CB">
                <w:rPr>
                  <w:rFonts w:hAnsi="標楷體" w:hint="eastAsia"/>
                </w:rPr>
                <w:delText xml:space="preserve">國籍        </w:delText>
              </w:r>
              <w:bookmarkStart w:id="8602" w:name="_Toc71198498"/>
              <w:bookmarkEnd w:id="8602"/>
            </w:del>
          </w:p>
        </w:tc>
        <w:tc>
          <w:tcPr>
            <w:tcW w:w="1296" w:type="dxa"/>
          </w:tcPr>
          <w:p w14:paraId="72485432" w14:textId="5D28EB5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03" w:author="Fegie" w:date="2021-04-28T12:03:00Z"/>
                <w:rFonts w:hAnsi="標楷體"/>
              </w:rPr>
              <w:pPrChange w:id="8604" w:author="Fegie" w:date="2021-04-28T12:03:00Z">
                <w:pPr/>
              </w:pPrChange>
            </w:pPr>
            <w:del w:id="8605" w:author="Fegie" w:date="2021-04-28T12:03:00Z">
              <w:r w:rsidRPr="00A04243" w:rsidDel="009661CB">
                <w:rPr>
                  <w:rFonts w:hAnsi="標楷體" w:hint="eastAsia"/>
                </w:rPr>
                <w:delText>XX</w:delText>
              </w:r>
              <w:bookmarkStart w:id="8606" w:name="_Toc71198499"/>
              <w:bookmarkEnd w:id="8606"/>
            </w:del>
          </w:p>
        </w:tc>
        <w:tc>
          <w:tcPr>
            <w:tcW w:w="1014" w:type="dxa"/>
          </w:tcPr>
          <w:p w14:paraId="5BD3049D" w14:textId="05D8FA2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07" w:author="Fegie" w:date="2021-04-28T12:03:00Z"/>
                <w:rFonts w:hAnsi="標楷體"/>
                <w:color w:val="FF0000"/>
              </w:rPr>
              <w:pPrChange w:id="8608" w:author="Fegie" w:date="2021-04-28T12:03:00Z">
                <w:pPr/>
              </w:pPrChange>
            </w:pPr>
            <w:bookmarkStart w:id="8609" w:name="_Toc71198500"/>
            <w:bookmarkEnd w:id="8609"/>
          </w:p>
        </w:tc>
        <w:tc>
          <w:tcPr>
            <w:tcW w:w="1081" w:type="dxa"/>
          </w:tcPr>
          <w:p w14:paraId="4964DE04" w14:textId="7118B9E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0" w:author="Fegie" w:date="2021-04-28T12:03:00Z"/>
                <w:rFonts w:hAnsi="標楷體"/>
              </w:rPr>
              <w:pPrChange w:id="8611" w:author="Fegie" w:date="2021-04-28T12:03:00Z">
                <w:pPr/>
              </w:pPrChange>
            </w:pPr>
            <w:del w:id="8612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8613" w:name="_Toc71198501"/>
              <w:bookmarkEnd w:id="8613"/>
            </w:del>
          </w:p>
        </w:tc>
        <w:tc>
          <w:tcPr>
            <w:tcW w:w="646" w:type="dxa"/>
          </w:tcPr>
          <w:p w14:paraId="3DA61745" w14:textId="5CA0442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4" w:author="Fegie" w:date="2021-04-28T12:03:00Z"/>
                <w:rFonts w:hAnsi="標楷體"/>
              </w:rPr>
              <w:pPrChange w:id="8615" w:author="Fegie" w:date="2021-04-28T12:03:00Z">
                <w:pPr/>
              </w:pPrChange>
            </w:pPr>
            <w:bookmarkStart w:id="8616" w:name="_Toc71198502"/>
            <w:bookmarkEnd w:id="8616"/>
          </w:p>
        </w:tc>
        <w:tc>
          <w:tcPr>
            <w:tcW w:w="581" w:type="dxa"/>
          </w:tcPr>
          <w:p w14:paraId="27D78769" w14:textId="064EDBB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7" w:author="Fegie" w:date="2021-04-28T12:03:00Z"/>
                <w:rFonts w:hAnsi="標楷體"/>
              </w:rPr>
              <w:pPrChange w:id="8618" w:author="Fegie" w:date="2021-04-28T12:03:00Z">
                <w:pPr/>
              </w:pPrChange>
            </w:pPr>
            <w:del w:id="8619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20" w:name="_Toc71198503"/>
              <w:bookmarkEnd w:id="8620"/>
            </w:del>
          </w:p>
        </w:tc>
        <w:tc>
          <w:tcPr>
            <w:tcW w:w="3237" w:type="dxa"/>
          </w:tcPr>
          <w:p w14:paraId="12729CB7" w14:textId="100E0DB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1" w:author="Fegie" w:date="2021-04-28T12:03:00Z"/>
                <w:rFonts w:hAnsi="標楷體"/>
              </w:rPr>
              <w:pPrChange w:id="8622" w:author="Fegie" w:date="2021-04-28T12:03:00Z">
                <w:pPr/>
              </w:pPrChange>
            </w:pPr>
            <w:del w:id="8623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24" w:name="_Toc71198504"/>
              <w:bookmarkEnd w:id="8624"/>
            </w:del>
          </w:p>
        </w:tc>
        <w:bookmarkStart w:id="8625" w:name="_Toc71198505"/>
        <w:bookmarkEnd w:id="8625"/>
      </w:tr>
      <w:tr w:rsidR="00A4784A" w:rsidRPr="009B2BD3" w:rsidDel="009661CB" w14:paraId="36BC7500" w14:textId="31D669E0" w:rsidTr="00B75363">
        <w:trPr>
          <w:trHeight w:val="291"/>
          <w:jc w:val="center"/>
          <w:del w:id="8626" w:author="Fegie" w:date="2021-04-28T12:03:00Z"/>
        </w:trPr>
        <w:tc>
          <w:tcPr>
            <w:tcW w:w="550" w:type="dxa"/>
          </w:tcPr>
          <w:p w14:paraId="6D056AF7" w14:textId="5F958DC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7" w:author="Fegie" w:date="2021-04-28T12:03:00Z"/>
                <w:rFonts w:hAnsi="標楷體"/>
              </w:rPr>
              <w:pPrChange w:id="8628" w:author="Fegie" w:date="2021-04-28T12:03:00Z">
                <w:pPr/>
              </w:pPrChange>
            </w:pPr>
            <w:del w:id="8629" w:author="Fegie" w:date="2021-04-28T12:03:00Z">
              <w:r w:rsidRPr="009B2BD3" w:rsidDel="009661CB">
                <w:rPr>
                  <w:rFonts w:hAnsi="標楷體"/>
                </w:rPr>
                <w:delText>8</w:delText>
              </w:r>
              <w:bookmarkStart w:id="8630" w:name="_Toc71198506"/>
              <w:bookmarkEnd w:id="8630"/>
            </w:del>
          </w:p>
        </w:tc>
        <w:tc>
          <w:tcPr>
            <w:tcW w:w="2015" w:type="dxa"/>
          </w:tcPr>
          <w:p w14:paraId="03E564F8" w14:textId="66E206A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1" w:author="Fegie" w:date="2021-04-28T12:03:00Z"/>
                <w:rFonts w:hAnsi="標楷體"/>
              </w:rPr>
              <w:pPrChange w:id="8632" w:author="Fegie" w:date="2021-04-28T12:03:00Z">
                <w:pPr/>
              </w:pPrChange>
            </w:pPr>
            <w:del w:id="8633" w:author="Fegie" w:date="2021-04-28T12:03:00Z">
              <w:r w:rsidRPr="009B2BD3" w:rsidDel="009661CB">
                <w:rPr>
                  <w:rFonts w:hAnsi="標楷體" w:hint="eastAsia"/>
                </w:rPr>
                <w:delText>負責人</w:delText>
              </w:r>
              <w:r w:rsidR="00716B9A" w:rsidRPr="00CE781C" w:rsidDel="009661CB">
                <w:rPr>
                  <w:rFonts w:hAnsi="標楷體" w:hint="eastAsia"/>
                  <w:color w:val="FF0000"/>
                </w:rPr>
                <w:delText>身分證字號</w:delText>
              </w:r>
              <w:bookmarkStart w:id="8634" w:name="_Toc71198507"/>
              <w:bookmarkEnd w:id="8634"/>
            </w:del>
          </w:p>
        </w:tc>
        <w:tc>
          <w:tcPr>
            <w:tcW w:w="1296" w:type="dxa"/>
          </w:tcPr>
          <w:p w14:paraId="125F2C7A" w14:textId="5302A09E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5" w:author="Fegie" w:date="2021-04-28T12:03:00Z"/>
                <w:rFonts w:hAnsi="標楷體"/>
              </w:rPr>
              <w:pPrChange w:id="8636" w:author="Fegie" w:date="2021-04-28T12:03:00Z">
                <w:pPr/>
              </w:pPrChange>
            </w:pPr>
            <w:del w:id="8637" w:author="Fegie" w:date="2021-04-28T12:03:00Z">
              <w:r w:rsidRPr="00A04243" w:rsidDel="009661CB">
                <w:rPr>
                  <w:rFonts w:hAnsi="標楷體" w:hint="eastAsia"/>
                </w:rPr>
                <w:delText>X(10)</w:delText>
              </w:r>
              <w:bookmarkStart w:id="8638" w:name="_Toc71198508"/>
              <w:bookmarkEnd w:id="8638"/>
            </w:del>
          </w:p>
        </w:tc>
        <w:tc>
          <w:tcPr>
            <w:tcW w:w="1014" w:type="dxa"/>
          </w:tcPr>
          <w:p w14:paraId="683A0881" w14:textId="26D8B27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9" w:author="Fegie" w:date="2021-04-28T12:03:00Z"/>
                <w:rFonts w:hAnsi="標楷體"/>
              </w:rPr>
              <w:pPrChange w:id="8640" w:author="Fegie" w:date="2021-04-28T12:03:00Z">
                <w:pPr/>
              </w:pPrChange>
            </w:pPr>
            <w:bookmarkStart w:id="8641" w:name="_Toc71198509"/>
            <w:bookmarkEnd w:id="8641"/>
          </w:p>
        </w:tc>
        <w:tc>
          <w:tcPr>
            <w:tcW w:w="1081" w:type="dxa"/>
          </w:tcPr>
          <w:p w14:paraId="156521F2" w14:textId="6243CD6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42" w:author="Fegie" w:date="2021-04-28T12:03:00Z"/>
                <w:rFonts w:hAnsi="標楷體"/>
              </w:rPr>
              <w:pPrChange w:id="8643" w:author="Fegie" w:date="2021-04-28T12:03:00Z">
                <w:pPr/>
              </w:pPrChange>
            </w:pPr>
            <w:bookmarkStart w:id="8644" w:name="_Toc71198510"/>
            <w:bookmarkEnd w:id="8644"/>
          </w:p>
        </w:tc>
        <w:tc>
          <w:tcPr>
            <w:tcW w:w="646" w:type="dxa"/>
          </w:tcPr>
          <w:p w14:paraId="63D3F5A9" w14:textId="5E2CF05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45" w:author="Fegie" w:date="2021-04-28T12:03:00Z"/>
                <w:rFonts w:hAnsi="標楷體"/>
              </w:rPr>
              <w:pPrChange w:id="8646" w:author="Fegie" w:date="2021-04-28T12:03:00Z">
                <w:pPr/>
              </w:pPrChange>
            </w:pPr>
            <w:bookmarkStart w:id="8647" w:name="_Toc71198511"/>
            <w:bookmarkEnd w:id="8647"/>
          </w:p>
        </w:tc>
        <w:tc>
          <w:tcPr>
            <w:tcW w:w="581" w:type="dxa"/>
          </w:tcPr>
          <w:p w14:paraId="55844FCD" w14:textId="22DC93D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48" w:author="Fegie" w:date="2021-04-28T12:03:00Z"/>
                <w:rFonts w:hAnsi="標楷體"/>
              </w:rPr>
              <w:pPrChange w:id="8649" w:author="Fegie" w:date="2021-04-28T12:03:00Z">
                <w:pPr/>
              </w:pPrChange>
            </w:pPr>
            <w:del w:id="8650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51" w:name="_Toc71198512"/>
              <w:bookmarkEnd w:id="8651"/>
            </w:del>
          </w:p>
        </w:tc>
        <w:tc>
          <w:tcPr>
            <w:tcW w:w="3237" w:type="dxa"/>
          </w:tcPr>
          <w:p w14:paraId="4FF64B88" w14:textId="1696CA2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2" w:author="Fegie" w:date="2021-04-28T12:03:00Z"/>
                <w:rFonts w:hAnsi="標楷體"/>
              </w:rPr>
              <w:pPrChange w:id="8653" w:author="Fegie" w:date="2021-04-28T12:03:00Z">
                <w:pPr/>
              </w:pPrChange>
            </w:pPr>
            <w:del w:id="8654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55" w:name="_Toc71198513"/>
              <w:bookmarkEnd w:id="8655"/>
            </w:del>
          </w:p>
        </w:tc>
        <w:bookmarkStart w:id="8656" w:name="_Toc71198514"/>
        <w:bookmarkEnd w:id="8656"/>
      </w:tr>
      <w:tr w:rsidR="00A4784A" w:rsidRPr="009B2BD3" w:rsidDel="009661CB" w14:paraId="01ECF30E" w14:textId="49092565" w:rsidTr="00B75363">
        <w:trPr>
          <w:trHeight w:val="291"/>
          <w:jc w:val="center"/>
          <w:del w:id="8657" w:author="Fegie" w:date="2021-04-28T12:03:00Z"/>
        </w:trPr>
        <w:tc>
          <w:tcPr>
            <w:tcW w:w="550" w:type="dxa"/>
          </w:tcPr>
          <w:p w14:paraId="76E15D9C" w14:textId="2263C32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8" w:author="Fegie" w:date="2021-04-28T12:03:00Z"/>
                <w:rFonts w:hAnsi="標楷體"/>
              </w:rPr>
              <w:pPrChange w:id="8659" w:author="Fegie" w:date="2021-04-28T12:03:00Z">
                <w:pPr/>
              </w:pPrChange>
            </w:pPr>
            <w:del w:id="8660" w:author="Fegie" w:date="2021-04-28T12:03:00Z">
              <w:r w:rsidRPr="009B2BD3" w:rsidDel="009661CB">
                <w:rPr>
                  <w:rFonts w:hAnsi="標楷體"/>
                </w:rPr>
                <w:delText>9</w:delText>
              </w:r>
              <w:bookmarkStart w:id="8661" w:name="_Toc71198515"/>
              <w:bookmarkEnd w:id="8661"/>
            </w:del>
          </w:p>
        </w:tc>
        <w:tc>
          <w:tcPr>
            <w:tcW w:w="2015" w:type="dxa"/>
          </w:tcPr>
          <w:p w14:paraId="3ED116FE" w14:textId="6C6175A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62" w:author="Fegie" w:date="2021-04-28T12:03:00Z"/>
                <w:rFonts w:hAnsi="標楷體"/>
              </w:rPr>
              <w:pPrChange w:id="8663" w:author="Fegie" w:date="2021-04-28T12:03:00Z">
                <w:pPr/>
              </w:pPrChange>
            </w:pPr>
            <w:del w:id="8664" w:author="Fegie" w:date="2021-04-28T12:03:00Z">
              <w:r w:rsidRPr="009B2BD3" w:rsidDel="009661CB">
                <w:rPr>
                  <w:rFonts w:hAnsi="標楷體" w:hint="eastAsia"/>
                </w:rPr>
                <w:delText xml:space="preserve">負責人姓名  </w:delText>
              </w:r>
              <w:bookmarkStart w:id="8665" w:name="_Toc71198516"/>
              <w:bookmarkEnd w:id="8665"/>
            </w:del>
          </w:p>
        </w:tc>
        <w:tc>
          <w:tcPr>
            <w:tcW w:w="1296" w:type="dxa"/>
          </w:tcPr>
          <w:p w14:paraId="766BE8B5" w14:textId="3F0E90C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66" w:author="Fegie" w:date="2021-04-28T12:03:00Z"/>
                <w:rFonts w:hAnsi="標楷體"/>
              </w:rPr>
              <w:pPrChange w:id="8667" w:author="Fegie" w:date="2021-04-28T12:03:00Z">
                <w:pPr/>
              </w:pPrChange>
            </w:pPr>
            <w:del w:id="8668" w:author="Fegie" w:date="2021-04-28T12:03:00Z">
              <w:r w:rsidRPr="00A04243" w:rsidDel="009661CB">
                <w:rPr>
                  <w:rFonts w:hAnsi="標楷體" w:hint="eastAsia"/>
                </w:rPr>
                <w:delText>X(1</w:delText>
              </w:r>
            </w:del>
            <w:ins w:id="8669" w:author="88692" w:date="2020-06-18T10:16:00Z">
              <w:del w:id="8670" w:author="Fegie" w:date="2021-04-28T12:03:00Z">
                <w:r w:rsidR="00B75363" w:rsidDel="009661CB">
                  <w:rPr>
                    <w:rFonts w:hAnsi="標楷體"/>
                  </w:rPr>
                  <w:delText>00</w:delText>
                </w:r>
              </w:del>
            </w:ins>
            <w:del w:id="8671" w:author="Fegie" w:date="2021-04-28T12:03:00Z">
              <w:r w:rsidRPr="00A04243" w:rsidDel="009661CB">
                <w:rPr>
                  <w:rFonts w:hAnsi="標楷體" w:hint="eastAsia"/>
                </w:rPr>
                <w:delText>4)</w:delText>
              </w:r>
              <w:bookmarkStart w:id="8672" w:name="_Toc71198517"/>
              <w:bookmarkEnd w:id="8672"/>
            </w:del>
          </w:p>
        </w:tc>
        <w:tc>
          <w:tcPr>
            <w:tcW w:w="1014" w:type="dxa"/>
          </w:tcPr>
          <w:p w14:paraId="24CB712D" w14:textId="2CD56AC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3" w:author="Fegie" w:date="2021-04-28T12:03:00Z"/>
                <w:rFonts w:hAnsi="標楷體"/>
              </w:rPr>
              <w:pPrChange w:id="8674" w:author="Fegie" w:date="2021-04-28T12:03:00Z">
                <w:pPr/>
              </w:pPrChange>
            </w:pPr>
            <w:bookmarkStart w:id="8675" w:name="_Toc71198518"/>
            <w:bookmarkEnd w:id="8675"/>
          </w:p>
        </w:tc>
        <w:tc>
          <w:tcPr>
            <w:tcW w:w="1081" w:type="dxa"/>
          </w:tcPr>
          <w:p w14:paraId="2BC183EC" w14:textId="126F170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6" w:author="Fegie" w:date="2021-04-28T12:03:00Z"/>
                <w:rFonts w:hAnsi="標楷體"/>
              </w:rPr>
              <w:pPrChange w:id="8677" w:author="Fegie" w:date="2021-04-28T12:03:00Z">
                <w:pPr/>
              </w:pPrChange>
            </w:pPr>
            <w:bookmarkStart w:id="8678" w:name="_Toc71198519"/>
            <w:bookmarkEnd w:id="8678"/>
          </w:p>
        </w:tc>
        <w:tc>
          <w:tcPr>
            <w:tcW w:w="646" w:type="dxa"/>
          </w:tcPr>
          <w:p w14:paraId="39EEAD88" w14:textId="4AD28E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9" w:author="Fegie" w:date="2021-04-28T12:03:00Z"/>
                <w:rFonts w:hAnsi="標楷體"/>
              </w:rPr>
              <w:pPrChange w:id="8680" w:author="Fegie" w:date="2021-04-28T12:03:00Z">
                <w:pPr/>
              </w:pPrChange>
            </w:pPr>
            <w:bookmarkStart w:id="8681" w:name="_Toc71198520"/>
            <w:bookmarkEnd w:id="8681"/>
          </w:p>
        </w:tc>
        <w:tc>
          <w:tcPr>
            <w:tcW w:w="581" w:type="dxa"/>
          </w:tcPr>
          <w:p w14:paraId="1484081C" w14:textId="6EE2687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82" w:author="Fegie" w:date="2021-04-28T12:03:00Z"/>
                <w:rFonts w:hAnsi="標楷體"/>
              </w:rPr>
              <w:pPrChange w:id="8683" w:author="Fegie" w:date="2021-04-28T12:03:00Z">
                <w:pPr/>
              </w:pPrChange>
            </w:pPr>
            <w:del w:id="8684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85" w:name="_Toc71198521"/>
              <w:bookmarkEnd w:id="8685"/>
            </w:del>
          </w:p>
        </w:tc>
        <w:tc>
          <w:tcPr>
            <w:tcW w:w="3237" w:type="dxa"/>
          </w:tcPr>
          <w:p w14:paraId="2837DB83" w14:textId="6E3A2E2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86" w:author="Fegie" w:date="2021-04-28T12:03:00Z"/>
                <w:rFonts w:hAnsi="標楷體"/>
              </w:rPr>
              <w:pPrChange w:id="8687" w:author="Fegie" w:date="2021-04-28T12:03:00Z">
                <w:pPr/>
              </w:pPrChange>
            </w:pPr>
            <w:del w:id="8688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89" w:name="_Toc71198522"/>
              <w:bookmarkEnd w:id="8689"/>
            </w:del>
          </w:p>
        </w:tc>
        <w:bookmarkStart w:id="8690" w:name="_Toc71198523"/>
        <w:bookmarkEnd w:id="8690"/>
      </w:tr>
      <w:tr w:rsidR="00B75363" w:rsidRPr="00B75363" w:rsidDel="009661CB" w14:paraId="064BD76D" w14:textId="594FF1D0" w:rsidTr="00B75363">
        <w:trPr>
          <w:trHeight w:val="291"/>
          <w:jc w:val="center"/>
          <w:del w:id="8691" w:author="Fegie" w:date="2021-04-28T12:03:00Z"/>
        </w:trPr>
        <w:tc>
          <w:tcPr>
            <w:tcW w:w="550" w:type="dxa"/>
          </w:tcPr>
          <w:p w14:paraId="7A3517FB" w14:textId="50FEB76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2" w:author="Fegie" w:date="2021-04-28T12:03:00Z"/>
                <w:rFonts w:hAnsi="標楷體"/>
                <w:strike/>
                <w:color w:val="FF0000"/>
                <w:rPrChange w:id="8693" w:author="88692" w:date="2020-06-18T10:15:00Z">
                  <w:rPr>
                    <w:del w:id="8694" w:author="Fegie" w:date="2021-04-28T12:03:00Z"/>
                    <w:rFonts w:ascii="標楷體" w:eastAsia="標楷體" w:hAnsi="標楷體"/>
                  </w:rPr>
                </w:rPrChange>
              </w:rPr>
              <w:pPrChange w:id="8695" w:author="Fegie" w:date="2021-04-28T12:03:00Z">
                <w:pPr/>
              </w:pPrChange>
            </w:pPr>
            <w:del w:id="869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697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10</w:delText>
              </w:r>
              <w:bookmarkStart w:id="8698" w:name="_Toc71198524"/>
              <w:bookmarkEnd w:id="8698"/>
            </w:del>
          </w:p>
        </w:tc>
        <w:tc>
          <w:tcPr>
            <w:tcW w:w="2015" w:type="dxa"/>
          </w:tcPr>
          <w:p w14:paraId="61E5E55B" w14:textId="157EE18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9" w:author="Fegie" w:date="2021-04-28T12:03:00Z"/>
                <w:rFonts w:hAnsi="標楷體"/>
                <w:strike/>
                <w:color w:val="FF0000"/>
                <w:rPrChange w:id="8700" w:author="88692" w:date="2020-06-18T10:15:00Z">
                  <w:rPr>
                    <w:del w:id="8701" w:author="Fegie" w:date="2021-04-28T12:03:00Z"/>
                    <w:rFonts w:ascii="標楷體" w:eastAsia="標楷體" w:hAnsi="標楷體"/>
                  </w:rPr>
                </w:rPrChange>
              </w:rPr>
              <w:pPrChange w:id="8702" w:author="Fegie" w:date="2021-04-28T12:03:00Z">
                <w:pPr/>
              </w:pPrChange>
            </w:pPr>
            <w:del w:id="8703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8704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8705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8706" w:name="_Toc71198525"/>
              <w:bookmarkEnd w:id="8706"/>
            </w:del>
          </w:p>
        </w:tc>
        <w:tc>
          <w:tcPr>
            <w:tcW w:w="1296" w:type="dxa"/>
          </w:tcPr>
          <w:p w14:paraId="4B9CB77D" w14:textId="6BCA01F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07" w:author="Fegie" w:date="2021-04-28T12:03:00Z"/>
                <w:rFonts w:hAnsi="標楷體"/>
                <w:strike/>
                <w:color w:val="FF0000"/>
                <w:rPrChange w:id="8708" w:author="88692" w:date="2020-06-18T10:15:00Z">
                  <w:rPr>
                    <w:del w:id="8709" w:author="Fegie" w:date="2021-04-28T12:03:00Z"/>
                    <w:rFonts w:ascii="標楷體" w:eastAsia="標楷體" w:hAnsi="標楷體"/>
                  </w:rPr>
                </w:rPrChange>
              </w:rPr>
              <w:pPrChange w:id="8710" w:author="Fegie" w:date="2021-04-28T12:03:00Z">
                <w:pPr/>
              </w:pPrChange>
            </w:pPr>
            <w:del w:id="8711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712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8713" w:name="_Toc71198526"/>
              <w:bookmarkEnd w:id="8713"/>
            </w:del>
          </w:p>
        </w:tc>
        <w:tc>
          <w:tcPr>
            <w:tcW w:w="1014" w:type="dxa"/>
          </w:tcPr>
          <w:p w14:paraId="563811AC" w14:textId="3FBABB1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4" w:author="Fegie" w:date="2021-04-28T12:03:00Z"/>
                <w:rFonts w:hAnsi="標楷體"/>
                <w:strike/>
                <w:color w:val="FF0000"/>
                <w:rPrChange w:id="8715" w:author="88692" w:date="2020-06-18T10:15:00Z">
                  <w:rPr>
                    <w:del w:id="8716" w:author="Fegie" w:date="2021-04-28T12:03:00Z"/>
                    <w:rFonts w:ascii="標楷體" w:eastAsia="標楷體" w:hAnsi="標楷體"/>
                  </w:rPr>
                </w:rPrChange>
              </w:rPr>
              <w:pPrChange w:id="8717" w:author="Fegie" w:date="2021-04-28T12:03:00Z">
                <w:pPr/>
              </w:pPrChange>
            </w:pPr>
            <w:bookmarkStart w:id="8718" w:name="_Toc71198527"/>
            <w:bookmarkEnd w:id="8718"/>
          </w:p>
        </w:tc>
        <w:tc>
          <w:tcPr>
            <w:tcW w:w="1081" w:type="dxa"/>
          </w:tcPr>
          <w:p w14:paraId="400AD677" w14:textId="79A7871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9" w:author="Fegie" w:date="2021-04-28T12:03:00Z"/>
                <w:rFonts w:hAnsi="標楷體"/>
                <w:strike/>
                <w:color w:val="FF0000"/>
                <w:rPrChange w:id="8720" w:author="88692" w:date="2020-06-18T10:15:00Z">
                  <w:rPr>
                    <w:del w:id="8721" w:author="Fegie" w:date="2021-04-28T12:03:00Z"/>
                    <w:rFonts w:ascii="標楷體" w:eastAsia="標楷體" w:hAnsi="標楷體"/>
                  </w:rPr>
                </w:rPrChange>
              </w:rPr>
              <w:pPrChange w:id="8722" w:author="Fegie" w:date="2021-04-28T12:03:00Z">
                <w:pPr/>
              </w:pPrChange>
            </w:pPr>
            <w:bookmarkStart w:id="8723" w:name="_Toc71198528"/>
            <w:bookmarkEnd w:id="8723"/>
          </w:p>
        </w:tc>
        <w:tc>
          <w:tcPr>
            <w:tcW w:w="646" w:type="dxa"/>
          </w:tcPr>
          <w:p w14:paraId="7AD26B0B" w14:textId="2AF575B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24" w:author="Fegie" w:date="2021-04-28T12:03:00Z"/>
                <w:rFonts w:hAnsi="標楷體"/>
                <w:strike/>
                <w:color w:val="FF0000"/>
                <w:rPrChange w:id="8725" w:author="88692" w:date="2020-06-18T10:15:00Z">
                  <w:rPr>
                    <w:del w:id="8726" w:author="Fegie" w:date="2021-04-28T12:03:00Z"/>
                    <w:rFonts w:ascii="標楷體" w:eastAsia="標楷體" w:hAnsi="標楷體"/>
                  </w:rPr>
                </w:rPrChange>
              </w:rPr>
              <w:pPrChange w:id="8727" w:author="Fegie" w:date="2021-04-28T12:03:00Z">
                <w:pPr/>
              </w:pPrChange>
            </w:pPr>
            <w:bookmarkStart w:id="8728" w:name="_Toc71198529"/>
            <w:bookmarkEnd w:id="8728"/>
          </w:p>
        </w:tc>
        <w:tc>
          <w:tcPr>
            <w:tcW w:w="581" w:type="dxa"/>
          </w:tcPr>
          <w:p w14:paraId="756180B3" w14:textId="4E500BDE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29" w:author="Fegie" w:date="2021-04-28T12:03:00Z"/>
                <w:rFonts w:hAnsi="標楷體"/>
                <w:strike/>
                <w:color w:val="FF0000"/>
                <w:rPrChange w:id="8730" w:author="88692" w:date="2020-06-18T10:15:00Z">
                  <w:rPr>
                    <w:del w:id="8731" w:author="Fegie" w:date="2021-04-28T12:03:00Z"/>
                    <w:rFonts w:ascii="標楷體" w:eastAsia="標楷體" w:hAnsi="標楷體"/>
                  </w:rPr>
                </w:rPrChange>
              </w:rPr>
              <w:pPrChange w:id="8732" w:author="Fegie" w:date="2021-04-28T12:03:00Z">
                <w:pPr/>
              </w:pPrChange>
            </w:pPr>
            <w:del w:id="873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734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8735" w:name="_Toc71198530"/>
              <w:bookmarkEnd w:id="8735"/>
            </w:del>
          </w:p>
        </w:tc>
        <w:tc>
          <w:tcPr>
            <w:tcW w:w="3237" w:type="dxa"/>
          </w:tcPr>
          <w:p w14:paraId="38934F09" w14:textId="690E012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36" w:author="Fegie" w:date="2021-04-28T12:03:00Z"/>
                <w:rFonts w:hAnsi="標楷體"/>
                <w:strike/>
                <w:color w:val="FF0000"/>
                <w:rPrChange w:id="8737" w:author="88692" w:date="2020-06-18T10:15:00Z">
                  <w:rPr>
                    <w:del w:id="8738" w:author="Fegie" w:date="2021-04-28T12:03:00Z"/>
                    <w:rFonts w:ascii="標楷體" w:eastAsia="標楷體" w:hAnsi="標楷體"/>
                  </w:rPr>
                </w:rPrChange>
              </w:rPr>
              <w:pPrChange w:id="8739" w:author="Fegie" w:date="2021-04-28T12:03:00Z">
                <w:pPr/>
              </w:pPrChange>
            </w:pPr>
            <w:del w:id="8740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8741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8742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8743" w:author="88692" w:date="2020-06-18T10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8744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8745" w:author="88692" w:date="2020-06-18T10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8746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8747" w:name="_Toc71198531"/>
              <w:bookmarkEnd w:id="8747"/>
            </w:del>
          </w:p>
        </w:tc>
        <w:bookmarkStart w:id="8748" w:name="_Toc71198532"/>
        <w:bookmarkEnd w:id="8748"/>
      </w:tr>
      <w:tr w:rsidR="00A4784A" w:rsidRPr="009B2BD3" w:rsidDel="009661CB" w14:paraId="11B9C32C" w14:textId="29B07A35" w:rsidTr="00B75363">
        <w:trPr>
          <w:trHeight w:val="291"/>
          <w:jc w:val="center"/>
          <w:del w:id="8749" w:author="Fegie" w:date="2021-04-28T12:03:00Z"/>
        </w:trPr>
        <w:tc>
          <w:tcPr>
            <w:tcW w:w="550" w:type="dxa"/>
          </w:tcPr>
          <w:p w14:paraId="26942B32" w14:textId="7A0FE27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50" w:author="Fegie" w:date="2021-04-28T12:03:00Z"/>
                <w:rFonts w:hAnsi="標楷體"/>
              </w:rPr>
              <w:pPrChange w:id="8751" w:author="Fegie" w:date="2021-04-28T12:03:00Z">
                <w:pPr/>
              </w:pPrChange>
            </w:pPr>
            <w:del w:id="8752" w:author="Fegie" w:date="2021-04-28T12:03:00Z">
              <w:r w:rsidRPr="009B2BD3" w:rsidDel="009661CB">
                <w:rPr>
                  <w:rFonts w:hAnsi="標楷體"/>
                </w:rPr>
                <w:delText>11</w:delText>
              </w:r>
              <w:bookmarkStart w:id="8753" w:name="_Toc71198533"/>
              <w:bookmarkEnd w:id="8753"/>
            </w:del>
          </w:p>
        </w:tc>
        <w:tc>
          <w:tcPr>
            <w:tcW w:w="2015" w:type="dxa"/>
          </w:tcPr>
          <w:p w14:paraId="1D49D24A" w14:textId="49FBEF5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54" w:author="Fegie" w:date="2021-04-28T12:03:00Z"/>
                <w:rFonts w:hAnsi="標楷體"/>
              </w:rPr>
              <w:pPrChange w:id="8755" w:author="Fegie" w:date="2021-04-28T12:03:00Z">
                <w:pPr/>
              </w:pPrChange>
            </w:pPr>
            <w:del w:id="8756" w:author="Fegie" w:date="2021-04-28T12:03:00Z">
              <w:r w:rsidRPr="009B2BD3" w:rsidDel="009661CB">
                <w:rPr>
                  <w:rFonts w:hAnsi="標楷體" w:hint="eastAsia"/>
                </w:rPr>
                <w:delText>公司郵遞區號</w:delText>
              </w:r>
              <w:bookmarkStart w:id="8757" w:name="_Toc71198534"/>
              <w:bookmarkEnd w:id="8757"/>
            </w:del>
          </w:p>
        </w:tc>
        <w:tc>
          <w:tcPr>
            <w:tcW w:w="1296" w:type="dxa"/>
          </w:tcPr>
          <w:p w14:paraId="34153268" w14:textId="49699CDF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58" w:author="Fegie" w:date="2021-04-28T12:03:00Z"/>
                <w:rFonts w:hAnsi="標楷體"/>
              </w:rPr>
              <w:pPrChange w:id="8759" w:author="Fegie" w:date="2021-04-28T12:03:00Z">
                <w:pPr/>
              </w:pPrChange>
            </w:pPr>
            <w:del w:id="8760" w:author="Fegie" w:date="2021-04-28T12:03:00Z">
              <w:r w:rsidRPr="00A04243" w:rsidDel="009661CB">
                <w:rPr>
                  <w:rFonts w:hAnsi="標楷體"/>
                </w:rPr>
                <w:delText>99999</w:delText>
              </w:r>
              <w:bookmarkStart w:id="8761" w:name="_Toc71198535"/>
              <w:bookmarkEnd w:id="8761"/>
            </w:del>
          </w:p>
        </w:tc>
        <w:tc>
          <w:tcPr>
            <w:tcW w:w="1014" w:type="dxa"/>
          </w:tcPr>
          <w:p w14:paraId="2C3B8B3C" w14:textId="73B4050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2" w:author="Fegie" w:date="2021-04-28T12:03:00Z"/>
                <w:rFonts w:hAnsi="標楷體"/>
              </w:rPr>
              <w:pPrChange w:id="8763" w:author="Fegie" w:date="2021-04-28T12:03:00Z">
                <w:pPr/>
              </w:pPrChange>
            </w:pPr>
            <w:bookmarkStart w:id="8764" w:name="_Toc71198536"/>
            <w:bookmarkEnd w:id="8764"/>
          </w:p>
        </w:tc>
        <w:tc>
          <w:tcPr>
            <w:tcW w:w="1081" w:type="dxa"/>
          </w:tcPr>
          <w:p w14:paraId="03595345" w14:textId="5C30EA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5" w:author="Fegie" w:date="2021-04-28T12:03:00Z"/>
                <w:rFonts w:hAnsi="標楷體"/>
              </w:rPr>
              <w:pPrChange w:id="8766" w:author="Fegie" w:date="2021-04-28T12:03:00Z">
                <w:pPr/>
              </w:pPrChange>
            </w:pPr>
            <w:bookmarkStart w:id="8767" w:name="_Toc71198537"/>
            <w:bookmarkEnd w:id="8767"/>
          </w:p>
        </w:tc>
        <w:tc>
          <w:tcPr>
            <w:tcW w:w="646" w:type="dxa"/>
          </w:tcPr>
          <w:p w14:paraId="14DC22B6" w14:textId="5B90DEB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8" w:author="Fegie" w:date="2021-04-28T12:03:00Z"/>
                <w:rFonts w:hAnsi="標楷體"/>
              </w:rPr>
              <w:pPrChange w:id="8769" w:author="Fegie" w:date="2021-04-28T12:03:00Z">
                <w:pPr/>
              </w:pPrChange>
            </w:pPr>
            <w:bookmarkStart w:id="8770" w:name="_Toc71198538"/>
            <w:bookmarkEnd w:id="8770"/>
          </w:p>
        </w:tc>
        <w:tc>
          <w:tcPr>
            <w:tcW w:w="581" w:type="dxa"/>
          </w:tcPr>
          <w:p w14:paraId="5C2C4CC6" w14:textId="59AC5ED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1" w:author="Fegie" w:date="2021-04-28T12:03:00Z"/>
                <w:rFonts w:hAnsi="標楷體"/>
              </w:rPr>
              <w:pPrChange w:id="8772" w:author="Fegie" w:date="2021-04-28T12:03:00Z">
                <w:pPr/>
              </w:pPrChange>
            </w:pPr>
            <w:del w:id="8773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774" w:name="_Toc71198539"/>
              <w:bookmarkEnd w:id="8774"/>
            </w:del>
          </w:p>
        </w:tc>
        <w:tc>
          <w:tcPr>
            <w:tcW w:w="3237" w:type="dxa"/>
          </w:tcPr>
          <w:p w14:paraId="2A8A2BA9" w14:textId="6090AFA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5" w:author="Fegie" w:date="2021-04-28T12:03:00Z"/>
                <w:rFonts w:hAnsi="標楷體"/>
              </w:rPr>
              <w:pPrChange w:id="8776" w:author="Fegie" w:date="2021-04-28T12:03:00Z">
                <w:pPr/>
              </w:pPrChange>
            </w:pPr>
            <w:del w:id="8777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778" w:name="_Toc71198540"/>
              <w:bookmarkEnd w:id="8778"/>
            </w:del>
          </w:p>
        </w:tc>
        <w:bookmarkStart w:id="8779" w:name="_Toc71198541"/>
        <w:bookmarkEnd w:id="8779"/>
      </w:tr>
      <w:tr w:rsidR="00A4784A" w:rsidRPr="009B2BD3" w:rsidDel="009661CB" w14:paraId="14590764" w14:textId="7E590C3C" w:rsidTr="00B75363">
        <w:trPr>
          <w:trHeight w:val="291"/>
          <w:jc w:val="center"/>
          <w:del w:id="8780" w:author="Fegie" w:date="2021-04-28T12:03:00Z"/>
        </w:trPr>
        <w:tc>
          <w:tcPr>
            <w:tcW w:w="550" w:type="dxa"/>
          </w:tcPr>
          <w:p w14:paraId="1E811B1F" w14:textId="11316C9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1" w:author="Fegie" w:date="2021-04-28T12:03:00Z"/>
                <w:rFonts w:hAnsi="標楷體"/>
              </w:rPr>
              <w:pPrChange w:id="8782" w:author="Fegie" w:date="2021-04-28T12:03:00Z">
                <w:pPr/>
              </w:pPrChange>
            </w:pPr>
            <w:del w:id="8783" w:author="Fegie" w:date="2021-04-28T12:03:00Z">
              <w:r w:rsidRPr="009B2BD3" w:rsidDel="009661CB">
                <w:rPr>
                  <w:rFonts w:hAnsi="標楷體"/>
                </w:rPr>
                <w:delText>12</w:delText>
              </w:r>
              <w:bookmarkStart w:id="8784" w:name="_Toc71198542"/>
              <w:bookmarkEnd w:id="8784"/>
            </w:del>
          </w:p>
        </w:tc>
        <w:tc>
          <w:tcPr>
            <w:tcW w:w="2015" w:type="dxa"/>
          </w:tcPr>
          <w:p w14:paraId="59FA2736" w14:textId="48C0143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5" w:author="Fegie" w:date="2021-04-28T12:03:00Z"/>
                <w:rFonts w:hAnsi="標楷體"/>
              </w:rPr>
              <w:pPrChange w:id="8786" w:author="Fegie" w:date="2021-04-28T12:03:00Z">
                <w:pPr/>
              </w:pPrChange>
            </w:pPr>
            <w:del w:id="8787" w:author="Fegie" w:date="2021-04-28T12:03:00Z">
              <w:r w:rsidRPr="009B2BD3" w:rsidDel="009661CB">
                <w:rPr>
                  <w:rFonts w:hAnsi="標楷體" w:hint="eastAsia"/>
                </w:rPr>
                <w:delText xml:space="preserve">公司地址    </w:delText>
              </w:r>
              <w:bookmarkStart w:id="8788" w:name="_Toc71198543"/>
              <w:bookmarkEnd w:id="8788"/>
            </w:del>
          </w:p>
        </w:tc>
        <w:tc>
          <w:tcPr>
            <w:tcW w:w="1296" w:type="dxa"/>
          </w:tcPr>
          <w:p w14:paraId="6CBF303C" w14:textId="0048D8D8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9" w:author="Fegie" w:date="2021-04-28T12:03:00Z"/>
                <w:rFonts w:hAnsi="標楷體"/>
              </w:rPr>
              <w:pPrChange w:id="8790" w:author="Fegie" w:date="2021-04-28T12:03:00Z">
                <w:pPr/>
              </w:pPrChange>
            </w:pPr>
            <w:del w:id="8791" w:author="Fegie" w:date="2021-04-28T12:03:00Z">
              <w:r w:rsidRPr="00A04243" w:rsidDel="009661CB">
                <w:rPr>
                  <w:rFonts w:hAnsi="標楷體" w:hint="eastAsia"/>
                </w:rPr>
                <w:delText>X(60)</w:delText>
              </w:r>
              <w:bookmarkStart w:id="8792" w:name="_Toc71198544"/>
              <w:bookmarkEnd w:id="8792"/>
            </w:del>
          </w:p>
        </w:tc>
        <w:tc>
          <w:tcPr>
            <w:tcW w:w="1014" w:type="dxa"/>
          </w:tcPr>
          <w:p w14:paraId="7DAA6408" w14:textId="05B3834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3" w:author="Fegie" w:date="2021-04-28T12:03:00Z"/>
                <w:rFonts w:hAnsi="標楷體"/>
              </w:rPr>
              <w:pPrChange w:id="8794" w:author="Fegie" w:date="2021-04-28T12:03:00Z">
                <w:pPr/>
              </w:pPrChange>
            </w:pPr>
            <w:bookmarkStart w:id="8795" w:name="_Toc71198545"/>
            <w:bookmarkEnd w:id="8795"/>
          </w:p>
        </w:tc>
        <w:tc>
          <w:tcPr>
            <w:tcW w:w="1081" w:type="dxa"/>
          </w:tcPr>
          <w:p w14:paraId="0CCC7907" w14:textId="52C0061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6" w:author="Fegie" w:date="2021-04-28T12:03:00Z"/>
                <w:rFonts w:hAnsi="標楷體"/>
              </w:rPr>
              <w:pPrChange w:id="8797" w:author="Fegie" w:date="2021-04-28T12:03:00Z">
                <w:pPr/>
              </w:pPrChange>
            </w:pPr>
            <w:bookmarkStart w:id="8798" w:name="_Toc71198546"/>
            <w:bookmarkEnd w:id="8798"/>
          </w:p>
        </w:tc>
        <w:tc>
          <w:tcPr>
            <w:tcW w:w="646" w:type="dxa"/>
          </w:tcPr>
          <w:p w14:paraId="1B4BA73C" w14:textId="2BB6C3F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9" w:author="Fegie" w:date="2021-04-28T12:03:00Z"/>
                <w:rFonts w:hAnsi="標楷體"/>
              </w:rPr>
              <w:pPrChange w:id="8800" w:author="Fegie" w:date="2021-04-28T12:03:00Z">
                <w:pPr/>
              </w:pPrChange>
            </w:pPr>
            <w:bookmarkStart w:id="8801" w:name="_Toc71198547"/>
            <w:bookmarkEnd w:id="8801"/>
          </w:p>
        </w:tc>
        <w:tc>
          <w:tcPr>
            <w:tcW w:w="581" w:type="dxa"/>
          </w:tcPr>
          <w:p w14:paraId="405B6A49" w14:textId="3DE0E48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2" w:author="Fegie" w:date="2021-04-28T12:03:00Z"/>
                <w:rFonts w:hAnsi="標楷體"/>
              </w:rPr>
              <w:pPrChange w:id="8803" w:author="Fegie" w:date="2021-04-28T12:03:00Z">
                <w:pPr/>
              </w:pPrChange>
            </w:pPr>
            <w:del w:id="8804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05" w:name="_Toc71198548"/>
              <w:bookmarkEnd w:id="8805"/>
            </w:del>
          </w:p>
        </w:tc>
        <w:tc>
          <w:tcPr>
            <w:tcW w:w="3237" w:type="dxa"/>
          </w:tcPr>
          <w:p w14:paraId="0E0942EC" w14:textId="0E4168A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6" w:author="Fegie" w:date="2021-04-28T12:03:00Z"/>
                <w:rFonts w:hAnsi="標楷體"/>
              </w:rPr>
              <w:pPrChange w:id="8807" w:author="Fegie" w:date="2021-04-28T12:03:00Z">
                <w:pPr/>
              </w:pPrChange>
            </w:pPr>
            <w:del w:id="8808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809" w:name="_Toc71198549"/>
              <w:bookmarkEnd w:id="8809"/>
            </w:del>
          </w:p>
        </w:tc>
        <w:bookmarkStart w:id="8810" w:name="_Toc71198550"/>
        <w:bookmarkEnd w:id="8810"/>
      </w:tr>
      <w:tr w:rsidR="00A4784A" w:rsidRPr="009B2BD3" w:rsidDel="009661CB" w14:paraId="3C128FD1" w14:textId="4EE88C97" w:rsidTr="00B75363">
        <w:trPr>
          <w:trHeight w:val="291"/>
          <w:jc w:val="center"/>
          <w:del w:id="8811" w:author="Fegie" w:date="2021-04-28T12:03:00Z"/>
        </w:trPr>
        <w:tc>
          <w:tcPr>
            <w:tcW w:w="550" w:type="dxa"/>
          </w:tcPr>
          <w:p w14:paraId="367D4EE3" w14:textId="18EF617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2" w:author="Fegie" w:date="2021-04-28T12:03:00Z"/>
                <w:rFonts w:hAnsi="標楷體"/>
              </w:rPr>
              <w:pPrChange w:id="8813" w:author="Fegie" w:date="2021-04-28T12:03:00Z">
                <w:pPr/>
              </w:pPrChange>
            </w:pPr>
            <w:del w:id="8814" w:author="Fegie" w:date="2021-04-28T12:03:00Z">
              <w:r w:rsidRPr="009B2BD3" w:rsidDel="009661CB">
                <w:rPr>
                  <w:rFonts w:hAnsi="標楷體"/>
                </w:rPr>
                <w:delText>13</w:delText>
              </w:r>
              <w:bookmarkStart w:id="8815" w:name="_Toc71198551"/>
              <w:bookmarkEnd w:id="8815"/>
            </w:del>
          </w:p>
        </w:tc>
        <w:tc>
          <w:tcPr>
            <w:tcW w:w="2015" w:type="dxa"/>
          </w:tcPr>
          <w:p w14:paraId="00481FDA" w14:textId="6A859A0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6" w:author="Fegie" w:date="2021-04-28T12:03:00Z"/>
                <w:rFonts w:hAnsi="標楷體"/>
                <w:strike/>
                <w:color w:val="FF0000"/>
              </w:rPr>
              <w:pPrChange w:id="8817" w:author="Fegie" w:date="2021-04-28T12:03:00Z">
                <w:pPr/>
              </w:pPrChange>
            </w:pPr>
            <w:del w:id="8818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公司電話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819" w:name="_Toc71198552"/>
              <w:bookmarkEnd w:id="8819"/>
            </w:del>
          </w:p>
        </w:tc>
        <w:tc>
          <w:tcPr>
            <w:tcW w:w="1296" w:type="dxa"/>
          </w:tcPr>
          <w:p w14:paraId="69FAA950" w14:textId="311C71A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0" w:author="Fegie" w:date="2021-04-28T12:03:00Z"/>
                <w:rFonts w:hAnsi="標楷體"/>
                <w:strike/>
                <w:color w:val="FF0000"/>
              </w:rPr>
              <w:pPrChange w:id="8821" w:author="Fegie" w:date="2021-04-28T12:03:00Z">
                <w:pPr/>
              </w:pPrChange>
            </w:pPr>
            <w:del w:id="8822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823" w:name="_Toc71198553"/>
              <w:bookmarkEnd w:id="8823"/>
            </w:del>
          </w:p>
        </w:tc>
        <w:tc>
          <w:tcPr>
            <w:tcW w:w="1014" w:type="dxa"/>
          </w:tcPr>
          <w:p w14:paraId="503E47F7" w14:textId="2B3FF340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4" w:author="Fegie" w:date="2021-04-28T12:03:00Z"/>
                <w:rFonts w:hAnsi="標楷體"/>
                <w:strike/>
                <w:color w:val="FF0000"/>
              </w:rPr>
              <w:pPrChange w:id="8825" w:author="Fegie" w:date="2021-04-28T12:03:00Z">
                <w:pPr/>
              </w:pPrChange>
            </w:pPr>
            <w:bookmarkStart w:id="8826" w:name="_Toc71198554"/>
            <w:bookmarkEnd w:id="8826"/>
          </w:p>
        </w:tc>
        <w:tc>
          <w:tcPr>
            <w:tcW w:w="1081" w:type="dxa"/>
          </w:tcPr>
          <w:p w14:paraId="005BB829" w14:textId="4F6395D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7" w:author="Fegie" w:date="2021-04-28T12:03:00Z"/>
                <w:rFonts w:hAnsi="標楷體"/>
                <w:strike/>
                <w:color w:val="FF0000"/>
              </w:rPr>
              <w:pPrChange w:id="8828" w:author="Fegie" w:date="2021-04-28T12:03:00Z">
                <w:pPr/>
              </w:pPrChange>
            </w:pPr>
            <w:bookmarkStart w:id="8829" w:name="_Toc71198555"/>
            <w:bookmarkEnd w:id="8829"/>
          </w:p>
        </w:tc>
        <w:tc>
          <w:tcPr>
            <w:tcW w:w="646" w:type="dxa"/>
          </w:tcPr>
          <w:p w14:paraId="59B49FCF" w14:textId="3A78772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0" w:author="Fegie" w:date="2021-04-28T12:03:00Z"/>
                <w:rFonts w:hAnsi="標楷體"/>
                <w:strike/>
                <w:color w:val="FF0000"/>
              </w:rPr>
              <w:pPrChange w:id="8831" w:author="Fegie" w:date="2021-04-28T12:03:00Z">
                <w:pPr/>
              </w:pPrChange>
            </w:pPr>
            <w:bookmarkStart w:id="8832" w:name="_Toc71198556"/>
            <w:bookmarkEnd w:id="8832"/>
          </w:p>
        </w:tc>
        <w:tc>
          <w:tcPr>
            <w:tcW w:w="581" w:type="dxa"/>
          </w:tcPr>
          <w:p w14:paraId="0163BAC5" w14:textId="36AB9F63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3" w:author="Fegie" w:date="2021-04-28T12:03:00Z"/>
                <w:rFonts w:hAnsi="標楷體"/>
                <w:strike/>
                <w:color w:val="FF0000"/>
              </w:rPr>
              <w:pPrChange w:id="8834" w:author="Fegie" w:date="2021-04-28T12:03:00Z">
                <w:pPr/>
              </w:pPrChange>
            </w:pPr>
            <w:del w:id="8835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836" w:name="_Toc71198557"/>
              <w:bookmarkEnd w:id="8836"/>
            </w:del>
          </w:p>
        </w:tc>
        <w:tc>
          <w:tcPr>
            <w:tcW w:w="3237" w:type="dxa"/>
          </w:tcPr>
          <w:p w14:paraId="6A00CF03" w14:textId="5EE694D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7" w:author="Fegie" w:date="2021-04-28T12:03:00Z"/>
                <w:rFonts w:hAnsi="標楷體"/>
                <w:strike/>
                <w:color w:val="FF0000"/>
              </w:rPr>
              <w:pPrChange w:id="8838" w:author="Fegie" w:date="2021-04-28T12:03:00Z">
                <w:pPr/>
              </w:pPrChange>
            </w:pPr>
            <w:del w:id="8839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840" w:name="_Toc71198558"/>
              <w:bookmarkEnd w:id="8840"/>
            </w:del>
          </w:p>
        </w:tc>
        <w:bookmarkStart w:id="8841" w:name="_Toc71198559"/>
        <w:bookmarkEnd w:id="8841"/>
      </w:tr>
      <w:tr w:rsidR="00A4784A" w:rsidRPr="009B2BD3" w:rsidDel="009661CB" w14:paraId="3060C7BE" w14:textId="0ACBAD01" w:rsidTr="00B75363">
        <w:trPr>
          <w:trHeight w:val="291"/>
          <w:jc w:val="center"/>
          <w:del w:id="8842" w:author="Fegie" w:date="2021-04-28T12:03:00Z"/>
        </w:trPr>
        <w:tc>
          <w:tcPr>
            <w:tcW w:w="550" w:type="dxa"/>
          </w:tcPr>
          <w:p w14:paraId="2F240F2E" w14:textId="52DF3EE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3" w:author="Fegie" w:date="2021-04-28T12:03:00Z"/>
                <w:rFonts w:hAnsi="標楷體"/>
              </w:rPr>
              <w:pPrChange w:id="8844" w:author="Fegie" w:date="2021-04-28T12:03:00Z">
                <w:pPr/>
              </w:pPrChange>
            </w:pPr>
            <w:del w:id="8845" w:author="Fegie" w:date="2021-04-28T12:03:00Z">
              <w:r w:rsidRPr="009B2BD3" w:rsidDel="009661CB">
                <w:rPr>
                  <w:rFonts w:hAnsi="標楷體"/>
                </w:rPr>
                <w:delText>14</w:delText>
              </w:r>
              <w:bookmarkStart w:id="8846" w:name="_Toc71198560"/>
              <w:bookmarkEnd w:id="8846"/>
            </w:del>
          </w:p>
        </w:tc>
        <w:tc>
          <w:tcPr>
            <w:tcW w:w="2015" w:type="dxa"/>
          </w:tcPr>
          <w:p w14:paraId="156731C7" w14:textId="48A7B90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7" w:author="Fegie" w:date="2021-04-28T12:03:00Z"/>
                <w:rFonts w:hAnsi="標楷體"/>
              </w:rPr>
              <w:pPrChange w:id="8848" w:author="Fegie" w:date="2021-04-28T12:03:00Z">
                <w:pPr/>
              </w:pPrChange>
            </w:pPr>
            <w:del w:id="8849" w:author="Fegie" w:date="2021-04-28T12:03:00Z">
              <w:r w:rsidRPr="009B2BD3" w:rsidDel="009661CB">
                <w:rPr>
                  <w:rFonts w:hAnsi="標楷體" w:hint="eastAsia"/>
                </w:rPr>
                <w:delText>通訊郵遞區號</w:delText>
              </w:r>
              <w:bookmarkStart w:id="8850" w:name="_Toc71198561"/>
              <w:bookmarkEnd w:id="8850"/>
            </w:del>
          </w:p>
        </w:tc>
        <w:tc>
          <w:tcPr>
            <w:tcW w:w="1296" w:type="dxa"/>
          </w:tcPr>
          <w:p w14:paraId="32ED5F82" w14:textId="5CC3B5A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1" w:author="Fegie" w:date="2021-04-28T12:03:00Z"/>
                <w:rFonts w:hAnsi="標楷體"/>
              </w:rPr>
              <w:pPrChange w:id="8852" w:author="Fegie" w:date="2021-04-28T12:03:00Z">
                <w:pPr/>
              </w:pPrChange>
            </w:pPr>
            <w:del w:id="8853" w:author="Fegie" w:date="2021-04-28T12:03:00Z">
              <w:r w:rsidRPr="00A04243" w:rsidDel="009661CB">
                <w:rPr>
                  <w:rFonts w:hAnsi="標楷體"/>
                </w:rPr>
                <w:delText>99999</w:delText>
              </w:r>
              <w:bookmarkStart w:id="8854" w:name="_Toc71198562"/>
              <w:bookmarkEnd w:id="8854"/>
            </w:del>
          </w:p>
        </w:tc>
        <w:tc>
          <w:tcPr>
            <w:tcW w:w="1014" w:type="dxa"/>
          </w:tcPr>
          <w:p w14:paraId="5775CB40" w14:textId="5B1D1C8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5" w:author="Fegie" w:date="2021-04-28T12:03:00Z"/>
                <w:rFonts w:hAnsi="標楷體"/>
              </w:rPr>
              <w:pPrChange w:id="8856" w:author="Fegie" w:date="2021-04-28T12:03:00Z">
                <w:pPr/>
              </w:pPrChange>
            </w:pPr>
            <w:bookmarkStart w:id="8857" w:name="_Toc71198563"/>
            <w:bookmarkEnd w:id="8857"/>
          </w:p>
        </w:tc>
        <w:tc>
          <w:tcPr>
            <w:tcW w:w="1081" w:type="dxa"/>
          </w:tcPr>
          <w:p w14:paraId="5D034BF6" w14:textId="06DCB58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8" w:author="Fegie" w:date="2021-04-28T12:03:00Z"/>
                <w:rFonts w:hAnsi="標楷體"/>
              </w:rPr>
              <w:pPrChange w:id="8859" w:author="Fegie" w:date="2021-04-28T12:03:00Z">
                <w:pPr/>
              </w:pPrChange>
            </w:pPr>
            <w:bookmarkStart w:id="8860" w:name="_Toc71198564"/>
            <w:bookmarkEnd w:id="8860"/>
          </w:p>
        </w:tc>
        <w:tc>
          <w:tcPr>
            <w:tcW w:w="646" w:type="dxa"/>
          </w:tcPr>
          <w:p w14:paraId="628603EB" w14:textId="5C2D866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1" w:author="Fegie" w:date="2021-04-28T12:03:00Z"/>
                <w:rFonts w:hAnsi="標楷體"/>
              </w:rPr>
              <w:pPrChange w:id="8862" w:author="Fegie" w:date="2021-04-28T12:03:00Z">
                <w:pPr/>
              </w:pPrChange>
            </w:pPr>
            <w:bookmarkStart w:id="8863" w:name="_Toc71198565"/>
            <w:bookmarkEnd w:id="8863"/>
          </w:p>
        </w:tc>
        <w:tc>
          <w:tcPr>
            <w:tcW w:w="581" w:type="dxa"/>
          </w:tcPr>
          <w:p w14:paraId="4A512942" w14:textId="2C94DBB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4" w:author="Fegie" w:date="2021-04-28T12:03:00Z"/>
                <w:rFonts w:hAnsi="標楷體"/>
              </w:rPr>
              <w:pPrChange w:id="8865" w:author="Fegie" w:date="2021-04-28T12:03:00Z">
                <w:pPr/>
              </w:pPrChange>
            </w:pPr>
            <w:del w:id="8866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67" w:name="_Toc71198566"/>
              <w:bookmarkEnd w:id="8867"/>
            </w:del>
          </w:p>
        </w:tc>
        <w:tc>
          <w:tcPr>
            <w:tcW w:w="3237" w:type="dxa"/>
          </w:tcPr>
          <w:p w14:paraId="26A8AF7B" w14:textId="3E0CC41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8" w:author="Fegie" w:date="2021-04-28T12:03:00Z"/>
                <w:rFonts w:hAnsi="標楷體"/>
              </w:rPr>
              <w:pPrChange w:id="8869" w:author="Fegie" w:date="2021-04-28T12:03:00Z">
                <w:pPr/>
              </w:pPrChange>
            </w:pPr>
            <w:del w:id="8870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871" w:name="_Toc71198567"/>
              <w:bookmarkEnd w:id="8871"/>
            </w:del>
          </w:p>
        </w:tc>
        <w:bookmarkStart w:id="8872" w:name="_Toc71198568"/>
        <w:bookmarkEnd w:id="8872"/>
      </w:tr>
      <w:tr w:rsidR="00A4784A" w:rsidRPr="009B2BD3" w:rsidDel="009661CB" w14:paraId="313A94E2" w14:textId="03D5896F" w:rsidTr="00B75363">
        <w:trPr>
          <w:trHeight w:val="291"/>
          <w:jc w:val="center"/>
          <w:del w:id="8873" w:author="Fegie" w:date="2021-04-28T12:03:00Z"/>
        </w:trPr>
        <w:tc>
          <w:tcPr>
            <w:tcW w:w="550" w:type="dxa"/>
          </w:tcPr>
          <w:p w14:paraId="0BDB977F" w14:textId="450A78C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4" w:author="Fegie" w:date="2021-04-28T12:03:00Z"/>
                <w:rFonts w:hAnsi="標楷體"/>
              </w:rPr>
              <w:pPrChange w:id="8875" w:author="Fegie" w:date="2021-04-28T12:03:00Z">
                <w:pPr/>
              </w:pPrChange>
            </w:pPr>
            <w:del w:id="8876" w:author="Fegie" w:date="2021-04-28T12:03:00Z">
              <w:r w:rsidRPr="009B2BD3" w:rsidDel="009661CB">
                <w:rPr>
                  <w:rFonts w:hAnsi="標楷體"/>
                </w:rPr>
                <w:delText>15</w:delText>
              </w:r>
              <w:bookmarkStart w:id="8877" w:name="_Toc71198569"/>
              <w:bookmarkEnd w:id="8877"/>
            </w:del>
          </w:p>
        </w:tc>
        <w:tc>
          <w:tcPr>
            <w:tcW w:w="2015" w:type="dxa"/>
          </w:tcPr>
          <w:p w14:paraId="024FA3F4" w14:textId="40C2A55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8" w:author="Fegie" w:date="2021-04-28T12:03:00Z"/>
                <w:rFonts w:hAnsi="標楷體"/>
              </w:rPr>
              <w:pPrChange w:id="8879" w:author="Fegie" w:date="2021-04-28T12:03:00Z">
                <w:pPr/>
              </w:pPrChange>
            </w:pPr>
            <w:del w:id="8880" w:author="Fegie" w:date="2021-04-28T12:03:00Z">
              <w:r w:rsidRPr="009B2BD3" w:rsidDel="009661CB">
                <w:rPr>
                  <w:rFonts w:hAnsi="標楷體" w:hint="eastAsia"/>
                </w:rPr>
                <w:delText xml:space="preserve">通訊地址    </w:delText>
              </w:r>
              <w:bookmarkStart w:id="8881" w:name="_Toc71198570"/>
              <w:bookmarkEnd w:id="8881"/>
            </w:del>
          </w:p>
        </w:tc>
        <w:tc>
          <w:tcPr>
            <w:tcW w:w="1296" w:type="dxa"/>
          </w:tcPr>
          <w:p w14:paraId="44517FB0" w14:textId="7ACF0F8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2" w:author="Fegie" w:date="2021-04-28T12:03:00Z"/>
                <w:rFonts w:hAnsi="標楷體"/>
              </w:rPr>
              <w:pPrChange w:id="8883" w:author="Fegie" w:date="2021-04-28T12:03:00Z">
                <w:pPr/>
              </w:pPrChange>
            </w:pPr>
            <w:del w:id="8884" w:author="Fegie" w:date="2021-04-28T12:03:00Z">
              <w:r w:rsidRPr="00A04243" w:rsidDel="009661CB">
                <w:rPr>
                  <w:rFonts w:hAnsi="標楷體" w:hint="eastAsia"/>
                </w:rPr>
                <w:delText>X(60)</w:delText>
              </w:r>
              <w:bookmarkStart w:id="8885" w:name="_Toc71198571"/>
              <w:bookmarkEnd w:id="8885"/>
            </w:del>
          </w:p>
        </w:tc>
        <w:tc>
          <w:tcPr>
            <w:tcW w:w="1014" w:type="dxa"/>
          </w:tcPr>
          <w:p w14:paraId="059C57B0" w14:textId="74935EF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6" w:author="Fegie" w:date="2021-04-28T12:03:00Z"/>
                <w:rFonts w:hAnsi="標楷體"/>
              </w:rPr>
              <w:pPrChange w:id="8887" w:author="Fegie" w:date="2021-04-28T12:03:00Z">
                <w:pPr/>
              </w:pPrChange>
            </w:pPr>
            <w:bookmarkStart w:id="8888" w:name="_Toc71198572"/>
            <w:bookmarkEnd w:id="8888"/>
          </w:p>
        </w:tc>
        <w:tc>
          <w:tcPr>
            <w:tcW w:w="1081" w:type="dxa"/>
          </w:tcPr>
          <w:p w14:paraId="59DCAFC3" w14:textId="54AF417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9" w:author="Fegie" w:date="2021-04-28T12:03:00Z"/>
                <w:rFonts w:hAnsi="標楷體"/>
              </w:rPr>
              <w:pPrChange w:id="8890" w:author="Fegie" w:date="2021-04-28T12:03:00Z">
                <w:pPr/>
              </w:pPrChange>
            </w:pPr>
            <w:bookmarkStart w:id="8891" w:name="_Toc71198573"/>
            <w:bookmarkEnd w:id="8891"/>
          </w:p>
        </w:tc>
        <w:tc>
          <w:tcPr>
            <w:tcW w:w="646" w:type="dxa"/>
          </w:tcPr>
          <w:p w14:paraId="024FA7DB" w14:textId="626F1EF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2" w:author="Fegie" w:date="2021-04-28T12:03:00Z"/>
                <w:rFonts w:hAnsi="標楷體"/>
              </w:rPr>
              <w:pPrChange w:id="8893" w:author="Fegie" w:date="2021-04-28T12:03:00Z">
                <w:pPr/>
              </w:pPrChange>
            </w:pPr>
            <w:bookmarkStart w:id="8894" w:name="_Toc71198574"/>
            <w:bookmarkEnd w:id="8894"/>
          </w:p>
        </w:tc>
        <w:tc>
          <w:tcPr>
            <w:tcW w:w="581" w:type="dxa"/>
          </w:tcPr>
          <w:p w14:paraId="44E73222" w14:textId="14398ED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5" w:author="Fegie" w:date="2021-04-28T12:03:00Z"/>
                <w:rFonts w:hAnsi="標楷體"/>
              </w:rPr>
              <w:pPrChange w:id="8896" w:author="Fegie" w:date="2021-04-28T12:03:00Z">
                <w:pPr/>
              </w:pPrChange>
            </w:pPr>
            <w:del w:id="8897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98" w:name="_Toc71198575"/>
              <w:bookmarkEnd w:id="8898"/>
            </w:del>
          </w:p>
        </w:tc>
        <w:tc>
          <w:tcPr>
            <w:tcW w:w="3237" w:type="dxa"/>
          </w:tcPr>
          <w:p w14:paraId="747B1752" w14:textId="5BA92AA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9" w:author="Fegie" w:date="2021-04-28T12:03:00Z"/>
                <w:rFonts w:hAnsi="標楷體"/>
              </w:rPr>
              <w:pPrChange w:id="8900" w:author="Fegie" w:date="2021-04-28T12:03:00Z">
                <w:pPr/>
              </w:pPrChange>
            </w:pPr>
            <w:del w:id="8901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902" w:name="_Toc71198576"/>
              <w:bookmarkEnd w:id="8902"/>
            </w:del>
          </w:p>
        </w:tc>
        <w:bookmarkStart w:id="8903" w:name="_Toc71198577"/>
        <w:bookmarkEnd w:id="8903"/>
      </w:tr>
      <w:tr w:rsidR="00A4784A" w:rsidRPr="009B2BD3" w:rsidDel="009661CB" w14:paraId="4F88FA7C" w14:textId="1724A734" w:rsidTr="00B75363">
        <w:trPr>
          <w:trHeight w:val="291"/>
          <w:jc w:val="center"/>
          <w:del w:id="8904" w:author="Fegie" w:date="2021-04-28T12:03:00Z"/>
        </w:trPr>
        <w:tc>
          <w:tcPr>
            <w:tcW w:w="550" w:type="dxa"/>
            <w:vMerge w:val="restart"/>
          </w:tcPr>
          <w:p w14:paraId="2F6E71C0" w14:textId="2D7E905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5" w:author="Fegie" w:date="2021-04-28T12:03:00Z"/>
                <w:rFonts w:hAnsi="標楷體"/>
              </w:rPr>
              <w:pPrChange w:id="8906" w:author="Fegie" w:date="2021-04-28T12:03:00Z">
                <w:pPr/>
              </w:pPrChange>
            </w:pPr>
            <w:del w:id="8907" w:author="Fegie" w:date="2021-04-28T12:03:00Z">
              <w:r w:rsidRPr="009B2BD3" w:rsidDel="009661CB">
                <w:rPr>
                  <w:rFonts w:hAnsi="標楷體"/>
                </w:rPr>
                <w:delText>16</w:delText>
              </w:r>
              <w:bookmarkStart w:id="8908" w:name="_Toc71198578"/>
              <w:bookmarkEnd w:id="8908"/>
            </w:del>
          </w:p>
        </w:tc>
        <w:tc>
          <w:tcPr>
            <w:tcW w:w="2015" w:type="dxa"/>
          </w:tcPr>
          <w:p w14:paraId="3B0EAFD0" w14:textId="5A356D7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9" w:author="Fegie" w:date="2021-04-28T12:03:00Z"/>
                <w:rFonts w:hAnsi="標楷體"/>
                <w:strike/>
                <w:color w:val="FF0000"/>
              </w:rPr>
              <w:pPrChange w:id="8910" w:author="Fegie" w:date="2021-04-28T12:03:00Z">
                <w:pPr/>
              </w:pPrChange>
            </w:pPr>
            <w:del w:id="8911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-O1 </w:delText>
              </w:r>
              <w:bookmarkStart w:id="8912" w:name="_Toc71198579"/>
              <w:bookmarkEnd w:id="8912"/>
            </w:del>
          </w:p>
        </w:tc>
        <w:tc>
          <w:tcPr>
            <w:tcW w:w="1296" w:type="dxa"/>
          </w:tcPr>
          <w:p w14:paraId="3D7B88F7" w14:textId="4C0E1E2B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3" w:author="Fegie" w:date="2021-04-28T12:03:00Z"/>
                <w:rFonts w:hAnsi="標楷體"/>
                <w:strike/>
                <w:color w:val="FF0000"/>
              </w:rPr>
              <w:pPrChange w:id="8914" w:author="Fegie" w:date="2021-04-28T12:03:00Z">
                <w:pPr/>
              </w:pPrChange>
            </w:pPr>
            <w:del w:id="8915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916" w:name="_Toc71198580"/>
              <w:bookmarkEnd w:id="8916"/>
            </w:del>
          </w:p>
        </w:tc>
        <w:tc>
          <w:tcPr>
            <w:tcW w:w="1014" w:type="dxa"/>
          </w:tcPr>
          <w:p w14:paraId="474253BB" w14:textId="54A8433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7" w:author="Fegie" w:date="2021-04-28T12:03:00Z"/>
                <w:rFonts w:hAnsi="標楷體"/>
                <w:strike/>
                <w:color w:val="FF0000"/>
              </w:rPr>
              <w:pPrChange w:id="8918" w:author="Fegie" w:date="2021-04-28T12:03:00Z">
                <w:pPr/>
              </w:pPrChange>
            </w:pPr>
            <w:bookmarkStart w:id="8919" w:name="_Toc71198581"/>
            <w:bookmarkEnd w:id="8919"/>
          </w:p>
        </w:tc>
        <w:tc>
          <w:tcPr>
            <w:tcW w:w="1081" w:type="dxa"/>
            <w:vMerge w:val="restart"/>
          </w:tcPr>
          <w:p w14:paraId="56930B44" w14:textId="44F3A160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0" w:author="Fegie" w:date="2021-04-28T12:03:00Z"/>
                <w:rFonts w:hAnsi="標楷體"/>
                <w:strike/>
                <w:color w:val="FF0000"/>
              </w:rPr>
              <w:pPrChange w:id="8921" w:author="Fegie" w:date="2021-04-28T12:03:00Z">
                <w:pPr/>
              </w:pPrChange>
            </w:pPr>
            <w:del w:id="8922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8923" w:name="_Toc71198582"/>
              <w:bookmarkEnd w:id="8923"/>
            </w:del>
          </w:p>
        </w:tc>
        <w:tc>
          <w:tcPr>
            <w:tcW w:w="646" w:type="dxa"/>
            <w:vMerge w:val="restart"/>
          </w:tcPr>
          <w:p w14:paraId="622423D7" w14:textId="1F942DB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4" w:author="Fegie" w:date="2021-04-28T12:03:00Z"/>
                <w:rFonts w:hAnsi="標楷體"/>
                <w:strike/>
                <w:color w:val="FF0000"/>
              </w:rPr>
              <w:pPrChange w:id="8925" w:author="Fegie" w:date="2021-04-28T12:03:00Z">
                <w:pPr/>
              </w:pPrChange>
            </w:pPr>
            <w:del w:id="8926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V</w:delText>
              </w:r>
              <w:bookmarkStart w:id="8927" w:name="_Toc71198583"/>
              <w:bookmarkEnd w:id="8927"/>
            </w:del>
          </w:p>
        </w:tc>
        <w:tc>
          <w:tcPr>
            <w:tcW w:w="581" w:type="dxa"/>
          </w:tcPr>
          <w:p w14:paraId="1F7FDDC7" w14:textId="3F2BFCB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8" w:author="Fegie" w:date="2021-04-28T12:03:00Z"/>
                <w:rFonts w:hAnsi="標楷體"/>
                <w:strike/>
                <w:color w:val="FF0000"/>
              </w:rPr>
              <w:pPrChange w:id="8929" w:author="Fegie" w:date="2021-04-28T12:03:00Z">
                <w:pPr/>
              </w:pPrChange>
            </w:pPr>
            <w:del w:id="8930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31" w:name="_Toc71198584"/>
              <w:bookmarkEnd w:id="8931"/>
            </w:del>
          </w:p>
        </w:tc>
        <w:tc>
          <w:tcPr>
            <w:tcW w:w="3237" w:type="dxa"/>
            <w:vMerge w:val="restart"/>
          </w:tcPr>
          <w:p w14:paraId="076BD9A3" w14:textId="659EC627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32" w:author="Fegie" w:date="2021-04-28T12:03:00Z"/>
                <w:rFonts w:hAnsi="標楷體"/>
                <w:strike/>
                <w:color w:val="FF0000"/>
              </w:rPr>
              <w:pPrChange w:id="8933" w:author="Fegie" w:date="2021-04-28T12:03:00Z">
                <w:pPr/>
              </w:pPrChange>
            </w:pPr>
            <w:del w:id="8934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935" w:name="_Toc71198585"/>
              <w:bookmarkEnd w:id="8935"/>
            </w:del>
          </w:p>
        </w:tc>
        <w:bookmarkStart w:id="8936" w:name="_Toc71198586"/>
        <w:bookmarkEnd w:id="8936"/>
      </w:tr>
      <w:tr w:rsidR="00A4784A" w:rsidRPr="009B2BD3" w:rsidDel="009661CB" w14:paraId="0FC622F0" w14:textId="372D91D0" w:rsidTr="00B75363">
        <w:trPr>
          <w:trHeight w:val="291"/>
          <w:jc w:val="center"/>
          <w:del w:id="8937" w:author="Fegie" w:date="2021-04-28T12:03:00Z"/>
        </w:trPr>
        <w:tc>
          <w:tcPr>
            <w:tcW w:w="550" w:type="dxa"/>
            <w:vMerge/>
          </w:tcPr>
          <w:p w14:paraId="54FE50B2" w14:textId="742F31F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38" w:author="Fegie" w:date="2021-04-28T12:03:00Z"/>
                <w:rFonts w:hAnsi="標楷體"/>
              </w:rPr>
              <w:pPrChange w:id="8939" w:author="Fegie" w:date="2021-04-28T12:03:00Z">
                <w:pPr/>
              </w:pPrChange>
            </w:pPr>
            <w:bookmarkStart w:id="8940" w:name="_Toc71198587"/>
            <w:bookmarkEnd w:id="8940"/>
          </w:p>
        </w:tc>
        <w:tc>
          <w:tcPr>
            <w:tcW w:w="2015" w:type="dxa"/>
          </w:tcPr>
          <w:p w14:paraId="3B6A9AD9" w14:textId="6F2F619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1" w:author="Fegie" w:date="2021-04-28T12:03:00Z"/>
                <w:rFonts w:hAnsi="標楷體"/>
                <w:strike/>
                <w:color w:val="FF0000"/>
              </w:rPr>
              <w:pPrChange w:id="8942" w:author="Fegie" w:date="2021-04-28T12:03:00Z">
                <w:pPr/>
              </w:pPrChange>
            </w:pPr>
            <w:del w:id="8943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-O2 </w:delText>
              </w:r>
              <w:bookmarkStart w:id="8944" w:name="_Toc71198588"/>
              <w:bookmarkEnd w:id="8944"/>
            </w:del>
          </w:p>
        </w:tc>
        <w:tc>
          <w:tcPr>
            <w:tcW w:w="1296" w:type="dxa"/>
          </w:tcPr>
          <w:p w14:paraId="03C35D0A" w14:textId="1486A78D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5" w:author="Fegie" w:date="2021-04-28T12:03:00Z"/>
                <w:rFonts w:hAnsi="標楷體"/>
                <w:strike/>
                <w:color w:val="FF0000"/>
              </w:rPr>
              <w:pPrChange w:id="8946" w:author="Fegie" w:date="2021-04-28T12:03:00Z">
                <w:pPr/>
              </w:pPrChange>
            </w:pPr>
            <w:del w:id="8947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948" w:name="_Toc71198589"/>
              <w:bookmarkEnd w:id="8948"/>
            </w:del>
          </w:p>
        </w:tc>
        <w:tc>
          <w:tcPr>
            <w:tcW w:w="1014" w:type="dxa"/>
          </w:tcPr>
          <w:p w14:paraId="78D4F2D0" w14:textId="0CD67B6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9" w:author="Fegie" w:date="2021-04-28T12:03:00Z"/>
                <w:rFonts w:hAnsi="標楷體"/>
                <w:strike/>
                <w:color w:val="FF0000"/>
              </w:rPr>
              <w:pPrChange w:id="8950" w:author="Fegie" w:date="2021-04-28T12:03:00Z">
                <w:pPr/>
              </w:pPrChange>
            </w:pPr>
            <w:bookmarkStart w:id="8951" w:name="_Toc71198590"/>
            <w:bookmarkEnd w:id="8951"/>
          </w:p>
        </w:tc>
        <w:tc>
          <w:tcPr>
            <w:tcW w:w="1081" w:type="dxa"/>
            <w:vMerge/>
          </w:tcPr>
          <w:p w14:paraId="1C741FE2" w14:textId="1B49EF13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2" w:author="Fegie" w:date="2021-04-28T12:03:00Z"/>
                <w:rFonts w:hAnsi="標楷體"/>
                <w:strike/>
                <w:color w:val="FF0000"/>
              </w:rPr>
              <w:pPrChange w:id="8953" w:author="Fegie" w:date="2021-04-28T12:03:00Z">
                <w:pPr/>
              </w:pPrChange>
            </w:pPr>
            <w:bookmarkStart w:id="8954" w:name="_Toc71198591"/>
            <w:bookmarkEnd w:id="8954"/>
          </w:p>
        </w:tc>
        <w:tc>
          <w:tcPr>
            <w:tcW w:w="646" w:type="dxa"/>
            <w:vMerge/>
          </w:tcPr>
          <w:p w14:paraId="2DF7E091" w14:textId="7E6563A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5" w:author="Fegie" w:date="2021-04-28T12:03:00Z"/>
                <w:rFonts w:hAnsi="標楷體"/>
                <w:strike/>
                <w:color w:val="FF0000"/>
              </w:rPr>
              <w:pPrChange w:id="8956" w:author="Fegie" w:date="2021-04-28T12:03:00Z">
                <w:pPr/>
              </w:pPrChange>
            </w:pPr>
            <w:bookmarkStart w:id="8957" w:name="_Toc71198592"/>
            <w:bookmarkEnd w:id="8957"/>
          </w:p>
        </w:tc>
        <w:tc>
          <w:tcPr>
            <w:tcW w:w="581" w:type="dxa"/>
          </w:tcPr>
          <w:p w14:paraId="196EEEBF" w14:textId="06E3A0E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8" w:author="Fegie" w:date="2021-04-28T12:03:00Z"/>
                <w:rFonts w:hAnsi="標楷體"/>
                <w:strike/>
                <w:color w:val="FF0000"/>
              </w:rPr>
              <w:pPrChange w:id="8959" w:author="Fegie" w:date="2021-04-28T12:03:00Z">
                <w:pPr/>
              </w:pPrChange>
            </w:pPr>
            <w:del w:id="8960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61" w:name="_Toc71198593"/>
              <w:bookmarkEnd w:id="8961"/>
            </w:del>
          </w:p>
        </w:tc>
        <w:tc>
          <w:tcPr>
            <w:tcW w:w="3237" w:type="dxa"/>
            <w:vMerge/>
          </w:tcPr>
          <w:p w14:paraId="4FC9E795" w14:textId="659F9BEC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2" w:author="Fegie" w:date="2021-04-28T12:03:00Z"/>
                <w:rFonts w:hAnsi="標楷體"/>
                <w:strike/>
                <w:color w:val="FF0000"/>
              </w:rPr>
              <w:pPrChange w:id="8963" w:author="Fegie" w:date="2021-04-28T12:03:00Z">
                <w:pPr/>
              </w:pPrChange>
            </w:pPr>
            <w:bookmarkStart w:id="8964" w:name="_Toc71198594"/>
            <w:bookmarkEnd w:id="8964"/>
          </w:p>
        </w:tc>
        <w:bookmarkStart w:id="8965" w:name="_Toc71198595"/>
        <w:bookmarkEnd w:id="8965"/>
      </w:tr>
      <w:tr w:rsidR="00A4784A" w:rsidRPr="009B2BD3" w:rsidDel="009661CB" w14:paraId="7CE0B44F" w14:textId="6AC9497B" w:rsidTr="00B75363">
        <w:trPr>
          <w:trHeight w:val="291"/>
          <w:jc w:val="center"/>
          <w:del w:id="8966" w:author="Fegie" w:date="2021-04-28T12:03:00Z"/>
        </w:trPr>
        <w:tc>
          <w:tcPr>
            <w:tcW w:w="550" w:type="dxa"/>
            <w:vMerge/>
          </w:tcPr>
          <w:p w14:paraId="3F370291" w14:textId="6A3FB3A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7" w:author="Fegie" w:date="2021-04-28T12:03:00Z"/>
                <w:rFonts w:hAnsi="標楷體"/>
              </w:rPr>
              <w:pPrChange w:id="8968" w:author="Fegie" w:date="2021-04-28T12:03:00Z">
                <w:pPr/>
              </w:pPrChange>
            </w:pPr>
            <w:bookmarkStart w:id="8969" w:name="_Toc71198596"/>
            <w:bookmarkEnd w:id="8969"/>
          </w:p>
        </w:tc>
        <w:tc>
          <w:tcPr>
            <w:tcW w:w="2015" w:type="dxa"/>
          </w:tcPr>
          <w:p w14:paraId="3C6A430D" w14:textId="43C2830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0" w:author="Fegie" w:date="2021-04-28T12:03:00Z"/>
                <w:rFonts w:hAnsi="標楷體"/>
                <w:strike/>
                <w:color w:val="FF0000"/>
              </w:rPr>
              <w:pPrChange w:id="8971" w:author="Fegie" w:date="2021-04-28T12:03:00Z">
                <w:pPr/>
              </w:pPrChange>
            </w:pPr>
            <w:del w:id="8972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973" w:name="_Toc71198597"/>
              <w:bookmarkEnd w:id="8973"/>
            </w:del>
          </w:p>
        </w:tc>
        <w:tc>
          <w:tcPr>
            <w:tcW w:w="1296" w:type="dxa"/>
          </w:tcPr>
          <w:p w14:paraId="539B2369" w14:textId="392433C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4" w:author="Fegie" w:date="2021-04-28T12:03:00Z"/>
                <w:rFonts w:hAnsi="標楷體"/>
                <w:strike/>
                <w:color w:val="FF0000"/>
              </w:rPr>
              <w:pPrChange w:id="8975" w:author="Fegie" w:date="2021-04-28T12:03:00Z">
                <w:pPr/>
              </w:pPrChange>
            </w:pPr>
            <w:del w:id="8976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X(10)</w:delText>
              </w:r>
              <w:bookmarkStart w:id="8977" w:name="_Toc71198598"/>
              <w:bookmarkEnd w:id="8977"/>
            </w:del>
          </w:p>
        </w:tc>
        <w:tc>
          <w:tcPr>
            <w:tcW w:w="1014" w:type="dxa"/>
          </w:tcPr>
          <w:p w14:paraId="01AA5D3F" w14:textId="3CE2E6E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8" w:author="Fegie" w:date="2021-04-28T12:03:00Z"/>
                <w:rFonts w:hAnsi="標楷體"/>
                <w:strike/>
                <w:color w:val="FF0000"/>
              </w:rPr>
              <w:pPrChange w:id="8979" w:author="Fegie" w:date="2021-04-28T12:03:00Z">
                <w:pPr/>
              </w:pPrChange>
            </w:pPr>
            <w:bookmarkStart w:id="8980" w:name="_Toc71198599"/>
            <w:bookmarkEnd w:id="8980"/>
          </w:p>
        </w:tc>
        <w:tc>
          <w:tcPr>
            <w:tcW w:w="1081" w:type="dxa"/>
            <w:vMerge/>
          </w:tcPr>
          <w:p w14:paraId="7FC7F527" w14:textId="67C2148C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1" w:author="Fegie" w:date="2021-04-28T12:03:00Z"/>
                <w:rFonts w:hAnsi="標楷體"/>
                <w:strike/>
                <w:color w:val="FF0000"/>
              </w:rPr>
              <w:pPrChange w:id="8982" w:author="Fegie" w:date="2021-04-28T12:03:00Z">
                <w:pPr/>
              </w:pPrChange>
            </w:pPr>
            <w:bookmarkStart w:id="8983" w:name="_Toc71198600"/>
            <w:bookmarkEnd w:id="8983"/>
          </w:p>
        </w:tc>
        <w:tc>
          <w:tcPr>
            <w:tcW w:w="646" w:type="dxa"/>
            <w:vMerge/>
          </w:tcPr>
          <w:p w14:paraId="3514CD02" w14:textId="1B9B21C4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4" w:author="Fegie" w:date="2021-04-28T12:03:00Z"/>
                <w:rFonts w:hAnsi="標楷體"/>
                <w:strike/>
                <w:color w:val="FF0000"/>
              </w:rPr>
              <w:pPrChange w:id="8985" w:author="Fegie" w:date="2021-04-28T12:03:00Z">
                <w:pPr/>
              </w:pPrChange>
            </w:pPr>
            <w:bookmarkStart w:id="8986" w:name="_Toc71198601"/>
            <w:bookmarkEnd w:id="8986"/>
          </w:p>
        </w:tc>
        <w:tc>
          <w:tcPr>
            <w:tcW w:w="581" w:type="dxa"/>
          </w:tcPr>
          <w:p w14:paraId="7A09A40F" w14:textId="0FAC253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7" w:author="Fegie" w:date="2021-04-28T12:03:00Z"/>
                <w:rFonts w:hAnsi="標楷體"/>
                <w:strike/>
                <w:color w:val="FF0000"/>
              </w:rPr>
              <w:pPrChange w:id="8988" w:author="Fegie" w:date="2021-04-28T12:03:00Z">
                <w:pPr/>
              </w:pPrChange>
            </w:pPr>
            <w:del w:id="8989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90" w:name="_Toc71198602"/>
              <w:bookmarkEnd w:id="8990"/>
            </w:del>
          </w:p>
        </w:tc>
        <w:tc>
          <w:tcPr>
            <w:tcW w:w="3237" w:type="dxa"/>
            <w:vMerge/>
          </w:tcPr>
          <w:p w14:paraId="5EE7C796" w14:textId="5A1B77A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1" w:author="Fegie" w:date="2021-04-28T12:03:00Z"/>
                <w:rFonts w:hAnsi="標楷體"/>
                <w:strike/>
                <w:color w:val="FF0000"/>
              </w:rPr>
              <w:pPrChange w:id="8992" w:author="Fegie" w:date="2021-04-28T12:03:00Z">
                <w:pPr/>
              </w:pPrChange>
            </w:pPr>
            <w:bookmarkStart w:id="8993" w:name="_Toc71198603"/>
            <w:bookmarkEnd w:id="8993"/>
          </w:p>
        </w:tc>
        <w:bookmarkStart w:id="8994" w:name="_Toc71198604"/>
        <w:bookmarkEnd w:id="8994"/>
      </w:tr>
      <w:tr w:rsidR="00A4784A" w:rsidRPr="009B2BD3" w:rsidDel="009661CB" w14:paraId="1A549825" w14:textId="12FF1D44" w:rsidTr="00B75363">
        <w:trPr>
          <w:trHeight w:val="291"/>
          <w:jc w:val="center"/>
          <w:del w:id="8995" w:author="Fegie" w:date="2021-04-28T12:03:00Z"/>
        </w:trPr>
        <w:tc>
          <w:tcPr>
            <w:tcW w:w="550" w:type="dxa"/>
            <w:vMerge/>
          </w:tcPr>
          <w:p w14:paraId="53722D57" w14:textId="4714E66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6" w:author="Fegie" w:date="2021-04-28T12:03:00Z"/>
                <w:rFonts w:hAnsi="標楷體"/>
              </w:rPr>
              <w:pPrChange w:id="8997" w:author="Fegie" w:date="2021-04-28T12:03:00Z">
                <w:pPr/>
              </w:pPrChange>
            </w:pPr>
            <w:bookmarkStart w:id="8998" w:name="_Toc71198605"/>
            <w:bookmarkEnd w:id="8998"/>
          </w:p>
        </w:tc>
        <w:tc>
          <w:tcPr>
            <w:tcW w:w="2015" w:type="dxa"/>
          </w:tcPr>
          <w:p w14:paraId="5E423925" w14:textId="5CD65C6D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9" w:author="Fegie" w:date="2021-04-28T12:03:00Z"/>
                <w:rFonts w:hAnsi="標楷體"/>
                <w:strike/>
                <w:color w:val="FF0000"/>
              </w:rPr>
              <w:pPrChange w:id="9000" w:author="Fegie" w:date="2021-04-28T12:03:00Z">
                <w:pPr/>
              </w:pPrChange>
            </w:pPr>
            <w:del w:id="9001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9002" w:name="_Toc71198606"/>
              <w:bookmarkEnd w:id="9002"/>
            </w:del>
          </w:p>
        </w:tc>
        <w:tc>
          <w:tcPr>
            <w:tcW w:w="1296" w:type="dxa"/>
          </w:tcPr>
          <w:p w14:paraId="2D9738C7" w14:textId="14E31E3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03" w:author="Fegie" w:date="2021-04-28T12:03:00Z"/>
                <w:rFonts w:hAnsi="標楷體"/>
                <w:strike/>
                <w:color w:val="FF0000"/>
              </w:rPr>
              <w:pPrChange w:id="9004" w:author="Fegie" w:date="2021-04-28T12:03:00Z">
                <w:pPr/>
              </w:pPrChange>
            </w:pPr>
            <w:del w:id="9005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X(10)</w:delText>
              </w:r>
              <w:bookmarkStart w:id="9006" w:name="_Toc71198607"/>
              <w:bookmarkEnd w:id="9006"/>
            </w:del>
          </w:p>
        </w:tc>
        <w:tc>
          <w:tcPr>
            <w:tcW w:w="1014" w:type="dxa"/>
          </w:tcPr>
          <w:p w14:paraId="1D69F932" w14:textId="680BDA6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07" w:author="Fegie" w:date="2021-04-28T12:03:00Z"/>
                <w:rFonts w:hAnsi="標楷體"/>
                <w:strike/>
                <w:color w:val="FF0000"/>
              </w:rPr>
              <w:pPrChange w:id="9008" w:author="Fegie" w:date="2021-04-28T12:03:00Z">
                <w:pPr/>
              </w:pPrChange>
            </w:pPr>
            <w:bookmarkStart w:id="9009" w:name="_Toc71198608"/>
            <w:bookmarkEnd w:id="9009"/>
          </w:p>
        </w:tc>
        <w:tc>
          <w:tcPr>
            <w:tcW w:w="1081" w:type="dxa"/>
          </w:tcPr>
          <w:p w14:paraId="0589B0E9" w14:textId="29C6B63A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10" w:author="Fegie" w:date="2021-04-28T12:03:00Z"/>
                <w:rFonts w:hAnsi="標楷體"/>
                <w:strike/>
                <w:color w:val="FF0000"/>
              </w:rPr>
              <w:pPrChange w:id="9011" w:author="Fegie" w:date="2021-04-28T12:03:00Z">
                <w:pPr/>
              </w:pPrChange>
            </w:pPr>
            <w:bookmarkStart w:id="9012" w:name="_Toc71198609"/>
            <w:bookmarkEnd w:id="9012"/>
          </w:p>
        </w:tc>
        <w:tc>
          <w:tcPr>
            <w:tcW w:w="646" w:type="dxa"/>
          </w:tcPr>
          <w:p w14:paraId="0E548189" w14:textId="47499ED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13" w:author="Fegie" w:date="2021-04-28T12:03:00Z"/>
                <w:rFonts w:hAnsi="標楷體"/>
                <w:strike/>
                <w:color w:val="FF0000"/>
              </w:rPr>
              <w:pPrChange w:id="9014" w:author="Fegie" w:date="2021-04-28T12:03:00Z">
                <w:pPr/>
              </w:pPrChange>
            </w:pPr>
            <w:bookmarkStart w:id="9015" w:name="_Toc71198610"/>
            <w:bookmarkEnd w:id="9015"/>
          </w:p>
        </w:tc>
        <w:tc>
          <w:tcPr>
            <w:tcW w:w="581" w:type="dxa"/>
          </w:tcPr>
          <w:p w14:paraId="5AFA22A9" w14:textId="0A59C37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16" w:author="Fegie" w:date="2021-04-28T12:03:00Z"/>
                <w:rFonts w:hAnsi="標楷體"/>
                <w:strike/>
                <w:color w:val="FF0000"/>
              </w:rPr>
              <w:pPrChange w:id="9017" w:author="Fegie" w:date="2021-04-28T12:03:00Z">
                <w:pPr/>
              </w:pPrChange>
            </w:pPr>
            <w:del w:id="9018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9019" w:name="_Toc71198611"/>
              <w:bookmarkEnd w:id="9019"/>
            </w:del>
          </w:p>
        </w:tc>
        <w:tc>
          <w:tcPr>
            <w:tcW w:w="3237" w:type="dxa"/>
          </w:tcPr>
          <w:p w14:paraId="49108895" w14:textId="412DBED7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0" w:author="Fegie" w:date="2021-04-28T12:03:00Z"/>
                <w:rFonts w:hAnsi="標楷體"/>
                <w:strike/>
                <w:color w:val="FF0000"/>
              </w:rPr>
              <w:pPrChange w:id="9021" w:author="Fegie" w:date="2021-04-28T12:03:00Z">
                <w:pPr/>
              </w:pPrChange>
            </w:pPr>
            <w:del w:id="9022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9023" w:name="_Toc71198612"/>
              <w:bookmarkEnd w:id="9023"/>
            </w:del>
          </w:p>
        </w:tc>
        <w:bookmarkStart w:id="9024" w:name="_Toc71198613"/>
        <w:bookmarkEnd w:id="9024"/>
      </w:tr>
      <w:tr w:rsidR="00A4784A" w:rsidRPr="009B2BD3" w:rsidDel="009661CB" w14:paraId="5294AC35" w14:textId="456AAF13" w:rsidTr="00B75363">
        <w:trPr>
          <w:trHeight w:val="291"/>
          <w:jc w:val="center"/>
          <w:del w:id="9025" w:author="Fegie" w:date="2021-04-28T12:03:00Z"/>
        </w:trPr>
        <w:tc>
          <w:tcPr>
            <w:tcW w:w="550" w:type="dxa"/>
          </w:tcPr>
          <w:p w14:paraId="3A5D7904" w14:textId="41E1621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6" w:author="Fegie" w:date="2021-04-28T12:03:00Z"/>
                <w:rFonts w:hAnsi="標楷體"/>
              </w:rPr>
              <w:pPrChange w:id="9027" w:author="Fegie" w:date="2021-04-28T12:03:00Z">
                <w:pPr/>
              </w:pPrChange>
            </w:pPr>
            <w:del w:id="9028" w:author="Fegie" w:date="2021-04-28T12:03:00Z">
              <w:r w:rsidRPr="009B2BD3" w:rsidDel="009661CB">
                <w:rPr>
                  <w:rFonts w:hAnsi="標楷體" w:hint="eastAsia"/>
                </w:rPr>
                <w:delText>17</w:delText>
              </w:r>
              <w:bookmarkStart w:id="9029" w:name="_Toc71198614"/>
              <w:bookmarkEnd w:id="9029"/>
            </w:del>
          </w:p>
        </w:tc>
        <w:tc>
          <w:tcPr>
            <w:tcW w:w="2015" w:type="dxa"/>
          </w:tcPr>
          <w:p w14:paraId="2EF8636C" w14:textId="15F3668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0" w:author="Fegie" w:date="2021-04-28T12:03:00Z"/>
                <w:rFonts w:hAnsi="標楷體"/>
              </w:rPr>
              <w:pPrChange w:id="9031" w:author="Fegie" w:date="2021-04-28T12:03:00Z">
                <w:pPr/>
              </w:pPrChange>
            </w:pPr>
            <w:del w:id="9032" w:author="Fegie" w:date="2021-04-28T12:03:00Z">
              <w:r w:rsidRPr="009B2BD3" w:rsidDel="009661CB">
                <w:rPr>
                  <w:rFonts w:hAnsi="標楷體" w:hint="eastAsia"/>
                </w:rPr>
                <w:delText xml:space="preserve">電子信箱    </w:delText>
              </w:r>
              <w:bookmarkStart w:id="9033" w:name="_Toc71198615"/>
              <w:bookmarkEnd w:id="9033"/>
            </w:del>
          </w:p>
        </w:tc>
        <w:tc>
          <w:tcPr>
            <w:tcW w:w="1296" w:type="dxa"/>
          </w:tcPr>
          <w:p w14:paraId="0A0AFF54" w14:textId="0A269B9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4" w:author="Fegie" w:date="2021-04-28T12:03:00Z"/>
                <w:rFonts w:hAnsi="標楷體"/>
              </w:rPr>
              <w:pPrChange w:id="9035" w:author="Fegie" w:date="2021-04-28T12:03:00Z">
                <w:pPr/>
              </w:pPrChange>
            </w:pPr>
            <w:del w:id="9036" w:author="Fegie" w:date="2021-04-28T12:03:00Z">
              <w:r w:rsidRPr="00A04243" w:rsidDel="009661CB">
                <w:rPr>
                  <w:rFonts w:hAnsi="標楷體" w:hint="eastAsia"/>
                </w:rPr>
                <w:delText>X(50)</w:delText>
              </w:r>
              <w:bookmarkStart w:id="9037" w:name="_Toc71198616"/>
              <w:bookmarkEnd w:id="9037"/>
            </w:del>
          </w:p>
        </w:tc>
        <w:tc>
          <w:tcPr>
            <w:tcW w:w="1014" w:type="dxa"/>
          </w:tcPr>
          <w:p w14:paraId="62F1EBDE" w14:textId="062B5FA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8" w:author="Fegie" w:date="2021-04-28T12:03:00Z"/>
                <w:rFonts w:hAnsi="標楷體"/>
              </w:rPr>
              <w:pPrChange w:id="9039" w:author="Fegie" w:date="2021-04-28T12:03:00Z">
                <w:pPr/>
              </w:pPrChange>
            </w:pPr>
            <w:bookmarkStart w:id="9040" w:name="_Toc71198617"/>
            <w:bookmarkEnd w:id="9040"/>
          </w:p>
        </w:tc>
        <w:tc>
          <w:tcPr>
            <w:tcW w:w="1081" w:type="dxa"/>
          </w:tcPr>
          <w:p w14:paraId="75F27FE2" w14:textId="49021A5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1" w:author="Fegie" w:date="2021-04-28T12:03:00Z"/>
                <w:rFonts w:hAnsi="標楷體"/>
              </w:rPr>
              <w:pPrChange w:id="9042" w:author="Fegie" w:date="2021-04-28T12:03:00Z">
                <w:pPr/>
              </w:pPrChange>
            </w:pPr>
            <w:bookmarkStart w:id="9043" w:name="_Toc71198618"/>
            <w:bookmarkEnd w:id="9043"/>
          </w:p>
        </w:tc>
        <w:tc>
          <w:tcPr>
            <w:tcW w:w="646" w:type="dxa"/>
          </w:tcPr>
          <w:p w14:paraId="7320F1F1" w14:textId="70B9085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4" w:author="Fegie" w:date="2021-04-28T12:03:00Z"/>
                <w:rFonts w:hAnsi="標楷體"/>
              </w:rPr>
              <w:pPrChange w:id="9045" w:author="Fegie" w:date="2021-04-28T12:03:00Z">
                <w:pPr/>
              </w:pPrChange>
            </w:pPr>
            <w:bookmarkStart w:id="9046" w:name="_Toc71198619"/>
            <w:bookmarkEnd w:id="9046"/>
          </w:p>
        </w:tc>
        <w:tc>
          <w:tcPr>
            <w:tcW w:w="581" w:type="dxa"/>
          </w:tcPr>
          <w:p w14:paraId="51EE99AB" w14:textId="64742BF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7" w:author="Fegie" w:date="2021-04-28T12:03:00Z"/>
                <w:rFonts w:hAnsi="標楷體"/>
              </w:rPr>
              <w:pPrChange w:id="9048" w:author="Fegie" w:date="2021-04-28T12:03:00Z">
                <w:pPr/>
              </w:pPrChange>
            </w:pPr>
            <w:del w:id="9049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9050" w:name="_Toc71198620"/>
              <w:bookmarkEnd w:id="9050"/>
            </w:del>
          </w:p>
        </w:tc>
        <w:tc>
          <w:tcPr>
            <w:tcW w:w="3237" w:type="dxa"/>
          </w:tcPr>
          <w:p w14:paraId="498A1D59" w14:textId="0F51851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51" w:author="Fegie" w:date="2021-04-28T12:03:00Z"/>
                <w:rFonts w:hAnsi="標楷體"/>
              </w:rPr>
              <w:pPrChange w:id="9052" w:author="Fegie" w:date="2021-04-28T12:03:00Z">
                <w:pPr/>
              </w:pPrChange>
            </w:pPr>
            <w:del w:id="9053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9054" w:name="_Toc71198621"/>
              <w:bookmarkEnd w:id="9054"/>
            </w:del>
          </w:p>
        </w:tc>
        <w:bookmarkStart w:id="9055" w:name="_Toc71198622"/>
        <w:bookmarkEnd w:id="9055"/>
      </w:tr>
      <w:tr w:rsidR="00B75363" w:rsidRPr="00B75363" w:rsidDel="009661CB" w14:paraId="7D6FF3E4" w14:textId="0FA3511E" w:rsidTr="00B75363">
        <w:trPr>
          <w:trHeight w:val="291"/>
          <w:jc w:val="center"/>
          <w:del w:id="9056" w:author="Fegie" w:date="2021-04-28T12:03:00Z"/>
        </w:trPr>
        <w:tc>
          <w:tcPr>
            <w:tcW w:w="550" w:type="dxa"/>
          </w:tcPr>
          <w:p w14:paraId="2C9F5508" w14:textId="16905A9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57" w:author="Fegie" w:date="2021-04-28T12:03:00Z"/>
                <w:rFonts w:hAnsi="標楷體"/>
                <w:strike/>
                <w:color w:val="FF0000"/>
                <w:rPrChange w:id="9058" w:author="88692" w:date="2020-06-18T10:19:00Z">
                  <w:rPr>
                    <w:del w:id="9059" w:author="Fegie" w:date="2021-04-28T12:03:00Z"/>
                    <w:rFonts w:ascii="標楷體" w:eastAsia="標楷體" w:hAnsi="標楷體"/>
                  </w:rPr>
                </w:rPrChange>
              </w:rPr>
              <w:pPrChange w:id="9060" w:author="Fegie" w:date="2021-04-28T12:03:00Z">
                <w:pPr/>
              </w:pPrChange>
            </w:pPr>
            <w:del w:id="9061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62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18</w:delText>
              </w:r>
              <w:bookmarkStart w:id="9063" w:name="_Toc71198623"/>
              <w:bookmarkEnd w:id="9063"/>
            </w:del>
          </w:p>
        </w:tc>
        <w:tc>
          <w:tcPr>
            <w:tcW w:w="2015" w:type="dxa"/>
          </w:tcPr>
          <w:p w14:paraId="778DDD55" w14:textId="0956B10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64" w:author="Fegie" w:date="2021-04-28T12:03:00Z"/>
                <w:rFonts w:hAnsi="標楷體"/>
                <w:strike/>
                <w:color w:val="FF0000"/>
                <w:rPrChange w:id="9065" w:author="88692" w:date="2020-06-18T10:19:00Z">
                  <w:rPr>
                    <w:del w:id="9066" w:author="Fegie" w:date="2021-04-28T12:03:00Z"/>
                    <w:rFonts w:ascii="標楷體" w:eastAsia="標楷體" w:hAnsi="標楷體"/>
                  </w:rPr>
                </w:rPrChange>
              </w:rPr>
              <w:pPrChange w:id="9067" w:author="Fegie" w:date="2021-04-28T12:03:00Z">
                <w:pPr/>
              </w:pPrChange>
            </w:pPr>
            <w:del w:id="9068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69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70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71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為授信限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72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制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73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74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象</w:delText>
              </w:r>
              <w:bookmarkStart w:id="9075" w:name="_Toc71198624"/>
              <w:bookmarkEnd w:id="9075"/>
            </w:del>
          </w:p>
        </w:tc>
        <w:tc>
          <w:tcPr>
            <w:tcW w:w="1296" w:type="dxa"/>
          </w:tcPr>
          <w:p w14:paraId="18710662" w14:textId="37034ED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76" w:author="Fegie" w:date="2021-04-28T12:03:00Z"/>
                <w:rFonts w:hAnsi="標楷體"/>
                <w:strike/>
                <w:color w:val="FF0000"/>
                <w:rPrChange w:id="9077" w:author="88692" w:date="2020-06-18T10:19:00Z">
                  <w:rPr>
                    <w:del w:id="9078" w:author="Fegie" w:date="2021-04-28T12:03:00Z"/>
                    <w:rFonts w:ascii="標楷體" w:eastAsia="標楷體" w:hAnsi="標楷體"/>
                  </w:rPr>
                </w:rPrChange>
              </w:rPr>
              <w:pPrChange w:id="9079" w:author="Fegie" w:date="2021-04-28T12:03:00Z">
                <w:pPr/>
              </w:pPrChange>
            </w:pPr>
            <w:del w:id="908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81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082" w:name="_Toc71198625"/>
              <w:bookmarkEnd w:id="9082"/>
            </w:del>
          </w:p>
        </w:tc>
        <w:tc>
          <w:tcPr>
            <w:tcW w:w="1014" w:type="dxa"/>
          </w:tcPr>
          <w:p w14:paraId="430EA4DC" w14:textId="14F5914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83" w:author="Fegie" w:date="2021-04-28T12:03:00Z"/>
                <w:rFonts w:hAnsi="標楷體"/>
                <w:strike/>
                <w:color w:val="FF0000"/>
                <w:rPrChange w:id="9084" w:author="88692" w:date="2020-06-18T10:19:00Z">
                  <w:rPr>
                    <w:del w:id="9085" w:author="Fegie" w:date="2021-04-28T12:03:00Z"/>
                    <w:rFonts w:ascii="標楷體" w:eastAsia="標楷體" w:hAnsi="標楷體"/>
                  </w:rPr>
                </w:rPrChange>
              </w:rPr>
              <w:pPrChange w:id="9086" w:author="Fegie" w:date="2021-04-28T12:03:00Z">
                <w:pPr/>
              </w:pPrChange>
            </w:pPr>
            <w:bookmarkStart w:id="9087" w:name="_Toc71198626"/>
            <w:bookmarkEnd w:id="9087"/>
          </w:p>
        </w:tc>
        <w:tc>
          <w:tcPr>
            <w:tcW w:w="1081" w:type="dxa"/>
          </w:tcPr>
          <w:p w14:paraId="23D75BCC" w14:textId="2BD27F6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88" w:author="Fegie" w:date="2021-04-28T12:03:00Z"/>
                <w:rFonts w:hAnsi="標楷體"/>
                <w:strike/>
                <w:color w:val="FF0000"/>
                <w:rPrChange w:id="9089" w:author="88692" w:date="2020-06-18T10:19:00Z">
                  <w:rPr>
                    <w:del w:id="9090" w:author="Fegie" w:date="2021-04-28T12:03:00Z"/>
                    <w:rFonts w:ascii="標楷體" w:eastAsia="標楷體" w:hAnsi="標楷體"/>
                  </w:rPr>
                </w:rPrChange>
              </w:rPr>
              <w:pPrChange w:id="9091" w:author="Fegie" w:date="2021-04-28T12:03:00Z">
                <w:pPr/>
              </w:pPrChange>
            </w:pPr>
            <w:bookmarkStart w:id="9092" w:name="_Toc71198627"/>
            <w:bookmarkEnd w:id="9092"/>
          </w:p>
        </w:tc>
        <w:tc>
          <w:tcPr>
            <w:tcW w:w="646" w:type="dxa"/>
          </w:tcPr>
          <w:p w14:paraId="17E96CB7" w14:textId="456F2208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93" w:author="Fegie" w:date="2021-04-28T12:03:00Z"/>
                <w:rFonts w:hAnsi="標楷體"/>
                <w:strike/>
                <w:color w:val="FF0000"/>
                <w:rPrChange w:id="9094" w:author="88692" w:date="2020-06-18T10:19:00Z">
                  <w:rPr>
                    <w:del w:id="9095" w:author="Fegie" w:date="2021-04-28T12:03:00Z"/>
                    <w:rFonts w:ascii="標楷體" w:eastAsia="標楷體" w:hAnsi="標楷體"/>
                  </w:rPr>
                </w:rPrChange>
              </w:rPr>
              <w:pPrChange w:id="9096" w:author="Fegie" w:date="2021-04-28T12:03:00Z">
                <w:pPr/>
              </w:pPrChange>
            </w:pPr>
            <w:bookmarkStart w:id="9097" w:name="_Toc71198628"/>
            <w:bookmarkEnd w:id="9097"/>
          </w:p>
        </w:tc>
        <w:tc>
          <w:tcPr>
            <w:tcW w:w="581" w:type="dxa"/>
          </w:tcPr>
          <w:p w14:paraId="70FC6685" w14:textId="75F9C171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98" w:author="Fegie" w:date="2021-04-28T12:03:00Z"/>
                <w:rFonts w:hAnsi="標楷體"/>
                <w:strike/>
                <w:color w:val="FF0000"/>
                <w:rPrChange w:id="9099" w:author="88692" w:date="2020-06-18T10:19:00Z">
                  <w:rPr>
                    <w:del w:id="9100" w:author="Fegie" w:date="2021-04-28T12:03:00Z"/>
                    <w:rFonts w:ascii="標楷體" w:eastAsia="標楷體" w:hAnsi="標楷體"/>
                  </w:rPr>
                </w:rPrChange>
              </w:rPr>
              <w:pPrChange w:id="9101" w:author="Fegie" w:date="2021-04-28T12:03:00Z">
                <w:pPr/>
              </w:pPrChange>
            </w:pPr>
            <w:del w:id="9102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03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104" w:name="_Toc71198629"/>
              <w:bookmarkEnd w:id="9104"/>
            </w:del>
          </w:p>
        </w:tc>
        <w:tc>
          <w:tcPr>
            <w:tcW w:w="3237" w:type="dxa"/>
          </w:tcPr>
          <w:p w14:paraId="1DF5E571" w14:textId="1162A01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05" w:author="Fegie" w:date="2021-04-28T12:03:00Z"/>
                <w:rFonts w:hAnsi="標楷體"/>
                <w:strike/>
                <w:color w:val="FF0000"/>
                <w:rPrChange w:id="9106" w:author="88692" w:date="2020-06-18T10:19:00Z">
                  <w:rPr>
                    <w:del w:id="9107" w:author="Fegie" w:date="2021-04-28T12:03:00Z"/>
                    <w:rFonts w:ascii="標楷體" w:eastAsia="標楷體" w:hAnsi="標楷體"/>
                  </w:rPr>
                </w:rPrChange>
              </w:rPr>
              <w:pPrChange w:id="9108" w:author="Fegie" w:date="2021-04-28T12:03:00Z">
                <w:pPr/>
              </w:pPrChange>
            </w:pPr>
            <w:del w:id="9109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110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111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12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13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14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15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116" w:name="_Toc71198630"/>
              <w:bookmarkEnd w:id="9116"/>
            </w:del>
          </w:p>
        </w:tc>
        <w:bookmarkStart w:id="9117" w:name="_Toc71198631"/>
        <w:bookmarkEnd w:id="9117"/>
      </w:tr>
      <w:tr w:rsidR="00B75363" w:rsidRPr="00B75363" w:rsidDel="009661CB" w14:paraId="4ECB5309" w14:textId="6D7EC549" w:rsidTr="00B75363">
        <w:trPr>
          <w:trHeight w:val="291"/>
          <w:jc w:val="center"/>
          <w:del w:id="9118" w:author="Fegie" w:date="2021-04-28T12:03:00Z"/>
        </w:trPr>
        <w:tc>
          <w:tcPr>
            <w:tcW w:w="550" w:type="dxa"/>
          </w:tcPr>
          <w:p w14:paraId="4AEC7BD9" w14:textId="49F5B33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19" w:author="Fegie" w:date="2021-04-28T12:03:00Z"/>
                <w:rFonts w:hAnsi="標楷體"/>
                <w:strike/>
                <w:color w:val="FF0000"/>
                <w:rPrChange w:id="9120" w:author="88692" w:date="2020-06-18T10:19:00Z">
                  <w:rPr>
                    <w:del w:id="9121" w:author="Fegie" w:date="2021-04-28T12:03:00Z"/>
                    <w:rFonts w:ascii="標楷體" w:eastAsia="標楷體" w:hAnsi="標楷體"/>
                  </w:rPr>
                </w:rPrChange>
              </w:rPr>
              <w:pPrChange w:id="9122" w:author="Fegie" w:date="2021-04-28T12:03:00Z">
                <w:pPr/>
              </w:pPrChange>
            </w:pPr>
            <w:del w:id="912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24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19</w:delText>
              </w:r>
              <w:bookmarkStart w:id="9125" w:name="_Toc71198632"/>
              <w:bookmarkEnd w:id="9125"/>
            </w:del>
          </w:p>
        </w:tc>
        <w:tc>
          <w:tcPr>
            <w:tcW w:w="2015" w:type="dxa"/>
          </w:tcPr>
          <w:p w14:paraId="6D57FDC9" w14:textId="085C44F1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26" w:author="Fegie" w:date="2021-04-28T12:03:00Z"/>
                <w:rFonts w:hAnsi="標楷體"/>
                <w:strike/>
                <w:color w:val="FF0000"/>
                <w:rPrChange w:id="9127" w:author="88692" w:date="2020-06-18T10:19:00Z">
                  <w:rPr>
                    <w:del w:id="9128" w:author="Fegie" w:date="2021-04-28T12:03:00Z"/>
                    <w:rFonts w:ascii="標楷體" w:eastAsia="標楷體" w:hAnsi="標楷體"/>
                  </w:rPr>
                </w:rPrChange>
              </w:rPr>
              <w:pPrChange w:id="9129" w:author="Fegie" w:date="2021-04-28T12:03:00Z">
                <w:pPr/>
              </w:pPrChange>
            </w:pPr>
            <w:del w:id="9130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31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32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33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為利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34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35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3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37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9138" w:name="_Toc71198633"/>
              <w:bookmarkEnd w:id="9138"/>
            </w:del>
          </w:p>
        </w:tc>
        <w:tc>
          <w:tcPr>
            <w:tcW w:w="1296" w:type="dxa"/>
          </w:tcPr>
          <w:p w14:paraId="63AFEC92" w14:textId="268C02A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39" w:author="Fegie" w:date="2021-04-28T12:03:00Z"/>
                <w:rFonts w:hAnsi="標楷體"/>
                <w:strike/>
                <w:color w:val="FF0000"/>
                <w:rPrChange w:id="9140" w:author="88692" w:date="2020-06-18T10:19:00Z">
                  <w:rPr>
                    <w:del w:id="9141" w:author="Fegie" w:date="2021-04-28T12:03:00Z"/>
                    <w:rFonts w:ascii="標楷體" w:eastAsia="標楷體" w:hAnsi="標楷體"/>
                  </w:rPr>
                </w:rPrChange>
              </w:rPr>
              <w:pPrChange w:id="9142" w:author="Fegie" w:date="2021-04-28T12:03:00Z">
                <w:pPr/>
              </w:pPrChange>
            </w:pPr>
            <w:del w:id="914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44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145" w:name="_Toc71198634"/>
              <w:bookmarkEnd w:id="9145"/>
            </w:del>
          </w:p>
        </w:tc>
        <w:tc>
          <w:tcPr>
            <w:tcW w:w="1014" w:type="dxa"/>
          </w:tcPr>
          <w:p w14:paraId="6F13943F" w14:textId="644F49C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46" w:author="Fegie" w:date="2021-04-28T12:03:00Z"/>
                <w:rFonts w:hAnsi="標楷體"/>
                <w:strike/>
                <w:color w:val="FF0000"/>
                <w:rPrChange w:id="9147" w:author="88692" w:date="2020-06-18T10:19:00Z">
                  <w:rPr>
                    <w:del w:id="9148" w:author="Fegie" w:date="2021-04-28T12:03:00Z"/>
                    <w:rFonts w:ascii="標楷體" w:eastAsia="標楷體" w:hAnsi="標楷體"/>
                  </w:rPr>
                </w:rPrChange>
              </w:rPr>
              <w:pPrChange w:id="9149" w:author="Fegie" w:date="2021-04-28T12:03:00Z">
                <w:pPr/>
              </w:pPrChange>
            </w:pPr>
            <w:bookmarkStart w:id="9150" w:name="_Toc71198635"/>
            <w:bookmarkEnd w:id="9150"/>
          </w:p>
        </w:tc>
        <w:tc>
          <w:tcPr>
            <w:tcW w:w="1081" w:type="dxa"/>
          </w:tcPr>
          <w:p w14:paraId="5D2B34B7" w14:textId="50CDB068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51" w:author="Fegie" w:date="2021-04-28T12:03:00Z"/>
                <w:rFonts w:hAnsi="標楷體"/>
                <w:strike/>
                <w:color w:val="FF0000"/>
                <w:rPrChange w:id="9152" w:author="88692" w:date="2020-06-18T10:19:00Z">
                  <w:rPr>
                    <w:del w:id="9153" w:author="Fegie" w:date="2021-04-28T12:03:00Z"/>
                    <w:rFonts w:ascii="標楷體" w:eastAsia="標楷體" w:hAnsi="標楷體"/>
                  </w:rPr>
                </w:rPrChange>
              </w:rPr>
              <w:pPrChange w:id="9154" w:author="Fegie" w:date="2021-04-28T12:03:00Z">
                <w:pPr/>
              </w:pPrChange>
            </w:pPr>
            <w:bookmarkStart w:id="9155" w:name="_Toc71198636"/>
            <w:bookmarkEnd w:id="9155"/>
          </w:p>
        </w:tc>
        <w:tc>
          <w:tcPr>
            <w:tcW w:w="646" w:type="dxa"/>
          </w:tcPr>
          <w:p w14:paraId="5D9225D3" w14:textId="7DF5553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56" w:author="Fegie" w:date="2021-04-28T12:03:00Z"/>
                <w:rFonts w:hAnsi="標楷體"/>
                <w:strike/>
                <w:color w:val="FF0000"/>
                <w:rPrChange w:id="9157" w:author="88692" w:date="2020-06-18T10:19:00Z">
                  <w:rPr>
                    <w:del w:id="9158" w:author="Fegie" w:date="2021-04-28T12:03:00Z"/>
                    <w:rFonts w:ascii="標楷體" w:eastAsia="標楷體" w:hAnsi="標楷體"/>
                  </w:rPr>
                </w:rPrChange>
              </w:rPr>
              <w:pPrChange w:id="9159" w:author="Fegie" w:date="2021-04-28T12:03:00Z">
                <w:pPr/>
              </w:pPrChange>
            </w:pPr>
            <w:bookmarkStart w:id="9160" w:name="_Toc71198637"/>
            <w:bookmarkEnd w:id="9160"/>
          </w:p>
        </w:tc>
        <w:tc>
          <w:tcPr>
            <w:tcW w:w="581" w:type="dxa"/>
          </w:tcPr>
          <w:p w14:paraId="4AC1E538" w14:textId="757A84F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61" w:author="Fegie" w:date="2021-04-28T12:03:00Z"/>
                <w:rFonts w:hAnsi="標楷體"/>
                <w:strike/>
                <w:color w:val="FF0000"/>
                <w:rPrChange w:id="9162" w:author="88692" w:date="2020-06-18T10:19:00Z">
                  <w:rPr>
                    <w:del w:id="9163" w:author="Fegie" w:date="2021-04-28T12:03:00Z"/>
                    <w:rFonts w:ascii="標楷體" w:eastAsia="標楷體" w:hAnsi="標楷體"/>
                  </w:rPr>
                </w:rPrChange>
              </w:rPr>
              <w:pPrChange w:id="9164" w:author="Fegie" w:date="2021-04-28T12:03:00Z">
                <w:pPr/>
              </w:pPrChange>
            </w:pPr>
            <w:del w:id="916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66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167" w:name="_Toc71198638"/>
              <w:bookmarkEnd w:id="9167"/>
            </w:del>
          </w:p>
        </w:tc>
        <w:tc>
          <w:tcPr>
            <w:tcW w:w="3237" w:type="dxa"/>
          </w:tcPr>
          <w:p w14:paraId="0B837FD2" w14:textId="03EE7157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68" w:author="Fegie" w:date="2021-04-28T12:03:00Z"/>
                <w:rFonts w:hAnsi="標楷體"/>
                <w:strike/>
                <w:color w:val="FF0000"/>
                <w:rPrChange w:id="9169" w:author="88692" w:date="2020-06-18T10:19:00Z">
                  <w:rPr>
                    <w:del w:id="9170" w:author="Fegie" w:date="2021-04-28T12:03:00Z"/>
                    <w:rFonts w:ascii="標楷體" w:eastAsia="標楷體" w:hAnsi="標楷體"/>
                  </w:rPr>
                </w:rPrChange>
              </w:rPr>
              <w:pPrChange w:id="9171" w:author="Fegie" w:date="2021-04-28T12:03:00Z">
                <w:pPr/>
              </w:pPrChange>
            </w:pPr>
            <w:del w:id="9172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173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174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75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7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77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78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179" w:name="_Toc71198639"/>
              <w:bookmarkEnd w:id="9179"/>
            </w:del>
          </w:p>
        </w:tc>
        <w:bookmarkStart w:id="9180" w:name="_Toc71198640"/>
        <w:bookmarkEnd w:id="9180"/>
      </w:tr>
      <w:tr w:rsidR="00B75363" w:rsidRPr="00B75363" w:rsidDel="009661CB" w14:paraId="3BF0B420" w14:textId="2900FB08" w:rsidTr="00B75363">
        <w:trPr>
          <w:trHeight w:val="291"/>
          <w:jc w:val="center"/>
          <w:del w:id="9181" w:author="Fegie" w:date="2021-04-28T12:03:00Z"/>
        </w:trPr>
        <w:tc>
          <w:tcPr>
            <w:tcW w:w="550" w:type="dxa"/>
          </w:tcPr>
          <w:p w14:paraId="693D5F80" w14:textId="06A33F8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82" w:author="Fegie" w:date="2021-04-28T12:03:00Z"/>
                <w:rFonts w:hAnsi="標楷體"/>
                <w:strike/>
                <w:color w:val="FF0000"/>
                <w:rPrChange w:id="9183" w:author="88692" w:date="2020-06-18T10:19:00Z">
                  <w:rPr>
                    <w:del w:id="9184" w:author="Fegie" w:date="2021-04-28T12:03:00Z"/>
                    <w:rFonts w:ascii="標楷體" w:eastAsia="標楷體" w:hAnsi="標楷體"/>
                  </w:rPr>
                </w:rPrChange>
              </w:rPr>
              <w:pPrChange w:id="9185" w:author="Fegie" w:date="2021-04-28T12:03:00Z">
                <w:pPr/>
              </w:pPrChange>
            </w:pPr>
            <w:del w:id="918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87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20</w:delText>
              </w:r>
              <w:bookmarkStart w:id="9188" w:name="_Toc71198641"/>
              <w:bookmarkEnd w:id="9188"/>
            </w:del>
          </w:p>
        </w:tc>
        <w:tc>
          <w:tcPr>
            <w:tcW w:w="2015" w:type="dxa"/>
          </w:tcPr>
          <w:p w14:paraId="7285AC88" w14:textId="02063729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89" w:author="Fegie" w:date="2021-04-28T12:03:00Z"/>
                <w:rFonts w:hAnsi="標楷體"/>
                <w:strike/>
                <w:color w:val="FF0000"/>
                <w:rPrChange w:id="9190" w:author="88692" w:date="2020-06-18T10:19:00Z">
                  <w:rPr>
                    <w:del w:id="9191" w:author="Fegie" w:date="2021-04-28T12:03:00Z"/>
                    <w:rFonts w:ascii="標楷體" w:eastAsia="標楷體" w:hAnsi="標楷體"/>
                  </w:rPr>
                </w:rPrChange>
              </w:rPr>
              <w:pPrChange w:id="9192" w:author="Fegie" w:date="2021-04-28T12:03:00Z">
                <w:pPr/>
              </w:pPrChange>
            </w:pPr>
            <w:del w:id="9193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94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95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96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為準利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97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98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99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00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9201" w:name="_Toc71198642"/>
              <w:bookmarkEnd w:id="9201"/>
            </w:del>
          </w:p>
        </w:tc>
        <w:tc>
          <w:tcPr>
            <w:tcW w:w="1296" w:type="dxa"/>
          </w:tcPr>
          <w:p w14:paraId="0D38C0FD" w14:textId="734ED7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02" w:author="Fegie" w:date="2021-04-28T12:03:00Z"/>
                <w:rFonts w:hAnsi="標楷體"/>
                <w:strike/>
                <w:color w:val="FF0000"/>
                <w:rPrChange w:id="9203" w:author="88692" w:date="2020-06-18T10:19:00Z">
                  <w:rPr>
                    <w:del w:id="9204" w:author="Fegie" w:date="2021-04-28T12:03:00Z"/>
                    <w:rFonts w:ascii="標楷體" w:eastAsia="標楷體" w:hAnsi="標楷體"/>
                  </w:rPr>
                </w:rPrChange>
              </w:rPr>
              <w:pPrChange w:id="9205" w:author="Fegie" w:date="2021-04-28T12:03:00Z">
                <w:pPr/>
              </w:pPrChange>
            </w:pPr>
            <w:del w:id="920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07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208" w:name="_Toc71198643"/>
              <w:bookmarkEnd w:id="9208"/>
            </w:del>
          </w:p>
        </w:tc>
        <w:tc>
          <w:tcPr>
            <w:tcW w:w="1014" w:type="dxa"/>
          </w:tcPr>
          <w:p w14:paraId="55506CD2" w14:textId="32A9B45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09" w:author="Fegie" w:date="2021-04-28T12:03:00Z"/>
                <w:rFonts w:hAnsi="標楷體"/>
                <w:strike/>
                <w:color w:val="FF0000"/>
                <w:rPrChange w:id="9210" w:author="88692" w:date="2020-06-18T10:19:00Z">
                  <w:rPr>
                    <w:del w:id="9211" w:author="Fegie" w:date="2021-04-28T12:03:00Z"/>
                    <w:rFonts w:ascii="標楷體" w:eastAsia="標楷體" w:hAnsi="標楷體"/>
                  </w:rPr>
                </w:rPrChange>
              </w:rPr>
              <w:pPrChange w:id="9212" w:author="Fegie" w:date="2021-04-28T12:03:00Z">
                <w:pPr/>
              </w:pPrChange>
            </w:pPr>
            <w:bookmarkStart w:id="9213" w:name="_Toc71198644"/>
            <w:bookmarkEnd w:id="9213"/>
          </w:p>
        </w:tc>
        <w:tc>
          <w:tcPr>
            <w:tcW w:w="1081" w:type="dxa"/>
          </w:tcPr>
          <w:p w14:paraId="096B9600" w14:textId="3377B9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14" w:author="Fegie" w:date="2021-04-28T12:03:00Z"/>
                <w:rFonts w:hAnsi="標楷體"/>
                <w:strike/>
                <w:color w:val="FF0000"/>
                <w:rPrChange w:id="9215" w:author="88692" w:date="2020-06-18T10:19:00Z">
                  <w:rPr>
                    <w:del w:id="9216" w:author="Fegie" w:date="2021-04-28T12:03:00Z"/>
                    <w:rFonts w:ascii="標楷體" w:eastAsia="標楷體" w:hAnsi="標楷體"/>
                  </w:rPr>
                </w:rPrChange>
              </w:rPr>
              <w:pPrChange w:id="9217" w:author="Fegie" w:date="2021-04-28T12:03:00Z">
                <w:pPr/>
              </w:pPrChange>
            </w:pPr>
            <w:bookmarkStart w:id="9218" w:name="_Toc71198645"/>
            <w:bookmarkEnd w:id="9218"/>
          </w:p>
        </w:tc>
        <w:tc>
          <w:tcPr>
            <w:tcW w:w="646" w:type="dxa"/>
          </w:tcPr>
          <w:p w14:paraId="7F662C14" w14:textId="130FA74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19" w:author="Fegie" w:date="2021-04-28T12:03:00Z"/>
                <w:rFonts w:hAnsi="標楷體"/>
                <w:strike/>
                <w:color w:val="FF0000"/>
                <w:rPrChange w:id="9220" w:author="88692" w:date="2020-06-18T10:19:00Z">
                  <w:rPr>
                    <w:del w:id="9221" w:author="Fegie" w:date="2021-04-28T12:03:00Z"/>
                    <w:rFonts w:ascii="標楷體" w:eastAsia="標楷體" w:hAnsi="標楷體"/>
                  </w:rPr>
                </w:rPrChange>
              </w:rPr>
              <w:pPrChange w:id="9222" w:author="Fegie" w:date="2021-04-28T12:03:00Z">
                <w:pPr/>
              </w:pPrChange>
            </w:pPr>
            <w:bookmarkStart w:id="9223" w:name="_Toc71198646"/>
            <w:bookmarkEnd w:id="9223"/>
          </w:p>
        </w:tc>
        <w:tc>
          <w:tcPr>
            <w:tcW w:w="581" w:type="dxa"/>
          </w:tcPr>
          <w:p w14:paraId="0DB5F04F" w14:textId="1D1BB0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24" w:author="Fegie" w:date="2021-04-28T12:03:00Z"/>
                <w:rFonts w:hAnsi="標楷體"/>
                <w:strike/>
                <w:color w:val="FF0000"/>
                <w:rPrChange w:id="9225" w:author="88692" w:date="2020-06-18T10:19:00Z">
                  <w:rPr>
                    <w:del w:id="9226" w:author="Fegie" w:date="2021-04-28T12:03:00Z"/>
                    <w:rFonts w:ascii="標楷體" w:eastAsia="標楷體" w:hAnsi="標楷體"/>
                  </w:rPr>
                </w:rPrChange>
              </w:rPr>
              <w:pPrChange w:id="9227" w:author="Fegie" w:date="2021-04-28T12:03:00Z">
                <w:pPr/>
              </w:pPrChange>
            </w:pPr>
            <w:del w:id="922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29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230" w:name="_Toc71198647"/>
              <w:bookmarkEnd w:id="9230"/>
            </w:del>
          </w:p>
        </w:tc>
        <w:tc>
          <w:tcPr>
            <w:tcW w:w="3237" w:type="dxa"/>
          </w:tcPr>
          <w:p w14:paraId="17D0AFB0" w14:textId="3A2E9B1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31" w:author="Fegie" w:date="2021-04-28T12:03:00Z"/>
                <w:rFonts w:hAnsi="標楷體"/>
                <w:strike/>
                <w:color w:val="FF0000"/>
                <w:rPrChange w:id="9232" w:author="88692" w:date="2020-06-18T10:19:00Z">
                  <w:rPr>
                    <w:del w:id="9233" w:author="Fegie" w:date="2021-04-28T12:03:00Z"/>
                    <w:rFonts w:ascii="標楷體" w:eastAsia="標楷體" w:hAnsi="標楷體"/>
                  </w:rPr>
                </w:rPrChange>
              </w:rPr>
              <w:pPrChange w:id="9234" w:author="Fegie" w:date="2021-04-28T12:03:00Z">
                <w:pPr/>
              </w:pPrChange>
            </w:pPr>
            <w:del w:id="9235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23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237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38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39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40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41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242" w:name="_Toc71198648"/>
              <w:bookmarkEnd w:id="9242"/>
            </w:del>
          </w:p>
        </w:tc>
        <w:bookmarkStart w:id="9243" w:name="_Toc71198649"/>
        <w:bookmarkEnd w:id="9243"/>
      </w:tr>
      <w:tr w:rsidR="00A4784A" w:rsidRPr="009B2BD3" w:rsidDel="009661CB" w14:paraId="0DFB4DFD" w14:textId="6E68C56C" w:rsidTr="00B75363">
        <w:trPr>
          <w:trHeight w:val="291"/>
          <w:jc w:val="center"/>
          <w:del w:id="9244" w:author="Fegie" w:date="2021-04-28T12:03:00Z"/>
        </w:trPr>
        <w:tc>
          <w:tcPr>
            <w:tcW w:w="550" w:type="dxa"/>
          </w:tcPr>
          <w:p w14:paraId="1C3B0A84" w14:textId="2FFB5B4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45" w:author="Fegie" w:date="2021-04-28T12:03:00Z"/>
                <w:rFonts w:hAnsi="標楷體"/>
              </w:rPr>
              <w:pPrChange w:id="9246" w:author="Fegie" w:date="2021-04-28T12:03:00Z">
                <w:pPr/>
              </w:pPrChange>
            </w:pPr>
            <w:del w:id="9247" w:author="Fegie" w:date="2021-04-28T12:03:00Z">
              <w:r w:rsidRPr="009B2BD3" w:rsidDel="009661CB">
                <w:rPr>
                  <w:rFonts w:hAnsi="標楷體" w:hint="eastAsia"/>
                </w:rPr>
                <w:delText>21</w:delText>
              </w:r>
              <w:bookmarkStart w:id="9248" w:name="_Toc71198650"/>
              <w:bookmarkEnd w:id="9248"/>
            </w:del>
          </w:p>
        </w:tc>
        <w:tc>
          <w:tcPr>
            <w:tcW w:w="2015" w:type="dxa"/>
          </w:tcPr>
          <w:p w14:paraId="200F2A18" w14:textId="29C89FA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49" w:author="Fegie" w:date="2021-04-28T12:03:00Z"/>
                <w:rFonts w:hAnsi="標楷體"/>
              </w:rPr>
              <w:pPrChange w:id="9250" w:author="Fegie" w:date="2021-04-28T12:03:00Z">
                <w:pPr/>
              </w:pPrChange>
            </w:pPr>
            <w:del w:id="9251" w:author="Fegie" w:date="2021-04-28T12:03:00Z">
              <w:r w:rsidRPr="009B2BD3" w:rsidDel="009661CB">
                <w:rPr>
                  <w:rFonts w:hAnsi="標楷體" w:hint="eastAsia"/>
                </w:rPr>
                <w:delText xml:space="preserve">企金別      </w:delText>
              </w:r>
              <w:bookmarkStart w:id="9252" w:name="_Toc71198651"/>
              <w:bookmarkEnd w:id="9252"/>
            </w:del>
          </w:p>
        </w:tc>
        <w:tc>
          <w:tcPr>
            <w:tcW w:w="1296" w:type="dxa"/>
          </w:tcPr>
          <w:p w14:paraId="00CEA0C8" w14:textId="05324729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53" w:author="Fegie" w:date="2021-04-28T12:03:00Z"/>
                <w:rFonts w:hAnsi="標楷體"/>
              </w:rPr>
              <w:pPrChange w:id="9254" w:author="Fegie" w:date="2021-04-28T12:03:00Z">
                <w:pPr/>
              </w:pPrChange>
            </w:pPr>
            <w:del w:id="9255" w:author="Fegie" w:date="2021-04-28T12:03:00Z">
              <w:r w:rsidRPr="00A04243" w:rsidDel="009661CB">
                <w:rPr>
                  <w:rFonts w:hAnsi="標楷體" w:hint="eastAsia"/>
                </w:rPr>
                <w:delText>9</w:delText>
              </w:r>
              <w:bookmarkStart w:id="9256" w:name="_Toc71198652"/>
              <w:bookmarkEnd w:id="9256"/>
            </w:del>
          </w:p>
        </w:tc>
        <w:tc>
          <w:tcPr>
            <w:tcW w:w="1014" w:type="dxa"/>
          </w:tcPr>
          <w:p w14:paraId="11FAC5C4" w14:textId="74E0A64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57" w:author="Fegie" w:date="2021-04-28T12:03:00Z"/>
                <w:rFonts w:hAnsi="標楷體"/>
              </w:rPr>
              <w:pPrChange w:id="9258" w:author="Fegie" w:date="2021-04-28T12:03:00Z">
                <w:pPr/>
              </w:pPrChange>
            </w:pPr>
            <w:bookmarkStart w:id="9259" w:name="_Toc71198653"/>
            <w:bookmarkEnd w:id="9259"/>
          </w:p>
        </w:tc>
        <w:tc>
          <w:tcPr>
            <w:tcW w:w="1081" w:type="dxa"/>
          </w:tcPr>
          <w:p w14:paraId="5C81B104" w14:textId="6958602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0" w:author="Fegie" w:date="2021-04-28T12:03:00Z"/>
                <w:rFonts w:hAnsi="標楷體"/>
              </w:rPr>
              <w:pPrChange w:id="9261" w:author="Fegie" w:date="2021-04-28T12:03:00Z">
                <w:pPr/>
              </w:pPrChange>
            </w:pPr>
            <w:bookmarkStart w:id="9262" w:name="_Toc71198654"/>
            <w:bookmarkEnd w:id="9262"/>
          </w:p>
        </w:tc>
        <w:tc>
          <w:tcPr>
            <w:tcW w:w="646" w:type="dxa"/>
          </w:tcPr>
          <w:p w14:paraId="7670D05C" w14:textId="7E6D174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3" w:author="Fegie" w:date="2021-04-28T12:03:00Z"/>
                <w:rFonts w:hAnsi="標楷體"/>
              </w:rPr>
              <w:pPrChange w:id="9264" w:author="Fegie" w:date="2021-04-28T12:03:00Z">
                <w:pPr/>
              </w:pPrChange>
            </w:pPr>
            <w:bookmarkStart w:id="9265" w:name="_Toc71198655"/>
            <w:bookmarkEnd w:id="9265"/>
          </w:p>
        </w:tc>
        <w:tc>
          <w:tcPr>
            <w:tcW w:w="581" w:type="dxa"/>
          </w:tcPr>
          <w:p w14:paraId="60F66323" w14:textId="619C218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6" w:author="Fegie" w:date="2021-04-28T12:03:00Z"/>
                <w:rFonts w:hAnsi="標楷體"/>
              </w:rPr>
              <w:pPrChange w:id="9267" w:author="Fegie" w:date="2021-04-28T12:03:00Z">
                <w:pPr/>
              </w:pPrChange>
            </w:pPr>
            <w:del w:id="9268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9269" w:name="_Toc71198656"/>
              <w:bookmarkEnd w:id="9269"/>
            </w:del>
          </w:p>
        </w:tc>
        <w:tc>
          <w:tcPr>
            <w:tcW w:w="3237" w:type="dxa"/>
          </w:tcPr>
          <w:p w14:paraId="67463085" w14:textId="625D676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0" w:author="Fegie" w:date="2021-04-28T12:03:00Z"/>
                <w:rFonts w:hAnsi="標楷體"/>
              </w:rPr>
              <w:pPrChange w:id="9271" w:author="Fegie" w:date="2021-04-28T12:03:00Z">
                <w:pPr/>
              </w:pPrChange>
            </w:pPr>
            <w:del w:id="9272" w:author="Fegie" w:date="2021-04-28T12:03:00Z">
              <w:r w:rsidRPr="009B2BD3" w:rsidDel="009661CB">
                <w:rPr>
                  <w:rFonts w:hAnsi="標楷體" w:hint="eastAsia"/>
                </w:rPr>
                <w:delText>i. 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9273" w:name="_Toc71198657"/>
              <w:bookmarkEnd w:id="9273"/>
            </w:del>
          </w:p>
          <w:p w14:paraId="0AC0535C" w14:textId="4FCE804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4" w:author="Fegie" w:date="2021-04-28T12:03:00Z"/>
                <w:rFonts w:hAnsi="標楷體"/>
              </w:rPr>
              <w:pPrChange w:id="9275" w:author="Fegie" w:date="2021-04-28T12:03:00Z">
                <w:pPr/>
              </w:pPrChange>
            </w:pPr>
            <w:del w:id="9276" w:author="Fegie" w:date="2021-04-28T12:03:00Z">
              <w:r w:rsidRPr="009B2BD3" w:rsidDel="009661CB">
                <w:rPr>
                  <w:rFonts w:hAnsi="標楷體" w:hint="eastAsia"/>
                </w:rPr>
                <w:delText>0:個金</w:delText>
              </w:r>
              <w:bookmarkStart w:id="9277" w:name="_Toc71198658"/>
              <w:bookmarkEnd w:id="9277"/>
            </w:del>
          </w:p>
          <w:p w14:paraId="0F4A9943" w14:textId="315DBE6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8" w:author="Fegie" w:date="2021-04-28T12:03:00Z"/>
                <w:rFonts w:hAnsi="標楷體"/>
              </w:rPr>
              <w:pPrChange w:id="9279" w:author="Fegie" w:date="2021-04-28T12:03:00Z">
                <w:pPr/>
              </w:pPrChange>
            </w:pPr>
            <w:del w:id="9280" w:author="Fegie" w:date="2021-04-28T12:03:00Z">
              <w:r w:rsidRPr="009B2BD3" w:rsidDel="009661CB">
                <w:rPr>
                  <w:rFonts w:hAnsi="標楷體" w:hint="eastAsia"/>
                </w:rPr>
                <w:delText>1:企金</w:delText>
              </w:r>
              <w:bookmarkStart w:id="9281" w:name="_Toc71198659"/>
              <w:bookmarkEnd w:id="9281"/>
            </w:del>
          </w:p>
          <w:p w14:paraId="3BE65297" w14:textId="079B5DC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82" w:author="Fegie" w:date="2021-04-28T12:03:00Z"/>
                <w:rFonts w:hAnsi="標楷體"/>
              </w:rPr>
              <w:pPrChange w:id="9283" w:author="Fegie" w:date="2021-04-28T12:03:00Z">
                <w:pPr/>
              </w:pPrChange>
            </w:pPr>
            <w:del w:id="9284" w:author="Fegie" w:date="2021-04-28T12:03:00Z">
              <w:r w:rsidRPr="009B2BD3" w:rsidDel="009661CB">
                <w:rPr>
                  <w:rFonts w:hAnsi="標楷體" w:hint="eastAsia"/>
                </w:rPr>
                <w:delText>2:企金自然人</w:delText>
              </w:r>
              <w:bookmarkStart w:id="9285" w:name="_Toc71198660"/>
              <w:bookmarkEnd w:id="9285"/>
            </w:del>
          </w:p>
        </w:tc>
        <w:bookmarkStart w:id="9286" w:name="_Toc71198661"/>
        <w:bookmarkEnd w:id="9286"/>
      </w:tr>
      <w:tr w:rsidR="00B75363" w:rsidRPr="00B75363" w:rsidDel="009661CB" w14:paraId="799DC52C" w14:textId="3E4EEF02" w:rsidTr="00B75363">
        <w:trPr>
          <w:trHeight w:val="291"/>
          <w:jc w:val="center"/>
          <w:del w:id="9287" w:author="Fegie" w:date="2021-04-28T12:03:00Z"/>
        </w:trPr>
        <w:tc>
          <w:tcPr>
            <w:tcW w:w="550" w:type="dxa"/>
          </w:tcPr>
          <w:p w14:paraId="7CEBA24C" w14:textId="4D79A50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88" w:author="Fegie" w:date="2021-04-28T12:03:00Z"/>
                <w:rFonts w:hAnsi="標楷體"/>
                <w:strike/>
                <w:color w:val="FF0000"/>
                <w:rPrChange w:id="9289" w:author="88692" w:date="2020-06-18T10:18:00Z">
                  <w:rPr>
                    <w:del w:id="9290" w:author="Fegie" w:date="2021-04-28T12:03:00Z"/>
                    <w:rFonts w:ascii="標楷體" w:eastAsia="標楷體" w:hAnsi="標楷體"/>
                  </w:rPr>
                </w:rPrChange>
              </w:rPr>
              <w:pPrChange w:id="9291" w:author="Fegie" w:date="2021-04-28T12:03:00Z">
                <w:pPr/>
              </w:pPrChange>
            </w:pPr>
            <w:del w:id="9292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93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22</w:delText>
              </w:r>
              <w:bookmarkStart w:id="9294" w:name="_Toc71198662"/>
              <w:bookmarkEnd w:id="9294"/>
            </w:del>
          </w:p>
        </w:tc>
        <w:tc>
          <w:tcPr>
            <w:tcW w:w="2015" w:type="dxa"/>
          </w:tcPr>
          <w:p w14:paraId="76BE3112" w14:textId="4EBF370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95" w:author="Fegie" w:date="2021-04-28T12:03:00Z"/>
                <w:rFonts w:hAnsi="標楷體"/>
                <w:strike/>
                <w:color w:val="FF0000"/>
                <w:rPrChange w:id="9296" w:author="88692" w:date="2020-06-18T10:18:00Z">
                  <w:rPr>
                    <w:del w:id="9297" w:author="Fegie" w:date="2021-04-28T12:03:00Z"/>
                    <w:rFonts w:ascii="標楷體" w:eastAsia="標楷體" w:hAnsi="標楷體"/>
                  </w:rPr>
                </w:rPrChange>
              </w:rPr>
              <w:pPrChange w:id="9298" w:author="Fegie" w:date="2021-04-28T12:03:00Z">
                <w:pPr/>
              </w:pPrChange>
            </w:pPr>
            <w:del w:id="9299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00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9301" w:name="_Toc71198663"/>
              <w:bookmarkEnd w:id="9301"/>
            </w:del>
          </w:p>
        </w:tc>
        <w:tc>
          <w:tcPr>
            <w:tcW w:w="1296" w:type="dxa"/>
          </w:tcPr>
          <w:p w14:paraId="796D7C4B" w14:textId="2B81C5B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02" w:author="Fegie" w:date="2021-04-28T12:03:00Z"/>
                <w:rFonts w:hAnsi="標楷體"/>
                <w:strike/>
                <w:color w:val="FF0000"/>
                <w:rPrChange w:id="9303" w:author="88692" w:date="2020-06-18T10:18:00Z">
                  <w:rPr>
                    <w:del w:id="9304" w:author="Fegie" w:date="2021-04-28T12:03:00Z"/>
                    <w:rFonts w:ascii="標楷體" w:eastAsia="標楷體" w:hAnsi="標楷體"/>
                  </w:rPr>
                </w:rPrChange>
              </w:rPr>
              <w:pPrChange w:id="9305" w:author="Fegie" w:date="2021-04-28T12:03:00Z">
                <w:pPr/>
              </w:pPrChange>
            </w:pPr>
            <w:del w:id="930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07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9308" w:name="_Toc71198664"/>
              <w:bookmarkEnd w:id="9308"/>
            </w:del>
          </w:p>
        </w:tc>
        <w:tc>
          <w:tcPr>
            <w:tcW w:w="1014" w:type="dxa"/>
          </w:tcPr>
          <w:p w14:paraId="784633B7" w14:textId="2C8B896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09" w:author="Fegie" w:date="2021-04-28T12:03:00Z"/>
                <w:rFonts w:hAnsi="標楷體"/>
                <w:strike/>
                <w:color w:val="FF0000"/>
                <w:rPrChange w:id="9310" w:author="88692" w:date="2020-06-18T10:18:00Z">
                  <w:rPr>
                    <w:del w:id="9311" w:author="Fegie" w:date="2021-04-28T12:03:00Z"/>
                    <w:rFonts w:ascii="標楷體" w:eastAsia="標楷體" w:hAnsi="標楷體"/>
                  </w:rPr>
                </w:rPrChange>
              </w:rPr>
              <w:pPrChange w:id="9312" w:author="Fegie" w:date="2021-04-28T12:03:00Z">
                <w:pPr/>
              </w:pPrChange>
            </w:pPr>
            <w:bookmarkStart w:id="9313" w:name="_Toc71198665"/>
            <w:bookmarkEnd w:id="9313"/>
          </w:p>
        </w:tc>
        <w:tc>
          <w:tcPr>
            <w:tcW w:w="1081" w:type="dxa"/>
          </w:tcPr>
          <w:p w14:paraId="383AF808" w14:textId="0023E30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14" w:author="Fegie" w:date="2021-04-28T12:03:00Z"/>
                <w:rFonts w:hAnsi="標楷體"/>
                <w:strike/>
                <w:color w:val="FF0000"/>
                <w:rPrChange w:id="9315" w:author="88692" w:date="2020-06-18T10:18:00Z">
                  <w:rPr>
                    <w:del w:id="9316" w:author="Fegie" w:date="2021-04-28T12:03:00Z"/>
                    <w:rFonts w:ascii="標楷體" w:eastAsia="標楷體" w:hAnsi="標楷體"/>
                  </w:rPr>
                </w:rPrChange>
              </w:rPr>
              <w:pPrChange w:id="9317" w:author="Fegie" w:date="2021-04-28T12:03:00Z">
                <w:pPr/>
              </w:pPrChange>
            </w:pPr>
            <w:bookmarkStart w:id="9318" w:name="_Toc71198666"/>
            <w:bookmarkEnd w:id="9318"/>
          </w:p>
        </w:tc>
        <w:tc>
          <w:tcPr>
            <w:tcW w:w="646" w:type="dxa"/>
          </w:tcPr>
          <w:p w14:paraId="494A0AD2" w14:textId="7BCA5C5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19" w:author="Fegie" w:date="2021-04-28T12:03:00Z"/>
                <w:rFonts w:hAnsi="標楷體"/>
                <w:strike/>
                <w:color w:val="FF0000"/>
                <w:rPrChange w:id="9320" w:author="88692" w:date="2020-06-18T10:18:00Z">
                  <w:rPr>
                    <w:del w:id="9321" w:author="Fegie" w:date="2021-04-28T12:03:00Z"/>
                    <w:rFonts w:ascii="標楷體" w:eastAsia="標楷體" w:hAnsi="標楷體"/>
                  </w:rPr>
                </w:rPrChange>
              </w:rPr>
              <w:pPrChange w:id="9322" w:author="Fegie" w:date="2021-04-28T12:03:00Z">
                <w:pPr/>
              </w:pPrChange>
            </w:pPr>
            <w:bookmarkStart w:id="9323" w:name="_Toc71198667"/>
            <w:bookmarkEnd w:id="9323"/>
          </w:p>
        </w:tc>
        <w:tc>
          <w:tcPr>
            <w:tcW w:w="581" w:type="dxa"/>
          </w:tcPr>
          <w:p w14:paraId="388DF1CE" w14:textId="28FFE13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24" w:author="Fegie" w:date="2021-04-28T12:03:00Z"/>
                <w:rFonts w:hAnsi="標楷體"/>
                <w:strike/>
                <w:color w:val="FF0000"/>
                <w:rPrChange w:id="9325" w:author="88692" w:date="2020-06-18T10:18:00Z">
                  <w:rPr>
                    <w:del w:id="9326" w:author="Fegie" w:date="2021-04-28T12:03:00Z"/>
                    <w:rFonts w:ascii="標楷體" w:eastAsia="標楷體" w:hAnsi="標楷體"/>
                  </w:rPr>
                </w:rPrChange>
              </w:rPr>
              <w:pPrChange w:id="9327" w:author="Fegie" w:date="2021-04-28T12:03:00Z">
                <w:pPr/>
              </w:pPrChange>
            </w:pPr>
            <w:del w:id="932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29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330" w:name="_Toc71198668"/>
              <w:bookmarkEnd w:id="9330"/>
            </w:del>
          </w:p>
        </w:tc>
        <w:tc>
          <w:tcPr>
            <w:tcW w:w="3237" w:type="dxa"/>
          </w:tcPr>
          <w:p w14:paraId="38824BAC" w14:textId="750AE70E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31" w:author="Fegie" w:date="2021-04-28T12:03:00Z"/>
                <w:rFonts w:hAnsi="標楷體"/>
                <w:strike/>
                <w:color w:val="FF0000"/>
                <w:rPrChange w:id="9332" w:author="88692" w:date="2020-06-18T10:18:00Z">
                  <w:rPr>
                    <w:del w:id="9333" w:author="Fegie" w:date="2021-04-28T12:03:00Z"/>
                    <w:rFonts w:ascii="標楷體" w:eastAsia="標楷體" w:hAnsi="標楷體"/>
                  </w:rPr>
                </w:rPrChange>
              </w:rPr>
              <w:pPrChange w:id="9334" w:author="Fegie" w:date="2021-04-28T12:03:00Z">
                <w:pPr/>
              </w:pPrChange>
            </w:pPr>
            <w:del w:id="9335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36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37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38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39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40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41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342" w:name="_Toc71198669"/>
              <w:bookmarkEnd w:id="9342"/>
            </w:del>
          </w:p>
        </w:tc>
        <w:bookmarkStart w:id="9343" w:name="_Toc71198670"/>
        <w:bookmarkEnd w:id="9343"/>
      </w:tr>
      <w:tr w:rsidR="00B75363" w:rsidRPr="00B75363" w:rsidDel="009661CB" w14:paraId="7F9BD427" w14:textId="56A01978" w:rsidTr="00B75363">
        <w:trPr>
          <w:trHeight w:val="291"/>
          <w:jc w:val="center"/>
          <w:del w:id="9344" w:author="Fegie" w:date="2021-04-28T12:03:00Z"/>
        </w:trPr>
        <w:tc>
          <w:tcPr>
            <w:tcW w:w="550" w:type="dxa"/>
          </w:tcPr>
          <w:p w14:paraId="34A211F6" w14:textId="6724F3E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45" w:author="Fegie" w:date="2021-04-28T12:03:00Z"/>
                <w:rFonts w:hAnsi="標楷體"/>
                <w:strike/>
                <w:color w:val="FF0000"/>
                <w:rPrChange w:id="9346" w:author="88692" w:date="2020-06-18T10:18:00Z">
                  <w:rPr>
                    <w:del w:id="9347" w:author="Fegie" w:date="2021-04-28T12:03:00Z"/>
                    <w:rFonts w:ascii="標楷體" w:eastAsia="標楷體" w:hAnsi="標楷體"/>
                  </w:rPr>
                </w:rPrChange>
              </w:rPr>
              <w:pPrChange w:id="9348" w:author="Fegie" w:date="2021-04-28T12:03:00Z">
                <w:pPr/>
              </w:pPrChange>
            </w:pPr>
            <w:del w:id="9349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50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9351" w:name="_Toc71198671"/>
              <w:bookmarkEnd w:id="9351"/>
            </w:del>
          </w:p>
        </w:tc>
        <w:tc>
          <w:tcPr>
            <w:tcW w:w="2015" w:type="dxa"/>
          </w:tcPr>
          <w:p w14:paraId="4897D046" w14:textId="59B0B73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52" w:author="Fegie" w:date="2021-04-28T12:03:00Z"/>
                <w:rFonts w:hAnsi="標楷體"/>
                <w:strike/>
                <w:color w:val="FF0000"/>
                <w:rPrChange w:id="9353" w:author="88692" w:date="2020-06-18T10:18:00Z">
                  <w:rPr>
                    <w:del w:id="9354" w:author="Fegie" w:date="2021-04-28T12:03:00Z"/>
                    <w:rFonts w:ascii="標楷體" w:eastAsia="標楷體" w:hAnsi="標楷體"/>
                  </w:rPr>
                </w:rPrChange>
              </w:rPr>
              <w:pPrChange w:id="9355" w:author="Fegie" w:date="2021-04-28T12:03:00Z">
                <w:pPr/>
              </w:pPrChange>
            </w:pPr>
            <w:del w:id="9356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57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58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9359" w:name="_Toc71198672"/>
              <w:bookmarkEnd w:id="9359"/>
            </w:del>
          </w:p>
        </w:tc>
        <w:tc>
          <w:tcPr>
            <w:tcW w:w="1296" w:type="dxa"/>
          </w:tcPr>
          <w:p w14:paraId="031DF955" w14:textId="1AB0F636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60" w:author="Fegie" w:date="2021-04-28T12:03:00Z"/>
                <w:rFonts w:hAnsi="標楷體"/>
                <w:strike/>
                <w:color w:val="FF0000"/>
                <w:rPrChange w:id="9361" w:author="88692" w:date="2020-06-18T10:18:00Z">
                  <w:rPr>
                    <w:del w:id="9362" w:author="Fegie" w:date="2021-04-28T12:03:00Z"/>
                    <w:rFonts w:ascii="標楷體" w:eastAsia="標楷體" w:hAnsi="標楷體"/>
                  </w:rPr>
                </w:rPrChange>
              </w:rPr>
              <w:pPrChange w:id="9363" w:author="Fegie" w:date="2021-04-28T12:03:00Z">
                <w:pPr/>
              </w:pPrChange>
            </w:pPr>
            <w:del w:id="9364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65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366" w:name="_Toc71198673"/>
              <w:bookmarkEnd w:id="9366"/>
            </w:del>
          </w:p>
        </w:tc>
        <w:tc>
          <w:tcPr>
            <w:tcW w:w="1014" w:type="dxa"/>
          </w:tcPr>
          <w:p w14:paraId="2FF2D492" w14:textId="2C9FCBC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67" w:author="Fegie" w:date="2021-04-28T12:03:00Z"/>
                <w:rFonts w:hAnsi="標楷體"/>
                <w:strike/>
                <w:color w:val="FF0000"/>
                <w:rPrChange w:id="9368" w:author="88692" w:date="2020-06-18T10:18:00Z">
                  <w:rPr>
                    <w:del w:id="9369" w:author="Fegie" w:date="2021-04-28T12:03:00Z"/>
                    <w:rFonts w:ascii="標楷體" w:eastAsia="標楷體" w:hAnsi="標楷體"/>
                  </w:rPr>
                </w:rPrChange>
              </w:rPr>
              <w:pPrChange w:id="9370" w:author="Fegie" w:date="2021-04-28T12:03:00Z">
                <w:pPr/>
              </w:pPrChange>
            </w:pPr>
            <w:del w:id="9371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72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9373" w:name="_Toc71198674"/>
              <w:bookmarkEnd w:id="9373"/>
            </w:del>
          </w:p>
        </w:tc>
        <w:tc>
          <w:tcPr>
            <w:tcW w:w="1081" w:type="dxa"/>
          </w:tcPr>
          <w:p w14:paraId="11D1C2B4" w14:textId="09591DA9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74" w:author="Fegie" w:date="2021-04-28T12:03:00Z"/>
                <w:rFonts w:hAnsi="標楷體"/>
                <w:strike/>
                <w:color w:val="FF0000"/>
                <w:rPrChange w:id="9375" w:author="88692" w:date="2020-06-18T10:18:00Z">
                  <w:rPr>
                    <w:del w:id="9376" w:author="Fegie" w:date="2021-04-28T12:03:00Z"/>
                    <w:rFonts w:ascii="標楷體" w:eastAsia="標楷體" w:hAnsi="標楷體"/>
                  </w:rPr>
                </w:rPrChange>
              </w:rPr>
              <w:pPrChange w:id="9377" w:author="Fegie" w:date="2021-04-28T12:03:00Z">
                <w:pPr/>
              </w:pPrChange>
            </w:pPr>
            <w:bookmarkStart w:id="9378" w:name="_Toc71198675"/>
            <w:bookmarkEnd w:id="9378"/>
          </w:p>
        </w:tc>
        <w:tc>
          <w:tcPr>
            <w:tcW w:w="646" w:type="dxa"/>
          </w:tcPr>
          <w:p w14:paraId="37273FD1" w14:textId="3AD38EB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79" w:author="Fegie" w:date="2021-04-28T12:03:00Z"/>
                <w:rFonts w:hAnsi="標楷體"/>
                <w:strike/>
                <w:color w:val="FF0000"/>
                <w:rPrChange w:id="9380" w:author="88692" w:date="2020-06-18T10:18:00Z">
                  <w:rPr>
                    <w:del w:id="9381" w:author="Fegie" w:date="2021-04-28T12:03:00Z"/>
                    <w:rFonts w:ascii="標楷體" w:eastAsia="標楷體" w:hAnsi="標楷體"/>
                  </w:rPr>
                </w:rPrChange>
              </w:rPr>
              <w:pPrChange w:id="9382" w:author="Fegie" w:date="2021-04-28T12:03:00Z">
                <w:pPr/>
              </w:pPrChange>
            </w:pPr>
            <w:bookmarkStart w:id="9383" w:name="_Toc71198676"/>
            <w:bookmarkEnd w:id="9383"/>
          </w:p>
        </w:tc>
        <w:tc>
          <w:tcPr>
            <w:tcW w:w="581" w:type="dxa"/>
          </w:tcPr>
          <w:p w14:paraId="77C81940" w14:textId="7368F19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84" w:author="Fegie" w:date="2021-04-28T12:03:00Z"/>
                <w:rFonts w:hAnsi="標楷體"/>
                <w:strike/>
                <w:color w:val="FF0000"/>
                <w:rPrChange w:id="9385" w:author="88692" w:date="2020-06-18T10:18:00Z">
                  <w:rPr>
                    <w:del w:id="9386" w:author="Fegie" w:date="2021-04-28T12:03:00Z"/>
                    <w:rFonts w:ascii="標楷體" w:eastAsia="標楷體" w:hAnsi="標楷體"/>
                  </w:rPr>
                </w:rPrChange>
              </w:rPr>
              <w:pPrChange w:id="9387" w:author="Fegie" w:date="2021-04-28T12:03:00Z">
                <w:pPr/>
              </w:pPrChange>
            </w:pPr>
            <w:del w:id="938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89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390" w:name="_Toc71198677"/>
              <w:bookmarkEnd w:id="9390"/>
            </w:del>
          </w:p>
        </w:tc>
        <w:tc>
          <w:tcPr>
            <w:tcW w:w="3237" w:type="dxa"/>
          </w:tcPr>
          <w:p w14:paraId="527DB4C5" w14:textId="7038041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91" w:author="Fegie" w:date="2021-04-28T12:03:00Z"/>
                <w:rFonts w:hAnsi="標楷體"/>
                <w:strike/>
                <w:color w:val="FF0000"/>
                <w:rPrChange w:id="9392" w:author="88692" w:date="2020-06-18T10:18:00Z">
                  <w:rPr>
                    <w:del w:id="9393" w:author="Fegie" w:date="2021-04-28T12:03:00Z"/>
                    <w:rFonts w:ascii="標楷體" w:eastAsia="標楷體" w:hAnsi="標楷體"/>
                  </w:rPr>
                </w:rPrChange>
              </w:rPr>
              <w:pPrChange w:id="9394" w:author="Fegie" w:date="2021-04-28T12:03:00Z">
                <w:pPr/>
              </w:pPrChange>
            </w:pPr>
            <w:del w:id="9395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96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97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98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99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400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01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402" w:name="_Toc71198678"/>
              <w:bookmarkEnd w:id="9402"/>
            </w:del>
          </w:p>
          <w:p w14:paraId="3B8CC19C" w14:textId="43CA534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403" w:author="Fegie" w:date="2021-04-28T12:03:00Z"/>
                <w:rFonts w:hAnsi="標楷體"/>
                <w:strike/>
                <w:color w:val="FF0000"/>
                <w:rPrChange w:id="9404" w:author="88692" w:date="2020-06-18T10:18:00Z">
                  <w:rPr>
                    <w:del w:id="9405" w:author="Fegie" w:date="2021-04-28T12:03:00Z"/>
                    <w:rFonts w:ascii="標楷體" w:eastAsia="標楷體" w:hAnsi="標楷體"/>
                  </w:rPr>
                </w:rPrChange>
              </w:rPr>
              <w:pPrChange w:id="9406" w:author="Fegie" w:date="2021-04-28T12:03:00Z">
                <w:pPr/>
              </w:pPrChange>
            </w:pPr>
            <w:del w:id="9407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408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09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9410" w:name="_Toc71198679"/>
              <w:bookmarkEnd w:id="9410"/>
            </w:del>
          </w:p>
          <w:p w14:paraId="21EC418F" w14:textId="32E3577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411" w:author="Fegie" w:date="2021-04-28T12:03:00Z"/>
                <w:rFonts w:hAnsi="標楷體"/>
                <w:strike/>
                <w:color w:val="FF0000"/>
                <w:rPrChange w:id="9412" w:author="88692" w:date="2020-06-18T10:18:00Z">
                  <w:rPr>
                    <w:del w:id="9413" w:author="Fegie" w:date="2021-04-28T12:03:00Z"/>
                    <w:rFonts w:ascii="標楷體" w:eastAsia="標楷體" w:hAnsi="標楷體"/>
                  </w:rPr>
                </w:rPrChange>
              </w:rPr>
              <w:pPrChange w:id="9414" w:author="Fegie" w:date="2021-04-28T12:03:00Z">
                <w:pPr/>
              </w:pPrChange>
            </w:pPr>
            <w:del w:id="941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416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417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18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9419" w:name="_Toc71198680"/>
              <w:bookmarkEnd w:id="9419"/>
            </w:del>
          </w:p>
        </w:tc>
        <w:bookmarkStart w:id="9420" w:name="_Toc71198681"/>
        <w:bookmarkEnd w:id="9420"/>
      </w:tr>
      <w:tr w:rsidR="00B75363" w:rsidRPr="00B75363" w:rsidDel="009661CB" w14:paraId="6629DC5E" w14:textId="4835A063" w:rsidTr="00B75363">
        <w:trPr>
          <w:trHeight w:val="291"/>
          <w:jc w:val="center"/>
          <w:ins w:id="9421" w:author="88692" w:date="2020-06-18T10:17:00Z"/>
          <w:del w:id="9422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3C6A" w14:textId="56FE003C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23" w:author="88692" w:date="2020-06-18T10:17:00Z"/>
                <w:del w:id="9424" w:author="Fegie" w:date="2021-04-28T12:03:00Z"/>
                <w:rFonts w:hAnsi="標楷體"/>
                <w:color w:val="FF0000"/>
                <w:rPrChange w:id="9425" w:author="88692" w:date="2020-06-18T10:17:00Z">
                  <w:rPr>
                    <w:ins w:id="9426" w:author="88692" w:date="2020-06-18T10:17:00Z"/>
                    <w:del w:id="9427" w:author="Fegie" w:date="2021-04-28T12:03:00Z"/>
                    <w:rFonts w:ascii="標楷體" w:eastAsia="標楷體" w:hAnsi="標楷體"/>
                  </w:rPr>
                </w:rPrChange>
              </w:rPr>
              <w:pPrChange w:id="9428" w:author="Fegie" w:date="2021-04-28T12:03:00Z">
                <w:pPr/>
              </w:pPrChange>
            </w:pPr>
            <w:bookmarkStart w:id="9429" w:name="_Toc71198682"/>
            <w:bookmarkEnd w:id="9429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9349" w14:textId="0720EF3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30" w:author="88692" w:date="2020-06-18T10:17:00Z"/>
                <w:del w:id="9431" w:author="Fegie" w:date="2021-04-28T12:03:00Z"/>
                <w:rFonts w:hAnsi="標楷體"/>
                <w:color w:val="FF0000"/>
                <w:rPrChange w:id="9432" w:author="88692" w:date="2020-06-18T10:17:00Z">
                  <w:rPr>
                    <w:ins w:id="9433" w:author="88692" w:date="2020-06-18T10:17:00Z"/>
                    <w:del w:id="9434" w:author="Fegie" w:date="2021-04-28T12:03:00Z"/>
                    <w:rFonts w:ascii="標楷體" w:eastAsia="標楷體" w:hAnsi="標楷體"/>
                  </w:rPr>
                </w:rPrChange>
              </w:rPr>
              <w:pPrChange w:id="9435" w:author="Fegie" w:date="2021-04-28T12:03:00Z">
                <w:pPr/>
              </w:pPrChange>
            </w:pPr>
            <w:ins w:id="9436" w:author="88692" w:date="2020-06-18T10:17:00Z">
              <w:del w:id="9437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438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英文名稱</w:delText>
                </w:r>
                <w:bookmarkStart w:id="9439" w:name="_Toc71198683"/>
                <w:bookmarkEnd w:id="9439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3D1F" w14:textId="45282CB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40" w:author="88692" w:date="2020-06-18T10:17:00Z"/>
                <w:del w:id="9441" w:author="Fegie" w:date="2021-04-28T12:03:00Z"/>
                <w:rFonts w:hAnsi="標楷體"/>
                <w:color w:val="FF0000"/>
                <w:rPrChange w:id="9442" w:author="88692" w:date="2020-06-18T10:17:00Z">
                  <w:rPr>
                    <w:ins w:id="9443" w:author="88692" w:date="2020-06-18T10:17:00Z"/>
                    <w:del w:id="9444" w:author="Fegie" w:date="2021-04-28T12:03:00Z"/>
                    <w:rFonts w:ascii="標楷體" w:eastAsia="標楷體" w:hAnsi="標楷體"/>
                  </w:rPr>
                </w:rPrChange>
              </w:rPr>
              <w:pPrChange w:id="9445" w:author="Fegie" w:date="2021-04-28T12:03:00Z">
                <w:pPr/>
              </w:pPrChange>
            </w:pPr>
            <w:ins w:id="9446" w:author="88692" w:date="2020-06-18T10:17:00Z">
              <w:del w:id="9447" w:author="Fegie" w:date="2021-04-28T12:03:00Z">
                <w:r w:rsidRPr="00B75363" w:rsidDel="009661CB">
                  <w:rPr>
                    <w:rFonts w:hAnsi="標楷體"/>
                    <w:color w:val="FF0000"/>
                    <w:rPrChange w:id="9448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9449" w:name="_Toc71198684"/>
                <w:bookmarkEnd w:id="9449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CB3CB" w14:textId="31478F8B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50" w:author="88692" w:date="2020-06-18T10:17:00Z"/>
                <w:del w:id="9451" w:author="Fegie" w:date="2021-04-28T12:03:00Z"/>
                <w:rFonts w:hAnsi="標楷體"/>
                <w:color w:val="FF0000"/>
                <w:rPrChange w:id="9452" w:author="88692" w:date="2020-06-18T10:17:00Z">
                  <w:rPr>
                    <w:ins w:id="9453" w:author="88692" w:date="2020-06-18T10:17:00Z"/>
                    <w:del w:id="9454" w:author="Fegie" w:date="2021-04-28T12:03:00Z"/>
                    <w:rFonts w:ascii="標楷體" w:eastAsia="標楷體" w:hAnsi="標楷體"/>
                  </w:rPr>
                </w:rPrChange>
              </w:rPr>
              <w:pPrChange w:id="9455" w:author="Fegie" w:date="2021-04-28T12:03:00Z">
                <w:pPr/>
              </w:pPrChange>
            </w:pPr>
            <w:bookmarkStart w:id="9456" w:name="_Toc71198685"/>
            <w:bookmarkEnd w:id="9456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2AF1" w14:textId="215A8A09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57" w:author="88692" w:date="2020-06-18T10:17:00Z"/>
                <w:del w:id="9458" w:author="Fegie" w:date="2021-04-28T12:03:00Z"/>
                <w:rFonts w:hAnsi="標楷體"/>
                <w:color w:val="FF0000"/>
                <w:rPrChange w:id="9459" w:author="88692" w:date="2020-06-18T10:17:00Z">
                  <w:rPr>
                    <w:ins w:id="9460" w:author="88692" w:date="2020-06-18T10:17:00Z"/>
                    <w:del w:id="9461" w:author="Fegie" w:date="2021-04-28T12:03:00Z"/>
                    <w:rFonts w:ascii="標楷體" w:eastAsia="標楷體" w:hAnsi="標楷體"/>
                  </w:rPr>
                </w:rPrChange>
              </w:rPr>
              <w:pPrChange w:id="9462" w:author="Fegie" w:date="2021-04-28T12:03:00Z">
                <w:pPr/>
              </w:pPrChange>
            </w:pPr>
            <w:bookmarkStart w:id="9463" w:name="_Toc71198686"/>
            <w:bookmarkEnd w:id="9463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423C" w14:textId="296E3A23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64" w:author="88692" w:date="2020-06-18T10:17:00Z"/>
                <w:del w:id="9465" w:author="Fegie" w:date="2021-04-28T12:03:00Z"/>
                <w:rFonts w:hAnsi="標楷體"/>
                <w:color w:val="FF0000"/>
                <w:rPrChange w:id="9466" w:author="88692" w:date="2020-06-18T10:17:00Z">
                  <w:rPr>
                    <w:ins w:id="9467" w:author="88692" w:date="2020-06-18T10:17:00Z"/>
                    <w:del w:id="9468" w:author="Fegie" w:date="2021-04-28T12:03:00Z"/>
                    <w:rFonts w:ascii="標楷體" w:eastAsia="標楷體" w:hAnsi="標楷體"/>
                  </w:rPr>
                </w:rPrChange>
              </w:rPr>
              <w:pPrChange w:id="9469" w:author="Fegie" w:date="2021-04-28T12:03:00Z">
                <w:pPr/>
              </w:pPrChange>
            </w:pPr>
            <w:bookmarkStart w:id="9470" w:name="_Toc71198687"/>
            <w:bookmarkEnd w:id="9470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B3D1" w14:textId="4B2A2338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71" w:author="88692" w:date="2020-06-18T10:17:00Z"/>
                <w:del w:id="9472" w:author="Fegie" w:date="2021-04-28T12:03:00Z"/>
                <w:rFonts w:hAnsi="標楷體"/>
                <w:color w:val="FF0000"/>
                <w:rPrChange w:id="9473" w:author="88692" w:date="2020-06-18T10:17:00Z">
                  <w:rPr>
                    <w:ins w:id="9474" w:author="88692" w:date="2020-06-18T10:17:00Z"/>
                    <w:del w:id="9475" w:author="Fegie" w:date="2021-04-28T12:03:00Z"/>
                    <w:rFonts w:ascii="標楷體" w:eastAsia="標楷體" w:hAnsi="標楷體"/>
                  </w:rPr>
                </w:rPrChange>
              </w:rPr>
              <w:pPrChange w:id="9476" w:author="Fegie" w:date="2021-04-28T12:03:00Z">
                <w:pPr/>
              </w:pPrChange>
            </w:pPr>
            <w:ins w:id="9477" w:author="88692" w:date="2020-06-18T10:17:00Z">
              <w:del w:id="9478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  <w:bookmarkStart w:id="9479" w:name="_Toc71198688"/>
                <w:bookmarkEnd w:id="9479"/>
              </w:del>
            </w:ins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1F5B" w14:textId="4F1DE060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80" w:author="88692" w:date="2020-06-18T10:17:00Z"/>
                <w:del w:id="9481" w:author="Fegie" w:date="2021-04-28T12:03:00Z"/>
                <w:rFonts w:hAnsi="標楷體"/>
                <w:color w:val="FF0000"/>
                <w:rPrChange w:id="9482" w:author="88692" w:date="2020-06-18T10:17:00Z">
                  <w:rPr>
                    <w:ins w:id="9483" w:author="88692" w:date="2020-06-18T10:17:00Z"/>
                    <w:del w:id="9484" w:author="Fegie" w:date="2021-04-28T12:03:00Z"/>
                    <w:rFonts w:ascii="標楷體" w:eastAsia="標楷體" w:hAnsi="標楷體"/>
                  </w:rPr>
                </w:rPrChange>
              </w:rPr>
              <w:pPrChange w:id="9485" w:author="Fegie" w:date="2021-04-28T12:03:00Z">
                <w:pPr/>
              </w:pPrChange>
            </w:pPr>
            <w:ins w:id="9486" w:author="88692" w:date="2020-06-18T10:17:00Z">
              <w:del w:id="9487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  <w:bookmarkStart w:id="9488" w:name="_Toc71198689"/>
                <w:bookmarkEnd w:id="9488"/>
              </w:del>
            </w:ins>
          </w:p>
        </w:tc>
        <w:bookmarkStart w:id="9489" w:name="_Toc71198690"/>
        <w:bookmarkEnd w:id="9489"/>
      </w:tr>
      <w:tr w:rsidR="00B75363" w:rsidRPr="00B75363" w:rsidDel="009661CB" w14:paraId="712BDCCA" w14:textId="456FDCB1" w:rsidTr="00B75363">
        <w:trPr>
          <w:trHeight w:val="291"/>
          <w:jc w:val="center"/>
          <w:ins w:id="9490" w:author="88692" w:date="2020-06-18T10:17:00Z"/>
          <w:del w:id="9491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FB15" w14:textId="4C56C3D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92" w:author="88692" w:date="2020-06-18T10:17:00Z"/>
                <w:del w:id="9493" w:author="Fegie" w:date="2021-04-28T12:03:00Z"/>
                <w:rFonts w:hAnsi="標楷體"/>
                <w:color w:val="FF0000"/>
                <w:rPrChange w:id="9494" w:author="88692" w:date="2020-06-18T10:17:00Z">
                  <w:rPr>
                    <w:ins w:id="9495" w:author="88692" w:date="2020-06-18T10:17:00Z"/>
                    <w:del w:id="9496" w:author="Fegie" w:date="2021-04-28T12:03:00Z"/>
                    <w:rFonts w:ascii="標楷體" w:eastAsia="標楷體" w:hAnsi="標楷體"/>
                  </w:rPr>
                </w:rPrChange>
              </w:rPr>
              <w:pPrChange w:id="9497" w:author="Fegie" w:date="2021-04-28T12:03:00Z">
                <w:pPr/>
              </w:pPrChange>
            </w:pPr>
            <w:bookmarkStart w:id="9498" w:name="_Toc71198691"/>
            <w:bookmarkEnd w:id="9498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34EA" w14:textId="02189D1D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99" w:author="88692" w:date="2020-06-18T10:17:00Z"/>
                <w:del w:id="9500" w:author="Fegie" w:date="2021-04-28T12:03:00Z"/>
                <w:rFonts w:hAnsi="標楷體"/>
                <w:color w:val="FF0000"/>
                <w:rPrChange w:id="9501" w:author="88692" w:date="2020-06-18T10:17:00Z">
                  <w:rPr>
                    <w:ins w:id="9502" w:author="88692" w:date="2020-06-18T10:17:00Z"/>
                    <w:del w:id="9503" w:author="Fegie" w:date="2021-04-28T12:03:00Z"/>
                    <w:rFonts w:ascii="標楷體" w:eastAsia="標楷體" w:hAnsi="標楷體"/>
                  </w:rPr>
                </w:rPrChange>
              </w:rPr>
              <w:pPrChange w:id="9504" w:author="Fegie" w:date="2021-04-28T12:03:00Z">
                <w:pPr/>
              </w:pPrChange>
            </w:pPr>
            <w:ins w:id="9505" w:author="88692" w:date="2020-06-18T10:17:00Z">
              <w:del w:id="9506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507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</w:delText>
                </w:r>
                <w:bookmarkStart w:id="9508" w:name="_Toc71198692"/>
                <w:bookmarkEnd w:id="950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B838" w14:textId="6D093CD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09" w:author="88692" w:date="2020-06-18T10:17:00Z"/>
                <w:del w:id="9510" w:author="Fegie" w:date="2021-04-28T12:03:00Z"/>
                <w:rFonts w:hAnsi="標楷體"/>
                <w:color w:val="FF0000"/>
                <w:rPrChange w:id="9511" w:author="88692" w:date="2020-06-18T10:17:00Z">
                  <w:rPr>
                    <w:ins w:id="9512" w:author="88692" w:date="2020-06-18T10:17:00Z"/>
                    <w:del w:id="9513" w:author="Fegie" w:date="2021-04-28T12:03:00Z"/>
                    <w:rFonts w:ascii="標楷體" w:eastAsia="標楷體" w:hAnsi="標楷體"/>
                  </w:rPr>
                </w:rPrChange>
              </w:rPr>
              <w:pPrChange w:id="9514" w:author="Fegie" w:date="2021-04-28T12:03:00Z">
                <w:pPr/>
              </w:pPrChange>
            </w:pPr>
            <w:ins w:id="9515" w:author="88692" w:date="2020-06-18T10:17:00Z">
              <w:del w:id="9516" w:author="Fegie" w:date="2021-04-28T12:03:00Z">
                <w:r w:rsidRPr="00B75363" w:rsidDel="009661CB">
                  <w:rPr>
                    <w:rFonts w:hAnsi="標楷體"/>
                    <w:color w:val="FF0000"/>
                    <w:rPrChange w:id="9517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9(09)</w:delText>
                </w:r>
                <w:bookmarkStart w:id="9518" w:name="_Toc71198693"/>
                <w:bookmarkEnd w:id="9518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21390" w14:textId="166FE4AE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19" w:author="88692" w:date="2020-06-18T10:17:00Z"/>
                <w:del w:id="9520" w:author="Fegie" w:date="2021-04-28T12:03:00Z"/>
                <w:rFonts w:hAnsi="標楷體"/>
                <w:color w:val="FF0000"/>
                <w:rPrChange w:id="9521" w:author="88692" w:date="2020-06-18T10:17:00Z">
                  <w:rPr>
                    <w:ins w:id="9522" w:author="88692" w:date="2020-06-18T10:17:00Z"/>
                    <w:del w:id="9523" w:author="Fegie" w:date="2021-04-28T12:03:00Z"/>
                    <w:rFonts w:ascii="標楷體" w:eastAsia="標楷體" w:hAnsi="標楷體"/>
                  </w:rPr>
                </w:rPrChange>
              </w:rPr>
              <w:pPrChange w:id="9524" w:author="Fegie" w:date="2021-04-28T12:03:00Z">
                <w:pPr/>
              </w:pPrChange>
            </w:pPr>
            <w:bookmarkStart w:id="9525" w:name="_Toc71198694"/>
            <w:bookmarkEnd w:id="9525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F46" w14:textId="5DA4B70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26" w:author="88692" w:date="2020-06-18T10:17:00Z"/>
                <w:del w:id="9527" w:author="Fegie" w:date="2021-04-28T12:03:00Z"/>
                <w:rFonts w:hAnsi="標楷體"/>
                <w:color w:val="FF0000"/>
                <w:rPrChange w:id="9528" w:author="88692" w:date="2020-06-18T10:17:00Z">
                  <w:rPr>
                    <w:ins w:id="9529" w:author="88692" w:date="2020-06-18T10:17:00Z"/>
                    <w:del w:id="9530" w:author="Fegie" w:date="2021-04-28T12:03:00Z"/>
                    <w:rFonts w:ascii="標楷體" w:eastAsia="標楷體" w:hAnsi="標楷體"/>
                  </w:rPr>
                </w:rPrChange>
              </w:rPr>
              <w:pPrChange w:id="9531" w:author="Fegie" w:date="2021-04-28T12:03:00Z">
                <w:pPr/>
              </w:pPrChange>
            </w:pPr>
            <w:bookmarkStart w:id="9532" w:name="_Toc71198695"/>
            <w:bookmarkEnd w:id="9532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309A" w14:textId="130DB2BA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33" w:author="88692" w:date="2020-06-18T10:17:00Z"/>
                <w:del w:id="9534" w:author="Fegie" w:date="2021-04-28T12:03:00Z"/>
                <w:rFonts w:hAnsi="標楷體"/>
                <w:color w:val="FF0000"/>
                <w:rPrChange w:id="9535" w:author="88692" w:date="2020-06-18T10:17:00Z">
                  <w:rPr>
                    <w:ins w:id="9536" w:author="88692" w:date="2020-06-18T10:17:00Z"/>
                    <w:del w:id="9537" w:author="Fegie" w:date="2021-04-28T12:03:00Z"/>
                    <w:rFonts w:ascii="標楷體" w:eastAsia="標楷體" w:hAnsi="標楷體"/>
                  </w:rPr>
                </w:rPrChange>
              </w:rPr>
              <w:pPrChange w:id="9538" w:author="Fegie" w:date="2021-04-28T12:03:00Z">
                <w:pPr/>
              </w:pPrChange>
            </w:pPr>
            <w:bookmarkStart w:id="9539" w:name="_Toc71198696"/>
            <w:bookmarkEnd w:id="9539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6B6C" w14:textId="60FC2DAF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40" w:author="88692" w:date="2020-06-18T10:17:00Z"/>
                <w:del w:id="9541" w:author="Fegie" w:date="2021-04-28T12:03:00Z"/>
                <w:rFonts w:hAnsi="標楷體"/>
                <w:color w:val="FF0000"/>
                <w:rPrChange w:id="9542" w:author="88692" w:date="2020-06-18T10:17:00Z">
                  <w:rPr>
                    <w:ins w:id="9543" w:author="88692" w:date="2020-06-18T10:17:00Z"/>
                    <w:del w:id="9544" w:author="Fegie" w:date="2021-04-28T12:03:00Z"/>
                    <w:rFonts w:ascii="標楷體" w:eastAsia="標楷體" w:hAnsi="標楷體"/>
                  </w:rPr>
                </w:rPrChange>
              </w:rPr>
              <w:pPrChange w:id="9545" w:author="Fegie" w:date="2021-04-28T12:03:00Z">
                <w:pPr/>
              </w:pPrChange>
            </w:pPr>
            <w:ins w:id="9546" w:author="88692" w:date="2020-06-18T10:18:00Z">
              <w:del w:id="9547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</w:del>
            </w:ins>
            <w:bookmarkStart w:id="9548" w:name="_Toc71198697"/>
            <w:bookmarkEnd w:id="9548"/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E227" w14:textId="315282C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49" w:author="88692" w:date="2020-06-18T10:17:00Z"/>
                <w:del w:id="9550" w:author="Fegie" w:date="2021-04-28T12:03:00Z"/>
                <w:rFonts w:hAnsi="標楷體"/>
                <w:color w:val="FF0000"/>
                <w:rPrChange w:id="9551" w:author="88692" w:date="2020-06-18T10:17:00Z">
                  <w:rPr>
                    <w:ins w:id="9552" w:author="88692" w:date="2020-06-18T10:17:00Z"/>
                    <w:del w:id="9553" w:author="Fegie" w:date="2021-04-28T12:03:00Z"/>
                    <w:rFonts w:ascii="標楷體" w:eastAsia="標楷體" w:hAnsi="標楷體"/>
                  </w:rPr>
                </w:rPrChange>
              </w:rPr>
              <w:pPrChange w:id="9554" w:author="Fegie" w:date="2021-04-28T12:03:00Z">
                <w:pPr/>
              </w:pPrChange>
            </w:pPr>
            <w:ins w:id="9555" w:author="88692" w:date="2020-06-18T10:18:00Z">
              <w:del w:id="9556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</w:del>
            </w:ins>
            <w:bookmarkStart w:id="9557" w:name="_Toc71198698"/>
            <w:bookmarkEnd w:id="9557"/>
          </w:p>
        </w:tc>
        <w:bookmarkStart w:id="9558" w:name="_Toc71198699"/>
        <w:bookmarkEnd w:id="9558"/>
      </w:tr>
      <w:tr w:rsidR="00B75363" w:rsidRPr="00B75363" w:rsidDel="009661CB" w14:paraId="6CF79EDD" w14:textId="4F395599" w:rsidTr="00B75363">
        <w:trPr>
          <w:trHeight w:val="291"/>
          <w:jc w:val="center"/>
          <w:ins w:id="9559" w:author="88692" w:date="2020-06-18T10:17:00Z"/>
          <w:del w:id="9560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21D81" w14:textId="6F72485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61" w:author="88692" w:date="2020-06-18T10:17:00Z"/>
                <w:del w:id="9562" w:author="Fegie" w:date="2021-04-28T12:03:00Z"/>
                <w:rFonts w:hAnsi="標楷體"/>
                <w:color w:val="FF0000"/>
                <w:rPrChange w:id="9563" w:author="88692" w:date="2020-06-18T10:17:00Z">
                  <w:rPr>
                    <w:ins w:id="9564" w:author="88692" w:date="2020-06-18T10:17:00Z"/>
                    <w:del w:id="9565" w:author="Fegie" w:date="2021-04-28T12:03:00Z"/>
                    <w:rFonts w:ascii="標楷體" w:eastAsia="標楷體" w:hAnsi="標楷體"/>
                  </w:rPr>
                </w:rPrChange>
              </w:rPr>
              <w:pPrChange w:id="9566" w:author="Fegie" w:date="2021-04-28T12:03:00Z">
                <w:pPr/>
              </w:pPrChange>
            </w:pPr>
            <w:bookmarkStart w:id="9567" w:name="_Toc71198700"/>
            <w:bookmarkEnd w:id="9567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BBE6" w14:textId="439DD0CA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68" w:author="88692" w:date="2020-06-18T10:17:00Z"/>
                <w:del w:id="9569" w:author="Fegie" w:date="2021-04-28T12:03:00Z"/>
                <w:rFonts w:hAnsi="標楷體"/>
                <w:color w:val="FF0000"/>
                <w:rPrChange w:id="9570" w:author="88692" w:date="2020-06-18T10:17:00Z">
                  <w:rPr>
                    <w:ins w:id="9571" w:author="88692" w:date="2020-06-18T10:17:00Z"/>
                    <w:del w:id="9572" w:author="Fegie" w:date="2021-04-28T12:03:00Z"/>
                    <w:rFonts w:ascii="標楷體" w:eastAsia="標楷體" w:hAnsi="標楷體"/>
                  </w:rPr>
                </w:rPrChange>
              </w:rPr>
              <w:pPrChange w:id="9573" w:author="Fegie" w:date="2021-04-28T12:03:00Z">
                <w:pPr/>
              </w:pPrChange>
            </w:pPr>
            <w:ins w:id="9574" w:author="88692" w:date="2020-06-18T10:17:00Z">
              <w:del w:id="9575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576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年收入資料年月</w:delText>
                </w:r>
                <w:bookmarkStart w:id="9577" w:name="_Toc71198701"/>
                <w:bookmarkEnd w:id="9577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3ED2" w14:textId="2C027629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78" w:author="88692" w:date="2020-06-18T10:17:00Z"/>
                <w:del w:id="9579" w:author="Fegie" w:date="2021-04-28T12:03:00Z"/>
                <w:rFonts w:hAnsi="標楷體"/>
                <w:color w:val="FF0000"/>
                <w:rPrChange w:id="9580" w:author="88692" w:date="2020-06-18T10:17:00Z">
                  <w:rPr>
                    <w:ins w:id="9581" w:author="88692" w:date="2020-06-18T10:17:00Z"/>
                    <w:del w:id="9582" w:author="Fegie" w:date="2021-04-28T12:03:00Z"/>
                    <w:rFonts w:ascii="標楷體" w:eastAsia="標楷體" w:hAnsi="標楷體"/>
                  </w:rPr>
                </w:rPrChange>
              </w:rPr>
              <w:pPrChange w:id="9583" w:author="Fegie" w:date="2021-04-28T12:03:00Z">
                <w:pPr/>
              </w:pPrChange>
            </w:pPr>
            <w:ins w:id="9584" w:author="88692" w:date="2020-06-18T10:17:00Z">
              <w:del w:id="9585" w:author="Fegie" w:date="2021-04-28T12:03:00Z">
                <w:r w:rsidRPr="00B75363" w:rsidDel="009661CB">
                  <w:rPr>
                    <w:rFonts w:hAnsi="標楷體"/>
                    <w:color w:val="FF0000"/>
                    <w:rPrChange w:id="9586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X(06)</w:delText>
                </w:r>
                <w:bookmarkStart w:id="9587" w:name="_Toc71198702"/>
                <w:bookmarkEnd w:id="9587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9D715" w14:textId="757BDE4E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88" w:author="88692" w:date="2020-06-18T10:17:00Z"/>
                <w:del w:id="9589" w:author="Fegie" w:date="2021-04-28T12:03:00Z"/>
                <w:rFonts w:hAnsi="標楷體"/>
                <w:color w:val="FF0000"/>
                <w:rPrChange w:id="9590" w:author="88692" w:date="2020-06-18T10:17:00Z">
                  <w:rPr>
                    <w:ins w:id="9591" w:author="88692" w:date="2020-06-18T10:17:00Z"/>
                    <w:del w:id="9592" w:author="Fegie" w:date="2021-04-28T12:03:00Z"/>
                    <w:rFonts w:ascii="標楷體" w:eastAsia="標楷體" w:hAnsi="標楷體"/>
                  </w:rPr>
                </w:rPrChange>
              </w:rPr>
              <w:pPrChange w:id="9593" w:author="Fegie" w:date="2021-04-28T12:03:00Z">
                <w:pPr/>
              </w:pPrChange>
            </w:pPr>
            <w:bookmarkStart w:id="9594" w:name="_Toc71198703"/>
            <w:bookmarkEnd w:id="9594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CFD78" w14:textId="2C0C474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95" w:author="88692" w:date="2020-06-18T10:17:00Z"/>
                <w:del w:id="9596" w:author="Fegie" w:date="2021-04-28T12:03:00Z"/>
                <w:rFonts w:hAnsi="標楷體"/>
                <w:color w:val="FF0000"/>
                <w:rPrChange w:id="9597" w:author="88692" w:date="2020-06-18T10:17:00Z">
                  <w:rPr>
                    <w:ins w:id="9598" w:author="88692" w:date="2020-06-18T10:17:00Z"/>
                    <w:del w:id="9599" w:author="Fegie" w:date="2021-04-28T12:03:00Z"/>
                    <w:rFonts w:ascii="標楷體" w:eastAsia="標楷體" w:hAnsi="標楷體"/>
                  </w:rPr>
                </w:rPrChange>
              </w:rPr>
              <w:pPrChange w:id="9600" w:author="Fegie" w:date="2021-04-28T12:03:00Z">
                <w:pPr/>
              </w:pPrChange>
            </w:pPr>
            <w:bookmarkStart w:id="9601" w:name="_Toc71198704"/>
            <w:bookmarkEnd w:id="9601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D150" w14:textId="6E16584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02" w:author="88692" w:date="2020-06-18T10:17:00Z"/>
                <w:del w:id="9603" w:author="Fegie" w:date="2021-04-28T12:03:00Z"/>
                <w:rFonts w:hAnsi="標楷體"/>
                <w:color w:val="FF0000"/>
                <w:rPrChange w:id="9604" w:author="88692" w:date="2020-06-18T10:17:00Z">
                  <w:rPr>
                    <w:ins w:id="9605" w:author="88692" w:date="2020-06-18T10:17:00Z"/>
                    <w:del w:id="9606" w:author="Fegie" w:date="2021-04-28T12:03:00Z"/>
                    <w:rFonts w:ascii="標楷體" w:eastAsia="標楷體" w:hAnsi="標楷體"/>
                  </w:rPr>
                </w:rPrChange>
              </w:rPr>
              <w:pPrChange w:id="9607" w:author="Fegie" w:date="2021-04-28T12:03:00Z">
                <w:pPr/>
              </w:pPrChange>
            </w:pPr>
            <w:bookmarkStart w:id="9608" w:name="_Toc71198705"/>
            <w:bookmarkEnd w:id="9608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D967" w14:textId="6F3B3CF8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09" w:author="88692" w:date="2020-06-18T10:17:00Z"/>
                <w:del w:id="9610" w:author="Fegie" w:date="2021-04-28T12:03:00Z"/>
                <w:rFonts w:hAnsi="標楷體"/>
                <w:color w:val="FF0000"/>
                <w:rPrChange w:id="9611" w:author="88692" w:date="2020-06-18T10:17:00Z">
                  <w:rPr>
                    <w:ins w:id="9612" w:author="88692" w:date="2020-06-18T10:17:00Z"/>
                    <w:del w:id="9613" w:author="Fegie" w:date="2021-04-28T12:03:00Z"/>
                    <w:rFonts w:ascii="標楷體" w:eastAsia="標楷體" w:hAnsi="標楷體"/>
                  </w:rPr>
                </w:rPrChange>
              </w:rPr>
              <w:pPrChange w:id="9614" w:author="Fegie" w:date="2021-04-28T12:03:00Z">
                <w:pPr/>
              </w:pPrChange>
            </w:pPr>
            <w:ins w:id="9615" w:author="88692" w:date="2020-06-18T10:18:00Z">
              <w:del w:id="9616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</w:del>
            </w:ins>
            <w:bookmarkStart w:id="9617" w:name="_Toc71198706"/>
            <w:bookmarkEnd w:id="9617"/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4179" w14:textId="390D5316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18" w:author="88692" w:date="2020-06-18T10:17:00Z"/>
                <w:del w:id="9619" w:author="Fegie" w:date="2021-04-28T12:03:00Z"/>
                <w:rFonts w:hAnsi="標楷體"/>
                <w:color w:val="FF0000"/>
                <w:rPrChange w:id="9620" w:author="88692" w:date="2020-06-18T10:17:00Z">
                  <w:rPr>
                    <w:ins w:id="9621" w:author="88692" w:date="2020-06-18T10:17:00Z"/>
                    <w:del w:id="9622" w:author="Fegie" w:date="2021-04-28T12:03:00Z"/>
                    <w:rFonts w:ascii="標楷體" w:eastAsia="標楷體" w:hAnsi="標楷體"/>
                  </w:rPr>
                </w:rPrChange>
              </w:rPr>
              <w:pPrChange w:id="9623" w:author="Fegie" w:date="2021-04-28T12:03:00Z">
                <w:pPr/>
              </w:pPrChange>
            </w:pPr>
            <w:ins w:id="9624" w:author="88692" w:date="2020-06-18T10:18:00Z">
              <w:del w:id="9625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</w:del>
            </w:ins>
            <w:bookmarkStart w:id="9626" w:name="_Toc71198707"/>
            <w:bookmarkEnd w:id="9626"/>
          </w:p>
        </w:tc>
        <w:bookmarkStart w:id="9627" w:name="_Toc71198708"/>
        <w:bookmarkEnd w:id="9627"/>
      </w:tr>
    </w:tbl>
    <w:p w14:paraId="1826C7C5" w14:textId="6595A9EB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9628" w:author="Fegie" w:date="2021-04-28T12:03:00Z"/>
          <w:rFonts w:hAnsi="標楷體"/>
        </w:rPr>
        <w:pPrChange w:id="9629" w:author="Fegie" w:date="2021-04-28T12:03:00Z">
          <w:pPr/>
        </w:pPrChange>
      </w:pPr>
      <w:bookmarkStart w:id="9630" w:name="_Toc71198709"/>
      <w:bookmarkEnd w:id="9630"/>
    </w:p>
    <w:p w14:paraId="22CA7DC0" w14:textId="4B608ED5" w:rsidR="00742734" w:rsidRPr="009B2BD3" w:rsidDel="001A37C9" w:rsidRDefault="00742734">
      <w:pPr>
        <w:pStyle w:val="3"/>
        <w:numPr>
          <w:ilvl w:val="5"/>
          <w:numId w:val="6"/>
        </w:numPr>
        <w:ind w:left="1701" w:hanging="1134"/>
        <w:rPr>
          <w:del w:id="9631" w:author="Fegie" w:date="2021-04-28T19:18:00Z"/>
          <w:rFonts w:hAnsi="標楷體"/>
        </w:rPr>
        <w:pPrChange w:id="9632" w:author="Fegie" w:date="2021-04-28T12:03:00Z">
          <w:pPr/>
        </w:pPrChange>
      </w:pPr>
      <w:del w:id="9633" w:author="Fegie" w:date="2021-04-28T12:03:00Z">
        <w:r w:rsidRPr="00AC5033" w:rsidDel="009661CB">
          <w:rPr>
            <w:rFonts w:hAnsi="標楷體"/>
          </w:rPr>
          <w:br w:type="page"/>
        </w:r>
      </w:del>
    </w:p>
    <w:p w14:paraId="4D46F688" w14:textId="37214D9C" w:rsidR="00742734" w:rsidRPr="001A37C9" w:rsidDel="009661CB" w:rsidRDefault="00742734">
      <w:pPr>
        <w:pStyle w:val="3"/>
        <w:numPr>
          <w:ilvl w:val="5"/>
          <w:numId w:val="6"/>
        </w:numPr>
        <w:ind w:left="1701" w:hanging="1134"/>
        <w:rPr>
          <w:del w:id="9634" w:author="Fegie" w:date="2021-04-28T12:03:00Z"/>
          <w:rFonts w:hAnsi="標楷體"/>
        </w:rPr>
      </w:pPr>
      <w:del w:id="9635" w:author="Fegie" w:date="2021-04-28T12:03:00Z">
        <w:r w:rsidRPr="001A37C9" w:rsidDel="009661CB">
          <w:rPr>
            <w:rFonts w:hAnsi="標楷體"/>
          </w:rPr>
          <w:delText xml:space="preserve">L1105 </w:delText>
        </w:r>
        <w:r w:rsidR="00217B06" w:rsidRPr="001A37C9" w:rsidDel="009661CB">
          <w:rPr>
            <w:rFonts w:hAnsi="標楷體" w:hint="eastAsia"/>
          </w:rPr>
          <w:delText>顧客聯絡電話</w:delText>
        </w:r>
        <w:r w:rsidR="0051699C" w:rsidRPr="001A37C9" w:rsidDel="009661CB">
          <w:rPr>
            <w:rFonts w:hAnsi="標楷體" w:hint="eastAsia"/>
          </w:rPr>
          <w:delText>維護</w:delText>
        </w:r>
        <w:bookmarkStart w:id="9636" w:name="_Toc71198710"/>
        <w:bookmarkEnd w:id="9636"/>
      </w:del>
    </w:p>
    <w:p w14:paraId="366C99B2" w14:textId="29EF79BF" w:rsidR="00742734" w:rsidRPr="009B2BD3" w:rsidDel="009661CB" w:rsidRDefault="00742734" w:rsidP="00742734">
      <w:pPr>
        <w:pStyle w:val="a"/>
        <w:rPr>
          <w:del w:id="9637" w:author="Fegie" w:date="2021-04-28T12:03:00Z"/>
          <w:rFonts w:ascii="標楷體" w:hAnsi="標楷體"/>
        </w:rPr>
      </w:pPr>
      <w:del w:id="9638" w:author="Fegie" w:date="2021-04-28T12:03:00Z">
        <w:r w:rsidRPr="009B2BD3" w:rsidDel="009661CB">
          <w:rPr>
            <w:rFonts w:ascii="標楷體" w:hAnsi="標楷體"/>
          </w:rPr>
          <w:delText>功能說明</w:delText>
        </w:r>
        <w:bookmarkStart w:id="9639" w:name="_Toc71198711"/>
        <w:bookmarkEnd w:id="963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2734" w:rsidRPr="009B2BD3" w:rsidDel="009661CB" w14:paraId="17CDB038" w14:textId="029C758C" w:rsidTr="00B856FB">
        <w:trPr>
          <w:trHeight w:val="277"/>
          <w:del w:id="964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5116C7" w14:textId="25366F20" w:rsidR="00742734" w:rsidRPr="009B2BD3" w:rsidDel="009661CB" w:rsidRDefault="00742734" w:rsidP="00B856FB">
            <w:pPr>
              <w:rPr>
                <w:del w:id="9641" w:author="Fegie" w:date="2021-04-28T12:03:00Z"/>
                <w:rFonts w:ascii="標楷體" w:eastAsia="標楷體" w:hAnsi="標楷體"/>
              </w:rPr>
            </w:pPr>
            <w:del w:id="964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9643" w:name="_Toc71198712"/>
              <w:bookmarkEnd w:id="964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E3DDAE" w14:textId="349F87D8" w:rsidR="00742734" w:rsidRPr="009B2BD3" w:rsidDel="009661CB" w:rsidRDefault="00217B06" w:rsidP="00B856FB">
            <w:pPr>
              <w:rPr>
                <w:del w:id="9644" w:author="Fegie" w:date="2021-04-28T12:03:00Z"/>
                <w:rFonts w:ascii="標楷體" w:eastAsia="標楷體" w:hAnsi="標楷體"/>
              </w:rPr>
            </w:pPr>
            <w:del w:id="964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顧客聯絡電話</w:delText>
              </w:r>
              <w:r w:rsidR="0051699C" w:rsidRPr="009B2BD3" w:rsidDel="009661CB">
                <w:rPr>
                  <w:rFonts w:ascii="標楷體" w:eastAsia="標楷體" w:hAnsi="標楷體" w:hint="eastAsia"/>
                </w:rPr>
                <w:delText>維護</w:delText>
              </w:r>
              <w:bookmarkStart w:id="9646" w:name="_Toc71198713"/>
              <w:bookmarkEnd w:id="9646"/>
            </w:del>
          </w:p>
          <w:p w14:paraId="14BC5320" w14:textId="672B4900" w:rsidR="00742734" w:rsidRPr="009B2BD3" w:rsidDel="009661CB" w:rsidRDefault="00742734" w:rsidP="0051699C">
            <w:pPr>
              <w:rPr>
                <w:del w:id="9647" w:author="Fegie" w:date="2021-04-28T12:03:00Z"/>
                <w:rFonts w:ascii="標楷體" w:eastAsia="標楷體" w:hAnsi="標楷體"/>
              </w:rPr>
            </w:pPr>
            <w:bookmarkStart w:id="9648" w:name="_Toc71198714"/>
            <w:bookmarkEnd w:id="9648"/>
          </w:p>
        </w:tc>
        <w:bookmarkStart w:id="9649" w:name="_Toc71198715"/>
        <w:bookmarkEnd w:id="9649"/>
      </w:tr>
      <w:tr w:rsidR="00742734" w:rsidRPr="009B2BD3" w:rsidDel="009661CB" w14:paraId="53A2157B" w14:textId="76579E53" w:rsidTr="00B856FB">
        <w:trPr>
          <w:trHeight w:val="277"/>
          <w:del w:id="965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EE13A8" w14:textId="4F60138E" w:rsidR="00742734" w:rsidRPr="009B2BD3" w:rsidDel="009661CB" w:rsidRDefault="00742734" w:rsidP="00B856FB">
            <w:pPr>
              <w:rPr>
                <w:del w:id="9651" w:author="Fegie" w:date="2021-04-28T12:03:00Z"/>
                <w:rFonts w:ascii="標楷體" w:eastAsia="標楷體" w:hAnsi="標楷體"/>
              </w:rPr>
            </w:pPr>
            <w:del w:id="965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9653" w:name="_Toc71198716"/>
              <w:bookmarkEnd w:id="965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750086" w14:textId="33DB123E" w:rsidR="00742734" w:rsidRPr="009B2BD3" w:rsidDel="009661CB" w:rsidRDefault="00742734" w:rsidP="00B856FB">
            <w:pPr>
              <w:rPr>
                <w:del w:id="9654" w:author="Fegie" w:date="2021-04-28T12:03:00Z"/>
                <w:rFonts w:ascii="標楷體" w:eastAsia="標楷體" w:hAnsi="標楷體"/>
              </w:rPr>
            </w:pPr>
            <w:bookmarkStart w:id="9655" w:name="_Toc71198717"/>
            <w:bookmarkEnd w:id="9655"/>
          </w:p>
        </w:tc>
        <w:bookmarkStart w:id="9656" w:name="_Toc71198718"/>
        <w:bookmarkEnd w:id="9656"/>
      </w:tr>
      <w:tr w:rsidR="00742734" w:rsidRPr="009B2BD3" w:rsidDel="009661CB" w14:paraId="6F971F86" w14:textId="6B4EBF32" w:rsidTr="00B856FB">
        <w:trPr>
          <w:trHeight w:val="773"/>
          <w:del w:id="965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1EF2D1" w14:textId="76F84006" w:rsidR="00742734" w:rsidRPr="009B2BD3" w:rsidDel="009661CB" w:rsidRDefault="00742734" w:rsidP="00B856FB">
            <w:pPr>
              <w:rPr>
                <w:del w:id="9658" w:author="Fegie" w:date="2021-04-28T12:03:00Z"/>
                <w:rFonts w:ascii="標楷體" w:eastAsia="標楷體" w:hAnsi="標楷體"/>
              </w:rPr>
            </w:pPr>
            <w:del w:id="965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9660" w:name="_Toc71198719"/>
              <w:bookmarkEnd w:id="966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55FB51" w14:textId="2CBD0AA9" w:rsidR="00742734" w:rsidRPr="009B2BD3" w:rsidDel="009661CB" w:rsidRDefault="00742734" w:rsidP="00B856FB">
            <w:pPr>
              <w:rPr>
                <w:del w:id="9661" w:author="Fegie" w:date="2021-04-28T12:03:00Z"/>
                <w:rFonts w:ascii="標楷體" w:eastAsia="標楷體" w:hAnsi="標楷體"/>
              </w:rPr>
            </w:pPr>
            <w:bookmarkStart w:id="9662" w:name="_Toc71198720"/>
            <w:bookmarkEnd w:id="9662"/>
          </w:p>
        </w:tc>
        <w:bookmarkStart w:id="9663" w:name="_Toc71198721"/>
        <w:bookmarkEnd w:id="9663"/>
      </w:tr>
      <w:tr w:rsidR="00742734" w:rsidRPr="009B2BD3" w:rsidDel="009661CB" w14:paraId="1A14F676" w14:textId="0C1899B8" w:rsidTr="00B856FB">
        <w:trPr>
          <w:trHeight w:val="321"/>
          <w:del w:id="966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1545D" w14:textId="609C0A61" w:rsidR="00742734" w:rsidRPr="009B2BD3" w:rsidDel="009661CB" w:rsidRDefault="00742734" w:rsidP="00B856FB">
            <w:pPr>
              <w:rPr>
                <w:del w:id="9665" w:author="Fegie" w:date="2021-04-28T12:03:00Z"/>
                <w:rFonts w:ascii="標楷體" w:eastAsia="標楷體" w:hAnsi="標楷體"/>
              </w:rPr>
            </w:pPr>
            <w:del w:id="966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9667" w:name="_Toc71198722"/>
              <w:bookmarkEnd w:id="966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2E30DA" w14:textId="5D471C61" w:rsidR="00742734" w:rsidRPr="009B2BD3" w:rsidDel="009661CB" w:rsidRDefault="00742734" w:rsidP="00B856FB">
            <w:pPr>
              <w:rPr>
                <w:del w:id="9668" w:author="Fegie" w:date="2021-04-28T12:03:00Z"/>
                <w:rFonts w:ascii="標楷體" w:eastAsia="標楷體" w:hAnsi="標楷體"/>
              </w:rPr>
            </w:pPr>
            <w:bookmarkStart w:id="9669" w:name="_Toc71198723"/>
            <w:bookmarkEnd w:id="9669"/>
          </w:p>
        </w:tc>
        <w:bookmarkStart w:id="9670" w:name="_Toc71198724"/>
        <w:bookmarkEnd w:id="9670"/>
      </w:tr>
      <w:tr w:rsidR="00742734" w:rsidRPr="009B2BD3" w:rsidDel="009661CB" w14:paraId="591A00A1" w14:textId="5BA9A06C" w:rsidTr="00B856FB">
        <w:trPr>
          <w:trHeight w:val="1311"/>
          <w:del w:id="967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FC97C" w14:textId="45B9640D" w:rsidR="00742734" w:rsidRPr="009B2BD3" w:rsidDel="009661CB" w:rsidRDefault="00742734" w:rsidP="00B856FB">
            <w:pPr>
              <w:rPr>
                <w:del w:id="9672" w:author="Fegie" w:date="2021-04-28T12:03:00Z"/>
                <w:rFonts w:ascii="標楷體" w:eastAsia="標楷體" w:hAnsi="標楷體"/>
              </w:rPr>
            </w:pPr>
            <w:del w:id="967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9674" w:name="_Toc71198725"/>
              <w:bookmarkEnd w:id="967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2171DC" w14:textId="744023C8" w:rsidR="00742734" w:rsidRPr="009B2BD3" w:rsidDel="009661CB" w:rsidRDefault="00742734" w:rsidP="00B856FB">
            <w:pPr>
              <w:rPr>
                <w:del w:id="9675" w:author="Fegie" w:date="2021-04-28T12:03:00Z"/>
                <w:rFonts w:ascii="標楷體" w:eastAsia="標楷體" w:hAnsi="標楷體"/>
              </w:rPr>
            </w:pPr>
            <w:bookmarkStart w:id="9676" w:name="_Toc71198726"/>
            <w:bookmarkEnd w:id="9676"/>
          </w:p>
        </w:tc>
        <w:bookmarkStart w:id="9677" w:name="_Toc71198727"/>
        <w:bookmarkEnd w:id="9677"/>
      </w:tr>
      <w:tr w:rsidR="00742734" w:rsidRPr="009B2BD3" w:rsidDel="009661CB" w14:paraId="4973F2F3" w14:textId="7E785451" w:rsidTr="00B856FB">
        <w:trPr>
          <w:trHeight w:val="278"/>
          <w:del w:id="967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96F621" w14:textId="3B136B05" w:rsidR="00742734" w:rsidRPr="009B2BD3" w:rsidDel="009661CB" w:rsidRDefault="00742734" w:rsidP="00B856FB">
            <w:pPr>
              <w:rPr>
                <w:del w:id="9679" w:author="Fegie" w:date="2021-04-28T12:03:00Z"/>
                <w:rFonts w:ascii="標楷體" w:eastAsia="標楷體" w:hAnsi="標楷體"/>
              </w:rPr>
            </w:pPr>
            <w:del w:id="968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9681" w:name="_Toc71198728"/>
              <w:bookmarkEnd w:id="968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6D416F" w14:textId="72FD677E" w:rsidR="00742734" w:rsidRPr="009B2BD3" w:rsidDel="009661CB" w:rsidRDefault="00742734" w:rsidP="00B856FB">
            <w:pPr>
              <w:rPr>
                <w:del w:id="9682" w:author="Fegie" w:date="2021-04-28T12:03:00Z"/>
                <w:rFonts w:ascii="標楷體" w:eastAsia="標楷體" w:hAnsi="標楷體"/>
              </w:rPr>
            </w:pPr>
            <w:bookmarkStart w:id="9683" w:name="_Toc71198729"/>
            <w:bookmarkEnd w:id="9683"/>
          </w:p>
        </w:tc>
        <w:bookmarkStart w:id="9684" w:name="_Toc71198730"/>
        <w:bookmarkEnd w:id="9684"/>
      </w:tr>
      <w:tr w:rsidR="00742734" w:rsidRPr="009B2BD3" w:rsidDel="009661CB" w14:paraId="1CB0C203" w14:textId="4EE8E90E" w:rsidTr="00B856FB">
        <w:trPr>
          <w:trHeight w:val="358"/>
          <w:del w:id="968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3C33E4" w14:textId="7A9AF864" w:rsidR="00742734" w:rsidRPr="009B2BD3" w:rsidDel="009661CB" w:rsidRDefault="00742734" w:rsidP="00B856FB">
            <w:pPr>
              <w:rPr>
                <w:del w:id="9686" w:author="Fegie" w:date="2021-04-28T12:03:00Z"/>
                <w:rFonts w:ascii="標楷體" w:eastAsia="標楷體" w:hAnsi="標楷體"/>
              </w:rPr>
            </w:pPr>
            <w:del w:id="968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9688" w:name="_Toc71198731"/>
              <w:bookmarkEnd w:id="968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9F5C9D" w14:textId="26380A1E" w:rsidR="00742734" w:rsidRPr="009B2BD3" w:rsidDel="009661CB" w:rsidRDefault="00742734" w:rsidP="00B856FB">
            <w:pPr>
              <w:rPr>
                <w:del w:id="9689" w:author="Fegie" w:date="2021-04-28T12:03:00Z"/>
                <w:rFonts w:ascii="標楷體" w:eastAsia="標楷體" w:hAnsi="標楷體"/>
              </w:rPr>
            </w:pPr>
            <w:bookmarkStart w:id="9690" w:name="_Toc71198732"/>
            <w:bookmarkEnd w:id="9690"/>
          </w:p>
        </w:tc>
        <w:bookmarkStart w:id="9691" w:name="_Toc71198733"/>
        <w:bookmarkEnd w:id="9691"/>
      </w:tr>
      <w:tr w:rsidR="00742734" w:rsidRPr="009B2BD3" w:rsidDel="009661CB" w14:paraId="38E63995" w14:textId="2E5F340F" w:rsidTr="00B856FB">
        <w:trPr>
          <w:trHeight w:val="278"/>
          <w:del w:id="969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0FC02F" w14:textId="600AD970" w:rsidR="00742734" w:rsidRPr="009B2BD3" w:rsidDel="009661CB" w:rsidRDefault="00742734" w:rsidP="00B856FB">
            <w:pPr>
              <w:rPr>
                <w:del w:id="9693" w:author="Fegie" w:date="2021-04-28T12:03:00Z"/>
                <w:rFonts w:ascii="標楷體" w:eastAsia="標楷體" w:hAnsi="標楷體"/>
              </w:rPr>
            </w:pPr>
            <w:del w:id="969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9695" w:name="_Toc71198734"/>
              <w:bookmarkEnd w:id="969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4CB5C6" w14:textId="1B4482EB" w:rsidR="00742734" w:rsidRPr="009B2BD3" w:rsidDel="009661CB" w:rsidRDefault="00742734" w:rsidP="00B856FB">
            <w:pPr>
              <w:rPr>
                <w:del w:id="9696" w:author="Fegie" w:date="2021-04-28T12:03:00Z"/>
                <w:rFonts w:ascii="標楷體" w:eastAsia="標楷體" w:hAnsi="標楷體"/>
              </w:rPr>
            </w:pPr>
            <w:bookmarkStart w:id="9697" w:name="_Toc71198735"/>
            <w:bookmarkEnd w:id="9697"/>
          </w:p>
        </w:tc>
        <w:bookmarkStart w:id="9698" w:name="_Toc71198736"/>
        <w:bookmarkEnd w:id="9698"/>
      </w:tr>
    </w:tbl>
    <w:p w14:paraId="733BDBFF" w14:textId="155CF041" w:rsidR="00742734" w:rsidRPr="009B2BD3" w:rsidDel="009661CB" w:rsidRDefault="00742734" w:rsidP="00742734">
      <w:pPr>
        <w:rPr>
          <w:del w:id="9699" w:author="Fegie" w:date="2021-04-28T12:03:00Z"/>
          <w:rFonts w:ascii="標楷體" w:eastAsia="標楷體" w:hAnsi="標楷體"/>
        </w:rPr>
      </w:pPr>
      <w:bookmarkStart w:id="9700" w:name="_Toc71198737"/>
      <w:bookmarkEnd w:id="9700"/>
    </w:p>
    <w:p w14:paraId="5A73C1CB" w14:textId="2979A80F" w:rsidR="00742734" w:rsidRPr="009B2BD3" w:rsidDel="009661CB" w:rsidRDefault="00742734" w:rsidP="00742734">
      <w:pPr>
        <w:rPr>
          <w:del w:id="9701" w:author="Fegie" w:date="2021-04-28T12:03:00Z"/>
          <w:rFonts w:ascii="標楷體" w:eastAsia="標楷體" w:hAnsi="標楷體"/>
        </w:rPr>
      </w:pPr>
      <w:bookmarkStart w:id="9702" w:name="_Toc71198738"/>
      <w:bookmarkEnd w:id="9702"/>
    </w:p>
    <w:p w14:paraId="25DE61D6" w14:textId="3B311500" w:rsidR="00742734" w:rsidRPr="009B2BD3" w:rsidDel="009661CB" w:rsidRDefault="00742734" w:rsidP="00742734">
      <w:pPr>
        <w:rPr>
          <w:del w:id="9703" w:author="Fegie" w:date="2021-04-28T12:03:00Z"/>
          <w:rFonts w:ascii="標楷體" w:eastAsia="標楷體" w:hAnsi="標楷體"/>
        </w:rPr>
      </w:pPr>
      <w:bookmarkStart w:id="9704" w:name="_Toc71198739"/>
      <w:bookmarkEnd w:id="9704"/>
    </w:p>
    <w:p w14:paraId="5F5C2775" w14:textId="64FF7AC3" w:rsidR="00742734" w:rsidRPr="009B2BD3" w:rsidDel="009661CB" w:rsidRDefault="00742734" w:rsidP="00742734">
      <w:pPr>
        <w:rPr>
          <w:del w:id="9705" w:author="Fegie" w:date="2021-04-28T12:03:00Z"/>
          <w:rFonts w:ascii="標楷體" w:eastAsia="標楷體" w:hAnsi="標楷體"/>
        </w:rPr>
      </w:pPr>
      <w:bookmarkStart w:id="9706" w:name="_Toc71198740"/>
      <w:bookmarkEnd w:id="9706"/>
    </w:p>
    <w:p w14:paraId="6D628FBD" w14:textId="38157BE8" w:rsidR="00742734" w:rsidRPr="009B2BD3" w:rsidDel="009661CB" w:rsidRDefault="00742734" w:rsidP="00742734">
      <w:pPr>
        <w:rPr>
          <w:del w:id="9707" w:author="Fegie" w:date="2021-04-28T12:03:00Z"/>
          <w:rFonts w:ascii="標楷體" w:eastAsia="標楷體" w:hAnsi="標楷體"/>
        </w:rPr>
      </w:pPr>
      <w:bookmarkStart w:id="9708" w:name="_Toc71198741"/>
      <w:bookmarkEnd w:id="9708"/>
    </w:p>
    <w:p w14:paraId="79313680" w14:textId="2B3F50CB" w:rsidR="00742734" w:rsidRPr="009B2BD3" w:rsidDel="009661CB" w:rsidRDefault="00742734" w:rsidP="00742734">
      <w:pPr>
        <w:rPr>
          <w:del w:id="9709" w:author="Fegie" w:date="2021-04-28T12:03:00Z"/>
          <w:rFonts w:ascii="標楷體" w:eastAsia="標楷體" w:hAnsi="標楷體"/>
        </w:rPr>
      </w:pPr>
      <w:bookmarkStart w:id="9710" w:name="_Toc71198742"/>
      <w:bookmarkEnd w:id="9710"/>
    </w:p>
    <w:p w14:paraId="7004BB9E" w14:textId="370B4999" w:rsidR="00742734" w:rsidRPr="009B2BD3" w:rsidDel="009661CB" w:rsidRDefault="00742734" w:rsidP="00742734">
      <w:pPr>
        <w:rPr>
          <w:del w:id="9711" w:author="Fegie" w:date="2021-04-28T12:03:00Z"/>
          <w:rFonts w:ascii="標楷體" w:eastAsia="標楷體" w:hAnsi="標楷體"/>
        </w:rPr>
      </w:pPr>
      <w:bookmarkStart w:id="9712" w:name="_Toc71198743"/>
      <w:bookmarkEnd w:id="9712"/>
    </w:p>
    <w:p w14:paraId="009E84A1" w14:textId="48D24F24" w:rsidR="00742734" w:rsidRPr="009B2BD3" w:rsidDel="009661CB" w:rsidRDefault="00742734" w:rsidP="00742734">
      <w:pPr>
        <w:rPr>
          <w:del w:id="9713" w:author="Fegie" w:date="2021-04-28T12:03:00Z"/>
          <w:rFonts w:ascii="標楷體" w:eastAsia="標楷體" w:hAnsi="標楷體"/>
        </w:rPr>
      </w:pPr>
      <w:del w:id="9714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5C52BB13" w14:textId="27BE87D8" w:rsidR="00742734" w:rsidRPr="009B2BD3" w:rsidDel="009661CB" w:rsidRDefault="00742734" w:rsidP="00742734">
      <w:pPr>
        <w:pStyle w:val="a"/>
        <w:rPr>
          <w:del w:id="9715" w:author="Fegie" w:date="2021-04-28T12:03:00Z"/>
          <w:rFonts w:ascii="標楷體" w:hAnsi="標楷體"/>
        </w:rPr>
      </w:pPr>
      <w:del w:id="9716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9717" w:name="_Toc71198744"/>
        <w:bookmarkEnd w:id="9717"/>
      </w:del>
    </w:p>
    <w:p w14:paraId="6CDFB6A5" w14:textId="447B6904" w:rsidR="00A653BB" w:rsidRPr="009B2BD3" w:rsidDel="009661CB" w:rsidRDefault="00742734" w:rsidP="00A653BB">
      <w:pPr>
        <w:pStyle w:val="42"/>
        <w:spacing w:after="72"/>
        <w:ind w:left="1133"/>
        <w:rPr>
          <w:del w:id="9718" w:author="Fegie" w:date="2021-04-28T12:03:00Z"/>
          <w:rFonts w:ascii="標楷體" w:hAnsi="標楷體" w:cs="Times New Roman"/>
          <w:kern w:val="2"/>
          <w:szCs w:val="24"/>
        </w:rPr>
      </w:pPr>
      <w:del w:id="9719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9720" w:name="_Toc71198745"/>
        <w:bookmarkEnd w:id="9720"/>
      </w:del>
    </w:p>
    <w:p w14:paraId="5D6ECF13" w14:textId="06E51AAA" w:rsidR="00A653BB" w:rsidRPr="009B2BD3" w:rsidDel="009661CB" w:rsidRDefault="009412BC" w:rsidP="00A653BB">
      <w:pPr>
        <w:pStyle w:val="42"/>
        <w:spacing w:after="72"/>
        <w:ind w:leftChars="0" w:left="0"/>
        <w:rPr>
          <w:del w:id="9721" w:author="Fegie" w:date="2021-04-28T12:03:00Z"/>
          <w:rFonts w:ascii="標楷體" w:hAnsi="標楷體" w:cs="Times New Roman"/>
          <w:kern w:val="2"/>
          <w:szCs w:val="24"/>
        </w:rPr>
      </w:pPr>
      <w:del w:id="9722" w:author="Fegie" w:date="2021-04-28T12:03:00Z">
        <w:r w:rsidRPr="009412BC" w:rsidDel="009661CB">
          <w:rPr>
            <w:rFonts w:ascii="標楷體" w:hAnsi="標楷體"/>
            <w:noProof/>
          </w:rPr>
          <w:drawing>
            <wp:inline distT="0" distB="0" distL="0" distR="0" wp14:anchorId="61CF4DFF" wp14:editId="68F00F8B">
              <wp:extent cx="7004631" cy="3169920"/>
              <wp:effectExtent l="0" t="0" r="6350" b="0"/>
              <wp:docPr id="16" name="圖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04631" cy="3169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723" w:author="余家興" w:date="2020-02-07T16:20:00Z">
        <w:del w:id="9724" w:author="Fegie" w:date="2021-04-28T12:03:00Z">
          <w:r w:rsidR="00492797" w:rsidRPr="00492797" w:rsidDel="009661CB">
            <w:rPr>
              <w:noProof/>
            </w:rPr>
            <w:delText xml:space="preserve"> </w:delText>
          </w:r>
          <w:r w:rsidR="00492797" w:rsidRPr="00492797" w:rsidDel="009661CB">
            <w:rPr>
              <w:rFonts w:ascii="標楷體" w:hAnsi="標楷體"/>
              <w:noProof/>
            </w:rPr>
            <w:drawing>
              <wp:inline distT="0" distB="0" distL="0" distR="0" wp14:anchorId="5C913484" wp14:editId="499890CE">
                <wp:extent cx="7009578" cy="3009900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09578" cy="3009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9725" w:name="_Toc71198746"/>
      <w:bookmarkEnd w:id="9725"/>
    </w:p>
    <w:p w14:paraId="7F0B04E8" w14:textId="1E3CA322" w:rsidR="00A653BB" w:rsidRPr="009B2BD3" w:rsidDel="009661CB" w:rsidRDefault="00A653BB" w:rsidP="00A653BB">
      <w:pPr>
        <w:pStyle w:val="42"/>
        <w:spacing w:after="72"/>
        <w:ind w:left="1133"/>
        <w:rPr>
          <w:del w:id="9726" w:author="Fegie" w:date="2021-04-28T12:03:00Z"/>
          <w:rFonts w:ascii="標楷體" w:hAnsi="標楷體" w:cs="Times New Roman"/>
          <w:kern w:val="2"/>
          <w:szCs w:val="24"/>
        </w:rPr>
      </w:pPr>
      <w:bookmarkStart w:id="9727" w:name="_Toc71198747"/>
      <w:bookmarkEnd w:id="9727"/>
    </w:p>
    <w:p w14:paraId="64C845E5" w14:textId="03B78252" w:rsidR="00742734" w:rsidRPr="00BC126F" w:rsidDel="009661CB" w:rsidRDefault="00BC126F" w:rsidP="00BC126F">
      <w:pPr>
        <w:pStyle w:val="a"/>
        <w:rPr>
          <w:del w:id="9728" w:author="Fegie" w:date="2021-04-28T12:03:00Z"/>
        </w:rPr>
      </w:pPr>
      <w:del w:id="9729" w:author="Fegie" w:date="2021-04-28T12:03:00Z">
        <w:r w:rsidDel="009661CB">
          <w:rPr>
            <w:rFonts w:hint="eastAsia"/>
          </w:rPr>
          <w:delText>輸入</w:delText>
        </w:r>
        <w:r w:rsidR="00742734" w:rsidRPr="00BC126F" w:rsidDel="009661CB">
          <w:delText>畫面資料說明</w:delText>
        </w:r>
        <w:bookmarkStart w:id="9730" w:name="_Toc71198748"/>
        <w:bookmarkEnd w:id="9730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9731" w:author="88692" w:date="2020-06-16T10:46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30"/>
        <w:gridCol w:w="1670"/>
        <w:gridCol w:w="2376"/>
        <w:gridCol w:w="897"/>
        <w:gridCol w:w="951"/>
        <w:gridCol w:w="608"/>
        <w:gridCol w:w="659"/>
        <w:gridCol w:w="2729"/>
        <w:tblGridChange w:id="9732">
          <w:tblGrid>
            <w:gridCol w:w="540"/>
            <w:gridCol w:w="1842"/>
            <w:gridCol w:w="2376"/>
            <w:gridCol w:w="960"/>
            <w:gridCol w:w="1021"/>
            <w:gridCol w:w="629"/>
            <w:gridCol w:w="671"/>
            <w:gridCol w:w="2983"/>
          </w:tblGrid>
        </w:tblGridChange>
      </w:tblGrid>
      <w:tr w:rsidR="00BC126F" w:rsidRPr="00BC126F" w:rsidDel="009661CB" w14:paraId="1DCD7A72" w14:textId="1732412F" w:rsidTr="00A16035">
        <w:trPr>
          <w:trHeight w:val="388"/>
          <w:jc w:val="center"/>
          <w:del w:id="9733" w:author="Fegie" w:date="2021-04-28T12:03:00Z"/>
          <w:trPrChange w:id="9734" w:author="88692" w:date="2020-06-16T10:46:00Z">
            <w:trPr>
              <w:trHeight w:val="388"/>
              <w:jc w:val="center"/>
            </w:trPr>
          </w:trPrChange>
        </w:trPr>
        <w:tc>
          <w:tcPr>
            <w:tcW w:w="540" w:type="dxa"/>
            <w:vMerge w:val="restart"/>
            <w:tcPrChange w:id="9735" w:author="88692" w:date="2020-06-16T10:46:00Z">
              <w:tcPr>
                <w:tcW w:w="559" w:type="dxa"/>
                <w:vMerge w:val="restart"/>
              </w:tcPr>
            </w:tcPrChange>
          </w:tcPr>
          <w:p w14:paraId="722E47B7" w14:textId="0BF906B1" w:rsidR="00BC126F" w:rsidRPr="00BC126F" w:rsidDel="009661CB" w:rsidRDefault="00BC126F" w:rsidP="00B856FB">
            <w:pPr>
              <w:rPr>
                <w:del w:id="9736" w:author="Fegie" w:date="2021-04-28T12:03:00Z"/>
                <w:rFonts w:ascii="標楷體" w:eastAsia="標楷體" w:hAnsi="標楷體"/>
              </w:rPr>
            </w:pPr>
            <w:del w:id="9737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序號</w:delText>
              </w:r>
              <w:bookmarkStart w:id="9738" w:name="_Toc71198749"/>
              <w:bookmarkEnd w:id="9738"/>
            </w:del>
          </w:p>
        </w:tc>
        <w:tc>
          <w:tcPr>
            <w:tcW w:w="1842" w:type="dxa"/>
            <w:vMerge w:val="restart"/>
            <w:tcPrChange w:id="9739" w:author="88692" w:date="2020-06-16T10:46:00Z">
              <w:tcPr>
                <w:tcW w:w="2150" w:type="dxa"/>
                <w:vMerge w:val="restart"/>
              </w:tcPr>
            </w:tcPrChange>
          </w:tcPr>
          <w:p w14:paraId="74823C66" w14:textId="033BE155" w:rsidR="00BC126F" w:rsidRPr="00BC126F" w:rsidDel="009661CB" w:rsidRDefault="00BC126F" w:rsidP="00B856FB">
            <w:pPr>
              <w:rPr>
                <w:del w:id="9740" w:author="Fegie" w:date="2021-04-28T12:03:00Z"/>
                <w:rFonts w:ascii="標楷體" w:eastAsia="標楷體" w:hAnsi="標楷體"/>
              </w:rPr>
            </w:pPr>
            <w:del w:id="9741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欄位</w:delText>
              </w:r>
              <w:bookmarkStart w:id="9742" w:name="_Toc71198750"/>
              <w:bookmarkEnd w:id="9742"/>
            </w:del>
          </w:p>
        </w:tc>
        <w:tc>
          <w:tcPr>
            <w:tcW w:w="5657" w:type="dxa"/>
            <w:gridSpan w:val="5"/>
            <w:tcPrChange w:id="9743" w:author="88692" w:date="2020-06-16T10:46:00Z">
              <w:tcPr>
                <w:tcW w:w="4874" w:type="dxa"/>
                <w:gridSpan w:val="5"/>
              </w:tcPr>
            </w:tcPrChange>
          </w:tcPr>
          <w:p w14:paraId="43541E40" w14:textId="597D3DB2" w:rsidR="00BC126F" w:rsidRPr="00BC126F" w:rsidDel="009661CB" w:rsidRDefault="00BC126F" w:rsidP="00BC126F">
            <w:pPr>
              <w:jc w:val="center"/>
              <w:rPr>
                <w:del w:id="9744" w:author="Fegie" w:date="2021-04-28T12:03:00Z"/>
                <w:rFonts w:ascii="標楷體" w:eastAsia="標楷體" w:hAnsi="標楷體"/>
              </w:rPr>
            </w:pPr>
            <w:del w:id="9745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說明</w:delText>
              </w:r>
              <w:bookmarkStart w:id="9746" w:name="_Toc71198751"/>
              <w:bookmarkEnd w:id="9746"/>
            </w:del>
          </w:p>
        </w:tc>
        <w:tc>
          <w:tcPr>
            <w:tcW w:w="2983" w:type="dxa"/>
            <w:vMerge w:val="restart"/>
            <w:tcPrChange w:id="9747" w:author="88692" w:date="2020-06-16T10:46:00Z">
              <w:tcPr>
                <w:tcW w:w="3439" w:type="dxa"/>
                <w:vMerge w:val="restart"/>
              </w:tcPr>
            </w:tcPrChange>
          </w:tcPr>
          <w:p w14:paraId="0D194735" w14:textId="144787D2" w:rsidR="00BC126F" w:rsidRPr="00BC126F" w:rsidDel="009661CB" w:rsidRDefault="00BC126F" w:rsidP="00B856FB">
            <w:pPr>
              <w:rPr>
                <w:del w:id="9748" w:author="Fegie" w:date="2021-04-28T12:03:00Z"/>
                <w:rFonts w:ascii="標楷體" w:eastAsia="標楷體" w:hAnsi="標楷體"/>
              </w:rPr>
            </w:pPr>
            <w:del w:id="9749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9750" w:name="_Toc71198752"/>
              <w:bookmarkEnd w:id="9750"/>
            </w:del>
          </w:p>
        </w:tc>
        <w:bookmarkStart w:id="9751" w:name="_Toc71198753"/>
        <w:bookmarkEnd w:id="9751"/>
      </w:tr>
      <w:tr w:rsidR="00BC126F" w:rsidRPr="00BC126F" w:rsidDel="009661CB" w14:paraId="79D5231D" w14:textId="4501F043" w:rsidTr="00A16035">
        <w:trPr>
          <w:trHeight w:val="244"/>
          <w:jc w:val="center"/>
          <w:del w:id="9752" w:author="Fegie" w:date="2021-04-28T12:03:00Z"/>
          <w:trPrChange w:id="9753" w:author="88692" w:date="2020-06-16T10:46:00Z">
            <w:trPr>
              <w:trHeight w:val="244"/>
              <w:jc w:val="center"/>
            </w:trPr>
          </w:trPrChange>
        </w:trPr>
        <w:tc>
          <w:tcPr>
            <w:tcW w:w="540" w:type="dxa"/>
            <w:vMerge/>
            <w:tcPrChange w:id="9754" w:author="88692" w:date="2020-06-16T10:46:00Z">
              <w:tcPr>
                <w:tcW w:w="559" w:type="dxa"/>
                <w:vMerge/>
              </w:tcPr>
            </w:tcPrChange>
          </w:tcPr>
          <w:p w14:paraId="6EDF381C" w14:textId="7DFB5CE5" w:rsidR="00BC126F" w:rsidRPr="00BC126F" w:rsidDel="009661CB" w:rsidRDefault="00BC126F" w:rsidP="00B856FB">
            <w:pPr>
              <w:rPr>
                <w:del w:id="9755" w:author="Fegie" w:date="2021-04-28T12:03:00Z"/>
                <w:rFonts w:ascii="標楷體" w:eastAsia="標楷體" w:hAnsi="標楷體"/>
              </w:rPr>
            </w:pPr>
            <w:bookmarkStart w:id="9756" w:name="_Toc71198754"/>
            <w:bookmarkEnd w:id="9756"/>
          </w:p>
        </w:tc>
        <w:tc>
          <w:tcPr>
            <w:tcW w:w="1842" w:type="dxa"/>
            <w:vMerge/>
            <w:tcPrChange w:id="9757" w:author="88692" w:date="2020-06-16T10:46:00Z">
              <w:tcPr>
                <w:tcW w:w="2150" w:type="dxa"/>
                <w:vMerge/>
              </w:tcPr>
            </w:tcPrChange>
          </w:tcPr>
          <w:p w14:paraId="04787C11" w14:textId="2F27BF91" w:rsidR="00BC126F" w:rsidRPr="00BC126F" w:rsidDel="009661CB" w:rsidRDefault="00BC126F" w:rsidP="00B856FB">
            <w:pPr>
              <w:rPr>
                <w:del w:id="9758" w:author="Fegie" w:date="2021-04-28T12:03:00Z"/>
                <w:rFonts w:ascii="標楷體" w:eastAsia="標楷體" w:hAnsi="標楷體"/>
              </w:rPr>
            </w:pPr>
            <w:bookmarkStart w:id="9759" w:name="_Toc71198755"/>
            <w:bookmarkEnd w:id="9759"/>
          </w:p>
        </w:tc>
        <w:tc>
          <w:tcPr>
            <w:tcW w:w="2376" w:type="dxa"/>
            <w:tcPrChange w:id="9760" w:author="88692" w:date="2020-06-16T10:46:00Z">
              <w:tcPr>
                <w:tcW w:w="1296" w:type="dxa"/>
              </w:tcPr>
            </w:tcPrChange>
          </w:tcPr>
          <w:p w14:paraId="1D3C4F40" w14:textId="7830D100" w:rsidR="00BC126F" w:rsidRPr="00BC126F" w:rsidDel="009661CB" w:rsidRDefault="00BC126F" w:rsidP="00B856FB">
            <w:pPr>
              <w:rPr>
                <w:del w:id="9761" w:author="Fegie" w:date="2021-04-28T12:03:00Z"/>
                <w:rFonts w:ascii="標楷體" w:eastAsia="標楷體" w:hAnsi="標楷體"/>
              </w:rPr>
            </w:pPr>
            <w:del w:id="976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9763" w:name="_Toc71198756"/>
              <w:bookmarkEnd w:id="9763"/>
            </w:del>
          </w:p>
        </w:tc>
        <w:tc>
          <w:tcPr>
            <w:tcW w:w="960" w:type="dxa"/>
            <w:tcPrChange w:id="9764" w:author="88692" w:date="2020-06-16T10:46:00Z">
              <w:tcPr>
                <w:tcW w:w="1072" w:type="dxa"/>
              </w:tcPr>
            </w:tcPrChange>
          </w:tcPr>
          <w:p w14:paraId="2DB91122" w14:textId="3451F6EF" w:rsidR="00BC126F" w:rsidRPr="00BC126F" w:rsidDel="009661CB" w:rsidRDefault="00BC126F" w:rsidP="00B856FB">
            <w:pPr>
              <w:rPr>
                <w:del w:id="9765" w:author="Fegie" w:date="2021-04-28T12:03:00Z"/>
                <w:rFonts w:ascii="標楷體" w:eastAsia="標楷體" w:hAnsi="標楷體"/>
              </w:rPr>
            </w:pPr>
            <w:del w:id="9766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預設值</w:delText>
              </w:r>
              <w:bookmarkStart w:id="9767" w:name="_Toc71198757"/>
              <w:bookmarkEnd w:id="9767"/>
            </w:del>
          </w:p>
        </w:tc>
        <w:tc>
          <w:tcPr>
            <w:tcW w:w="1021" w:type="dxa"/>
            <w:tcPrChange w:id="9768" w:author="88692" w:date="2020-06-16T10:46:00Z">
              <w:tcPr>
                <w:tcW w:w="1147" w:type="dxa"/>
              </w:tcPr>
            </w:tcPrChange>
          </w:tcPr>
          <w:p w14:paraId="2FD318C0" w14:textId="51AFC57A" w:rsidR="00BC126F" w:rsidRPr="00BC126F" w:rsidDel="009661CB" w:rsidRDefault="00BC126F" w:rsidP="00B856FB">
            <w:pPr>
              <w:rPr>
                <w:del w:id="9769" w:author="Fegie" w:date="2021-04-28T12:03:00Z"/>
                <w:rFonts w:ascii="標楷體" w:eastAsia="標楷體" w:hAnsi="標楷體"/>
              </w:rPr>
            </w:pPr>
            <w:del w:id="9770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選單內容</w:delText>
              </w:r>
              <w:bookmarkStart w:id="9771" w:name="_Toc71198758"/>
              <w:bookmarkEnd w:id="9771"/>
            </w:del>
          </w:p>
        </w:tc>
        <w:tc>
          <w:tcPr>
            <w:tcW w:w="629" w:type="dxa"/>
            <w:tcPrChange w:id="9772" w:author="88692" w:date="2020-06-16T10:46:00Z">
              <w:tcPr>
                <w:tcW w:w="667" w:type="dxa"/>
              </w:tcPr>
            </w:tcPrChange>
          </w:tcPr>
          <w:p w14:paraId="50693798" w14:textId="7A19F872" w:rsidR="00BC126F" w:rsidRPr="00BC126F" w:rsidDel="009661CB" w:rsidRDefault="00BC126F" w:rsidP="00B856FB">
            <w:pPr>
              <w:rPr>
                <w:del w:id="9773" w:author="Fegie" w:date="2021-04-28T12:03:00Z"/>
                <w:rFonts w:ascii="標楷體" w:eastAsia="標楷體" w:hAnsi="標楷體"/>
              </w:rPr>
            </w:pPr>
            <w:del w:id="9774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必填</w:delText>
              </w:r>
              <w:bookmarkStart w:id="9775" w:name="_Toc71198759"/>
              <w:bookmarkEnd w:id="9775"/>
            </w:del>
          </w:p>
        </w:tc>
        <w:tc>
          <w:tcPr>
            <w:tcW w:w="671" w:type="dxa"/>
            <w:tcPrChange w:id="9776" w:author="88692" w:date="2020-06-16T10:46:00Z">
              <w:tcPr>
                <w:tcW w:w="692" w:type="dxa"/>
              </w:tcPr>
            </w:tcPrChange>
          </w:tcPr>
          <w:p w14:paraId="6F86A4BF" w14:textId="7F94AD97" w:rsidR="00BC126F" w:rsidRPr="00BC126F" w:rsidDel="009661CB" w:rsidRDefault="00BC126F" w:rsidP="00B856FB">
            <w:pPr>
              <w:rPr>
                <w:del w:id="9777" w:author="Fegie" w:date="2021-04-28T12:03:00Z"/>
                <w:rFonts w:ascii="標楷體" w:eastAsia="標楷體" w:hAnsi="標楷體"/>
              </w:rPr>
            </w:pPr>
            <w:del w:id="9778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R/W</w:delText>
              </w:r>
              <w:bookmarkStart w:id="9779" w:name="_Toc71198760"/>
              <w:bookmarkEnd w:id="9779"/>
            </w:del>
          </w:p>
        </w:tc>
        <w:tc>
          <w:tcPr>
            <w:tcW w:w="2983" w:type="dxa"/>
            <w:vMerge/>
            <w:tcPrChange w:id="9780" w:author="88692" w:date="2020-06-16T10:46:00Z">
              <w:tcPr>
                <w:tcW w:w="3439" w:type="dxa"/>
                <w:vMerge/>
              </w:tcPr>
            </w:tcPrChange>
          </w:tcPr>
          <w:p w14:paraId="1B6B2E1F" w14:textId="05D48513" w:rsidR="00BC126F" w:rsidRPr="00BC126F" w:rsidDel="009661CB" w:rsidRDefault="00BC126F" w:rsidP="00B856FB">
            <w:pPr>
              <w:rPr>
                <w:del w:id="9781" w:author="Fegie" w:date="2021-04-28T12:03:00Z"/>
                <w:rFonts w:ascii="標楷體" w:eastAsia="標楷體" w:hAnsi="標楷體"/>
              </w:rPr>
            </w:pPr>
            <w:bookmarkStart w:id="9782" w:name="_Toc71198761"/>
            <w:bookmarkEnd w:id="9782"/>
          </w:p>
        </w:tc>
        <w:bookmarkStart w:id="9783" w:name="_Toc71198762"/>
        <w:bookmarkEnd w:id="9783"/>
      </w:tr>
      <w:tr w:rsidR="00BC126F" w:rsidRPr="00BC126F" w:rsidDel="009661CB" w14:paraId="1B3E3283" w14:textId="19A57574" w:rsidTr="00A16035">
        <w:trPr>
          <w:trHeight w:val="244"/>
          <w:jc w:val="center"/>
          <w:del w:id="9784" w:author="Fegie" w:date="2021-04-28T12:03:00Z"/>
          <w:trPrChange w:id="9785" w:author="88692" w:date="2020-06-16T10:46:00Z">
            <w:trPr>
              <w:trHeight w:val="244"/>
              <w:jc w:val="center"/>
            </w:trPr>
          </w:trPrChange>
        </w:trPr>
        <w:tc>
          <w:tcPr>
            <w:tcW w:w="540" w:type="dxa"/>
            <w:tcPrChange w:id="9786" w:author="88692" w:date="2020-06-16T10:46:00Z">
              <w:tcPr>
                <w:tcW w:w="559" w:type="dxa"/>
              </w:tcPr>
            </w:tcPrChange>
          </w:tcPr>
          <w:p w14:paraId="00B11729" w14:textId="026B377C" w:rsidR="00BC126F" w:rsidRPr="00BC126F" w:rsidDel="009661CB" w:rsidRDefault="00BC126F" w:rsidP="00B856FB">
            <w:pPr>
              <w:rPr>
                <w:del w:id="9787" w:author="Fegie" w:date="2021-04-28T12:03:00Z"/>
                <w:rFonts w:ascii="標楷體" w:eastAsia="標楷體" w:hAnsi="標楷體"/>
              </w:rPr>
            </w:pPr>
            <w:del w:id="978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9789" w:name="_Toc71198763"/>
              <w:bookmarkEnd w:id="9789"/>
            </w:del>
          </w:p>
        </w:tc>
        <w:tc>
          <w:tcPr>
            <w:tcW w:w="1842" w:type="dxa"/>
            <w:tcPrChange w:id="9790" w:author="88692" w:date="2020-06-16T10:46:00Z">
              <w:tcPr>
                <w:tcW w:w="2150" w:type="dxa"/>
              </w:tcPr>
            </w:tcPrChange>
          </w:tcPr>
          <w:p w14:paraId="24D22AAE" w14:textId="31E2F2C0" w:rsidR="00BC126F" w:rsidRPr="00BC126F" w:rsidDel="009661CB" w:rsidRDefault="00BC126F" w:rsidP="00B856FB">
            <w:pPr>
              <w:rPr>
                <w:del w:id="9791" w:author="Fegie" w:date="2021-04-28T12:03:00Z"/>
                <w:rFonts w:ascii="標楷體" w:eastAsia="標楷體" w:hAnsi="標楷體"/>
              </w:rPr>
            </w:pPr>
            <w:del w:id="979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9793" w:name="_Toc71198764"/>
              <w:bookmarkEnd w:id="9793"/>
            </w:del>
          </w:p>
        </w:tc>
        <w:tc>
          <w:tcPr>
            <w:tcW w:w="2376" w:type="dxa"/>
            <w:tcPrChange w:id="9794" w:author="88692" w:date="2020-06-16T10:46:00Z">
              <w:tcPr>
                <w:tcW w:w="1296" w:type="dxa"/>
              </w:tcPr>
            </w:tcPrChange>
          </w:tcPr>
          <w:p w14:paraId="2DBC2430" w14:textId="6B716624" w:rsidR="00BC126F" w:rsidRPr="00BC126F" w:rsidDel="009661CB" w:rsidRDefault="00BC126F" w:rsidP="00B856FB">
            <w:pPr>
              <w:rPr>
                <w:del w:id="9795" w:author="Fegie" w:date="2021-04-28T12:03:00Z"/>
                <w:rFonts w:ascii="標楷體" w:eastAsia="標楷體" w:hAnsi="標楷體"/>
              </w:rPr>
            </w:pPr>
            <w:del w:id="9796" w:author="Fegie" w:date="2021-04-28T12:03:00Z">
              <w:r w:rsidDel="009661CB">
                <w:rPr>
                  <w:rFonts w:ascii="標楷體" w:eastAsia="標楷體" w:hAnsi="標楷體"/>
                </w:rPr>
                <w:delText>9</w:delText>
              </w:r>
              <w:bookmarkStart w:id="9797" w:name="_Toc71198765"/>
              <w:bookmarkEnd w:id="9797"/>
            </w:del>
          </w:p>
        </w:tc>
        <w:tc>
          <w:tcPr>
            <w:tcW w:w="960" w:type="dxa"/>
            <w:tcPrChange w:id="9798" w:author="88692" w:date="2020-06-16T10:46:00Z">
              <w:tcPr>
                <w:tcW w:w="1072" w:type="dxa"/>
              </w:tcPr>
            </w:tcPrChange>
          </w:tcPr>
          <w:p w14:paraId="25C515A6" w14:textId="786851C9" w:rsidR="00BC126F" w:rsidRPr="00BC126F" w:rsidDel="009661CB" w:rsidRDefault="00BC126F" w:rsidP="00B856FB">
            <w:pPr>
              <w:rPr>
                <w:del w:id="9799" w:author="Fegie" w:date="2021-04-28T12:03:00Z"/>
                <w:rFonts w:ascii="標楷體" w:eastAsia="標楷體" w:hAnsi="標楷體"/>
              </w:rPr>
            </w:pPr>
            <w:bookmarkStart w:id="9800" w:name="_Toc71198766"/>
            <w:bookmarkEnd w:id="9800"/>
          </w:p>
        </w:tc>
        <w:tc>
          <w:tcPr>
            <w:tcW w:w="1021" w:type="dxa"/>
            <w:tcPrChange w:id="9801" w:author="88692" w:date="2020-06-16T10:46:00Z">
              <w:tcPr>
                <w:tcW w:w="1147" w:type="dxa"/>
              </w:tcPr>
            </w:tcPrChange>
          </w:tcPr>
          <w:p w14:paraId="14DC5916" w14:textId="5AB8535A" w:rsidR="00BC126F" w:rsidRPr="00BC126F" w:rsidDel="009661CB" w:rsidRDefault="00BC126F" w:rsidP="00B856FB">
            <w:pPr>
              <w:rPr>
                <w:del w:id="9802" w:author="Fegie" w:date="2021-04-28T12:03:00Z"/>
                <w:rFonts w:ascii="標楷體" w:eastAsia="標楷體" w:hAnsi="標楷體"/>
              </w:rPr>
            </w:pPr>
            <w:del w:id="980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9804" w:name="_Toc71198767"/>
              <w:bookmarkEnd w:id="9804"/>
            </w:del>
          </w:p>
        </w:tc>
        <w:tc>
          <w:tcPr>
            <w:tcW w:w="629" w:type="dxa"/>
            <w:tcPrChange w:id="9805" w:author="88692" w:date="2020-06-16T10:46:00Z">
              <w:tcPr>
                <w:tcW w:w="667" w:type="dxa"/>
              </w:tcPr>
            </w:tcPrChange>
          </w:tcPr>
          <w:p w14:paraId="64525FAB" w14:textId="1C6AC06E" w:rsidR="00BC126F" w:rsidRPr="00BC126F" w:rsidDel="009661CB" w:rsidRDefault="00BC126F" w:rsidP="00B856FB">
            <w:pPr>
              <w:rPr>
                <w:del w:id="9806" w:author="Fegie" w:date="2021-04-28T12:03:00Z"/>
                <w:rFonts w:ascii="標楷體" w:eastAsia="標楷體" w:hAnsi="標楷體"/>
              </w:rPr>
            </w:pPr>
            <w:del w:id="980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08" w:name="_Toc71198768"/>
              <w:bookmarkEnd w:id="9808"/>
            </w:del>
          </w:p>
        </w:tc>
        <w:tc>
          <w:tcPr>
            <w:tcW w:w="671" w:type="dxa"/>
            <w:tcPrChange w:id="9809" w:author="88692" w:date="2020-06-16T10:46:00Z">
              <w:tcPr>
                <w:tcW w:w="692" w:type="dxa"/>
              </w:tcPr>
            </w:tcPrChange>
          </w:tcPr>
          <w:p w14:paraId="472D0DEE" w14:textId="46650BC2" w:rsidR="00BC126F" w:rsidRPr="00BC126F" w:rsidDel="009661CB" w:rsidRDefault="00BC126F" w:rsidP="00B856FB">
            <w:pPr>
              <w:rPr>
                <w:del w:id="9810" w:author="Fegie" w:date="2021-04-28T12:03:00Z"/>
                <w:rFonts w:ascii="標楷體" w:eastAsia="標楷體" w:hAnsi="標楷體"/>
              </w:rPr>
            </w:pPr>
            <w:bookmarkStart w:id="9811" w:name="_Toc71198769"/>
            <w:bookmarkEnd w:id="9811"/>
          </w:p>
        </w:tc>
        <w:tc>
          <w:tcPr>
            <w:tcW w:w="2983" w:type="dxa"/>
            <w:tcPrChange w:id="9812" w:author="88692" w:date="2020-06-16T10:46:00Z">
              <w:tcPr>
                <w:tcW w:w="3439" w:type="dxa"/>
              </w:tcPr>
            </w:tcPrChange>
          </w:tcPr>
          <w:p w14:paraId="267C4DB6" w14:textId="0933D570" w:rsidR="00BC126F" w:rsidRPr="00BC126F" w:rsidDel="009661CB" w:rsidRDefault="00BC126F" w:rsidP="00B856FB">
            <w:pPr>
              <w:rPr>
                <w:del w:id="9813" w:author="Fegie" w:date="2021-04-28T12:03:00Z"/>
                <w:rFonts w:ascii="標楷體" w:eastAsia="標楷體" w:hAnsi="標楷體"/>
              </w:rPr>
            </w:pPr>
            <w:del w:id="981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815" w:name="_Toc71198770"/>
              <w:bookmarkEnd w:id="9815"/>
            </w:del>
          </w:p>
          <w:p w14:paraId="09BE0853" w14:textId="700D2491" w:rsidR="00BC126F" w:rsidRPr="00BC126F" w:rsidDel="009661CB" w:rsidRDefault="00BC126F" w:rsidP="00B63946">
            <w:pPr>
              <w:rPr>
                <w:del w:id="9816" w:author="Fegie" w:date="2021-04-28T12:03:00Z"/>
                <w:rFonts w:ascii="標楷體" w:eastAsia="標楷體" w:hAnsi="標楷體"/>
              </w:rPr>
            </w:pPr>
            <w:del w:id="981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9818" w:name="_Toc71198771"/>
              <w:bookmarkEnd w:id="9818"/>
            </w:del>
          </w:p>
          <w:p w14:paraId="5A521D63" w14:textId="1C80F0E0" w:rsidR="00BC126F" w:rsidRPr="00BC126F" w:rsidDel="009661CB" w:rsidRDefault="00BC126F" w:rsidP="00BC126F">
            <w:pPr>
              <w:rPr>
                <w:del w:id="9819" w:author="Fegie" w:date="2021-04-28T12:03:00Z"/>
                <w:rFonts w:ascii="標楷體" w:eastAsia="標楷體" w:hAnsi="標楷體"/>
              </w:rPr>
            </w:pPr>
            <w:del w:id="982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2</w:delText>
              </w:r>
              <w:r w:rsidRPr="00BC126F" w:rsidDel="009661CB">
                <w:rPr>
                  <w:rFonts w:ascii="標楷體" w:eastAsia="標楷體" w:hAnsi="標楷體"/>
                </w:rPr>
                <w:delText>: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 xml:space="preserve"> 修改</w:delText>
              </w:r>
              <w:bookmarkStart w:id="9821" w:name="_Toc71198772"/>
              <w:bookmarkEnd w:id="9821"/>
            </w:del>
          </w:p>
        </w:tc>
        <w:bookmarkStart w:id="9822" w:name="_Toc71198773"/>
        <w:bookmarkEnd w:id="9822"/>
      </w:tr>
      <w:tr w:rsidR="00BC126F" w:rsidRPr="00BC126F" w:rsidDel="009661CB" w14:paraId="00BBB339" w14:textId="5F14F4DD" w:rsidTr="00A16035">
        <w:trPr>
          <w:trHeight w:val="291"/>
          <w:jc w:val="center"/>
          <w:del w:id="9823" w:author="Fegie" w:date="2021-04-28T12:03:00Z"/>
          <w:trPrChange w:id="9824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825" w:author="88692" w:date="2020-06-16T10:46:00Z">
              <w:tcPr>
                <w:tcW w:w="559" w:type="dxa"/>
              </w:tcPr>
            </w:tcPrChange>
          </w:tcPr>
          <w:p w14:paraId="3C24935F" w14:textId="02DB8D2B" w:rsidR="00BC126F" w:rsidRPr="00BC126F" w:rsidDel="009661CB" w:rsidRDefault="00BC126F" w:rsidP="00B856FB">
            <w:pPr>
              <w:rPr>
                <w:del w:id="9826" w:author="Fegie" w:date="2021-04-28T12:03:00Z"/>
                <w:rFonts w:ascii="標楷體" w:eastAsia="標楷體" w:hAnsi="標楷體"/>
              </w:rPr>
            </w:pPr>
            <w:del w:id="982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9828" w:name="_Toc71198774"/>
              <w:bookmarkEnd w:id="9828"/>
            </w:del>
          </w:p>
        </w:tc>
        <w:tc>
          <w:tcPr>
            <w:tcW w:w="1842" w:type="dxa"/>
            <w:tcPrChange w:id="9829" w:author="88692" w:date="2020-06-16T10:46:00Z">
              <w:tcPr>
                <w:tcW w:w="2150" w:type="dxa"/>
              </w:tcPr>
            </w:tcPrChange>
          </w:tcPr>
          <w:p w14:paraId="62367DCC" w14:textId="78214479" w:rsidR="00BC126F" w:rsidRPr="00CE781C" w:rsidDel="009661CB" w:rsidRDefault="0017057F">
            <w:pPr>
              <w:rPr>
                <w:del w:id="9830" w:author="Fegie" w:date="2021-04-28T12:03:00Z"/>
                <w:rFonts w:ascii="標楷體" w:eastAsia="標楷體" w:hAnsi="標楷體"/>
                <w:color w:val="FF0000"/>
              </w:rPr>
            </w:pPr>
            <w:del w:id="983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一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編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號</w:delText>
              </w:r>
              <w:bookmarkStart w:id="9832" w:name="_Toc71198775"/>
              <w:bookmarkEnd w:id="9832"/>
            </w:del>
          </w:p>
        </w:tc>
        <w:tc>
          <w:tcPr>
            <w:tcW w:w="2376" w:type="dxa"/>
            <w:tcPrChange w:id="9833" w:author="88692" w:date="2020-06-16T10:46:00Z">
              <w:tcPr>
                <w:tcW w:w="1296" w:type="dxa"/>
              </w:tcPr>
            </w:tcPrChange>
          </w:tcPr>
          <w:p w14:paraId="5F84F697" w14:textId="30FD3D70" w:rsidR="00BC126F" w:rsidRPr="00BC126F" w:rsidDel="009661CB" w:rsidRDefault="00BC126F" w:rsidP="00B856FB">
            <w:pPr>
              <w:rPr>
                <w:del w:id="9834" w:author="Fegie" w:date="2021-04-28T12:03:00Z"/>
                <w:rFonts w:ascii="標楷體" w:eastAsia="標楷體" w:hAnsi="標楷體"/>
              </w:rPr>
            </w:pPr>
            <w:del w:id="9835" w:author="Fegie" w:date="2021-04-28T12:03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9836" w:name="_Toc71198776"/>
              <w:bookmarkEnd w:id="9836"/>
            </w:del>
          </w:p>
        </w:tc>
        <w:tc>
          <w:tcPr>
            <w:tcW w:w="960" w:type="dxa"/>
            <w:tcPrChange w:id="9837" w:author="88692" w:date="2020-06-16T10:46:00Z">
              <w:tcPr>
                <w:tcW w:w="1072" w:type="dxa"/>
              </w:tcPr>
            </w:tcPrChange>
          </w:tcPr>
          <w:p w14:paraId="0AF4E5E3" w14:textId="7E2AB75E" w:rsidR="00BC126F" w:rsidRPr="00BC126F" w:rsidDel="009661CB" w:rsidRDefault="00BC126F" w:rsidP="00B856FB">
            <w:pPr>
              <w:rPr>
                <w:del w:id="9838" w:author="Fegie" w:date="2021-04-28T12:03:00Z"/>
                <w:rFonts w:ascii="標楷體" w:eastAsia="標楷體" w:hAnsi="標楷體"/>
              </w:rPr>
            </w:pPr>
            <w:bookmarkStart w:id="9839" w:name="_Toc71198777"/>
            <w:bookmarkEnd w:id="9839"/>
          </w:p>
        </w:tc>
        <w:tc>
          <w:tcPr>
            <w:tcW w:w="1021" w:type="dxa"/>
            <w:tcPrChange w:id="9840" w:author="88692" w:date="2020-06-16T10:46:00Z">
              <w:tcPr>
                <w:tcW w:w="1147" w:type="dxa"/>
              </w:tcPr>
            </w:tcPrChange>
          </w:tcPr>
          <w:p w14:paraId="7023DF92" w14:textId="47C98E81" w:rsidR="00BC126F" w:rsidRPr="00BC126F" w:rsidDel="009661CB" w:rsidRDefault="00BC126F" w:rsidP="00B856FB">
            <w:pPr>
              <w:rPr>
                <w:del w:id="9841" w:author="Fegie" w:date="2021-04-28T12:03:00Z"/>
                <w:rFonts w:ascii="標楷體" w:eastAsia="標楷體" w:hAnsi="標楷體"/>
              </w:rPr>
            </w:pPr>
            <w:bookmarkStart w:id="9842" w:name="_Toc71198778"/>
            <w:bookmarkEnd w:id="9842"/>
          </w:p>
        </w:tc>
        <w:tc>
          <w:tcPr>
            <w:tcW w:w="629" w:type="dxa"/>
            <w:tcPrChange w:id="9843" w:author="88692" w:date="2020-06-16T10:46:00Z">
              <w:tcPr>
                <w:tcW w:w="667" w:type="dxa"/>
              </w:tcPr>
            </w:tcPrChange>
          </w:tcPr>
          <w:p w14:paraId="2B44E764" w14:textId="591C4690" w:rsidR="00BC126F" w:rsidRPr="00BC126F" w:rsidDel="009661CB" w:rsidRDefault="00BC126F" w:rsidP="00B856FB">
            <w:pPr>
              <w:rPr>
                <w:del w:id="9844" w:author="Fegie" w:date="2021-04-28T12:03:00Z"/>
                <w:rFonts w:ascii="標楷體" w:eastAsia="標楷體" w:hAnsi="標楷體"/>
              </w:rPr>
            </w:pPr>
            <w:del w:id="984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46" w:name="_Toc71198779"/>
              <w:bookmarkEnd w:id="9846"/>
            </w:del>
          </w:p>
        </w:tc>
        <w:tc>
          <w:tcPr>
            <w:tcW w:w="671" w:type="dxa"/>
            <w:tcPrChange w:id="9847" w:author="88692" w:date="2020-06-16T10:46:00Z">
              <w:tcPr>
                <w:tcW w:w="692" w:type="dxa"/>
              </w:tcPr>
            </w:tcPrChange>
          </w:tcPr>
          <w:p w14:paraId="0D6DAAD8" w14:textId="2CCBE48C" w:rsidR="00BC126F" w:rsidRPr="00BC126F" w:rsidDel="009661CB" w:rsidRDefault="00BC126F" w:rsidP="00B856FB">
            <w:pPr>
              <w:rPr>
                <w:del w:id="9848" w:author="Fegie" w:date="2021-04-28T12:03:00Z"/>
                <w:rFonts w:ascii="標楷體" w:eastAsia="標楷體" w:hAnsi="標楷體"/>
              </w:rPr>
            </w:pPr>
            <w:bookmarkStart w:id="9849" w:name="_Toc71198780"/>
            <w:bookmarkEnd w:id="9849"/>
          </w:p>
        </w:tc>
        <w:tc>
          <w:tcPr>
            <w:tcW w:w="2983" w:type="dxa"/>
            <w:tcPrChange w:id="9850" w:author="88692" w:date="2020-06-16T10:46:00Z">
              <w:tcPr>
                <w:tcW w:w="3439" w:type="dxa"/>
              </w:tcPr>
            </w:tcPrChange>
          </w:tcPr>
          <w:p w14:paraId="433FC6D5" w14:textId="33AF1713" w:rsidR="00BC126F" w:rsidRPr="00BC126F" w:rsidDel="009661CB" w:rsidRDefault="00BC126F" w:rsidP="00B856FB">
            <w:pPr>
              <w:rPr>
                <w:del w:id="9851" w:author="Fegie" w:date="2021-04-28T12:03:00Z"/>
                <w:rFonts w:ascii="標楷體" w:eastAsia="標楷體" w:hAnsi="標楷體"/>
              </w:rPr>
            </w:pPr>
            <w:del w:id="985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853" w:name="_Toc71198781"/>
              <w:bookmarkEnd w:id="9853"/>
            </w:del>
          </w:p>
        </w:tc>
        <w:bookmarkStart w:id="9854" w:name="_Toc71198782"/>
        <w:bookmarkEnd w:id="9854"/>
      </w:tr>
      <w:tr w:rsidR="00BC126F" w:rsidRPr="00BC126F" w:rsidDel="009661CB" w14:paraId="5ADF2F49" w14:textId="6C5ECA6E" w:rsidTr="00A16035">
        <w:trPr>
          <w:trHeight w:val="291"/>
          <w:jc w:val="center"/>
          <w:del w:id="9855" w:author="Fegie" w:date="2021-04-28T12:03:00Z"/>
          <w:trPrChange w:id="9856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857" w:author="88692" w:date="2020-06-16T10:46:00Z">
              <w:tcPr>
                <w:tcW w:w="559" w:type="dxa"/>
              </w:tcPr>
            </w:tcPrChange>
          </w:tcPr>
          <w:p w14:paraId="3BD73D04" w14:textId="7BF2495A" w:rsidR="00BC126F" w:rsidRPr="00BC126F" w:rsidDel="009661CB" w:rsidRDefault="00BC126F" w:rsidP="00B856FB">
            <w:pPr>
              <w:rPr>
                <w:del w:id="9858" w:author="Fegie" w:date="2021-04-28T12:03:00Z"/>
                <w:rFonts w:ascii="標楷體" w:eastAsia="標楷體" w:hAnsi="標楷體"/>
              </w:rPr>
            </w:pPr>
            <w:del w:id="985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9860" w:name="_Toc71198783"/>
              <w:bookmarkEnd w:id="9860"/>
            </w:del>
          </w:p>
        </w:tc>
        <w:tc>
          <w:tcPr>
            <w:tcW w:w="1842" w:type="dxa"/>
            <w:tcPrChange w:id="9861" w:author="88692" w:date="2020-06-16T10:46:00Z">
              <w:tcPr>
                <w:tcW w:w="2150" w:type="dxa"/>
              </w:tcPr>
            </w:tcPrChange>
          </w:tcPr>
          <w:p w14:paraId="4B4C9BD8" w14:textId="0734AA50" w:rsidR="00BC126F" w:rsidRPr="00BC126F" w:rsidDel="009661CB" w:rsidRDefault="00BC126F" w:rsidP="00B856FB">
            <w:pPr>
              <w:rPr>
                <w:del w:id="9862" w:author="Fegie" w:date="2021-04-28T12:03:00Z"/>
                <w:rFonts w:ascii="標楷體" w:eastAsia="標楷體" w:hAnsi="標楷體"/>
              </w:rPr>
            </w:pPr>
            <w:del w:id="986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電話種類</w:delText>
              </w:r>
              <w:bookmarkStart w:id="9864" w:name="_Toc71198784"/>
              <w:bookmarkEnd w:id="9864"/>
            </w:del>
          </w:p>
        </w:tc>
        <w:tc>
          <w:tcPr>
            <w:tcW w:w="2376" w:type="dxa"/>
            <w:tcPrChange w:id="9865" w:author="88692" w:date="2020-06-16T10:46:00Z">
              <w:tcPr>
                <w:tcW w:w="1296" w:type="dxa"/>
              </w:tcPr>
            </w:tcPrChange>
          </w:tcPr>
          <w:p w14:paraId="55038728" w14:textId="7CD88C84" w:rsidR="00BC126F" w:rsidRPr="00BC126F" w:rsidDel="009661CB" w:rsidRDefault="00B51858" w:rsidP="00B856FB">
            <w:pPr>
              <w:rPr>
                <w:del w:id="9866" w:author="Fegie" w:date="2021-04-28T12:03:00Z"/>
                <w:rFonts w:ascii="標楷體" w:eastAsia="標楷體" w:hAnsi="標楷體"/>
              </w:rPr>
            </w:pPr>
            <w:del w:id="9867" w:author="Fegie" w:date="2021-04-28T12:03:00Z">
              <w:r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9868" w:name="_Toc71198785"/>
              <w:bookmarkEnd w:id="9868"/>
            </w:del>
          </w:p>
        </w:tc>
        <w:tc>
          <w:tcPr>
            <w:tcW w:w="960" w:type="dxa"/>
            <w:tcPrChange w:id="9869" w:author="88692" w:date="2020-06-16T10:46:00Z">
              <w:tcPr>
                <w:tcW w:w="1072" w:type="dxa"/>
              </w:tcPr>
            </w:tcPrChange>
          </w:tcPr>
          <w:p w14:paraId="0364F3A2" w14:textId="1A93AD86" w:rsidR="00BC126F" w:rsidRPr="00BC126F" w:rsidDel="009661CB" w:rsidRDefault="00BC126F" w:rsidP="00B856FB">
            <w:pPr>
              <w:rPr>
                <w:del w:id="9870" w:author="Fegie" w:date="2021-04-28T12:03:00Z"/>
                <w:rFonts w:ascii="標楷體" w:eastAsia="標楷體" w:hAnsi="標楷體"/>
              </w:rPr>
            </w:pPr>
            <w:bookmarkStart w:id="9871" w:name="_Toc71198786"/>
            <w:bookmarkEnd w:id="9871"/>
          </w:p>
        </w:tc>
        <w:tc>
          <w:tcPr>
            <w:tcW w:w="1021" w:type="dxa"/>
            <w:tcPrChange w:id="9872" w:author="88692" w:date="2020-06-16T10:46:00Z">
              <w:tcPr>
                <w:tcW w:w="1147" w:type="dxa"/>
              </w:tcPr>
            </w:tcPrChange>
          </w:tcPr>
          <w:p w14:paraId="52E3491E" w14:textId="4E2BAC9D" w:rsidR="00BC126F" w:rsidRPr="00BC126F" w:rsidDel="009661CB" w:rsidRDefault="00BC126F" w:rsidP="00B856FB">
            <w:pPr>
              <w:rPr>
                <w:del w:id="9873" w:author="Fegie" w:date="2021-04-28T12:03:00Z"/>
                <w:rFonts w:ascii="標楷體" w:eastAsia="標楷體" w:hAnsi="標楷體"/>
              </w:rPr>
            </w:pPr>
            <w:del w:id="987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9875" w:name="_Toc71198787"/>
              <w:bookmarkEnd w:id="9875"/>
            </w:del>
          </w:p>
        </w:tc>
        <w:tc>
          <w:tcPr>
            <w:tcW w:w="629" w:type="dxa"/>
            <w:tcPrChange w:id="9876" w:author="88692" w:date="2020-06-16T10:46:00Z">
              <w:tcPr>
                <w:tcW w:w="667" w:type="dxa"/>
              </w:tcPr>
            </w:tcPrChange>
          </w:tcPr>
          <w:p w14:paraId="7478F7BC" w14:textId="4F72947A" w:rsidR="00BC126F" w:rsidRPr="00BC126F" w:rsidDel="009661CB" w:rsidRDefault="00BC126F" w:rsidP="00B856FB">
            <w:pPr>
              <w:rPr>
                <w:del w:id="9877" w:author="Fegie" w:date="2021-04-28T12:03:00Z"/>
                <w:rFonts w:ascii="標楷體" w:eastAsia="標楷體" w:hAnsi="標楷體"/>
              </w:rPr>
            </w:pPr>
            <w:del w:id="987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79" w:name="_Toc71198788"/>
              <w:bookmarkEnd w:id="9879"/>
            </w:del>
          </w:p>
        </w:tc>
        <w:tc>
          <w:tcPr>
            <w:tcW w:w="671" w:type="dxa"/>
            <w:tcPrChange w:id="9880" w:author="88692" w:date="2020-06-16T10:46:00Z">
              <w:tcPr>
                <w:tcW w:w="692" w:type="dxa"/>
              </w:tcPr>
            </w:tcPrChange>
          </w:tcPr>
          <w:p w14:paraId="5FC4E074" w14:textId="79B6F956" w:rsidR="00BC126F" w:rsidRPr="00BC126F" w:rsidDel="009661CB" w:rsidRDefault="00BC126F" w:rsidP="00B856FB">
            <w:pPr>
              <w:rPr>
                <w:del w:id="9881" w:author="Fegie" w:date="2021-04-28T12:03:00Z"/>
                <w:rFonts w:ascii="標楷體" w:eastAsia="標楷體" w:hAnsi="標楷體"/>
              </w:rPr>
            </w:pPr>
            <w:bookmarkStart w:id="9882" w:name="_Toc71198789"/>
            <w:bookmarkEnd w:id="9882"/>
          </w:p>
        </w:tc>
        <w:tc>
          <w:tcPr>
            <w:tcW w:w="2983" w:type="dxa"/>
            <w:tcPrChange w:id="9883" w:author="88692" w:date="2020-06-16T10:46:00Z">
              <w:tcPr>
                <w:tcW w:w="3439" w:type="dxa"/>
              </w:tcPr>
            </w:tcPrChange>
          </w:tcPr>
          <w:p w14:paraId="1EE3B768" w14:textId="4447C749" w:rsidR="00BC126F" w:rsidRPr="00BC126F" w:rsidDel="009661CB" w:rsidRDefault="00BC126F" w:rsidP="00217B06">
            <w:pPr>
              <w:rPr>
                <w:del w:id="9884" w:author="Fegie" w:date="2021-04-28T12:03:00Z"/>
                <w:rFonts w:ascii="標楷體" w:eastAsia="標楷體" w:hAnsi="標楷體"/>
              </w:rPr>
            </w:pPr>
            <w:del w:id="988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</w:delText>
              </w:r>
              <w:r w:rsidRPr="00BC126F" w:rsidDel="009661CB">
                <w:rPr>
                  <w:rFonts w:ascii="標楷體" w:eastAsia="標楷體" w:hAnsi="標楷體"/>
                </w:rPr>
                <w:delText>.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9886" w:name="_Toc71198790"/>
              <w:bookmarkEnd w:id="9886"/>
            </w:del>
          </w:p>
          <w:p w14:paraId="20FFCE86" w14:textId="4598A267" w:rsidR="00BC126F" w:rsidRPr="00BC126F" w:rsidDel="009661CB" w:rsidRDefault="00BC126F" w:rsidP="00217B06">
            <w:pPr>
              <w:rPr>
                <w:del w:id="9887" w:author="Fegie" w:date="2021-04-28T12:03:00Z"/>
                <w:rFonts w:ascii="標楷體" w:eastAsia="標楷體" w:hAnsi="標楷體"/>
              </w:rPr>
            </w:pPr>
            <w:del w:id="988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公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司</w:delText>
              </w:r>
              <w:bookmarkStart w:id="9889" w:name="_Toc71198791"/>
              <w:bookmarkEnd w:id="9889"/>
            </w:del>
          </w:p>
          <w:p w14:paraId="10A2B7EF" w14:textId="6B7F26F5" w:rsidR="00BC126F" w:rsidRPr="00BC126F" w:rsidDel="009661CB" w:rsidRDefault="00BC126F" w:rsidP="00217B06">
            <w:pPr>
              <w:rPr>
                <w:del w:id="9890" w:author="Fegie" w:date="2021-04-28T12:03:00Z"/>
                <w:rFonts w:ascii="標楷體" w:eastAsia="標楷體" w:hAnsi="標楷體"/>
              </w:rPr>
            </w:pPr>
            <w:del w:id="989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02: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住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家</w:delText>
              </w:r>
              <w:bookmarkStart w:id="9892" w:name="_Toc71198792"/>
              <w:bookmarkEnd w:id="9892"/>
            </w:del>
          </w:p>
          <w:p w14:paraId="4D7709B7" w14:textId="69FA22BC" w:rsidR="00BC126F" w:rsidRPr="00BC126F" w:rsidDel="009661CB" w:rsidRDefault="00BC126F" w:rsidP="00217B06">
            <w:pPr>
              <w:rPr>
                <w:del w:id="9893" w:author="Fegie" w:date="2021-04-28T12:03:00Z"/>
                <w:rFonts w:ascii="標楷體" w:eastAsia="標楷體" w:hAnsi="標楷體"/>
              </w:rPr>
            </w:pPr>
            <w:del w:id="989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03: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手機</w:delText>
              </w:r>
              <w:bookmarkStart w:id="9895" w:name="_Toc71198793"/>
              <w:bookmarkEnd w:id="9895"/>
            </w:del>
          </w:p>
          <w:p w14:paraId="6ABC8CAA" w14:textId="3571423B" w:rsidR="00BC126F" w:rsidRPr="00BC126F" w:rsidDel="009661CB" w:rsidRDefault="00BC126F" w:rsidP="00217B06">
            <w:pPr>
              <w:rPr>
                <w:del w:id="9896" w:author="Fegie" w:date="2021-04-28T12:03:00Z"/>
                <w:rFonts w:ascii="標楷體" w:eastAsia="標楷體" w:hAnsi="標楷體"/>
              </w:rPr>
            </w:pPr>
            <w:del w:id="989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04: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傳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真</w:delText>
              </w:r>
              <w:bookmarkStart w:id="9898" w:name="_Toc71198794"/>
              <w:bookmarkEnd w:id="9898"/>
            </w:del>
          </w:p>
          <w:p w14:paraId="5E6D5822" w14:textId="4F63067A" w:rsidR="00BC126F" w:rsidRPr="00BC126F" w:rsidDel="009661CB" w:rsidRDefault="00BC126F" w:rsidP="00217B06">
            <w:pPr>
              <w:rPr>
                <w:del w:id="9899" w:author="Fegie" w:date="2021-04-28T12:03:00Z"/>
                <w:rFonts w:ascii="標楷體" w:eastAsia="標楷體" w:hAnsi="標楷體"/>
              </w:rPr>
            </w:pPr>
            <w:del w:id="990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05: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簡訊</w:delText>
              </w:r>
              <w:bookmarkStart w:id="9901" w:name="_Toc71198795"/>
              <w:bookmarkEnd w:id="9901"/>
            </w:del>
          </w:p>
          <w:p w14:paraId="23DAEC4A" w14:textId="79DC53BE" w:rsidR="00BC126F" w:rsidRPr="00BC126F" w:rsidDel="009661CB" w:rsidRDefault="00BC126F" w:rsidP="00217B06">
            <w:pPr>
              <w:rPr>
                <w:del w:id="9902" w:author="Fegie" w:date="2021-04-28T12:03:00Z"/>
                <w:rFonts w:ascii="標楷體" w:eastAsia="標楷體" w:hAnsi="標楷體"/>
              </w:rPr>
            </w:pPr>
            <w:del w:id="990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06: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bookmarkStart w:id="9904" w:name="_Toc71198796"/>
              <w:bookmarkEnd w:id="9904"/>
            </w:del>
          </w:p>
          <w:p w14:paraId="20A7A7DB" w14:textId="603F02E4" w:rsidR="00BC126F" w:rsidRPr="00BC126F" w:rsidDel="009661CB" w:rsidRDefault="00BC126F" w:rsidP="00217B06">
            <w:pPr>
              <w:rPr>
                <w:del w:id="9905" w:author="Fegie" w:date="2021-04-28T12:03:00Z"/>
                <w:rFonts w:ascii="標楷體" w:eastAsia="標楷體" w:hAnsi="標楷體"/>
              </w:rPr>
            </w:pPr>
            <w:del w:id="990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09: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其他</w:delText>
              </w:r>
              <w:bookmarkStart w:id="9907" w:name="_Toc71198797"/>
              <w:bookmarkEnd w:id="9907"/>
            </w:del>
          </w:p>
        </w:tc>
        <w:bookmarkStart w:id="9908" w:name="_Toc71198798"/>
        <w:bookmarkEnd w:id="9908"/>
      </w:tr>
      <w:tr w:rsidR="00BC126F" w:rsidRPr="00BC126F" w:rsidDel="009661CB" w14:paraId="45530B7C" w14:textId="30131C2F" w:rsidTr="00A16035">
        <w:trPr>
          <w:trHeight w:val="291"/>
          <w:jc w:val="center"/>
          <w:del w:id="9909" w:author="Fegie" w:date="2021-04-28T12:03:00Z"/>
          <w:trPrChange w:id="9910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911" w:author="88692" w:date="2020-06-16T10:46:00Z">
              <w:tcPr>
                <w:tcW w:w="559" w:type="dxa"/>
              </w:tcPr>
            </w:tcPrChange>
          </w:tcPr>
          <w:p w14:paraId="3F25DC3C" w14:textId="18C0710C" w:rsidR="00BC126F" w:rsidRPr="00BC126F" w:rsidDel="009661CB" w:rsidRDefault="00BC126F" w:rsidP="00B856FB">
            <w:pPr>
              <w:rPr>
                <w:del w:id="9912" w:author="Fegie" w:date="2021-04-28T12:03:00Z"/>
                <w:rFonts w:ascii="標楷體" w:eastAsia="標楷體" w:hAnsi="標楷體"/>
              </w:rPr>
            </w:pPr>
            <w:del w:id="991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9914" w:name="_Toc71198799"/>
              <w:bookmarkEnd w:id="9914"/>
            </w:del>
          </w:p>
        </w:tc>
        <w:tc>
          <w:tcPr>
            <w:tcW w:w="1842" w:type="dxa"/>
            <w:tcPrChange w:id="9915" w:author="88692" w:date="2020-06-16T10:46:00Z">
              <w:tcPr>
                <w:tcW w:w="2150" w:type="dxa"/>
              </w:tcPr>
            </w:tcPrChange>
          </w:tcPr>
          <w:p w14:paraId="355A4FD4" w14:textId="6A2F4420" w:rsidR="00BC126F" w:rsidDel="002E03D0" w:rsidRDefault="00BC126F" w:rsidP="002C7045">
            <w:pPr>
              <w:rPr>
                <w:ins w:id="9916" w:author="88692" w:date="2020-06-16T10:34:00Z"/>
                <w:del w:id="9917" w:author="Fegie" w:date="2021-03-05T12:03:00Z"/>
                <w:rFonts w:ascii="標楷體" w:eastAsia="標楷體" w:hAnsi="標楷體"/>
              </w:rPr>
            </w:pPr>
            <w:del w:id="991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 xml:space="preserve">電話號碼    </w:delText>
              </w:r>
            </w:del>
            <w:bookmarkStart w:id="9919" w:name="_Toc71198800"/>
            <w:bookmarkEnd w:id="9919"/>
          </w:p>
          <w:p w14:paraId="69B266C6" w14:textId="0AEA7F28" w:rsidR="002C7045" w:rsidDel="002E03D0" w:rsidRDefault="002C7045" w:rsidP="002C7045">
            <w:pPr>
              <w:rPr>
                <w:ins w:id="9920" w:author="88692" w:date="2020-06-16T10:34:00Z"/>
                <w:del w:id="9921" w:author="Fegie" w:date="2021-03-05T12:03:00Z"/>
                <w:rFonts w:ascii="標楷體" w:eastAsia="標楷體" w:hAnsi="標楷體"/>
              </w:rPr>
            </w:pPr>
            <w:ins w:id="9922" w:author="88692" w:date="2020-06-16T10:34:00Z">
              <w:del w:id="9923" w:author="Fegie" w:date="2021-03-05T12:03:00Z">
                <w:r w:rsidDel="002E03D0">
                  <w:rPr>
                    <w:rFonts w:ascii="標楷體" w:eastAsia="標楷體" w:hAnsi="標楷體"/>
                  </w:rPr>
                  <w:delText>Or</w:delText>
                </w:r>
                <w:bookmarkStart w:id="9924" w:name="_Toc71198801"/>
                <w:bookmarkEnd w:id="9924"/>
              </w:del>
            </w:ins>
          </w:p>
          <w:p w14:paraId="2A7EC609" w14:textId="325565D4" w:rsidR="002C7045" w:rsidRPr="00BC126F" w:rsidDel="009661CB" w:rsidRDefault="002C7045" w:rsidP="00A16035">
            <w:pPr>
              <w:rPr>
                <w:del w:id="9925" w:author="Fegie" w:date="2021-04-28T12:03:00Z"/>
                <w:rFonts w:ascii="標楷體" w:eastAsia="標楷體" w:hAnsi="標楷體"/>
              </w:rPr>
            </w:pPr>
            <w:ins w:id="9926" w:author="88692" w:date="2020-06-16T10:34:00Z">
              <w:del w:id="9927" w:author="Fegie" w:date="2021-03-05T12:03:00Z">
                <w:r w:rsidRPr="002C7045" w:rsidDel="002E03D0">
                  <w:rPr>
                    <w:rFonts w:ascii="標楷體" w:eastAsia="標楷體" w:hAnsi="標楷體" w:hint="eastAsia"/>
                  </w:rPr>
                  <w:delText>手機號碼</w:delText>
                </w:r>
              </w:del>
            </w:ins>
            <w:bookmarkStart w:id="9928" w:name="_Toc71198802"/>
            <w:bookmarkEnd w:id="9928"/>
          </w:p>
        </w:tc>
        <w:tc>
          <w:tcPr>
            <w:tcW w:w="2376" w:type="dxa"/>
            <w:tcPrChange w:id="9929" w:author="88692" w:date="2020-06-16T10:46:00Z">
              <w:tcPr>
                <w:tcW w:w="1296" w:type="dxa"/>
              </w:tcPr>
            </w:tcPrChange>
          </w:tcPr>
          <w:p w14:paraId="487C992C" w14:textId="53DE4BBC" w:rsidR="00BC126F" w:rsidDel="002E03D0" w:rsidRDefault="00BC126F" w:rsidP="00B856FB">
            <w:pPr>
              <w:rPr>
                <w:ins w:id="9930" w:author="88692" w:date="2020-06-16T10:35:00Z"/>
                <w:del w:id="9931" w:author="Fegie" w:date="2021-03-05T12:03:00Z"/>
                <w:rFonts w:ascii="標楷體" w:eastAsia="標楷體" w:hAnsi="標楷體"/>
              </w:rPr>
            </w:pPr>
            <w:del w:id="9932" w:author="Fegie" w:date="2021-04-28T12:03:00Z">
              <w:r w:rsidDel="009661CB">
                <w:rPr>
                  <w:rFonts w:ascii="標楷體" w:eastAsia="標楷體" w:hAnsi="標楷體"/>
                </w:rPr>
                <w:delText>X(</w:delText>
              </w:r>
            </w:del>
            <w:ins w:id="9933" w:author="88692" w:date="2020-06-16T10:34:00Z">
              <w:del w:id="9934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9935" w:author="Fegie" w:date="2021-04-28T12:03:00Z">
              <w:r w:rsidDel="009661CB">
                <w:rPr>
                  <w:rFonts w:ascii="標楷體" w:eastAsia="標楷體" w:hAnsi="標楷體"/>
                </w:rPr>
                <w:delText>15)</w:delText>
              </w:r>
            </w:del>
            <w:ins w:id="9936" w:author="88692" w:date="2020-06-16T10:34:00Z">
              <w:del w:id="9937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-X(10)-X(05)</w:delText>
                </w:r>
              </w:del>
            </w:ins>
            <w:bookmarkStart w:id="9938" w:name="_Toc71198803"/>
            <w:bookmarkEnd w:id="9938"/>
          </w:p>
          <w:p w14:paraId="297D6402" w14:textId="188BE368" w:rsidR="002C7045" w:rsidDel="002E03D0" w:rsidRDefault="002C7045" w:rsidP="00B856FB">
            <w:pPr>
              <w:rPr>
                <w:ins w:id="9939" w:author="88692" w:date="2020-06-16T10:35:00Z"/>
                <w:del w:id="9940" w:author="Fegie" w:date="2021-03-05T12:03:00Z"/>
                <w:rFonts w:ascii="標楷體" w:eastAsia="標楷體" w:hAnsi="標楷體"/>
              </w:rPr>
            </w:pPr>
            <w:ins w:id="9941" w:author="88692" w:date="2020-06-16T10:35:00Z">
              <w:del w:id="9942" w:author="Fegie" w:date="2021-03-05T12:03:00Z">
                <w:r w:rsidDel="002E03D0">
                  <w:rPr>
                    <w:rFonts w:ascii="標楷體" w:eastAsia="標楷體" w:hAnsi="標楷體"/>
                  </w:rPr>
                  <w:delText>Or</w:delText>
                </w:r>
                <w:bookmarkStart w:id="9943" w:name="_Toc71198804"/>
                <w:bookmarkEnd w:id="9943"/>
              </w:del>
            </w:ins>
          </w:p>
          <w:p w14:paraId="5C8011BF" w14:textId="120C4E5B" w:rsidR="002C7045" w:rsidRPr="00BC126F" w:rsidDel="009661CB" w:rsidRDefault="002C7045" w:rsidP="00B856FB">
            <w:pPr>
              <w:rPr>
                <w:del w:id="9944" w:author="Fegie" w:date="2021-04-28T12:03:00Z"/>
                <w:rFonts w:ascii="標楷體" w:eastAsia="標楷體" w:hAnsi="標楷體"/>
              </w:rPr>
            </w:pPr>
            <w:ins w:id="9945" w:author="88692" w:date="2020-06-16T10:35:00Z">
              <w:del w:id="9946" w:author="Fegie" w:date="2021-03-05T12:03:00Z">
                <w:r w:rsidDel="002E03D0">
                  <w:rPr>
                    <w:rFonts w:ascii="標楷體" w:eastAsia="標楷體" w:hAnsi="標楷體" w:hint="eastAsia"/>
                  </w:rPr>
                  <w:delText>X</w:delText>
                </w:r>
                <w:r w:rsidDel="002E03D0">
                  <w:rPr>
                    <w:rFonts w:ascii="標楷體" w:eastAsia="標楷體" w:hAnsi="標楷體"/>
                  </w:rPr>
                  <w:delText>(15)</w:delText>
                </w:r>
              </w:del>
            </w:ins>
            <w:bookmarkStart w:id="9947" w:name="_Toc71198805"/>
            <w:bookmarkEnd w:id="9947"/>
          </w:p>
        </w:tc>
        <w:tc>
          <w:tcPr>
            <w:tcW w:w="960" w:type="dxa"/>
            <w:tcPrChange w:id="9948" w:author="88692" w:date="2020-06-16T10:46:00Z">
              <w:tcPr>
                <w:tcW w:w="1072" w:type="dxa"/>
              </w:tcPr>
            </w:tcPrChange>
          </w:tcPr>
          <w:p w14:paraId="3835BB5B" w14:textId="7D26B17A" w:rsidR="00BC126F" w:rsidRPr="00BC126F" w:rsidDel="009661CB" w:rsidRDefault="00BC126F" w:rsidP="00B856FB">
            <w:pPr>
              <w:rPr>
                <w:del w:id="9949" w:author="Fegie" w:date="2021-04-28T12:03:00Z"/>
                <w:rFonts w:ascii="標楷體" w:eastAsia="標楷體" w:hAnsi="標楷體"/>
              </w:rPr>
            </w:pPr>
            <w:bookmarkStart w:id="9950" w:name="_Toc71198806"/>
            <w:bookmarkEnd w:id="9950"/>
          </w:p>
        </w:tc>
        <w:tc>
          <w:tcPr>
            <w:tcW w:w="1021" w:type="dxa"/>
            <w:tcPrChange w:id="9951" w:author="88692" w:date="2020-06-16T10:46:00Z">
              <w:tcPr>
                <w:tcW w:w="1147" w:type="dxa"/>
              </w:tcPr>
            </w:tcPrChange>
          </w:tcPr>
          <w:p w14:paraId="00616C47" w14:textId="50738CE8" w:rsidR="00BC126F" w:rsidRPr="00BC126F" w:rsidDel="009661CB" w:rsidRDefault="00BC126F" w:rsidP="00B856FB">
            <w:pPr>
              <w:rPr>
                <w:del w:id="9952" w:author="Fegie" w:date="2021-04-28T12:03:00Z"/>
                <w:rFonts w:ascii="標楷體" w:eastAsia="標楷體" w:hAnsi="標楷體"/>
              </w:rPr>
            </w:pPr>
            <w:bookmarkStart w:id="9953" w:name="_Toc71198807"/>
            <w:bookmarkEnd w:id="9953"/>
          </w:p>
        </w:tc>
        <w:tc>
          <w:tcPr>
            <w:tcW w:w="629" w:type="dxa"/>
            <w:tcPrChange w:id="9954" w:author="88692" w:date="2020-06-16T10:46:00Z">
              <w:tcPr>
                <w:tcW w:w="667" w:type="dxa"/>
              </w:tcPr>
            </w:tcPrChange>
          </w:tcPr>
          <w:p w14:paraId="34838795" w14:textId="79514FA8" w:rsidR="00BC126F" w:rsidRPr="00BC126F" w:rsidDel="009661CB" w:rsidRDefault="00BC126F" w:rsidP="00B856FB">
            <w:pPr>
              <w:rPr>
                <w:del w:id="9955" w:author="Fegie" w:date="2021-04-28T12:03:00Z"/>
                <w:rFonts w:ascii="標楷體" w:eastAsia="標楷體" w:hAnsi="標楷體"/>
              </w:rPr>
            </w:pPr>
            <w:del w:id="995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957" w:name="_Toc71198808"/>
              <w:bookmarkEnd w:id="9957"/>
            </w:del>
          </w:p>
        </w:tc>
        <w:tc>
          <w:tcPr>
            <w:tcW w:w="671" w:type="dxa"/>
            <w:tcPrChange w:id="9958" w:author="88692" w:date="2020-06-16T10:46:00Z">
              <w:tcPr>
                <w:tcW w:w="692" w:type="dxa"/>
              </w:tcPr>
            </w:tcPrChange>
          </w:tcPr>
          <w:p w14:paraId="34F523EA" w14:textId="3F69D00D" w:rsidR="00BC126F" w:rsidRPr="00BC126F" w:rsidDel="009661CB" w:rsidRDefault="00BC126F" w:rsidP="00B856FB">
            <w:pPr>
              <w:rPr>
                <w:del w:id="9959" w:author="Fegie" w:date="2021-04-28T12:03:00Z"/>
                <w:rFonts w:ascii="標楷體" w:eastAsia="標楷體" w:hAnsi="標楷體"/>
              </w:rPr>
            </w:pPr>
            <w:bookmarkStart w:id="9960" w:name="_Toc71198809"/>
            <w:bookmarkEnd w:id="9960"/>
          </w:p>
        </w:tc>
        <w:tc>
          <w:tcPr>
            <w:tcW w:w="2983" w:type="dxa"/>
            <w:tcPrChange w:id="9961" w:author="88692" w:date="2020-06-16T10:46:00Z">
              <w:tcPr>
                <w:tcW w:w="3439" w:type="dxa"/>
              </w:tcPr>
            </w:tcPrChange>
          </w:tcPr>
          <w:p w14:paraId="3B6FA67E" w14:textId="11C43ADE" w:rsidR="00BC126F" w:rsidRPr="00BC126F" w:rsidDel="009661CB" w:rsidRDefault="00BC126F" w:rsidP="00B856FB">
            <w:pPr>
              <w:rPr>
                <w:del w:id="9962" w:author="Fegie" w:date="2021-04-28T12:03:00Z"/>
                <w:rFonts w:ascii="標楷體" w:eastAsia="標楷體" w:hAnsi="標楷體"/>
              </w:rPr>
            </w:pPr>
            <w:del w:id="996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964" w:name="_Toc71198810"/>
              <w:bookmarkEnd w:id="9964"/>
            </w:del>
          </w:p>
        </w:tc>
        <w:bookmarkStart w:id="9965" w:name="_Toc71198811"/>
        <w:bookmarkEnd w:id="9965"/>
      </w:tr>
      <w:tr w:rsidR="00BC126F" w:rsidRPr="00BC126F" w:rsidDel="009661CB" w14:paraId="59DE72D6" w14:textId="1467997C" w:rsidTr="00A16035">
        <w:trPr>
          <w:trHeight w:val="291"/>
          <w:jc w:val="center"/>
          <w:del w:id="9966" w:author="Fegie" w:date="2021-04-28T12:03:00Z"/>
          <w:trPrChange w:id="9967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968" w:author="88692" w:date="2020-06-16T10:46:00Z">
              <w:tcPr>
                <w:tcW w:w="559" w:type="dxa"/>
              </w:tcPr>
            </w:tcPrChange>
          </w:tcPr>
          <w:p w14:paraId="1DEC7A7A" w14:textId="216ACFA7" w:rsidR="00BC126F" w:rsidRPr="00BC126F" w:rsidDel="009661CB" w:rsidRDefault="00BC126F" w:rsidP="00732692">
            <w:pPr>
              <w:rPr>
                <w:del w:id="9969" w:author="Fegie" w:date="2021-04-28T12:03:00Z"/>
                <w:rFonts w:ascii="標楷體" w:eastAsia="標楷體" w:hAnsi="標楷體"/>
              </w:rPr>
            </w:pPr>
            <w:del w:id="997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9971" w:name="_Toc71198812"/>
              <w:bookmarkEnd w:id="9971"/>
            </w:del>
          </w:p>
        </w:tc>
        <w:tc>
          <w:tcPr>
            <w:tcW w:w="1842" w:type="dxa"/>
            <w:tcPrChange w:id="9972" w:author="88692" w:date="2020-06-16T10:46:00Z">
              <w:tcPr>
                <w:tcW w:w="2150" w:type="dxa"/>
              </w:tcPr>
            </w:tcPrChange>
          </w:tcPr>
          <w:p w14:paraId="1423596A" w14:textId="0561AC81" w:rsidR="00BC126F" w:rsidRPr="00BC126F" w:rsidDel="009661CB" w:rsidRDefault="00BC126F" w:rsidP="00732692">
            <w:pPr>
              <w:rPr>
                <w:del w:id="9973" w:author="Fegie" w:date="2021-04-28T12:03:00Z"/>
                <w:rFonts w:ascii="標楷體" w:eastAsia="標楷體" w:hAnsi="標楷體"/>
              </w:rPr>
            </w:pPr>
            <w:del w:id="9974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動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9975" w:name="_Toc71198813"/>
              <w:bookmarkEnd w:id="9975"/>
            </w:del>
          </w:p>
        </w:tc>
        <w:tc>
          <w:tcPr>
            <w:tcW w:w="2376" w:type="dxa"/>
            <w:tcPrChange w:id="9976" w:author="88692" w:date="2020-06-16T10:46:00Z">
              <w:tcPr>
                <w:tcW w:w="1296" w:type="dxa"/>
              </w:tcPr>
            </w:tcPrChange>
          </w:tcPr>
          <w:p w14:paraId="2B29E8BD" w14:textId="5EBBA4BE" w:rsidR="00BC126F" w:rsidRPr="00BC126F" w:rsidDel="009661CB" w:rsidRDefault="005B4609" w:rsidP="00732692">
            <w:pPr>
              <w:rPr>
                <w:del w:id="9977" w:author="Fegie" w:date="2021-04-28T12:03:00Z"/>
                <w:rFonts w:ascii="標楷體" w:eastAsia="標楷體" w:hAnsi="標楷體"/>
              </w:rPr>
            </w:pPr>
            <w:del w:id="9978" w:author="Fegie" w:date="2021-04-28T12:03:00Z">
              <w:r w:rsidDel="009661CB">
                <w:rPr>
                  <w:rFonts w:ascii="標楷體" w:eastAsia="標楷體" w:hAnsi="標楷體"/>
                </w:rPr>
                <w:delText>XX</w:delText>
              </w:r>
              <w:bookmarkStart w:id="9979" w:name="_Toc71198814"/>
              <w:bookmarkEnd w:id="9979"/>
            </w:del>
          </w:p>
        </w:tc>
        <w:tc>
          <w:tcPr>
            <w:tcW w:w="960" w:type="dxa"/>
            <w:tcPrChange w:id="9980" w:author="88692" w:date="2020-06-16T10:46:00Z">
              <w:tcPr>
                <w:tcW w:w="1072" w:type="dxa"/>
              </w:tcPr>
            </w:tcPrChange>
          </w:tcPr>
          <w:p w14:paraId="01D25B1A" w14:textId="5FAC0655" w:rsidR="00BC126F" w:rsidRPr="00BC126F" w:rsidDel="009661CB" w:rsidRDefault="00BC126F" w:rsidP="00732692">
            <w:pPr>
              <w:rPr>
                <w:del w:id="9981" w:author="Fegie" w:date="2021-04-28T12:03:00Z"/>
                <w:rFonts w:ascii="標楷體" w:eastAsia="標楷體" w:hAnsi="標楷體"/>
              </w:rPr>
            </w:pPr>
            <w:bookmarkStart w:id="9982" w:name="_Toc71198815"/>
            <w:bookmarkEnd w:id="9982"/>
          </w:p>
        </w:tc>
        <w:tc>
          <w:tcPr>
            <w:tcW w:w="1021" w:type="dxa"/>
            <w:tcPrChange w:id="9983" w:author="88692" w:date="2020-06-16T10:46:00Z">
              <w:tcPr>
                <w:tcW w:w="1147" w:type="dxa"/>
              </w:tcPr>
            </w:tcPrChange>
          </w:tcPr>
          <w:p w14:paraId="7DFDB003" w14:textId="657BC7A3" w:rsidR="00BC126F" w:rsidRPr="00BC126F" w:rsidDel="009661CB" w:rsidRDefault="00BC126F" w:rsidP="00732692">
            <w:pPr>
              <w:rPr>
                <w:del w:id="9984" w:author="Fegie" w:date="2021-04-28T12:03:00Z"/>
                <w:rFonts w:ascii="標楷體" w:eastAsia="標楷體" w:hAnsi="標楷體"/>
              </w:rPr>
            </w:pPr>
            <w:bookmarkStart w:id="9985" w:name="_Toc71198816"/>
            <w:bookmarkEnd w:id="9985"/>
          </w:p>
        </w:tc>
        <w:tc>
          <w:tcPr>
            <w:tcW w:w="629" w:type="dxa"/>
            <w:tcPrChange w:id="9986" w:author="88692" w:date="2020-06-16T10:46:00Z">
              <w:tcPr>
                <w:tcW w:w="667" w:type="dxa"/>
              </w:tcPr>
            </w:tcPrChange>
          </w:tcPr>
          <w:p w14:paraId="08564C72" w14:textId="0E3FFB15" w:rsidR="00BC126F" w:rsidRPr="00BC126F" w:rsidDel="009661CB" w:rsidRDefault="00BC126F" w:rsidP="00732692">
            <w:pPr>
              <w:rPr>
                <w:del w:id="9987" w:author="Fegie" w:date="2021-04-28T12:03:00Z"/>
                <w:rFonts w:ascii="標楷體" w:eastAsia="標楷體" w:hAnsi="標楷體"/>
              </w:rPr>
            </w:pPr>
            <w:del w:id="998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989" w:name="_Toc71198817"/>
              <w:bookmarkEnd w:id="9989"/>
            </w:del>
          </w:p>
        </w:tc>
        <w:tc>
          <w:tcPr>
            <w:tcW w:w="671" w:type="dxa"/>
            <w:tcPrChange w:id="9990" w:author="88692" w:date="2020-06-16T10:46:00Z">
              <w:tcPr>
                <w:tcW w:w="692" w:type="dxa"/>
              </w:tcPr>
            </w:tcPrChange>
          </w:tcPr>
          <w:p w14:paraId="71BF6470" w14:textId="47900B1A" w:rsidR="00BC126F" w:rsidRPr="00BC126F" w:rsidDel="009661CB" w:rsidRDefault="00BC126F" w:rsidP="00732692">
            <w:pPr>
              <w:rPr>
                <w:del w:id="9991" w:author="Fegie" w:date="2021-04-28T12:03:00Z"/>
                <w:rFonts w:ascii="標楷體" w:eastAsia="標楷體" w:hAnsi="標楷體"/>
              </w:rPr>
            </w:pPr>
            <w:bookmarkStart w:id="9992" w:name="_Toc71198818"/>
            <w:bookmarkEnd w:id="9992"/>
          </w:p>
        </w:tc>
        <w:tc>
          <w:tcPr>
            <w:tcW w:w="2983" w:type="dxa"/>
            <w:tcPrChange w:id="9993" w:author="88692" w:date="2020-06-16T10:46:00Z">
              <w:tcPr>
                <w:tcW w:w="3439" w:type="dxa"/>
              </w:tcPr>
            </w:tcPrChange>
          </w:tcPr>
          <w:p w14:paraId="567D1146" w14:textId="38800450" w:rsidR="00BC126F" w:rsidRPr="00BC126F" w:rsidDel="009661CB" w:rsidRDefault="00BC126F" w:rsidP="00732692">
            <w:pPr>
              <w:rPr>
                <w:del w:id="9994" w:author="Fegie" w:date="2021-04-28T12:03:00Z"/>
                <w:rFonts w:ascii="標楷體" w:eastAsia="標楷體" w:hAnsi="標楷體"/>
              </w:rPr>
            </w:pPr>
            <w:del w:id="999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996" w:name="_Toc71198819"/>
              <w:bookmarkEnd w:id="9996"/>
            </w:del>
          </w:p>
          <w:p w14:paraId="170C9C8C" w14:textId="7D1E747B" w:rsidR="00BC126F" w:rsidRPr="00BC126F" w:rsidDel="009661CB" w:rsidRDefault="00BC126F" w:rsidP="00732692">
            <w:pPr>
              <w:rPr>
                <w:del w:id="9997" w:author="Fegie" w:date="2021-04-28T12:03:00Z"/>
                <w:rFonts w:ascii="標楷體" w:eastAsia="標楷體" w:hAnsi="標楷體"/>
              </w:rPr>
            </w:pPr>
            <w:del w:id="999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客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戶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申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請</w:delText>
              </w:r>
              <w:bookmarkStart w:id="9999" w:name="_Toc71198820"/>
              <w:bookmarkEnd w:id="9999"/>
            </w:del>
          </w:p>
        </w:tc>
        <w:bookmarkStart w:id="10000" w:name="_Toc71198821"/>
        <w:bookmarkEnd w:id="10000"/>
      </w:tr>
      <w:tr w:rsidR="00BC126F" w:rsidRPr="00BC126F" w:rsidDel="009661CB" w14:paraId="0CB4FAEF" w14:textId="0B131C44" w:rsidTr="00A16035">
        <w:trPr>
          <w:trHeight w:val="291"/>
          <w:jc w:val="center"/>
          <w:del w:id="10001" w:author="Fegie" w:date="2021-04-28T12:03:00Z"/>
          <w:trPrChange w:id="10002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03" w:author="88692" w:date="2020-06-16T10:46:00Z">
              <w:tcPr>
                <w:tcW w:w="559" w:type="dxa"/>
              </w:tcPr>
            </w:tcPrChange>
          </w:tcPr>
          <w:p w14:paraId="45E85CA0" w14:textId="412CBE5B" w:rsidR="00BC126F" w:rsidRPr="00BC126F" w:rsidDel="009661CB" w:rsidRDefault="00BC126F" w:rsidP="00732692">
            <w:pPr>
              <w:rPr>
                <w:del w:id="10004" w:author="Fegie" w:date="2021-04-28T12:03:00Z"/>
                <w:rFonts w:ascii="標楷體" w:eastAsia="標楷體" w:hAnsi="標楷體"/>
              </w:rPr>
            </w:pPr>
            <w:del w:id="1000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0006" w:name="_Toc71198822"/>
              <w:bookmarkEnd w:id="10006"/>
            </w:del>
          </w:p>
        </w:tc>
        <w:tc>
          <w:tcPr>
            <w:tcW w:w="1842" w:type="dxa"/>
            <w:tcPrChange w:id="10007" w:author="88692" w:date="2020-06-16T10:46:00Z">
              <w:tcPr>
                <w:tcW w:w="2150" w:type="dxa"/>
              </w:tcPr>
            </w:tcPrChange>
          </w:tcPr>
          <w:p w14:paraId="7E363AA4" w14:textId="11BB786B" w:rsidR="00BC126F" w:rsidRPr="00BC126F" w:rsidDel="009661CB" w:rsidRDefault="00BC126F" w:rsidP="00732692">
            <w:pPr>
              <w:rPr>
                <w:del w:id="10008" w:author="Fegie" w:date="2021-04-28T12:03:00Z"/>
                <w:rFonts w:ascii="標楷體" w:eastAsia="標楷體" w:hAnsi="標楷體"/>
              </w:rPr>
            </w:pPr>
            <w:del w:id="10009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與借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款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人關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係</w:delText>
              </w:r>
              <w:bookmarkStart w:id="10010" w:name="_Toc71198823"/>
              <w:bookmarkEnd w:id="10010"/>
            </w:del>
          </w:p>
        </w:tc>
        <w:tc>
          <w:tcPr>
            <w:tcW w:w="2376" w:type="dxa"/>
            <w:tcPrChange w:id="10011" w:author="88692" w:date="2020-06-16T10:46:00Z">
              <w:tcPr>
                <w:tcW w:w="1296" w:type="dxa"/>
              </w:tcPr>
            </w:tcPrChange>
          </w:tcPr>
          <w:p w14:paraId="0174A197" w14:textId="14D40527" w:rsidR="00BC126F" w:rsidRPr="00BC126F" w:rsidDel="009661CB" w:rsidRDefault="00831A6E" w:rsidP="00732692">
            <w:pPr>
              <w:rPr>
                <w:del w:id="10012" w:author="Fegie" w:date="2021-04-28T12:03:00Z"/>
                <w:rFonts w:ascii="標楷體" w:eastAsia="標楷體" w:hAnsi="標楷體"/>
              </w:rPr>
            </w:pPr>
            <w:del w:id="10013" w:author="Fegie" w:date="2021-04-28T12:03:00Z">
              <w:r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10014" w:name="_Toc71198824"/>
              <w:bookmarkEnd w:id="10014"/>
            </w:del>
          </w:p>
        </w:tc>
        <w:tc>
          <w:tcPr>
            <w:tcW w:w="960" w:type="dxa"/>
            <w:tcPrChange w:id="10015" w:author="88692" w:date="2020-06-16T10:46:00Z">
              <w:tcPr>
                <w:tcW w:w="1072" w:type="dxa"/>
              </w:tcPr>
            </w:tcPrChange>
          </w:tcPr>
          <w:p w14:paraId="7267C2A4" w14:textId="24D667F6" w:rsidR="00BC126F" w:rsidRPr="00BC126F" w:rsidDel="009661CB" w:rsidRDefault="00BC126F" w:rsidP="00732692">
            <w:pPr>
              <w:rPr>
                <w:del w:id="10016" w:author="Fegie" w:date="2021-04-28T12:03:00Z"/>
                <w:rFonts w:ascii="標楷體" w:eastAsia="標楷體" w:hAnsi="標楷體"/>
              </w:rPr>
            </w:pPr>
            <w:bookmarkStart w:id="10017" w:name="_Toc71198825"/>
            <w:bookmarkEnd w:id="10017"/>
          </w:p>
        </w:tc>
        <w:tc>
          <w:tcPr>
            <w:tcW w:w="1021" w:type="dxa"/>
            <w:tcPrChange w:id="10018" w:author="88692" w:date="2020-06-16T10:46:00Z">
              <w:tcPr>
                <w:tcW w:w="1147" w:type="dxa"/>
              </w:tcPr>
            </w:tcPrChange>
          </w:tcPr>
          <w:p w14:paraId="11A314E7" w14:textId="505F0416" w:rsidR="00BC126F" w:rsidRPr="00BC126F" w:rsidDel="009661CB" w:rsidRDefault="00BC126F" w:rsidP="00732692">
            <w:pPr>
              <w:rPr>
                <w:del w:id="10019" w:author="Fegie" w:date="2021-04-28T12:03:00Z"/>
                <w:rFonts w:ascii="標楷體" w:eastAsia="標楷體" w:hAnsi="標楷體"/>
              </w:rPr>
            </w:pPr>
            <w:bookmarkStart w:id="10020" w:name="_Toc71198826"/>
            <w:bookmarkEnd w:id="10020"/>
          </w:p>
        </w:tc>
        <w:tc>
          <w:tcPr>
            <w:tcW w:w="629" w:type="dxa"/>
            <w:tcPrChange w:id="10021" w:author="88692" w:date="2020-06-16T10:46:00Z">
              <w:tcPr>
                <w:tcW w:w="667" w:type="dxa"/>
              </w:tcPr>
            </w:tcPrChange>
          </w:tcPr>
          <w:p w14:paraId="3865A295" w14:textId="682C90EA" w:rsidR="00BC126F" w:rsidRPr="00BC126F" w:rsidDel="009661CB" w:rsidRDefault="00BC126F" w:rsidP="00732692">
            <w:pPr>
              <w:rPr>
                <w:del w:id="10022" w:author="Fegie" w:date="2021-04-28T12:03:00Z"/>
                <w:rFonts w:ascii="標楷體" w:eastAsia="標楷體" w:hAnsi="標楷體"/>
              </w:rPr>
            </w:pPr>
            <w:bookmarkStart w:id="10023" w:name="_Toc71198827"/>
            <w:bookmarkEnd w:id="10023"/>
          </w:p>
        </w:tc>
        <w:tc>
          <w:tcPr>
            <w:tcW w:w="671" w:type="dxa"/>
            <w:tcPrChange w:id="10024" w:author="88692" w:date="2020-06-16T10:46:00Z">
              <w:tcPr>
                <w:tcW w:w="692" w:type="dxa"/>
              </w:tcPr>
            </w:tcPrChange>
          </w:tcPr>
          <w:p w14:paraId="2E1AFE9A" w14:textId="10C04172" w:rsidR="00BC126F" w:rsidRPr="00BC126F" w:rsidDel="009661CB" w:rsidRDefault="00BC126F" w:rsidP="00732692">
            <w:pPr>
              <w:rPr>
                <w:del w:id="10025" w:author="Fegie" w:date="2021-04-28T12:03:00Z"/>
                <w:rFonts w:ascii="標楷體" w:eastAsia="標楷體" w:hAnsi="標楷體"/>
              </w:rPr>
            </w:pPr>
            <w:bookmarkStart w:id="10026" w:name="_Toc71198828"/>
            <w:bookmarkEnd w:id="10026"/>
          </w:p>
        </w:tc>
        <w:tc>
          <w:tcPr>
            <w:tcW w:w="2983" w:type="dxa"/>
            <w:tcPrChange w:id="10027" w:author="88692" w:date="2020-06-16T10:46:00Z">
              <w:tcPr>
                <w:tcW w:w="3439" w:type="dxa"/>
              </w:tcPr>
            </w:tcPrChange>
          </w:tcPr>
          <w:p w14:paraId="5CA636EE" w14:textId="44F6DD1B" w:rsidR="00831A6E" w:rsidDel="009661CB" w:rsidRDefault="00BC126F" w:rsidP="00F25964">
            <w:pPr>
              <w:rPr>
                <w:del w:id="10028" w:author="Fegie" w:date="2021-04-28T12:03:00Z"/>
                <w:rFonts w:ascii="標楷體" w:eastAsia="標楷體" w:hAnsi="標楷體"/>
              </w:rPr>
            </w:pPr>
            <w:del w:id="1002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i.電話種類</w:delText>
              </w:r>
              <w:r w:rsidR="00831A6E" w:rsidDel="009661CB">
                <w:rPr>
                  <w:rFonts w:ascii="標楷體" w:eastAsia="標楷體" w:hAnsi="標楷體" w:hint="eastAsia"/>
                </w:rPr>
                <w:delText>0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6: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bookmarkStart w:id="10030" w:name="_Toc71198829"/>
              <w:bookmarkEnd w:id="10030"/>
            </w:del>
          </w:p>
          <w:p w14:paraId="6F963242" w14:textId="4092AAE2" w:rsidR="00BC126F" w:rsidRPr="00BC126F" w:rsidDel="009661CB" w:rsidRDefault="00831A6E" w:rsidP="00CE781C">
            <w:pPr>
              <w:ind w:leftChars="100" w:left="240"/>
              <w:rPr>
                <w:del w:id="10031" w:author="Fegie" w:date="2021-04-28T12:03:00Z"/>
                <w:rFonts w:ascii="標楷體" w:eastAsia="標楷體" w:hAnsi="標楷體"/>
              </w:rPr>
            </w:pPr>
            <w:del w:id="1003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9:其他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他電話種類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0033" w:name="_Toc71198830"/>
              <w:bookmarkEnd w:id="10033"/>
            </w:del>
          </w:p>
          <w:p w14:paraId="7012FA18" w14:textId="560641B5" w:rsidR="00BC126F" w:rsidRPr="00BC126F" w:rsidDel="009661CB" w:rsidRDefault="00A16035" w:rsidP="00732692">
            <w:pPr>
              <w:rPr>
                <w:del w:id="10034" w:author="Fegie" w:date="2021-04-28T12:03:00Z"/>
                <w:rFonts w:ascii="標楷體" w:eastAsia="標楷體" w:hAnsi="標楷體"/>
              </w:rPr>
            </w:pPr>
            <w:ins w:id="10035" w:author="88692" w:date="2020-06-16T10:50:00Z">
              <w:del w:id="10036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0</w:delText>
                </w:r>
                <w:r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10037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空白:</w:delText>
              </w:r>
            </w:del>
            <w:ins w:id="10038" w:author="88692" w:date="2020-06-16T10:50:00Z">
              <w:del w:id="10039" w:author="Fegie" w:date="2021-04-28T12:03:00Z">
                <w:r w:rsidDel="009661CB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  <w:del w:id="10040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本人</w:delText>
              </w:r>
              <w:bookmarkStart w:id="10041" w:name="_Toc71198831"/>
              <w:bookmarkEnd w:id="10041"/>
            </w:del>
          </w:p>
          <w:p w14:paraId="23116F1E" w14:textId="30ECC235" w:rsidR="00BC126F" w:rsidRPr="00BC126F" w:rsidDel="009661CB" w:rsidRDefault="00BC126F" w:rsidP="00732692">
            <w:pPr>
              <w:rPr>
                <w:del w:id="10042" w:author="Fegie" w:date="2021-04-28T12:03:00Z"/>
                <w:rFonts w:ascii="標楷體" w:eastAsia="標楷體" w:hAnsi="標楷體"/>
              </w:rPr>
            </w:pPr>
            <w:del w:id="1004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 夫</w:delText>
              </w:r>
              <w:bookmarkStart w:id="10044" w:name="_Toc71198832"/>
              <w:bookmarkEnd w:id="10044"/>
            </w:del>
          </w:p>
          <w:p w14:paraId="6EE0AA3D" w14:textId="685E5F93" w:rsidR="00BC126F" w:rsidRPr="00BC126F" w:rsidDel="009661CB" w:rsidRDefault="00BC126F" w:rsidP="00732692">
            <w:pPr>
              <w:rPr>
                <w:del w:id="10045" w:author="Fegie" w:date="2021-04-28T12:03:00Z"/>
                <w:rFonts w:ascii="標楷體" w:eastAsia="標楷體" w:hAnsi="標楷體"/>
              </w:rPr>
            </w:pPr>
            <w:del w:id="1004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02: 妻</w:delText>
              </w:r>
              <w:bookmarkStart w:id="10047" w:name="_Toc71198833"/>
              <w:bookmarkEnd w:id="10047"/>
            </w:del>
          </w:p>
          <w:p w14:paraId="3BEFC5EB" w14:textId="578082CA" w:rsidR="00BC126F" w:rsidRPr="00BC126F" w:rsidDel="009661CB" w:rsidRDefault="00BC126F" w:rsidP="00732692">
            <w:pPr>
              <w:rPr>
                <w:del w:id="10048" w:author="Fegie" w:date="2021-04-28T12:03:00Z"/>
                <w:rFonts w:ascii="標楷體" w:eastAsia="標楷體" w:hAnsi="標楷體"/>
              </w:rPr>
            </w:pPr>
            <w:del w:id="1004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03: 父</w:delText>
              </w:r>
              <w:bookmarkStart w:id="10050" w:name="_Toc71198834"/>
              <w:bookmarkEnd w:id="10050"/>
            </w:del>
          </w:p>
          <w:p w14:paraId="7888A79A" w14:textId="4BC3DAC0" w:rsidR="00BC126F" w:rsidRPr="00BC126F" w:rsidDel="009661CB" w:rsidRDefault="00BC126F" w:rsidP="00732692">
            <w:pPr>
              <w:rPr>
                <w:del w:id="10051" w:author="Fegie" w:date="2021-04-28T12:03:00Z"/>
                <w:rFonts w:ascii="標楷體" w:eastAsia="標楷體" w:hAnsi="標楷體"/>
              </w:rPr>
            </w:pPr>
            <w:del w:id="1005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04: 母</w:delText>
              </w:r>
              <w:bookmarkStart w:id="10053" w:name="_Toc71198835"/>
              <w:bookmarkEnd w:id="10053"/>
            </w:del>
          </w:p>
          <w:p w14:paraId="2D92B9FB" w14:textId="747C3357" w:rsidR="00BC126F" w:rsidRPr="00BC126F" w:rsidDel="009661CB" w:rsidRDefault="00BC126F" w:rsidP="00732692">
            <w:pPr>
              <w:rPr>
                <w:del w:id="10054" w:author="Fegie" w:date="2021-04-28T12:03:00Z"/>
                <w:rFonts w:ascii="標楷體" w:eastAsia="標楷體" w:hAnsi="標楷體"/>
              </w:rPr>
            </w:pPr>
            <w:del w:id="1005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05: 子</w:delText>
              </w:r>
              <w:bookmarkStart w:id="10056" w:name="_Toc71198836"/>
              <w:bookmarkEnd w:id="10056"/>
            </w:del>
          </w:p>
          <w:p w14:paraId="70F58F8C" w14:textId="1A8EF89E" w:rsidR="00BC126F" w:rsidRPr="00BC126F" w:rsidDel="009661CB" w:rsidRDefault="00BC126F" w:rsidP="00732692">
            <w:pPr>
              <w:rPr>
                <w:del w:id="10057" w:author="Fegie" w:date="2021-04-28T12:03:00Z"/>
                <w:rFonts w:ascii="標楷體" w:eastAsia="標楷體" w:hAnsi="標楷體"/>
              </w:rPr>
            </w:pPr>
            <w:del w:id="1005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06: 女</w:delText>
              </w:r>
              <w:bookmarkStart w:id="10059" w:name="_Toc71198837"/>
              <w:bookmarkEnd w:id="10059"/>
            </w:del>
          </w:p>
          <w:p w14:paraId="1790E500" w14:textId="27FE908A" w:rsidR="00BC126F" w:rsidRPr="00BC126F" w:rsidDel="009661CB" w:rsidRDefault="00BC126F" w:rsidP="00732692">
            <w:pPr>
              <w:rPr>
                <w:del w:id="10060" w:author="Fegie" w:date="2021-04-28T12:03:00Z"/>
                <w:rFonts w:ascii="標楷體" w:eastAsia="標楷體" w:hAnsi="標楷體"/>
              </w:rPr>
            </w:pPr>
            <w:del w:id="1006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07: 兄</w:delText>
              </w:r>
              <w:bookmarkStart w:id="10062" w:name="_Toc71198838"/>
              <w:bookmarkEnd w:id="10062"/>
            </w:del>
          </w:p>
          <w:p w14:paraId="2CADDD49" w14:textId="441CD50F" w:rsidR="00BC126F" w:rsidRPr="00BC126F" w:rsidDel="009661CB" w:rsidRDefault="00BC126F" w:rsidP="00732692">
            <w:pPr>
              <w:rPr>
                <w:del w:id="10063" w:author="Fegie" w:date="2021-04-28T12:03:00Z"/>
                <w:rFonts w:ascii="標楷體" w:eastAsia="標楷體" w:hAnsi="標楷體"/>
              </w:rPr>
            </w:pPr>
            <w:del w:id="1006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08: 弟</w:delText>
              </w:r>
              <w:bookmarkStart w:id="10065" w:name="_Toc71198839"/>
              <w:bookmarkEnd w:id="10065"/>
            </w:del>
          </w:p>
          <w:p w14:paraId="250EFA69" w14:textId="60E8B8CD" w:rsidR="00BC126F" w:rsidRPr="00BC126F" w:rsidDel="009661CB" w:rsidRDefault="00BC126F" w:rsidP="00732692">
            <w:pPr>
              <w:rPr>
                <w:del w:id="10066" w:author="Fegie" w:date="2021-04-28T12:03:00Z"/>
                <w:rFonts w:ascii="標楷體" w:eastAsia="標楷體" w:hAnsi="標楷體"/>
              </w:rPr>
            </w:pPr>
            <w:del w:id="1006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09: 姊</w:delText>
              </w:r>
              <w:bookmarkStart w:id="10068" w:name="_Toc71198840"/>
              <w:bookmarkEnd w:id="10068"/>
            </w:del>
          </w:p>
          <w:p w14:paraId="4AA94D29" w14:textId="521A5DC9" w:rsidR="00BC126F" w:rsidRPr="00BC126F" w:rsidDel="009661CB" w:rsidRDefault="00BC126F" w:rsidP="00732692">
            <w:pPr>
              <w:rPr>
                <w:del w:id="10069" w:author="Fegie" w:date="2021-04-28T12:03:00Z"/>
                <w:rFonts w:ascii="標楷體" w:eastAsia="標楷體" w:hAnsi="標楷體"/>
              </w:rPr>
            </w:pPr>
            <w:del w:id="1007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10: 妹</w:delText>
              </w:r>
              <w:bookmarkStart w:id="10071" w:name="_Toc71198841"/>
              <w:bookmarkEnd w:id="10071"/>
            </w:del>
          </w:p>
          <w:p w14:paraId="5C01EE84" w14:textId="6372B20A" w:rsidR="00BC126F" w:rsidRPr="00BC126F" w:rsidDel="009661CB" w:rsidRDefault="00BC126F" w:rsidP="00732692">
            <w:pPr>
              <w:rPr>
                <w:del w:id="10072" w:author="Fegie" w:date="2021-04-28T12:03:00Z"/>
                <w:rFonts w:ascii="標楷體" w:eastAsia="標楷體" w:hAnsi="標楷體"/>
              </w:rPr>
            </w:pPr>
            <w:del w:id="1007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11: 姪子</w:delText>
              </w:r>
              <w:bookmarkStart w:id="10074" w:name="_Toc71198842"/>
              <w:bookmarkEnd w:id="10074"/>
            </w:del>
          </w:p>
          <w:p w14:paraId="512828E0" w14:textId="0EA27FF2" w:rsidR="00BC126F" w:rsidRPr="00BC126F" w:rsidDel="009661CB" w:rsidRDefault="00BC126F" w:rsidP="00732692">
            <w:pPr>
              <w:rPr>
                <w:del w:id="10075" w:author="Fegie" w:date="2021-04-28T12:03:00Z"/>
                <w:rFonts w:ascii="標楷體" w:eastAsia="標楷體" w:hAnsi="標楷體"/>
              </w:rPr>
            </w:pPr>
            <w:del w:id="1007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99: 其他</w:delText>
              </w:r>
              <w:bookmarkStart w:id="10077" w:name="_Toc71198843"/>
              <w:bookmarkEnd w:id="10077"/>
            </w:del>
          </w:p>
        </w:tc>
        <w:bookmarkStart w:id="10078" w:name="_Toc71198844"/>
        <w:bookmarkEnd w:id="10078"/>
      </w:tr>
      <w:tr w:rsidR="00BC126F" w:rsidRPr="00BC126F" w:rsidDel="009661CB" w14:paraId="55091107" w14:textId="013111B7" w:rsidTr="00A16035">
        <w:trPr>
          <w:trHeight w:val="291"/>
          <w:jc w:val="center"/>
          <w:del w:id="10079" w:author="Fegie" w:date="2021-04-28T12:03:00Z"/>
          <w:trPrChange w:id="10080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81" w:author="88692" w:date="2020-06-16T10:46:00Z">
              <w:tcPr>
                <w:tcW w:w="559" w:type="dxa"/>
              </w:tcPr>
            </w:tcPrChange>
          </w:tcPr>
          <w:p w14:paraId="160B6956" w14:textId="0BCC70A9" w:rsidR="00BC126F" w:rsidRPr="00BC126F" w:rsidDel="009661CB" w:rsidRDefault="00BC126F" w:rsidP="000026EB">
            <w:pPr>
              <w:rPr>
                <w:del w:id="10082" w:author="Fegie" w:date="2021-04-28T12:03:00Z"/>
                <w:rFonts w:ascii="標楷體" w:eastAsia="標楷體" w:hAnsi="標楷體"/>
              </w:rPr>
            </w:pPr>
            <w:del w:id="1008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7</w:delText>
              </w:r>
              <w:bookmarkStart w:id="10084" w:name="_Toc71198845"/>
              <w:bookmarkEnd w:id="10084"/>
            </w:del>
          </w:p>
        </w:tc>
        <w:tc>
          <w:tcPr>
            <w:tcW w:w="1842" w:type="dxa"/>
            <w:tcPrChange w:id="10085" w:author="88692" w:date="2020-06-16T10:46:00Z">
              <w:tcPr>
                <w:tcW w:w="2150" w:type="dxa"/>
              </w:tcPr>
            </w:tcPrChange>
          </w:tcPr>
          <w:p w14:paraId="4ED4B8CC" w14:textId="5EC5DE4E" w:rsidR="00BC126F" w:rsidRPr="00BC126F" w:rsidDel="009661CB" w:rsidRDefault="00BC126F" w:rsidP="00014412">
            <w:pPr>
              <w:rPr>
                <w:del w:id="10086" w:author="Fegie" w:date="2021-04-28T12:03:00Z"/>
                <w:rFonts w:ascii="標楷體" w:eastAsia="標楷體" w:hAnsi="標楷體"/>
                <w:lang w:eastAsia="zh-HK"/>
              </w:rPr>
            </w:pPr>
            <w:del w:id="1008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聯絡人姓名</w:delText>
              </w:r>
              <w:bookmarkStart w:id="10088" w:name="_Toc71198846"/>
              <w:bookmarkEnd w:id="10088"/>
            </w:del>
          </w:p>
        </w:tc>
        <w:tc>
          <w:tcPr>
            <w:tcW w:w="2376" w:type="dxa"/>
            <w:tcPrChange w:id="10089" w:author="88692" w:date="2020-06-16T10:46:00Z">
              <w:tcPr>
                <w:tcW w:w="1296" w:type="dxa"/>
              </w:tcPr>
            </w:tcPrChange>
          </w:tcPr>
          <w:p w14:paraId="51C2388F" w14:textId="160A0FB3" w:rsidR="00BC126F" w:rsidRPr="00BC126F" w:rsidDel="009661CB" w:rsidRDefault="00BC126F" w:rsidP="00014412">
            <w:pPr>
              <w:rPr>
                <w:del w:id="10090" w:author="Fegie" w:date="2021-04-28T12:03:00Z"/>
                <w:rFonts w:ascii="標楷體" w:eastAsia="標楷體" w:hAnsi="標楷體"/>
              </w:rPr>
            </w:pPr>
            <w:del w:id="10091" w:author="Fegie" w:date="2021-04-28T12:03:00Z">
              <w:r w:rsidDel="009661CB">
                <w:rPr>
                  <w:rFonts w:ascii="標楷體" w:eastAsia="標楷體" w:hAnsi="標楷體"/>
                </w:rPr>
                <w:delText>X(</w:delText>
              </w:r>
            </w:del>
            <w:ins w:id="10092" w:author="88692" w:date="2020-06-16T10:37:00Z">
              <w:del w:id="10093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100</w:delText>
                </w:r>
              </w:del>
            </w:ins>
            <w:del w:id="10094" w:author="Fegie" w:date="2021-04-28T12:03:00Z">
              <w:r w:rsidDel="009661CB">
                <w:rPr>
                  <w:rFonts w:ascii="標楷體" w:eastAsia="標楷體" w:hAnsi="標楷體"/>
                </w:rPr>
                <w:delText>14)</w:delText>
              </w:r>
              <w:bookmarkStart w:id="10095" w:name="_Toc71198847"/>
              <w:bookmarkEnd w:id="10095"/>
            </w:del>
          </w:p>
        </w:tc>
        <w:tc>
          <w:tcPr>
            <w:tcW w:w="960" w:type="dxa"/>
            <w:tcPrChange w:id="10096" w:author="88692" w:date="2020-06-16T10:46:00Z">
              <w:tcPr>
                <w:tcW w:w="1072" w:type="dxa"/>
              </w:tcPr>
            </w:tcPrChange>
          </w:tcPr>
          <w:p w14:paraId="2300A69C" w14:textId="1B0914DB" w:rsidR="00BC126F" w:rsidRPr="00BC126F" w:rsidDel="009661CB" w:rsidRDefault="00BC126F" w:rsidP="00014412">
            <w:pPr>
              <w:rPr>
                <w:del w:id="10097" w:author="Fegie" w:date="2021-04-28T12:03:00Z"/>
                <w:rFonts w:ascii="標楷體" w:eastAsia="標楷體" w:hAnsi="標楷體"/>
              </w:rPr>
            </w:pPr>
            <w:bookmarkStart w:id="10098" w:name="_Toc71198848"/>
            <w:bookmarkEnd w:id="10098"/>
          </w:p>
        </w:tc>
        <w:tc>
          <w:tcPr>
            <w:tcW w:w="1021" w:type="dxa"/>
            <w:tcPrChange w:id="10099" w:author="88692" w:date="2020-06-16T10:46:00Z">
              <w:tcPr>
                <w:tcW w:w="1147" w:type="dxa"/>
              </w:tcPr>
            </w:tcPrChange>
          </w:tcPr>
          <w:p w14:paraId="6B046E49" w14:textId="4671CC55" w:rsidR="00BC126F" w:rsidRPr="00BC126F" w:rsidDel="009661CB" w:rsidRDefault="00BC126F" w:rsidP="00014412">
            <w:pPr>
              <w:rPr>
                <w:del w:id="10100" w:author="Fegie" w:date="2021-04-28T12:03:00Z"/>
                <w:rFonts w:ascii="標楷體" w:eastAsia="標楷體" w:hAnsi="標楷體"/>
              </w:rPr>
            </w:pPr>
            <w:bookmarkStart w:id="10101" w:name="_Toc71198849"/>
            <w:bookmarkEnd w:id="10101"/>
          </w:p>
        </w:tc>
        <w:tc>
          <w:tcPr>
            <w:tcW w:w="629" w:type="dxa"/>
            <w:tcPrChange w:id="10102" w:author="88692" w:date="2020-06-16T10:46:00Z">
              <w:tcPr>
                <w:tcW w:w="667" w:type="dxa"/>
              </w:tcPr>
            </w:tcPrChange>
          </w:tcPr>
          <w:p w14:paraId="2407C887" w14:textId="16B8AA41" w:rsidR="00BC126F" w:rsidRPr="00BC126F" w:rsidDel="009661CB" w:rsidRDefault="00BC126F" w:rsidP="00014412">
            <w:pPr>
              <w:rPr>
                <w:del w:id="10103" w:author="Fegie" w:date="2021-04-28T12:03:00Z"/>
                <w:rFonts w:ascii="標楷體" w:eastAsia="標楷體" w:hAnsi="標楷體"/>
              </w:rPr>
            </w:pPr>
            <w:bookmarkStart w:id="10104" w:name="_Toc71198850"/>
            <w:bookmarkEnd w:id="10104"/>
          </w:p>
        </w:tc>
        <w:tc>
          <w:tcPr>
            <w:tcW w:w="671" w:type="dxa"/>
            <w:tcPrChange w:id="10105" w:author="88692" w:date="2020-06-16T10:46:00Z">
              <w:tcPr>
                <w:tcW w:w="692" w:type="dxa"/>
              </w:tcPr>
            </w:tcPrChange>
          </w:tcPr>
          <w:p w14:paraId="59A4ACFF" w14:textId="45683D21" w:rsidR="00BC126F" w:rsidRPr="00BC126F" w:rsidDel="009661CB" w:rsidRDefault="00BC126F" w:rsidP="00014412">
            <w:pPr>
              <w:rPr>
                <w:del w:id="10106" w:author="Fegie" w:date="2021-04-28T12:03:00Z"/>
                <w:rFonts w:ascii="標楷體" w:eastAsia="標楷體" w:hAnsi="標楷體"/>
              </w:rPr>
            </w:pPr>
            <w:bookmarkStart w:id="10107" w:name="_Toc71198851"/>
            <w:bookmarkEnd w:id="10107"/>
          </w:p>
        </w:tc>
        <w:tc>
          <w:tcPr>
            <w:tcW w:w="2983" w:type="dxa"/>
            <w:tcPrChange w:id="10108" w:author="88692" w:date="2020-06-16T10:46:00Z">
              <w:tcPr>
                <w:tcW w:w="3439" w:type="dxa"/>
              </w:tcPr>
            </w:tcPrChange>
          </w:tcPr>
          <w:p w14:paraId="1D8D9731" w14:textId="4C2324DC" w:rsidR="00FA2F17" w:rsidDel="009661CB" w:rsidRDefault="00BC126F" w:rsidP="00014412">
            <w:pPr>
              <w:rPr>
                <w:del w:id="10109" w:author="Fegie" w:date="2021-04-28T12:03:00Z"/>
                <w:rFonts w:ascii="標楷體" w:eastAsia="標楷體" w:hAnsi="標楷體"/>
              </w:rPr>
            </w:pPr>
            <w:del w:id="1011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[電話種類]</w:delText>
              </w:r>
              <w:r w:rsidR="00FA2F17" w:rsidDel="009661CB">
                <w:rPr>
                  <w:rFonts w:ascii="標楷體" w:eastAsia="標楷體" w:hAnsi="標楷體" w:hint="eastAsia"/>
                </w:rPr>
                <w:delText>0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6: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bookmarkStart w:id="10111" w:name="_Toc71198852"/>
              <w:bookmarkEnd w:id="10111"/>
            </w:del>
          </w:p>
          <w:p w14:paraId="5BEE037F" w14:textId="48019EAC" w:rsidR="00BC126F" w:rsidRPr="00BC126F" w:rsidDel="009661CB" w:rsidRDefault="00FA2F17" w:rsidP="00014412">
            <w:pPr>
              <w:rPr>
                <w:del w:id="10112" w:author="Fegie" w:date="2021-04-28T12:03:00Z"/>
                <w:rFonts w:ascii="標楷體" w:eastAsia="標楷體" w:hAnsi="標楷體"/>
              </w:rPr>
            </w:pPr>
            <w:del w:id="1011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9:其他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時而且[與借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款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人關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係]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非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本人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10114" w:name="_Toc71198853"/>
              <w:bookmarkEnd w:id="10114"/>
            </w:del>
          </w:p>
        </w:tc>
        <w:bookmarkStart w:id="10115" w:name="_Toc71198854"/>
        <w:bookmarkEnd w:id="10115"/>
      </w:tr>
      <w:tr w:rsidR="00BC126F" w:rsidRPr="00BC126F" w:rsidDel="009661CB" w14:paraId="162DBB5B" w14:textId="32CCEFF2" w:rsidTr="00A16035">
        <w:trPr>
          <w:trHeight w:val="291"/>
          <w:jc w:val="center"/>
          <w:del w:id="10116" w:author="Fegie" w:date="2021-04-28T12:03:00Z"/>
          <w:trPrChange w:id="10117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18" w:author="88692" w:date="2020-06-16T10:46:00Z">
              <w:tcPr>
                <w:tcW w:w="559" w:type="dxa"/>
              </w:tcPr>
            </w:tcPrChange>
          </w:tcPr>
          <w:p w14:paraId="57DF16FA" w14:textId="47B9AA6C" w:rsidR="00BC126F" w:rsidRPr="00BC126F" w:rsidDel="009661CB" w:rsidRDefault="00BC126F" w:rsidP="000026EB">
            <w:pPr>
              <w:rPr>
                <w:del w:id="10119" w:author="Fegie" w:date="2021-04-28T12:03:00Z"/>
                <w:rFonts w:ascii="標楷體" w:eastAsia="標楷體" w:hAnsi="標楷體"/>
              </w:rPr>
            </w:pPr>
            <w:del w:id="1012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8</w:delText>
              </w:r>
              <w:bookmarkStart w:id="10121" w:name="_Toc71198855"/>
              <w:bookmarkEnd w:id="10121"/>
            </w:del>
          </w:p>
        </w:tc>
        <w:tc>
          <w:tcPr>
            <w:tcW w:w="1842" w:type="dxa"/>
            <w:tcPrChange w:id="10122" w:author="88692" w:date="2020-06-16T10:46:00Z">
              <w:tcPr>
                <w:tcW w:w="2150" w:type="dxa"/>
              </w:tcPr>
            </w:tcPrChange>
          </w:tcPr>
          <w:p w14:paraId="24816211" w14:textId="7FFD89C2" w:rsidR="00BC126F" w:rsidRPr="00BC126F" w:rsidDel="009661CB" w:rsidRDefault="00BC126F" w:rsidP="00732692">
            <w:pPr>
              <w:rPr>
                <w:del w:id="10123" w:author="Fegie" w:date="2021-04-28T12:03:00Z"/>
                <w:rFonts w:ascii="標楷體" w:eastAsia="標楷體" w:hAnsi="標楷體"/>
              </w:rPr>
            </w:pPr>
            <w:del w:id="10124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備註</w:delText>
              </w:r>
              <w:bookmarkStart w:id="10125" w:name="_Toc71198856"/>
              <w:bookmarkEnd w:id="10125"/>
            </w:del>
          </w:p>
        </w:tc>
        <w:tc>
          <w:tcPr>
            <w:tcW w:w="2376" w:type="dxa"/>
            <w:tcPrChange w:id="10126" w:author="88692" w:date="2020-06-16T10:46:00Z">
              <w:tcPr>
                <w:tcW w:w="1296" w:type="dxa"/>
              </w:tcPr>
            </w:tcPrChange>
          </w:tcPr>
          <w:p w14:paraId="129BF993" w14:textId="18CD1CEE" w:rsidR="00BC126F" w:rsidRPr="00BC126F" w:rsidDel="009661CB" w:rsidRDefault="00BC126F" w:rsidP="00732692">
            <w:pPr>
              <w:rPr>
                <w:del w:id="10127" w:author="Fegie" w:date="2021-04-28T12:03:00Z"/>
                <w:rFonts w:ascii="標楷體" w:eastAsia="標楷體" w:hAnsi="標楷體"/>
              </w:rPr>
            </w:pPr>
            <w:del w:id="10128" w:author="Fegie" w:date="2021-04-28T12:03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0129" w:name="_Toc71198857"/>
              <w:bookmarkEnd w:id="10129"/>
            </w:del>
          </w:p>
        </w:tc>
        <w:tc>
          <w:tcPr>
            <w:tcW w:w="960" w:type="dxa"/>
            <w:tcPrChange w:id="10130" w:author="88692" w:date="2020-06-16T10:46:00Z">
              <w:tcPr>
                <w:tcW w:w="1072" w:type="dxa"/>
              </w:tcPr>
            </w:tcPrChange>
          </w:tcPr>
          <w:p w14:paraId="04C23640" w14:textId="0FDB92DB" w:rsidR="00BC126F" w:rsidRPr="00BC126F" w:rsidDel="009661CB" w:rsidRDefault="00BC126F" w:rsidP="00732692">
            <w:pPr>
              <w:rPr>
                <w:del w:id="10131" w:author="Fegie" w:date="2021-04-28T12:03:00Z"/>
                <w:rFonts w:ascii="標楷體" w:eastAsia="標楷體" w:hAnsi="標楷體"/>
              </w:rPr>
            </w:pPr>
            <w:bookmarkStart w:id="10132" w:name="_Toc71198858"/>
            <w:bookmarkEnd w:id="10132"/>
          </w:p>
        </w:tc>
        <w:tc>
          <w:tcPr>
            <w:tcW w:w="1021" w:type="dxa"/>
            <w:tcPrChange w:id="10133" w:author="88692" w:date="2020-06-16T10:46:00Z">
              <w:tcPr>
                <w:tcW w:w="1147" w:type="dxa"/>
              </w:tcPr>
            </w:tcPrChange>
          </w:tcPr>
          <w:p w14:paraId="29A7F16B" w14:textId="759D9E77" w:rsidR="00BC126F" w:rsidRPr="00BC126F" w:rsidDel="009661CB" w:rsidRDefault="00BC126F" w:rsidP="00732692">
            <w:pPr>
              <w:rPr>
                <w:del w:id="10134" w:author="Fegie" w:date="2021-04-28T12:03:00Z"/>
                <w:rFonts w:ascii="標楷體" w:eastAsia="標楷體" w:hAnsi="標楷體"/>
              </w:rPr>
            </w:pPr>
            <w:bookmarkStart w:id="10135" w:name="_Toc71198859"/>
            <w:bookmarkEnd w:id="10135"/>
          </w:p>
        </w:tc>
        <w:tc>
          <w:tcPr>
            <w:tcW w:w="629" w:type="dxa"/>
            <w:tcPrChange w:id="10136" w:author="88692" w:date="2020-06-16T10:46:00Z">
              <w:tcPr>
                <w:tcW w:w="667" w:type="dxa"/>
              </w:tcPr>
            </w:tcPrChange>
          </w:tcPr>
          <w:p w14:paraId="2AE56A3E" w14:textId="3AD5434D" w:rsidR="00BC126F" w:rsidRPr="00BC126F" w:rsidDel="009661CB" w:rsidRDefault="00BC126F" w:rsidP="00732692">
            <w:pPr>
              <w:rPr>
                <w:del w:id="10137" w:author="Fegie" w:date="2021-04-28T12:03:00Z"/>
                <w:rFonts w:ascii="標楷體" w:eastAsia="標楷體" w:hAnsi="標楷體"/>
              </w:rPr>
            </w:pPr>
            <w:bookmarkStart w:id="10138" w:name="_Toc71198860"/>
            <w:bookmarkEnd w:id="10138"/>
          </w:p>
        </w:tc>
        <w:tc>
          <w:tcPr>
            <w:tcW w:w="671" w:type="dxa"/>
            <w:tcPrChange w:id="10139" w:author="88692" w:date="2020-06-16T10:46:00Z">
              <w:tcPr>
                <w:tcW w:w="692" w:type="dxa"/>
              </w:tcPr>
            </w:tcPrChange>
          </w:tcPr>
          <w:p w14:paraId="3E29943B" w14:textId="2283B56B" w:rsidR="00BC126F" w:rsidRPr="00BC126F" w:rsidDel="009661CB" w:rsidRDefault="00BC126F" w:rsidP="00732692">
            <w:pPr>
              <w:rPr>
                <w:del w:id="10140" w:author="Fegie" w:date="2021-04-28T12:03:00Z"/>
                <w:rFonts w:ascii="標楷體" w:eastAsia="標楷體" w:hAnsi="標楷體"/>
              </w:rPr>
            </w:pPr>
            <w:bookmarkStart w:id="10141" w:name="_Toc71198861"/>
            <w:bookmarkEnd w:id="10141"/>
          </w:p>
        </w:tc>
        <w:tc>
          <w:tcPr>
            <w:tcW w:w="2983" w:type="dxa"/>
            <w:tcPrChange w:id="10142" w:author="88692" w:date="2020-06-16T10:46:00Z">
              <w:tcPr>
                <w:tcW w:w="3439" w:type="dxa"/>
              </w:tcPr>
            </w:tcPrChange>
          </w:tcPr>
          <w:p w14:paraId="5C286EC1" w14:textId="38ABD310" w:rsidR="00BC126F" w:rsidRPr="00BC126F" w:rsidDel="009661CB" w:rsidRDefault="00BC126F" w:rsidP="00732692">
            <w:pPr>
              <w:rPr>
                <w:del w:id="10143" w:author="Fegie" w:date="2021-04-28T12:03:00Z"/>
                <w:rFonts w:ascii="標楷體" w:eastAsia="標楷體" w:hAnsi="標楷體"/>
              </w:rPr>
            </w:pPr>
            <w:del w:id="1014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0145" w:name="_Toc71198862"/>
              <w:bookmarkEnd w:id="10145"/>
            </w:del>
          </w:p>
        </w:tc>
        <w:bookmarkStart w:id="10146" w:name="_Toc71198863"/>
        <w:bookmarkEnd w:id="10146"/>
      </w:tr>
      <w:tr w:rsidR="00BC126F" w:rsidRPr="00BC126F" w:rsidDel="009661CB" w14:paraId="64BE572A" w14:textId="7850A285" w:rsidTr="00A16035">
        <w:trPr>
          <w:trHeight w:val="291"/>
          <w:jc w:val="center"/>
          <w:del w:id="10147" w:author="Fegie" w:date="2021-04-28T12:03:00Z"/>
          <w:trPrChange w:id="10148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49" w:author="88692" w:date="2020-06-16T10:46:00Z">
              <w:tcPr>
                <w:tcW w:w="559" w:type="dxa"/>
              </w:tcPr>
            </w:tcPrChange>
          </w:tcPr>
          <w:p w14:paraId="73795258" w14:textId="42B33B70" w:rsidR="00BC126F" w:rsidRPr="00BC126F" w:rsidDel="009661CB" w:rsidRDefault="00BC126F" w:rsidP="000026EB">
            <w:pPr>
              <w:rPr>
                <w:del w:id="10150" w:author="Fegie" w:date="2021-04-28T12:03:00Z"/>
                <w:rFonts w:ascii="標楷體" w:eastAsia="標楷體" w:hAnsi="標楷體"/>
              </w:rPr>
            </w:pPr>
            <w:del w:id="1015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152" w:name="_Toc71198864"/>
              <w:bookmarkEnd w:id="10152"/>
            </w:del>
          </w:p>
        </w:tc>
        <w:tc>
          <w:tcPr>
            <w:tcW w:w="1842" w:type="dxa"/>
            <w:tcPrChange w:id="10153" w:author="88692" w:date="2020-06-16T10:46:00Z">
              <w:tcPr>
                <w:tcW w:w="2150" w:type="dxa"/>
              </w:tcPr>
            </w:tcPrChange>
          </w:tcPr>
          <w:p w14:paraId="1058F454" w14:textId="2759A1E9" w:rsidR="00BC126F" w:rsidRPr="00BC126F" w:rsidDel="009661CB" w:rsidRDefault="00BC126F" w:rsidP="00732692">
            <w:pPr>
              <w:rPr>
                <w:del w:id="10154" w:author="Fegie" w:date="2021-04-28T12:03:00Z"/>
                <w:rFonts w:ascii="標楷體" w:eastAsia="標楷體" w:hAnsi="標楷體"/>
              </w:rPr>
            </w:pPr>
            <w:del w:id="10155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動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日期</w:delText>
              </w:r>
              <w:bookmarkStart w:id="10156" w:name="_Toc71198865"/>
              <w:bookmarkEnd w:id="10156"/>
            </w:del>
          </w:p>
        </w:tc>
        <w:tc>
          <w:tcPr>
            <w:tcW w:w="2376" w:type="dxa"/>
            <w:tcPrChange w:id="10157" w:author="88692" w:date="2020-06-16T10:46:00Z">
              <w:tcPr>
                <w:tcW w:w="1296" w:type="dxa"/>
              </w:tcPr>
            </w:tcPrChange>
          </w:tcPr>
          <w:p w14:paraId="3FA205D2" w14:textId="41F94D4A" w:rsidR="00BC126F" w:rsidRPr="00BC126F" w:rsidDel="009661CB" w:rsidRDefault="00BC126F" w:rsidP="00732692">
            <w:pPr>
              <w:rPr>
                <w:del w:id="10158" w:author="Fegie" w:date="2021-04-28T12:03:00Z"/>
                <w:rFonts w:ascii="標楷體" w:eastAsia="標楷體" w:hAnsi="標楷體"/>
                <w:lang w:eastAsia="zh-HK"/>
              </w:rPr>
            </w:pPr>
            <w:del w:id="10159" w:author="Fegie" w:date="2021-04-28T12:03:00Z">
              <w:r w:rsidDel="009661CB">
                <w:rPr>
                  <w:rFonts w:ascii="標楷體" w:eastAsia="標楷體" w:hAnsi="標楷體" w:hint="eastAsia"/>
                  <w:lang w:eastAsia="zh-HK"/>
                </w:rPr>
                <w:delText>999/99/99</w:delText>
              </w:r>
              <w:bookmarkStart w:id="10160" w:name="_Toc71198866"/>
              <w:bookmarkEnd w:id="10160"/>
            </w:del>
          </w:p>
        </w:tc>
        <w:tc>
          <w:tcPr>
            <w:tcW w:w="960" w:type="dxa"/>
            <w:tcPrChange w:id="10161" w:author="88692" w:date="2020-06-16T10:46:00Z">
              <w:tcPr>
                <w:tcW w:w="1072" w:type="dxa"/>
              </w:tcPr>
            </w:tcPrChange>
          </w:tcPr>
          <w:p w14:paraId="45C611D2" w14:textId="07294DBB" w:rsidR="00BC126F" w:rsidRPr="00BC126F" w:rsidDel="009661CB" w:rsidRDefault="00BC126F" w:rsidP="00732692">
            <w:pPr>
              <w:rPr>
                <w:del w:id="10162" w:author="Fegie" w:date="2021-04-28T12:03:00Z"/>
                <w:rFonts w:ascii="標楷體" w:eastAsia="標楷體" w:hAnsi="標楷體"/>
              </w:rPr>
            </w:pPr>
            <w:del w:id="10163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本營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業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日</w:delText>
              </w:r>
              <w:bookmarkStart w:id="10164" w:name="_Toc71198867"/>
              <w:bookmarkEnd w:id="10164"/>
            </w:del>
          </w:p>
        </w:tc>
        <w:tc>
          <w:tcPr>
            <w:tcW w:w="1021" w:type="dxa"/>
            <w:tcPrChange w:id="10165" w:author="88692" w:date="2020-06-16T10:46:00Z">
              <w:tcPr>
                <w:tcW w:w="1147" w:type="dxa"/>
              </w:tcPr>
            </w:tcPrChange>
          </w:tcPr>
          <w:p w14:paraId="5AA67888" w14:textId="5697A1ED" w:rsidR="00BC126F" w:rsidRPr="00BC126F" w:rsidDel="009661CB" w:rsidRDefault="00BC126F" w:rsidP="00732692">
            <w:pPr>
              <w:rPr>
                <w:del w:id="10166" w:author="Fegie" w:date="2021-04-28T12:03:00Z"/>
                <w:rFonts w:ascii="標楷體" w:eastAsia="標楷體" w:hAnsi="標楷體"/>
              </w:rPr>
            </w:pPr>
            <w:bookmarkStart w:id="10167" w:name="_Toc71198868"/>
            <w:bookmarkEnd w:id="10167"/>
          </w:p>
        </w:tc>
        <w:tc>
          <w:tcPr>
            <w:tcW w:w="629" w:type="dxa"/>
            <w:tcPrChange w:id="10168" w:author="88692" w:date="2020-06-16T10:46:00Z">
              <w:tcPr>
                <w:tcW w:w="667" w:type="dxa"/>
              </w:tcPr>
            </w:tcPrChange>
          </w:tcPr>
          <w:p w14:paraId="3F6AF20B" w14:textId="122BD445" w:rsidR="00BC126F" w:rsidRPr="00BC126F" w:rsidDel="009661CB" w:rsidRDefault="00BC126F" w:rsidP="00732692">
            <w:pPr>
              <w:rPr>
                <w:del w:id="10169" w:author="Fegie" w:date="2021-04-28T12:03:00Z"/>
                <w:rFonts w:ascii="標楷體" w:eastAsia="標楷體" w:hAnsi="標楷體"/>
              </w:rPr>
            </w:pPr>
            <w:bookmarkStart w:id="10170" w:name="_Toc71198869"/>
            <w:bookmarkEnd w:id="10170"/>
          </w:p>
        </w:tc>
        <w:tc>
          <w:tcPr>
            <w:tcW w:w="671" w:type="dxa"/>
            <w:tcPrChange w:id="10171" w:author="88692" w:date="2020-06-16T10:46:00Z">
              <w:tcPr>
                <w:tcW w:w="692" w:type="dxa"/>
              </w:tcPr>
            </w:tcPrChange>
          </w:tcPr>
          <w:p w14:paraId="04D45469" w14:textId="367B265F" w:rsidR="00BC126F" w:rsidRPr="00BC126F" w:rsidDel="009661CB" w:rsidRDefault="00BC126F" w:rsidP="00732692">
            <w:pPr>
              <w:rPr>
                <w:del w:id="10172" w:author="Fegie" w:date="2021-04-28T12:03:00Z"/>
                <w:rFonts w:ascii="標楷體" w:eastAsia="標楷體" w:hAnsi="標楷體"/>
              </w:rPr>
            </w:pPr>
            <w:bookmarkStart w:id="10173" w:name="_Toc71198870"/>
            <w:bookmarkEnd w:id="10173"/>
          </w:p>
        </w:tc>
        <w:tc>
          <w:tcPr>
            <w:tcW w:w="2983" w:type="dxa"/>
            <w:tcPrChange w:id="10174" w:author="88692" w:date="2020-06-16T10:46:00Z">
              <w:tcPr>
                <w:tcW w:w="3439" w:type="dxa"/>
              </w:tcPr>
            </w:tcPrChange>
          </w:tcPr>
          <w:p w14:paraId="60B6ED66" w14:textId="234DBCCC" w:rsidR="00BC126F" w:rsidRPr="00BC126F" w:rsidDel="009661CB" w:rsidRDefault="00BC126F" w:rsidP="000F3089">
            <w:pPr>
              <w:rPr>
                <w:del w:id="10175" w:author="Fegie" w:date="2021-04-28T12:03:00Z"/>
                <w:rFonts w:ascii="標楷體" w:eastAsia="標楷體" w:hAnsi="標楷體"/>
              </w:rPr>
            </w:pPr>
            <w:del w:id="1017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i.自動顯示不必輸入</w:delText>
              </w:r>
              <w:bookmarkStart w:id="10177" w:name="_Toc71198871"/>
              <w:bookmarkEnd w:id="10177"/>
            </w:del>
          </w:p>
        </w:tc>
        <w:bookmarkStart w:id="10178" w:name="_Toc71198872"/>
        <w:bookmarkEnd w:id="10178"/>
      </w:tr>
      <w:tr w:rsidR="00BC126F" w:rsidRPr="00BC126F" w:rsidDel="009661CB" w14:paraId="504EAFBB" w14:textId="007F525A" w:rsidTr="00A16035">
        <w:trPr>
          <w:trHeight w:val="291"/>
          <w:jc w:val="center"/>
          <w:del w:id="10179" w:author="Fegie" w:date="2021-04-28T12:03:00Z"/>
          <w:trPrChange w:id="10180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81" w:author="88692" w:date="2020-06-16T10:46:00Z">
              <w:tcPr>
                <w:tcW w:w="559" w:type="dxa"/>
              </w:tcPr>
            </w:tcPrChange>
          </w:tcPr>
          <w:p w14:paraId="7522E2C9" w14:textId="33188D4F" w:rsidR="00BC126F" w:rsidRPr="00BC126F" w:rsidDel="009661CB" w:rsidRDefault="00BC126F" w:rsidP="000026EB">
            <w:pPr>
              <w:rPr>
                <w:del w:id="10182" w:author="Fegie" w:date="2021-04-28T12:03:00Z"/>
                <w:rFonts w:ascii="標楷體" w:eastAsia="標楷體" w:hAnsi="標楷體"/>
              </w:rPr>
            </w:pPr>
            <w:del w:id="1018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10</w:delText>
              </w:r>
              <w:bookmarkStart w:id="10184" w:name="_Toc71198873"/>
              <w:bookmarkEnd w:id="10184"/>
            </w:del>
          </w:p>
        </w:tc>
        <w:tc>
          <w:tcPr>
            <w:tcW w:w="1842" w:type="dxa"/>
            <w:tcPrChange w:id="10185" w:author="88692" w:date="2020-06-16T10:46:00Z">
              <w:tcPr>
                <w:tcW w:w="2150" w:type="dxa"/>
              </w:tcPr>
            </w:tcPrChange>
          </w:tcPr>
          <w:p w14:paraId="566334E0" w14:textId="0E7DD673" w:rsidR="00BC126F" w:rsidRPr="00BC126F" w:rsidDel="009661CB" w:rsidRDefault="00BC126F" w:rsidP="000F3089">
            <w:pPr>
              <w:rPr>
                <w:del w:id="10186" w:author="Fegie" w:date="2021-04-28T12:03:00Z"/>
                <w:rFonts w:ascii="標楷體" w:eastAsia="標楷體" w:hAnsi="標楷體"/>
              </w:rPr>
            </w:pPr>
            <w:del w:id="10187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bookmarkStart w:id="10188" w:name="_Toc71198874"/>
              <w:bookmarkEnd w:id="10188"/>
            </w:del>
          </w:p>
        </w:tc>
        <w:tc>
          <w:tcPr>
            <w:tcW w:w="2376" w:type="dxa"/>
            <w:tcPrChange w:id="10189" w:author="88692" w:date="2020-06-16T10:46:00Z">
              <w:tcPr>
                <w:tcW w:w="1296" w:type="dxa"/>
              </w:tcPr>
            </w:tcPrChange>
          </w:tcPr>
          <w:p w14:paraId="36F058F5" w14:textId="5B96E19E" w:rsidR="00BC126F" w:rsidRPr="00BC126F" w:rsidDel="009661CB" w:rsidRDefault="00BC126F" w:rsidP="000F3089">
            <w:pPr>
              <w:rPr>
                <w:del w:id="10190" w:author="Fegie" w:date="2021-04-28T12:03:00Z"/>
                <w:rFonts w:ascii="標楷體" w:eastAsia="標楷體" w:hAnsi="標楷體"/>
              </w:rPr>
            </w:pPr>
            <w:del w:id="10191" w:author="Fegie" w:date="2021-04-28T12:03:00Z">
              <w:r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192" w:name="_Toc71198875"/>
              <w:bookmarkEnd w:id="10192"/>
            </w:del>
          </w:p>
        </w:tc>
        <w:tc>
          <w:tcPr>
            <w:tcW w:w="960" w:type="dxa"/>
            <w:tcPrChange w:id="10193" w:author="88692" w:date="2020-06-16T10:46:00Z">
              <w:tcPr>
                <w:tcW w:w="1072" w:type="dxa"/>
              </w:tcPr>
            </w:tcPrChange>
          </w:tcPr>
          <w:p w14:paraId="3D9171D7" w14:textId="0F381280" w:rsidR="00BC126F" w:rsidRPr="00BC126F" w:rsidDel="009661CB" w:rsidRDefault="00BC126F" w:rsidP="000F3089">
            <w:pPr>
              <w:rPr>
                <w:del w:id="10194" w:author="Fegie" w:date="2021-04-28T12:03:00Z"/>
                <w:rFonts w:ascii="標楷體" w:eastAsia="標楷體" w:hAnsi="標楷體"/>
              </w:rPr>
            </w:pPr>
            <w:del w:id="1019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10196" w:name="_Toc71198876"/>
              <w:bookmarkEnd w:id="10196"/>
            </w:del>
          </w:p>
        </w:tc>
        <w:tc>
          <w:tcPr>
            <w:tcW w:w="1021" w:type="dxa"/>
            <w:tcPrChange w:id="10197" w:author="88692" w:date="2020-06-16T10:46:00Z">
              <w:tcPr>
                <w:tcW w:w="1147" w:type="dxa"/>
              </w:tcPr>
            </w:tcPrChange>
          </w:tcPr>
          <w:p w14:paraId="0FC91FD9" w14:textId="752A7317" w:rsidR="00BC126F" w:rsidRPr="00BC126F" w:rsidDel="009661CB" w:rsidRDefault="00BC126F" w:rsidP="000F3089">
            <w:pPr>
              <w:rPr>
                <w:del w:id="10198" w:author="Fegie" w:date="2021-04-28T12:03:00Z"/>
                <w:rFonts w:ascii="標楷體" w:eastAsia="標楷體" w:hAnsi="標楷體"/>
              </w:rPr>
            </w:pPr>
            <w:bookmarkStart w:id="10199" w:name="_Toc71198877"/>
            <w:bookmarkEnd w:id="10199"/>
          </w:p>
        </w:tc>
        <w:tc>
          <w:tcPr>
            <w:tcW w:w="629" w:type="dxa"/>
            <w:tcPrChange w:id="10200" w:author="88692" w:date="2020-06-16T10:46:00Z">
              <w:tcPr>
                <w:tcW w:w="667" w:type="dxa"/>
              </w:tcPr>
            </w:tcPrChange>
          </w:tcPr>
          <w:p w14:paraId="31D77A09" w14:textId="038231DB" w:rsidR="00BC126F" w:rsidRPr="00BC126F" w:rsidDel="009661CB" w:rsidRDefault="00BC126F" w:rsidP="000F3089">
            <w:pPr>
              <w:rPr>
                <w:del w:id="10201" w:author="Fegie" w:date="2021-04-28T12:03:00Z"/>
                <w:rFonts w:ascii="標楷體" w:eastAsia="標楷體" w:hAnsi="標楷體"/>
              </w:rPr>
            </w:pPr>
            <w:del w:id="1020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203" w:name="_Toc71198878"/>
              <w:bookmarkEnd w:id="10203"/>
            </w:del>
          </w:p>
        </w:tc>
        <w:tc>
          <w:tcPr>
            <w:tcW w:w="671" w:type="dxa"/>
            <w:tcPrChange w:id="10204" w:author="88692" w:date="2020-06-16T10:46:00Z">
              <w:tcPr>
                <w:tcW w:w="692" w:type="dxa"/>
              </w:tcPr>
            </w:tcPrChange>
          </w:tcPr>
          <w:p w14:paraId="32717992" w14:textId="34BF4AB1" w:rsidR="00BC126F" w:rsidRPr="00BC126F" w:rsidDel="009661CB" w:rsidRDefault="00BC126F" w:rsidP="000F3089">
            <w:pPr>
              <w:rPr>
                <w:del w:id="10205" w:author="Fegie" w:date="2021-04-28T12:03:00Z"/>
                <w:rFonts w:ascii="標楷體" w:eastAsia="標楷體" w:hAnsi="標楷體"/>
              </w:rPr>
            </w:pPr>
            <w:bookmarkStart w:id="10206" w:name="_Toc71198879"/>
            <w:bookmarkEnd w:id="10206"/>
          </w:p>
        </w:tc>
        <w:tc>
          <w:tcPr>
            <w:tcW w:w="2983" w:type="dxa"/>
            <w:tcPrChange w:id="10207" w:author="88692" w:date="2020-06-16T10:46:00Z">
              <w:tcPr>
                <w:tcW w:w="3439" w:type="dxa"/>
              </w:tcPr>
            </w:tcPrChange>
          </w:tcPr>
          <w:p w14:paraId="4651A8C3" w14:textId="1C3529E8" w:rsidR="00BC126F" w:rsidRPr="00BC126F" w:rsidDel="009661CB" w:rsidRDefault="00BC126F" w:rsidP="000F3089">
            <w:pPr>
              <w:rPr>
                <w:del w:id="10208" w:author="Fegie" w:date="2021-04-28T12:03:00Z"/>
                <w:rFonts w:ascii="標楷體" w:eastAsia="標楷體" w:hAnsi="標楷體"/>
              </w:rPr>
            </w:pPr>
            <w:del w:id="1020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210" w:name="_Toc71198880"/>
              <w:bookmarkEnd w:id="10210"/>
            </w:del>
          </w:p>
          <w:p w14:paraId="45C408B2" w14:textId="193A1C95" w:rsidR="00BC126F" w:rsidRPr="00BC126F" w:rsidDel="009661CB" w:rsidRDefault="00A16035" w:rsidP="000F3089">
            <w:pPr>
              <w:rPr>
                <w:del w:id="10211" w:author="Fegie" w:date="2021-04-28T12:03:00Z"/>
                <w:rFonts w:ascii="標楷體" w:eastAsia="標楷體" w:hAnsi="標楷體"/>
              </w:rPr>
            </w:pPr>
            <w:ins w:id="10212" w:author="88692" w:date="2020-06-16T10:48:00Z">
              <w:del w:id="10213" w:author="Fegie" w:date="2021-04-28T12:03:00Z">
                <w:r w:rsidDel="009661CB">
                  <w:rPr>
                    <w:rFonts w:ascii="標楷體" w:eastAsia="標楷體" w:hAnsi="標楷體"/>
                  </w:rPr>
                  <w:delText>Y</w:delText>
                </w:r>
              </w:del>
            </w:ins>
            <w:del w:id="10214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0:</w:delText>
              </w:r>
              <w:r w:rsidR="00BC126F"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0215" w:name="_Toc71198881"/>
              <w:bookmarkEnd w:id="10215"/>
            </w:del>
          </w:p>
          <w:p w14:paraId="0C8E75ED" w14:textId="09BF0714" w:rsidR="00BC126F" w:rsidRPr="00BC126F" w:rsidDel="009661CB" w:rsidRDefault="00A16035" w:rsidP="000F3089">
            <w:pPr>
              <w:rPr>
                <w:del w:id="10216" w:author="Fegie" w:date="2021-04-28T12:03:00Z"/>
                <w:rFonts w:ascii="標楷體" w:eastAsia="標楷體" w:hAnsi="標楷體"/>
              </w:rPr>
            </w:pPr>
            <w:ins w:id="10217" w:author="88692" w:date="2020-06-16T10:48:00Z">
              <w:del w:id="10218" w:author="Fegie" w:date="2021-04-28T12:03:00Z">
                <w:r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0219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0220" w:author="88692" w:date="2020-06-17T10:42:00Z">
              <w:del w:id="10221" w:author="Fegie" w:date="2021-04-28T12:03:00Z">
                <w:r w:rsidR="0015734C" w:rsidDel="009661CB">
                  <w:rPr>
                    <w:rFonts w:ascii="標楷體" w:eastAsia="標楷體" w:hAnsi="標楷體" w:hint="eastAsia"/>
                  </w:rPr>
                  <w:delText xml:space="preserve"> 停</w:delText>
                </w:r>
              </w:del>
            </w:ins>
            <w:del w:id="10222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 xml:space="preserve"> 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0223" w:name="_Toc71198882"/>
              <w:bookmarkEnd w:id="10223"/>
            </w:del>
          </w:p>
        </w:tc>
        <w:bookmarkStart w:id="10224" w:name="_Toc71198883"/>
        <w:bookmarkEnd w:id="10224"/>
      </w:tr>
      <w:tr w:rsidR="00BC126F" w:rsidRPr="00BC126F" w:rsidDel="009661CB" w14:paraId="30C78CCA" w14:textId="4A0D702C" w:rsidTr="00A16035">
        <w:trPr>
          <w:trHeight w:val="291"/>
          <w:jc w:val="center"/>
          <w:del w:id="10225" w:author="Fegie" w:date="2021-04-28T12:03:00Z"/>
          <w:trPrChange w:id="10226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227" w:author="88692" w:date="2020-06-16T10:46:00Z">
              <w:tcPr>
                <w:tcW w:w="559" w:type="dxa"/>
              </w:tcPr>
            </w:tcPrChange>
          </w:tcPr>
          <w:p w14:paraId="75B88055" w14:textId="66B70CFC" w:rsidR="00BC126F" w:rsidRPr="00BC126F" w:rsidDel="009661CB" w:rsidRDefault="00BC126F" w:rsidP="000F3089">
            <w:pPr>
              <w:rPr>
                <w:del w:id="10228" w:author="Fegie" w:date="2021-04-28T12:03:00Z"/>
                <w:rFonts w:ascii="標楷體" w:eastAsia="標楷體" w:hAnsi="標楷體"/>
              </w:rPr>
            </w:pPr>
            <w:del w:id="10229" w:author="Fegie" w:date="2021-04-28T12:03:00Z">
              <w:r w:rsidDel="009661CB">
                <w:rPr>
                  <w:rFonts w:ascii="標楷體" w:eastAsia="標楷體" w:hAnsi="標楷體"/>
                </w:rPr>
                <w:delText>11</w:delText>
              </w:r>
              <w:bookmarkStart w:id="10230" w:name="_Toc71198884"/>
              <w:bookmarkEnd w:id="10230"/>
            </w:del>
          </w:p>
        </w:tc>
        <w:tc>
          <w:tcPr>
            <w:tcW w:w="1842" w:type="dxa"/>
            <w:tcPrChange w:id="10231" w:author="88692" w:date="2020-06-16T10:46:00Z">
              <w:tcPr>
                <w:tcW w:w="2150" w:type="dxa"/>
              </w:tcPr>
            </w:tcPrChange>
          </w:tcPr>
          <w:p w14:paraId="42203032" w14:textId="5EB77353" w:rsidR="00BC126F" w:rsidRPr="00BC126F" w:rsidDel="009661CB" w:rsidRDefault="00BC126F" w:rsidP="000F3089">
            <w:pPr>
              <w:rPr>
                <w:del w:id="10232" w:author="Fegie" w:date="2021-04-28T12:03:00Z"/>
                <w:rFonts w:ascii="標楷體" w:eastAsia="標楷體" w:hAnsi="標楷體"/>
              </w:rPr>
            </w:pPr>
            <w:del w:id="10233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停用原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10234" w:name="_Toc71198885"/>
              <w:bookmarkEnd w:id="10234"/>
            </w:del>
          </w:p>
        </w:tc>
        <w:tc>
          <w:tcPr>
            <w:tcW w:w="2376" w:type="dxa"/>
            <w:tcPrChange w:id="10235" w:author="88692" w:date="2020-06-16T10:46:00Z">
              <w:tcPr>
                <w:tcW w:w="1296" w:type="dxa"/>
              </w:tcPr>
            </w:tcPrChange>
          </w:tcPr>
          <w:p w14:paraId="67E5B69E" w14:textId="525BED16" w:rsidR="00BC126F" w:rsidRPr="00BC126F" w:rsidDel="009661CB" w:rsidRDefault="00BC126F" w:rsidP="000F3089">
            <w:pPr>
              <w:rPr>
                <w:del w:id="10236" w:author="Fegie" w:date="2021-04-28T12:03:00Z"/>
                <w:rFonts w:ascii="標楷體" w:eastAsia="標楷體" w:hAnsi="標楷體"/>
              </w:rPr>
            </w:pPr>
            <w:del w:id="10237" w:author="Fegie" w:date="2021-04-28T12:03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0238" w:name="_Toc71198886"/>
              <w:bookmarkEnd w:id="10238"/>
            </w:del>
          </w:p>
        </w:tc>
        <w:tc>
          <w:tcPr>
            <w:tcW w:w="960" w:type="dxa"/>
            <w:tcPrChange w:id="10239" w:author="88692" w:date="2020-06-16T10:46:00Z">
              <w:tcPr>
                <w:tcW w:w="1072" w:type="dxa"/>
              </w:tcPr>
            </w:tcPrChange>
          </w:tcPr>
          <w:p w14:paraId="729BBE09" w14:textId="2BA34D25" w:rsidR="00BC126F" w:rsidRPr="00BC126F" w:rsidDel="009661CB" w:rsidRDefault="00BC126F" w:rsidP="000F3089">
            <w:pPr>
              <w:rPr>
                <w:del w:id="10240" w:author="Fegie" w:date="2021-04-28T12:03:00Z"/>
                <w:rFonts w:ascii="標楷體" w:eastAsia="標楷體" w:hAnsi="標楷體"/>
              </w:rPr>
            </w:pPr>
            <w:bookmarkStart w:id="10241" w:name="_Toc71198887"/>
            <w:bookmarkEnd w:id="10241"/>
          </w:p>
        </w:tc>
        <w:tc>
          <w:tcPr>
            <w:tcW w:w="1021" w:type="dxa"/>
            <w:tcPrChange w:id="10242" w:author="88692" w:date="2020-06-16T10:46:00Z">
              <w:tcPr>
                <w:tcW w:w="1147" w:type="dxa"/>
              </w:tcPr>
            </w:tcPrChange>
          </w:tcPr>
          <w:p w14:paraId="5BD65C06" w14:textId="32D34A5A" w:rsidR="00BC126F" w:rsidRPr="00BC126F" w:rsidDel="009661CB" w:rsidRDefault="00BC126F" w:rsidP="000F3089">
            <w:pPr>
              <w:rPr>
                <w:del w:id="10243" w:author="Fegie" w:date="2021-04-28T12:03:00Z"/>
                <w:rFonts w:ascii="標楷體" w:eastAsia="標楷體" w:hAnsi="標楷體"/>
              </w:rPr>
            </w:pPr>
            <w:bookmarkStart w:id="10244" w:name="_Toc71198888"/>
            <w:bookmarkEnd w:id="10244"/>
          </w:p>
        </w:tc>
        <w:tc>
          <w:tcPr>
            <w:tcW w:w="629" w:type="dxa"/>
            <w:tcPrChange w:id="10245" w:author="88692" w:date="2020-06-16T10:46:00Z">
              <w:tcPr>
                <w:tcW w:w="667" w:type="dxa"/>
              </w:tcPr>
            </w:tcPrChange>
          </w:tcPr>
          <w:p w14:paraId="49953CA7" w14:textId="6ED8243A" w:rsidR="00BC126F" w:rsidRPr="00BC126F" w:rsidDel="009661CB" w:rsidRDefault="00BC126F" w:rsidP="000F3089">
            <w:pPr>
              <w:rPr>
                <w:del w:id="10246" w:author="Fegie" w:date="2021-04-28T12:03:00Z"/>
                <w:rFonts w:ascii="標楷體" w:eastAsia="標楷體" w:hAnsi="標楷體"/>
              </w:rPr>
            </w:pPr>
            <w:bookmarkStart w:id="10247" w:name="_Toc71198889"/>
            <w:bookmarkEnd w:id="10247"/>
          </w:p>
        </w:tc>
        <w:tc>
          <w:tcPr>
            <w:tcW w:w="671" w:type="dxa"/>
            <w:tcPrChange w:id="10248" w:author="88692" w:date="2020-06-16T10:46:00Z">
              <w:tcPr>
                <w:tcW w:w="692" w:type="dxa"/>
              </w:tcPr>
            </w:tcPrChange>
          </w:tcPr>
          <w:p w14:paraId="7D44B0C6" w14:textId="74F2B47C" w:rsidR="00BC126F" w:rsidRPr="00BC126F" w:rsidDel="009661CB" w:rsidRDefault="00BC126F" w:rsidP="000F3089">
            <w:pPr>
              <w:rPr>
                <w:del w:id="10249" w:author="Fegie" w:date="2021-04-28T12:03:00Z"/>
                <w:rFonts w:ascii="標楷體" w:eastAsia="標楷體" w:hAnsi="標楷體"/>
              </w:rPr>
            </w:pPr>
            <w:bookmarkStart w:id="10250" w:name="_Toc71198890"/>
            <w:bookmarkEnd w:id="10250"/>
          </w:p>
        </w:tc>
        <w:tc>
          <w:tcPr>
            <w:tcW w:w="2983" w:type="dxa"/>
            <w:tcPrChange w:id="10251" w:author="88692" w:date="2020-06-16T10:46:00Z">
              <w:tcPr>
                <w:tcW w:w="3439" w:type="dxa"/>
              </w:tcPr>
            </w:tcPrChange>
          </w:tcPr>
          <w:p w14:paraId="4F3EA187" w14:textId="50363148" w:rsidR="00BC126F" w:rsidRPr="00BC126F" w:rsidDel="009661CB" w:rsidRDefault="00BC126F" w:rsidP="00B10D5C">
            <w:pPr>
              <w:rPr>
                <w:del w:id="10252" w:author="Fegie" w:date="2021-04-28T12:03:00Z"/>
                <w:rFonts w:ascii="標楷體" w:eastAsia="標楷體" w:hAnsi="標楷體"/>
              </w:rPr>
            </w:pPr>
            <w:del w:id="1025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1</w:delText>
              </w:r>
            </w:del>
            <w:ins w:id="10254" w:author="88692" w:date="2020-06-16T10:49:00Z">
              <w:del w:id="10255" w:author="Fegie" w:date="2021-04-28T12:03:00Z">
                <w:r w:rsidR="00A16035"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025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:</w:delText>
              </w:r>
            </w:del>
            <w:ins w:id="10257" w:author="88692" w:date="2020-06-17T10:42:00Z">
              <w:del w:id="10258" w:author="Fegie" w:date="2021-04-28T12:03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0259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他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記號不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0260" w:name="_Toc71198891"/>
              <w:bookmarkEnd w:id="10260"/>
            </w:del>
          </w:p>
        </w:tc>
        <w:bookmarkStart w:id="10261" w:name="_Toc71198892"/>
        <w:bookmarkEnd w:id="10261"/>
      </w:tr>
      <w:tr w:rsidR="00BC126F" w:rsidRPr="00BC126F" w:rsidDel="009661CB" w14:paraId="3B7D72C3" w14:textId="7E73A274" w:rsidTr="00A16035">
        <w:trPr>
          <w:trHeight w:val="291"/>
          <w:jc w:val="center"/>
          <w:del w:id="10262" w:author="Fegie" w:date="2021-04-28T12:03:00Z"/>
          <w:trPrChange w:id="10263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264" w:author="88692" w:date="2020-06-16T10:46:00Z">
              <w:tcPr>
                <w:tcW w:w="559" w:type="dxa"/>
              </w:tcPr>
            </w:tcPrChange>
          </w:tcPr>
          <w:p w14:paraId="7270E591" w14:textId="009519BC" w:rsidR="00BC126F" w:rsidRPr="00BC126F" w:rsidDel="009661CB" w:rsidRDefault="00BC126F" w:rsidP="000F3089">
            <w:pPr>
              <w:rPr>
                <w:del w:id="10265" w:author="Fegie" w:date="2021-04-28T12:03:00Z"/>
                <w:rFonts w:ascii="標楷體" w:eastAsia="標楷體" w:hAnsi="標楷體"/>
              </w:rPr>
            </w:pPr>
            <w:bookmarkStart w:id="10266" w:name="_Toc71198893"/>
            <w:bookmarkEnd w:id="10266"/>
          </w:p>
        </w:tc>
        <w:tc>
          <w:tcPr>
            <w:tcW w:w="1842" w:type="dxa"/>
            <w:tcPrChange w:id="10267" w:author="88692" w:date="2020-06-16T10:46:00Z">
              <w:tcPr>
                <w:tcW w:w="2150" w:type="dxa"/>
              </w:tcPr>
            </w:tcPrChange>
          </w:tcPr>
          <w:p w14:paraId="7023D0C0" w14:textId="7308FB4A" w:rsidR="00BC126F" w:rsidRPr="00BC126F" w:rsidDel="009661CB" w:rsidRDefault="00BC126F" w:rsidP="000F3089">
            <w:pPr>
              <w:rPr>
                <w:del w:id="10268" w:author="Fegie" w:date="2021-04-28T12:03:00Z"/>
                <w:rFonts w:ascii="標楷體" w:eastAsia="標楷體" w:hAnsi="標楷體"/>
              </w:rPr>
            </w:pPr>
            <w:bookmarkStart w:id="10269" w:name="_Toc71198894"/>
            <w:bookmarkEnd w:id="10269"/>
          </w:p>
        </w:tc>
        <w:tc>
          <w:tcPr>
            <w:tcW w:w="2376" w:type="dxa"/>
            <w:tcPrChange w:id="10270" w:author="88692" w:date="2020-06-16T10:46:00Z">
              <w:tcPr>
                <w:tcW w:w="1296" w:type="dxa"/>
              </w:tcPr>
            </w:tcPrChange>
          </w:tcPr>
          <w:p w14:paraId="290C574E" w14:textId="3A9D365A" w:rsidR="00BC126F" w:rsidRPr="00BC126F" w:rsidDel="009661CB" w:rsidRDefault="00BC126F" w:rsidP="000F3089">
            <w:pPr>
              <w:rPr>
                <w:del w:id="10271" w:author="Fegie" w:date="2021-04-28T12:03:00Z"/>
                <w:rFonts w:ascii="標楷體" w:eastAsia="標楷體" w:hAnsi="標楷體"/>
              </w:rPr>
            </w:pPr>
            <w:bookmarkStart w:id="10272" w:name="_Toc71198895"/>
            <w:bookmarkEnd w:id="10272"/>
          </w:p>
        </w:tc>
        <w:tc>
          <w:tcPr>
            <w:tcW w:w="960" w:type="dxa"/>
            <w:tcPrChange w:id="10273" w:author="88692" w:date="2020-06-16T10:46:00Z">
              <w:tcPr>
                <w:tcW w:w="1072" w:type="dxa"/>
              </w:tcPr>
            </w:tcPrChange>
          </w:tcPr>
          <w:p w14:paraId="597E010F" w14:textId="3C3AF270" w:rsidR="00BC126F" w:rsidRPr="00BC126F" w:rsidDel="009661CB" w:rsidRDefault="00BC126F" w:rsidP="000F3089">
            <w:pPr>
              <w:rPr>
                <w:del w:id="10274" w:author="Fegie" w:date="2021-04-28T12:03:00Z"/>
                <w:rFonts w:ascii="標楷體" w:eastAsia="標楷體" w:hAnsi="標楷體"/>
              </w:rPr>
            </w:pPr>
            <w:bookmarkStart w:id="10275" w:name="_Toc71198896"/>
            <w:bookmarkEnd w:id="10275"/>
          </w:p>
        </w:tc>
        <w:tc>
          <w:tcPr>
            <w:tcW w:w="1021" w:type="dxa"/>
            <w:tcPrChange w:id="10276" w:author="88692" w:date="2020-06-16T10:46:00Z">
              <w:tcPr>
                <w:tcW w:w="1147" w:type="dxa"/>
              </w:tcPr>
            </w:tcPrChange>
          </w:tcPr>
          <w:p w14:paraId="51FB7F5B" w14:textId="3C738110" w:rsidR="00BC126F" w:rsidRPr="00BC126F" w:rsidDel="009661CB" w:rsidRDefault="00BC126F" w:rsidP="000F3089">
            <w:pPr>
              <w:rPr>
                <w:del w:id="10277" w:author="Fegie" w:date="2021-04-28T12:03:00Z"/>
                <w:rFonts w:ascii="標楷體" w:eastAsia="標楷體" w:hAnsi="標楷體"/>
              </w:rPr>
            </w:pPr>
            <w:bookmarkStart w:id="10278" w:name="_Toc71198897"/>
            <w:bookmarkEnd w:id="10278"/>
          </w:p>
        </w:tc>
        <w:tc>
          <w:tcPr>
            <w:tcW w:w="629" w:type="dxa"/>
            <w:tcPrChange w:id="10279" w:author="88692" w:date="2020-06-16T10:46:00Z">
              <w:tcPr>
                <w:tcW w:w="667" w:type="dxa"/>
              </w:tcPr>
            </w:tcPrChange>
          </w:tcPr>
          <w:p w14:paraId="385196E8" w14:textId="362B1C81" w:rsidR="00BC126F" w:rsidRPr="00BC126F" w:rsidDel="009661CB" w:rsidRDefault="00BC126F" w:rsidP="000F3089">
            <w:pPr>
              <w:rPr>
                <w:del w:id="10280" w:author="Fegie" w:date="2021-04-28T12:03:00Z"/>
                <w:rFonts w:ascii="標楷體" w:eastAsia="標楷體" w:hAnsi="標楷體"/>
              </w:rPr>
            </w:pPr>
            <w:bookmarkStart w:id="10281" w:name="_Toc71198898"/>
            <w:bookmarkEnd w:id="10281"/>
          </w:p>
        </w:tc>
        <w:tc>
          <w:tcPr>
            <w:tcW w:w="671" w:type="dxa"/>
            <w:tcPrChange w:id="10282" w:author="88692" w:date="2020-06-16T10:46:00Z">
              <w:tcPr>
                <w:tcW w:w="692" w:type="dxa"/>
              </w:tcPr>
            </w:tcPrChange>
          </w:tcPr>
          <w:p w14:paraId="2D171BBF" w14:textId="2EF1449A" w:rsidR="00BC126F" w:rsidRPr="00BC126F" w:rsidDel="009661CB" w:rsidRDefault="00BC126F" w:rsidP="000F3089">
            <w:pPr>
              <w:rPr>
                <w:del w:id="10283" w:author="Fegie" w:date="2021-04-28T12:03:00Z"/>
                <w:rFonts w:ascii="標楷體" w:eastAsia="標楷體" w:hAnsi="標楷體"/>
              </w:rPr>
            </w:pPr>
            <w:bookmarkStart w:id="10284" w:name="_Toc71198899"/>
            <w:bookmarkEnd w:id="10284"/>
          </w:p>
        </w:tc>
        <w:tc>
          <w:tcPr>
            <w:tcW w:w="2983" w:type="dxa"/>
            <w:tcPrChange w:id="10285" w:author="88692" w:date="2020-06-16T10:46:00Z">
              <w:tcPr>
                <w:tcW w:w="3439" w:type="dxa"/>
              </w:tcPr>
            </w:tcPrChange>
          </w:tcPr>
          <w:p w14:paraId="6A904394" w14:textId="78E18336" w:rsidR="00BC126F" w:rsidRPr="00BC126F" w:rsidDel="009661CB" w:rsidRDefault="00BC126F" w:rsidP="000F3089">
            <w:pPr>
              <w:rPr>
                <w:del w:id="10286" w:author="Fegie" w:date="2021-04-28T12:03:00Z"/>
                <w:rFonts w:ascii="標楷體" w:eastAsia="標楷體" w:hAnsi="標楷體"/>
              </w:rPr>
            </w:pPr>
            <w:bookmarkStart w:id="10287" w:name="_Toc71198900"/>
            <w:bookmarkEnd w:id="10287"/>
          </w:p>
        </w:tc>
        <w:bookmarkStart w:id="10288" w:name="_Toc71198901"/>
        <w:bookmarkEnd w:id="10288"/>
      </w:tr>
    </w:tbl>
    <w:p w14:paraId="56A86F31" w14:textId="352C3573" w:rsidR="00742734" w:rsidRPr="009B2BD3" w:rsidDel="009661CB" w:rsidRDefault="00742734" w:rsidP="00742734">
      <w:pPr>
        <w:rPr>
          <w:del w:id="10289" w:author="Fegie" w:date="2021-04-28T12:03:00Z"/>
          <w:rFonts w:ascii="標楷體" w:eastAsia="標楷體" w:hAnsi="標楷體"/>
        </w:rPr>
      </w:pPr>
      <w:bookmarkStart w:id="10290" w:name="_Toc71198902"/>
      <w:bookmarkEnd w:id="10290"/>
    </w:p>
    <w:p w14:paraId="16BE882A" w14:textId="5A79B7E5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291" w:author="Fegie" w:date="2021-04-28T12:03:00Z"/>
          <w:rFonts w:hAnsi="標楷體"/>
        </w:rPr>
      </w:pPr>
      <w:del w:id="10292" w:author="Fegie" w:date="2021-04-28T12:03:00Z">
        <w:r w:rsidRPr="009B2BD3" w:rsidDel="009661CB">
          <w:rPr>
            <w:rFonts w:hAnsi="標楷體"/>
          </w:rPr>
          <w:br w:type="page"/>
        </w:r>
        <w:r w:rsidR="00464EA0" w:rsidRPr="009B2BD3" w:rsidDel="009661CB">
          <w:rPr>
            <w:rFonts w:hAnsi="標楷體" w:hint="eastAsia"/>
          </w:rPr>
          <w:delText>L1905</w:delText>
        </w:r>
        <w:r w:rsidRPr="009B2BD3" w:rsidDel="009661CB">
          <w:rPr>
            <w:rFonts w:hAnsi="標楷體"/>
          </w:rPr>
          <w:delText xml:space="preserve"> </w:delText>
        </w:r>
        <w:r w:rsidR="00492853" w:rsidRPr="003163F8" w:rsidDel="009661CB">
          <w:rPr>
            <w:rFonts w:hAnsi="標楷體" w:hint="eastAsia"/>
          </w:rPr>
          <w:delText>顧客</w:delText>
        </w:r>
        <w:r w:rsidR="00492853" w:rsidRPr="009B2BD3" w:rsidDel="009661CB">
          <w:rPr>
            <w:rFonts w:hAnsi="標楷體" w:hint="eastAsia"/>
          </w:rPr>
          <w:delText>聯絡電話查詢</w:delText>
        </w:r>
      </w:del>
    </w:p>
    <w:p w14:paraId="267A732C" w14:textId="6E906F46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293" w:author="Fegie" w:date="2021-04-28T12:03:00Z"/>
          <w:rFonts w:hAnsi="標楷體"/>
        </w:rPr>
        <w:pPrChange w:id="10294" w:author="Fegie" w:date="2021-04-28T12:03:00Z">
          <w:pPr>
            <w:pStyle w:val="a"/>
          </w:pPr>
        </w:pPrChange>
      </w:pPr>
      <w:del w:id="10295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0296" w:name="_Toc71198903"/>
        <w:bookmarkEnd w:id="10296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069A0" w:rsidRPr="009B2BD3" w:rsidDel="009661CB" w14:paraId="6B63796F" w14:textId="7FAE91E7" w:rsidTr="002774EA">
        <w:trPr>
          <w:trHeight w:val="277"/>
          <w:del w:id="1029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13680" w14:textId="00E0C99C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98" w:author="Fegie" w:date="2021-04-28T12:03:00Z"/>
                <w:rFonts w:hAnsi="標楷體"/>
              </w:rPr>
              <w:pPrChange w:id="10299" w:author="Fegie" w:date="2021-04-28T12:03:00Z">
                <w:pPr/>
              </w:pPrChange>
            </w:pPr>
            <w:del w:id="10300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0301" w:name="_Toc71198904"/>
              <w:bookmarkEnd w:id="1030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B4AC55" w14:textId="6DD4DACE" w:rsidR="001069A0" w:rsidRPr="009B2BD3" w:rsidDel="009661CB" w:rsidRDefault="0049285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02" w:author="Fegie" w:date="2021-04-28T12:03:00Z"/>
                <w:rFonts w:hAnsi="標楷體"/>
              </w:rPr>
              <w:pPrChange w:id="10303" w:author="Fegie" w:date="2021-04-28T12:03:00Z">
                <w:pPr/>
              </w:pPrChange>
            </w:pPr>
            <w:del w:id="10304" w:author="Fegie" w:date="2021-04-28T12:03:00Z">
              <w:r w:rsidRPr="009B2BD3" w:rsidDel="009661CB">
                <w:rPr>
                  <w:rFonts w:hAnsi="標楷體" w:hint="eastAsia"/>
                </w:rPr>
                <w:delText>顧客聯絡電話查詢</w:delText>
              </w:r>
              <w:bookmarkStart w:id="10305" w:name="_Toc71198905"/>
              <w:bookmarkEnd w:id="10305"/>
            </w:del>
          </w:p>
          <w:p w14:paraId="57441EEE" w14:textId="19DAF32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06" w:author="Fegie" w:date="2021-04-28T12:03:00Z"/>
                <w:rFonts w:hAnsi="標楷體"/>
              </w:rPr>
              <w:pPrChange w:id="10307" w:author="Fegie" w:date="2021-04-28T12:03:00Z">
                <w:pPr/>
              </w:pPrChange>
            </w:pPr>
            <w:bookmarkStart w:id="10308" w:name="_Toc71198906"/>
            <w:bookmarkEnd w:id="10308"/>
          </w:p>
        </w:tc>
        <w:bookmarkStart w:id="10309" w:name="_Toc71198907"/>
        <w:bookmarkEnd w:id="10309"/>
      </w:tr>
      <w:tr w:rsidR="001069A0" w:rsidRPr="009B2BD3" w:rsidDel="009661CB" w14:paraId="6DD8C00F" w14:textId="51A49F60" w:rsidTr="002774EA">
        <w:trPr>
          <w:trHeight w:val="277"/>
          <w:del w:id="1031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368385" w14:textId="5C11600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11" w:author="Fegie" w:date="2021-04-28T12:03:00Z"/>
                <w:rFonts w:hAnsi="標楷體"/>
              </w:rPr>
              <w:pPrChange w:id="10312" w:author="Fegie" w:date="2021-04-28T12:03:00Z">
                <w:pPr/>
              </w:pPrChange>
            </w:pPr>
            <w:del w:id="10313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0314" w:name="_Toc71198908"/>
              <w:bookmarkEnd w:id="1031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06A3E" w14:textId="219E5160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15" w:author="Fegie" w:date="2021-04-28T12:03:00Z"/>
                <w:rFonts w:hAnsi="標楷體"/>
              </w:rPr>
              <w:pPrChange w:id="10316" w:author="Fegie" w:date="2021-04-28T12:03:00Z">
                <w:pPr/>
              </w:pPrChange>
            </w:pPr>
            <w:bookmarkStart w:id="10317" w:name="_Toc71198909"/>
            <w:bookmarkEnd w:id="10317"/>
          </w:p>
        </w:tc>
        <w:bookmarkStart w:id="10318" w:name="_Toc71198910"/>
        <w:bookmarkEnd w:id="10318"/>
      </w:tr>
      <w:tr w:rsidR="001069A0" w:rsidRPr="009B2BD3" w:rsidDel="009661CB" w14:paraId="234A78D7" w14:textId="29B16656" w:rsidTr="002774EA">
        <w:trPr>
          <w:trHeight w:val="773"/>
          <w:del w:id="1031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4D0319" w14:textId="41AD4831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20" w:author="Fegie" w:date="2021-04-28T12:03:00Z"/>
                <w:rFonts w:hAnsi="標楷體"/>
              </w:rPr>
              <w:pPrChange w:id="10321" w:author="Fegie" w:date="2021-04-28T12:03:00Z">
                <w:pPr/>
              </w:pPrChange>
            </w:pPr>
            <w:del w:id="10322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0323" w:name="_Toc71198911"/>
              <w:bookmarkEnd w:id="1032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7CB577" w14:textId="2FB7652E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24" w:author="Fegie" w:date="2021-04-28T12:03:00Z"/>
                <w:rFonts w:hAnsi="標楷體"/>
              </w:rPr>
              <w:pPrChange w:id="10325" w:author="Fegie" w:date="2021-04-28T12:03:00Z">
                <w:pPr/>
              </w:pPrChange>
            </w:pPr>
            <w:bookmarkStart w:id="10326" w:name="_Toc71198912"/>
            <w:bookmarkEnd w:id="10326"/>
          </w:p>
        </w:tc>
        <w:bookmarkStart w:id="10327" w:name="_Toc71198913"/>
        <w:bookmarkEnd w:id="10327"/>
      </w:tr>
      <w:tr w:rsidR="001069A0" w:rsidRPr="009B2BD3" w:rsidDel="009661CB" w14:paraId="66E623D3" w14:textId="4EEAA16D" w:rsidTr="002774EA">
        <w:trPr>
          <w:trHeight w:val="321"/>
          <w:del w:id="1032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0A8514" w14:textId="10DE5B08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29" w:author="Fegie" w:date="2021-04-28T12:03:00Z"/>
                <w:rFonts w:hAnsi="標楷體"/>
              </w:rPr>
              <w:pPrChange w:id="10330" w:author="Fegie" w:date="2021-04-28T12:03:00Z">
                <w:pPr/>
              </w:pPrChange>
            </w:pPr>
            <w:del w:id="10331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0332" w:name="_Toc71198914"/>
              <w:bookmarkEnd w:id="1033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A03A36" w14:textId="3D57086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33" w:author="Fegie" w:date="2021-04-28T12:03:00Z"/>
                <w:rFonts w:hAnsi="標楷體"/>
              </w:rPr>
              <w:pPrChange w:id="10334" w:author="Fegie" w:date="2021-04-28T12:03:00Z">
                <w:pPr/>
              </w:pPrChange>
            </w:pPr>
            <w:bookmarkStart w:id="10335" w:name="_Toc71198915"/>
            <w:bookmarkEnd w:id="10335"/>
          </w:p>
        </w:tc>
        <w:bookmarkStart w:id="10336" w:name="_Toc71198916"/>
        <w:bookmarkEnd w:id="10336"/>
      </w:tr>
      <w:tr w:rsidR="001069A0" w:rsidRPr="009B2BD3" w:rsidDel="009661CB" w14:paraId="71950C7A" w14:textId="03237AF9" w:rsidTr="002774EA">
        <w:trPr>
          <w:trHeight w:val="1311"/>
          <w:del w:id="1033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F9394F" w14:textId="16122A0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38" w:author="Fegie" w:date="2021-04-28T12:03:00Z"/>
                <w:rFonts w:hAnsi="標楷體"/>
              </w:rPr>
              <w:pPrChange w:id="10339" w:author="Fegie" w:date="2021-04-28T12:03:00Z">
                <w:pPr/>
              </w:pPrChange>
            </w:pPr>
            <w:del w:id="10340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0341" w:name="_Toc71198917"/>
              <w:bookmarkEnd w:id="1034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185580" w14:textId="51E2C16E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42" w:author="Fegie" w:date="2021-04-28T12:03:00Z"/>
                <w:rFonts w:hAnsi="標楷體"/>
              </w:rPr>
              <w:pPrChange w:id="10343" w:author="Fegie" w:date="2021-04-28T12:03:00Z">
                <w:pPr/>
              </w:pPrChange>
            </w:pPr>
            <w:bookmarkStart w:id="10344" w:name="_Toc71198918"/>
            <w:bookmarkEnd w:id="10344"/>
          </w:p>
        </w:tc>
        <w:bookmarkStart w:id="10345" w:name="_Toc71198919"/>
        <w:bookmarkEnd w:id="10345"/>
      </w:tr>
      <w:tr w:rsidR="001069A0" w:rsidRPr="009B2BD3" w:rsidDel="009661CB" w14:paraId="55E89157" w14:textId="6CE90961" w:rsidTr="002774EA">
        <w:trPr>
          <w:trHeight w:val="278"/>
          <w:del w:id="1034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0CA39F" w14:textId="3A03DEB4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47" w:author="Fegie" w:date="2021-04-28T12:03:00Z"/>
                <w:rFonts w:hAnsi="標楷體"/>
              </w:rPr>
              <w:pPrChange w:id="10348" w:author="Fegie" w:date="2021-04-28T12:03:00Z">
                <w:pPr/>
              </w:pPrChange>
            </w:pPr>
            <w:del w:id="10349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0350" w:name="_Toc71198920"/>
              <w:bookmarkEnd w:id="1035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EDFBFA" w14:textId="41838097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51" w:author="Fegie" w:date="2021-04-28T12:03:00Z"/>
                <w:rFonts w:hAnsi="標楷體"/>
              </w:rPr>
              <w:pPrChange w:id="10352" w:author="Fegie" w:date="2021-04-28T12:03:00Z">
                <w:pPr/>
              </w:pPrChange>
            </w:pPr>
            <w:bookmarkStart w:id="10353" w:name="_Toc71198921"/>
            <w:bookmarkEnd w:id="10353"/>
          </w:p>
        </w:tc>
        <w:bookmarkStart w:id="10354" w:name="_Toc71198922"/>
        <w:bookmarkEnd w:id="10354"/>
      </w:tr>
      <w:tr w:rsidR="001069A0" w:rsidRPr="009B2BD3" w:rsidDel="009661CB" w14:paraId="5618B1C1" w14:textId="16585020" w:rsidTr="002774EA">
        <w:trPr>
          <w:trHeight w:val="358"/>
          <w:del w:id="1035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1CA98B" w14:textId="4C8DDF5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56" w:author="Fegie" w:date="2021-04-28T12:03:00Z"/>
                <w:rFonts w:hAnsi="標楷體"/>
              </w:rPr>
              <w:pPrChange w:id="10357" w:author="Fegie" w:date="2021-04-28T12:03:00Z">
                <w:pPr/>
              </w:pPrChange>
            </w:pPr>
            <w:del w:id="10358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0359" w:name="_Toc71198923"/>
              <w:bookmarkEnd w:id="1035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A12BC4" w14:textId="79BE588F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60" w:author="Fegie" w:date="2021-04-28T12:03:00Z"/>
                <w:rFonts w:hAnsi="標楷體"/>
              </w:rPr>
              <w:pPrChange w:id="10361" w:author="Fegie" w:date="2021-04-28T12:03:00Z">
                <w:pPr/>
              </w:pPrChange>
            </w:pPr>
            <w:bookmarkStart w:id="10362" w:name="_Toc71198924"/>
            <w:bookmarkEnd w:id="10362"/>
          </w:p>
        </w:tc>
        <w:bookmarkStart w:id="10363" w:name="_Toc71198925"/>
        <w:bookmarkEnd w:id="10363"/>
      </w:tr>
      <w:tr w:rsidR="001069A0" w:rsidRPr="009B2BD3" w:rsidDel="009661CB" w14:paraId="6D2EF433" w14:textId="2EEC0BDC" w:rsidTr="002774EA">
        <w:trPr>
          <w:trHeight w:val="278"/>
          <w:del w:id="1036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811C2" w14:textId="007D00A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65" w:author="Fegie" w:date="2021-04-28T12:03:00Z"/>
                <w:rFonts w:hAnsi="標楷體"/>
              </w:rPr>
              <w:pPrChange w:id="10366" w:author="Fegie" w:date="2021-04-28T12:03:00Z">
                <w:pPr/>
              </w:pPrChange>
            </w:pPr>
            <w:del w:id="10367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0368" w:name="_Toc71198926"/>
              <w:bookmarkEnd w:id="1036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7DEE63" w14:textId="568E5F54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69" w:author="Fegie" w:date="2021-04-28T12:03:00Z"/>
                <w:rFonts w:hAnsi="標楷體"/>
              </w:rPr>
              <w:pPrChange w:id="10370" w:author="Fegie" w:date="2021-04-28T12:03:00Z">
                <w:pPr/>
              </w:pPrChange>
            </w:pPr>
            <w:bookmarkStart w:id="10371" w:name="_Toc71198927"/>
            <w:bookmarkEnd w:id="10371"/>
          </w:p>
        </w:tc>
        <w:bookmarkStart w:id="10372" w:name="_Toc71198928"/>
        <w:bookmarkEnd w:id="10372"/>
      </w:tr>
    </w:tbl>
    <w:p w14:paraId="3D5B371F" w14:textId="308FBCE8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73" w:author="Fegie" w:date="2021-04-28T12:03:00Z"/>
          <w:rFonts w:hAnsi="標楷體"/>
        </w:rPr>
        <w:pPrChange w:id="10374" w:author="Fegie" w:date="2021-04-28T12:03:00Z">
          <w:pPr/>
        </w:pPrChange>
      </w:pPr>
      <w:bookmarkStart w:id="10375" w:name="_Toc71198929"/>
      <w:bookmarkEnd w:id="10375"/>
    </w:p>
    <w:p w14:paraId="6F5E7DFF" w14:textId="154EDCC9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76" w:author="Fegie" w:date="2021-04-28T12:03:00Z"/>
          <w:rFonts w:hAnsi="標楷體"/>
        </w:rPr>
        <w:pPrChange w:id="10377" w:author="Fegie" w:date="2021-04-28T12:03:00Z">
          <w:pPr/>
        </w:pPrChange>
      </w:pPr>
      <w:bookmarkStart w:id="10378" w:name="_Toc71198930"/>
      <w:bookmarkEnd w:id="10378"/>
    </w:p>
    <w:p w14:paraId="17148265" w14:textId="0D78CFF5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79" w:author="Fegie" w:date="2021-04-28T12:03:00Z"/>
          <w:rFonts w:hAnsi="標楷體"/>
        </w:rPr>
        <w:pPrChange w:id="10380" w:author="Fegie" w:date="2021-04-28T12:03:00Z">
          <w:pPr/>
        </w:pPrChange>
      </w:pPr>
      <w:bookmarkStart w:id="10381" w:name="_Toc71198931"/>
      <w:bookmarkEnd w:id="10381"/>
    </w:p>
    <w:p w14:paraId="08DB1FC2" w14:textId="6ECEA1AC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82" w:author="Fegie" w:date="2021-04-28T12:03:00Z"/>
          <w:rFonts w:hAnsi="標楷體"/>
        </w:rPr>
        <w:pPrChange w:id="10383" w:author="Fegie" w:date="2021-04-28T12:03:00Z">
          <w:pPr/>
        </w:pPrChange>
      </w:pPr>
      <w:bookmarkStart w:id="10384" w:name="_Toc71198932"/>
      <w:bookmarkEnd w:id="10384"/>
    </w:p>
    <w:p w14:paraId="595DF864" w14:textId="081D421E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85" w:author="Fegie" w:date="2021-04-28T12:03:00Z"/>
          <w:rFonts w:hAnsi="標楷體"/>
        </w:rPr>
        <w:pPrChange w:id="10386" w:author="Fegie" w:date="2021-04-28T12:03:00Z">
          <w:pPr/>
        </w:pPrChange>
      </w:pPr>
      <w:bookmarkStart w:id="10387" w:name="_Toc71198933"/>
      <w:bookmarkEnd w:id="10387"/>
    </w:p>
    <w:p w14:paraId="050F06E6" w14:textId="657E2B79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88" w:author="Fegie" w:date="2021-04-28T12:03:00Z"/>
          <w:rFonts w:hAnsi="標楷體"/>
        </w:rPr>
        <w:pPrChange w:id="10389" w:author="Fegie" w:date="2021-04-28T12:03:00Z">
          <w:pPr/>
        </w:pPrChange>
      </w:pPr>
      <w:bookmarkStart w:id="10390" w:name="_Toc71198934"/>
      <w:bookmarkEnd w:id="10390"/>
    </w:p>
    <w:p w14:paraId="2C884E9E" w14:textId="3456B21A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91" w:author="Fegie" w:date="2021-04-28T12:03:00Z"/>
          <w:rFonts w:hAnsi="標楷體"/>
        </w:rPr>
        <w:pPrChange w:id="10392" w:author="Fegie" w:date="2021-04-28T12:03:00Z">
          <w:pPr/>
        </w:pPrChange>
      </w:pPr>
      <w:bookmarkStart w:id="10393" w:name="_Toc71198935"/>
      <w:bookmarkEnd w:id="10393"/>
    </w:p>
    <w:p w14:paraId="043CCB8F" w14:textId="4FDB570B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94" w:author="Fegie" w:date="2021-04-28T12:03:00Z"/>
          <w:rFonts w:hAnsi="標楷體"/>
        </w:rPr>
        <w:pPrChange w:id="10395" w:author="Fegie" w:date="2021-04-28T12:03:00Z">
          <w:pPr/>
        </w:pPrChange>
      </w:pPr>
      <w:del w:id="10396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2B59DD5B" w14:textId="621A5BC4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97" w:author="Fegie" w:date="2021-04-28T12:03:00Z"/>
          <w:rFonts w:hAnsi="標楷體"/>
        </w:rPr>
        <w:pPrChange w:id="10398" w:author="Fegie" w:date="2021-04-28T12:03:00Z">
          <w:pPr>
            <w:pStyle w:val="a"/>
          </w:pPr>
        </w:pPrChange>
      </w:pPr>
      <w:del w:id="10399" w:author="Fegie" w:date="2021-04-28T12:03:00Z">
        <w:r w:rsidRPr="009B2BD3" w:rsidDel="009661CB">
          <w:rPr>
            <w:rFonts w:hAnsi="標楷體"/>
          </w:rPr>
          <w:delText>UI畫面</w:delText>
        </w:r>
        <w:bookmarkStart w:id="10400" w:name="_Toc71198936"/>
        <w:bookmarkEnd w:id="10400"/>
      </w:del>
    </w:p>
    <w:p w14:paraId="318DAC93" w14:textId="20DAE73A" w:rsidR="006C5A5D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01" w:author="Fegie" w:date="2021-04-28T12:03:00Z"/>
          <w:rFonts w:hAnsi="標楷體"/>
        </w:rPr>
        <w:pPrChange w:id="10402" w:author="Fegie" w:date="2021-04-28T12:03:00Z">
          <w:pPr>
            <w:pStyle w:val="42"/>
            <w:spacing w:after="72"/>
            <w:ind w:left="1133"/>
          </w:pPr>
        </w:pPrChange>
      </w:pPr>
      <w:del w:id="10403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0404" w:name="_Toc71198937"/>
        <w:bookmarkEnd w:id="10404"/>
      </w:del>
    </w:p>
    <w:p w14:paraId="232245F1" w14:textId="264C50D5" w:rsidR="00492853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405" w:author="Fegie" w:date="2021-04-28T12:03:00Z"/>
          <w:rFonts w:hAnsi="標楷體"/>
          <w:sz w:val="20"/>
        </w:rPr>
        <w:pPrChange w:id="10406" w:author="Fegie" w:date="2021-04-28T12:03:00Z">
          <w:pPr>
            <w:pStyle w:val="42"/>
            <w:spacing w:after="72"/>
            <w:ind w:leftChars="0" w:left="0"/>
          </w:pPr>
        </w:pPrChange>
      </w:pPr>
      <w:del w:id="10407" w:author="Fegie" w:date="2021-04-28T12:03:00Z">
        <w:r w:rsidDel="009661CB">
          <w:rPr>
            <w:noProof/>
          </w:rPr>
          <w:drawing>
            <wp:inline distT="0" distB="0" distL="0" distR="0" wp14:anchorId="7CF81B67" wp14:editId="55404630">
              <wp:extent cx="6362700" cy="863507"/>
              <wp:effectExtent l="0" t="0" r="0" b="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77425" cy="865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408" w:author="余家興" w:date="2020-02-07T16:21:00Z">
        <w:del w:id="10409" w:author="Fegie" w:date="2021-04-28T12:03:00Z">
          <w:r w:rsidR="00437EBD" w:rsidRPr="00437EBD" w:rsidDel="009661CB">
            <w:rPr>
              <w:noProof/>
            </w:rPr>
            <w:delText xml:space="preserve"> </w:delText>
          </w:r>
          <w:r w:rsidR="00437EBD" w:rsidRPr="00437EBD" w:rsidDel="009661CB">
            <w:rPr>
              <w:rFonts w:hAnsi="標楷體"/>
              <w:noProof/>
              <w:sz w:val="20"/>
            </w:rPr>
            <w:drawing>
              <wp:inline distT="0" distB="0" distL="0" distR="0" wp14:anchorId="1DD17E60" wp14:editId="08E9E1AD">
                <wp:extent cx="6504834" cy="100584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04834" cy="100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410" w:name="_Toc71198938"/>
      <w:bookmarkEnd w:id="10410"/>
    </w:p>
    <w:p w14:paraId="74E1ED6A" w14:textId="330876C6" w:rsidR="006C5A5D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11" w:author="Fegie" w:date="2021-04-28T12:03:00Z"/>
          <w:rFonts w:hAnsi="標楷體"/>
          <w:szCs w:val="24"/>
        </w:rPr>
        <w:pPrChange w:id="10412" w:author="Fegie" w:date="2021-04-28T12:03:00Z">
          <w:pPr>
            <w:pStyle w:val="42"/>
            <w:spacing w:after="72"/>
            <w:ind w:left="1133"/>
          </w:pPr>
        </w:pPrChange>
      </w:pPr>
      <w:del w:id="10413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0414" w:name="_Toc71198939"/>
        <w:bookmarkEnd w:id="10414"/>
      </w:del>
    </w:p>
    <w:p w14:paraId="1A5DE48F" w14:textId="35C9CFC8" w:rsidR="006C5A5D" w:rsidDel="009661CB" w:rsidRDefault="007E3AAD">
      <w:pPr>
        <w:pStyle w:val="3"/>
        <w:numPr>
          <w:ilvl w:val="5"/>
          <w:numId w:val="6"/>
        </w:numPr>
        <w:ind w:left="1701" w:hanging="1134"/>
        <w:rPr>
          <w:ins w:id="10415" w:author="余家興" w:date="2020-02-07T16:30:00Z"/>
          <w:del w:id="10416" w:author="Fegie" w:date="2021-04-28T12:03:00Z"/>
          <w:rFonts w:hAnsi="標楷體"/>
        </w:rPr>
        <w:pPrChange w:id="10417" w:author="Fegie" w:date="2021-04-28T12:03:00Z">
          <w:pPr>
            <w:pStyle w:val="42"/>
            <w:spacing w:after="72"/>
            <w:ind w:leftChars="0" w:left="0"/>
          </w:pPr>
        </w:pPrChange>
      </w:pPr>
      <w:del w:id="10418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0F835130" wp14:editId="3BCE5FC7">
              <wp:extent cx="6591300" cy="1689100"/>
              <wp:effectExtent l="0" t="0" r="0" b="635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91300" cy="1689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bookmarkStart w:id="10419" w:name="_Toc71198940"/>
      <w:bookmarkEnd w:id="10419"/>
    </w:p>
    <w:p w14:paraId="1F160EE7" w14:textId="688B5112" w:rsidR="00437EBD" w:rsidDel="009661CB" w:rsidRDefault="00437EBD">
      <w:pPr>
        <w:pStyle w:val="3"/>
        <w:numPr>
          <w:ilvl w:val="5"/>
          <w:numId w:val="6"/>
        </w:numPr>
        <w:ind w:left="1701" w:hanging="1134"/>
        <w:rPr>
          <w:del w:id="10420" w:author="Fegie" w:date="2021-04-28T12:03:00Z"/>
          <w:rFonts w:hAnsi="標楷體"/>
        </w:rPr>
        <w:pPrChange w:id="10421" w:author="Fegie" w:date="2021-04-28T12:03:00Z">
          <w:pPr>
            <w:pStyle w:val="42"/>
            <w:spacing w:after="72"/>
            <w:ind w:leftChars="0" w:left="0"/>
          </w:pPr>
        </w:pPrChange>
      </w:pPr>
      <w:ins w:id="10422" w:author="余家興" w:date="2020-02-07T16:30:00Z">
        <w:del w:id="10423" w:author="Fegie" w:date="2021-04-28T12:03:00Z">
          <w:r w:rsidRPr="00437EBD" w:rsidDel="009661CB">
            <w:rPr>
              <w:rFonts w:hAnsi="標楷體"/>
              <w:noProof/>
            </w:rPr>
            <w:drawing>
              <wp:inline distT="0" distB="0" distL="0" distR="0" wp14:anchorId="773D17C0" wp14:editId="7DC5255F">
                <wp:extent cx="6624572" cy="1851660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24572" cy="185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424" w:name="_Toc71198941"/>
      <w:bookmarkEnd w:id="10424"/>
    </w:p>
    <w:p w14:paraId="2C467C4D" w14:textId="59DABF29" w:rsidR="001069A0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425" w:author="Fegie" w:date="2021-04-28T12:03:00Z"/>
          <w:rFonts w:hAnsi="標楷體"/>
        </w:rPr>
        <w:pPrChange w:id="10426" w:author="Fegie" w:date="2021-04-28T12:03:00Z">
          <w:pPr>
            <w:pStyle w:val="a"/>
          </w:pPr>
        </w:pPrChange>
      </w:pPr>
      <w:del w:id="10427" w:author="Fegie" w:date="2021-04-28T12:03:00Z">
        <w:r w:rsidRPr="00C4178E" w:rsidDel="009661CB">
          <w:rPr>
            <w:rFonts w:hAnsi="標楷體" w:hint="eastAsia"/>
          </w:rPr>
          <w:delText>輸入</w:delText>
        </w:r>
        <w:r w:rsidR="001069A0" w:rsidRPr="009B2BD3" w:rsidDel="009661CB">
          <w:rPr>
            <w:rFonts w:hAnsi="標楷體"/>
          </w:rPr>
          <w:delText>畫面資料說明</w:delText>
        </w:r>
        <w:bookmarkStart w:id="10428" w:name="_Toc71198942"/>
        <w:bookmarkEnd w:id="10428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3"/>
        <w:gridCol w:w="1183"/>
        <w:gridCol w:w="1976"/>
        <w:gridCol w:w="1184"/>
        <w:gridCol w:w="1184"/>
        <w:gridCol w:w="1184"/>
        <w:gridCol w:w="1342"/>
        <w:gridCol w:w="1184"/>
      </w:tblGrid>
      <w:tr w:rsidR="00C4178E" w:rsidRPr="009B2BD3" w:rsidDel="009661CB" w14:paraId="6190C467" w14:textId="07E89FF5" w:rsidTr="000026EB">
        <w:trPr>
          <w:trHeight w:val="388"/>
          <w:jc w:val="center"/>
          <w:del w:id="10429" w:author="Fegie" w:date="2021-04-28T12:03:00Z"/>
        </w:trPr>
        <w:tc>
          <w:tcPr>
            <w:tcW w:w="564" w:type="dxa"/>
            <w:vMerge w:val="restart"/>
          </w:tcPr>
          <w:p w14:paraId="271B5B48" w14:textId="51D38075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30" w:author="Fegie" w:date="2021-04-28T12:03:00Z"/>
                <w:rFonts w:hAnsi="標楷體"/>
              </w:rPr>
              <w:pPrChange w:id="10431" w:author="Fegie" w:date="2021-04-28T12:03:00Z">
                <w:pPr/>
              </w:pPrChange>
            </w:pPr>
            <w:del w:id="10432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0433" w:name="_Toc71198943"/>
              <w:bookmarkEnd w:id="10433"/>
            </w:del>
          </w:p>
        </w:tc>
        <w:tc>
          <w:tcPr>
            <w:tcW w:w="2220" w:type="dxa"/>
            <w:vMerge w:val="restart"/>
          </w:tcPr>
          <w:p w14:paraId="5F89B3AB" w14:textId="5C0E3DD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34" w:author="Fegie" w:date="2021-04-28T12:03:00Z"/>
                <w:rFonts w:hAnsi="標楷體"/>
              </w:rPr>
              <w:pPrChange w:id="10435" w:author="Fegie" w:date="2021-04-28T12:03:00Z">
                <w:pPr/>
              </w:pPrChange>
            </w:pPr>
            <w:del w:id="10436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0437" w:name="_Toc71198944"/>
              <w:bookmarkEnd w:id="10437"/>
            </w:del>
          </w:p>
        </w:tc>
        <w:tc>
          <w:tcPr>
            <w:tcW w:w="4699" w:type="dxa"/>
            <w:gridSpan w:val="5"/>
          </w:tcPr>
          <w:p w14:paraId="40BE9125" w14:textId="773C13DE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38" w:author="Fegie" w:date="2021-04-28T12:03:00Z"/>
                <w:rFonts w:hAnsi="標楷體"/>
              </w:rPr>
              <w:pPrChange w:id="10439" w:author="Fegie" w:date="2021-04-28T12:03:00Z">
                <w:pPr>
                  <w:jc w:val="center"/>
                </w:pPr>
              </w:pPrChange>
            </w:pPr>
            <w:del w:id="10440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0441" w:name="_Toc71198945"/>
              <w:bookmarkEnd w:id="10441"/>
            </w:del>
          </w:p>
        </w:tc>
        <w:tc>
          <w:tcPr>
            <w:tcW w:w="3539" w:type="dxa"/>
            <w:vMerge w:val="restart"/>
          </w:tcPr>
          <w:p w14:paraId="69D3131A" w14:textId="7F62AF3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2" w:author="Fegie" w:date="2021-04-28T12:03:00Z"/>
                <w:rFonts w:hAnsi="標楷體"/>
              </w:rPr>
              <w:pPrChange w:id="10443" w:author="Fegie" w:date="2021-04-28T12:03:00Z">
                <w:pPr/>
              </w:pPrChange>
            </w:pPr>
            <w:del w:id="10444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0445" w:name="_Toc71198946"/>
              <w:bookmarkEnd w:id="10445"/>
            </w:del>
          </w:p>
        </w:tc>
        <w:bookmarkStart w:id="10446" w:name="_Toc71198947"/>
        <w:bookmarkEnd w:id="10446"/>
      </w:tr>
      <w:tr w:rsidR="00C4178E" w:rsidRPr="009B2BD3" w:rsidDel="009661CB" w14:paraId="2084F570" w14:textId="127D44D4" w:rsidTr="00C4178E">
        <w:trPr>
          <w:trHeight w:val="244"/>
          <w:jc w:val="center"/>
          <w:del w:id="10447" w:author="Fegie" w:date="2021-04-28T12:03:00Z"/>
        </w:trPr>
        <w:tc>
          <w:tcPr>
            <w:tcW w:w="564" w:type="dxa"/>
            <w:vMerge/>
          </w:tcPr>
          <w:p w14:paraId="09CB9C35" w14:textId="024D3EDE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8" w:author="Fegie" w:date="2021-04-28T12:03:00Z"/>
                <w:rFonts w:hAnsi="標楷體"/>
              </w:rPr>
              <w:pPrChange w:id="10449" w:author="Fegie" w:date="2021-04-28T12:03:00Z">
                <w:pPr/>
              </w:pPrChange>
            </w:pPr>
            <w:bookmarkStart w:id="10450" w:name="_Toc71198948"/>
            <w:bookmarkEnd w:id="10450"/>
          </w:p>
        </w:tc>
        <w:tc>
          <w:tcPr>
            <w:tcW w:w="2220" w:type="dxa"/>
            <w:vMerge/>
          </w:tcPr>
          <w:p w14:paraId="6334493C" w14:textId="68717B5A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1" w:author="Fegie" w:date="2021-04-28T12:03:00Z"/>
                <w:rFonts w:hAnsi="標楷體"/>
              </w:rPr>
              <w:pPrChange w:id="10452" w:author="Fegie" w:date="2021-04-28T12:03:00Z">
                <w:pPr/>
              </w:pPrChange>
            </w:pPr>
            <w:bookmarkStart w:id="10453" w:name="_Toc71198949"/>
            <w:bookmarkEnd w:id="10453"/>
          </w:p>
        </w:tc>
        <w:tc>
          <w:tcPr>
            <w:tcW w:w="1068" w:type="dxa"/>
          </w:tcPr>
          <w:p w14:paraId="67EA7489" w14:textId="6AC0FD0C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4" w:author="Fegie" w:date="2021-04-28T12:03:00Z"/>
                <w:rFonts w:hAnsi="標楷體"/>
              </w:rPr>
              <w:pPrChange w:id="10455" w:author="Fegie" w:date="2021-04-28T12:03:00Z">
                <w:pPr/>
              </w:pPrChange>
            </w:pPr>
            <w:del w:id="10456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0457" w:name="_Toc71198950"/>
              <w:bookmarkEnd w:id="10457"/>
            </w:del>
          </w:p>
        </w:tc>
        <w:tc>
          <w:tcPr>
            <w:tcW w:w="1092" w:type="dxa"/>
          </w:tcPr>
          <w:p w14:paraId="2885A1A2" w14:textId="2BED029B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8" w:author="Fegie" w:date="2021-04-28T12:03:00Z"/>
                <w:rFonts w:hAnsi="標楷體"/>
              </w:rPr>
              <w:pPrChange w:id="10459" w:author="Fegie" w:date="2021-04-28T12:03:00Z">
                <w:pPr/>
              </w:pPrChange>
            </w:pPr>
            <w:del w:id="10460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0461" w:name="_Toc71198951"/>
              <w:bookmarkEnd w:id="10461"/>
            </w:del>
          </w:p>
        </w:tc>
        <w:tc>
          <w:tcPr>
            <w:tcW w:w="994" w:type="dxa"/>
          </w:tcPr>
          <w:p w14:paraId="299692FA" w14:textId="44E4D9F0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2" w:author="Fegie" w:date="2021-04-28T12:03:00Z"/>
                <w:rFonts w:hAnsi="標楷體"/>
              </w:rPr>
              <w:pPrChange w:id="10463" w:author="Fegie" w:date="2021-04-28T12:03:00Z">
                <w:pPr/>
              </w:pPrChange>
            </w:pPr>
            <w:del w:id="10464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0465" w:name="_Toc71198952"/>
              <w:bookmarkEnd w:id="10465"/>
            </w:del>
          </w:p>
        </w:tc>
        <w:tc>
          <w:tcPr>
            <w:tcW w:w="850" w:type="dxa"/>
          </w:tcPr>
          <w:p w14:paraId="10915378" w14:textId="2D6B4F73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6" w:author="Fegie" w:date="2021-04-28T12:03:00Z"/>
                <w:rFonts w:hAnsi="標楷體"/>
              </w:rPr>
              <w:pPrChange w:id="10467" w:author="Fegie" w:date="2021-04-28T12:03:00Z">
                <w:pPr/>
              </w:pPrChange>
            </w:pPr>
            <w:del w:id="10468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0469" w:name="_Toc71198953"/>
              <w:bookmarkEnd w:id="10469"/>
            </w:del>
          </w:p>
        </w:tc>
        <w:tc>
          <w:tcPr>
            <w:tcW w:w="695" w:type="dxa"/>
          </w:tcPr>
          <w:p w14:paraId="323BE37C" w14:textId="3DE41CAB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0" w:author="Fegie" w:date="2021-04-28T12:03:00Z"/>
                <w:rFonts w:hAnsi="標楷體"/>
              </w:rPr>
              <w:pPrChange w:id="10471" w:author="Fegie" w:date="2021-04-28T12:03:00Z">
                <w:pPr/>
              </w:pPrChange>
            </w:pPr>
            <w:del w:id="10472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0473" w:name="_Toc71198954"/>
              <w:bookmarkEnd w:id="10473"/>
            </w:del>
          </w:p>
        </w:tc>
        <w:tc>
          <w:tcPr>
            <w:tcW w:w="3539" w:type="dxa"/>
            <w:vMerge/>
          </w:tcPr>
          <w:p w14:paraId="3E92CB10" w14:textId="732CA32F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4" w:author="Fegie" w:date="2021-04-28T12:03:00Z"/>
                <w:rFonts w:hAnsi="標楷體"/>
              </w:rPr>
              <w:pPrChange w:id="10475" w:author="Fegie" w:date="2021-04-28T12:03:00Z">
                <w:pPr/>
              </w:pPrChange>
            </w:pPr>
            <w:bookmarkStart w:id="10476" w:name="_Toc71198955"/>
            <w:bookmarkEnd w:id="10476"/>
          </w:p>
        </w:tc>
        <w:bookmarkStart w:id="10477" w:name="_Toc71198956"/>
        <w:bookmarkEnd w:id="10477"/>
      </w:tr>
      <w:tr w:rsidR="00C4178E" w:rsidRPr="009B2BD3" w:rsidDel="009661CB" w14:paraId="5D97C3FE" w14:textId="5106AC64" w:rsidTr="00C4178E">
        <w:trPr>
          <w:trHeight w:val="291"/>
          <w:jc w:val="center"/>
          <w:del w:id="10478" w:author="Fegie" w:date="2021-04-28T12:03:00Z"/>
        </w:trPr>
        <w:tc>
          <w:tcPr>
            <w:tcW w:w="564" w:type="dxa"/>
          </w:tcPr>
          <w:p w14:paraId="27C88E40" w14:textId="4F71F1C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9" w:author="Fegie" w:date="2021-04-28T12:03:00Z"/>
                <w:rFonts w:hAnsi="標楷體"/>
              </w:rPr>
              <w:pPrChange w:id="10480" w:author="Fegie" w:date="2021-04-28T12:03:00Z">
                <w:pPr/>
              </w:pPrChange>
            </w:pPr>
            <w:del w:id="10481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0482" w:name="_Toc71198957"/>
              <w:bookmarkEnd w:id="10482"/>
            </w:del>
          </w:p>
        </w:tc>
        <w:tc>
          <w:tcPr>
            <w:tcW w:w="2220" w:type="dxa"/>
          </w:tcPr>
          <w:p w14:paraId="5405E871" w14:textId="7B543DC4" w:rsidR="00C4178E" w:rsidRPr="00CE781C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83" w:author="Fegie" w:date="2021-04-28T12:03:00Z"/>
                <w:rFonts w:hAnsi="標楷體"/>
                <w:color w:val="FF0000"/>
              </w:rPr>
              <w:pPrChange w:id="10484" w:author="Fegie" w:date="2021-04-28T12:03:00Z">
                <w:pPr/>
              </w:pPrChange>
            </w:pPr>
            <w:del w:id="10485" w:author="Fegie" w:date="2021-04-28T12:03:00Z">
              <w:r w:rsidRPr="00CE781C" w:rsidDel="009661CB">
                <w:rPr>
                  <w:rFonts w:hAnsi="標楷體"/>
                  <w:color w:val="FF0000"/>
                </w:rPr>
                <w:delText>統</w:delText>
              </w:r>
              <w:r w:rsidRPr="00CE781C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CE781C" w:rsidDel="009661CB">
                <w:rPr>
                  <w:rFonts w:hAnsi="標楷體"/>
                  <w:color w:val="FF0000"/>
                </w:rPr>
                <w:delText>編</w:delText>
              </w:r>
              <w:r w:rsidRPr="00CE781C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0486" w:name="_Toc71198958"/>
              <w:bookmarkEnd w:id="10486"/>
            </w:del>
          </w:p>
        </w:tc>
        <w:tc>
          <w:tcPr>
            <w:tcW w:w="1068" w:type="dxa"/>
          </w:tcPr>
          <w:p w14:paraId="01B323ED" w14:textId="4D7CE774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87" w:author="Fegie" w:date="2021-04-28T12:03:00Z"/>
                <w:rFonts w:hAnsi="標楷體"/>
              </w:rPr>
              <w:pPrChange w:id="10488" w:author="Fegie" w:date="2021-04-28T12:03:00Z">
                <w:pPr/>
              </w:pPrChange>
            </w:pPr>
            <w:del w:id="10489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0490" w:name="_Toc71198959"/>
              <w:bookmarkEnd w:id="10490"/>
            </w:del>
          </w:p>
        </w:tc>
        <w:tc>
          <w:tcPr>
            <w:tcW w:w="1092" w:type="dxa"/>
          </w:tcPr>
          <w:p w14:paraId="5075EBA7" w14:textId="4BC83D6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1" w:author="Fegie" w:date="2021-04-28T12:03:00Z"/>
                <w:rFonts w:hAnsi="標楷體"/>
              </w:rPr>
              <w:pPrChange w:id="10492" w:author="Fegie" w:date="2021-04-28T12:03:00Z">
                <w:pPr/>
              </w:pPrChange>
            </w:pPr>
            <w:bookmarkStart w:id="10493" w:name="_Toc71198960"/>
            <w:bookmarkEnd w:id="10493"/>
          </w:p>
        </w:tc>
        <w:tc>
          <w:tcPr>
            <w:tcW w:w="994" w:type="dxa"/>
          </w:tcPr>
          <w:p w14:paraId="56DE341F" w14:textId="5BE7B630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4" w:author="Fegie" w:date="2021-04-28T12:03:00Z"/>
                <w:rFonts w:hAnsi="標楷體"/>
              </w:rPr>
              <w:pPrChange w:id="10495" w:author="Fegie" w:date="2021-04-28T12:03:00Z">
                <w:pPr/>
              </w:pPrChange>
            </w:pPr>
            <w:bookmarkStart w:id="10496" w:name="_Toc71198961"/>
            <w:bookmarkEnd w:id="10496"/>
          </w:p>
        </w:tc>
        <w:tc>
          <w:tcPr>
            <w:tcW w:w="850" w:type="dxa"/>
            <w:vMerge w:val="restart"/>
          </w:tcPr>
          <w:p w14:paraId="25825A90" w14:textId="6E8CC321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7" w:author="Fegie" w:date="2021-04-28T12:03:00Z"/>
                <w:rFonts w:hAnsi="標楷體"/>
              </w:rPr>
              <w:pPrChange w:id="10498" w:author="Fegie" w:date="2021-04-28T12:03:00Z">
                <w:pPr/>
              </w:pPrChange>
            </w:pPr>
            <w:del w:id="10499" w:author="Fegie" w:date="2021-04-28T12:03:00Z">
              <w:r w:rsidRPr="00C4178E" w:rsidDel="009661CB">
                <w:rPr>
                  <w:rFonts w:hAnsi="標楷體" w:hint="eastAsia"/>
                </w:rPr>
                <w:delText>擇一輸入</w:delText>
              </w:r>
              <w:bookmarkStart w:id="10500" w:name="_Toc71198962"/>
              <w:bookmarkEnd w:id="10500"/>
            </w:del>
          </w:p>
        </w:tc>
        <w:tc>
          <w:tcPr>
            <w:tcW w:w="695" w:type="dxa"/>
          </w:tcPr>
          <w:p w14:paraId="14D8FCDD" w14:textId="2926A9F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1" w:author="Fegie" w:date="2021-04-28T12:03:00Z"/>
                <w:rFonts w:hAnsi="標楷體"/>
              </w:rPr>
              <w:pPrChange w:id="10502" w:author="Fegie" w:date="2021-04-28T12:03:00Z">
                <w:pPr/>
              </w:pPrChange>
            </w:pPr>
            <w:bookmarkStart w:id="10503" w:name="_Toc71198963"/>
            <w:bookmarkEnd w:id="10503"/>
          </w:p>
        </w:tc>
        <w:tc>
          <w:tcPr>
            <w:tcW w:w="3539" w:type="dxa"/>
            <w:vMerge w:val="restart"/>
          </w:tcPr>
          <w:p w14:paraId="636966C0" w14:textId="5555A0CD" w:rsidR="00C4178E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4" w:author="Fegie" w:date="2021-04-28T12:03:00Z"/>
                <w:rFonts w:hAnsi="標楷體"/>
              </w:rPr>
              <w:pPrChange w:id="10505" w:author="Fegie" w:date="2021-04-28T12:03:00Z">
                <w:pPr/>
              </w:pPrChange>
            </w:pPr>
            <w:del w:id="10506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r w:rsidR="00C4178E" w:rsidRPr="00C4178E" w:rsidDel="009661CB">
                <w:rPr>
                  <w:rFonts w:hAnsi="標楷體" w:hint="eastAsia"/>
                  <w:lang w:eastAsia="zh-HK"/>
                </w:rPr>
                <w:delText>與戶號</w:delText>
              </w:r>
              <w:r w:rsidR="00C4178E" w:rsidRPr="00C4178E" w:rsidDel="009661CB">
                <w:rPr>
                  <w:rFonts w:hAnsi="標楷體" w:hint="eastAsia"/>
                </w:rPr>
                <w:delText>擇一輸入</w:delText>
              </w:r>
              <w:bookmarkStart w:id="10507" w:name="_Toc71198964"/>
              <w:bookmarkEnd w:id="10507"/>
            </w:del>
          </w:p>
        </w:tc>
        <w:bookmarkStart w:id="10508" w:name="_Toc71198965"/>
        <w:bookmarkEnd w:id="10508"/>
      </w:tr>
      <w:tr w:rsidR="00C4178E" w:rsidRPr="009B2BD3" w:rsidDel="009661CB" w14:paraId="1B00E1D6" w14:textId="4E7A3524" w:rsidTr="00C4178E">
        <w:trPr>
          <w:trHeight w:val="291"/>
          <w:jc w:val="center"/>
          <w:del w:id="10509" w:author="Fegie" w:date="2021-04-28T12:03:00Z"/>
        </w:trPr>
        <w:tc>
          <w:tcPr>
            <w:tcW w:w="564" w:type="dxa"/>
          </w:tcPr>
          <w:p w14:paraId="2246C4DC" w14:textId="081062F4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0" w:author="Fegie" w:date="2021-04-28T12:03:00Z"/>
                <w:rFonts w:hAnsi="標楷體"/>
              </w:rPr>
              <w:pPrChange w:id="10511" w:author="Fegie" w:date="2021-04-28T12:03:00Z">
                <w:pPr/>
              </w:pPrChange>
            </w:pPr>
            <w:bookmarkStart w:id="10512" w:name="_Toc71198966"/>
            <w:bookmarkEnd w:id="10512"/>
          </w:p>
        </w:tc>
        <w:tc>
          <w:tcPr>
            <w:tcW w:w="2220" w:type="dxa"/>
          </w:tcPr>
          <w:p w14:paraId="0FFB00BE" w14:textId="5A007725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3" w:author="Fegie" w:date="2021-04-28T12:03:00Z"/>
                <w:rFonts w:hAnsi="標楷體"/>
              </w:rPr>
              <w:pPrChange w:id="10514" w:author="Fegie" w:date="2021-04-28T12:03:00Z">
                <w:pPr/>
              </w:pPrChange>
            </w:pPr>
            <w:del w:id="10515" w:author="Fegie" w:date="2021-04-28T12:03:00Z">
              <w:r w:rsidRPr="00C4178E" w:rsidDel="009661CB">
                <w:rPr>
                  <w:rFonts w:hAnsi="標楷體" w:hint="eastAsia"/>
                  <w:lang w:eastAsia="zh-HK"/>
                </w:rPr>
                <w:delText>戶號</w:delText>
              </w:r>
              <w:bookmarkStart w:id="10516" w:name="_Toc71198967"/>
              <w:bookmarkEnd w:id="10516"/>
            </w:del>
          </w:p>
        </w:tc>
        <w:tc>
          <w:tcPr>
            <w:tcW w:w="1068" w:type="dxa"/>
          </w:tcPr>
          <w:p w14:paraId="2B58442E" w14:textId="76560353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7" w:author="Fegie" w:date="2021-04-28T12:03:00Z"/>
                <w:rFonts w:hAnsi="標楷體"/>
              </w:rPr>
              <w:pPrChange w:id="10518" w:author="Fegie" w:date="2021-04-28T12:03:00Z">
                <w:pPr/>
              </w:pPrChange>
            </w:pPr>
            <w:del w:id="10519" w:author="Fegie" w:date="2021-04-28T12:03:00Z">
              <w:r w:rsidRPr="00C4178E" w:rsidDel="009661CB">
                <w:rPr>
                  <w:rFonts w:hAnsi="標楷體"/>
                </w:rPr>
                <w:delText>9999999</w:delText>
              </w:r>
              <w:bookmarkStart w:id="10520" w:name="_Toc71198968"/>
              <w:bookmarkEnd w:id="10520"/>
            </w:del>
          </w:p>
        </w:tc>
        <w:tc>
          <w:tcPr>
            <w:tcW w:w="1092" w:type="dxa"/>
          </w:tcPr>
          <w:p w14:paraId="743C534D" w14:textId="5CCA8FBF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1" w:author="Fegie" w:date="2021-04-28T12:03:00Z"/>
                <w:rFonts w:hAnsi="標楷體"/>
              </w:rPr>
              <w:pPrChange w:id="10522" w:author="Fegie" w:date="2021-04-28T12:03:00Z">
                <w:pPr/>
              </w:pPrChange>
            </w:pPr>
            <w:bookmarkStart w:id="10523" w:name="_Toc71198969"/>
            <w:bookmarkEnd w:id="10523"/>
          </w:p>
        </w:tc>
        <w:tc>
          <w:tcPr>
            <w:tcW w:w="994" w:type="dxa"/>
          </w:tcPr>
          <w:p w14:paraId="4954B2D3" w14:textId="61F9715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4" w:author="Fegie" w:date="2021-04-28T12:03:00Z"/>
                <w:rFonts w:hAnsi="標楷體"/>
              </w:rPr>
              <w:pPrChange w:id="10525" w:author="Fegie" w:date="2021-04-28T12:03:00Z">
                <w:pPr/>
              </w:pPrChange>
            </w:pPr>
            <w:bookmarkStart w:id="10526" w:name="_Toc71198970"/>
            <w:bookmarkEnd w:id="10526"/>
          </w:p>
        </w:tc>
        <w:tc>
          <w:tcPr>
            <w:tcW w:w="850" w:type="dxa"/>
            <w:vMerge/>
          </w:tcPr>
          <w:p w14:paraId="515D1A40" w14:textId="397D35F3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7" w:author="Fegie" w:date="2021-04-28T12:03:00Z"/>
                <w:rFonts w:hAnsi="標楷體"/>
              </w:rPr>
              <w:pPrChange w:id="10528" w:author="Fegie" w:date="2021-04-28T12:03:00Z">
                <w:pPr/>
              </w:pPrChange>
            </w:pPr>
            <w:bookmarkStart w:id="10529" w:name="_Toc71198971"/>
            <w:bookmarkEnd w:id="10529"/>
          </w:p>
        </w:tc>
        <w:tc>
          <w:tcPr>
            <w:tcW w:w="695" w:type="dxa"/>
          </w:tcPr>
          <w:p w14:paraId="7BC4DBAB" w14:textId="138B78FB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0" w:author="Fegie" w:date="2021-04-28T12:03:00Z"/>
                <w:rFonts w:hAnsi="標楷體"/>
              </w:rPr>
              <w:pPrChange w:id="10531" w:author="Fegie" w:date="2021-04-28T12:03:00Z">
                <w:pPr/>
              </w:pPrChange>
            </w:pPr>
            <w:bookmarkStart w:id="10532" w:name="_Toc71198972"/>
            <w:bookmarkEnd w:id="10532"/>
          </w:p>
        </w:tc>
        <w:tc>
          <w:tcPr>
            <w:tcW w:w="3539" w:type="dxa"/>
            <w:vMerge/>
          </w:tcPr>
          <w:p w14:paraId="4A2C27D5" w14:textId="68ACF685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3" w:author="Fegie" w:date="2021-04-28T12:03:00Z"/>
                <w:rFonts w:hAnsi="標楷體"/>
              </w:rPr>
              <w:pPrChange w:id="10534" w:author="Fegie" w:date="2021-04-28T12:03:00Z">
                <w:pPr/>
              </w:pPrChange>
            </w:pPr>
            <w:bookmarkStart w:id="10535" w:name="_Toc71198973"/>
            <w:bookmarkEnd w:id="10535"/>
          </w:p>
        </w:tc>
        <w:bookmarkStart w:id="10536" w:name="_Toc71198974"/>
        <w:bookmarkEnd w:id="10536"/>
      </w:tr>
    </w:tbl>
    <w:p w14:paraId="0BE47EDA" w14:textId="32F5E2F0" w:rsidR="00C4178E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537" w:author="Fegie" w:date="2021-04-28T12:03:00Z"/>
        </w:rPr>
        <w:pPrChange w:id="10538" w:author="Fegie" w:date="2021-04-28T12:03:00Z">
          <w:pPr>
            <w:pStyle w:val="a"/>
          </w:pPr>
        </w:pPrChange>
      </w:pPr>
      <w:del w:id="10539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0540" w:name="_Toc71198975"/>
        <w:bookmarkEnd w:id="10540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737"/>
        <w:gridCol w:w="5525"/>
        <w:gridCol w:w="1966"/>
      </w:tblGrid>
      <w:tr w:rsidR="00C4178E" w:rsidRPr="00115634" w:rsidDel="009661CB" w14:paraId="2F9FE036" w14:textId="485962D1" w:rsidTr="00C4178E">
        <w:trPr>
          <w:trHeight w:val="388"/>
          <w:jc w:val="center"/>
          <w:del w:id="10541" w:author="Fegie" w:date="2021-04-28T12:03:00Z"/>
        </w:trPr>
        <w:tc>
          <w:tcPr>
            <w:tcW w:w="558" w:type="dxa"/>
            <w:vMerge w:val="restart"/>
          </w:tcPr>
          <w:p w14:paraId="57E315D6" w14:textId="5F8AED53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2" w:author="Fegie" w:date="2021-04-28T12:03:00Z"/>
                <w:rFonts w:hAnsi="標楷體"/>
              </w:rPr>
              <w:pPrChange w:id="10543" w:author="Fegie" w:date="2021-04-28T12:03:00Z">
                <w:pPr/>
              </w:pPrChange>
            </w:pPr>
            <w:del w:id="10544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0545" w:name="_Toc71198976"/>
              <w:bookmarkEnd w:id="10545"/>
            </w:del>
          </w:p>
        </w:tc>
        <w:tc>
          <w:tcPr>
            <w:tcW w:w="1854" w:type="dxa"/>
            <w:vMerge w:val="restart"/>
          </w:tcPr>
          <w:p w14:paraId="3DC985C3" w14:textId="1BFABF4F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6" w:author="Fegie" w:date="2021-04-28T12:03:00Z"/>
                <w:rFonts w:hAnsi="標楷體"/>
              </w:rPr>
              <w:pPrChange w:id="10547" w:author="Fegie" w:date="2021-04-28T12:03:00Z">
                <w:pPr/>
              </w:pPrChange>
            </w:pPr>
            <w:del w:id="10548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0549" w:name="_Toc71198977"/>
              <w:bookmarkEnd w:id="10549"/>
            </w:del>
          </w:p>
        </w:tc>
        <w:tc>
          <w:tcPr>
            <w:tcW w:w="4252" w:type="dxa"/>
          </w:tcPr>
          <w:p w14:paraId="771D6D91" w14:textId="33DA754A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50" w:author="Fegie" w:date="2021-04-28T12:03:00Z"/>
                <w:rFonts w:hAnsi="標楷體"/>
              </w:rPr>
              <w:pPrChange w:id="10551" w:author="Fegie" w:date="2021-04-28T12:03:00Z">
                <w:pPr>
                  <w:jc w:val="center"/>
                </w:pPr>
              </w:pPrChange>
            </w:pPr>
            <w:del w:id="10552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0553" w:name="_Toc71198978"/>
              <w:bookmarkEnd w:id="10553"/>
            </w:del>
          </w:p>
        </w:tc>
        <w:tc>
          <w:tcPr>
            <w:tcW w:w="2693" w:type="dxa"/>
            <w:vMerge w:val="restart"/>
          </w:tcPr>
          <w:p w14:paraId="3F014AD0" w14:textId="4A841654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54" w:author="Fegie" w:date="2021-04-28T12:03:00Z"/>
                <w:rFonts w:hAnsi="標楷體"/>
              </w:rPr>
              <w:pPrChange w:id="10555" w:author="Fegie" w:date="2021-04-28T12:03:00Z">
                <w:pPr/>
              </w:pPrChange>
            </w:pPr>
            <w:del w:id="10556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0557" w:name="_Toc71198979"/>
              <w:bookmarkEnd w:id="10557"/>
            </w:del>
          </w:p>
        </w:tc>
        <w:bookmarkStart w:id="10558" w:name="_Toc71198980"/>
        <w:bookmarkEnd w:id="10558"/>
      </w:tr>
      <w:tr w:rsidR="00C4178E" w:rsidRPr="00115634" w:rsidDel="009661CB" w14:paraId="2AFDBC59" w14:textId="1190FB21" w:rsidTr="00C4178E">
        <w:trPr>
          <w:trHeight w:val="244"/>
          <w:jc w:val="center"/>
          <w:del w:id="10559" w:author="Fegie" w:date="2021-04-28T12:03:00Z"/>
        </w:trPr>
        <w:tc>
          <w:tcPr>
            <w:tcW w:w="558" w:type="dxa"/>
            <w:vMerge/>
          </w:tcPr>
          <w:p w14:paraId="23693882" w14:textId="2830BEA6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0" w:author="Fegie" w:date="2021-04-28T12:03:00Z"/>
                <w:rFonts w:hAnsi="標楷體"/>
              </w:rPr>
              <w:pPrChange w:id="10561" w:author="Fegie" w:date="2021-04-28T12:03:00Z">
                <w:pPr/>
              </w:pPrChange>
            </w:pPr>
            <w:bookmarkStart w:id="10562" w:name="_Toc71198981"/>
            <w:bookmarkEnd w:id="10562"/>
          </w:p>
        </w:tc>
        <w:tc>
          <w:tcPr>
            <w:tcW w:w="1854" w:type="dxa"/>
            <w:vMerge/>
          </w:tcPr>
          <w:p w14:paraId="16A9923E" w14:textId="710EAE29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3" w:author="Fegie" w:date="2021-04-28T12:03:00Z"/>
                <w:rFonts w:hAnsi="標楷體"/>
              </w:rPr>
              <w:pPrChange w:id="10564" w:author="Fegie" w:date="2021-04-28T12:03:00Z">
                <w:pPr/>
              </w:pPrChange>
            </w:pPr>
            <w:bookmarkStart w:id="10565" w:name="_Toc71198982"/>
            <w:bookmarkEnd w:id="10565"/>
          </w:p>
        </w:tc>
        <w:tc>
          <w:tcPr>
            <w:tcW w:w="4252" w:type="dxa"/>
          </w:tcPr>
          <w:p w14:paraId="025C2526" w14:textId="30DC7551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6" w:author="Fegie" w:date="2021-04-28T12:03:00Z"/>
                <w:rFonts w:hAnsi="標楷體"/>
              </w:rPr>
              <w:pPrChange w:id="10567" w:author="Fegie" w:date="2021-04-28T12:03:00Z">
                <w:pPr/>
              </w:pPrChange>
            </w:pPr>
            <w:del w:id="10568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0569" w:name="_Toc71198983"/>
              <w:bookmarkEnd w:id="10569"/>
            </w:del>
          </w:p>
        </w:tc>
        <w:tc>
          <w:tcPr>
            <w:tcW w:w="2693" w:type="dxa"/>
            <w:vMerge/>
          </w:tcPr>
          <w:p w14:paraId="2409E75E" w14:textId="148D736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0" w:author="Fegie" w:date="2021-04-28T12:03:00Z"/>
                <w:rFonts w:hAnsi="標楷體"/>
              </w:rPr>
              <w:pPrChange w:id="10571" w:author="Fegie" w:date="2021-04-28T12:03:00Z">
                <w:pPr/>
              </w:pPrChange>
            </w:pPr>
            <w:bookmarkStart w:id="10572" w:name="_Toc71198984"/>
            <w:bookmarkEnd w:id="10572"/>
          </w:p>
        </w:tc>
        <w:bookmarkStart w:id="10573" w:name="_Toc71198985"/>
        <w:bookmarkEnd w:id="10573"/>
      </w:tr>
      <w:tr w:rsidR="00C4178E" w:rsidRPr="00115634" w:rsidDel="009661CB" w14:paraId="73A8DEC6" w14:textId="118D8F05" w:rsidTr="00C4178E">
        <w:trPr>
          <w:trHeight w:val="244"/>
          <w:jc w:val="center"/>
          <w:del w:id="10574" w:author="Fegie" w:date="2021-04-28T12:03:00Z"/>
        </w:trPr>
        <w:tc>
          <w:tcPr>
            <w:tcW w:w="558" w:type="dxa"/>
          </w:tcPr>
          <w:p w14:paraId="632F597A" w14:textId="2B68658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5" w:author="Fegie" w:date="2021-04-28T12:03:00Z"/>
                <w:rFonts w:hAnsi="標楷體"/>
              </w:rPr>
              <w:pPrChange w:id="10576" w:author="Fegie" w:date="2021-04-28T12:03:00Z">
                <w:pPr/>
              </w:pPrChange>
            </w:pPr>
            <w:del w:id="10577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0578" w:name="_Toc71198986"/>
              <w:bookmarkEnd w:id="10578"/>
            </w:del>
          </w:p>
        </w:tc>
        <w:tc>
          <w:tcPr>
            <w:tcW w:w="1854" w:type="dxa"/>
          </w:tcPr>
          <w:p w14:paraId="2A889189" w14:textId="071A92C2" w:rsidR="00C4178E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9" w:author="Fegie" w:date="2021-04-28T12:03:00Z"/>
                <w:rFonts w:hAnsi="標楷體"/>
              </w:rPr>
              <w:pPrChange w:id="10580" w:author="Fegie" w:date="2021-04-28T12:03:00Z">
                <w:pPr/>
              </w:pPrChange>
            </w:pPr>
            <w:del w:id="10581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0582" w:name="_Toc71198987"/>
              <w:bookmarkEnd w:id="10582"/>
            </w:del>
          </w:p>
        </w:tc>
        <w:tc>
          <w:tcPr>
            <w:tcW w:w="4252" w:type="dxa"/>
          </w:tcPr>
          <w:p w14:paraId="5444040B" w14:textId="4C7652FC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83" w:author="Fegie" w:date="2021-04-28T12:03:00Z"/>
                <w:rFonts w:hAnsi="標楷體"/>
              </w:rPr>
              <w:pPrChange w:id="10584" w:author="Fegie" w:date="2021-04-28T12:03:00Z">
                <w:pPr/>
              </w:pPrChange>
            </w:pPr>
            <w:del w:id="10585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0586" w:name="_Toc71198988"/>
              <w:bookmarkEnd w:id="10586"/>
            </w:del>
          </w:p>
        </w:tc>
        <w:tc>
          <w:tcPr>
            <w:tcW w:w="2693" w:type="dxa"/>
          </w:tcPr>
          <w:p w14:paraId="505BFA94" w14:textId="725A697B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87" w:author="Fegie" w:date="2021-04-28T12:03:00Z"/>
                <w:rFonts w:hAnsi="標楷體"/>
              </w:rPr>
              <w:pPrChange w:id="10588" w:author="Fegie" w:date="2021-04-28T12:03:00Z">
                <w:pPr/>
              </w:pPrChange>
            </w:pPr>
            <w:bookmarkStart w:id="10589" w:name="_Toc71198989"/>
            <w:bookmarkEnd w:id="10589"/>
          </w:p>
        </w:tc>
        <w:bookmarkStart w:id="10590" w:name="_Toc71198990"/>
        <w:bookmarkEnd w:id="10590"/>
      </w:tr>
      <w:tr w:rsidR="00C4178E" w:rsidRPr="00115634" w:rsidDel="009661CB" w14:paraId="39B19640" w14:textId="39633EE1" w:rsidTr="00C4178E">
        <w:trPr>
          <w:trHeight w:val="291"/>
          <w:jc w:val="center"/>
          <w:del w:id="10591" w:author="Fegie" w:date="2021-04-28T12:03:00Z"/>
        </w:trPr>
        <w:tc>
          <w:tcPr>
            <w:tcW w:w="558" w:type="dxa"/>
          </w:tcPr>
          <w:p w14:paraId="3077380F" w14:textId="69AE1DF3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92" w:author="Fegie" w:date="2021-04-28T12:03:00Z"/>
                <w:rFonts w:hAnsi="標楷體"/>
              </w:rPr>
              <w:pPrChange w:id="10593" w:author="Fegie" w:date="2021-04-28T12:03:00Z">
                <w:pPr/>
              </w:pPrChange>
            </w:pPr>
            <w:del w:id="10594" w:author="Fegie" w:date="2021-04-28T12:03:00Z">
              <w:r w:rsidRPr="00115634" w:rsidDel="009661CB">
                <w:rPr>
                  <w:rFonts w:hAnsi="標楷體" w:hint="eastAsia"/>
                </w:rPr>
                <w:delText>2</w:delText>
              </w:r>
              <w:bookmarkStart w:id="10595" w:name="_Toc71198991"/>
              <w:bookmarkEnd w:id="10595"/>
            </w:del>
          </w:p>
        </w:tc>
        <w:tc>
          <w:tcPr>
            <w:tcW w:w="1854" w:type="dxa"/>
          </w:tcPr>
          <w:p w14:paraId="68AE611A" w14:textId="7912112E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96" w:author="Fegie" w:date="2021-04-28T12:03:00Z"/>
                <w:rFonts w:hAnsi="標楷體"/>
              </w:rPr>
              <w:pPrChange w:id="10597" w:author="Fegie" w:date="2021-04-28T12:03:00Z">
                <w:pPr/>
              </w:pPrChange>
            </w:pPr>
            <w:del w:id="10598" w:author="Fegie" w:date="2021-04-28T12:03:00Z">
              <w:r w:rsidRPr="00C4178E" w:rsidDel="009661CB">
                <w:rPr>
                  <w:rFonts w:hAnsi="標楷體" w:hint="eastAsia"/>
                  <w:lang w:eastAsia="zh-HK"/>
                </w:rPr>
                <w:delText>戶號</w:delText>
              </w:r>
              <w:bookmarkStart w:id="10599" w:name="_Toc71198992"/>
              <w:bookmarkEnd w:id="10599"/>
            </w:del>
          </w:p>
        </w:tc>
        <w:tc>
          <w:tcPr>
            <w:tcW w:w="4252" w:type="dxa"/>
          </w:tcPr>
          <w:p w14:paraId="04D0117E" w14:textId="7ADE45AA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00" w:author="Fegie" w:date="2021-04-28T12:03:00Z"/>
                <w:rFonts w:hAnsi="標楷體"/>
              </w:rPr>
              <w:pPrChange w:id="10601" w:author="Fegie" w:date="2021-04-28T12:03:00Z">
                <w:pPr/>
              </w:pPrChange>
            </w:pPr>
            <w:del w:id="10602" w:author="Fegie" w:date="2021-04-28T12:03:00Z">
              <w:r w:rsidRPr="00C4178E" w:rsidDel="009661CB">
                <w:rPr>
                  <w:rFonts w:hAnsi="標楷體"/>
                </w:rPr>
                <w:delText>9999999</w:delText>
              </w:r>
              <w:bookmarkStart w:id="10603" w:name="_Toc71198993"/>
              <w:bookmarkEnd w:id="10603"/>
            </w:del>
          </w:p>
        </w:tc>
        <w:tc>
          <w:tcPr>
            <w:tcW w:w="2693" w:type="dxa"/>
          </w:tcPr>
          <w:p w14:paraId="3D3BC998" w14:textId="3C2382F1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04" w:author="Fegie" w:date="2021-04-28T12:03:00Z"/>
                <w:rFonts w:hAnsi="標楷體"/>
              </w:rPr>
              <w:pPrChange w:id="10605" w:author="Fegie" w:date="2021-04-28T12:03:00Z">
                <w:pPr/>
              </w:pPrChange>
            </w:pPr>
            <w:bookmarkStart w:id="10606" w:name="_Toc71198994"/>
            <w:bookmarkEnd w:id="10606"/>
          </w:p>
        </w:tc>
        <w:bookmarkStart w:id="10607" w:name="_Toc71198995"/>
        <w:bookmarkEnd w:id="10607"/>
      </w:tr>
      <w:tr w:rsidR="00C4178E" w:rsidRPr="00115634" w:rsidDel="009661CB" w14:paraId="1610BAB9" w14:textId="774B9CB5" w:rsidTr="000026EB">
        <w:trPr>
          <w:trHeight w:val="291"/>
          <w:jc w:val="center"/>
          <w:del w:id="10608" w:author="Fegie" w:date="2021-04-28T12:03:00Z"/>
        </w:trPr>
        <w:tc>
          <w:tcPr>
            <w:tcW w:w="9357" w:type="dxa"/>
            <w:gridSpan w:val="4"/>
          </w:tcPr>
          <w:p w14:paraId="6CDDDA68" w14:textId="2F7003B9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09" w:author="Fegie" w:date="2021-04-28T12:03:00Z"/>
                <w:rFonts w:hAnsi="標楷體"/>
              </w:rPr>
              <w:pPrChange w:id="10610" w:author="Fegie" w:date="2021-04-28T12:03:00Z">
                <w:pPr/>
              </w:pPrChange>
            </w:pPr>
            <w:bookmarkStart w:id="10611" w:name="_Toc71198996"/>
            <w:bookmarkEnd w:id="10611"/>
          </w:p>
        </w:tc>
        <w:bookmarkStart w:id="10612" w:name="_Toc71198997"/>
        <w:bookmarkEnd w:id="10612"/>
      </w:tr>
      <w:tr w:rsidR="00C4178E" w:rsidRPr="00115634" w:rsidDel="009661CB" w14:paraId="7361AF99" w14:textId="2856ACC5" w:rsidTr="00C4178E">
        <w:trPr>
          <w:trHeight w:val="291"/>
          <w:jc w:val="center"/>
          <w:del w:id="10613" w:author="Fegie" w:date="2021-04-28T12:03:00Z"/>
        </w:trPr>
        <w:tc>
          <w:tcPr>
            <w:tcW w:w="2412" w:type="dxa"/>
            <w:gridSpan w:val="2"/>
          </w:tcPr>
          <w:p w14:paraId="1AD81743" w14:textId="4AC64BC2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14" w:author="Fegie" w:date="2021-04-28T12:03:00Z"/>
                <w:rFonts w:hAnsi="標楷體" w:cs="新細明體"/>
              </w:rPr>
              <w:pPrChange w:id="10615" w:author="Fegie" w:date="2021-04-28T12:03:00Z">
                <w:pPr/>
              </w:pPrChange>
            </w:pPr>
            <w:del w:id="10616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0617" w:name="_Toc71198998"/>
              <w:bookmarkEnd w:id="10617"/>
            </w:del>
          </w:p>
        </w:tc>
        <w:tc>
          <w:tcPr>
            <w:tcW w:w="4252" w:type="dxa"/>
          </w:tcPr>
          <w:p w14:paraId="6F0126D3" w14:textId="345529BE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18" w:author="Fegie" w:date="2021-04-28T12:03:00Z"/>
                <w:rFonts w:hAnsi="標楷體" w:cs="新細明體"/>
              </w:rPr>
              <w:pPrChange w:id="10619" w:author="Fegie" w:date="2021-04-28T12:03:00Z">
                <w:pPr/>
              </w:pPrChange>
            </w:pPr>
            <w:bookmarkStart w:id="10620" w:name="_Toc71198999"/>
            <w:bookmarkEnd w:id="10620"/>
          </w:p>
        </w:tc>
        <w:tc>
          <w:tcPr>
            <w:tcW w:w="2693" w:type="dxa"/>
          </w:tcPr>
          <w:p w14:paraId="1A3B636B" w14:textId="422F36D0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21" w:author="Fegie" w:date="2021-04-28T12:03:00Z"/>
                <w:rFonts w:hAnsi="標楷體"/>
              </w:rPr>
              <w:pPrChange w:id="10622" w:author="Fegie" w:date="2021-04-28T12:03:00Z">
                <w:pPr/>
              </w:pPrChange>
            </w:pPr>
            <w:bookmarkStart w:id="10623" w:name="_Toc71199000"/>
            <w:bookmarkEnd w:id="10623"/>
          </w:p>
        </w:tc>
        <w:bookmarkStart w:id="10624" w:name="_Toc71199001"/>
        <w:bookmarkEnd w:id="10624"/>
      </w:tr>
      <w:tr w:rsidR="00C4178E" w:rsidRPr="00115634" w:rsidDel="009661CB" w14:paraId="467678E8" w14:textId="16CCDEE2" w:rsidTr="00C4178E">
        <w:trPr>
          <w:trHeight w:val="291"/>
          <w:jc w:val="center"/>
          <w:del w:id="10625" w:author="Fegie" w:date="2021-04-28T12:03:00Z"/>
        </w:trPr>
        <w:tc>
          <w:tcPr>
            <w:tcW w:w="2412" w:type="dxa"/>
            <w:gridSpan w:val="2"/>
          </w:tcPr>
          <w:p w14:paraId="059A7579" w14:textId="6FB74FE9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26" w:author="Fegie" w:date="2021-04-28T12:03:00Z"/>
                <w:rFonts w:hAnsi="標楷體"/>
                <w:lang w:eastAsia="zh-HK"/>
              </w:rPr>
              <w:pPrChange w:id="10627" w:author="Fegie" w:date="2021-04-28T12:03:00Z">
                <w:pPr/>
              </w:pPrChange>
            </w:pPr>
            <w:del w:id="10628" w:author="Fegie" w:date="2021-04-28T12:03:00Z">
              <w:r w:rsidRPr="00C4178E" w:rsidDel="009661CB">
                <w:rPr>
                  <w:rFonts w:hAnsi="標楷體" w:hint="eastAsia"/>
                </w:rPr>
                <w:delText>[修改]</w:delText>
              </w:r>
              <w:bookmarkStart w:id="10629" w:name="_Toc71199002"/>
              <w:bookmarkEnd w:id="10629"/>
            </w:del>
          </w:p>
        </w:tc>
        <w:tc>
          <w:tcPr>
            <w:tcW w:w="4252" w:type="dxa"/>
          </w:tcPr>
          <w:p w14:paraId="11996439" w14:textId="201EF4CF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0" w:author="Fegie" w:date="2021-04-28T12:03:00Z"/>
                <w:rFonts w:hAnsi="標楷體"/>
              </w:rPr>
              <w:pPrChange w:id="10631" w:author="Fegie" w:date="2021-04-28T12:03:00Z">
                <w:pPr/>
              </w:pPrChange>
            </w:pPr>
            <w:del w:id="10632" w:author="Fegie" w:date="2021-04-28T12:03:00Z">
              <w:r w:rsidRPr="00C4178E" w:rsidDel="009661CB">
                <w:rPr>
                  <w:rFonts w:hAnsi="標楷體" w:hint="eastAsia"/>
                </w:rPr>
                <w:delText>連結[L1105顧客聯絡電話維護-修改]</w:delText>
              </w:r>
              <w:bookmarkStart w:id="10633" w:name="_Toc71199003"/>
              <w:bookmarkEnd w:id="10633"/>
            </w:del>
          </w:p>
        </w:tc>
        <w:tc>
          <w:tcPr>
            <w:tcW w:w="2693" w:type="dxa"/>
          </w:tcPr>
          <w:p w14:paraId="44A69A33" w14:textId="5EA2636B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4" w:author="Fegie" w:date="2021-04-28T12:03:00Z"/>
                <w:rFonts w:hAnsi="標楷體"/>
              </w:rPr>
              <w:pPrChange w:id="10635" w:author="Fegie" w:date="2021-04-28T12:03:00Z">
                <w:pPr/>
              </w:pPrChange>
            </w:pPr>
            <w:bookmarkStart w:id="10636" w:name="_Toc71199004"/>
            <w:bookmarkEnd w:id="10636"/>
          </w:p>
        </w:tc>
        <w:bookmarkStart w:id="10637" w:name="_Toc71199005"/>
        <w:bookmarkEnd w:id="10637"/>
      </w:tr>
      <w:tr w:rsidR="00C4178E" w:rsidRPr="00115634" w:rsidDel="009661CB" w14:paraId="4C9BC581" w14:textId="44F8CF59" w:rsidTr="00C4178E">
        <w:trPr>
          <w:trHeight w:val="291"/>
          <w:jc w:val="center"/>
          <w:del w:id="10638" w:author="Fegie" w:date="2021-04-28T12:03:00Z"/>
        </w:trPr>
        <w:tc>
          <w:tcPr>
            <w:tcW w:w="2412" w:type="dxa"/>
            <w:gridSpan w:val="2"/>
          </w:tcPr>
          <w:p w14:paraId="4A094914" w14:textId="2F2B653B" w:rsidR="00C4178E" w:rsidRPr="00E21162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9" w:author="Fegie" w:date="2021-04-28T12:03:00Z"/>
                <w:rFonts w:hAnsi="標楷體"/>
                <w:lang w:eastAsia="zh-HK"/>
              </w:rPr>
              <w:pPrChange w:id="10640" w:author="Fegie" w:date="2021-04-28T12:03:00Z">
                <w:pPr/>
              </w:pPrChange>
            </w:pPr>
            <w:del w:id="10641" w:author="Fegie" w:date="2021-04-28T12:03:00Z">
              <w:r w:rsidRPr="00BC126F" w:rsidDel="009661CB">
                <w:rPr>
                  <w:rFonts w:hAnsi="標楷體" w:hint="eastAsia"/>
                </w:rPr>
                <w:delText>電話種類</w:delText>
              </w:r>
              <w:bookmarkStart w:id="10642" w:name="_Toc71199006"/>
              <w:bookmarkEnd w:id="10642"/>
            </w:del>
          </w:p>
        </w:tc>
        <w:tc>
          <w:tcPr>
            <w:tcW w:w="4252" w:type="dxa"/>
          </w:tcPr>
          <w:p w14:paraId="61455436" w14:textId="2C26CF08" w:rsidR="00C4178E" w:rsidRPr="00E21162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43" w:author="Fegie" w:date="2021-04-28T12:03:00Z"/>
                <w:rFonts w:hAnsi="標楷體"/>
              </w:rPr>
              <w:pPrChange w:id="10644" w:author="Fegie" w:date="2021-04-28T12:03:00Z">
                <w:pPr/>
              </w:pPrChange>
            </w:pPr>
            <w:del w:id="10645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X(</w:delText>
              </w:r>
              <w:r w:rsidR="002C7045" w:rsidDel="009661CB">
                <w:rPr>
                  <w:rFonts w:hAnsi="標楷體"/>
                </w:rPr>
                <w:delText>2</w:delText>
              </w:r>
              <w:r w:rsidR="00A16035" w:rsidDel="009661CB">
                <w:rPr>
                  <w:rFonts w:hAnsi="標楷體"/>
                </w:rPr>
                <w:delText>0</w:delText>
              </w:r>
              <w:r w:rsidDel="009661CB">
                <w:rPr>
                  <w:rFonts w:hAnsi="標楷體" w:hint="eastAsia"/>
                  <w:lang w:eastAsia="zh-HK"/>
                </w:rPr>
                <w:delText>)</w:delText>
              </w:r>
              <w:bookmarkStart w:id="10646" w:name="_Toc71199007"/>
              <w:bookmarkEnd w:id="10646"/>
            </w:del>
          </w:p>
        </w:tc>
        <w:tc>
          <w:tcPr>
            <w:tcW w:w="2693" w:type="dxa"/>
          </w:tcPr>
          <w:p w14:paraId="3BBC948D" w14:textId="67E12FEF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47" w:author="Fegie" w:date="2021-04-28T12:03:00Z"/>
                <w:rFonts w:hAnsi="標楷體"/>
              </w:rPr>
              <w:pPrChange w:id="10648" w:author="Fegie" w:date="2021-04-28T12:03:00Z">
                <w:pPr/>
              </w:pPrChange>
            </w:pPr>
            <w:bookmarkStart w:id="10649" w:name="_Toc71199008"/>
            <w:bookmarkEnd w:id="10649"/>
          </w:p>
        </w:tc>
        <w:bookmarkStart w:id="10650" w:name="_Toc71199009"/>
        <w:bookmarkEnd w:id="10650"/>
      </w:tr>
      <w:tr w:rsidR="00C4178E" w:rsidRPr="00115634" w:rsidDel="009661CB" w14:paraId="7963147E" w14:textId="69F4AB97" w:rsidTr="00C4178E">
        <w:trPr>
          <w:trHeight w:val="291"/>
          <w:jc w:val="center"/>
          <w:del w:id="10651" w:author="Fegie" w:date="2021-04-28T12:03:00Z"/>
        </w:trPr>
        <w:tc>
          <w:tcPr>
            <w:tcW w:w="2412" w:type="dxa"/>
            <w:gridSpan w:val="2"/>
          </w:tcPr>
          <w:p w14:paraId="40CA4289" w14:textId="1DE7978D" w:rsidR="00C4178E" w:rsidDel="00E53498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52" w:author="88692" w:date="2020-06-16T10:33:00Z"/>
                <w:del w:id="10653" w:author="Fegie" w:date="2021-03-05T12:07:00Z"/>
                <w:rFonts w:hAnsi="標楷體"/>
              </w:rPr>
              <w:pPrChange w:id="10654" w:author="Fegie" w:date="2021-04-28T12:03:00Z">
                <w:pPr/>
              </w:pPrChange>
            </w:pPr>
            <w:del w:id="10655" w:author="Fegie" w:date="2021-04-28T12:03:00Z">
              <w:r w:rsidRPr="00BC126F" w:rsidDel="009661CB">
                <w:rPr>
                  <w:rFonts w:hAnsi="標楷體" w:hint="eastAsia"/>
                </w:rPr>
                <w:delText xml:space="preserve">電話號碼    </w:delText>
              </w:r>
            </w:del>
            <w:bookmarkStart w:id="10656" w:name="_Toc71199010"/>
            <w:bookmarkEnd w:id="10656"/>
          </w:p>
          <w:p w14:paraId="3D663AC4" w14:textId="2A8509DA" w:rsidR="002C7045" w:rsidDel="00E53498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57" w:author="88692" w:date="2020-06-16T10:33:00Z"/>
                <w:del w:id="10658" w:author="Fegie" w:date="2021-03-05T12:07:00Z"/>
                <w:rFonts w:hAnsi="標楷體"/>
              </w:rPr>
              <w:pPrChange w:id="10659" w:author="Fegie" w:date="2021-04-28T12:03:00Z">
                <w:pPr/>
              </w:pPrChange>
            </w:pPr>
            <w:ins w:id="10660" w:author="88692" w:date="2020-06-16T10:33:00Z">
              <w:del w:id="10661" w:author="Fegie" w:date="2021-03-05T12:07:00Z">
                <w:r w:rsidDel="00E53498">
                  <w:rPr>
                    <w:rFonts w:hAnsi="標楷體"/>
                  </w:rPr>
                  <w:delText>Or</w:delText>
                </w:r>
                <w:bookmarkStart w:id="10662" w:name="_Toc71199011"/>
                <w:bookmarkEnd w:id="10662"/>
              </w:del>
            </w:ins>
          </w:p>
          <w:p w14:paraId="0EF4CF5E" w14:textId="58ADAFC6" w:rsidR="002C7045" w:rsidRPr="00BC126F" w:rsidDel="009661CB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63" w:author="Fegie" w:date="2021-04-28T12:03:00Z"/>
                <w:rFonts w:hAnsi="標楷體"/>
              </w:rPr>
              <w:pPrChange w:id="10664" w:author="Fegie" w:date="2021-04-28T12:03:00Z">
                <w:pPr/>
              </w:pPrChange>
            </w:pPr>
            <w:ins w:id="10665" w:author="88692" w:date="2020-06-16T10:33:00Z">
              <w:del w:id="10666" w:author="Fegie" w:date="2021-03-05T12:07:00Z">
                <w:r w:rsidRPr="002C7045" w:rsidDel="00E53498">
                  <w:rPr>
                    <w:rFonts w:hAnsi="標楷體" w:hint="eastAsia"/>
                  </w:rPr>
                  <w:delText>手機號碼</w:delText>
                </w:r>
              </w:del>
            </w:ins>
            <w:bookmarkStart w:id="10667" w:name="_Toc71199012"/>
            <w:bookmarkEnd w:id="10667"/>
          </w:p>
        </w:tc>
        <w:tc>
          <w:tcPr>
            <w:tcW w:w="4252" w:type="dxa"/>
          </w:tcPr>
          <w:p w14:paraId="7AFC08B8" w14:textId="2A3F54A1" w:rsidR="002C7045" w:rsidDel="00E53498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68" w:author="88692" w:date="2020-06-16T10:33:00Z"/>
                <w:del w:id="10669" w:author="Fegie" w:date="2021-03-05T12:07:00Z"/>
                <w:rFonts w:hAnsi="標楷體"/>
              </w:rPr>
              <w:pPrChange w:id="10670" w:author="Fegie" w:date="2021-04-28T12:03:00Z">
                <w:pPr/>
              </w:pPrChange>
            </w:pPr>
            <w:del w:id="10671" w:author="Fegie" w:date="2021-04-28T12:03:00Z">
              <w:r w:rsidDel="009661CB">
                <w:rPr>
                  <w:rFonts w:hAnsi="標楷體"/>
                </w:rPr>
                <w:delText>X(</w:delText>
              </w:r>
            </w:del>
            <w:ins w:id="10672" w:author="88692" w:date="2020-06-16T10:32:00Z">
              <w:del w:id="10673" w:author="Fegie" w:date="2021-04-28T12:03:00Z">
                <w:r w:rsidR="002C7045" w:rsidDel="009661CB">
                  <w:rPr>
                    <w:rFonts w:hAnsi="標楷體"/>
                  </w:rPr>
                  <w:delText>05</w:delText>
                </w:r>
              </w:del>
            </w:ins>
            <w:del w:id="10674" w:author="Fegie" w:date="2021-04-28T12:03:00Z">
              <w:r w:rsidDel="009661CB">
                <w:rPr>
                  <w:rFonts w:hAnsi="標楷體"/>
                </w:rPr>
                <w:delText>15)</w:delText>
              </w:r>
            </w:del>
            <w:ins w:id="10675" w:author="88692" w:date="2020-06-16T10:32:00Z">
              <w:del w:id="10676" w:author="Fegie" w:date="2021-04-28T12:03:00Z">
                <w:r w:rsidR="002C7045" w:rsidDel="009661CB">
                  <w:rPr>
                    <w:rFonts w:hAnsi="標楷體"/>
                  </w:rPr>
                  <w:delText>-X(10)-X(05)</w:delText>
                </w:r>
              </w:del>
            </w:ins>
            <w:bookmarkStart w:id="10677" w:name="_Toc71199013"/>
            <w:bookmarkEnd w:id="10677"/>
          </w:p>
          <w:p w14:paraId="67B0D5FB" w14:textId="530984B4" w:rsidR="002C7045" w:rsidDel="00E53498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78" w:author="88692" w:date="2020-06-16T10:33:00Z"/>
                <w:del w:id="10679" w:author="Fegie" w:date="2021-03-05T12:07:00Z"/>
                <w:rFonts w:hAnsi="標楷體"/>
              </w:rPr>
              <w:pPrChange w:id="10680" w:author="Fegie" w:date="2021-04-28T12:03:00Z">
                <w:pPr/>
              </w:pPrChange>
            </w:pPr>
            <w:ins w:id="10681" w:author="88692" w:date="2020-06-16T10:32:00Z">
              <w:del w:id="10682" w:author="Fegie" w:date="2021-03-05T12:07:00Z">
                <w:r w:rsidDel="00E53498">
                  <w:rPr>
                    <w:rFonts w:hAnsi="標楷體"/>
                  </w:rPr>
                  <w:delText>Or</w:delText>
                </w:r>
              </w:del>
            </w:ins>
            <w:bookmarkStart w:id="10683" w:name="_Toc71199014"/>
            <w:bookmarkEnd w:id="10683"/>
          </w:p>
          <w:p w14:paraId="60C3F308" w14:textId="5A9E60E1" w:rsidR="00C4178E" w:rsidRPr="00BC126F" w:rsidDel="009661CB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84" w:author="Fegie" w:date="2021-04-28T12:03:00Z"/>
                <w:rFonts w:hAnsi="標楷體"/>
              </w:rPr>
              <w:pPrChange w:id="10685" w:author="Fegie" w:date="2021-04-28T12:03:00Z">
                <w:pPr/>
              </w:pPrChange>
            </w:pPr>
            <w:ins w:id="10686" w:author="88692" w:date="2020-06-16T10:32:00Z">
              <w:del w:id="10687" w:author="Fegie" w:date="2021-03-05T12:07:00Z">
                <w:r w:rsidDel="00E53498">
                  <w:rPr>
                    <w:rFonts w:hAnsi="標楷體"/>
                  </w:rPr>
                  <w:delText>X(1</w:delText>
                </w:r>
              </w:del>
            </w:ins>
            <w:ins w:id="10688" w:author="88692" w:date="2020-06-16T10:35:00Z">
              <w:del w:id="10689" w:author="Fegie" w:date="2021-03-05T12:07:00Z">
                <w:r w:rsidDel="00E53498">
                  <w:rPr>
                    <w:rFonts w:hAnsi="標楷體"/>
                  </w:rPr>
                  <w:delText>5</w:delText>
                </w:r>
              </w:del>
            </w:ins>
            <w:ins w:id="10690" w:author="88692" w:date="2020-06-16T10:32:00Z">
              <w:del w:id="10691" w:author="Fegie" w:date="2021-03-05T12:07:00Z">
                <w:r w:rsidDel="00E53498">
                  <w:rPr>
                    <w:rFonts w:hAnsi="標楷體"/>
                  </w:rPr>
                  <w:delText>)</w:delText>
                </w:r>
              </w:del>
            </w:ins>
            <w:bookmarkStart w:id="10692" w:name="_Toc71199015"/>
            <w:bookmarkEnd w:id="10692"/>
          </w:p>
        </w:tc>
        <w:tc>
          <w:tcPr>
            <w:tcW w:w="2693" w:type="dxa"/>
          </w:tcPr>
          <w:p w14:paraId="584F6859" w14:textId="5D7EF11C" w:rsidR="00C4178E" w:rsidRPr="00115634" w:rsidDel="009661CB" w:rsidRDefault="00E53498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93" w:author="Fegie" w:date="2021-04-28T12:03:00Z"/>
                <w:rFonts w:hAnsi="標楷體"/>
              </w:rPr>
              <w:pPrChange w:id="10694" w:author="Fegie" w:date="2021-04-28T12:03:00Z">
                <w:pPr/>
              </w:pPrChange>
            </w:pPr>
            <w:del w:id="10695" w:author="Fegie" w:date="2021-04-28T12:03:00Z">
              <w:r w:rsidDel="009661CB">
                <w:rPr>
                  <w:rFonts w:hAnsi="標楷體"/>
                </w:rPr>
                <w:fldChar w:fldCharType="begin"/>
              </w:r>
              <w:r w:rsidDel="009661CB">
                <w:rPr>
                  <w:rFonts w:hAnsi="標楷體"/>
                </w:rPr>
                <w:fldChar w:fldCharType="end"/>
              </w:r>
              <w:bookmarkStart w:id="10696" w:name="_Toc71199016"/>
              <w:bookmarkEnd w:id="10696"/>
            </w:del>
          </w:p>
        </w:tc>
        <w:bookmarkStart w:id="10697" w:name="_Toc71199017"/>
        <w:bookmarkEnd w:id="10697"/>
      </w:tr>
      <w:tr w:rsidR="00C4178E" w:rsidRPr="00115634" w:rsidDel="009661CB" w14:paraId="10F8A01A" w14:textId="42B12F5C" w:rsidTr="00C4178E">
        <w:trPr>
          <w:trHeight w:val="291"/>
          <w:jc w:val="center"/>
          <w:del w:id="10698" w:author="Fegie" w:date="2021-04-28T12:03:00Z"/>
        </w:trPr>
        <w:tc>
          <w:tcPr>
            <w:tcW w:w="2412" w:type="dxa"/>
            <w:gridSpan w:val="2"/>
          </w:tcPr>
          <w:p w14:paraId="691610C5" w14:textId="7B46A1A7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99" w:author="Fegie" w:date="2021-04-28T12:03:00Z"/>
                <w:rFonts w:hAnsi="標楷體"/>
              </w:rPr>
              <w:pPrChange w:id="10700" w:author="Fegie" w:date="2021-04-28T12:03:00Z">
                <w:pPr/>
              </w:pPrChange>
            </w:pPr>
            <w:del w:id="10701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與借</w:delText>
              </w:r>
              <w:r w:rsidRPr="00BC126F" w:rsidDel="009661CB">
                <w:rPr>
                  <w:rFonts w:hAnsi="標楷體" w:hint="eastAsia"/>
                </w:rPr>
                <w:delText>款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人關</w:delText>
              </w:r>
              <w:r w:rsidRPr="00BC126F" w:rsidDel="009661CB">
                <w:rPr>
                  <w:rFonts w:hAnsi="標楷體" w:hint="eastAsia"/>
                </w:rPr>
                <w:delText>係</w:delText>
              </w:r>
              <w:bookmarkStart w:id="10702" w:name="_Toc71199018"/>
              <w:bookmarkEnd w:id="10702"/>
            </w:del>
          </w:p>
        </w:tc>
        <w:tc>
          <w:tcPr>
            <w:tcW w:w="4252" w:type="dxa"/>
          </w:tcPr>
          <w:p w14:paraId="0E8E3E18" w14:textId="45E39431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03" w:author="Fegie" w:date="2021-04-28T12:03:00Z"/>
                <w:rFonts w:hAnsi="標楷體"/>
              </w:rPr>
              <w:pPrChange w:id="10704" w:author="Fegie" w:date="2021-04-28T12:03:00Z">
                <w:pPr/>
              </w:pPrChange>
            </w:pPr>
            <w:del w:id="10705" w:author="Fegie" w:date="2021-04-28T12:03:00Z">
              <w:r w:rsidDel="009661CB">
                <w:rPr>
                  <w:rFonts w:hAnsi="標楷體"/>
                </w:rPr>
                <w:delText>X(2</w:delText>
              </w:r>
              <w:r w:rsidR="00A16035" w:rsidDel="009661CB">
                <w:rPr>
                  <w:rFonts w:hAnsi="標楷體"/>
                </w:rPr>
                <w:delText>0</w:delText>
              </w:r>
              <w:r w:rsidDel="009661CB">
                <w:rPr>
                  <w:rFonts w:hAnsi="標楷體"/>
                </w:rPr>
                <w:delText>)</w:delText>
              </w:r>
              <w:bookmarkStart w:id="10706" w:name="_Toc71199019"/>
              <w:bookmarkEnd w:id="10706"/>
            </w:del>
          </w:p>
        </w:tc>
        <w:tc>
          <w:tcPr>
            <w:tcW w:w="2693" w:type="dxa"/>
          </w:tcPr>
          <w:p w14:paraId="01F0E11C" w14:textId="46B902E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07" w:author="Fegie" w:date="2021-04-28T12:03:00Z"/>
                <w:rFonts w:hAnsi="標楷體"/>
              </w:rPr>
              <w:pPrChange w:id="10708" w:author="Fegie" w:date="2021-04-28T12:03:00Z">
                <w:pPr/>
              </w:pPrChange>
            </w:pPr>
            <w:bookmarkStart w:id="10709" w:name="_Toc71199020"/>
            <w:bookmarkEnd w:id="10709"/>
          </w:p>
        </w:tc>
        <w:bookmarkStart w:id="10710" w:name="_Toc71199021"/>
        <w:bookmarkEnd w:id="10710"/>
      </w:tr>
      <w:tr w:rsidR="00C4178E" w:rsidRPr="00115634" w:rsidDel="009661CB" w14:paraId="1996441D" w14:textId="1F8B4131" w:rsidTr="00C4178E">
        <w:trPr>
          <w:trHeight w:val="291"/>
          <w:jc w:val="center"/>
          <w:del w:id="10711" w:author="Fegie" w:date="2021-04-28T12:03:00Z"/>
        </w:trPr>
        <w:tc>
          <w:tcPr>
            <w:tcW w:w="2412" w:type="dxa"/>
            <w:gridSpan w:val="2"/>
          </w:tcPr>
          <w:p w14:paraId="2D22D061" w14:textId="25A19BB2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2" w:author="Fegie" w:date="2021-04-28T12:03:00Z"/>
                <w:rFonts w:hAnsi="標楷體"/>
                <w:lang w:eastAsia="zh-HK"/>
              </w:rPr>
              <w:pPrChange w:id="10713" w:author="Fegie" w:date="2021-04-28T12:03:00Z">
                <w:pPr/>
              </w:pPrChange>
            </w:pPr>
            <w:del w:id="10714" w:author="Fegie" w:date="2021-04-28T12:03:00Z">
              <w:r w:rsidRPr="00BC126F" w:rsidDel="009661CB">
                <w:rPr>
                  <w:rFonts w:hAnsi="標楷體" w:hint="eastAsia"/>
                </w:rPr>
                <w:delText>聯絡人姓名</w:delText>
              </w:r>
              <w:bookmarkStart w:id="10715" w:name="_Toc71199022"/>
              <w:bookmarkEnd w:id="10715"/>
            </w:del>
          </w:p>
        </w:tc>
        <w:tc>
          <w:tcPr>
            <w:tcW w:w="4252" w:type="dxa"/>
          </w:tcPr>
          <w:p w14:paraId="2BA0D5EF" w14:textId="11DE82C9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6" w:author="Fegie" w:date="2021-04-28T12:03:00Z"/>
                <w:rFonts w:hAnsi="標楷體"/>
              </w:rPr>
              <w:pPrChange w:id="10717" w:author="Fegie" w:date="2021-04-28T12:03:00Z">
                <w:pPr/>
              </w:pPrChange>
            </w:pPr>
            <w:del w:id="10718" w:author="Fegie" w:date="2021-04-28T12:03:00Z">
              <w:r w:rsidDel="009661CB">
                <w:rPr>
                  <w:rFonts w:hAnsi="標楷體"/>
                </w:rPr>
                <w:delText>X(1</w:delText>
              </w:r>
            </w:del>
            <w:ins w:id="10719" w:author="88692" w:date="2020-06-16T10:41:00Z">
              <w:del w:id="10720" w:author="Fegie" w:date="2021-04-28T12:03:00Z">
                <w:r w:rsidR="00A16035" w:rsidDel="009661CB">
                  <w:rPr>
                    <w:rFonts w:hAnsi="標楷體"/>
                  </w:rPr>
                  <w:delText>00</w:delText>
                </w:r>
              </w:del>
            </w:ins>
            <w:del w:id="10721" w:author="Fegie" w:date="2021-04-28T12:03:00Z">
              <w:r w:rsidDel="009661CB">
                <w:rPr>
                  <w:rFonts w:hAnsi="標楷體"/>
                </w:rPr>
                <w:delText>4)</w:delText>
              </w:r>
              <w:bookmarkStart w:id="10722" w:name="_Toc71199023"/>
              <w:bookmarkEnd w:id="10722"/>
            </w:del>
          </w:p>
        </w:tc>
        <w:tc>
          <w:tcPr>
            <w:tcW w:w="2693" w:type="dxa"/>
          </w:tcPr>
          <w:p w14:paraId="543BEA3F" w14:textId="204C05E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23" w:author="Fegie" w:date="2021-04-28T12:03:00Z"/>
                <w:rFonts w:hAnsi="標楷體"/>
              </w:rPr>
              <w:pPrChange w:id="10724" w:author="Fegie" w:date="2021-04-28T12:03:00Z">
                <w:pPr/>
              </w:pPrChange>
            </w:pPr>
            <w:bookmarkStart w:id="10725" w:name="_Toc71199024"/>
            <w:bookmarkEnd w:id="10725"/>
          </w:p>
        </w:tc>
        <w:bookmarkStart w:id="10726" w:name="_Toc71199025"/>
        <w:bookmarkEnd w:id="10726"/>
      </w:tr>
      <w:tr w:rsidR="00C4178E" w:rsidRPr="00115634" w:rsidDel="009661CB" w14:paraId="66E7091D" w14:textId="5A004663" w:rsidTr="00C4178E">
        <w:trPr>
          <w:trHeight w:val="291"/>
          <w:jc w:val="center"/>
          <w:del w:id="10727" w:author="Fegie" w:date="2021-04-28T12:03:00Z"/>
        </w:trPr>
        <w:tc>
          <w:tcPr>
            <w:tcW w:w="2412" w:type="dxa"/>
            <w:gridSpan w:val="2"/>
          </w:tcPr>
          <w:p w14:paraId="34BFBC1E" w14:textId="771BCAE2" w:rsidR="00C4178E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28" w:author="Fegie" w:date="2021-04-28T12:03:00Z"/>
                <w:rFonts w:hAnsi="標楷體"/>
              </w:rPr>
              <w:pPrChange w:id="10729" w:author="Fegie" w:date="2021-04-28T12:03:00Z">
                <w:pPr/>
              </w:pPrChange>
            </w:pPr>
            <w:del w:id="10730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人員</w:delText>
              </w:r>
              <w:bookmarkStart w:id="10731" w:name="_Toc71199026"/>
              <w:bookmarkEnd w:id="10731"/>
            </w:del>
          </w:p>
        </w:tc>
        <w:tc>
          <w:tcPr>
            <w:tcW w:w="4252" w:type="dxa"/>
          </w:tcPr>
          <w:p w14:paraId="3AA08B7D" w14:textId="2F6B5DA2" w:rsidR="00C4178E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32" w:author="Fegie" w:date="2021-04-28T12:03:00Z"/>
                <w:rFonts w:hAnsi="標楷體"/>
              </w:rPr>
              <w:pPrChange w:id="10733" w:author="Fegie" w:date="2021-04-28T12:03:00Z">
                <w:pPr/>
              </w:pPrChange>
            </w:pPr>
            <w:del w:id="10734" w:author="Fegie" w:date="2021-04-28T12:03:00Z">
              <w:r w:rsidDel="009661CB">
                <w:rPr>
                  <w:rFonts w:hAnsi="標楷體"/>
                </w:rPr>
                <w:delText>X(06)</w:delText>
              </w:r>
              <w:bookmarkStart w:id="10735" w:name="_Toc71199027"/>
              <w:bookmarkEnd w:id="10735"/>
            </w:del>
          </w:p>
        </w:tc>
        <w:tc>
          <w:tcPr>
            <w:tcW w:w="2693" w:type="dxa"/>
          </w:tcPr>
          <w:p w14:paraId="3C1403EA" w14:textId="44F3DA08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36" w:author="Fegie" w:date="2021-04-28T12:03:00Z"/>
                <w:rFonts w:hAnsi="標楷體"/>
              </w:rPr>
              <w:pPrChange w:id="10737" w:author="Fegie" w:date="2021-04-28T12:03:00Z">
                <w:pPr/>
              </w:pPrChange>
            </w:pPr>
            <w:bookmarkStart w:id="10738" w:name="_Toc71199028"/>
            <w:bookmarkEnd w:id="10738"/>
          </w:p>
        </w:tc>
        <w:bookmarkStart w:id="10739" w:name="_Toc71199029"/>
        <w:bookmarkEnd w:id="10739"/>
      </w:tr>
      <w:tr w:rsidR="005723D3" w:rsidRPr="00115634" w:rsidDel="009661CB" w14:paraId="173CBAA7" w14:textId="638DF1EC" w:rsidTr="00C4178E">
        <w:trPr>
          <w:trHeight w:val="291"/>
          <w:jc w:val="center"/>
          <w:del w:id="10740" w:author="Fegie" w:date="2021-04-28T12:03:00Z"/>
        </w:trPr>
        <w:tc>
          <w:tcPr>
            <w:tcW w:w="2412" w:type="dxa"/>
            <w:gridSpan w:val="2"/>
          </w:tcPr>
          <w:p w14:paraId="485586F6" w14:textId="773C3144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41" w:author="Fegie" w:date="2021-04-28T12:03:00Z"/>
                <w:rFonts w:hAnsi="標楷體"/>
              </w:rPr>
              <w:pPrChange w:id="10742" w:author="Fegie" w:date="2021-04-28T12:03:00Z">
                <w:pPr/>
              </w:pPrChange>
            </w:pPr>
            <w:del w:id="10743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hAnsi="標楷體" w:hint="eastAsia"/>
                </w:rPr>
                <w:delText>用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記號</w:delText>
              </w:r>
              <w:bookmarkStart w:id="10744" w:name="_Toc71199030"/>
              <w:bookmarkEnd w:id="10744"/>
            </w:del>
          </w:p>
        </w:tc>
        <w:tc>
          <w:tcPr>
            <w:tcW w:w="4252" w:type="dxa"/>
          </w:tcPr>
          <w:p w14:paraId="142754A6" w14:textId="0053E8A8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45" w:author="Fegie" w:date="2021-04-28T12:03:00Z"/>
                <w:rFonts w:hAnsi="標楷體"/>
              </w:rPr>
              <w:pPrChange w:id="10746" w:author="Fegie" w:date="2021-04-28T12:03:00Z">
                <w:pPr/>
              </w:pPrChange>
            </w:pPr>
            <w:del w:id="10747" w:author="Fegie" w:date="2021-04-28T12:03:00Z">
              <w:r w:rsidDel="009661CB">
                <w:rPr>
                  <w:rFonts w:hAnsi="標楷體"/>
                </w:rPr>
                <w:delText>X(02)</w:delText>
              </w:r>
              <w:bookmarkStart w:id="10748" w:name="_Toc71199031"/>
              <w:bookmarkEnd w:id="10748"/>
            </w:del>
          </w:p>
        </w:tc>
        <w:tc>
          <w:tcPr>
            <w:tcW w:w="2693" w:type="dxa"/>
          </w:tcPr>
          <w:p w14:paraId="43E73082" w14:textId="2E112A3B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49" w:author="Fegie" w:date="2021-04-28T12:03:00Z"/>
                <w:rFonts w:hAnsi="標楷體"/>
              </w:rPr>
              <w:pPrChange w:id="10750" w:author="Fegie" w:date="2021-04-28T12:03:00Z">
                <w:pPr/>
              </w:pPrChange>
            </w:pPr>
            <w:bookmarkStart w:id="10751" w:name="_Toc71199032"/>
            <w:bookmarkEnd w:id="10751"/>
          </w:p>
        </w:tc>
        <w:bookmarkStart w:id="10752" w:name="_Toc71199033"/>
        <w:bookmarkEnd w:id="10752"/>
      </w:tr>
      <w:tr w:rsidR="005723D3" w:rsidRPr="00115634" w:rsidDel="009661CB" w14:paraId="3586185D" w14:textId="07A788F2" w:rsidTr="00C4178E">
        <w:trPr>
          <w:trHeight w:val="291"/>
          <w:jc w:val="center"/>
          <w:del w:id="10753" w:author="Fegie" w:date="2021-04-28T12:03:00Z"/>
        </w:trPr>
        <w:tc>
          <w:tcPr>
            <w:tcW w:w="2412" w:type="dxa"/>
            <w:gridSpan w:val="2"/>
          </w:tcPr>
          <w:p w14:paraId="0FD160D4" w14:textId="47782728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54" w:author="Fegie" w:date="2021-04-28T12:03:00Z"/>
                <w:rFonts w:hAnsi="標楷體"/>
              </w:rPr>
              <w:pPrChange w:id="10755" w:author="Fegie" w:date="2021-04-28T12:03:00Z">
                <w:pPr/>
              </w:pPrChange>
            </w:pPr>
            <w:del w:id="10756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原</w:delText>
              </w:r>
              <w:r w:rsidRPr="00BC126F" w:rsidDel="009661CB">
                <w:rPr>
                  <w:rFonts w:hAnsi="標楷體" w:hint="eastAsia"/>
                </w:rPr>
                <w:delText>因</w:delText>
              </w:r>
              <w:bookmarkStart w:id="10757" w:name="_Toc71199034"/>
              <w:bookmarkEnd w:id="10757"/>
            </w:del>
          </w:p>
        </w:tc>
        <w:tc>
          <w:tcPr>
            <w:tcW w:w="4252" w:type="dxa"/>
          </w:tcPr>
          <w:p w14:paraId="6E7C556B" w14:textId="690703A9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58" w:author="Fegie" w:date="2021-04-28T12:03:00Z"/>
                <w:rFonts w:hAnsi="標楷體"/>
              </w:rPr>
              <w:pPrChange w:id="10759" w:author="Fegie" w:date="2021-04-28T12:03:00Z">
                <w:pPr/>
              </w:pPrChange>
            </w:pPr>
            <w:del w:id="10760" w:author="Fegie" w:date="2021-04-28T12:03:00Z">
              <w:r w:rsidDel="009661CB">
                <w:rPr>
                  <w:rFonts w:hAnsi="標楷體"/>
                </w:rPr>
                <w:delText>X(</w:delText>
              </w:r>
              <w:r w:rsidR="00A16035" w:rsidDel="009661CB">
                <w:rPr>
                  <w:rFonts w:hAnsi="標楷體"/>
                </w:rPr>
                <w:delText>02</w:delText>
              </w:r>
              <w:r w:rsidDel="009661CB">
                <w:rPr>
                  <w:rFonts w:hAnsi="標楷體"/>
                </w:rPr>
                <w:delText>)</w:delText>
              </w:r>
              <w:bookmarkStart w:id="10761" w:name="_Toc71199035"/>
              <w:bookmarkEnd w:id="10761"/>
            </w:del>
          </w:p>
        </w:tc>
        <w:tc>
          <w:tcPr>
            <w:tcW w:w="2693" w:type="dxa"/>
          </w:tcPr>
          <w:p w14:paraId="32E5D0C0" w14:textId="4D2460EF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62" w:author="Fegie" w:date="2021-04-28T12:03:00Z"/>
                <w:rFonts w:hAnsi="標楷體"/>
              </w:rPr>
              <w:pPrChange w:id="10763" w:author="Fegie" w:date="2021-04-28T12:03:00Z">
                <w:pPr/>
              </w:pPrChange>
            </w:pPr>
            <w:bookmarkStart w:id="10764" w:name="_Toc71199036"/>
            <w:bookmarkEnd w:id="10764"/>
          </w:p>
        </w:tc>
        <w:bookmarkStart w:id="10765" w:name="_Toc71199037"/>
        <w:bookmarkEnd w:id="10765"/>
      </w:tr>
      <w:tr w:rsidR="005723D3" w:rsidRPr="00115634" w:rsidDel="009661CB" w14:paraId="2FA4FD75" w14:textId="7F4E6F4B" w:rsidTr="00C4178E">
        <w:trPr>
          <w:trHeight w:val="291"/>
          <w:jc w:val="center"/>
          <w:del w:id="10766" w:author="Fegie" w:date="2021-04-28T12:03:00Z"/>
        </w:trPr>
        <w:tc>
          <w:tcPr>
            <w:tcW w:w="2412" w:type="dxa"/>
            <w:gridSpan w:val="2"/>
          </w:tcPr>
          <w:p w14:paraId="74616D9E" w14:textId="68426ADD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67" w:author="Fegie" w:date="2021-04-28T12:03:00Z"/>
                <w:rFonts w:hAnsi="標楷體"/>
              </w:rPr>
              <w:pPrChange w:id="10768" w:author="Fegie" w:date="2021-04-28T12:03:00Z">
                <w:pPr/>
              </w:pPrChange>
            </w:pPr>
            <w:del w:id="10769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備註</w:delText>
              </w:r>
              <w:bookmarkStart w:id="10770" w:name="_Toc71199038"/>
              <w:bookmarkEnd w:id="10770"/>
            </w:del>
          </w:p>
        </w:tc>
        <w:tc>
          <w:tcPr>
            <w:tcW w:w="4252" w:type="dxa"/>
          </w:tcPr>
          <w:p w14:paraId="58B72B53" w14:textId="4AB39000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71" w:author="Fegie" w:date="2021-04-28T12:03:00Z"/>
                <w:rFonts w:hAnsi="標楷體"/>
              </w:rPr>
              <w:pPrChange w:id="10772" w:author="Fegie" w:date="2021-04-28T12:03:00Z">
                <w:pPr/>
              </w:pPrChange>
            </w:pPr>
            <w:del w:id="10773" w:author="Fegie" w:date="2021-04-28T12:03:00Z">
              <w:r w:rsidDel="009661CB">
                <w:rPr>
                  <w:rFonts w:hAnsi="標楷體"/>
                </w:rPr>
                <w:delText>X(40)</w:delText>
              </w:r>
              <w:bookmarkStart w:id="10774" w:name="_Toc71199039"/>
              <w:bookmarkEnd w:id="10774"/>
            </w:del>
          </w:p>
        </w:tc>
        <w:tc>
          <w:tcPr>
            <w:tcW w:w="2693" w:type="dxa"/>
          </w:tcPr>
          <w:p w14:paraId="060602C5" w14:textId="65A8298A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75" w:author="Fegie" w:date="2021-04-28T12:03:00Z"/>
                <w:rFonts w:hAnsi="標楷體"/>
              </w:rPr>
              <w:pPrChange w:id="10776" w:author="Fegie" w:date="2021-04-28T12:03:00Z">
                <w:pPr/>
              </w:pPrChange>
            </w:pPr>
            <w:bookmarkStart w:id="10777" w:name="_Toc71199040"/>
            <w:bookmarkEnd w:id="10777"/>
          </w:p>
        </w:tc>
        <w:bookmarkStart w:id="10778" w:name="_Toc71199041"/>
        <w:bookmarkEnd w:id="10778"/>
      </w:tr>
      <w:tr w:rsidR="00A37AD2" w:rsidRPr="00115634" w:rsidDel="009661CB" w14:paraId="67B6200B" w14:textId="4DD368EC" w:rsidTr="00C4178E">
        <w:trPr>
          <w:trHeight w:val="291"/>
          <w:jc w:val="center"/>
          <w:ins w:id="10779" w:author="88692" w:date="2020-06-16T10:18:00Z"/>
          <w:del w:id="10780" w:author="Fegie" w:date="2021-04-28T12:03:00Z"/>
        </w:trPr>
        <w:tc>
          <w:tcPr>
            <w:tcW w:w="2412" w:type="dxa"/>
            <w:gridSpan w:val="2"/>
          </w:tcPr>
          <w:p w14:paraId="46B50EEF" w14:textId="3629C410" w:rsidR="00A37AD2" w:rsidRPr="00BC126F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81" w:author="88692" w:date="2020-06-16T10:18:00Z"/>
                <w:del w:id="10782" w:author="Fegie" w:date="2021-04-28T12:03:00Z"/>
                <w:rFonts w:hAnsi="標楷體"/>
                <w:lang w:eastAsia="zh-HK"/>
              </w:rPr>
              <w:pPrChange w:id="10783" w:author="Fegie" w:date="2021-04-28T12:03:00Z">
                <w:pPr/>
              </w:pPrChange>
            </w:pPr>
            <w:ins w:id="10784" w:author="88692" w:date="2020-06-16T10:18:00Z">
              <w:del w:id="10785" w:author="Fegie" w:date="2021-04-28T12:03:00Z">
                <w:r w:rsidDel="009661CB">
                  <w:rPr>
                    <w:rFonts w:hAnsi="標楷體" w:hint="eastAsia"/>
                    <w:lang w:eastAsia="zh-HK"/>
                  </w:rPr>
                  <w:delText>停用原因</w:delText>
                </w:r>
                <w:bookmarkStart w:id="10786" w:name="_Toc71199042"/>
                <w:bookmarkEnd w:id="10786"/>
              </w:del>
            </w:ins>
          </w:p>
        </w:tc>
        <w:tc>
          <w:tcPr>
            <w:tcW w:w="4252" w:type="dxa"/>
          </w:tcPr>
          <w:p w14:paraId="2B0AAF0F" w14:textId="4C96D32F" w:rsidR="00A37AD2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87" w:author="88692" w:date="2020-06-16T10:18:00Z"/>
                <w:del w:id="10788" w:author="Fegie" w:date="2021-04-28T12:03:00Z"/>
                <w:rFonts w:hAnsi="標楷體"/>
              </w:rPr>
              <w:pPrChange w:id="10789" w:author="Fegie" w:date="2021-04-28T12:03:00Z">
                <w:pPr/>
              </w:pPrChange>
            </w:pPr>
            <w:ins w:id="10790" w:author="88692" w:date="2020-06-16T10:22:00Z">
              <w:del w:id="10791" w:author="Fegie" w:date="2021-04-28T12:03:00Z">
                <w:r w:rsidDel="009661CB">
                  <w:rPr>
                    <w:rFonts w:hAnsi="標楷體"/>
                  </w:rPr>
                  <w:delText>X(40)</w:delText>
                </w:r>
              </w:del>
            </w:ins>
            <w:bookmarkStart w:id="10792" w:name="_Toc71199043"/>
            <w:bookmarkEnd w:id="10792"/>
          </w:p>
        </w:tc>
        <w:tc>
          <w:tcPr>
            <w:tcW w:w="2693" w:type="dxa"/>
          </w:tcPr>
          <w:p w14:paraId="53EA89D2" w14:textId="513087B7" w:rsidR="00A37AD2" w:rsidRPr="00115634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93" w:author="88692" w:date="2020-06-16T10:18:00Z"/>
                <w:del w:id="10794" w:author="Fegie" w:date="2021-04-28T12:03:00Z"/>
                <w:rFonts w:hAnsi="標楷體"/>
              </w:rPr>
              <w:pPrChange w:id="10795" w:author="Fegie" w:date="2021-04-28T12:03:00Z">
                <w:pPr/>
              </w:pPrChange>
            </w:pPr>
            <w:bookmarkStart w:id="10796" w:name="_Toc71199044"/>
            <w:bookmarkEnd w:id="10796"/>
          </w:p>
        </w:tc>
        <w:bookmarkStart w:id="10797" w:name="_Toc71199045"/>
        <w:bookmarkEnd w:id="10797"/>
      </w:tr>
    </w:tbl>
    <w:p w14:paraId="679C4CB1" w14:textId="09459284" w:rsidR="00C4178E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798" w:author="Fegie" w:date="2021-04-28T12:04:00Z"/>
          <w:rFonts w:hAnsi="標楷體"/>
        </w:rPr>
        <w:pPrChange w:id="10799" w:author="Fegie" w:date="2021-04-28T12:03:00Z">
          <w:pPr/>
        </w:pPrChange>
      </w:pPr>
      <w:bookmarkStart w:id="10800" w:name="_Toc71199046"/>
      <w:bookmarkEnd w:id="10800"/>
    </w:p>
    <w:p w14:paraId="7236FE4F" w14:textId="7833BDEB" w:rsidR="00E92487" w:rsidRPr="009B2BD3" w:rsidDel="009661CB" w:rsidRDefault="00E92487" w:rsidP="003163F8">
      <w:pPr>
        <w:pStyle w:val="3"/>
        <w:numPr>
          <w:ilvl w:val="5"/>
          <w:numId w:val="6"/>
        </w:numPr>
        <w:ind w:left="1701" w:hanging="1134"/>
        <w:rPr>
          <w:del w:id="10801" w:author="Fegie" w:date="2021-04-28T12:04:00Z"/>
          <w:rFonts w:hAnsi="標楷體"/>
        </w:rPr>
      </w:pPr>
      <w:del w:id="10802" w:author="Fegie" w:date="2021-04-28T12:04:00Z">
        <w:r w:rsidRPr="009B2BD3" w:rsidDel="009661CB">
          <w:rPr>
            <w:rFonts w:hAnsi="標楷體" w:hint="eastAsia"/>
          </w:rPr>
          <w:delText>L1106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關聯戶資料維護</w:delText>
        </w:r>
        <w:bookmarkStart w:id="10803" w:name="_Toc71199047"/>
        <w:bookmarkEnd w:id="10803"/>
      </w:del>
    </w:p>
    <w:p w14:paraId="42C71F00" w14:textId="37BD32D0" w:rsidR="00E92487" w:rsidRPr="009B2BD3" w:rsidDel="009661CB" w:rsidRDefault="00E92487" w:rsidP="00E92487">
      <w:pPr>
        <w:pStyle w:val="a"/>
        <w:rPr>
          <w:del w:id="10804" w:author="Fegie" w:date="2021-04-28T12:04:00Z"/>
          <w:rFonts w:ascii="標楷體" w:hAnsi="標楷體"/>
        </w:rPr>
      </w:pPr>
      <w:del w:id="10805" w:author="Fegie" w:date="2021-04-28T12:04:00Z">
        <w:r w:rsidRPr="009B2BD3" w:rsidDel="009661CB">
          <w:rPr>
            <w:rFonts w:ascii="標楷體" w:hAnsi="標楷體"/>
          </w:rPr>
          <w:delText>功能說明</w:delText>
        </w:r>
        <w:bookmarkStart w:id="10806" w:name="_Toc71199048"/>
        <w:bookmarkEnd w:id="10806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92487" w:rsidRPr="009B2BD3" w:rsidDel="009661CB" w14:paraId="36CD7691" w14:textId="247F31DC" w:rsidTr="002774EA">
        <w:trPr>
          <w:trHeight w:val="277"/>
          <w:del w:id="10807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FD180B" w14:textId="40DECB52" w:rsidR="00E92487" w:rsidRPr="009B2BD3" w:rsidDel="009661CB" w:rsidRDefault="00E92487" w:rsidP="002774EA">
            <w:pPr>
              <w:rPr>
                <w:del w:id="10808" w:author="Fegie" w:date="2021-04-28T12:04:00Z"/>
                <w:rFonts w:ascii="標楷體" w:eastAsia="標楷體" w:hAnsi="標楷體"/>
              </w:rPr>
            </w:pPr>
            <w:del w:id="10809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10810" w:name="_Toc71199049"/>
              <w:bookmarkEnd w:id="1081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903E0D" w14:textId="0DACB305" w:rsidR="00E92487" w:rsidRPr="009B2BD3" w:rsidDel="009661CB" w:rsidRDefault="00E92487" w:rsidP="002774EA">
            <w:pPr>
              <w:rPr>
                <w:del w:id="10811" w:author="Fegie" w:date="2021-04-28T12:04:00Z"/>
                <w:rFonts w:ascii="標楷體" w:eastAsia="標楷體" w:hAnsi="標楷體"/>
              </w:rPr>
            </w:pPr>
            <w:del w:id="10812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關聯戶資料維護</w:delText>
              </w:r>
              <w:bookmarkStart w:id="10813" w:name="_Toc71199050"/>
              <w:bookmarkEnd w:id="10813"/>
            </w:del>
          </w:p>
          <w:p w14:paraId="23A973D5" w14:textId="56C02603" w:rsidR="00E92487" w:rsidRPr="009B2BD3" w:rsidDel="009661CB" w:rsidRDefault="00E92528" w:rsidP="002774EA">
            <w:pPr>
              <w:rPr>
                <w:del w:id="10814" w:author="Fegie" w:date="2021-04-28T12:04:00Z"/>
                <w:rFonts w:ascii="標楷體" w:eastAsia="標楷體" w:hAnsi="標楷體"/>
              </w:rPr>
            </w:pPr>
            <w:del w:id="10815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必須是顧客主檔已建立之資料</w:delText>
              </w:r>
              <w:bookmarkStart w:id="10816" w:name="_Toc71199051"/>
              <w:bookmarkEnd w:id="10816"/>
            </w:del>
          </w:p>
        </w:tc>
        <w:bookmarkStart w:id="10817" w:name="_Toc71199052"/>
        <w:bookmarkEnd w:id="10817"/>
      </w:tr>
      <w:tr w:rsidR="00E92487" w:rsidRPr="009B2BD3" w:rsidDel="009661CB" w14:paraId="76BE2E18" w14:textId="20F07BEB" w:rsidTr="002774EA">
        <w:trPr>
          <w:trHeight w:val="277"/>
          <w:del w:id="10818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4A5765" w14:textId="623EFA48" w:rsidR="00E92487" w:rsidRPr="009B2BD3" w:rsidDel="009661CB" w:rsidRDefault="00E92487" w:rsidP="002774EA">
            <w:pPr>
              <w:rPr>
                <w:del w:id="10819" w:author="Fegie" w:date="2021-04-28T12:04:00Z"/>
                <w:rFonts w:ascii="標楷體" w:eastAsia="標楷體" w:hAnsi="標楷體"/>
              </w:rPr>
            </w:pPr>
            <w:del w:id="10820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10821" w:name="_Toc71199053"/>
              <w:bookmarkEnd w:id="1082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077271" w14:textId="2514904C" w:rsidR="00E92487" w:rsidRPr="009B2BD3" w:rsidDel="009661CB" w:rsidRDefault="00E92487" w:rsidP="002774EA">
            <w:pPr>
              <w:rPr>
                <w:del w:id="10822" w:author="Fegie" w:date="2021-04-28T12:04:00Z"/>
                <w:rFonts w:ascii="標楷體" w:eastAsia="標楷體" w:hAnsi="標楷體"/>
              </w:rPr>
            </w:pPr>
            <w:bookmarkStart w:id="10823" w:name="_Toc71199054"/>
            <w:bookmarkEnd w:id="10823"/>
          </w:p>
        </w:tc>
        <w:bookmarkStart w:id="10824" w:name="_Toc71199055"/>
        <w:bookmarkEnd w:id="10824"/>
      </w:tr>
      <w:tr w:rsidR="00E92487" w:rsidRPr="009B2BD3" w:rsidDel="009661CB" w14:paraId="4CF22974" w14:textId="2DA0345D" w:rsidTr="002774EA">
        <w:trPr>
          <w:trHeight w:val="773"/>
          <w:del w:id="10825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FB45C7" w14:textId="5F698766" w:rsidR="00E92487" w:rsidRPr="009B2BD3" w:rsidDel="009661CB" w:rsidRDefault="00E92487" w:rsidP="002774EA">
            <w:pPr>
              <w:rPr>
                <w:del w:id="10826" w:author="Fegie" w:date="2021-04-28T12:04:00Z"/>
                <w:rFonts w:ascii="標楷體" w:eastAsia="標楷體" w:hAnsi="標楷體"/>
              </w:rPr>
            </w:pPr>
            <w:del w:id="10827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10828" w:name="_Toc71199056"/>
              <w:bookmarkEnd w:id="1082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B0D542" w14:textId="6E7C323D" w:rsidR="00E92487" w:rsidRPr="009B2BD3" w:rsidDel="009661CB" w:rsidRDefault="00E92487" w:rsidP="002774EA">
            <w:pPr>
              <w:rPr>
                <w:del w:id="10829" w:author="Fegie" w:date="2021-04-28T12:04:00Z"/>
                <w:rFonts w:ascii="標楷體" w:eastAsia="標楷體" w:hAnsi="標楷體"/>
              </w:rPr>
            </w:pPr>
            <w:bookmarkStart w:id="10830" w:name="_Toc71199057"/>
            <w:bookmarkEnd w:id="10830"/>
          </w:p>
        </w:tc>
        <w:bookmarkStart w:id="10831" w:name="_Toc71199058"/>
        <w:bookmarkEnd w:id="10831"/>
      </w:tr>
      <w:tr w:rsidR="00E92487" w:rsidRPr="009B2BD3" w:rsidDel="009661CB" w14:paraId="05929A7B" w14:textId="15DD8654" w:rsidTr="002774EA">
        <w:trPr>
          <w:trHeight w:val="321"/>
          <w:del w:id="10832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2D373D" w14:textId="517E34D5" w:rsidR="00E92487" w:rsidRPr="009B2BD3" w:rsidDel="009661CB" w:rsidRDefault="00E92487" w:rsidP="002774EA">
            <w:pPr>
              <w:rPr>
                <w:del w:id="10833" w:author="Fegie" w:date="2021-04-28T12:04:00Z"/>
                <w:rFonts w:ascii="標楷體" w:eastAsia="標楷體" w:hAnsi="標楷體"/>
              </w:rPr>
            </w:pPr>
            <w:del w:id="10834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10835" w:name="_Toc71199059"/>
              <w:bookmarkEnd w:id="108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ACC872" w14:textId="71BDB534" w:rsidR="00E92487" w:rsidRPr="009B2BD3" w:rsidDel="009661CB" w:rsidRDefault="00E92487" w:rsidP="002774EA">
            <w:pPr>
              <w:rPr>
                <w:del w:id="10836" w:author="Fegie" w:date="2021-04-28T12:04:00Z"/>
                <w:rFonts w:ascii="標楷體" w:eastAsia="標楷體" w:hAnsi="標楷體"/>
              </w:rPr>
            </w:pPr>
            <w:bookmarkStart w:id="10837" w:name="_Toc71199060"/>
            <w:bookmarkEnd w:id="10837"/>
          </w:p>
        </w:tc>
        <w:bookmarkStart w:id="10838" w:name="_Toc71199061"/>
        <w:bookmarkEnd w:id="10838"/>
      </w:tr>
      <w:tr w:rsidR="00E92487" w:rsidRPr="009B2BD3" w:rsidDel="009661CB" w14:paraId="24AEB9DD" w14:textId="74CEEF06" w:rsidTr="002774EA">
        <w:trPr>
          <w:trHeight w:val="1311"/>
          <w:del w:id="10839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3D1030" w14:textId="63F529E0" w:rsidR="00E92487" w:rsidRPr="009B2BD3" w:rsidDel="009661CB" w:rsidRDefault="00E92487" w:rsidP="002774EA">
            <w:pPr>
              <w:rPr>
                <w:del w:id="10840" w:author="Fegie" w:date="2021-04-28T12:04:00Z"/>
                <w:rFonts w:ascii="標楷體" w:eastAsia="標楷體" w:hAnsi="標楷體"/>
              </w:rPr>
            </w:pPr>
            <w:del w:id="10841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10842" w:name="_Toc71199062"/>
              <w:bookmarkEnd w:id="1084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A2E16C" w14:textId="4F546C63" w:rsidR="00E92487" w:rsidRPr="009B2BD3" w:rsidDel="009661CB" w:rsidRDefault="00E92487" w:rsidP="002774EA">
            <w:pPr>
              <w:rPr>
                <w:del w:id="10843" w:author="Fegie" w:date="2021-04-28T12:04:00Z"/>
                <w:rFonts w:ascii="標楷體" w:eastAsia="標楷體" w:hAnsi="標楷體"/>
              </w:rPr>
            </w:pPr>
            <w:bookmarkStart w:id="10844" w:name="_Toc71199063"/>
            <w:bookmarkEnd w:id="10844"/>
          </w:p>
        </w:tc>
        <w:bookmarkStart w:id="10845" w:name="_Toc71199064"/>
        <w:bookmarkEnd w:id="10845"/>
      </w:tr>
      <w:tr w:rsidR="00E92487" w:rsidRPr="009B2BD3" w:rsidDel="009661CB" w14:paraId="2467E0EC" w14:textId="369517E5" w:rsidTr="002774EA">
        <w:trPr>
          <w:trHeight w:val="278"/>
          <w:del w:id="10846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1D0DA7" w14:textId="570F1F36" w:rsidR="00E92487" w:rsidRPr="009B2BD3" w:rsidDel="009661CB" w:rsidRDefault="00E92487" w:rsidP="002774EA">
            <w:pPr>
              <w:rPr>
                <w:del w:id="10847" w:author="Fegie" w:date="2021-04-28T12:04:00Z"/>
                <w:rFonts w:ascii="標楷體" w:eastAsia="標楷體" w:hAnsi="標楷體"/>
              </w:rPr>
            </w:pPr>
            <w:del w:id="10848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10849" w:name="_Toc71199065"/>
              <w:bookmarkEnd w:id="1084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A1AC9E" w14:textId="7A2D4AA2" w:rsidR="00E92487" w:rsidRPr="009B2BD3" w:rsidDel="009661CB" w:rsidRDefault="00E92487" w:rsidP="002774EA">
            <w:pPr>
              <w:rPr>
                <w:del w:id="10850" w:author="Fegie" w:date="2021-04-28T12:04:00Z"/>
                <w:rFonts w:ascii="標楷體" w:eastAsia="標楷體" w:hAnsi="標楷體"/>
              </w:rPr>
            </w:pPr>
            <w:bookmarkStart w:id="10851" w:name="_Toc71199066"/>
            <w:bookmarkEnd w:id="10851"/>
          </w:p>
        </w:tc>
        <w:bookmarkStart w:id="10852" w:name="_Toc71199067"/>
        <w:bookmarkEnd w:id="10852"/>
      </w:tr>
      <w:tr w:rsidR="00E92487" w:rsidRPr="009B2BD3" w:rsidDel="009661CB" w14:paraId="6F7C76EC" w14:textId="45176E08" w:rsidTr="002774EA">
        <w:trPr>
          <w:trHeight w:val="358"/>
          <w:del w:id="10853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2C8810" w14:textId="12BC25A6" w:rsidR="00E92487" w:rsidRPr="009B2BD3" w:rsidDel="009661CB" w:rsidRDefault="00E92487" w:rsidP="002774EA">
            <w:pPr>
              <w:rPr>
                <w:del w:id="10854" w:author="Fegie" w:date="2021-04-28T12:04:00Z"/>
                <w:rFonts w:ascii="標楷體" w:eastAsia="標楷體" w:hAnsi="標楷體"/>
              </w:rPr>
            </w:pPr>
            <w:del w:id="10855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10856" w:name="_Toc71199068"/>
              <w:bookmarkEnd w:id="1085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6CAED9" w14:textId="56FD0E38" w:rsidR="00E92487" w:rsidRPr="009B2BD3" w:rsidDel="009661CB" w:rsidRDefault="00E92487" w:rsidP="002774EA">
            <w:pPr>
              <w:rPr>
                <w:del w:id="10857" w:author="Fegie" w:date="2021-04-28T12:04:00Z"/>
                <w:rFonts w:ascii="標楷體" w:eastAsia="標楷體" w:hAnsi="標楷體"/>
              </w:rPr>
            </w:pPr>
            <w:bookmarkStart w:id="10858" w:name="_Toc71199069"/>
            <w:bookmarkEnd w:id="10858"/>
          </w:p>
        </w:tc>
        <w:bookmarkStart w:id="10859" w:name="_Toc71199070"/>
        <w:bookmarkEnd w:id="10859"/>
      </w:tr>
      <w:tr w:rsidR="00E92487" w:rsidRPr="009B2BD3" w:rsidDel="009661CB" w14:paraId="54310255" w14:textId="2E89933D" w:rsidTr="002774EA">
        <w:trPr>
          <w:trHeight w:val="278"/>
          <w:del w:id="10860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EB2F80" w14:textId="71FBAE78" w:rsidR="00E92487" w:rsidRPr="009B2BD3" w:rsidDel="009661CB" w:rsidRDefault="00E92487" w:rsidP="002774EA">
            <w:pPr>
              <w:rPr>
                <w:del w:id="10861" w:author="Fegie" w:date="2021-04-28T12:04:00Z"/>
                <w:rFonts w:ascii="標楷體" w:eastAsia="標楷體" w:hAnsi="標楷體"/>
              </w:rPr>
            </w:pPr>
            <w:del w:id="10862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10863" w:name="_Toc71199071"/>
              <w:bookmarkEnd w:id="1086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A0D68" w14:textId="5F61305F" w:rsidR="00E92487" w:rsidRPr="009B2BD3" w:rsidDel="009661CB" w:rsidRDefault="00E92487" w:rsidP="002774EA">
            <w:pPr>
              <w:rPr>
                <w:del w:id="10864" w:author="Fegie" w:date="2021-04-28T12:04:00Z"/>
                <w:rFonts w:ascii="標楷體" w:eastAsia="標楷體" w:hAnsi="標楷體"/>
              </w:rPr>
            </w:pPr>
            <w:bookmarkStart w:id="10865" w:name="_Toc71199072"/>
            <w:bookmarkEnd w:id="10865"/>
          </w:p>
        </w:tc>
        <w:bookmarkStart w:id="10866" w:name="_Toc71199073"/>
        <w:bookmarkEnd w:id="10866"/>
      </w:tr>
    </w:tbl>
    <w:p w14:paraId="77334F84" w14:textId="6EE2661F" w:rsidR="00E92487" w:rsidRPr="009B2BD3" w:rsidDel="009661CB" w:rsidRDefault="00E92487" w:rsidP="00E92487">
      <w:pPr>
        <w:rPr>
          <w:del w:id="10867" w:author="Fegie" w:date="2021-04-28T12:04:00Z"/>
          <w:rFonts w:ascii="標楷體" w:eastAsia="標楷體" w:hAnsi="標楷體"/>
        </w:rPr>
      </w:pPr>
      <w:bookmarkStart w:id="10868" w:name="_Toc71199074"/>
      <w:bookmarkEnd w:id="10868"/>
    </w:p>
    <w:p w14:paraId="067E7697" w14:textId="7E74A0BA" w:rsidR="00E92487" w:rsidRPr="009B2BD3" w:rsidDel="009661CB" w:rsidRDefault="00E92487" w:rsidP="00E92487">
      <w:pPr>
        <w:rPr>
          <w:del w:id="10869" w:author="Fegie" w:date="2021-04-28T12:04:00Z"/>
          <w:rFonts w:ascii="標楷體" w:eastAsia="標楷體" w:hAnsi="標楷體"/>
        </w:rPr>
      </w:pPr>
      <w:bookmarkStart w:id="10870" w:name="_Toc71199075"/>
      <w:bookmarkEnd w:id="10870"/>
    </w:p>
    <w:p w14:paraId="3C98273E" w14:textId="5B470E4F" w:rsidR="00E92487" w:rsidRPr="009B2BD3" w:rsidDel="009661CB" w:rsidRDefault="00E92487" w:rsidP="00E92487">
      <w:pPr>
        <w:rPr>
          <w:del w:id="10871" w:author="Fegie" w:date="2021-04-28T12:04:00Z"/>
          <w:rFonts w:ascii="標楷體" w:eastAsia="標楷體" w:hAnsi="標楷體"/>
        </w:rPr>
      </w:pPr>
      <w:bookmarkStart w:id="10872" w:name="_Toc71199076"/>
      <w:bookmarkEnd w:id="10872"/>
    </w:p>
    <w:p w14:paraId="34264BB1" w14:textId="4FFCC796" w:rsidR="00E92487" w:rsidRPr="009B2BD3" w:rsidDel="009661CB" w:rsidRDefault="00E92487" w:rsidP="00E92487">
      <w:pPr>
        <w:rPr>
          <w:del w:id="10873" w:author="Fegie" w:date="2021-04-28T12:04:00Z"/>
          <w:rFonts w:ascii="標楷體" w:eastAsia="標楷體" w:hAnsi="標楷體"/>
        </w:rPr>
      </w:pPr>
      <w:bookmarkStart w:id="10874" w:name="_Toc71199077"/>
      <w:bookmarkEnd w:id="10874"/>
    </w:p>
    <w:p w14:paraId="3C329ACB" w14:textId="2F81ABFF" w:rsidR="00E92487" w:rsidRPr="009B2BD3" w:rsidDel="009661CB" w:rsidRDefault="00E92487" w:rsidP="00E92487">
      <w:pPr>
        <w:rPr>
          <w:del w:id="10875" w:author="Fegie" w:date="2021-04-28T12:04:00Z"/>
          <w:rFonts w:ascii="標楷體" w:eastAsia="標楷體" w:hAnsi="標楷體"/>
        </w:rPr>
      </w:pPr>
      <w:bookmarkStart w:id="10876" w:name="_Toc71199078"/>
      <w:bookmarkEnd w:id="10876"/>
    </w:p>
    <w:p w14:paraId="7C69413F" w14:textId="2B234F23" w:rsidR="00E92487" w:rsidRPr="009B2BD3" w:rsidDel="009661CB" w:rsidRDefault="00E92487" w:rsidP="00E92487">
      <w:pPr>
        <w:rPr>
          <w:del w:id="10877" w:author="Fegie" w:date="2021-04-28T12:04:00Z"/>
          <w:rFonts w:ascii="標楷體" w:eastAsia="標楷體" w:hAnsi="標楷體"/>
        </w:rPr>
      </w:pPr>
      <w:del w:id="10878" w:author="Fegie" w:date="2021-04-28T12:04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6CF9167B" w14:textId="35A70DE3" w:rsidR="00E92487" w:rsidRPr="009B2BD3" w:rsidDel="009661CB" w:rsidRDefault="00E92487" w:rsidP="00E92487">
      <w:pPr>
        <w:pStyle w:val="a"/>
        <w:rPr>
          <w:del w:id="10879" w:author="Fegie" w:date="2021-04-28T12:04:00Z"/>
          <w:rFonts w:ascii="標楷體" w:hAnsi="標楷體"/>
        </w:rPr>
      </w:pPr>
      <w:del w:id="10880" w:author="Fegie" w:date="2021-04-28T12:04:00Z">
        <w:r w:rsidRPr="009B2BD3" w:rsidDel="009661CB">
          <w:rPr>
            <w:rFonts w:ascii="標楷體" w:hAnsi="標楷體"/>
          </w:rPr>
          <w:delText>UI畫面</w:delText>
        </w:r>
        <w:bookmarkStart w:id="10881" w:name="_Toc71199079"/>
        <w:bookmarkEnd w:id="10881"/>
      </w:del>
    </w:p>
    <w:p w14:paraId="2AE04B9F" w14:textId="14998242" w:rsidR="003912C5" w:rsidRPr="009B2BD3" w:rsidDel="009661CB" w:rsidRDefault="00E92487" w:rsidP="003912C5">
      <w:pPr>
        <w:pStyle w:val="42"/>
        <w:spacing w:after="72"/>
        <w:ind w:left="1133"/>
        <w:rPr>
          <w:del w:id="10882" w:author="Fegie" w:date="2021-04-28T12:04:00Z"/>
          <w:rFonts w:ascii="標楷體" w:hAnsi="標楷體"/>
        </w:rPr>
      </w:pPr>
      <w:del w:id="10883" w:author="Fegie" w:date="2021-04-28T12:04:00Z">
        <w:r w:rsidRPr="009B2BD3" w:rsidDel="009661CB">
          <w:rPr>
            <w:rFonts w:ascii="標楷體" w:hAnsi="標楷體" w:hint="eastAsia"/>
          </w:rPr>
          <w:delText>輸入畫面：</w:delText>
        </w:r>
        <w:bookmarkStart w:id="10884" w:name="_Toc71199080"/>
        <w:bookmarkEnd w:id="10884"/>
      </w:del>
    </w:p>
    <w:p w14:paraId="79C1CBA1" w14:textId="71F0BA6D" w:rsidR="003912C5" w:rsidRPr="009B2BD3" w:rsidDel="009661CB" w:rsidRDefault="007E3AAD" w:rsidP="00B17ACE">
      <w:pPr>
        <w:pStyle w:val="42"/>
        <w:spacing w:after="72"/>
        <w:ind w:leftChars="0" w:left="0"/>
        <w:rPr>
          <w:del w:id="10885" w:author="Fegie" w:date="2021-04-28T12:04:00Z"/>
          <w:rFonts w:ascii="標楷體" w:hAnsi="標楷體"/>
        </w:rPr>
      </w:pPr>
      <w:del w:id="10886" w:author="Fegie" w:date="2021-04-28T12:04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F379AD6" wp14:editId="633BB7D1">
              <wp:extent cx="6908800" cy="1670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908800" cy="167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0887" w:author="余家興" w:date="2020-02-07T16:41:00Z">
        <w:del w:id="10888" w:author="Fegie" w:date="2021-04-28T12:04:00Z">
          <w:r w:rsidR="003901B8" w:rsidRPr="003901B8" w:rsidDel="009661CB">
            <w:rPr>
              <w:noProof/>
            </w:rPr>
            <w:delText xml:space="preserve"> </w:delText>
          </w:r>
          <w:r w:rsidR="003901B8" w:rsidRPr="003901B8" w:rsidDel="009661CB">
            <w:rPr>
              <w:rFonts w:ascii="標楷體" w:hAnsi="標楷體"/>
              <w:noProof/>
            </w:rPr>
            <w:drawing>
              <wp:inline distT="0" distB="0" distL="0" distR="0" wp14:anchorId="0507AFFC" wp14:editId="12F70EF9">
                <wp:extent cx="6814211" cy="1531620"/>
                <wp:effectExtent l="0" t="0" r="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4211" cy="153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889" w:name="_Toc71199081"/>
      <w:bookmarkEnd w:id="10889"/>
    </w:p>
    <w:p w14:paraId="1AADDA86" w14:textId="3B2CE208" w:rsidR="003912C5" w:rsidRPr="009B2BD3" w:rsidDel="009661CB" w:rsidRDefault="003912C5" w:rsidP="003912C5">
      <w:pPr>
        <w:pStyle w:val="42"/>
        <w:spacing w:after="72"/>
        <w:ind w:left="1133"/>
        <w:rPr>
          <w:del w:id="10890" w:author="Fegie" w:date="2021-04-28T12:04:00Z"/>
          <w:rFonts w:ascii="標楷體" w:hAnsi="標楷體"/>
        </w:rPr>
      </w:pPr>
      <w:bookmarkStart w:id="10891" w:name="_Toc71199082"/>
      <w:bookmarkEnd w:id="10891"/>
    </w:p>
    <w:p w14:paraId="1AA5040C" w14:textId="1BB59EC6" w:rsidR="00E92487" w:rsidRPr="009B2BD3" w:rsidDel="009661CB" w:rsidRDefault="000026EB" w:rsidP="000026EB">
      <w:pPr>
        <w:pStyle w:val="a"/>
        <w:rPr>
          <w:del w:id="10892" w:author="Fegie" w:date="2021-04-28T12:04:00Z"/>
          <w:rFonts w:ascii="標楷體" w:hAnsi="標楷體"/>
        </w:rPr>
      </w:pPr>
      <w:del w:id="10893" w:author="Fegie" w:date="2021-04-28T12:04:00Z">
        <w:r w:rsidRPr="009B2BD3" w:rsidDel="009661CB">
          <w:rPr>
            <w:rFonts w:ascii="標楷體" w:hAnsi="標楷體" w:hint="eastAsia"/>
          </w:rPr>
          <w:delText>輸入</w:delText>
        </w:r>
        <w:r w:rsidR="00E92487" w:rsidRPr="009B2BD3" w:rsidDel="009661CB">
          <w:rPr>
            <w:rFonts w:ascii="標楷體" w:hAnsi="標楷體"/>
          </w:rPr>
          <w:delText>畫面資料說明</w:delText>
        </w:r>
        <w:bookmarkStart w:id="10894" w:name="_Toc71199083"/>
        <w:bookmarkEnd w:id="1089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4"/>
        <w:gridCol w:w="2057"/>
        <w:gridCol w:w="1049"/>
        <w:gridCol w:w="1038"/>
        <w:gridCol w:w="1109"/>
        <w:gridCol w:w="655"/>
        <w:gridCol w:w="685"/>
        <w:gridCol w:w="3273"/>
      </w:tblGrid>
      <w:tr w:rsidR="000026EB" w:rsidRPr="009B2BD3" w:rsidDel="009661CB" w14:paraId="33B76BB0" w14:textId="42DE9DB0" w:rsidTr="000026EB">
        <w:trPr>
          <w:trHeight w:val="388"/>
          <w:jc w:val="center"/>
          <w:del w:id="10895" w:author="Fegie" w:date="2021-04-28T12:04:00Z"/>
        </w:trPr>
        <w:tc>
          <w:tcPr>
            <w:tcW w:w="564" w:type="dxa"/>
            <w:vMerge w:val="restart"/>
          </w:tcPr>
          <w:p w14:paraId="47991122" w14:textId="00FEA8BC" w:rsidR="000026EB" w:rsidRPr="009B2BD3" w:rsidDel="009661CB" w:rsidRDefault="000026EB" w:rsidP="002774EA">
            <w:pPr>
              <w:rPr>
                <w:del w:id="10896" w:author="Fegie" w:date="2021-04-28T12:04:00Z"/>
                <w:rFonts w:ascii="標楷體" w:eastAsia="標楷體" w:hAnsi="標楷體"/>
              </w:rPr>
            </w:pPr>
            <w:del w:id="10897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10898" w:name="_Toc71199084"/>
              <w:bookmarkEnd w:id="10898"/>
            </w:del>
          </w:p>
        </w:tc>
        <w:tc>
          <w:tcPr>
            <w:tcW w:w="2216" w:type="dxa"/>
            <w:vMerge w:val="restart"/>
          </w:tcPr>
          <w:p w14:paraId="563317D9" w14:textId="2E19F174" w:rsidR="000026EB" w:rsidRPr="009B2BD3" w:rsidDel="009661CB" w:rsidRDefault="000026EB" w:rsidP="002774EA">
            <w:pPr>
              <w:rPr>
                <w:del w:id="10899" w:author="Fegie" w:date="2021-04-28T12:04:00Z"/>
                <w:rFonts w:ascii="標楷體" w:eastAsia="標楷體" w:hAnsi="標楷體"/>
              </w:rPr>
            </w:pPr>
            <w:del w:id="10900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10901" w:name="_Toc71199085"/>
              <w:bookmarkEnd w:id="10901"/>
            </w:del>
          </w:p>
        </w:tc>
        <w:tc>
          <w:tcPr>
            <w:tcW w:w="4713" w:type="dxa"/>
            <w:gridSpan w:val="5"/>
          </w:tcPr>
          <w:p w14:paraId="0126B927" w14:textId="1A9152FA" w:rsidR="000026EB" w:rsidRPr="009B2BD3" w:rsidDel="009661CB" w:rsidRDefault="000026EB" w:rsidP="000026EB">
            <w:pPr>
              <w:jc w:val="center"/>
              <w:rPr>
                <w:del w:id="10902" w:author="Fegie" w:date="2021-04-28T12:04:00Z"/>
                <w:rFonts w:ascii="標楷體" w:eastAsia="標楷體" w:hAnsi="標楷體"/>
              </w:rPr>
            </w:pPr>
            <w:del w:id="10903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10904" w:name="_Toc71199086"/>
              <w:bookmarkEnd w:id="10904"/>
            </w:del>
          </w:p>
        </w:tc>
        <w:tc>
          <w:tcPr>
            <w:tcW w:w="3529" w:type="dxa"/>
            <w:vMerge w:val="restart"/>
          </w:tcPr>
          <w:p w14:paraId="4599AE10" w14:textId="4697A696" w:rsidR="000026EB" w:rsidRPr="009B2BD3" w:rsidDel="009661CB" w:rsidRDefault="000026EB" w:rsidP="002774EA">
            <w:pPr>
              <w:rPr>
                <w:del w:id="10905" w:author="Fegie" w:date="2021-04-28T12:04:00Z"/>
                <w:rFonts w:ascii="標楷體" w:eastAsia="標楷體" w:hAnsi="標楷體"/>
              </w:rPr>
            </w:pPr>
            <w:del w:id="10906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10907" w:name="_Toc71199087"/>
              <w:bookmarkEnd w:id="10907"/>
            </w:del>
          </w:p>
        </w:tc>
        <w:bookmarkStart w:id="10908" w:name="_Toc71199088"/>
        <w:bookmarkEnd w:id="10908"/>
      </w:tr>
      <w:tr w:rsidR="000026EB" w:rsidRPr="009B2BD3" w:rsidDel="009661CB" w14:paraId="454F0B0F" w14:textId="2E207C5E" w:rsidTr="000026EB">
        <w:trPr>
          <w:trHeight w:val="244"/>
          <w:jc w:val="center"/>
          <w:del w:id="10909" w:author="Fegie" w:date="2021-04-28T12:04:00Z"/>
        </w:trPr>
        <w:tc>
          <w:tcPr>
            <w:tcW w:w="564" w:type="dxa"/>
            <w:vMerge/>
          </w:tcPr>
          <w:p w14:paraId="1EAB1602" w14:textId="71543091" w:rsidR="000026EB" w:rsidRPr="009B2BD3" w:rsidDel="009661CB" w:rsidRDefault="000026EB" w:rsidP="002774EA">
            <w:pPr>
              <w:rPr>
                <w:del w:id="10910" w:author="Fegie" w:date="2021-04-28T12:04:00Z"/>
                <w:rFonts w:ascii="標楷體" w:eastAsia="標楷體" w:hAnsi="標楷體"/>
              </w:rPr>
            </w:pPr>
            <w:bookmarkStart w:id="10911" w:name="_Toc71199089"/>
            <w:bookmarkEnd w:id="10911"/>
          </w:p>
        </w:tc>
        <w:tc>
          <w:tcPr>
            <w:tcW w:w="2216" w:type="dxa"/>
            <w:vMerge/>
          </w:tcPr>
          <w:p w14:paraId="247800C0" w14:textId="45D81D64" w:rsidR="000026EB" w:rsidRPr="009B2BD3" w:rsidDel="009661CB" w:rsidRDefault="000026EB" w:rsidP="002774EA">
            <w:pPr>
              <w:rPr>
                <w:del w:id="10912" w:author="Fegie" w:date="2021-04-28T12:04:00Z"/>
                <w:rFonts w:ascii="標楷體" w:eastAsia="標楷體" w:hAnsi="標楷體"/>
              </w:rPr>
            </w:pPr>
            <w:bookmarkStart w:id="10913" w:name="_Toc71199090"/>
            <w:bookmarkEnd w:id="10913"/>
          </w:p>
        </w:tc>
        <w:tc>
          <w:tcPr>
            <w:tcW w:w="1072" w:type="dxa"/>
          </w:tcPr>
          <w:p w14:paraId="2AC19E2B" w14:textId="1D95C016" w:rsidR="000026EB" w:rsidRPr="00BC126F" w:rsidDel="009661CB" w:rsidRDefault="000026EB" w:rsidP="000026EB">
            <w:pPr>
              <w:rPr>
                <w:del w:id="10914" w:author="Fegie" w:date="2021-04-28T12:04:00Z"/>
                <w:rFonts w:ascii="標楷體" w:eastAsia="標楷體" w:hAnsi="標楷體"/>
              </w:rPr>
            </w:pPr>
            <w:del w:id="10915" w:author="Fegie" w:date="2021-04-28T12:04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10916" w:name="_Toc71199091"/>
              <w:bookmarkEnd w:id="10916"/>
            </w:del>
          </w:p>
        </w:tc>
        <w:tc>
          <w:tcPr>
            <w:tcW w:w="1096" w:type="dxa"/>
          </w:tcPr>
          <w:p w14:paraId="60DD97FC" w14:textId="5DE4B92C" w:rsidR="000026EB" w:rsidRPr="009B2BD3" w:rsidDel="009661CB" w:rsidRDefault="000026EB" w:rsidP="002774EA">
            <w:pPr>
              <w:rPr>
                <w:del w:id="10917" w:author="Fegie" w:date="2021-04-28T12:04:00Z"/>
                <w:rFonts w:ascii="標楷體" w:eastAsia="標楷體" w:hAnsi="標楷體"/>
              </w:rPr>
            </w:pPr>
            <w:del w:id="10918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10919" w:name="_Toc71199092"/>
              <w:bookmarkEnd w:id="10919"/>
            </w:del>
          </w:p>
        </w:tc>
        <w:tc>
          <w:tcPr>
            <w:tcW w:w="1174" w:type="dxa"/>
          </w:tcPr>
          <w:p w14:paraId="301C7983" w14:textId="717A2F52" w:rsidR="000026EB" w:rsidRPr="009B2BD3" w:rsidDel="009661CB" w:rsidRDefault="000026EB" w:rsidP="002774EA">
            <w:pPr>
              <w:rPr>
                <w:del w:id="10920" w:author="Fegie" w:date="2021-04-28T12:04:00Z"/>
                <w:rFonts w:ascii="標楷體" w:eastAsia="標楷體" w:hAnsi="標楷體"/>
              </w:rPr>
            </w:pPr>
            <w:del w:id="10921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10922" w:name="_Toc71199093"/>
              <w:bookmarkEnd w:id="10922"/>
            </w:del>
          </w:p>
        </w:tc>
        <w:tc>
          <w:tcPr>
            <w:tcW w:w="675" w:type="dxa"/>
          </w:tcPr>
          <w:p w14:paraId="4F6E5DB2" w14:textId="1022AD52" w:rsidR="000026EB" w:rsidRPr="009B2BD3" w:rsidDel="009661CB" w:rsidRDefault="000026EB" w:rsidP="002774EA">
            <w:pPr>
              <w:rPr>
                <w:del w:id="10923" w:author="Fegie" w:date="2021-04-28T12:04:00Z"/>
                <w:rFonts w:ascii="標楷體" w:eastAsia="標楷體" w:hAnsi="標楷體"/>
              </w:rPr>
            </w:pPr>
            <w:del w:id="10924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10925" w:name="_Toc71199094"/>
              <w:bookmarkEnd w:id="10925"/>
            </w:del>
          </w:p>
        </w:tc>
        <w:tc>
          <w:tcPr>
            <w:tcW w:w="696" w:type="dxa"/>
          </w:tcPr>
          <w:p w14:paraId="580D5DF7" w14:textId="01A2F542" w:rsidR="000026EB" w:rsidRPr="009B2BD3" w:rsidDel="009661CB" w:rsidRDefault="000026EB" w:rsidP="002774EA">
            <w:pPr>
              <w:rPr>
                <w:del w:id="10926" w:author="Fegie" w:date="2021-04-28T12:04:00Z"/>
                <w:rFonts w:ascii="標楷體" w:eastAsia="標楷體" w:hAnsi="標楷體"/>
              </w:rPr>
            </w:pPr>
            <w:del w:id="10927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10928" w:name="_Toc71199095"/>
              <w:bookmarkEnd w:id="10928"/>
            </w:del>
          </w:p>
        </w:tc>
        <w:tc>
          <w:tcPr>
            <w:tcW w:w="3529" w:type="dxa"/>
            <w:vMerge/>
          </w:tcPr>
          <w:p w14:paraId="13DAA094" w14:textId="63A78EDC" w:rsidR="000026EB" w:rsidRPr="009B2BD3" w:rsidDel="009661CB" w:rsidRDefault="000026EB" w:rsidP="002774EA">
            <w:pPr>
              <w:rPr>
                <w:del w:id="10929" w:author="Fegie" w:date="2021-04-28T12:04:00Z"/>
                <w:rFonts w:ascii="標楷體" w:eastAsia="標楷體" w:hAnsi="標楷體"/>
              </w:rPr>
            </w:pPr>
            <w:bookmarkStart w:id="10930" w:name="_Toc71199096"/>
            <w:bookmarkEnd w:id="10930"/>
          </w:p>
        </w:tc>
        <w:bookmarkStart w:id="10931" w:name="_Toc71199097"/>
        <w:bookmarkEnd w:id="10931"/>
      </w:tr>
      <w:tr w:rsidR="000026EB" w:rsidRPr="009B2BD3" w:rsidDel="009661CB" w14:paraId="4FCD5AC8" w14:textId="64DD6CB0" w:rsidTr="000026EB">
        <w:trPr>
          <w:trHeight w:val="244"/>
          <w:jc w:val="center"/>
          <w:del w:id="10932" w:author="Fegie" w:date="2021-04-28T12:04:00Z"/>
        </w:trPr>
        <w:tc>
          <w:tcPr>
            <w:tcW w:w="564" w:type="dxa"/>
          </w:tcPr>
          <w:p w14:paraId="04680842" w14:textId="2AB98820" w:rsidR="000026EB" w:rsidRPr="009B2BD3" w:rsidDel="009661CB" w:rsidRDefault="000026EB" w:rsidP="002774EA">
            <w:pPr>
              <w:rPr>
                <w:del w:id="10933" w:author="Fegie" w:date="2021-04-28T12:04:00Z"/>
                <w:rFonts w:ascii="標楷體" w:eastAsia="標楷體" w:hAnsi="標楷體"/>
              </w:rPr>
            </w:pPr>
            <w:del w:id="10934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10935" w:name="_Toc71199098"/>
              <w:bookmarkEnd w:id="10935"/>
            </w:del>
          </w:p>
        </w:tc>
        <w:tc>
          <w:tcPr>
            <w:tcW w:w="2216" w:type="dxa"/>
          </w:tcPr>
          <w:p w14:paraId="26117C3B" w14:textId="0BCBC366" w:rsidR="000026EB" w:rsidRPr="009B2BD3" w:rsidDel="009661CB" w:rsidRDefault="000026EB" w:rsidP="002774EA">
            <w:pPr>
              <w:rPr>
                <w:del w:id="10936" w:author="Fegie" w:date="2021-04-28T12:04:00Z"/>
                <w:rFonts w:ascii="標楷體" w:eastAsia="標楷體" w:hAnsi="標楷體"/>
              </w:rPr>
            </w:pPr>
            <w:del w:id="1093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10938" w:name="_Toc71199099"/>
              <w:bookmarkEnd w:id="10938"/>
            </w:del>
          </w:p>
        </w:tc>
        <w:tc>
          <w:tcPr>
            <w:tcW w:w="1072" w:type="dxa"/>
          </w:tcPr>
          <w:p w14:paraId="07D7BC61" w14:textId="4A030173" w:rsidR="000026EB" w:rsidRPr="009B2BD3" w:rsidDel="009661CB" w:rsidRDefault="000026EB" w:rsidP="002774EA">
            <w:pPr>
              <w:rPr>
                <w:del w:id="10939" w:author="Fegie" w:date="2021-04-28T12:04:00Z"/>
                <w:rFonts w:ascii="標楷體" w:eastAsia="標楷體" w:hAnsi="標楷體"/>
              </w:rPr>
            </w:pPr>
            <w:del w:id="10940" w:author="Fegie" w:date="2021-04-28T12:04:00Z">
              <w:r w:rsidDel="009661CB">
                <w:rPr>
                  <w:rFonts w:ascii="標楷體" w:eastAsia="標楷體" w:hAnsi="標楷體"/>
                </w:rPr>
                <w:delText>9</w:delText>
              </w:r>
              <w:bookmarkStart w:id="10941" w:name="_Toc71199100"/>
              <w:bookmarkEnd w:id="10941"/>
            </w:del>
          </w:p>
        </w:tc>
        <w:tc>
          <w:tcPr>
            <w:tcW w:w="1096" w:type="dxa"/>
          </w:tcPr>
          <w:p w14:paraId="7A6279A6" w14:textId="705B76E2" w:rsidR="000026EB" w:rsidRPr="009B2BD3" w:rsidDel="009661CB" w:rsidRDefault="000026EB" w:rsidP="002774EA">
            <w:pPr>
              <w:rPr>
                <w:del w:id="10942" w:author="Fegie" w:date="2021-04-28T12:04:00Z"/>
                <w:rFonts w:ascii="標楷體" w:eastAsia="標楷體" w:hAnsi="標楷體"/>
              </w:rPr>
            </w:pPr>
            <w:bookmarkStart w:id="10943" w:name="_Toc71199101"/>
            <w:bookmarkEnd w:id="10943"/>
          </w:p>
        </w:tc>
        <w:tc>
          <w:tcPr>
            <w:tcW w:w="1174" w:type="dxa"/>
          </w:tcPr>
          <w:p w14:paraId="2EE1E026" w14:textId="38CFC4C6" w:rsidR="000026EB" w:rsidRPr="009B2BD3" w:rsidDel="009661CB" w:rsidRDefault="000026EB" w:rsidP="002774EA">
            <w:pPr>
              <w:rPr>
                <w:del w:id="10944" w:author="Fegie" w:date="2021-04-28T12:04:00Z"/>
                <w:rFonts w:ascii="標楷體" w:eastAsia="標楷體" w:hAnsi="標楷體"/>
              </w:rPr>
            </w:pPr>
            <w:del w:id="10945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0946" w:name="_Toc71199102"/>
              <w:bookmarkEnd w:id="10946"/>
            </w:del>
          </w:p>
        </w:tc>
        <w:tc>
          <w:tcPr>
            <w:tcW w:w="675" w:type="dxa"/>
          </w:tcPr>
          <w:p w14:paraId="2A60DB9C" w14:textId="00F3B17D" w:rsidR="000026EB" w:rsidRPr="009B2BD3" w:rsidDel="009661CB" w:rsidRDefault="000026EB" w:rsidP="002774EA">
            <w:pPr>
              <w:rPr>
                <w:del w:id="10947" w:author="Fegie" w:date="2021-04-28T12:04:00Z"/>
                <w:rFonts w:ascii="標楷體" w:eastAsia="標楷體" w:hAnsi="標楷體"/>
              </w:rPr>
            </w:pPr>
            <w:del w:id="1094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49" w:name="_Toc71199103"/>
              <w:bookmarkEnd w:id="10949"/>
            </w:del>
          </w:p>
        </w:tc>
        <w:tc>
          <w:tcPr>
            <w:tcW w:w="696" w:type="dxa"/>
          </w:tcPr>
          <w:p w14:paraId="60D5C64A" w14:textId="1FECB90A" w:rsidR="000026EB" w:rsidRPr="009B2BD3" w:rsidDel="009661CB" w:rsidRDefault="000026EB" w:rsidP="002774EA">
            <w:pPr>
              <w:rPr>
                <w:del w:id="10950" w:author="Fegie" w:date="2021-04-28T12:04:00Z"/>
                <w:rFonts w:ascii="標楷體" w:eastAsia="標楷體" w:hAnsi="標楷體"/>
              </w:rPr>
            </w:pPr>
            <w:bookmarkStart w:id="10951" w:name="_Toc71199104"/>
            <w:bookmarkEnd w:id="10951"/>
          </w:p>
        </w:tc>
        <w:tc>
          <w:tcPr>
            <w:tcW w:w="3529" w:type="dxa"/>
          </w:tcPr>
          <w:p w14:paraId="0424DDD4" w14:textId="6D149383" w:rsidR="000026EB" w:rsidRPr="009B2BD3" w:rsidDel="009661CB" w:rsidRDefault="000026EB" w:rsidP="002774EA">
            <w:pPr>
              <w:rPr>
                <w:del w:id="10952" w:author="Fegie" w:date="2021-04-28T12:04:00Z"/>
                <w:rFonts w:ascii="標楷體" w:eastAsia="標楷體" w:hAnsi="標楷體"/>
              </w:rPr>
            </w:pPr>
            <w:del w:id="10953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954" w:name="_Toc71199105"/>
              <w:bookmarkEnd w:id="10954"/>
            </w:del>
          </w:p>
          <w:p w14:paraId="155EB26F" w14:textId="761B4A6F" w:rsidR="000026EB" w:rsidRPr="009B2BD3" w:rsidDel="009661CB" w:rsidRDefault="000026EB" w:rsidP="002774EA">
            <w:pPr>
              <w:rPr>
                <w:del w:id="10955" w:author="Fegie" w:date="2021-04-28T12:04:00Z"/>
                <w:rFonts w:ascii="標楷體" w:eastAsia="標楷體" w:hAnsi="標楷體"/>
              </w:rPr>
            </w:pPr>
            <w:del w:id="1095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10957" w:name="_Toc71199106"/>
              <w:bookmarkEnd w:id="10957"/>
            </w:del>
          </w:p>
          <w:p w14:paraId="6CF00A70" w14:textId="10D20A2F" w:rsidR="000026EB" w:rsidRPr="009B2BD3" w:rsidDel="009661CB" w:rsidRDefault="000026EB" w:rsidP="002774EA">
            <w:pPr>
              <w:rPr>
                <w:del w:id="10958" w:author="Fegie" w:date="2021-04-28T12:04:00Z"/>
                <w:rFonts w:ascii="標楷體" w:eastAsia="標楷體" w:hAnsi="標楷體"/>
                <w:strike/>
                <w:color w:val="FF0000"/>
              </w:rPr>
            </w:pPr>
            <w:del w:id="1095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r w:rsidRPr="009B2BD3" w:rsidDel="009661CB">
                <w:rPr>
                  <w:rFonts w:ascii="標楷體" w:eastAsia="標楷體" w:hAnsi="標楷體"/>
                </w:rPr>
                <w:delText>: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 xml:space="preserve"> 修改</w:delText>
              </w:r>
              <w:bookmarkStart w:id="10960" w:name="_Toc71199107"/>
              <w:bookmarkEnd w:id="10960"/>
            </w:del>
          </w:p>
        </w:tc>
        <w:bookmarkStart w:id="10961" w:name="_Toc71199108"/>
        <w:bookmarkEnd w:id="10961"/>
      </w:tr>
      <w:tr w:rsidR="000026EB" w:rsidRPr="009B2BD3" w:rsidDel="009661CB" w14:paraId="06162BCB" w14:textId="32909E71" w:rsidTr="000026EB">
        <w:trPr>
          <w:trHeight w:val="291"/>
          <w:jc w:val="center"/>
          <w:del w:id="10962" w:author="Fegie" w:date="2021-04-28T12:04:00Z"/>
        </w:trPr>
        <w:tc>
          <w:tcPr>
            <w:tcW w:w="564" w:type="dxa"/>
          </w:tcPr>
          <w:p w14:paraId="14207A4F" w14:textId="0AAF76DF" w:rsidR="000026EB" w:rsidRPr="009B2BD3" w:rsidDel="009661CB" w:rsidRDefault="000026EB" w:rsidP="002774EA">
            <w:pPr>
              <w:rPr>
                <w:del w:id="10963" w:author="Fegie" w:date="2021-04-28T12:04:00Z"/>
                <w:rFonts w:ascii="標楷體" w:eastAsia="標楷體" w:hAnsi="標楷體"/>
              </w:rPr>
            </w:pPr>
            <w:del w:id="10964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10965" w:name="_Toc71199109"/>
              <w:bookmarkEnd w:id="10965"/>
            </w:del>
          </w:p>
        </w:tc>
        <w:tc>
          <w:tcPr>
            <w:tcW w:w="2216" w:type="dxa"/>
          </w:tcPr>
          <w:p w14:paraId="3D00DF66" w14:textId="4C500984" w:rsidR="000026EB" w:rsidRPr="009B2BD3" w:rsidDel="009661CB" w:rsidRDefault="0017057F" w:rsidP="002774EA">
            <w:pPr>
              <w:rPr>
                <w:del w:id="10966" w:author="Fegie" w:date="2021-04-28T12:04:00Z"/>
                <w:rFonts w:ascii="標楷體" w:eastAsia="標楷體" w:hAnsi="標楷體"/>
              </w:rPr>
            </w:pPr>
            <w:del w:id="10967" w:author="Fegie" w:date="2021-04-28T12:04:00Z">
              <w:r w:rsidRPr="00344823" w:rsidDel="009661CB">
                <w:rPr>
                  <w:rFonts w:ascii="標楷體" w:eastAsia="標楷體" w:hAnsi="標楷體"/>
                  <w:color w:val="FF0000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  <w:color w:val="FF0000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號</w:delText>
              </w:r>
              <w:bookmarkStart w:id="10968" w:name="_Toc71199110"/>
              <w:bookmarkEnd w:id="10968"/>
            </w:del>
          </w:p>
        </w:tc>
        <w:tc>
          <w:tcPr>
            <w:tcW w:w="1072" w:type="dxa"/>
          </w:tcPr>
          <w:p w14:paraId="65871675" w14:textId="0570968B" w:rsidR="000026EB" w:rsidRPr="009B2BD3" w:rsidDel="009661CB" w:rsidRDefault="000026EB" w:rsidP="002774EA">
            <w:pPr>
              <w:rPr>
                <w:del w:id="10969" w:author="Fegie" w:date="2021-04-28T12:04:00Z"/>
                <w:rFonts w:ascii="標楷體" w:eastAsia="標楷體" w:hAnsi="標楷體"/>
              </w:rPr>
            </w:pPr>
            <w:del w:id="10970" w:author="Fegie" w:date="2021-04-28T12:04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10971" w:name="_Toc71199111"/>
              <w:bookmarkEnd w:id="10971"/>
            </w:del>
          </w:p>
        </w:tc>
        <w:tc>
          <w:tcPr>
            <w:tcW w:w="1096" w:type="dxa"/>
          </w:tcPr>
          <w:p w14:paraId="0A756E82" w14:textId="4B4C0EAA" w:rsidR="000026EB" w:rsidRPr="009B2BD3" w:rsidDel="009661CB" w:rsidRDefault="000026EB" w:rsidP="002774EA">
            <w:pPr>
              <w:rPr>
                <w:del w:id="10972" w:author="Fegie" w:date="2021-04-28T12:04:00Z"/>
                <w:rFonts w:ascii="標楷體" w:eastAsia="標楷體" w:hAnsi="標楷體"/>
              </w:rPr>
            </w:pPr>
            <w:bookmarkStart w:id="10973" w:name="_Toc71199112"/>
            <w:bookmarkEnd w:id="10973"/>
          </w:p>
        </w:tc>
        <w:tc>
          <w:tcPr>
            <w:tcW w:w="1174" w:type="dxa"/>
          </w:tcPr>
          <w:p w14:paraId="561D2932" w14:textId="3FDB6421" w:rsidR="000026EB" w:rsidRPr="009B2BD3" w:rsidDel="009661CB" w:rsidRDefault="000026EB" w:rsidP="002774EA">
            <w:pPr>
              <w:rPr>
                <w:del w:id="10974" w:author="Fegie" w:date="2021-04-28T12:04:00Z"/>
                <w:rFonts w:ascii="標楷體" w:eastAsia="標楷體" w:hAnsi="標楷體"/>
              </w:rPr>
            </w:pPr>
            <w:bookmarkStart w:id="10975" w:name="_Toc71199113"/>
            <w:bookmarkEnd w:id="10975"/>
          </w:p>
        </w:tc>
        <w:tc>
          <w:tcPr>
            <w:tcW w:w="675" w:type="dxa"/>
          </w:tcPr>
          <w:p w14:paraId="37C2574E" w14:textId="4A2338FC" w:rsidR="000026EB" w:rsidRPr="009B2BD3" w:rsidDel="009661CB" w:rsidRDefault="000026EB" w:rsidP="002774EA">
            <w:pPr>
              <w:rPr>
                <w:del w:id="10976" w:author="Fegie" w:date="2021-04-28T12:04:00Z"/>
                <w:rFonts w:ascii="標楷體" w:eastAsia="標楷體" w:hAnsi="標楷體"/>
              </w:rPr>
            </w:pPr>
            <w:del w:id="1097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78" w:name="_Toc71199114"/>
              <w:bookmarkEnd w:id="10978"/>
            </w:del>
          </w:p>
        </w:tc>
        <w:tc>
          <w:tcPr>
            <w:tcW w:w="696" w:type="dxa"/>
          </w:tcPr>
          <w:p w14:paraId="359C13A5" w14:textId="444DF4C9" w:rsidR="000026EB" w:rsidRPr="009B2BD3" w:rsidDel="009661CB" w:rsidRDefault="000026EB" w:rsidP="002774EA">
            <w:pPr>
              <w:rPr>
                <w:del w:id="10979" w:author="Fegie" w:date="2021-04-28T12:04:00Z"/>
                <w:rFonts w:ascii="標楷體" w:eastAsia="標楷體" w:hAnsi="標楷體"/>
              </w:rPr>
            </w:pPr>
            <w:bookmarkStart w:id="10980" w:name="_Toc71199115"/>
            <w:bookmarkEnd w:id="10980"/>
          </w:p>
        </w:tc>
        <w:tc>
          <w:tcPr>
            <w:tcW w:w="3529" w:type="dxa"/>
          </w:tcPr>
          <w:p w14:paraId="3FAA5F48" w14:textId="5D9EDCFC" w:rsidR="000026EB" w:rsidRPr="009B2BD3" w:rsidDel="009661CB" w:rsidRDefault="000026EB" w:rsidP="002774EA">
            <w:pPr>
              <w:rPr>
                <w:del w:id="10981" w:author="Fegie" w:date="2021-04-28T12:04:00Z"/>
                <w:rFonts w:ascii="標楷體" w:eastAsia="標楷體" w:hAnsi="標楷體"/>
              </w:rPr>
            </w:pPr>
            <w:del w:id="10982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983" w:name="_Toc71199116"/>
              <w:bookmarkEnd w:id="10983"/>
            </w:del>
          </w:p>
        </w:tc>
        <w:bookmarkStart w:id="10984" w:name="_Toc71199117"/>
        <w:bookmarkEnd w:id="10984"/>
      </w:tr>
      <w:tr w:rsidR="000026EB" w:rsidRPr="000026EB" w:rsidDel="009661CB" w14:paraId="09CA1958" w14:textId="0C92AE86" w:rsidTr="000026EB">
        <w:trPr>
          <w:trHeight w:val="291"/>
          <w:jc w:val="center"/>
          <w:del w:id="10985" w:author="Fegie" w:date="2021-04-28T12:04:00Z"/>
        </w:trPr>
        <w:tc>
          <w:tcPr>
            <w:tcW w:w="564" w:type="dxa"/>
          </w:tcPr>
          <w:p w14:paraId="1B9ACE09" w14:textId="39E5BDE2" w:rsidR="000026EB" w:rsidRPr="000026EB" w:rsidDel="009661CB" w:rsidRDefault="000026EB" w:rsidP="002774EA">
            <w:pPr>
              <w:rPr>
                <w:del w:id="10986" w:author="Fegie" w:date="2021-04-28T12:04:00Z"/>
                <w:rFonts w:ascii="標楷體" w:eastAsia="標楷體" w:hAnsi="標楷體"/>
              </w:rPr>
            </w:pPr>
            <w:del w:id="10987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10988" w:name="_Toc71199118"/>
              <w:bookmarkEnd w:id="10988"/>
            </w:del>
          </w:p>
        </w:tc>
        <w:tc>
          <w:tcPr>
            <w:tcW w:w="2216" w:type="dxa"/>
          </w:tcPr>
          <w:p w14:paraId="1CDEE718" w14:textId="705F6ECB" w:rsidR="000026EB" w:rsidRPr="000026EB" w:rsidDel="009661CB" w:rsidRDefault="000026EB" w:rsidP="002774EA">
            <w:pPr>
              <w:rPr>
                <w:del w:id="10989" w:author="Fegie" w:date="2021-04-28T12:04:00Z"/>
                <w:rFonts w:ascii="標楷體" w:eastAsia="標楷體" w:hAnsi="標楷體"/>
              </w:rPr>
            </w:pPr>
            <w:del w:id="10990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關聯戶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種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類</w:delText>
              </w:r>
              <w:bookmarkStart w:id="10991" w:name="_Toc71199119"/>
              <w:bookmarkEnd w:id="10991"/>
            </w:del>
          </w:p>
        </w:tc>
        <w:tc>
          <w:tcPr>
            <w:tcW w:w="1072" w:type="dxa"/>
          </w:tcPr>
          <w:p w14:paraId="2E54438F" w14:textId="2C52E095" w:rsidR="000026EB" w:rsidRPr="000026EB" w:rsidDel="009661CB" w:rsidRDefault="000026EB" w:rsidP="002774EA">
            <w:pPr>
              <w:rPr>
                <w:del w:id="10992" w:author="Fegie" w:date="2021-04-28T12:04:00Z"/>
                <w:rFonts w:ascii="標楷體" w:eastAsia="標楷體" w:hAnsi="標楷體"/>
              </w:rPr>
            </w:pPr>
            <w:del w:id="10993" w:author="Fegie" w:date="2021-04-28T12:04:00Z">
              <w:r w:rsidDel="009661CB">
                <w:rPr>
                  <w:rFonts w:ascii="標楷體" w:eastAsia="標楷體" w:hAnsi="標楷體"/>
                </w:rPr>
                <w:delText>99</w:delText>
              </w:r>
              <w:bookmarkStart w:id="10994" w:name="_Toc71199120"/>
              <w:bookmarkEnd w:id="10994"/>
            </w:del>
          </w:p>
        </w:tc>
        <w:tc>
          <w:tcPr>
            <w:tcW w:w="1096" w:type="dxa"/>
          </w:tcPr>
          <w:p w14:paraId="71B0957F" w14:textId="027E741F" w:rsidR="000026EB" w:rsidRPr="000026EB" w:rsidDel="009661CB" w:rsidRDefault="000026EB" w:rsidP="002774EA">
            <w:pPr>
              <w:rPr>
                <w:del w:id="10995" w:author="Fegie" w:date="2021-04-28T12:04:00Z"/>
                <w:rFonts w:ascii="標楷體" w:eastAsia="標楷體" w:hAnsi="標楷體"/>
              </w:rPr>
            </w:pPr>
            <w:bookmarkStart w:id="10996" w:name="_Toc71199121"/>
            <w:bookmarkEnd w:id="10996"/>
          </w:p>
        </w:tc>
        <w:tc>
          <w:tcPr>
            <w:tcW w:w="1174" w:type="dxa"/>
          </w:tcPr>
          <w:p w14:paraId="1E640D18" w14:textId="61256850" w:rsidR="000026EB" w:rsidRPr="000026EB" w:rsidDel="009661CB" w:rsidRDefault="000026EB" w:rsidP="002774EA">
            <w:pPr>
              <w:rPr>
                <w:del w:id="10997" w:author="Fegie" w:date="2021-04-28T12:04:00Z"/>
                <w:rFonts w:ascii="標楷體" w:eastAsia="標楷體" w:hAnsi="標楷體"/>
              </w:rPr>
            </w:pPr>
            <w:del w:id="10998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0999" w:name="_Toc71199122"/>
              <w:bookmarkEnd w:id="10999"/>
            </w:del>
          </w:p>
        </w:tc>
        <w:tc>
          <w:tcPr>
            <w:tcW w:w="675" w:type="dxa"/>
          </w:tcPr>
          <w:p w14:paraId="7F57112E" w14:textId="24753829" w:rsidR="000026EB" w:rsidRPr="000026EB" w:rsidDel="009661CB" w:rsidRDefault="000026EB" w:rsidP="002774EA">
            <w:pPr>
              <w:rPr>
                <w:del w:id="11000" w:author="Fegie" w:date="2021-04-28T12:04:00Z"/>
                <w:rFonts w:ascii="標楷體" w:eastAsia="標楷體" w:hAnsi="標楷體"/>
              </w:rPr>
            </w:pPr>
            <w:del w:id="11001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1002" w:name="_Toc71199123"/>
              <w:bookmarkEnd w:id="11002"/>
            </w:del>
          </w:p>
        </w:tc>
        <w:tc>
          <w:tcPr>
            <w:tcW w:w="696" w:type="dxa"/>
          </w:tcPr>
          <w:p w14:paraId="4A3B0C25" w14:textId="3FF85563" w:rsidR="000026EB" w:rsidRPr="000026EB" w:rsidDel="009661CB" w:rsidRDefault="000026EB" w:rsidP="002774EA">
            <w:pPr>
              <w:rPr>
                <w:del w:id="11003" w:author="Fegie" w:date="2021-04-28T12:04:00Z"/>
                <w:rFonts w:ascii="標楷體" w:eastAsia="標楷體" w:hAnsi="標楷體"/>
              </w:rPr>
            </w:pPr>
            <w:bookmarkStart w:id="11004" w:name="_Toc71199124"/>
            <w:bookmarkEnd w:id="11004"/>
          </w:p>
        </w:tc>
        <w:tc>
          <w:tcPr>
            <w:tcW w:w="3529" w:type="dxa"/>
          </w:tcPr>
          <w:p w14:paraId="564DB9C9" w14:textId="23299D8B" w:rsidR="000026EB" w:rsidRPr="000026EB" w:rsidDel="009661CB" w:rsidRDefault="000026EB" w:rsidP="002774EA">
            <w:pPr>
              <w:rPr>
                <w:del w:id="11005" w:author="Fegie" w:date="2021-04-28T12:04:00Z"/>
                <w:rFonts w:ascii="標楷體" w:eastAsia="標楷體" w:hAnsi="標楷體"/>
              </w:rPr>
            </w:pPr>
            <w:del w:id="11006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i</w:delText>
              </w:r>
              <w:r w:rsidRPr="000026EB" w:rsidDel="009661CB">
                <w:rPr>
                  <w:rFonts w:ascii="標楷體" w:eastAsia="標楷體" w:hAnsi="標楷體"/>
                </w:rPr>
                <w:delText>.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11007" w:name="_Toc71199125"/>
              <w:bookmarkEnd w:id="11007"/>
            </w:del>
          </w:p>
          <w:p w14:paraId="7EDD45C2" w14:textId="24B3460A" w:rsidR="000026EB" w:rsidRPr="000026EB" w:rsidDel="009661CB" w:rsidRDefault="000026EB" w:rsidP="002774EA">
            <w:pPr>
              <w:rPr>
                <w:del w:id="11008" w:author="Fegie" w:date="2021-04-28T12:04:00Z"/>
                <w:rFonts w:ascii="標楷體" w:eastAsia="標楷體" w:hAnsi="標楷體"/>
              </w:rPr>
            </w:pPr>
            <w:del w:id="11009" w:author="Fegie" w:date="2021-04-28T12:04:00Z">
              <w:r w:rsidRPr="000026EB" w:rsidDel="009661CB">
                <w:rPr>
                  <w:rFonts w:ascii="標楷體" w:eastAsia="標楷體" w:hAnsi="標楷體"/>
                </w:rPr>
                <w:delText>0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1:</w:delText>
              </w:r>
              <w:r w:rsidRPr="000026EB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企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業</w:delText>
              </w:r>
              <w:bookmarkStart w:id="11010" w:name="_Toc71199126"/>
              <w:bookmarkEnd w:id="11010"/>
            </w:del>
          </w:p>
        </w:tc>
        <w:bookmarkStart w:id="11011" w:name="_Toc71199127"/>
        <w:bookmarkEnd w:id="11011"/>
      </w:tr>
      <w:tr w:rsidR="000026EB" w:rsidRPr="009B2BD3" w:rsidDel="009661CB" w14:paraId="2DEDE4CD" w14:textId="34BFFABB" w:rsidTr="000026EB">
        <w:trPr>
          <w:trHeight w:val="291"/>
          <w:jc w:val="center"/>
          <w:del w:id="11012" w:author="Fegie" w:date="2021-04-28T12:04:00Z"/>
        </w:trPr>
        <w:tc>
          <w:tcPr>
            <w:tcW w:w="564" w:type="dxa"/>
          </w:tcPr>
          <w:p w14:paraId="293AEDCE" w14:textId="5106C249" w:rsidR="000026EB" w:rsidRPr="009B2BD3" w:rsidDel="009661CB" w:rsidRDefault="000026EB" w:rsidP="002774EA">
            <w:pPr>
              <w:rPr>
                <w:del w:id="11013" w:author="Fegie" w:date="2021-04-28T12:04:00Z"/>
                <w:rFonts w:ascii="標楷體" w:eastAsia="標楷體" w:hAnsi="標楷體"/>
              </w:rPr>
            </w:pPr>
            <w:del w:id="11014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11015" w:name="_Toc71199128"/>
              <w:bookmarkEnd w:id="11015"/>
            </w:del>
          </w:p>
        </w:tc>
        <w:tc>
          <w:tcPr>
            <w:tcW w:w="2216" w:type="dxa"/>
          </w:tcPr>
          <w:p w14:paraId="54C1D173" w14:textId="1C19DFA1" w:rsidR="000026EB" w:rsidRPr="009B2BD3" w:rsidDel="009661CB" w:rsidRDefault="000026EB" w:rsidP="002774EA">
            <w:pPr>
              <w:rPr>
                <w:del w:id="11016" w:author="Fegie" w:date="2021-04-28T12:04:00Z"/>
                <w:rFonts w:ascii="標楷體" w:eastAsia="標楷體" w:hAnsi="標楷體"/>
              </w:rPr>
            </w:pPr>
            <w:del w:id="1101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 xml:space="preserve">    </w:delText>
              </w:r>
              <w:bookmarkStart w:id="11018" w:name="_Toc71199129"/>
              <w:bookmarkEnd w:id="11018"/>
            </w:del>
          </w:p>
        </w:tc>
        <w:tc>
          <w:tcPr>
            <w:tcW w:w="1072" w:type="dxa"/>
          </w:tcPr>
          <w:p w14:paraId="2A8D0BE9" w14:textId="7DE264D7" w:rsidR="000026EB" w:rsidRPr="009B2BD3" w:rsidDel="009661CB" w:rsidRDefault="000026EB" w:rsidP="002774EA">
            <w:pPr>
              <w:rPr>
                <w:del w:id="11019" w:author="Fegie" w:date="2021-04-28T12:04:00Z"/>
                <w:rFonts w:ascii="標楷體" w:eastAsia="標楷體" w:hAnsi="標楷體"/>
              </w:rPr>
            </w:pPr>
            <w:del w:id="11020" w:author="Fegie" w:date="2021-04-28T12:04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11021" w:name="_Toc71199130"/>
              <w:bookmarkEnd w:id="11021"/>
            </w:del>
          </w:p>
        </w:tc>
        <w:tc>
          <w:tcPr>
            <w:tcW w:w="1096" w:type="dxa"/>
          </w:tcPr>
          <w:p w14:paraId="000EA90A" w14:textId="71439872" w:rsidR="000026EB" w:rsidRPr="009B2BD3" w:rsidDel="009661CB" w:rsidRDefault="000026EB" w:rsidP="002774EA">
            <w:pPr>
              <w:rPr>
                <w:del w:id="11022" w:author="Fegie" w:date="2021-04-28T12:04:00Z"/>
                <w:rFonts w:ascii="標楷體" w:eastAsia="標楷體" w:hAnsi="標楷體"/>
              </w:rPr>
            </w:pPr>
            <w:bookmarkStart w:id="11023" w:name="_Toc71199131"/>
            <w:bookmarkEnd w:id="11023"/>
          </w:p>
        </w:tc>
        <w:tc>
          <w:tcPr>
            <w:tcW w:w="1174" w:type="dxa"/>
          </w:tcPr>
          <w:p w14:paraId="4D778B5F" w14:textId="493C2F7F" w:rsidR="000026EB" w:rsidRPr="009B2BD3" w:rsidDel="009661CB" w:rsidRDefault="000026EB" w:rsidP="002774EA">
            <w:pPr>
              <w:rPr>
                <w:del w:id="11024" w:author="Fegie" w:date="2021-04-28T12:04:00Z"/>
                <w:rFonts w:ascii="標楷體" w:eastAsia="標楷體" w:hAnsi="標楷體"/>
              </w:rPr>
            </w:pPr>
            <w:bookmarkStart w:id="11025" w:name="_Toc71199132"/>
            <w:bookmarkEnd w:id="11025"/>
          </w:p>
        </w:tc>
        <w:tc>
          <w:tcPr>
            <w:tcW w:w="675" w:type="dxa"/>
          </w:tcPr>
          <w:p w14:paraId="7E2A91D4" w14:textId="2FCDBBC1" w:rsidR="000026EB" w:rsidRPr="009B2BD3" w:rsidDel="009661CB" w:rsidRDefault="000026EB" w:rsidP="002774EA">
            <w:pPr>
              <w:rPr>
                <w:del w:id="11026" w:author="Fegie" w:date="2021-04-28T12:04:00Z"/>
                <w:rFonts w:ascii="標楷體" w:eastAsia="標楷體" w:hAnsi="標楷體"/>
              </w:rPr>
            </w:pPr>
            <w:del w:id="1102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1028" w:name="_Toc71199133"/>
              <w:bookmarkEnd w:id="11028"/>
            </w:del>
          </w:p>
        </w:tc>
        <w:tc>
          <w:tcPr>
            <w:tcW w:w="696" w:type="dxa"/>
          </w:tcPr>
          <w:p w14:paraId="42296315" w14:textId="02A8A812" w:rsidR="000026EB" w:rsidRPr="009B2BD3" w:rsidDel="009661CB" w:rsidRDefault="000026EB" w:rsidP="002774EA">
            <w:pPr>
              <w:rPr>
                <w:del w:id="11029" w:author="Fegie" w:date="2021-04-28T12:04:00Z"/>
                <w:rFonts w:ascii="標楷體" w:eastAsia="標楷體" w:hAnsi="標楷體"/>
              </w:rPr>
            </w:pPr>
            <w:bookmarkStart w:id="11030" w:name="_Toc71199134"/>
            <w:bookmarkEnd w:id="11030"/>
          </w:p>
        </w:tc>
        <w:tc>
          <w:tcPr>
            <w:tcW w:w="3529" w:type="dxa"/>
          </w:tcPr>
          <w:p w14:paraId="48CAFA37" w14:textId="0EAD987F" w:rsidR="000026EB" w:rsidRPr="009B2BD3" w:rsidDel="009661CB" w:rsidRDefault="000026EB" w:rsidP="002774EA">
            <w:pPr>
              <w:rPr>
                <w:del w:id="11031" w:author="Fegie" w:date="2021-04-28T12:04:00Z"/>
                <w:rFonts w:ascii="標楷體" w:eastAsia="標楷體" w:hAnsi="標楷體"/>
              </w:rPr>
            </w:pPr>
            <w:del w:id="11032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1033" w:name="_Toc71199135"/>
              <w:bookmarkEnd w:id="11033"/>
            </w:del>
          </w:p>
        </w:tc>
        <w:bookmarkStart w:id="11034" w:name="_Toc71199136"/>
        <w:bookmarkEnd w:id="11034"/>
      </w:tr>
      <w:tr w:rsidR="000026EB" w:rsidRPr="009B2BD3" w:rsidDel="009661CB" w14:paraId="154EB93F" w14:textId="5A2AD5B0" w:rsidTr="000026EB">
        <w:trPr>
          <w:trHeight w:val="291"/>
          <w:jc w:val="center"/>
          <w:del w:id="11035" w:author="Fegie" w:date="2021-04-28T12:04:00Z"/>
        </w:trPr>
        <w:tc>
          <w:tcPr>
            <w:tcW w:w="564" w:type="dxa"/>
          </w:tcPr>
          <w:p w14:paraId="1A6F57A1" w14:textId="36AA07C2" w:rsidR="000026EB" w:rsidRPr="009B2BD3" w:rsidDel="009661CB" w:rsidRDefault="000026EB" w:rsidP="004B02EB">
            <w:pPr>
              <w:rPr>
                <w:del w:id="11036" w:author="Fegie" w:date="2021-04-28T12:04:00Z"/>
                <w:rFonts w:ascii="標楷體" w:eastAsia="標楷體" w:hAnsi="標楷體"/>
              </w:rPr>
            </w:pPr>
            <w:del w:id="1103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11038" w:name="_Toc71199137"/>
              <w:bookmarkEnd w:id="11038"/>
            </w:del>
          </w:p>
        </w:tc>
        <w:tc>
          <w:tcPr>
            <w:tcW w:w="2216" w:type="dxa"/>
          </w:tcPr>
          <w:p w14:paraId="3C817615" w14:textId="21C5B141" w:rsidR="000026EB" w:rsidRPr="009B2BD3" w:rsidDel="009661CB" w:rsidRDefault="000026EB" w:rsidP="004B02EB">
            <w:pPr>
              <w:rPr>
                <w:del w:id="11039" w:author="Fegie" w:date="2021-04-28T12:04:00Z"/>
                <w:rFonts w:ascii="標楷體" w:eastAsia="標楷體" w:hAnsi="標楷體"/>
              </w:rPr>
            </w:pPr>
            <w:del w:id="11040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bookmarkStart w:id="11041" w:name="_Toc71199138"/>
              <w:bookmarkEnd w:id="11041"/>
            </w:del>
          </w:p>
        </w:tc>
        <w:tc>
          <w:tcPr>
            <w:tcW w:w="1072" w:type="dxa"/>
          </w:tcPr>
          <w:p w14:paraId="4D9BDF1E" w14:textId="598D6180" w:rsidR="000026EB" w:rsidRPr="009B2BD3" w:rsidDel="009661CB" w:rsidRDefault="00E8798B" w:rsidP="004B02EB">
            <w:pPr>
              <w:rPr>
                <w:del w:id="11042" w:author="Fegie" w:date="2021-04-28T12:04:00Z"/>
                <w:rFonts w:ascii="標楷體" w:eastAsia="標楷體" w:hAnsi="標楷體"/>
              </w:rPr>
            </w:pPr>
            <w:ins w:id="11043" w:author="88692" w:date="2020-06-17T10:10:00Z">
              <w:del w:id="11044" w:author="Fegie" w:date="2021-04-28T12:04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11045" w:author="Fegie" w:date="2021-04-28T12:04:00Z">
              <w:r w:rsidR="000026EB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1046" w:name="_Toc71199139"/>
              <w:bookmarkEnd w:id="11046"/>
            </w:del>
          </w:p>
        </w:tc>
        <w:tc>
          <w:tcPr>
            <w:tcW w:w="1096" w:type="dxa"/>
          </w:tcPr>
          <w:p w14:paraId="6FCB536B" w14:textId="4676CD2F" w:rsidR="000026EB" w:rsidRPr="009B2BD3" w:rsidDel="009661CB" w:rsidRDefault="000026EB" w:rsidP="004B02EB">
            <w:pPr>
              <w:rPr>
                <w:del w:id="11047" w:author="Fegie" w:date="2021-04-28T12:04:00Z"/>
                <w:rFonts w:ascii="標楷體" w:eastAsia="標楷體" w:hAnsi="標楷體"/>
              </w:rPr>
            </w:pPr>
            <w:del w:id="1104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11049" w:name="_Toc71199140"/>
              <w:bookmarkEnd w:id="11049"/>
            </w:del>
          </w:p>
        </w:tc>
        <w:tc>
          <w:tcPr>
            <w:tcW w:w="1174" w:type="dxa"/>
          </w:tcPr>
          <w:p w14:paraId="664C21AF" w14:textId="56AA53F2" w:rsidR="000026EB" w:rsidRPr="009B2BD3" w:rsidDel="009661CB" w:rsidRDefault="000026EB" w:rsidP="004B02EB">
            <w:pPr>
              <w:rPr>
                <w:del w:id="11050" w:author="Fegie" w:date="2021-04-28T12:04:00Z"/>
                <w:rFonts w:ascii="標楷體" w:eastAsia="標楷體" w:hAnsi="標楷體"/>
              </w:rPr>
            </w:pPr>
            <w:bookmarkStart w:id="11051" w:name="_Toc71199141"/>
            <w:bookmarkEnd w:id="11051"/>
          </w:p>
        </w:tc>
        <w:tc>
          <w:tcPr>
            <w:tcW w:w="675" w:type="dxa"/>
          </w:tcPr>
          <w:p w14:paraId="11B5337C" w14:textId="01EF0825" w:rsidR="000026EB" w:rsidRPr="009B2BD3" w:rsidDel="009661CB" w:rsidRDefault="000026EB" w:rsidP="004B02EB">
            <w:pPr>
              <w:rPr>
                <w:del w:id="11052" w:author="Fegie" w:date="2021-04-28T12:04:00Z"/>
                <w:rFonts w:ascii="標楷體" w:eastAsia="標楷體" w:hAnsi="標楷體"/>
              </w:rPr>
            </w:pPr>
            <w:del w:id="11053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1054" w:name="_Toc71199142"/>
              <w:bookmarkEnd w:id="11054"/>
            </w:del>
          </w:p>
        </w:tc>
        <w:tc>
          <w:tcPr>
            <w:tcW w:w="696" w:type="dxa"/>
          </w:tcPr>
          <w:p w14:paraId="6F84C7A7" w14:textId="4A183634" w:rsidR="000026EB" w:rsidRPr="009B2BD3" w:rsidDel="009661CB" w:rsidRDefault="000026EB" w:rsidP="004B02EB">
            <w:pPr>
              <w:rPr>
                <w:del w:id="11055" w:author="Fegie" w:date="2021-04-28T12:04:00Z"/>
                <w:rFonts w:ascii="標楷體" w:eastAsia="標楷體" w:hAnsi="標楷體"/>
              </w:rPr>
            </w:pPr>
            <w:bookmarkStart w:id="11056" w:name="_Toc71199143"/>
            <w:bookmarkEnd w:id="11056"/>
          </w:p>
        </w:tc>
        <w:tc>
          <w:tcPr>
            <w:tcW w:w="3529" w:type="dxa"/>
          </w:tcPr>
          <w:p w14:paraId="53EC46EE" w14:textId="6300F7D9" w:rsidR="000026EB" w:rsidRPr="009B2BD3" w:rsidDel="009661CB" w:rsidRDefault="000026EB" w:rsidP="004B02EB">
            <w:pPr>
              <w:rPr>
                <w:del w:id="11057" w:author="Fegie" w:date="2021-04-28T12:04:00Z"/>
                <w:rFonts w:ascii="標楷體" w:eastAsia="標楷體" w:hAnsi="標楷體"/>
              </w:rPr>
            </w:pPr>
            <w:del w:id="1105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1059" w:name="_Toc71199144"/>
              <w:bookmarkEnd w:id="11059"/>
            </w:del>
          </w:p>
          <w:p w14:paraId="2A69FCA4" w14:textId="3A56D369" w:rsidR="000026EB" w:rsidRPr="009B2BD3" w:rsidDel="009661CB" w:rsidRDefault="00E8798B" w:rsidP="004B02EB">
            <w:pPr>
              <w:rPr>
                <w:del w:id="11060" w:author="Fegie" w:date="2021-04-28T12:04:00Z"/>
                <w:rFonts w:ascii="標楷體" w:eastAsia="標楷體" w:hAnsi="標楷體"/>
              </w:rPr>
            </w:pPr>
            <w:ins w:id="11061" w:author="88692" w:date="2020-06-17T10:06:00Z">
              <w:del w:id="11062" w:author="Fegie" w:date="2021-04-28T12:04:00Z">
                <w:r w:rsidDel="009661CB">
                  <w:rPr>
                    <w:rFonts w:ascii="標楷體" w:eastAsia="標楷體" w:hAnsi="標楷體" w:hint="eastAsia"/>
                  </w:rPr>
                  <w:delText>Y</w:delText>
                </w:r>
              </w:del>
            </w:ins>
            <w:del w:id="11063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>0:</w:delText>
              </w:r>
              <w:r w:rsidR="000026EB" w:rsidRPr="009B2BD3" w:rsidDel="009661CB">
                <w:rPr>
                  <w:rFonts w:ascii="標楷體" w:eastAsia="標楷體" w:hAnsi="標楷體"/>
                </w:rPr>
                <w:delText xml:space="preserve"> </w:delText>
              </w:r>
              <w:r w:rsidR="000026EB"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="000026EB"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1064" w:name="_Toc71199145"/>
              <w:bookmarkEnd w:id="11064"/>
            </w:del>
          </w:p>
          <w:p w14:paraId="3F0DF3CC" w14:textId="7FD2EF14" w:rsidR="000026EB" w:rsidRPr="009B2BD3" w:rsidDel="009661CB" w:rsidRDefault="00E8798B" w:rsidP="004B02EB">
            <w:pPr>
              <w:rPr>
                <w:del w:id="11065" w:author="Fegie" w:date="2021-04-28T12:04:00Z"/>
                <w:rFonts w:ascii="標楷體" w:eastAsia="標楷體" w:hAnsi="標楷體"/>
              </w:rPr>
            </w:pPr>
            <w:ins w:id="11066" w:author="88692" w:date="2020-06-17T10:06:00Z">
              <w:del w:id="11067" w:author="Fegie" w:date="2021-04-28T12:04:00Z">
                <w:r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1068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1069" w:author="88692" w:date="2020-06-17T10:06:00Z">
              <w:del w:id="11070" w:author="Fegie" w:date="2021-04-28T12:04:00Z">
                <w:r w:rsidDel="009661CB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  <w:del w:id="11071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 xml:space="preserve"> </w:delText>
              </w:r>
            </w:del>
            <w:ins w:id="11072" w:author="88692" w:date="2020-06-17T10:43:00Z">
              <w:del w:id="11073" w:author="Fegie" w:date="2021-04-28T12:04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1074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="000026EB"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1075" w:name="_Toc71199146"/>
              <w:bookmarkEnd w:id="11075"/>
            </w:del>
          </w:p>
        </w:tc>
        <w:bookmarkStart w:id="11076" w:name="_Toc71199147"/>
        <w:bookmarkEnd w:id="11076"/>
      </w:tr>
      <w:tr w:rsidR="000026EB" w:rsidRPr="009B2BD3" w:rsidDel="009661CB" w14:paraId="0A7B1F90" w14:textId="127D581E" w:rsidTr="000026EB">
        <w:trPr>
          <w:trHeight w:val="291"/>
          <w:jc w:val="center"/>
          <w:del w:id="11077" w:author="Fegie" w:date="2021-04-28T12:04:00Z"/>
        </w:trPr>
        <w:tc>
          <w:tcPr>
            <w:tcW w:w="564" w:type="dxa"/>
          </w:tcPr>
          <w:p w14:paraId="08255B17" w14:textId="2437EE22" w:rsidR="000026EB" w:rsidRPr="009B2BD3" w:rsidDel="009661CB" w:rsidRDefault="000026EB" w:rsidP="004B02EB">
            <w:pPr>
              <w:rPr>
                <w:del w:id="11078" w:author="Fegie" w:date="2021-04-28T12:04:00Z"/>
                <w:rFonts w:ascii="標楷體" w:eastAsia="標楷體" w:hAnsi="標楷體"/>
              </w:rPr>
            </w:pPr>
            <w:del w:id="1107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1080" w:name="_Toc71199148"/>
              <w:bookmarkEnd w:id="11080"/>
            </w:del>
          </w:p>
        </w:tc>
        <w:tc>
          <w:tcPr>
            <w:tcW w:w="2216" w:type="dxa"/>
          </w:tcPr>
          <w:p w14:paraId="1C24337C" w14:textId="058FD9D1" w:rsidR="000026EB" w:rsidRPr="009B2BD3" w:rsidDel="009661CB" w:rsidRDefault="000026EB" w:rsidP="004B02EB">
            <w:pPr>
              <w:rPr>
                <w:del w:id="11081" w:author="Fegie" w:date="2021-04-28T12:04:00Z"/>
                <w:rFonts w:ascii="標楷體" w:eastAsia="標楷體" w:hAnsi="標楷體"/>
              </w:rPr>
            </w:pPr>
            <w:del w:id="11082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停用原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11083" w:name="_Toc71199149"/>
              <w:bookmarkEnd w:id="11083"/>
            </w:del>
          </w:p>
        </w:tc>
        <w:tc>
          <w:tcPr>
            <w:tcW w:w="1072" w:type="dxa"/>
          </w:tcPr>
          <w:p w14:paraId="33D7E361" w14:textId="7C320540" w:rsidR="000026EB" w:rsidRPr="009B2BD3" w:rsidDel="009661CB" w:rsidRDefault="000026EB" w:rsidP="004B02EB">
            <w:pPr>
              <w:rPr>
                <w:del w:id="11084" w:author="Fegie" w:date="2021-04-28T12:04:00Z"/>
                <w:rFonts w:ascii="標楷體" w:eastAsia="標楷體" w:hAnsi="標楷體"/>
              </w:rPr>
            </w:pPr>
            <w:del w:id="11085" w:author="Fegie" w:date="2021-04-28T12:04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1086" w:name="_Toc71199150"/>
              <w:bookmarkEnd w:id="11086"/>
            </w:del>
          </w:p>
        </w:tc>
        <w:tc>
          <w:tcPr>
            <w:tcW w:w="1096" w:type="dxa"/>
          </w:tcPr>
          <w:p w14:paraId="7C3AD714" w14:textId="2600551F" w:rsidR="000026EB" w:rsidRPr="009B2BD3" w:rsidDel="009661CB" w:rsidRDefault="000026EB" w:rsidP="004B02EB">
            <w:pPr>
              <w:rPr>
                <w:del w:id="11087" w:author="Fegie" w:date="2021-04-28T12:04:00Z"/>
                <w:rFonts w:ascii="標楷體" w:eastAsia="標楷體" w:hAnsi="標楷體"/>
              </w:rPr>
            </w:pPr>
            <w:bookmarkStart w:id="11088" w:name="_Toc71199151"/>
            <w:bookmarkEnd w:id="11088"/>
          </w:p>
        </w:tc>
        <w:tc>
          <w:tcPr>
            <w:tcW w:w="1174" w:type="dxa"/>
          </w:tcPr>
          <w:p w14:paraId="785A081B" w14:textId="75CE5D40" w:rsidR="000026EB" w:rsidRPr="009B2BD3" w:rsidDel="009661CB" w:rsidRDefault="000026EB" w:rsidP="004B02EB">
            <w:pPr>
              <w:rPr>
                <w:del w:id="11089" w:author="Fegie" w:date="2021-04-28T12:04:00Z"/>
                <w:rFonts w:ascii="標楷體" w:eastAsia="標楷體" w:hAnsi="標楷體"/>
              </w:rPr>
            </w:pPr>
            <w:bookmarkStart w:id="11090" w:name="_Toc71199152"/>
            <w:bookmarkEnd w:id="11090"/>
          </w:p>
        </w:tc>
        <w:tc>
          <w:tcPr>
            <w:tcW w:w="675" w:type="dxa"/>
          </w:tcPr>
          <w:p w14:paraId="30F5FF1A" w14:textId="08DC5C09" w:rsidR="000026EB" w:rsidRPr="009B2BD3" w:rsidDel="009661CB" w:rsidRDefault="000026EB" w:rsidP="004B02EB">
            <w:pPr>
              <w:rPr>
                <w:del w:id="11091" w:author="Fegie" w:date="2021-04-28T12:04:00Z"/>
                <w:rFonts w:ascii="標楷體" w:eastAsia="標楷體" w:hAnsi="標楷體"/>
              </w:rPr>
            </w:pPr>
            <w:bookmarkStart w:id="11092" w:name="_Toc71199153"/>
            <w:bookmarkEnd w:id="11092"/>
          </w:p>
        </w:tc>
        <w:tc>
          <w:tcPr>
            <w:tcW w:w="696" w:type="dxa"/>
          </w:tcPr>
          <w:p w14:paraId="684855B2" w14:textId="08C37B72" w:rsidR="000026EB" w:rsidRPr="009B2BD3" w:rsidDel="009661CB" w:rsidRDefault="000026EB" w:rsidP="004B02EB">
            <w:pPr>
              <w:rPr>
                <w:del w:id="11093" w:author="Fegie" w:date="2021-04-28T12:04:00Z"/>
                <w:rFonts w:ascii="標楷體" w:eastAsia="標楷體" w:hAnsi="標楷體"/>
              </w:rPr>
            </w:pPr>
            <w:bookmarkStart w:id="11094" w:name="_Toc71199154"/>
            <w:bookmarkEnd w:id="11094"/>
          </w:p>
        </w:tc>
        <w:tc>
          <w:tcPr>
            <w:tcW w:w="3529" w:type="dxa"/>
          </w:tcPr>
          <w:p w14:paraId="3A0C71EB" w14:textId="598D081E" w:rsidR="000026EB" w:rsidRPr="009B2BD3" w:rsidDel="009661CB" w:rsidRDefault="000026EB" w:rsidP="004B02EB">
            <w:pPr>
              <w:rPr>
                <w:del w:id="11095" w:author="Fegie" w:date="2021-04-28T12:04:00Z"/>
                <w:rFonts w:ascii="標楷體" w:eastAsia="標楷體" w:hAnsi="標楷體"/>
              </w:rPr>
            </w:pPr>
            <w:del w:id="1109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</w:del>
            <w:ins w:id="11097" w:author="88692" w:date="2020-06-17T10:08:00Z">
              <w:del w:id="11098" w:author="Fegie" w:date="2021-04-28T12:04:00Z">
                <w:r w:rsidR="00E8798B"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109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1100" w:author="88692" w:date="2020-06-17T10:43:00Z">
              <w:del w:id="11101" w:author="Fegie" w:date="2021-04-28T12:04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1102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他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1103" w:name="_Toc71199155"/>
              <w:bookmarkEnd w:id="11103"/>
            </w:del>
          </w:p>
        </w:tc>
        <w:bookmarkStart w:id="11104" w:name="_Toc71199156"/>
        <w:bookmarkEnd w:id="11104"/>
      </w:tr>
    </w:tbl>
    <w:p w14:paraId="30768CF6" w14:textId="6DAA3BFB" w:rsidR="00E92487" w:rsidRPr="009B2BD3" w:rsidDel="009661CB" w:rsidRDefault="00E92487" w:rsidP="00E92487">
      <w:pPr>
        <w:rPr>
          <w:del w:id="11105" w:author="Fegie" w:date="2021-04-28T12:04:00Z"/>
          <w:rFonts w:ascii="標楷體" w:eastAsia="標楷體" w:hAnsi="標楷體"/>
        </w:rPr>
      </w:pPr>
      <w:bookmarkStart w:id="11106" w:name="_Toc71199157"/>
      <w:bookmarkEnd w:id="11106"/>
    </w:p>
    <w:p w14:paraId="4F0A954E" w14:textId="49FBE6A1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07" w:author="Fegie" w:date="2021-04-28T12:03:00Z"/>
          <w:rFonts w:hAnsi="標楷體"/>
        </w:rPr>
      </w:pPr>
      <w:del w:id="11108" w:author="Fegie" w:date="2021-04-28T12:04:00Z">
        <w:r w:rsidRPr="009B2BD3" w:rsidDel="009661CB">
          <w:rPr>
            <w:rFonts w:hAnsi="標楷體"/>
          </w:rPr>
          <w:br w:type="page"/>
        </w:r>
      </w:del>
      <w:del w:id="11109" w:author="Fegie" w:date="2021-04-28T12:03:00Z">
        <w:r w:rsidR="00464EA0" w:rsidRPr="009B2BD3" w:rsidDel="009661CB">
          <w:rPr>
            <w:rFonts w:hAnsi="標楷體" w:hint="eastAsia"/>
          </w:rPr>
          <w:delText>L1906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關聯戶資料查詢</w:delText>
        </w:r>
      </w:del>
    </w:p>
    <w:p w14:paraId="640EA64E" w14:textId="1E2AA796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10" w:author="Fegie" w:date="2021-04-28T12:03:00Z"/>
          <w:rFonts w:hAnsi="標楷體"/>
        </w:rPr>
        <w:pPrChange w:id="11111" w:author="Fegie" w:date="2021-04-28T12:03:00Z">
          <w:pPr>
            <w:pStyle w:val="a"/>
          </w:pPr>
        </w:pPrChange>
      </w:pPr>
      <w:del w:id="11112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1113" w:name="_Toc71199158"/>
        <w:bookmarkEnd w:id="1111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92487" w:rsidRPr="009B2BD3" w:rsidDel="009661CB" w14:paraId="3C767A74" w14:textId="067C1D0F" w:rsidTr="002774EA">
        <w:trPr>
          <w:trHeight w:val="277"/>
          <w:del w:id="1111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ED76E" w14:textId="2C079929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15" w:author="Fegie" w:date="2021-04-28T12:03:00Z"/>
                <w:rFonts w:hAnsi="標楷體"/>
              </w:rPr>
              <w:pPrChange w:id="11116" w:author="Fegie" w:date="2021-04-28T12:03:00Z">
                <w:pPr/>
              </w:pPrChange>
            </w:pPr>
            <w:del w:id="11117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1118" w:name="_Toc71199159"/>
              <w:bookmarkEnd w:id="1111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6B4950" w14:textId="179E25BF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19" w:author="Fegie" w:date="2021-04-28T12:03:00Z"/>
                <w:rFonts w:hAnsi="標楷體"/>
              </w:rPr>
              <w:pPrChange w:id="11120" w:author="Fegie" w:date="2021-04-28T12:03:00Z">
                <w:pPr/>
              </w:pPrChange>
            </w:pPr>
            <w:del w:id="11121" w:author="Fegie" w:date="2021-04-28T12:03:00Z">
              <w:r w:rsidRPr="009B2BD3" w:rsidDel="009661CB">
                <w:rPr>
                  <w:rFonts w:hAnsi="標楷體" w:hint="eastAsia"/>
                </w:rPr>
                <w:delText>關聯戶資料查詢</w:delText>
              </w:r>
              <w:bookmarkStart w:id="11122" w:name="_Toc71199160"/>
              <w:bookmarkEnd w:id="11122"/>
            </w:del>
          </w:p>
          <w:p w14:paraId="1BE85E4D" w14:textId="291ADC24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23" w:author="Fegie" w:date="2021-04-28T12:03:00Z"/>
                <w:rFonts w:hAnsi="標楷體"/>
              </w:rPr>
              <w:pPrChange w:id="11124" w:author="Fegie" w:date="2021-04-28T12:03:00Z">
                <w:pPr/>
              </w:pPrChange>
            </w:pPr>
            <w:bookmarkStart w:id="11125" w:name="_Toc71199161"/>
            <w:bookmarkEnd w:id="11125"/>
          </w:p>
        </w:tc>
        <w:bookmarkStart w:id="11126" w:name="_Toc71199162"/>
        <w:bookmarkEnd w:id="11126"/>
      </w:tr>
      <w:tr w:rsidR="00E92487" w:rsidRPr="009B2BD3" w:rsidDel="009661CB" w14:paraId="527C3318" w14:textId="719C4249" w:rsidTr="002774EA">
        <w:trPr>
          <w:trHeight w:val="277"/>
          <w:del w:id="1112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47CBF" w14:textId="0474389E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28" w:author="Fegie" w:date="2021-04-28T12:03:00Z"/>
                <w:rFonts w:hAnsi="標楷體"/>
              </w:rPr>
              <w:pPrChange w:id="11129" w:author="Fegie" w:date="2021-04-28T12:03:00Z">
                <w:pPr/>
              </w:pPrChange>
            </w:pPr>
            <w:del w:id="11130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1131" w:name="_Toc71199163"/>
              <w:bookmarkEnd w:id="1113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28599" w14:textId="79ACB4AD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32" w:author="Fegie" w:date="2021-04-28T12:03:00Z"/>
                <w:rFonts w:hAnsi="標楷體"/>
              </w:rPr>
              <w:pPrChange w:id="11133" w:author="Fegie" w:date="2021-04-28T12:03:00Z">
                <w:pPr/>
              </w:pPrChange>
            </w:pPr>
            <w:bookmarkStart w:id="11134" w:name="_Toc71199164"/>
            <w:bookmarkEnd w:id="11134"/>
          </w:p>
        </w:tc>
        <w:bookmarkStart w:id="11135" w:name="_Toc71199165"/>
        <w:bookmarkEnd w:id="11135"/>
      </w:tr>
      <w:tr w:rsidR="00E92487" w:rsidRPr="009B2BD3" w:rsidDel="009661CB" w14:paraId="2CD19DE6" w14:textId="144B0C6A" w:rsidTr="002774EA">
        <w:trPr>
          <w:trHeight w:val="773"/>
          <w:del w:id="1113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C10ADF" w14:textId="6A19F48F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37" w:author="Fegie" w:date="2021-04-28T12:03:00Z"/>
                <w:rFonts w:hAnsi="標楷體"/>
              </w:rPr>
              <w:pPrChange w:id="11138" w:author="Fegie" w:date="2021-04-28T12:03:00Z">
                <w:pPr/>
              </w:pPrChange>
            </w:pPr>
            <w:del w:id="11139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1140" w:name="_Toc71199166"/>
              <w:bookmarkEnd w:id="1114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AB6BF" w14:textId="00C803EB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41" w:author="Fegie" w:date="2021-04-28T12:03:00Z"/>
                <w:rFonts w:hAnsi="標楷體"/>
              </w:rPr>
              <w:pPrChange w:id="11142" w:author="Fegie" w:date="2021-04-28T12:03:00Z">
                <w:pPr/>
              </w:pPrChange>
            </w:pPr>
            <w:bookmarkStart w:id="11143" w:name="_Toc71199167"/>
            <w:bookmarkEnd w:id="11143"/>
          </w:p>
        </w:tc>
        <w:bookmarkStart w:id="11144" w:name="_Toc71199168"/>
        <w:bookmarkEnd w:id="11144"/>
      </w:tr>
      <w:tr w:rsidR="00E92487" w:rsidRPr="009B2BD3" w:rsidDel="009661CB" w14:paraId="35315E37" w14:textId="24BE3D38" w:rsidTr="002774EA">
        <w:trPr>
          <w:trHeight w:val="321"/>
          <w:del w:id="1114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A3493D" w14:textId="7FC59356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46" w:author="Fegie" w:date="2021-04-28T12:03:00Z"/>
                <w:rFonts w:hAnsi="標楷體"/>
              </w:rPr>
              <w:pPrChange w:id="11147" w:author="Fegie" w:date="2021-04-28T12:03:00Z">
                <w:pPr/>
              </w:pPrChange>
            </w:pPr>
            <w:del w:id="11148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1149" w:name="_Toc71199169"/>
              <w:bookmarkEnd w:id="1114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3D63FB" w14:textId="59B23593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50" w:author="Fegie" w:date="2021-04-28T12:03:00Z"/>
                <w:rFonts w:hAnsi="標楷體"/>
              </w:rPr>
              <w:pPrChange w:id="11151" w:author="Fegie" w:date="2021-04-28T12:03:00Z">
                <w:pPr/>
              </w:pPrChange>
            </w:pPr>
            <w:bookmarkStart w:id="11152" w:name="_Toc71199170"/>
            <w:bookmarkEnd w:id="11152"/>
          </w:p>
        </w:tc>
        <w:bookmarkStart w:id="11153" w:name="_Toc71199171"/>
        <w:bookmarkEnd w:id="11153"/>
      </w:tr>
      <w:tr w:rsidR="00E92487" w:rsidRPr="009B2BD3" w:rsidDel="009661CB" w14:paraId="5C5D751D" w14:textId="28441228" w:rsidTr="002774EA">
        <w:trPr>
          <w:trHeight w:val="1311"/>
          <w:del w:id="1115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834A4" w14:textId="63AC1E31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55" w:author="Fegie" w:date="2021-04-28T12:03:00Z"/>
                <w:rFonts w:hAnsi="標楷體"/>
              </w:rPr>
              <w:pPrChange w:id="11156" w:author="Fegie" w:date="2021-04-28T12:03:00Z">
                <w:pPr/>
              </w:pPrChange>
            </w:pPr>
            <w:del w:id="11157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1158" w:name="_Toc71199172"/>
              <w:bookmarkEnd w:id="1115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0852CD" w14:textId="5D0F1FCE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59" w:author="Fegie" w:date="2021-04-28T12:03:00Z"/>
                <w:rFonts w:hAnsi="標楷體"/>
              </w:rPr>
              <w:pPrChange w:id="11160" w:author="Fegie" w:date="2021-04-28T12:03:00Z">
                <w:pPr/>
              </w:pPrChange>
            </w:pPr>
            <w:bookmarkStart w:id="11161" w:name="_Toc71199173"/>
            <w:bookmarkEnd w:id="11161"/>
          </w:p>
        </w:tc>
        <w:bookmarkStart w:id="11162" w:name="_Toc71199174"/>
        <w:bookmarkEnd w:id="11162"/>
      </w:tr>
      <w:tr w:rsidR="00E92487" w:rsidRPr="009B2BD3" w:rsidDel="009661CB" w14:paraId="2DBA3C48" w14:textId="658B6818" w:rsidTr="002774EA">
        <w:trPr>
          <w:trHeight w:val="278"/>
          <w:del w:id="1116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62AFEE" w14:textId="25254AD0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64" w:author="Fegie" w:date="2021-04-28T12:03:00Z"/>
                <w:rFonts w:hAnsi="標楷體"/>
              </w:rPr>
              <w:pPrChange w:id="11165" w:author="Fegie" w:date="2021-04-28T12:03:00Z">
                <w:pPr/>
              </w:pPrChange>
            </w:pPr>
            <w:del w:id="11166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1167" w:name="_Toc71199175"/>
              <w:bookmarkEnd w:id="1116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4017F" w14:textId="22B3C4A3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68" w:author="Fegie" w:date="2021-04-28T12:03:00Z"/>
                <w:rFonts w:hAnsi="標楷體"/>
              </w:rPr>
              <w:pPrChange w:id="11169" w:author="Fegie" w:date="2021-04-28T12:03:00Z">
                <w:pPr/>
              </w:pPrChange>
            </w:pPr>
            <w:bookmarkStart w:id="11170" w:name="_Toc71199176"/>
            <w:bookmarkEnd w:id="11170"/>
          </w:p>
        </w:tc>
        <w:bookmarkStart w:id="11171" w:name="_Toc71199177"/>
        <w:bookmarkEnd w:id="11171"/>
      </w:tr>
      <w:tr w:rsidR="00E92487" w:rsidRPr="009B2BD3" w:rsidDel="009661CB" w14:paraId="65567F2E" w14:textId="51818EC5" w:rsidTr="002774EA">
        <w:trPr>
          <w:trHeight w:val="358"/>
          <w:del w:id="1117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A75325" w14:textId="240CDA88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73" w:author="Fegie" w:date="2021-04-28T12:03:00Z"/>
                <w:rFonts w:hAnsi="標楷體"/>
              </w:rPr>
              <w:pPrChange w:id="11174" w:author="Fegie" w:date="2021-04-28T12:03:00Z">
                <w:pPr/>
              </w:pPrChange>
            </w:pPr>
            <w:del w:id="11175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1176" w:name="_Toc71199178"/>
              <w:bookmarkEnd w:id="1117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2DAD1A" w14:textId="1C284F94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77" w:author="Fegie" w:date="2021-04-28T12:03:00Z"/>
                <w:rFonts w:hAnsi="標楷體"/>
              </w:rPr>
              <w:pPrChange w:id="11178" w:author="Fegie" w:date="2021-04-28T12:03:00Z">
                <w:pPr/>
              </w:pPrChange>
            </w:pPr>
            <w:bookmarkStart w:id="11179" w:name="_Toc71199179"/>
            <w:bookmarkEnd w:id="11179"/>
          </w:p>
        </w:tc>
        <w:bookmarkStart w:id="11180" w:name="_Toc71199180"/>
        <w:bookmarkEnd w:id="11180"/>
      </w:tr>
      <w:tr w:rsidR="00E92487" w:rsidRPr="009B2BD3" w:rsidDel="009661CB" w14:paraId="1725491A" w14:textId="562AA63B" w:rsidTr="002774EA">
        <w:trPr>
          <w:trHeight w:val="278"/>
          <w:del w:id="1118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A0584" w14:textId="4FDCB202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82" w:author="Fegie" w:date="2021-04-28T12:03:00Z"/>
                <w:rFonts w:hAnsi="標楷體"/>
              </w:rPr>
              <w:pPrChange w:id="11183" w:author="Fegie" w:date="2021-04-28T12:03:00Z">
                <w:pPr/>
              </w:pPrChange>
            </w:pPr>
            <w:del w:id="11184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1185" w:name="_Toc71199181"/>
              <w:bookmarkEnd w:id="111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9271D2" w14:textId="60A5DD60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86" w:author="Fegie" w:date="2021-04-28T12:03:00Z"/>
                <w:rFonts w:hAnsi="標楷體"/>
              </w:rPr>
              <w:pPrChange w:id="11187" w:author="Fegie" w:date="2021-04-28T12:03:00Z">
                <w:pPr/>
              </w:pPrChange>
            </w:pPr>
            <w:bookmarkStart w:id="11188" w:name="_Toc71199182"/>
            <w:bookmarkEnd w:id="11188"/>
          </w:p>
        </w:tc>
        <w:bookmarkStart w:id="11189" w:name="_Toc71199183"/>
        <w:bookmarkEnd w:id="11189"/>
      </w:tr>
    </w:tbl>
    <w:p w14:paraId="0C722CAF" w14:textId="3D381706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90" w:author="Fegie" w:date="2021-04-28T12:03:00Z"/>
          <w:rFonts w:hAnsi="標楷體"/>
        </w:rPr>
        <w:pPrChange w:id="11191" w:author="Fegie" w:date="2021-04-28T12:03:00Z">
          <w:pPr/>
        </w:pPrChange>
      </w:pPr>
      <w:bookmarkStart w:id="11192" w:name="_Toc71199184"/>
      <w:bookmarkEnd w:id="11192"/>
    </w:p>
    <w:p w14:paraId="1328FEEF" w14:textId="2BD8291B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93" w:author="Fegie" w:date="2021-04-28T12:03:00Z"/>
          <w:rFonts w:hAnsi="標楷體"/>
        </w:rPr>
        <w:pPrChange w:id="11194" w:author="Fegie" w:date="2021-04-28T12:03:00Z">
          <w:pPr/>
        </w:pPrChange>
      </w:pPr>
      <w:bookmarkStart w:id="11195" w:name="_Toc71199185"/>
      <w:bookmarkEnd w:id="11195"/>
    </w:p>
    <w:p w14:paraId="26C8C3A2" w14:textId="1EADC82D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96" w:author="Fegie" w:date="2021-04-28T12:03:00Z"/>
          <w:rFonts w:hAnsi="標楷體"/>
        </w:rPr>
        <w:pPrChange w:id="11197" w:author="Fegie" w:date="2021-04-28T12:03:00Z">
          <w:pPr/>
        </w:pPrChange>
      </w:pPr>
      <w:bookmarkStart w:id="11198" w:name="_Toc71199186"/>
      <w:bookmarkEnd w:id="11198"/>
    </w:p>
    <w:p w14:paraId="7F05E927" w14:textId="0BE5383F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99" w:author="Fegie" w:date="2021-04-28T12:03:00Z"/>
          <w:rFonts w:hAnsi="標楷體"/>
        </w:rPr>
        <w:pPrChange w:id="11200" w:author="Fegie" w:date="2021-04-28T12:03:00Z">
          <w:pPr/>
        </w:pPrChange>
      </w:pPr>
      <w:bookmarkStart w:id="11201" w:name="_Toc71199187"/>
      <w:bookmarkEnd w:id="11201"/>
    </w:p>
    <w:p w14:paraId="20CE6C10" w14:textId="73AB90D1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02" w:author="Fegie" w:date="2021-04-28T12:03:00Z"/>
          <w:rFonts w:hAnsi="標楷體"/>
        </w:rPr>
        <w:pPrChange w:id="11203" w:author="Fegie" w:date="2021-04-28T12:03:00Z">
          <w:pPr/>
        </w:pPrChange>
      </w:pPr>
      <w:bookmarkStart w:id="11204" w:name="_Toc71199188"/>
      <w:bookmarkEnd w:id="11204"/>
    </w:p>
    <w:p w14:paraId="2A14750F" w14:textId="17DF8A27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05" w:author="Fegie" w:date="2021-04-28T12:03:00Z"/>
          <w:rFonts w:hAnsi="標楷體"/>
        </w:rPr>
        <w:pPrChange w:id="11206" w:author="Fegie" w:date="2021-04-28T12:03:00Z">
          <w:pPr/>
        </w:pPrChange>
      </w:pPr>
      <w:bookmarkStart w:id="11207" w:name="_Toc71199189"/>
      <w:bookmarkEnd w:id="11207"/>
    </w:p>
    <w:p w14:paraId="6DDB92B8" w14:textId="75C3C71E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08" w:author="Fegie" w:date="2021-04-28T12:03:00Z"/>
          <w:rFonts w:hAnsi="標楷體"/>
        </w:rPr>
        <w:pPrChange w:id="11209" w:author="Fegie" w:date="2021-04-28T12:03:00Z">
          <w:pPr/>
        </w:pPrChange>
      </w:pPr>
      <w:bookmarkStart w:id="11210" w:name="_Toc71199190"/>
      <w:bookmarkEnd w:id="11210"/>
    </w:p>
    <w:p w14:paraId="1B98879E" w14:textId="004A5767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11" w:author="Fegie" w:date="2021-04-28T12:03:00Z"/>
          <w:rFonts w:hAnsi="標楷體"/>
        </w:rPr>
        <w:pPrChange w:id="11212" w:author="Fegie" w:date="2021-04-28T12:03:00Z">
          <w:pPr/>
        </w:pPrChange>
      </w:pPr>
      <w:del w:id="11213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45978C18" w14:textId="1EDED7A2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14" w:author="Fegie" w:date="2021-04-28T12:03:00Z"/>
          <w:rFonts w:hAnsi="標楷體"/>
        </w:rPr>
        <w:pPrChange w:id="11215" w:author="Fegie" w:date="2021-04-28T12:03:00Z">
          <w:pPr>
            <w:pStyle w:val="a"/>
          </w:pPr>
        </w:pPrChange>
      </w:pPr>
      <w:del w:id="11216" w:author="Fegie" w:date="2021-04-28T12:03:00Z">
        <w:r w:rsidRPr="009B2BD3" w:rsidDel="009661CB">
          <w:rPr>
            <w:rFonts w:hAnsi="標楷體"/>
          </w:rPr>
          <w:delText>UI畫面</w:delText>
        </w:r>
        <w:bookmarkStart w:id="11217" w:name="_Toc71199191"/>
        <w:bookmarkEnd w:id="11217"/>
      </w:del>
    </w:p>
    <w:p w14:paraId="61E64A6F" w14:textId="05284E9B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18" w:author="Fegie" w:date="2021-04-28T12:03:00Z"/>
          <w:rFonts w:hAnsi="標楷體"/>
          <w:sz w:val="20"/>
        </w:rPr>
        <w:pPrChange w:id="11219" w:author="Fegie" w:date="2021-04-28T12:03:00Z">
          <w:pPr>
            <w:pStyle w:val="42"/>
            <w:spacing w:after="72"/>
            <w:ind w:left="1133"/>
          </w:pPr>
        </w:pPrChange>
      </w:pPr>
      <w:del w:id="11220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6F2419" w:rsidRPr="009B2BD3" w:rsidDel="009661CB">
          <w:rPr>
            <w:rFonts w:hAnsi="標楷體" w:hint="eastAsia"/>
            <w:sz w:val="20"/>
          </w:rPr>
          <w:delText xml:space="preserve"> </w:delText>
        </w:r>
        <w:bookmarkStart w:id="11221" w:name="_Toc71199192"/>
        <w:bookmarkEnd w:id="11221"/>
      </w:del>
    </w:p>
    <w:p w14:paraId="5AC27CBC" w14:textId="3BAB1CA4" w:rsidR="00283F77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1222" w:author="Fegie" w:date="2021-04-28T12:03:00Z"/>
          <w:rFonts w:hAnsi="標楷體"/>
          <w:sz w:val="20"/>
        </w:rPr>
        <w:pPrChange w:id="11223" w:author="Fegie" w:date="2021-04-28T12:03:00Z">
          <w:pPr>
            <w:pStyle w:val="42"/>
            <w:spacing w:after="72"/>
            <w:ind w:leftChars="0" w:left="0"/>
          </w:pPr>
        </w:pPrChange>
      </w:pPr>
      <w:del w:id="11224" w:author="Fegie" w:date="2021-04-28T12:03:00Z">
        <w:r w:rsidRPr="009B2BD3" w:rsidDel="009661CB">
          <w:rPr>
            <w:rFonts w:hAnsi="標楷體"/>
            <w:noProof/>
            <w:sz w:val="20"/>
          </w:rPr>
          <w:drawing>
            <wp:inline distT="0" distB="0" distL="0" distR="0" wp14:anchorId="2B061151" wp14:editId="22D3265F">
              <wp:extent cx="6800850" cy="104140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00850" cy="1041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225" w:author="余家興" w:date="2020-02-07T17:00:00Z">
        <w:del w:id="11226" w:author="Fegie" w:date="2021-04-28T12:03:00Z">
          <w:r w:rsidR="001829D9" w:rsidRPr="001829D9" w:rsidDel="009661CB">
            <w:rPr>
              <w:noProof/>
            </w:rPr>
            <w:delText xml:space="preserve"> </w:delText>
          </w:r>
          <w:r w:rsidR="001829D9" w:rsidRPr="001829D9" w:rsidDel="009661CB">
            <w:rPr>
              <w:rFonts w:hAnsi="標楷體"/>
              <w:noProof/>
              <w:sz w:val="20"/>
            </w:rPr>
            <w:drawing>
              <wp:inline distT="0" distB="0" distL="0" distR="0" wp14:anchorId="1973CB1A" wp14:editId="0A436DF4">
                <wp:extent cx="6810703" cy="1074420"/>
                <wp:effectExtent l="0" t="0" r="0" b="0"/>
                <wp:docPr id="40" name="圖片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0703" cy="1074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227" w:name="_Toc71199193"/>
      <w:bookmarkEnd w:id="11227"/>
    </w:p>
    <w:p w14:paraId="72380E29" w14:textId="17F98342" w:rsidR="006F2419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28" w:author="Fegie" w:date="2021-04-28T12:03:00Z"/>
          <w:rFonts w:hAnsi="標楷體"/>
          <w:szCs w:val="24"/>
        </w:rPr>
        <w:pPrChange w:id="11229" w:author="Fegie" w:date="2021-04-28T12:03:00Z">
          <w:pPr>
            <w:pStyle w:val="42"/>
            <w:spacing w:after="72"/>
            <w:ind w:left="1133"/>
          </w:pPr>
        </w:pPrChange>
      </w:pPr>
      <w:del w:id="11230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1231" w:name="_Toc71199194"/>
        <w:bookmarkEnd w:id="11231"/>
      </w:del>
    </w:p>
    <w:p w14:paraId="6B84413D" w14:textId="18883515" w:rsidR="00E92487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1232" w:author="Fegie" w:date="2021-04-28T12:03:00Z"/>
          <w:rFonts w:hAnsi="標楷體"/>
        </w:rPr>
        <w:pPrChange w:id="11233" w:author="Fegie" w:date="2021-04-28T12:03:00Z">
          <w:pPr>
            <w:pStyle w:val="42"/>
            <w:spacing w:after="72"/>
            <w:ind w:leftChars="0" w:left="0"/>
          </w:pPr>
        </w:pPrChange>
      </w:pPr>
      <w:del w:id="11234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57DDE462" wp14:editId="768F6D06">
              <wp:extent cx="6858000" cy="179070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0" cy="1790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235" w:author="余家興" w:date="2020-02-07T16:43:00Z">
        <w:del w:id="11236" w:author="Fegie" w:date="2021-04-28T12:03:00Z">
          <w:r w:rsidR="003901B8" w:rsidRPr="003901B8" w:rsidDel="009661CB">
            <w:rPr>
              <w:noProof/>
            </w:rPr>
            <w:delText xml:space="preserve"> </w:delText>
          </w:r>
          <w:r w:rsidR="003901B8" w:rsidRPr="003901B8" w:rsidDel="009661CB">
            <w:rPr>
              <w:rFonts w:hAnsi="標楷體"/>
              <w:noProof/>
            </w:rPr>
            <w:drawing>
              <wp:inline distT="0" distB="0" distL="0" distR="0" wp14:anchorId="77566ED2" wp14:editId="49E66101">
                <wp:extent cx="6781832" cy="1851660"/>
                <wp:effectExtent l="0" t="0" r="0" b="0"/>
                <wp:docPr id="39" name="圖片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81832" cy="185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237" w:name="_Toc71199195"/>
      <w:bookmarkEnd w:id="11237"/>
    </w:p>
    <w:p w14:paraId="4BC7B539" w14:textId="3C1995D0" w:rsidR="00E92487" w:rsidRPr="009B2BD3" w:rsidDel="009661CB" w:rsidRDefault="00A831FD">
      <w:pPr>
        <w:pStyle w:val="3"/>
        <w:numPr>
          <w:ilvl w:val="5"/>
          <w:numId w:val="6"/>
        </w:numPr>
        <w:ind w:left="1701" w:hanging="1134"/>
        <w:rPr>
          <w:del w:id="11238" w:author="Fegie" w:date="2021-04-28T12:03:00Z"/>
          <w:rFonts w:hAnsi="標楷體"/>
        </w:rPr>
        <w:pPrChange w:id="11239" w:author="Fegie" w:date="2021-04-28T12:03:00Z">
          <w:pPr>
            <w:pStyle w:val="a"/>
          </w:pPr>
        </w:pPrChange>
      </w:pPr>
      <w:del w:id="11240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E92487" w:rsidRPr="009B2BD3" w:rsidDel="009661CB">
          <w:rPr>
            <w:rFonts w:hAnsi="標楷體"/>
          </w:rPr>
          <w:delText>畫面資料說明</w:delText>
        </w:r>
        <w:bookmarkStart w:id="11241" w:name="_Toc71199196"/>
        <w:bookmarkEnd w:id="11241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267"/>
        <w:gridCol w:w="1672"/>
        <w:gridCol w:w="1192"/>
        <w:gridCol w:w="1192"/>
        <w:gridCol w:w="1192"/>
        <w:gridCol w:w="1352"/>
        <w:gridCol w:w="1361"/>
      </w:tblGrid>
      <w:tr w:rsidR="00A831FD" w:rsidRPr="009B2BD3" w:rsidDel="009661CB" w14:paraId="776AC4C6" w14:textId="3BE561EF" w:rsidTr="009E399C">
        <w:trPr>
          <w:trHeight w:val="388"/>
          <w:jc w:val="center"/>
          <w:del w:id="11242" w:author="Fegie" w:date="2021-04-28T12:03:00Z"/>
        </w:trPr>
        <w:tc>
          <w:tcPr>
            <w:tcW w:w="565" w:type="dxa"/>
            <w:vMerge w:val="restart"/>
          </w:tcPr>
          <w:p w14:paraId="4780337C" w14:textId="3F3A22BF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43" w:author="Fegie" w:date="2021-04-28T12:03:00Z"/>
                <w:rFonts w:hAnsi="標楷體"/>
              </w:rPr>
              <w:pPrChange w:id="11244" w:author="Fegie" w:date="2021-04-28T12:03:00Z">
                <w:pPr/>
              </w:pPrChange>
            </w:pPr>
            <w:del w:id="11245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1246" w:name="_Toc71199197"/>
              <w:bookmarkEnd w:id="11246"/>
            </w:del>
          </w:p>
        </w:tc>
        <w:tc>
          <w:tcPr>
            <w:tcW w:w="2222" w:type="dxa"/>
            <w:vMerge w:val="restart"/>
          </w:tcPr>
          <w:p w14:paraId="1C43E57B" w14:textId="10ACD4C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47" w:author="Fegie" w:date="2021-04-28T12:03:00Z"/>
                <w:rFonts w:hAnsi="標楷體"/>
              </w:rPr>
              <w:pPrChange w:id="11248" w:author="Fegie" w:date="2021-04-28T12:03:00Z">
                <w:pPr/>
              </w:pPrChange>
            </w:pPr>
            <w:del w:id="11249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1250" w:name="_Toc71199198"/>
              <w:bookmarkEnd w:id="11250"/>
            </w:del>
          </w:p>
        </w:tc>
        <w:tc>
          <w:tcPr>
            <w:tcW w:w="4721" w:type="dxa"/>
            <w:gridSpan w:val="5"/>
          </w:tcPr>
          <w:p w14:paraId="73C75375" w14:textId="3FEE6C95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1" w:author="Fegie" w:date="2021-04-28T12:03:00Z"/>
                <w:rFonts w:hAnsi="標楷體"/>
              </w:rPr>
              <w:pPrChange w:id="11252" w:author="Fegie" w:date="2021-04-28T12:03:00Z">
                <w:pPr>
                  <w:jc w:val="center"/>
                </w:pPr>
              </w:pPrChange>
            </w:pPr>
            <w:del w:id="11253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1254" w:name="_Toc71199199"/>
              <w:bookmarkEnd w:id="11254"/>
            </w:del>
          </w:p>
        </w:tc>
        <w:tc>
          <w:tcPr>
            <w:tcW w:w="3514" w:type="dxa"/>
            <w:vMerge w:val="restart"/>
          </w:tcPr>
          <w:p w14:paraId="40D99D0D" w14:textId="7A37708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5" w:author="Fegie" w:date="2021-04-28T12:03:00Z"/>
                <w:rFonts w:hAnsi="標楷體"/>
              </w:rPr>
              <w:pPrChange w:id="11256" w:author="Fegie" w:date="2021-04-28T12:03:00Z">
                <w:pPr/>
              </w:pPrChange>
            </w:pPr>
            <w:del w:id="11257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1258" w:name="_Toc71199200"/>
              <w:bookmarkEnd w:id="11258"/>
            </w:del>
          </w:p>
        </w:tc>
        <w:bookmarkStart w:id="11259" w:name="_Toc71199201"/>
        <w:bookmarkEnd w:id="11259"/>
      </w:tr>
      <w:tr w:rsidR="00A831FD" w:rsidRPr="009B2BD3" w:rsidDel="009661CB" w14:paraId="0B128B59" w14:textId="54074828" w:rsidTr="00A831FD">
        <w:trPr>
          <w:trHeight w:val="244"/>
          <w:jc w:val="center"/>
          <w:del w:id="11260" w:author="Fegie" w:date="2021-04-28T12:03:00Z"/>
        </w:trPr>
        <w:tc>
          <w:tcPr>
            <w:tcW w:w="565" w:type="dxa"/>
            <w:vMerge/>
          </w:tcPr>
          <w:p w14:paraId="560BE3F4" w14:textId="69EAD4C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61" w:author="Fegie" w:date="2021-04-28T12:03:00Z"/>
                <w:rFonts w:hAnsi="標楷體"/>
              </w:rPr>
              <w:pPrChange w:id="11262" w:author="Fegie" w:date="2021-04-28T12:03:00Z">
                <w:pPr/>
              </w:pPrChange>
            </w:pPr>
            <w:bookmarkStart w:id="11263" w:name="_Toc71199202"/>
            <w:bookmarkEnd w:id="11263"/>
          </w:p>
        </w:tc>
        <w:tc>
          <w:tcPr>
            <w:tcW w:w="2222" w:type="dxa"/>
            <w:vMerge/>
          </w:tcPr>
          <w:p w14:paraId="2134E394" w14:textId="70F1D704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64" w:author="Fegie" w:date="2021-04-28T12:03:00Z"/>
                <w:rFonts w:hAnsi="標楷體"/>
              </w:rPr>
              <w:pPrChange w:id="11265" w:author="Fegie" w:date="2021-04-28T12:03:00Z">
                <w:pPr/>
              </w:pPrChange>
            </w:pPr>
            <w:bookmarkStart w:id="11266" w:name="_Toc71199203"/>
            <w:bookmarkEnd w:id="11266"/>
          </w:p>
        </w:tc>
        <w:tc>
          <w:tcPr>
            <w:tcW w:w="1075" w:type="dxa"/>
          </w:tcPr>
          <w:p w14:paraId="050B79BD" w14:textId="16BF9EE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67" w:author="Fegie" w:date="2021-04-28T12:03:00Z"/>
                <w:rFonts w:hAnsi="標楷體"/>
              </w:rPr>
              <w:pPrChange w:id="11268" w:author="Fegie" w:date="2021-04-28T12:03:00Z">
                <w:pPr/>
              </w:pPrChange>
            </w:pPr>
            <w:del w:id="11269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1270" w:name="_Toc71199204"/>
              <w:bookmarkEnd w:id="11270"/>
            </w:del>
          </w:p>
        </w:tc>
        <w:tc>
          <w:tcPr>
            <w:tcW w:w="1098" w:type="dxa"/>
          </w:tcPr>
          <w:p w14:paraId="2449FA63" w14:textId="371DD2D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1" w:author="Fegie" w:date="2021-04-28T12:03:00Z"/>
                <w:rFonts w:hAnsi="標楷體"/>
              </w:rPr>
              <w:pPrChange w:id="11272" w:author="Fegie" w:date="2021-04-28T12:03:00Z">
                <w:pPr/>
              </w:pPrChange>
            </w:pPr>
            <w:del w:id="11273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1274" w:name="_Toc71199205"/>
              <w:bookmarkEnd w:id="11274"/>
            </w:del>
          </w:p>
        </w:tc>
        <w:tc>
          <w:tcPr>
            <w:tcW w:w="1176" w:type="dxa"/>
          </w:tcPr>
          <w:p w14:paraId="451780AE" w14:textId="39E54319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5" w:author="Fegie" w:date="2021-04-28T12:03:00Z"/>
                <w:rFonts w:hAnsi="標楷體"/>
              </w:rPr>
              <w:pPrChange w:id="11276" w:author="Fegie" w:date="2021-04-28T12:03:00Z">
                <w:pPr/>
              </w:pPrChange>
            </w:pPr>
            <w:del w:id="11277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1278" w:name="_Toc71199206"/>
              <w:bookmarkEnd w:id="11278"/>
            </w:del>
          </w:p>
        </w:tc>
        <w:tc>
          <w:tcPr>
            <w:tcW w:w="676" w:type="dxa"/>
          </w:tcPr>
          <w:p w14:paraId="31B06F73" w14:textId="1BE3DB0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9" w:author="Fegie" w:date="2021-04-28T12:03:00Z"/>
                <w:rFonts w:hAnsi="標楷體"/>
              </w:rPr>
              <w:pPrChange w:id="11280" w:author="Fegie" w:date="2021-04-28T12:03:00Z">
                <w:pPr/>
              </w:pPrChange>
            </w:pPr>
            <w:del w:id="11281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1282" w:name="_Toc71199207"/>
              <w:bookmarkEnd w:id="11282"/>
            </w:del>
          </w:p>
        </w:tc>
        <w:tc>
          <w:tcPr>
            <w:tcW w:w="696" w:type="dxa"/>
          </w:tcPr>
          <w:p w14:paraId="58B05941" w14:textId="0D9B26C5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83" w:author="Fegie" w:date="2021-04-28T12:03:00Z"/>
                <w:rFonts w:hAnsi="標楷體"/>
              </w:rPr>
              <w:pPrChange w:id="11284" w:author="Fegie" w:date="2021-04-28T12:03:00Z">
                <w:pPr/>
              </w:pPrChange>
            </w:pPr>
            <w:del w:id="11285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1286" w:name="_Toc71199208"/>
              <w:bookmarkEnd w:id="11286"/>
            </w:del>
          </w:p>
        </w:tc>
        <w:tc>
          <w:tcPr>
            <w:tcW w:w="3514" w:type="dxa"/>
            <w:vMerge/>
          </w:tcPr>
          <w:p w14:paraId="005D0196" w14:textId="142B1668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87" w:author="Fegie" w:date="2021-04-28T12:03:00Z"/>
                <w:rFonts w:hAnsi="標楷體"/>
              </w:rPr>
              <w:pPrChange w:id="11288" w:author="Fegie" w:date="2021-04-28T12:03:00Z">
                <w:pPr/>
              </w:pPrChange>
            </w:pPr>
            <w:bookmarkStart w:id="11289" w:name="_Toc71199209"/>
            <w:bookmarkEnd w:id="11289"/>
          </w:p>
        </w:tc>
        <w:bookmarkStart w:id="11290" w:name="_Toc71199210"/>
        <w:bookmarkEnd w:id="11290"/>
      </w:tr>
      <w:tr w:rsidR="00A831FD" w:rsidRPr="009B2BD3" w:rsidDel="009661CB" w14:paraId="1ADA61B6" w14:textId="7C43381C" w:rsidTr="00A831FD">
        <w:trPr>
          <w:trHeight w:val="291"/>
          <w:jc w:val="center"/>
          <w:del w:id="11291" w:author="Fegie" w:date="2021-04-28T12:03:00Z"/>
        </w:trPr>
        <w:tc>
          <w:tcPr>
            <w:tcW w:w="565" w:type="dxa"/>
          </w:tcPr>
          <w:p w14:paraId="61787D1E" w14:textId="4EB23062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2" w:author="Fegie" w:date="2021-04-28T12:03:00Z"/>
                <w:rFonts w:hAnsi="標楷體"/>
              </w:rPr>
              <w:pPrChange w:id="11293" w:author="Fegie" w:date="2021-04-28T12:03:00Z">
                <w:pPr/>
              </w:pPrChange>
            </w:pPr>
            <w:del w:id="11294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1295" w:name="_Toc71199211"/>
              <w:bookmarkEnd w:id="11295"/>
            </w:del>
          </w:p>
        </w:tc>
        <w:tc>
          <w:tcPr>
            <w:tcW w:w="2222" w:type="dxa"/>
          </w:tcPr>
          <w:p w14:paraId="6664E16C" w14:textId="35427EE6" w:rsidR="00A831FD" w:rsidRPr="009B2BD3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6" w:author="Fegie" w:date="2021-04-28T12:03:00Z"/>
                <w:rFonts w:hAnsi="標楷體"/>
              </w:rPr>
              <w:pPrChange w:id="11297" w:author="Fegie" w:date="2021-04-28T12:03:00Z">
                <w:pPr/>
              </w:pPrChange>
            </w:pPr>
            <w:del w:id="11298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1299" w:name="_Toc71199212"/>
              <w:bookmarkEnd w:id="11299"/>
            </w:del>
          </w:p>
        </w:tc>
        <w:tc>
          <w:tcPr>
            <w:tcW w:w="1075" w:type="dxa"/>
          </w:tcPr>
          <w:p w14:paraId="4728CE9D" w14:textId="699EE59B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0" w:author="Fegie" w:date="2021-04-28T12:03:00Z"/>
                <w:rFonts w:hAnsi="標楷體"/>
              </w:rPr>
              <w:pPrChange w:id="11301" w:author="Fegie" w:date="2021-04-28T12:03:00Z">
                <w:pPr/>
              </w:pPrChange>
            </w:pPr>
            <w:del w:id="11302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1303" w:name="_Toc71199213"/>
              <w:bookmarkEnd w:id="11303"/>
            </w:del>
          </w:p>
        </w:tc>
        <w:tc>
          <w:tcPr>
            <w:tcW w:w="1098" w:type="dxa"/>
          </w:tcPr>
          <w:p w14:paraId="038B49D6" w14:textId="0FDB56FC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4" w:author="Fegie" w:date="2021-04-28T12:03:00Z"/>
                <w:rFonts w:hAnsi="標楷體"/>
              </w:rPr>
              <w:pPrChange w:id="11305" w:author="Fegie" w:date="2021-04-28T12:03:00Z">
                <w:pPr/>
              </w:pPrChange>
            </w:pPr>
            <w:bookmarkStart w:id="11306" w:name="_Toc71199214"/>
            <w:bookmarkEnd w:id="11306"/>
          </w:p>
        </w:tc>
        <w:tc>
          <w:tcPr>
            <w:tcW w:w="1176" w:type="dxa"/>
          </w:tcPr>
          <w:p w14:paraId="119C4055" w14:textId="6CA4B5B2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7" w:author="Fegie" w:date="2021-04-28T12:03:00Z"/>
                <w:rFonts w:hAnsi="標楷體"/>
              </w:rPr>
              <w:pPrChange w:id="11308" w:author="Fegie" w:date="2021-04-28T12:03:00Z">
                <w:pPr/>
              </w:pPrChange>
            </w:pPr>
            <w:bookmarkStart w:id="11309" w:name="_Toc71199215"/>
            <w:bookmarkEnd w:id="11309"/>
          </w:p>
        </w:tc>
        <w:tc>
          <w:tcPr>
            <w:tcW w:w="676" w:type="dxa"/>
          </w:tcPr>
          <w:p w14:paraId="325CA916" w14:textId="4ABFD5AD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0" w:author="Fegie" w:date="2021-04-28T12:03:00Z"/>
                <w:rFonts w:hAnsi="標楷體"/>
              </w:rPr>
              <w:pPrChange w:id="11311" w:author="Fegie" w:date="2021-04-28T12:03:00Z">
                <w:pPr/>
              </w:pPrChange>
            </w:pPr>
            <w:del w:id="11312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313" w:name="_Toc71199216"/>
              <w:bookmarkEnd w:id="11313"/>
            </w:del>
          </w:p>
        </w:tc>
        <w:tc>
          <w:tcPr>
            <w:tcW w:w="696" w:type="dxa"/>
          </w:tcPr>
          <w:p w14:paraId="27CF9147" w14:textId="3C75266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4" w:author="Fegie" w:date="2021-04-28T12:03:00Z"/>
                <w:rFonts w:hAnsi="標楷體"/>
              </w:rPr>
              <w:pPrChange w:id="11315" w:author="Fegie" w:date="2021-04-28T12:03:00Z">
                <w:pPr/>
              </w:pPrChange>
            </w:pPr>
            <w:bookmarkStart w:id="11316" w:name="_Toc71199217"/>
            <w:bookmarkEnd w:id="11316"/>
          </w:p>
        </w:tc>
        <w:tc>
          <w:tcPr>
            <w:tcW w:w="3514" w:type="dxa"/>
          </w:tcPr>
          <w:p w14:paraId="610513ED" w14:textId="49772E9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7" w:author="Fegie" w:date="2021-04-28T12:03:00Z"/>
                <w:rFonts w:hAnsi="標楷體"/>
              </w:rPr>
              <w:pPrChange w:id="11318" w:author="Fegie" w:date="2021-04-28T12:03:00Z">
                <w:pPr/>
              </w:pPrChange>
            </w:pPr>
            <w:del w:id="11319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1320" w:name="_Toc71199218"/>
              <w:bookmarkEnd w:id="11320"/>
            </w:del>
          </w:p>
        </w:tc>
        <w:bookmarkStart w:id="11321" w:name="_Toc71199219"/>
        <w:bookmarkEnd w:id="11321"/>
      </w:tr>
    </w:tbl>
    <w:p w14:paraId="46E34B33" w14:textId="39CC8189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322" w:author="Fegie" w:date="2021-04-28T12:03:00Z"/>
          <w:rFonts w:hAnsi="標楷體"/>
        </w:rPr>
        <w:pPrChange w:id="11323" w:author="Fegie" w:date="2021-04-28T12:03:00Z">
          <w:pPr/>
        </w:pPrChange>
      </w:pPr>
      <w:bookmarkStart w:id="11324" w:name="_Toc71199220"/>
      <w:bookmarkEnd w:id="11324"/>
    </w:p>
    <w:p w14:paraId="18C8B354" w14:textId="39806171" w:rsidR="00A831FD" w:rsidDel="009661CB" w:rsidRDefault="00A831FD">
      <w:pPr>
        <w:pStyle w:val="3"/>
        <w:numPr>
          <w:ilvl w:val="5"/>
          <w:numId w:val="6"/>
        </w:numPr>
        <w:ind w:left="1701" w:hanging="1134"/>
        <w:rPr>
          <w:del w:id="11325" w:author="Fegie" w:date="2021-04-28T12:03:00Z"/>
        </w:rPr>
        <w:pPrChange w:id="11326" w:author="Fegie" w:date="2021-04-28T12:03:00Z">
          <w:pPr>
            <w:pStyle w:val="a"/>
          </w:pPr>
        </w:pPrChange>
      </w:pPr>
      <w:del w:id="11327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1328" w:name="_Toc71199221"/>
        <w:bookmarkEnd w:id="11328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A831FD" w:rsidRPr="00115634" w:rsidDel="009661CB" w14:paraId="68A14790" w14:textId="40454F33" w:rsidTr="009E399C">
        <w:trPr>
          <w:trHeight w:val="388"/>
          <w:jc w:val="center"/>
          <w:del w:id="11329" w:author="Fegie" w:date="2021-04-28T12:03:00Z"/>
        </w:trPr>
        <w:tc>
          <w:tcPr>
            <w:tcW w:w="558" w:type="dxa"/>
            <w:vMerge w:val="restart"/>
          </w:tcPr>
          <w:p w14:paraId="66946226" w14:textId="2A14A74B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30" w:author="Fegie" w:date="2021-04-28T12:03:00Z"/>
                <w:rFonts w:hAnsi="標楷體"/>
              </w:rPr>
              <w:pPrChange w:id="11331" w:author="Fegie" w:date="2021-04-28T12:03:00Z">
                <w:pPr/>
              </w:pPrChange>
            </w:pPr>
            <w:del w:id="11332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1333" w:name="_Toc71199222"/>
              <w:bookmarkEnd w:id="11333"/>
            </w:del>
          </w:p>
        </w:tc>
        <w:tc>
          <w:tcPr>
            <w:tcW w:w="1854" w:type="dxa"/>
            <w:vMerge w:val="restart"/>
          </w:tcPr>
          <w:p w14:paraId="65863454" w14:textId="66B72EF1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34" w:author="Fegie" w:date="2021-04-28T12:03:00Z"/>
                <w:rFonts w:hAnsi="標楷體"/>
              </w:rPr>
              <w:pPrChange w:id="11335" w:author="Fegie" w:date="2021-04-28T12:03:00Z">
                <w:pPr/>
              </w:pPrChange>
            </w:pPr>
            <w:del w:id="11336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1337" w:name="_Toc71199223"/>
              <w:bookmarkEnd w:id="11337"/>
            </w:del>
          </w:p>
        </w:tc>
        <w:tc>
          <w:tcPr>
            <w:tcW w:w="4252" w:type="dxa"/>
          </w:tcPr>
          <w:p w14:paraId="68926343" w14:textId="773B9145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38" w:author="Fegie" w:date="2021-04-28T12:03:00Z"/>
                <w:rFonts w:hAnsi="標楷體"/>
              </w:rPr>
              <w:pPrChange w:id="11339" w:author="Fegie" w:date="2021-04-28T12:03:00Z">
                <w:pPr>
                  <w:jc w:val="center"/>
                </w:pPr>
              </w:pPrChange>
            </w:pPr>
            <w:del w:id="11340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1341" w:name="_Toc71199224"/>
              <w:bookmarkEnd w:id="11341"/>
            </w:del>
          </w:p>
        </w:tc>
        <w:tc>
          <w:tcPr>
            <w:tcW w:w="2693" w:type="dxa"/>
            <w:vMerge w:val="restart"/>
          </w:tcPr>
          <w:p w14:paraId="52F6FEFE" w14:textId="2FF760B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2" w:author="Fegie" w:date="2021-04-28T12:03:00Z"/>
                <w:rFonts w:hAnsi="標楷體"/>
              </w:rPr>
              <w:pPrChange w:id="11343" w:author="Fegie" w:date="2021-04-28T12:03:00Z">
                <w:pPr/>
              </w:pPrChange>
            </w:pPr>
            <w:del w:id="11344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1345" w:name="_Toc71199225"/>
              <w:bookmarkEnd w:id="11345"/>
            </w:del>
          </w:p>
        </w:tc>
        <w:bookmarkStart w:id="11346" w:name="_Toc71199226"/>
        <w:bookmarkEnd w:id="11346"/>
      </w:tr>
      <w:tr w:rsidR="00A831FD" w:rsidRPr="00115634" w:rsidDel="009661CB" w14:paraId="2FA89992" w14:textId="5CB26ACE" w:rsidTr="009E399C">
        <w:trPr>
          <w:trHeight w:val="244"/>
          <w:jc w:val="center"/>
          <w:del w:id="11347" w:author="Fegie" w:date="2021-04-28T12:03:00Z"/>
        </w:trPr>
        <w:tc>
          <w:tcPr>
            <w:tcW w:w="558" w:type="dxa"/>
            <w:vMerge/>
          </w:tcPr>
          <w:p w14:paraId="0E4351BB" w14:textId="3DFC3CC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8" w:author="Fegie" w:date="2021-04-28T12:03:00Z"/>
                <w:rFonts w:hAnsi="標楷體"/>
              </w:rPr>
              <w:pPrChange w:id="11349" w:author="Fegie" w:date="2021-04-28T12:03:00Z">
                <w:pPr/>
              </w:pPrChange>
            </w:pPr>
            <w:bookmarkStart w:id="11350" w:name="_Toc71199227"/>
            <w:bookmarkEnd w:id="11350"/>
          </w:p>
        </w:tc>
        <w:tc>
          <w:tcPr>
            <w:tcW w:w="1854" w:type="dxa"/>
            <w:vMerge/>
          </w:tcPr>
          <w:p w14:paraId="47A3346C" w14:textId="10B3A12A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1" w:author="Fegie" w:date="2021-04-28T12:03:00Z"/>
                <w:rFonts w:hAnsi="標楷體"/>
              </w:rPr>
              <w:pPrChange w:id="11352" w:author="Fegie" w:date="2021-04-28T12:03:00Z">
                <w:pPr/>
              </w:pPrChange>
            </w:pPr>
            <w:bookmarkStart w:id="11353" w:name="_Toc71199228"/>
            <w:bookmarkEnd w:id="11353"/>
          </w:p>
        </w:tc>
        <w:tc>
          <w:tcPr>
            <w:tcW w:w="4252" w:type="dxa"/>
          </w:tcPr>
          <w:p w14:paraId="5B1EE3A2" w14:textId="2075414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4" w:author="Fegie" w:date="2021-04-28T12:03:00Z"/>
                <w:rFonts w:hAnsi="標楷體"/>
              </w:rPr>
              <w:pPrChange w:id="11355" w:author="Fegie" w:date="2021-04-28T12:03:00Z">
                <w:pPr/>
              </w:pPrChange>
            </w:pPr>
            <w:del w:id="11356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1357" w:name="_Toc71199229"/>
              <w:bookmarkEnd w:id="11357"/>
            </w:del>
          </w:p>
        </w:tc>
        <w:tc>
          <w:tcPr>
            <w:tcW w:w="2693" w:type="dxa"/>
            <w:vMerge/>
          </w:tcPr>
          <w:p w14:paraId="4B0F93DE" w14:textId="4D554E87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8" w:author="Fegie" w:date="2021-04-28T12:03:00Z"/>
                <w:rFonts w:hAnsi="標楷體"/>
              </w:rPr>
              <w:pPrChange w:id="11359" w:author="Fegie" w:date="2021-04-28T12:03:00Z">
                <w:pPr/>
              </w:pPrChange>
            </w:pPr>
            <w:bookmarkStart w:id="11360" w:name="_Toc71199230"/>
            <w:bookmarkEnd w:id="11360"/>
          </w:p>
        </w:tc>
        <w:bookmarkStart w:id="11361" w:name="_Toc71199231"/>
        <w:bookmarkEnd w:id="11361"/>
      </w:tr>
      <w:tr w:rsidR="00A831FD" w:rsidRPr="00115634" w:rsidDel="009661CB" w14:paraId="6FB1CA8B" w14:textId="7CCB5AB2" w:rsidTr="009E399C">
        <w:trPr>
          <w:trHeight w:val="244"/>
          <w:jc w:val="center"/>
          <w:del w:id="11362" w:author="Fegie" w:date="2021-04-28T12:03:00Z"/>
        </w:trPr>
        <w:tc>
          <w:tcPr>
            <w:tcW w:w="558" w:type="dxa"/>
          </w:tcPr>
          <w:p w14:paraId="72183B6C" w14:textId="112AE86F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3" w:author="Fegie" w:date="2021-04-28T12:03:00Z"/>
                <w:rFonts w:hAnsi="標楷體"/>
              </w:rPr>
              <w:pPrChange w:id="11364" w:author="Fegie" w:date="2021-04-28T12:03:00Z">
                <w:pPr/>
              </w:pPrChange>
            </w:pPr>
            <w:del w:id="11365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1366" w:name="_Toc71199232"/>
              <w:bookmarkEnd w:id="11366"/>
            </w:del>
          </w:p>
        </w:tc>
        <w:tc>
          <w:tcPr>
            <w:tcW w:w="1854" w:type="dxa"/>
          </w:tcPr>
          <w:p w14:paraId="26AC7FB8" w14:textId="5B7F0305" w:rsidR="00A831FD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7" w:author="Fegie" w:date="2021-04-28T12:03:00Z"/>
                <w:rFonts w:hAnsi="標楷體"/>
              </w:rPr>
              <w:pPrChange w:id="11368" w:author="Fegie" w:date="2021-04-28T12:03:00Z">
                <w:pPr/>
              </w:pPrChange>
            </w:pPr>
            <w:del w:id="11369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1370" w:name="_Toc71199233"/>
              <w:bookmarkEnd w:id="11370"/>
            </w:del>
          </w:p>
        </w:tc>
        <w:tc>
          <w:tcPr>
            <w:tcW w:w="4252" w:type="dxa"/>
          </w:tcPr>
          <w:p w14:paraId="42AC7575" w14:textId="500CE88D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1" w:author="Fegie" w:date="2021-04-28T12:03:00Z"/>
                <w:rFonts w:hAnsi="標楷體"/>
              </w:rPr>
              <w:pPrChange w:id="11372" w:author="Fegie" w:date="2021-04-28T12:03:00Z">
                <w:pPr/>
              </w:pPrChange>
            </w:pPr>
            <w:del w:id="11373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1374" w:name="_Toc71199234"/>
              <w:bookmarkEnd w:id="11374"/>
            </w:del>
          </w:p>
        </w:tc>
        <w:tc>
          <w:tcPr>
            <w:tcW w:w="2693" w:type="dxa"/>
          </w:tcPr>
          <w:p w14:paraId="6D22EB82" w14:textId="1A424E87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5" w:author="Fegie" w:date="2021-04-28T12:03:00Z"/>
                <w:rFonts w:hAnsi="標楷體"/>
              </w:rPr>
              <w:pPrChange w:id="11376" w:author="Fegie" w:date="2021-04-28T12:03:00Z">
                <w:pPr/>
              </w:pPrChange>
            </w:pPr>
            <w:bookmarkStart w:id="11377" w:name="_Toc71199235"/>
            <w:bookmarkEnd w:id="11377"/>
          </w:p>
        </w:tc>
        <w:bookmarkStart w:id="11378" w:name="_Toc71199236"/>
        <w:bookmarkEnd w:id="11378"/>
      </w:tr>
      <w:tr w:rsidR="00A831FD" w:rsidRPr="00115634" w:rsidDel="009661CB" w14:paraId="2281725E" w14:textId="1CA8FA17" w:rsidTr="009E399C">
        <w:trPr>
          <w:trHeight w:val="291"/>
          <w:jc w:val="center"/>
          <w:del w:id="11379" w:author="Fegie" w:date="2021-04-28T12:03:00Z"/>
        </w:trPr>
        <w:tc>
          <w:tcPr>
            <w:tcW w:w="9357" w:type="dxa"/>
            <w:gridSpan w:val="4"/>
          </w:tcPr>
          <w:p w14:paraId="12B41B21" w14:textId="20634DB6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0" w:author="Fegie" w:date="2021-04-28T12:03:00Z"/>
                <w:rFonts w:hAnsi="標楷體"/>
              </w:rPr>
              <w:pPrChange w:id="11381" w:author="Fegie" w:date="2021-04-28T12:03:00Z">
                <w:pPr/>
              </w:pPrChange>
            </w:pPr>
            <w:bookmarkStart w:id="11382" w:name="_Toc71199237"/>
            <w:bookmarkEnd w:id="11382"/>
          </w:p>
        </w:tc>
        <w:bookmarkStart w:id="11383" w:name="_Toc71199238"/>
        <w:bookmarkEnd w:id="11383"/>
      </w:tr>
      <w:tr w:rsidR="00A831FD" w:rsidRPr="00115634" w:rsidDel="009661CB" w14:paraId="1AA8B685" w14:textId="3B2E4E5E" w:rsidTr="009E399C">
        <w:trPr>
          <w:trHeight w:val="291"/>
          <w:jc w:val="center"/>
          <w:del w:id="11384" w:author="Fegie" w:date="2021-04-28T12:03:00Z"/>
        </w:trPr>
        <w:tc>
          <w:tcPr>
            <w:tcW w:w="2412" w:type="dxa"/>
            <w:gridSpan w:val="2"/>
          </w:tcPr>
          <w:p w14:paraId="5B0D4E86" w14:textId="1C7E9B49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5" w:author="Fegie" w:date="2021-04-28T12:03:00Z"/>
                <w:rFonts w:hAnsi="標楷體" w:cs="新細明體"/>
              </w:rPr>
              <w:pPrChange w:id="11386" w:author="Fegie" w:date="2021-04-28T12:03:00Z">
                <w:pPr/>
              </w:pPrChange>
            </w:pPr>
            <w:del w:id="11387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1388" w:name="_Toc71199239"/>
              <w:bookmarkEnd w:id="11388"/>
            </w:del>
          </w:p>
        </w:tc>
        <w:tc>
          <w:tcPr>
            <w:tcW w:w="4252" w:type="dxa"/>
          </w:tcPr>
          <w:p w14:paraId="288A445F" w14:textId="40180CD9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9" w:author="Fegie" w:date="2021-04-28T12:03:00Z"/>
                <w:rFonts w:hAnsi="標楷體" w:cs="新細明體"/>
              </w:rPr>
              <w:pPrChange w:id="11390" w:author="Fegie" w:date="2021-04-28T12:03:00Z">
                <w:pPr/>
              </w:pPrChange>
            </w:pPr>
            <w:bookmarkStart w:id="11391" w:name="_Toc71199240"/>
            <w:bookmarkEnd w:id="11391"/>
          </w:p>
        </w:tc>
        <w:tc>
          <w:tcPr>
            <w:tcW w:w="2693" w:type="dxa"/>
          </w:tcPr>
          <w:p w14:paraId="5B6DB43F" w14:textId="75B1A5B0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92" w:author="Fegie" w:date="2021-04-28T12:03:00Z"/>
                <w:rFonts w:hAnsi="標楷體"/>
              </w:rPr>
              <w:pPrChange w:id="11393" w:author="Fegie" w:date="2021-04-28T12:03:00Z">
                <w:pPr/>
              </w:pPrChange>
            </w:pPr>
            <w:bookmarkStart w:id="11394" w:name="_Toc71199241"/>
            <w:bookmarkEnd w:id="11394"/>
          </w:p>
        </w:tc>
        <w:bookmarkStart w:id="11395" w:name="_Toc71199242"/>
        <w:bookmarkEnd w:id="11395"/>
      </w:tr>
      <w:tr w:rsidR="00A831FD" w:rsidRPr="00115634" w:rsidDel="009661CB" w14:paraId="17EF48ED" w14:textId="032E249D" w:rsidTr="009E399C">
        <w:trPr>
          <w:trHeight w:val="291"/>
          <w:jc w:val="center"/>
          <w:del w:id="11396" w:author="Fegie" w:date="2021-04-28T12:03:00Z"/>
        </w:trPr>
        <w:tc>
          <w:tcPr>
            <w:tcW w:w="2412" w:type="dxa"/>
            <w:gridSpan w:val="2"/>
          </w:tcPr>
          <w:p w14:paraId="556ED9CB" w14:textId="3BA94895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97" w:author="Fegie" w:date="2021-04-28T12:03:00Z"/>
                <w:rFonts w:hAnsi="標楷體"/>
                <w:lang w:eastAsia="zh-HK"/>
              </w:rPr>
              <w:pPrChange w:id="11398" w:author="Fegie" w:date="2021-04-28T12:03:00Z">
                <w:pPr/>
              </w:pPrChange>
            </w:pPr>
            <w:del w:id="11399" w:author="Fegie" w:date="2021-04-28T12:03:00Z">
              <w:r w:rsidRPr="00C4178E" w:rsidDel="009661CB">
                <w:rPr>
                  <w:rFonts w:hAnsi="標楷體" w:hint="eastAsia"/>
                </w:rPr>
                <w:delText>[修改]</w:delText>
              </w:r>
              <w:bookmarkStart w:id="11400" w:name="_Toc71199243"/>
              <w:bookmarkEnd w:id="11400"/>
            </w:del>
          </w:p>
        </w:tc>
        <w:tc>
          <w:tcPr>
            <w:tcW w:w="4252" w:type="dxa"/>
          </w:tcPr>
          <w:p w14:paraId="18A6138B" w14:textId="4AD22A13" w:rsidR="00A831FD" w:rsidRPr="00A831FD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1" w:author="Fegie" w:date="2021-04-28T12:03:00Z"/>
                <w:rFonts w:hAnsi="標楷體"/>
              </w:rPr>
              <w:pPrChange w:id="11402" w:author="Fegie" w:date="2021-04-28T12:03:00Z">
                <w:pPr/>
              </w:pPrChange>
            </w:pPr>
            <w:del w:id="11403" w:author="Fegie" w:date="2021-04-28T12:03:00Z">
              <w:r w:rsidRPr="00A831FD" w:rsidDel="009661CB">
                <w:rPr>
                  <w:rFonts w:hAnsi="標楷體" w:hint="eastAsia"/>
                </w:rPr>
                <w:delText>連結[L1106關聯戶資料維護-修改]</w:delText>
              </w:r>
              <w:bookmarkStart w:id="11404" w:name="_Toc71199244"/>
              <w:bookmarkEnd w:id="11404"/>
            </w:del>
          </w:p>
        </w:tc>
        <w:tc>
          <w:tcPr>
            <w:tcW w:w="2693" w:type="dxa"/>
          </w:tcPr>
          <w:p w14:paraId="36488A52" w14:textId="7BA4FA95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5" w:author="Fegie" w:date="2021-04-28T12:03:00Z"/>
                <w:rFonts w:hAnsi="標楷體"/>
              </w:rPr>
              <w:pPrChange w:id="11406" w:author="Fegie" w:date="2021-04-28T12:03:00Z">
                <w:pPr/>
              </w:pPrChange>
            </w:pPr>
            <w:bookmarkStart w:id="11407" w:name="_Toc71199245"/>
            <w:bookmarkEnd w:id="11407"/>
          </w:p>
        </w:tc>
        <w:bookmarkStart w:id="11408" w:name="_Toc71199246"/>
        <w:bookmarkEnd w:id="11408"/>
      </w:tr>
      <w:tr w:rsidR="00A831FD" w:rsidRPr="00115634" w:rsidDel="009661CB" w14:paraId="2FF4F260" w14:textId="1F3F2ED0" w:rsidTr="009E399C">
        <w:trPr>
          <w:trHeight w:val="291"/>
          <w:jc w:val="center"/>
          <w:del w:id="11409" w:author="Fegie" w:date="2021-04-28T12:03:00Z"/>
        </w:trPr>
        <w:tc>
          <w:tcPr>
            <w:tcW w:w="2412" w:type="dxa"/>
            <w:gridSpan w:val="2"/>
          </w:tcPr>
          <w:p w14:paraId="51CD7D78" w14:textId="228CEBE8" w:rsidR="00A831FD" w:rsidRPr="000026EB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0" w:author="Fegie" w:date="2021-04-28T12:03:00Z"/>
                <w:rFonts w:hAnsi="標楷體"/>
              </w:rPr>
              <w:pPrChange w:id="11411" w:author="Fegie" w:date="2021-04-28T12:03:00Z">
                <w:pPr/>
              </w:pPrChange>
            </w:pPr>
            <w:del w:id="11412" w:author="Fegie" w:date="2021-04-28T12:03:00Z">
              <w:r w:rsidRPr="000026EB" w:rsidDel="009661CB">
                <w:rPr>
                  <w:rFonts w:hAnsi="標楷體" w:hint="eastAsia"/>
                </w:rPr>
                <w:delText>關聯戶</w:delText>
              </w:r>
              <w:r w:rsidRPr="000026EB" w:rsidDel="009661CB">
                <w:rPr>
                  <w:rFonts w:hAnsi="標楷體" w:hint="eastAsia"/>
                  <w:lang w:eastAsia="zh-HK"/>
                </w:rPr>
                <w:delText>種</w:delText>
              </w:r>
              <w:r w:rsidRPr="000026EB" w:rsidDel="009661CB">
                <w:rPr>
                  <w:rFonts w:hAnsi="標楷體" w:hint="eastAsia"/>
                </w:rPr>
                <w:delText>類</w:delText>
              </w:r>
              <w:bookmarkStart w:id="11413" w:name="_Toc71199247"/>
              <w:bookmarkEnd w:id="11413"/>
            </w:del>
          </w:p>
        </w:tc>
        <w:tc>
          <w:tcPr>
            <w:tcW w:w="4252" w:type="dxa"/>
          </w:tcPr>
          <w:p w14:paraId="53534879" w14:textId="0649C13F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4" w:author="Fegie" w:date="2021-04-28T12:03:00Z"/>
                <w:rFonts w:hAnsi="標楷體"/>
              </w:rPr>
              <w:pPrChange w:id="11415" w:author="Fegie" w:date="2021-04-28T12:03:00Z">
                <w:pPr/>
              </w:pPrChange>
            </w:pPr>
            <w:del w:id="11416" w:author="Fegie" w:date="2021-04-28T12:03:00Z">
              <w:r w:rsidDel="009661CB">
                <w:rPr>
                  <w:rFonts w:hAnsi="標楷體"/>
                </w:rPr>
                <w:delText>X(10)</w:delText>
              </w:r>
              <w:bookmarkStart w:id="11417" w:name="_Toc71199248"/>
              <w:bookmarkEnd w:id="11417"/>
            </w:del>
          </w:p>
        </w:tc>
        <w:tc>
          <w:tcPr>
            <w:tcW w:w="2693" w:type="dxa"/>
          </w:tcPr>
          <w:p w14:paraId="3D1028AB" w14:textId="56874A6D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8" w:author="Fegie" w:date="2021-04-28T12:03:00Z"/>
                <w:rFonts w:hAnsi="標楷體"/>
              </w:rPr>
              <w:pPrChange w:id="11419" w:author="Fegie" w:date="2021-04-28T12:03:00Z">
                <w:pPr/>
              </w:pPrChange>
            </w:pPr>
            <w:bookmarkStart w:id="11420" w:name="_Toc71199249"/>
            <w:bookmarkEnd w:id="11420"/>
          </w:p>
        </w:tc>
        <w:bookmarkStart w:id="11421" w:name="_Toc71199250"/>
        <w:bookmarkEnd w:id="11421"/>
      </w:tr>
      <w:tr w:rsidR="00A831FD" w:rsidRPr="00115634" w:rsidDel="009661CB" w14:paraId="4235E5C8" w14:textId="399B1C9D" w:rsidTr="009E399C">
        <w:trPr>
          <w:trHeight w:val="291"/>
          <w:jc w:val="center"/>
          <w:del w:id="11422" w:author="Fegie" w:date="2021-04-28T12:03:00Z"/>
        </w:trPr>
        <w:tc>
          <w:tcPr>
            <w:tcW w:w="2412" w:type="dxa"/>
            <w:gridSpan w:val="2"/>
          </w:tcPr>
          <w:p w14:paraId="630326F0" w14:textId="0F1F63C9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23" w:author="Fegie" w:date="2021-04-28T12:03:00Z"/>
                <w:rFonts w:hAnsi="標楷體"/>
              </w:rPr>
              <w:pPrChange w:id="11424" w:author="Fegie" w:date="2021-04-28T12:03:00Z">
                <w:pPr/>
              </w:pPrChange>
            </w:pPr>
            <w:del w:id="11425" w:author="Fegie" w:date="2021-04-28T12:03:00Z">
              <w:r w:rsidRPr="009B2BD3" w:rsidDel="009661CB">
                <w:rPr>
                  <w:rFonts w:hAnsi="標楷體" w:hint="eastAsia"/>
                </w:rPr>
                <w:delText>關聯戶編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hAnsi="標楷體" w:hint="eastAsia"/>
                </w:rPr>
                <w:delText xml:space="preserve">    </w:delText>
              </w:r>
              <w:bookmarkStart w:id="11426" w:name="_Toc71199251"/>
              <w:bookmarkEnd w:id="11426"/>
            </w:del>
          </w:p>
        </w:tc>
        <w:tc>
          <w:tcPr>
            <w:tcW w:w="4252" w:type="dxa"/>
          </w:tcPr>
          <w:p w14:paraId="0AF9ABC5" w14:textId="3E1CF8B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27" w:author="Fegie" w:date="2021-04-28T12:03:00Z"/>
                <w:rFonts w:hAnsi="標楷體"/>
              </w:rPr>
              <w:pPrChange w:id="11428" w:author="Fegie" w:date="2021-04-28T12:03:00Z">
                <w:pPr/>
              </w:pPrChange>
            </w:pPr>
            <w:del w:id="11429" w:author="Fegie" w:date="2021-04-28T12:03:00Z">
              <w:r w:rsidDel="009661CB">
                <w:rPr>
                  <w:rFonts w:hAnsi="標楷體"/>
                </w:rPr>
                <w:delText>X(10)</w:delText>
              </w:r>
              <w:bookmarkStart w:id="11430" w:name="_Toc71199252"/>
              <w:bookmarkEnd w:id="11430"/>
            </w:del>
          </w:p>
        </w:tc>
        <w:tc>
          <w:tcPr>
            <w:tcW w:w="2693" w:type="dxa"/>
          </w:tcPr>
          <w:p w14:paraId="273F4B3B" w14:textId="787EF57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31" w:author="Fegie" w:date="2021-04-28T12:03:00Z"/>
                <w:rFonts w:hAnsi="標楷體"/>
              </w:rPr>
              <w:pPrChange w:id="11432" w:author="Fegie" w:date="2021-04-28T12:03:00Z">
                <w:pPr/>
              </w:pPrChange>
            </w:pPr>
            <w:bookmarkStart w:id="11433" w:name="_Toc71199253"/>
            <w:bookmarkEnd w:id="11433"/>
          </w:p>
        </w:tc>
        <w:bookmarkStart w:id="11434" w:name="_Toc71199254"/>
        <w:bookmarkEnd w:id="11434"/>
      </w:tr>
      <w:tr w:rsidR="00A831FD" w:rsidRPr="00115634" w:rsidDel="009661CB" w14:paraId="7DD3DA2F" w14:textId="714FA1E8" w:rsidTr="009E399C">
        <w:trPr>
          <w:trHeight w:val="291"/>
          <w:jc w:val="center"/>
          <w:del w:id="11435" w:author="Fegie" w:date="2021-04-28T12:03:00Z"/>
        </w:trPr>
        <w:tc>
          <w:tcPr>
            <w:tcW w:w="2412" w:type="dxa"/>
            <w:gridSpan w:val="2"/>
          </w:tcPr>
          <w:p w14:paraId="28BD1135" w14:textId="165AF57D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36" w:author="Fegie" w:date="2021-04-28T12:03:00Z"/>
                <w:rFonts w:hAnsi="標楷體"/>
              </w:rPr>
              <w:pPrChange w:id="11437" w:author="Fegie" w:date="2021-04-28T12:03:00Z">
                <w:pPr/>
              </w:pPrChange>
            </w:pPr>
            <w:del w:id="11438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人員</w:delText>
              </w:r>
              <w:bookmarkStart w:id="11439" w:name="_Toc71199255"/>
              <w:bookmarkEnd w:id="11439"/>
            </w:del>
          </w:p>
        </w:tc>
        <w:tc>
          <w:tcPr>
            <w:tcW w:w="4252" w:type="dxa"/>
          </w:tcPr>
          <w:p w14:paraId="7849F924" w14:textId="239756D5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0" w:author="Fegie" w:date="2021-04-28T12:03:00Z"/>
                <w:rFonts w:hAnsi="標楷體"/>
              </w:rPr>
              <w:pPrChange w:id="11441" w:author="Fegie" w:date="2021-04-28T12:03:00Z">
                <w:pPr/>
              </w:pPrChange>
            </w:pPr>
            <w:del w:id="11442" w:author="Fegie" w:date="2021-04-28T12:03:00Z">
              <w:r w:rsidDel="009661CB">
                <w:rPr>
                  <w:rFonts w:hAnsi="標楷體"/>
                </w:rPr>
                <w:delText>X(06)</w:delText>
              </w:r>
              <w:bookmarkStart w:id="11443" w:name="_Toc71199256"/>
              <w:bookmarkEnd w:id="11443"/>
            </w:del>
          </w:p>
        </w:tc>
        <w:tc>
          <w:tcPr>
            <w:tcW w:w="2693" w:type="dxa"/>
          </w:tcPr>
          <w:p w14:paraId="48E7C094" w14:textId="7FEAE49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4" w:author="Fegie" w:date="2021-04-28T12:03:00Z"/>
                <w:rFonts w:hAnsi="標楷體"/>
              </w:rPr>
              <w:pPrChange w:id="11445" w:author="Fegie" w:date="2021-04-28T12:03:00Z">
                <w:pPr/>
              </w:pPrChange>
            </w:pPr>
            <w:bookmarkStart w:id="11446" w:name="_Toc71199257"/>
            <w:bookmarkEnd w:id="11446"/>
          </w:p>
        </w:tc>
        <w:bookmarkStart w:id="11447" w:name="_Toc71199258"/>
        <w:bookmarkEnd w:id="11447"/>
      </w:tr>
      <w:tr w:rsidR="00A831FD" w:rsidRPr="00115634" w:rsidDel="009661CB" w14:paraId="20C71889" w14:textId="2F2AE5A8" w:rsidTr="009E399C">
        <w:trPr>
          <w:trHeight w:val="291"/>
          <w:jc w:val="center"/>
          <w:del w:id="11448" w:author="Fegie" w:date="2021-04-28T12:03:00Z"/>
        </w:trPr>
        <w:tc>
          <w:tcPr>
            <w:tcW w:w="2412" w:type="dxa"/>
            <w:gridSpan w:val="2"/>
          </w:tcPr>
          <w:p w14:paraId="436636E8" w14:textId="0E8CE536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9" w:author="Fegie" w:date="2021-04-28T12:03:00Z"/>
                <w:rFonts w:hAnsi="標楷體"/>
              </w:rPr>
              <w:pPrChange w:id="11450" w:author="Fegie" w:date="2021-04-28T12:03:00Z">
                <w:pPr/>
              </w:pPrChange>
            </w:pPr>
            <w:del w:id="11451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日期</w:delText>
              </w:r>
              <w:bookmarkStart w:id="11452" w:name="_Toc71199259"/>
              <w:bookmarkEnd w:id="11452"/>
            </w:del>
          </w:p>
        </w:tc>
        <w:tc>
          <w:tcPr>
            <w:tcW w:w="4252" w:type="dxa"/>
          </w:tcPr>
          <w:p w14:paraId="4355499C" w14:textId="55318DBA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53" w:author="Fegie" w:date="2021-04-28T12:03:00Z"/>
                <w:rFonts w:hAnsi="標楷體"/>
              </w:rPr>
              <w:pPrChange w:id="11454" w:author="Fegie" w:date="2021-04-28T12:03:00Z">
                <w:pPr/>
              </w:pPrChange>
            </w:pPr>
            <w:del w:id="11455" w:author="Fegie" w:date="2021-04-28T12:03:00Z">
              <w:r w:rsidDel="009661CB">
                <w:rPr>
                  <w:rFonts w:hAnsi="標楷體"/>
                </w:rPr>
                <w:delText>999/99/99</w:delText>
              </w:r>
              <w:bookmarkStart w:id="11456" w:name="_Toc71199260"/>
              <w:bookmarkEnd w:id="11456"/>
            </w:del>
          </w:p>
        </w:tc>
        <w:tc>
          <w:tcPr>
            <w:tcW w:w="2693" w:type="dxa"/>
          </w:tcPr>
          <w:p w14:paraId="39F5ABA8" w14:textId="6916EA64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57" w:author="Fegie" w:date="2021-04-28T12:03:00Z"/>
                <w:rFonts w:hAnsi="標楷體"/>
              </w:rPr>
              <w:pPrChange w:id="11458" w:author="Fegie" w:date="2021-04-28T12:03:00Z">
                <w:pPr/>
              </w:pPrChange>
            </w:pPr>
            <w:bookmarkStart w:id="11459" w:name="_Toc71199261"/>
            <w:bookmarkEnd w:id="11459"/>
          </w:p>
        </w:tc>
        <w:bookmarkStart w:id="11460" w:name="_Toc71199262"/>
        <w:bookmarkEnd w:id="11460"/>
      </w:tr>
      <w:tr w:rsidR="00A831FD" w:rsidRPr="00115634" w:rsidDel="009661CB" w14:paraId="7AB13312" w14:textId="3BA59314" w:rsidTr="009E399C">
        <w:trPr>
          <w:trHeight w:val="291"/>
          <w:jc w:val="center"/>
          <w:del w:id="11461" w:author="Fegie" w:date="2021-04-28T12:03:00Z"/>
        </w:trPr>
        <w:tc>
          <w:tcPr>
            <w:tcW w:w="2412" w:type="dxa"/>
            <w:gridSpan w:val="2"/>
          </w:tcPr>
          <w:p w14:paraId="110504B5" w14:textId="2B3F8539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2" w:author="Fegie" w:date="2021-04-28T12:03:00Z"/>
                <w:rFonts w:hAnsi="標楷體"/>
              </w:rPr>
              <w:pPrChange w:id="11463" w:author="Fegie" w:date="2021-04-28T12:03:00Z">
                <w:pPr/>
              </w:pPrChange>
            </w:pPr>
            <w:del w:id="11464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hAnsi="標楷體" w:hint="eastAsia"/>
                </w:rPr>
                <w:delText>用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記號</w:delText>
              </w:r>
              <w:bookmarkStart w:id="11465" w:name="_Toc71199263"/>
              <w:bookmarkEnd w:id="11465"/>
            </w:del>
          </w:p>
        </w:tc>
        <w:tc>
          <w:tcPr>
            <w:tcW w:w="4252" w:type="dxa"/>
          </w:tcPr>
          <w:p w14:paraId="08924B6E" w14:textId="33933040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6" w:author="Fegie" w:date="2021-04-28T12:03:00Z"/>
                <w:rFonts w:hAnsi="標楷體"/>
              </w:rPr>
              <w:pPrChange w:id="11467" w:author="Fegie" w:date="2021-04-28T12:03:00Z">
                <w:pPr/>
              </w:pPrChange>
            </w:pPr>
            <w:del w:id="11468" w:author="Fegie" w:date="2021-04-28T12:03:00Z">
              <w:r w:rsidDel="009661CB">
                <w:rPr>
                  <w:rFonts w:hAnsi="標楷體"/>
                </w:rPr>
                <w:delText>X(02)</w:delText>
              </w:r>
              <w:bookmarkStart w:id="11469" w:name="_Toc71199264"/>
              <w:bookmarkEnd w:id="11469"/>
            </w:del>
          </w:p>
        </w:tc>
        <w:tc>
          <w:tcPr>
            <w:tcW w:w="2693" w:type="dxa"/>
          </w:tcPr>
          <w:p w14:paraId="6F646CDC" w14:textId="30AEC418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0" w:author="Fegie" w:date="2021-04-28T12:03:00Z"/>
                <w:rFonts w:hAnsi="標楷體"/>
              </w:rPr>
              <w:pPrChange w:id="11471" w:author="Fegie" w:date="2021-04-28T12:03:00Z">
                <w:pPr/>
              </w:pPrChange>
            </w:pPr>
            <w:bookmarkStart w:id="11472" w:name="_Toc71199265"/>
            <w:bookmarkEnd w:id="11472"/>
          </w:p>
        </w:tc>
        <w:bookmarkStart w:id="11473" w:name="_Toc71199266"/>
        <w:bookmarkEnd w:id="11473"/>
      </w:tr>
      <w:tr w:rsidR="00A831FD" w:rsidRPr="00115634" w:rsidDel="009661CB" w14:paraId="3FC28FB2" w14:textId="4F815821" w:rsidTr="009E399C">
        <w:trPr>
          <w:trHeight w:val="291"/>
          <w:jc w:val="center"/>
          <w:del w:id="11474" w:author="Fegie" w:date="2021-04-28T12:03:00Z"/>
        </w:trPr>
        <w:tc>
          <w:tcPr>
            <w:tcW w:w="2412" w:type="dxa"/>
            <w:gridSpan w:val="2"/>
          </w:tcPr>
          <w:p w14:paraId="7B01432E" w14:textId="0CE4BFAD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5" w:author="Fegie" w:date="2021-04-28T12:03:00Z"/>
                <w:rFonts w:hAnsi="標楷體"/>
              </w:rPr>
              <w:pPrChange w:id="11476" w:author="Fegie" w:date="2021-04-28T12:03:00Z">
                <w:pPr/>
              </w:pPrChange>
            </w:pPr>
            <w:del w:id="11477" w:author="Fegie" w:date="2021-04-28T12:03:00Z">
              <w:r w:rsidRPr="009B2BD3" w:rsidDel="009661CB">
                <w:rPr>
                  <w:rFonts w:hAnsi="標楷體" w:hint="eastAsia"/>
                  <w:lang w:eastAsia="zh-HK"/>
                </w:rPr>
                <w:delText>停用原</w:delText>
              </w:r>
              <w:r w:rsidRPr="009B2BD3" w:rsidDel="009661CB">
                <w:rPr>
                  <w:rFonts w:hAnsi="標楷體" w:hint="eastAsia"/>
                </w:rPr>
                <w:delText>因</w:delText>
              </w:r>
              <w:bookmarkStart w:id="11478" w:name="_Toc71199267"/>
              <w:bookmarkEnd w:id="11478"/>
            </w:del>
          </w:p>
        </w:tc>
        <w:tc>
          <w:tcPr>
            <w:tcW w:w="4252" w:type="dxa"/>
          </w:tcPr>
          <w:p w14:paraId="7A7B2F79" w14:textId="385E37B8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9" w:author="Fegie" w:date="2021-04-28T12:03:00Z"/>
                <w:rFonts w:hAnsi="標楷體"/>
              </w:rPr>
              <w:pPrChange w:id="11480" w:author="Fegie" w:date="2021-04-28T12:03:00Z">
                <w:pPr/>
              </w:pPrChange>
            </w:pPr>
            <w:del w:id="11481" w:author="Fegie" w:date="2021-04-28T12:03:00Z">
              <w:r w:rsidDel="009661CB">
                <w:rPr>
                  <w:rFonts w:hAnsi="標楷體"/>
                </w:rPr>
                <w:delText>X(40)</w:delText>
              </w:r>
              <w:bookmarkStart w:id="11482" w:name="_Toc71199268"/>
              <w:bookmarkEnd w:id="11482"/>
            </w:del>
          </w:p>
        </w:tc>
        <w:tc>
          <w:tcPr>
            <w:tcW w:w="2693" w:type="dxa"/>
          </w:tcPr>
          <w:p w14:paraId="62D92739" w14:textId="118C540E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83" w:author="Fegie" w:date="2021-04-28T12:03:00Z"/>
                <w:rFonts w:hAnsi="標楷體"/>
              </w:rPr>
              <w:pPrChange w:id="11484" w:author="Fegie" w:date="2021-04-28T12:03:00Z">
                <w:pPr/>
              </w:pPrChange>
            </w:pPr>
            <w:bookmarkStart w:id="11485" w:name="_Toc71199269"/>
            <w:bookmarkEnd w:id="11485"/>
          </w:p>
        </w:tc>
        <w:bookmarkStart w:id="11486" w:name="_Toc71199270"/>
        <w:bookmarkEnd w:id="11486"/>
      </w:tr>
    </w:tbl>
    <w:p w14:paraId="260F7F46" w14:textId="301EC8EC" w:rsidR="00742734" w:rsidRPr="009B2BD3" w:rsidDel="009661CB" w:rsidRDefault="00742734">
      <w:pPr>
        <w:pStyle w:val="3"/>
        <w:numPr>
          <w:ilvl w:val="5"/>
          <w:numId w:val="6"/>
        </w:numPr>
        <w:ind w:left="1701" w:hanging="1134"/>
        <w:rPr>
          <w:del w:id="11487" w:author="Fegie" w:date="2021-04-28T12:03:00Z"/>
          <w:rFonts w:hAnsi="標楷體"/>
        </w:rPr>
        <w:pPrChange w:id="11488" w:author="Fegie" w:date="2021-04-28T12:03:00Z">
          <w:pPr/>
        </w:pPrChange>
      </w:pPr>
      <w:bookmarkStart w:id="11489" w:name="_Toc71199271"/>
      <w:bookmarkEnd w:id="11489"/>
    </w:p>
    <w:p w14:paraId="3B927194" w14:textId="5E6FF2E4" w:rsidR="00252F5F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11490" w:author="Fegie" w:date="2021-04-28T12:03:00Z"/>
          <w:rFonts w:hAnsi="標楷體"/>
        </w:rPr>
        <w:pPrChange w:id="11491" w:author="Fegie" w:date="2021-04-28T12:03:00Z">
          <w:pPr/>
        </w:pPrChange>
      </w:pPr>
      <w:del w:id="11492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C1C09BD" w14:textId="2CF19E09" w:rsidR="00252F5F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1493" w:author="Fegie" w:date="2021-04-28T12:03:00Z"/>
          <w:rFonts w:hAnsi="標楷體"/>
        </w:rPr>
      </w:pPr>
      <w:del w:id="11494" w:author="Fegie" w:date="2021-04-28T12:03:00Z">
        <w:r w:rsidRPr="009B2BD3" w:rsidDel="009661CB">
          <w:rPr>
            <w:rFonts w:hAnsi="標楷體" w:hint="eastAsia"/>
          </w:rPr>
          <w:delText>L1107</w:delText>
        </w:r>
        <w:r w:rsidR="00252F5F" w:rsidRPr="009B2BD3" w:rsidDel="009661CB">
          <w:rPr>
            <w:rFonts w:hAnsi="標楷體"/>
          </w:rPr>
          <w:delText xml:space="preserve"> </w:delText>
        </w:r>
        <w:r w:rsidR="002A3441" w:rsidRPr="009B2BD3" w:rsidDel="009661CB">
          <w:rPr>
            <w:rFonts w:hAnsi="標楷體" w:hint="eastAsia"/>
          </w:rPr>
          <w:delText>公司戶財務狀況管理</w:delText>
        </w:r>
        <w:bookmarkStart w:id="11495" w:name="_Toc71199272"/>
        <w:bookmarkEnd w:id="11495"/>
      </w:del>
    </w:p>
    <w:p w14:paraId="5AAE82BB" w14:textId="1394AD7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496" w:author="Fegie" w:date="2021-04-28T12:03:00Z"/>
          <w:rFonts w:hAnsi="標楷體"/>
        </w:rPr>
        <w:pPrChange w:id="11497" w:author="Fegie" w:date="2021-04-28T12:03:00Z">
          <w:pPr>
            <w:pStyle w:val="a"/>
          </w:pPr>
        </w:pPrChange>
      </w:pPr>
      <w:del w:id="11498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1499" w:name="_Toc71199273"/>
        <w:bookmarkEnd w:id="1149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498A4859" w14:textId="496BC286" w:rsidTr="008F3B39">
        <w:trPr>
          <w:trHeight w:val="277"/>
          <w:del w:id="1150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A2F80" w14:textId="64FD2B6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01" w:author="Fegie" w:date="2021-04-28T12:03:00Z"/>
                <w:rFonts w:hAnsi="標楷體"/>
              </w:rPr>
              <w:pPrChange w:id="11502" w:author="Fegie" w:date="2021-04-28T12:03:00Z">
                <w:pPr/>
              </w:pPrChange>
            </w:pPr>
            <w:del w:id="11503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1504" w:name="_Toc71199274"/>
              <w:bookmarkEnd w:id="1150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5D2D1A" w14:textId="48DF3D1E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05" w:author="Fegie" w:date="2021-04-28T12:03:00Z"/>
                <w:rFonts w:hAnsi="標楷體"/>
              </w:rPr>
              <w:pPrChange w:id="11506" w:author="Fegie" w:date="2021-04-28T12:03:00Z">
                <w:pPr/>
              </w:pPrChange>
            </w:pPr>
            <w:del w:id="11507" w:author="Fegie" w:date="2021-04-28T12:03:00Z">
              <w:r w:rsidRPr="009B2BD3" w:rsidDel="009661CB">
                <w:rPr>
                  <w:rFonts w:hAnsi="標楷體" w:hint="eastAsia"/>
                </w:rPr>
                <w:delText>公司戶財務狀況管理</w:delText>
              </w:r>
              <w:bookmarkStart w:id="11508" w:name="_Toc71199275"/>
              <w:bookmarkEnd w:id="11508"/>
            </w:del>
          </w:p>
          <w:p w14:paraId="5597EBA0" w14:textId="7B9BD984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09" w:author="Fegie" w:date="2021-04-28T12:03:00Z"/>
                <w:rFonts w:hAnsi="標楷體"/>
              </w:rPr>
              <w:pPrChange w:id="11510" w:author="Fegie" w:date="2021-04-28T12:03:00Z">
                <w:pPr/>
              </w:pPrChange>
            </w:pPr>
            <w:del w:id="11511" w:author="Fegie" w:date="2021-04-28T12:03:00Z">
              <w:r w:rsidRPr="009B2BD3" w:rsidDel="009661CB">
                <w:rPr>
                  <w:rFonts w:hAnsi="標楷體" w:hint="eastAsia"/>
                </w:rPr>
                <w:delText>1.資產總額=現金+短期投資+應收帳款+存貨+長期投資+固定資產+其他資產</w:delText>
              </w:r>
              <w:bookmarkStart w:id="11512" w:name="_Toc71199276"/>
              <w:bookmarkEnd w:id="11512"/>
            </w:del>
          </w:p>
          <w:p w14:paraId="40374745" w14:textId="51ABD7DC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13" w:author="Fegie" w:date="2021-04-28T12:03:00Z"/>
                <w:rFonts w:hAnsi="標楷體"/>
              </w:rPr>
              <w:pPrChange w:id="11514" w:author="Fegie" w:date="2021-04-28T12:03:00Z">
                <w:pPr/>
              </w:pPrChange>
            </w:pPr>
            <w:del w:id="11515" w:author="Fegie" w:date="2021-04-28T12:03:00Z">
              <w:r w:rsidRPr="009B2BD3" w:rsidDel="009661CB">
                <w:rPr>
                  <w:rFonts w:hAnsi="標楷體" w:hint="eastAsia"/>
                </w:rPr>
                <w:delText>2.負債總額=銀行借款+其他流動負債+長期負債+其他負債</w:delText>
              </w:r>
              <w:bookmarkStart w:id="11516" w:name="_Toc71199277"/>
              <w:bookmarkEnd w:id="11516"/>
            </w:del>
          </w:p>
          <w:p w14:paraId="23B5FC5B" w14:textId="270D0231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17" w:author="Fegie" w:date="2021-04-28T12:03:00Z"/>
                <w:rFonts w:hAnsi="標楷體"/>
              </w:rPr>
              <w:pPrChange w:id="11518" w:author="Fegie" w:date="2021-04-28T12:03:00Z">
                <w:pPr/>
              </w:pPrChange>
            </w:pPr>
            <w:del w:id="11519" w:author="Fegie" w:date="2021-04-28T12:03:00Z">
              <w:r w:rsidRPr="009B2BD3" w:rsidDel="009661CB">
                <w:rPr>
                  <w:rFonts w:hAnsi="標楷體" w:hint="eastAsia"/>
                </w:rPr>
                <w:delText>3.簽證日期:須為有效日期</w:delText>
              </w:r>
              <w:bookmarkStart w:id="11520" w:name="_Toc71199278"/>
              <w:bookmarkEnd w:id="11520"/>
            </w:del>
          </w:p>
          <w:p w14:paraId="179F042E" w14:textId="48903CCF" w:rsidR="002A3441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1" w:author="Fegie" w:date="2021-04-28T12:03:00Z"/>
                <w:rFonts w:hAnsi="標楷體"/>
              </w:rPr>
              <w:pPrChange w:id="11522" w:author="Fegie" w:date="2021-04-28T12:03:00Z">
                <w:pPr/>
              </w:pPrChange>
            </w:pPr>
            <w:del w:id="11523" w:author="Fegie" w:date="2021-04-28T12:03:00Z">
              <w:r w:rsidRPr="009B2BD3" w:rsidDel="009661CB">
                <w:rPr>
                  <w:rFonts w:hAnsi="標楷體" w:hint="eastAsia"/>
                </w:rPr>
                <w:delText>4</w:delText>
              </w:r>
              <w:r w:rsidR="002A3441" w:rsidRPr="009B2BD3" w:rsidDel="009661CB">
                <w:rPr>
                  <w:rFonts w:hAnsi="標楷體" w:hint="eastAsia"/>
                </w:rPr>
                <w:delText>.此功能提供建立公司戶之年度財簽資料</w:delText>
              </w:r>
              <w:bookmarkStart w:id="11524" w:name="_Toc71199279"/>
              <w:bookmarkEnd w:id="11524"/>
            </w:del>
          </w:p>
          <w:p w14:paraId="4A701960" w14:textId="075E583D" w:rsidR="00252F5F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5" w:author="Fegie" w:date="2021-04-28T12:03:00Z"/>
                <w:rFonts w:hAnsi="標楷體"/>
              </w:rPr>
              <w:pPrChange w:id="11526" w:author="Fegie" w:date="2021-04-28T12:03:00Z">
                <w:pPr/>
              </w:pPrChange>
            </w:pPr>
            <w:del w:id="11527" w:author="Fegie" w:date="2021-04-28T12:03:00Z">
              <w:r w:rsidRPr="009B2BD3" w:rsidDel="009661CB">
                <w:rPr>
                  <w:rFonts w:hAnsi="標楷體" w:hint="eastAsia"/>
                </w:rPr>
                <w:delText>5</w:delText>
              </w:r>
              <w:r w:rsidR="002A3441" w:rsidRPr="009B2BD3" w:rsidDel="009661CB">
                <w:rPr>
                  <w:rFonts w:hAnsi="標楷體" w:hint="eastAsia"/>
                </w:rPr>
                <w:delText>.統一編號必須是顧客主檔已建立之法人資料</w:delText>
              </w:r>
              <w:bookmarkStart w:id="11528" w:name="_Toc71199280"/>
              <w:bookmarkEnd w:id="11528"/>
            </w:del>
          </w:p>
        </w:tc>
        <w:bookmarkStart w:id="11529" w:name="_Toc71199281"/>
        <w:bookmarkEnd w:id="11529"/>
      </w:tr>
      <w:tr w:rsidR="00252F5F" w:rsidRPr="009B2BD3" w:rsidDel="009661CB" w14:paraId="2749A2D5" w14:textId="77D02E32" w:rsidTr="008F3B39">
        <w:trPr>
          <w:trHeight w:val="277"/>
          <w:del w:id="1153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065B51" w14:textId="4B4087FD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31" w:author="Fegie" w:date="2021-04-28T12:03:00Z"/>
                <w:rFonts w:hAnsi="標楷體"/>
              </w:rPr>
              <w:pPrChange w:id="11532" w:author="Fegie" w:date="2021-04-28T12:03:00Z">
                <w:pPr/>
              </w:pPrChange>
            </w:pPr>
            <w:del w:id="11533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1534" w:name="_Toc71199282"/>
              <w:bookmarkEnd w:id="1153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EA1C39" w14:textId="05ADCE4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35" w:author="Fegie" w:date="2021-04-28T12:03:00Z"/>
                <w:rFonts w:hAnsi="標楷體"/>
              </w:rPr>
              <w:pPrChange w:id="11536" w:author="Fegie" w:date="2021-04-28T12:03:00Z">
                <w:pPr/>
              </w:pPrChange>
            </w:pPr>
            <w:bookmarkStart w:id="11537" w:name="_Toc71199283"/>
            <w:bookmarkEnd w:id="11537"/>
          </w:p>
        </w:tc>
        <w:bookmarkStart w:id="11538" w:name="_Toc71199284"/>
        <w:bookmarkEnd w:id="11538"/>
      </w:tr>
      <w:tr w:rsidR="00252F5F" w:rsidRPr="009B2BD3" w:rsidDel="009661CB" w14:paraId="6BAADFCF" w14:textId="7C580845" w:rsidTr="008F3B39">
        <w:trPr>
          <w:trHeight w:val="773"/>
          <w:del w:id="1153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F87CFA" w14:textId="41A72D1B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40" w:author="Fegie" w:date="2021-04-28T12:03:00Z"/>
                <w:rFonts w:hAnsi="標楷體"/>
              </w:rPr>
              <w:pPrChange w:id="11541" w:author="Fegie" w:date="2021-04-28T12:03:00Z">
                <w:pPr/>
              </w:pPrChange>
            </w:pPr>
            <w:del w:id="11542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1543" w:name="_Toc71199285"/>
              <w:bookmarkEnd w:id="1154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DF541E" w14:textId="457A3535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44" w:author="Fegie" w:date="2021-04-28T12:03:00Z"/>
                <w:rFonts w:hAnsi="標楷體"/>
              </w:rPr>
              <w:pPrChange w:id="11545" w:author="Fegie" w:date="2021-04-28T12:03:00Z">
                <w:pPr/>
              </w:pPrChange>
            </w:pPr>
            <w:bookmarkStart w:id="11546" w:name="_Toc71199286"/>
            <w:bookmarkEnd w:id="11546"/>
          </w:p>
        </w:tc>
        <w:bookmarkStart w:id="11547" w:name="_Toc71199287"/>
        <w:bookmarkEnd w:id="11547"/>
      </w:tr>
      <w:tr w:rsidR="00252F5F" w:rsidRPr="009B2BD3" w:rsidDel="009661CB" w14:paraId="3FF9EB7A" w14:textId="7C4F5883" w:rsidTr="008F3B39">
        <w:trPr>
          <w:trHeight w:val="321"/>
          <w:del w:id="1154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58EB08" w14:textId="7DC4AB5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49" w:author="Fegie" w:date="2021-04-28T12:03:00Z"/>
                <w:rFonts w:hAnsi="標楷體"/>
              </w:rPr>
              <w:pPrChange w:id="11550" w:author="Fegie" w:date="2021-04-28T12:03:00Z">
                <w:pPr/>
              </w:pPrChange>
            </w:pPr>
            <w:del w:id="11551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1552" w:name="_Toc71199288"/>
              <w:bookmarkEnd w:id="1155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3D5BDD" w14:textId="7CEF1D98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53" w:author="Fegie" w:date="2021-04-28T12:03:00Z"/>
                <w:rFonts w:hAnsi="標楷體"/>
              </w:rPr>
              <w:pPrChange w:id="11554" w:author="Fegie" w:date="2021-04-28T12:03:00Z">
                <w:pPr/>
              </w:pPrChange>
            </w:pPr>
            <w:bookmarkStart w:id="11555" w:name="_Toc71199289"/>
            <w:bookmarkEnd w:id="11555"/>
          </w:p>
        </w:tc>
        <w:bookmarkStart w:id="11556" w:name="_Toc71199290"/>
        <w:bookmarkEnd w:id="11556"/>
      </w:tr>
      <w:tr w:rsidR="00252F5F" w:rsidRPr="009B2BD3" w:rsidDel="009661CB" w14:paraId="0A00C468" w14:textId="275E00D1" w:rsidTr="008F3B39">
        <w:trPr>
          <w:trHeight w:val="1311"/>
          <w:del w:id="1155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CB7804" w14:textId="20C5F9C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58" w:author="Fegie" w:date="2021-04-28T12:03:00Z"/>
                <w:rFonts w:hAnsi="標楷體"/>
              </w:rPr>
              <w:pPrChange w:id="11559" w:author="Fegie" w:date="2021-04-28T12:03:00Z">
                <w:pPr/>
              </w:pPrChange>
            </w:pPr>
            <w:del w:id="11560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1561" w:name="_Toc71199291"/>
              <w:bookmarkEnd w:id="1156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82359" w14:textId="660D4D5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62" w:author="Fegie" w:date="2021-04-28T12:03:00Z"/>
                <w:rFonts w:hAnsi="標楷體"/>
              </w:rPr>
              <w:pPrChange w:id="11563" w:author="Fegie" w:date="2021-04-28T12:03:00Z">
                <w:pPr/>
              </w:pPrChange>
            </w:pPr>
            <w:bookmarkStart w:id="11564" w:name="_Toc71199292"/>
            <w:bookmarkEnd w:id="11564"/>
          </w:p>
        </w:tc>
        <w:bookmarkStart w:id="11565" w:name="_Toc71199293"/>
        <w:bookmarkEnd w:id="11565"/>
      </w:tr>
      <w:tr w:rsidR="00252F5F" w:rsidRPr="009B2BD3" w:rsidDel="009661CB" w14:paraId="5BBEC160" w14:textId="4E638F8D" w:rsidTr="008F3B39">
        <w:trPr>
          <w:trHeight w:val="278"/>
          <w:del w:id="1156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7B90AA" w14:textId="765B1105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67" w:author="Fegie" w:date="2021-04-28T12:03:00Z"/>
                <w:rFonts w:hAnsi="標楷體"/>
              </w:rPr>
              <w:pPrChange w:id="11568" w:author="Fegie" w:date="2021-04-28T12:03:00Z">
                <w:pPr/>
              </w:pPrChange>
            </w:pPr>
            <w:del w:id="11569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1570" w:name="_Toc71199294"/>
              <w:bookmarkEnd w:id="1157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699D27" w14:textId="1EA8D797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71" w:author="Fegie" w:date="2021-04-28T12:03:00Z"/>
                <w:rFonts w:hAnsi="標楷體"/>
              </w:rPr>
              <w:pPrChange w:id="11572" w:author="Fegie" w:date="2021-04-28T12:03:00Z">
                <w:pPr/>
              </w:pPrChange>
            </w:pPr>
            <w:bookmarkStart w:id="11573" w:name="_Toc71199295"/>
            <w:bookmarkEnd w:id="11573"/>
          </w:p>
        </w:tc>
        <w:bookmarkStart w:id="11574" w:name="_Toc71199296"/>
        <w:bookmarkEnd w:id="11574"/>
      </w:tr>
      <w:tr w:rsidR="00252F5F" w:rsidRPr="009B2BD3" w:rsidDel="009661CB" w14:paraId="75FD13DF" w14:textId="509726C3" w:rsidTr="008F3B39">
        <w:trPr>
          <w:trHeight w:val="358"/>
          <w:del w:id="1157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D6268" w14:textId="3EC99499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76" w:author="Fegie" w:date="2021-04-28T12:03:00Z"/>
                <w:rFonts w:hAnsi="標楷體"/>
              </w:rPr>
              <w:pPrChange w:id="11577" w:author="Fegie" w:date="2021-04-28T12:03:00Z">
                <w:pPr/>
              </w:pPrChange>
            </w:pPr>
            <w:del w:id="11578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1579" w:name="_Toc71199297"/>
              <w:bookmarkEnd w:id="1157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50426" w14:textId="5656877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0" w:author="Fegie" w:date="2021-04-28T12:03:00Z"/>
                <w:rFonts w:hAnsi="標楷體"/>
              </w:rPr>
              <w:pPrChange w:id="11581" w:author="Fegie" w:date="2021-04-28T12:03:00Z">
                <w:pPr/>
              </w:pPrChange>
            </w:pPr>
            <w:bookmarkStart w:id="11582" w:name="_Toc71199298"/>
            <w:bookmarkEnd w:id="11582"/>
          </w:p>
        </w:tc>
        <w:bookmarkStart w:id="11583" w:name="_Toc71199299"/>
        <w:bookmarkEnd w:id="11583"/>
      </w:tr>
      <w:tr w:rsidR="00252F5F" w:rsidRPr="009B2BD3" w:rsidDel="009661CB" w14:paraId="3752B892" w14:textId="6F645D58" w:rsidTr="008F3B39">
        <w:trPr>
          <w:trHeight w:val="278"/>
          <w:del w:id="1158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04BB3" w14:textId="5347FF5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5" w:author="Fegie" w:date="2021-04-28T12:03:00Z"/>
                <w:rFonts w:hAnsi="標楷體"/>
              </w:rPr>
              <w:pPrChange w:id="11586" w:author="Fegie" w:date="2021-04-28T12:03:00Z">
                <w:pPr/>
              </w:pPrChange>
            </w:pPr>
            <w:del w:id="11587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1588" w:name="_Toc71199300"/>
              <w:bookmarkEnd w:id="1158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94C4E8" w14:textId="0C1A7E1A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9" w:author="Fegie" w:date="2021-04-28T12:03:00Z"/>
                <w:rFonts w:hAnsi="標楷體"/>
              </w:rPr>
              <w:pPrChange w:id="11590" w:author="Fegie" w:date="2021-04-28T12:03:00Z">
                <w:pPr/>
              </w:pPrChange>
            </w:pPr>
            <w:bookmarkStart w:id="11591" w:name="_Toc71199301"/>
            <w:bookmarkEnd w:id="11591"/>
          </w:p>
        </w:tc>
        <w:bookmarkStart w:id="11592" w:name="_Toc71199302"/>
        <w:bookmarkEnd w:id="11592"/>
      </w:tr>
    </w:tbl>
    <w:p w14:paraId="7B7F8D08" w14:textId="785DF81E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93" w:author="Fegie" w:date="2021-04-28T12:03:00Z"/>
          <w:rFonts w:hAnsi="標楷體"/>
        </w:rPr>
        <w:pPrChange w:id="11594" w:author="Fegie" w:date="2021-04-28T12:03:00Z">
          <w:pPr/>
        </w:pPrChange>
      </w:pPr>
      <w:bookmarkStart w:id="11595" w:name="_Toc71199303"/>
      <w:bookmarkEnd w:id="11595"/>
    </w:p>
    <w:p w14:paraId="67525D7F" w14:textId="4804A08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96" w:author="Fegie" w:date="2021-04-28T12:03:00Z"/>
          <w:rFonts w:hAnsi="標楷體"/>
        </w:rPr>
        <w:pPrChange w:id="11597" w:author="Fegie" w:date="2021-04-28T12:03:00Z">
          <w:pPr/>
        </w:pPrChange>
      </w:pPr>
      <w:bookmarkStart w:id="11598" w:name="_Toc71199304"/>
      <w:bookmarkEnd w:id="11598"/>
    </w:p>
    <w:p w14:paraId="5DD9B910" w14:textId="748FC1E5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99" w:author="Fegie" w:date="2021-04-28T12:03:00Z"/>
          <w:rFonts w:hAnsi="標楷體"/>
        </w:rPr>
        <w:pPrChange w:id="11600" w:author="Fegie" w:date="2021-04-28T12:03:00Z">
          <w:pPr/>
        </w:pPrChange>
      </w:pPr>
      <w:bookmarkStart w:id="11601" w:name="_Toc71199305"/>
      <w:bookmarkEnd w:id="11601"/>
    </w:p>
    <w:p w14:paraId="049D722F" w14:textId="4A0E6062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02" w:author="Fegie" w:date="2021-04-28T12:03:00Z"/>
          <w:rFonts w:hAnsi="標楷體"/>
        </w:rPr>
        <w:pPrChange w:id="11603" w:author="Fegie" w:date="2021-04-28T12:03:00Z">
          <w:pPr/>
        </w:pPrChange>
      </w:pPr>
      <w:bookmarkStart w:id="11604" w:name="_Toc71199306"/>
      <w:bookmarkEnd w:id="11604"/>
    </w:p>
    <w:p w14:paraId="2732209C" w14:textId="2494628D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05" w:author="Fegie" w:date="2021-04-28T12:03:00Z"/>
          <w:rFonts w:hAnsi="標楷體"/>
        </w:rPr>
        <w:pPrChange w:id="11606" w:author="Fegie" w:date="2021-04-28T12:03:00Z">
          <w:pPr/>
        </w:pPrChange>
      </w:pPr>
      <w:bookmarkStart w:id="11607" w:name="_Toc71199307"/>
      <w:bookmarkEnd w:id="11607"/>
    </w:p>
    <w:p w14:paraId="4919C89A" w14:textId="6B95719E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08" w:author="Fegie" w:date="2021-04-28T12:03:00Z"/>
          <w:rFonts w:hAnsi="標楷體"/>
        </w:rPr>
        <w:pPrChange w:id="11609" w:author="Fegie" w:date="2021-04-28T12:03:00Z">
          <w:pPr/>
        </w:pPrChange>
      </w:pPr>
      <w:bookmarkStart w:id="11610" w:name="_Toc71199308"/>
      <w:bookmarkEnd w:id="11610"/>
    </w:p>
    <w:p w14:paraId="7D31A42B" w14:textId="5F34B5A7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11" w:author="Fegie" w:date="2021-04-28T12:03:00Z"/>
          <w:rFonts w:hAnsi="標楷體"/>
        </w:rPr>
        <w:pPrChange w:id="11612" w:author="Fegie" w:date="2021-04-28T12:03:00Z">
          <w:pPr/>
        </w:pPrChange>
      </w:pPr>
      <w:bookmarkStart w:id="11613" w:name="_Toc71199309"/>
      <w:bookmarkEnd w:id="11613"/>
    </w:p>
    <w:p w14:paraId="7473F8DC" w14:textId="50C054E0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14" w:author="Fegie" w:date="2021-04-28T12:03:00Z"/>
          <w:rFonts w:hAnsi="標楷體"/>
        </w:rPr>
        <w:pPrChange w:id="11615" w:author="Fegie" w:date="2021-04-28T12:03:00Z">
          <w:pPr/>
        </w:pPrChange>
      </w:pPr>
      <w:del w:id="11616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201EF7DA" w14:textId="05256546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17" w:author="Fegie" w:date="2021-04-28T12:03:00Z"/>
          <w:rFonts w:hAnsi="標楷體"/>
        </w:rPr>
        <w:pPrChange w:id="11618" w:author="Fegie" w:date="2021-04-28T12:03:00Z">
          <w:pPr>
            <w:pStyle w:val="a"/>
          </w:pPr>
        </w:pPrChange>
      </w:pPr>
      <w:del w:id="11619" w:author="Fegie" w:date="2021-04-28T12:03:00Z">
        <w:r w:rsidRPr="009B2BD3" w:rsidDel="009661CB">
          <w:rPr>
            <w:rFonts w:hAnsi="標楷體"/>
          </w:rPr>
          <w:delText>UI畫面</w:delText>
        </w:r>
        <w:bookmarkStart w:id="11620" w:name="_Toc71199310"/>
        <w:bookmarkEnd w:id="11620"/>
      </w:del>
    </w:p>
    <w:p w14:paraId="5F171746" w14:textId="6372E0E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21" w:author="Fegie" w:date="2021-04-28T12:03:00Z"/>
          <w:rFonts w:hAnsi="標楷體"/>
        </w:rPr>
        <w:pPrChange w:id="11622" w:author="Fegie" w:date="2021-04-28T12:03:00Z">
          <w:pPr>
            <w:pStyle w:val="42"/>
            <w:spacing w:after="72"/>
            <w:ind w:left="1133"/>
          </w:pPr>
        </w:pPrChange>
      </w:pPr>
      <w:del w:id="11623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1624" w:name="_Toc71199311"/>
        <w:bookmarkEnd w:id="11624"/>
      </w:del>
    </w:p>
    <w:p w14:paraId="13E4B14C" w14:textId="13141990" w:rsidR="00252F5F" w:rsidRPr="009B2BD3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1625" w:author="Fegie" w:date="2021-04-28T12:03:00Z"/>
          <w:rFonts w:hAnsi="標楷體"/>
        </w:rPr>
        <w:pPrChange w:id="11626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del w:id="11627" w:author="Fegie" w:date="2021-04-28T12:03:00Z">
        <w:r w:rsidRPr="0006376E" w:rsidDel="009661CB">
          <w:rPr>
            <w:rFonts w:hAnsi="標楷體"/>
            <w:noProof/>
          </w:rPr>
          <w:drawing>
            <wp:inline distT="0" distB="0" distL="0" distR="0" wp14:anchorId="262440CD" wp14:editId="57D6BF5B">
              <wp:extent cx="7047774" cy="4663440"/>
              <wp:effectExtent l="0" t="0" r="1270" b="3810"/>
              <wp:docPr id="51" name="圖片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7774" cy="4663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1628" w:name="_Toc71199312"/>
        <w:bookmarkEnd w:id="11628"/>
      </w:del>
    </w:p>
    <w:p w14:paraId="4772746B" w14:textId="3C140729" w:rsidR="00252F5F" w:rsidRPr="009B2BD3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1629" w:author="Fegie" w:date="2021-04-28T12:03:00Z"/>
          <w:rFonts w:hAnsi="標楷體"/>
        </w:rPr>
        <w:pPrChange w:id="11630" w:author="Fegie" w:date="2021-04-28T12:03:00Z">
          <w:pPr>
            <w:pStyle w:val="a"/>
          </w:pPr>
        </w:pPrChange>
      </w:pPr>
      <w:del w:id="11631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252F5F" w:rsidRPr="009B2BD3" w:rsidDel="009661CB">
          <w:rPr>
            <w:rFonts w:hAnsi="標楷體"/>
          </w:rPr>
          <w:delText>畫面資料說明</w:delText>
        </w:r>
        <w:bookmarkStart w:id="11632" w:name="_Toc71199313"/>
        <w:bookmarkEnd w:id="1163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7"/>
        <w:gridCol w:w="1111"/>
        <w:gridCol w:w="2138"/>
        <w:gridCol w:w="1111"/>
        <w:gridCol w:w="1111"/>
        <w:gridCol w:w="1111"/>
        <w:gridCol w:w="1258"/>
        <w:gridCol w:w="1323"/>
      </w:tblGrid>
      <w:tr w:rsidR="009E399C" w:rsidRPr="009B2BD3" w:rsidDel="009661CB" w14:paraId="47CBBF0D" w14:textId="62369BDC" w:rsidTr="009E399C">
        <w:trPr>
          <w:trHeight w:val="388"/>
          <w:jc w:val="center"/>
          <w:del w:id="11633" w:author="Fegie" w:date="2021-04-28T12:03:00Z"/>
        </w:trPr>
        <w:tc>
          <w:tcPr>
            <w:tcW w:w="576" w:type="dxa"/>
            <w:vMerge w:val="restart"/>
          </w:tcPr>
          <w:p w14:paraId="0CE91579" w14:textId="71BE966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34" w:author="Fegie" w:date="2021-04-28T12:03:00Z"/>
                <w:rFonts w:hAnsi="標楷體"/>
              </w:rPr>
              <w:pPrChange w:id="11635" w:author="Fegie" w:date="2021-04-28T12:03:00Z">
                <w:pPr/>
              </w:pPrChange>
            </w:pPr>
            <w:del w:id="11636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1637" w:name="_Toc71199314"/>
              <w:bookmarkEnd w:id="11637"/>
            </w:del>
          </w:p>
        </w:tc>
        <w:tc>
          <w:tcPr>
            <w:tcW w:w="2212" w:type="dxa"/>
            <w:vMerge w:val="restart"/>
          </w:tcPr>
          <w:p w14:paraId="64E98C4F" w14:textId="3498301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38" w:author="Fegie" w:date="2021-04-28T12:03:00Z"/>
                <w:rFonts w:hAnsi="標楷體"/>
              </w:rPr>
              <w:pPrChange w:id="11639" w:author="Fegie" w:date="2021-04-28T12:03:00Z">
                <w:pPr/>
              </w:pPrChange>
            </w:pPr>
            <w:del w:id="11640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1641" w:name="_Toc71199315"/>
              <w:bookmarkEnd w:id="11641"/>
            </w:del>
          </w:p>
        </w:tc>
        <w:tc>
          <w:tcPr>
            <w:tcW w:w="4710" w:type="dxa"/>
            <w:gridSpan w:val="5"/>
          </w:tcPr>
          <w:p w14:paraId="6EB8AC3B" w14:textId="52BCB5C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42" w:author="Fegie" w:date="2021-04-28T12:03:00Z"/>
                <w:rFonts w:hAnsi="標楷體"/>
              </w:rPr>
              <w:pPrChange w:id="11643" w:author="Fegie" w:date="2021-04-28T12:03:00Z">
                <w:pPr>
                  <w:jc w:val="center"/>
                </w:pPr>
              </w:pPrChange>
            </w:pPr>
            <w:del w:id="11644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1645" w:name="_Toc71199316"/>
              <w:bookmarkEnd w:id="11645"/>
            </w:del>
          </w:p>
        </w:tc>
        <w:tc>
          <w:tcPr>
            <w:tcW w:w="3524" w:type="dxa"/>
            <w:vMerge w:val="restart"/>
          </w:tcPr>
          <w:p w14:paraId="3DB4451A" w14:textId="04CDB21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46" w:author="Fegie" w:date="2021-04-28T12:03:00Z"/>
                <w:rFonts w:hAnsi="標楷體"/>
              </w:rPr>
              <w:pPrChange w:id="11647" w:author="Fegie" w:date="2021-04-28T12:03:00Z">
                <w:pPr/>
              </w:pPrChange>
            </w:pPr>
            <w:del w:id="11648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1649" w:name="_Toc71199317"/>
              <w:bookmarkEnd w:id="11649"/>
            </w:del>
          </w:p>
        </w:tc>
        <w:bookmarkStart w:id="11650" w:name="_Toc71199318"/>
        <w:bookmarkEnd w:id="11650"/>
      </w:tr>
      <w:tr w:rsidR="009E399C" w:rsidRPr="009B2BD3" w:rsidDel="009661CB" w14:paraId="257917EE" w14:textId="3C567EE5" w:rsidTr="009E399C">
        <w:trPr>
          <w:trHeight w:val="244"/>
          <w:jc w:val="center"/>
          <w:del w:id="11651" w:author="Fegie" w:date="2021-04-28T12:03:00Z"/>
        </w:trPr>
        <w:tc>
          <w:tcPr>
            <w:tcW w:w="576" w:type="dxa"/>
            <w:vMerge/>
          </w:tcPr>
          <w:p w14:paraId="6E6D2FEF" w14:textId="64062FE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2" w:author="Fegie" w:date="2021-04-28T12:03:00Z"/>
                <w:rFonts w:hAnsi="標楷體"/>
              </w:rPr>
              <w:pPrChange w:id="11653" w:author="Fegie" w:date="2021-04-28T12:03:00Z">
                <w:pPr/>
              </w:pPrChange>
            </w:pPr>
            <w:bookmarkStart w:id="11654" w:name="_Toc71199319"/>
            <w:bookmarkEnd w:id="11654"/>
          </w:p>
        </w:tc>
        <w:tc>
          <w:tcPr>
            <w:tcW w:w="2212" w:type="dxa"/>
            <w:vMerge/>
          </w:tcPr>
          <w:p w14:paraId="6DD4D856" w14:textId="5C685063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5" w:author="Fegie" w:date="2021-04-28T12:03:00Z"/>
                <w:rFonts w:hAnsi="標楷體"/>
              </w:rPr>
              <w:pPrChange w:id="11656" w:author="Fegie" w:date="2021-04-28T12:03:00Z">
                <w:pPr/>
              </w:pPrChange>
            </w:pPr>
            <w:bookmarkStart w:id="11657" w:name="_Toc71199320"/>
            <w:bookmarkEnd w:id="11657"/>
          </w:p>
        </w:tc>
        <w:tc>
          <w:tcPr>
            <w:tcW w:w="1071" w:type="dxa"/>
          </w:tcPr>
          <w:p w14:paraId="197C4678" w14:textId="52D4805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8" w:author="Fegie" w:date="2021-04-28T12:03:00Z"/>
                <w:rFonts w:hAnsi="標楷體"/>
              </w:rPr>
              <w:pPrChange w:id="11659" w:author="Fegie" w:date="2021-04-28T12:03:00Z">
                <w:pPr/>
              </w:pPrChange>
            </w:pPr>
            <w:del w:id="11660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1661" w:name="_Toc71199321"/>
              <w:bookmarkEnd w:id="11661"/>
            </w:del>
          </w:p>
        </w:tc>
        <w:tc>
          <w:tcPr>
            <w:tcW w:w="1095" w:type="dxa"/>
          </w:tcPr>
          <w:p w14:paraId="4FA81A5F" w14:textId="5F5248A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2" w:author="Fegie" w:date="2021-04-28T12:03:00Z"/>
                <w:rFonts w:hAnsi="標楷體"/>
              </w:rPr>
              <w:pPrChange w:id="11663" w:author="Fegie" w:date="2021-04-28T12:03:00Z">
                <w:pPr/>
              </w:pPrChange>
            </w:pPr>
            <w:del w:id="11664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1665" w:name="_Toc71199322"/>
              <w:bookmarkEnd w:id="11665"/>
            </w:del>
          </w:p>
        </w:tc>
        <w:tc>
          <w:tcPr>
            <w:tcW w:w="1173" w:type="dxa"/>
          </w:tcPr>
          <w:p w14:paraId="7F0891DD" w14:textId="496B7CD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6" w:author="Fegie" w:date="2021-04-28T12:03:00Z"/>
                <w:rFonts w:hAnsi="標楷體"/>
              </w:rPr>
              <w:pPrChange w:id="11667" w:author="Fegie" w:date="2021-04-28T12:03:00Z">
                <w:pPr/>
              </w:pPrChange>
            </w:pPr>
            <w:del w:id="11668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1669" w:name="_Toc71199323"/>
              <w:bookmarkEnd w:id="11669"/>
            </w:del>
          </w:p>
        </w:tc>
        <w:tc>
          <w:tcPr>
            <w:tcW w:w="675" w:type="dxa"/>
          </w:tcPr>
          <w:p w14:paraId="06D0C5F2" w14:textId="59A633A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0" w:author="Fegie" w:date="2021-04-28T12:03:00Z"/>
                <w:rFonts w:hAnsi="標楷體"/>
              </w:rPr>
              <w:pPrChange w:id="11671" w:author="Fegie" w:date="2021-04-28T12:03:00Z">
                <w:pPr/>
              </w:pPrChange>
            </w:pPr>
            <w:del w:id="11672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1673" w:name="_Toc71199324"/>
              <w:bookmarkEnd w:id="11673"/>
            </w:del>
          </w:p>
        </w:tc>
        <w:tc>
          <w:tcPr>
            <w:tcW w:w="696" w:type="dxa"/>
          </w:tcPr>
          <w:p w14:paraId="124695BB" w14:textId="4DC3230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4" w:author="Fegie" w:date="2021-04-28T12:03:00Z"/>
                <w:rFonts w:hAnsi="標楷體"/>
              </w:rPr>
              <w:pPrChange w:id="11675" w:author="Fegie" w:date="2021-04-28T12:03:00Z">
                <w:pPr/>
              </w:pPrChange>
            </w:pPr>
            <w:del w:id="11676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1677" w:name="_Toc71199325"/>
              <w:bookmarkEnd w:id="11677"/>
            </w:del>
          </w:p>
        </w:tc>
        <w:tc>
          <w:tcPr>
            <w:tcW w:w="3524" w:type="dxa"/>
            <w:vMerge/>
          </w:tcPr>
          <w:p w14:paraId="38EADEFB" w14:textId="5223A3F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8" w:author="Fegie" w:date="2021-04-28T12:03:00Z"/>
                <w:rFonts w:hAnsi="標楷體"/>
              </w:rPr>
              <w:pPrChange w:id="11679" w:author="Fegie" w:date="2021-04-28T12:03:00Z">
                <w:pPr/>
              </w:pPrChange>
            </w:pPr>
            <w:bookmarkStart w:id="11680" w:name="_Toc71199326"/>
            <w:bookmarkEnd w:id="11680"/>
          </w:p>
        </w:tc>
        <w:bookmarkStart w:id="11681" w:name="_Toc71199327"/>
        <w:bookmarkEnd w:id="11681"/>
      </w:tr>
      <w:tr w:rsidR="009E399C" w:rsidRPr="009B2BD3" w:rsidDel="009661CB" w14:paraId="5AB965D9" w14:textId="275244FF" w:rsidTr="009E399C">
        <w:trPr>
          <w:trHeight w:val="244"/>
          <w:jc w:val="center"/>
          <w:del w:id="11682" w:author="Fegie" w:date="2021-04-28T12:03:00Z"/>
        </w:trPr>
        <w:tc>
          <w:tcPr>
            <w:tcW w:w="576" w:type="dxa"/>
          </w:tcPr>
          <w:p w14:paraId="3197C9A6" w14:textId="35D5705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83" w:author="Fegie" w:date="2021-04-28T12:03:00Z"/>
                <w:rFonts w:hAnsi="標楷體"/>
              </w:rPr>
              <w:pPrChange w:id="11684" w:author="Fegie" w:date="2021-04-28T12:03:00Z">
                <w:pPr/>
              </w:pPrChange>
            </w:pPr>
            <w:del w:id="11685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1686" w:name="_Toc71199328"/>
              <w:bookmarkEnd w:id="11686"/>
            </w:del>
          </w:p>
        </w:tc>
        <w:tc>
          <w:tcPr>
            <w:tcW w:w="2212" w:type="dxa"/>
          </w:tcPr>
          <w:p w14:paraId="271FA406" w14:textId="4DABA07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87" w:author="Fegie" w:date="2021-04-28T12:03:00Z"/>
                <w:rFonts w:hAnsi="標楷體"/>
              </w:rPr>
              <w:pPrChange w:id="11688" w:author="Fegie" w:date="2021-04-28T12:03:00Z">
                <w:pPr/>
              </w:pPrChange>
            </w:pPr>
            <w:del w:id="11689" w:author="Fegie" w:date="2021-04-28T12:03:00Z">
              <w:r w:rsidRPr="009B2BD3" w:rsidDel="009661CB">
                <w:rPr>
                  <w:rFonts w:hAnsi="標楷體" w:hint="eastAsia"/>
                </w:rPr>
                <w:delText>功能</w:delText>
              </w:r>
              <w:bookmarkStart w:id="11690" w:name="_Toc71199329"/>
              <w:bookmarkEnd w:id="11690"/>
            </w:del>
          </w:p>
        </w:tc>
        <w:tc>
          <w:tcPr>
            <w:tcW w:w="1071" w:type="dxa"/>
          </w:tcPr>
          <w:p w14:paraId="03E42EEF" w14:textId="44D0C5A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1" w:author="Fegie" w:date="2021-04-28T12:03:00Z"/>
                <w:rFonts w:hAnsi="標楷體"/>
              </w:rPr>
              <w:pPrChange w:id="11692" w:author="Fegie" w:date="2021-04-28T12:03:00Z">
                <w:pPr/>
              </w:pPrChange>
            </w:pPr>
            <w:del w:id="11693" w:author="Fegie" w:date="2021-04-28T12:03:00Z">
              <w:r w:rsidDel="009661CB">
                <w:rPr>
                  <w:rFonts w:hAnsi="標楷體" w:hint="eastAsia"/>
                </w:rPr>
                <w:delText>9</w:delText>
              </w:r>
              <w:bookmarkStart w:id="11694" w:name="_Toc71199330"/>
              <w:bookmarkEnd w:id="11694"/>
            </w:del>
          </w:p>
        </w:tc>
        <w:tc>
          <w:tcPr>
            <w:tcW w:w="1095" w:type="dxa"/>
          </w:tcPr>
          <w:p w14:paraId="63E93581" w14:textId="183C6D4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5" w:author="Fegie" w:date="2021-04-28T12:03:00Z"/>
                <w:rFonts w:hAnsi="標楷體"/>
              </w:rPr>
              <w:pPrChange w:id="11696" w:author="Fegie" w:date="2021-04-28T12:03:00Z">
                <w:pPr/>
              </w:pPrChange>
            </w:pPr>
            <w:bookmarkStart w:id="11697" w:name="_Toc71199331"/>
            <w:bookmarkEnd w:id="11697"/>
          </w:p>
        </w:tc>
        <w:tc>
          <w:tcPr>
            <w:tcW w:w="1173" w:type="dxa"/>
          </w:tcPr>
          <w:p w14:paraId="04B675ED" w14:textId="5579769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8" w:author="Fegie" w:date="2021-04-28T12:03:00Z"/>
                <w:rFonts w:hAnsi="標楷體"/>
              </w:rPr>
              <w:pPrChange w:id="11699" w:author="Fegie" w:date="2021-04-28T12:03:00Z">
                <w:pPr/>
              </w:pPrChange>
            </w:pPr>
            <w:del w:id="11700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11701" w:name="_Toc71199332"/>
              <w:bookmarkEnd w:id="11701"/>
            </w:del>
          </w:p>
        </w:tc>
        <w:tc>
          <w:tcPr>
            <w:tcW w:w="675" w:type="dxa"/>
          </w:tcPr>
          <w:p w14:paraId="66D6B354" w14:textId="73D1FFA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2" w:author="Fegie" w:date="2021-04-28T12:03:00Z"/>
                <w:rFonts w:hAnsi="標楷體"/>
              </w:rPr>
              <w:pPrChange w:id="11703" w:author="Fegie" w:date="2021-04-28T12:03:00Z">
                <w:pPr/>
              </w:pPrChange>
            </w:pPr>
            <w:del w:id="11704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05" w:name="_Toc71199333"/>
              <w:bookmarkEnd w:id="11705"/>
            </w:del>
          </w:p>
        </w:tc>
        <w:tc>
          <w:tcPr>
            <w:tcW w:w="696" w:type="dxa"/>
          </w:tcPr>
          <w:p w14:paraId="55AA7A20" w14:textId="5A49A7F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6" w:author="Fegie" w:date="2021-04-28T12:03:00Z"/>
                <w:rFonts w:hAnsi="標楷體"/>
              </w:rPr>
              <w:pPrChange w:id="11707" w:author="Fegie" w:date="2021-04-28T12:03:00Z">
                <w:pPr/>
              </w:pPrChange>
            </w:pPr>
            <w:bookmarkStart w:id="11708" w:name="_Toc71199334"/>
            <w:bookmarkEnd w:id="11708"/>
          </w:p>
        </w:tc>
        <w:tc>
          <w:tcPr>
            <w:tcW w:w="3524" w:type="dxa"/>
          </w:tcPr>
          <w:p w14:paraId="081C0AF3" w14:textId="2739C3A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9" w:author="Fegie" w:date="2021-04-28T12:03:00Z"/>
                <w:rFonts w:hAnsi="標楷體"/>
              </w:rPr>
              <w:pPrChange w:id="11710" w:author="Fegie" w:date="2021-04-28T12:03:00Z">
                <w:pPr/>
              </w:pPrChange>
            </w:pPr>
            <w:del w:id="11711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1712" w:name="_Toc71199335"/>
              <w:bookmarkEnd w:id="11712"/>
            </w:del>
          </w:p>
          <w:p w14:paraId="36DCC047" w14:textId="45F0FAD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3" w:author="Fegie" w:date="2021-04-28T12:03:00Z"/>
                <w:rFonts w:hAnsi="標楷體"/>
              </w:rPr>
              <w:pPrChange w:id="11714" w:author="Fegie" w:date="2021-04-28T12:03:00Z">
                <w:pPr/>
              </w:pPrChange>
            </w:pPr>
            <w:del w:id="11715" w:author="Fegie" w:date="2021-04-28T12:03:00Z">
              <w:r w:rsidRPr="009B2BD3" w:rsidDel="009661CB">
                <w:rPr>
                  <w:rFonts w:hAnsi="標楷體" w:hint="eastAsia"/>
                </w:rPr>
                <w:delText>1: 新增</w:delText>
              </w:r>
              <w:bookmarkStart w:id="11716" w:name="_Toc71199336"/>
              <w:bookmarkEnd w:id="11716"/>
            </w:del>
          </w:p>
          <w:p w14:paraId="4DC93FE1" w14:textId="67FF2B9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7" w:author="Fegie" w:date="2021-04-28T12:03:00Z"/>
                <w:rFonts w:hAnsi="標楷體"/>
              </w:rPr>
              <w:pPrChange w:id="11718" w:author="Fegie" w:date="2021-04-28T12:03:00Z">
                <w:pPr/>
              </w:pPrChange>
            </w:pPr>
            <w:del w:id="11719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r w:rsidRPr="009B2BD3" w:rsidDel="009661CB">
                <w:rPr>
                  <w:rFonts w:hAnsi="標楷體"/>
                </w:rPr>
                <w:delText>:</w:delText>
              </w:r>
              <w:r w:rsidRPr="009B2BD3" w:rsidDel="009661CB">
                <w:rPr>
                  <w:rFonts w:hAnsi="標楷體" w:hint="eastAsia"/>
                </w:rPr>
                <w:delText xml:space="preserve"> 修改</w:delText>
              </w:r>
              <w:bookmarkStart w:id="11720" w:name="_Toc71199337"/>
              <w:bookmarkEnd w:id="11720"/>
            </w:del>
          </w:p>
          <w:p w14:paraId="3CA47DA5" w14:textId="3CAAF793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1" w:author="Fegie" w:date="2021-04-28T12:03:00Z"/>
                <w:rFonts w:hAnsi="標楷體"/>
              </w:rPr>
              <w:pPrChange w:id="11722" w:author="Fegie" w:date="2021-04-28T12:03:00Z">
                <w:pPr/>
              </w:pPrChange>
            </w:pPr>
            <w:del w:id="11723" w:author="Fegie" w:date="2021-04-28T12:03:00Z">
              <w:r w:rsidRPr="009B2BD3" w:rsidDel="009661CB">
                <w:rPr>
                  <w:rFonts w:hAnsi="標楷體" w:hint="eastAsia"/>
                </w:rPr>
                <w:delText>4: 刪除</w:delText>
              </w:r>
              <w:bookmarkStart w:id="11724" w:name="_Toc71199338"/>
              <w:bookmarkEnd w:id="11724"/>
            </w:del>
          </w:p>
          <w:p w14:paraId="0D74F3CB" w14:textId="5D4E7E5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5" w:author="Fegie" w:date="2021-04-28T12:03:00Z"/>
                <w:rFonts w:hAnsi="標楷體"/>
              </w:rPr>
              <w:pPrChange w:id="11726" w:author="Fegie" w:date="2021-04-28T12:03:00Z">
                <w:pPr/>
              </w:pPrChange>
            </w:pPr>
            <w:del w:id="11727" w:author="Fegie" w:date="2021-04-28T12:03:00Z">
              <w:r w:rsidRPr="009B2BD3" w:rsidDel="009661CB">
                <w:rPr>
                  <w:rFonts w:hAnsi="標楷體" w:hint="eastAsia"/>
                </w:rPr>
                <w:delText>5: 查詢</w:delText>
              </w:r>
              <w:bookmarkStart w:id="11728" w:name="_Toc71199339"/>
              <w:bookmarkEnd w:id="11728"/>
            </w:del>
          </w:p>
        </w:tc>
        <w:bookmarkStart w:id="11729" w:name="_Toc71199340"/>
        <w:bookmarkEnd w:id="11729"/>
      </w:tr>
      <w:tr w:rsidR="009E399C" w:rsidRPr="009B2BD3" w:rsidDel="009661CB" w14:paraId="3B8D962F" w14:textId="5A50F230" w:rsidTr="009E399C">
        <w:trPr>
          <w:trHeight w:val="291"/>
          <w:jc w:val="center"/>
          <w:del w:id="11730" w:author="Fegie" w:date="2021-04-28T12:03:00Z"/>
        </w:trPr>
        <w:tc>
          <w:tcPr>
            <w:tcW w:w="576" w:type="dxa"/>
          </w:tcPr>
          <w:p w14:paraId="15850B07" w14:textId="681C766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1" w:author="Fegie" w:date="2021-04-28T12:03:00Z"/>
                <w:rFonts w:hAnsi="標楷體"/>
              </w:rPr>
              <w:pPrChange w:id="11732" w:author="Fegie" w:date="2021-04-28T12:03:00Z">
                <w:pPr/>
              </w:pPrChange>
            </w:pPr>
            <w:del w:id="11733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bookmarkStart w:id="11734" w:name="_Toc71199341"/>
              <w:bookmarkEnd w:id="11734"/>
            </w:del>
          </w:p>
        </w:tc>
        <w:tc>
          <w:tcPr>
            <w:tcW w:w="2212" w:type="dxa"/>
          </w:tcPr>
          <w:p w14:paraId="2C04D32D" w14:textId="6CBF04C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5" w:author="Fegie" w:date="2021-04-28T12:03:00Z"/>
                <w:rFonts w:hAnsi="標楷體"/>
              </w:rPr>
              <w:pPrChange w:id="11736" w:author="Fegie" w:date="2021-04-28T12:03:00Z">
                <w:pPr/>
              </w:pPrChange>
            </w:pPr>
            <w:del w:id="11737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1738" w:name="_Toc71199342"/>
              <w:bookmarkEnd w:id="11738"/>
            </w:del>
          </w:p>
        </w:tc>
        <w:tc>
          <w:tcPr>
            <w:tcW w:w="1071" w:type="dxa"/>
          </w:tcPr>
          <w:p w14:paraId="502631B3" w14:textId="58F9752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9" w:author="Fegie" w:date="2021-04-28T12:03:00Z"/>
                <w:rFonts w:hAnsi="標楷體"/>
              </w:rPr>
              <w:pPrChange w:id="11740" w:author="Fegie" w:date="2021-04-28T12:03:00Z">
                <w:pPr/>
              </w:pPrChange>
            </w:pPr>
            <w:del w:id="11741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1742" w:name="_Toc71199343"/>
              <w:bookmarkEnd w:id="11742"/>
            </w:del>
          </w:p>
        </w:tc>
        <w:tc>
          <w:tcPr>
            <w:tcW w:w="1095" w:type="dxa"/>
          </w:tcPr>
          <w:p w14:paraId="644D7D63" w14:textId="75114DE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3" w:author="Fegie" w:date="2021-04-28T12:03:00Z"/>
                <w:rFonts w:hAnsi="標楷體"/>
              </w:rPr>
              <w:pPrChange w:id="11744" w:author="Fegie" w:date="2021-04-28T12:03:00Z">
                <w:pPr/>
              </w:pPrChange>
            </w:pPr>
            <w:bookmarkStart w:id="11745" w:name="_Toc71199344"/>
            <w:bookmarkEnd w:id="11745"/>
          </w:p>
        </w:tc>
        <w:tc>
          <w:tcPr>
            <w:tcW w:w="1173" w:type="dxa"/>
          </w:tcPr>
          <w:p w14:paraId="0BD0253F" w14:textId="33E7BD11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6" w:author="Fegie" w:date="2021-04-28T12:03:00Z"/>
                <w:rFonts w:hAnsi="標楷體"/>
              </w:rPr>
              <w:pPrChange w:id="11747" w:author="Fegie" w:date="2021-04-28T12:03:00Z">
                <w:pPr/>
              </w:pPrChange>
            </w:pPr>
            <w:bookmarkStart w:id="11748" w:name="_Toc71199345"/>
            <w:bookmarkEnd w:id="11748"/>
          </w:p>
        </w:tc>
        <w:tc>
          <w:tcPr>
            <w:tcW w:w="675" w:type="dxa"/>
          </w:tcPr>
          <w:p w14:paraId="4B31930A" w14:textId="0FA2880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9" w:author="Fegie" w:date="2021-04-28T12:03:00Z"/>
                <w:rFonts w:hAnsi="標楷體"/>
              </w:rPr>
              <w:pPrChange w:id="11750" w:author="Fegie" w:date="2021-04-28T12:03:00Z">
                <w:pPr/>
              </w:pPrChange>
            </w:pPr>
            <w:del w:id="11751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52" w:name="_Toc71199346"/>
              <w:bookmarkEnd w:id="11752"/>
            </w:del>
          </w:p>
        </w:tc>
        <w:tc>
          <w:tcPr>
            <w:tcW w:w="696" w:type="dxa"/>
          </w:tcPr>
          <w:p w14:paraId="47E2C677" w14:textId="69494670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3" w:author="Fegie" w:date="2021-04-28T12:03:00Z"/>
                <w:rFonts w:hAnsi="標楷體"/>
              </w:rPr>
              <w:pPrChange w:id="11754" w:author="Fegie" w:date="2021-04-28T12:03:00Z">
                <w:pPr/>
              </w:pPrChange>
            </w:pPr>
            <w:bookmarkStart w:id="11755" w:name="_Toc71199347"/>
            <w:bookmarkEnd w:id="11755"/>
          </w:p>
        </w:tc>
        <w:tc>
          <w:tcPr>
            <w:tcW w:w="3524" w:type="dxa"/>
          </w:tcPr>
          <w:p w14:paraId="61E4A948" w14:textId="3AF30D8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6" w:author="Fegie" w:date="2021-04-28T12:03:00Z"/>
                <w:rFonts w:hAnsi="標楷體"/>
                <w:b/>
              </w:rPr>
              <w:pPrChange w:id="11757" w:author="Fegie" w:date="2021-04-28T12:03:00Z">
                <w:pPr/>
              </w:pPrChange>
            </w:pPr>
            <w:del w:id="11758" w:author="Fegie" w:date="2021-04-28T12:03:00Z">
              <w:r w:rsidRPr="009B2BD3" w:rsidDel="009661CB">
                <w:rPr>
                  <w:rFonts w:hAnsi="標楷體" w:hint="eastAsia"/>
                </w:rPr>
                <w:delText>i.按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[顧客明細資料查詢]</w:delText>
              </w:r>
              <w:bookmarkStart w:id="11759" w:name="_Toc71199348"/>
              <w:bookmarkEnd w:id="11759"/>
            </w:del>
          </w:p>
          <w:p w14:paraId="1C3F1822" w14:textId="3F2DC7A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0" w:author="Fegie" w:date="2021-04-28T12:03:00Z"/>
                <w:rFonts w:hAnsi="標楷體"/>
              </w:rPr>
              <w:pPrChange w:id="11761" w:author="Fegie" w:date="2021-04-28T12:03:00Z">
                <w:pPr/>
              </w:pPrChange>
            </w:pPr>
            <w:del w:id="11762" w:author="Fegie" w:date="2021-04-28T12:03:00Z">
              <w:r w:rsidRPr="009B2BD3" w:rsidDel="009661CB">
                <w:rPr>
                  <w:rFonts w:hAnsi="標楷體" w:hint="eastAsia"/>
                </w:rPr>
                <w:delText>ii.必須輸入且須存在於顧客檔及須為法人</w:delText>
              </w:r>
              <w:bookmarkStart w:id="11763" w:name="_Toc71199349"/>
              <w:bookmarkEnd w:id="11763"/>
            </w:del>
          </w:p>
        </w:tc>
        <w:bookmarkStart w:id="11764" w:name="_Toc71199350"/>
        <w:bookmarkEnd w:id="11764"/>
      </w:tr>
      <w:tr w:rsidR="009E399C" w:rsidRPr="009B2BD3" w:rsidDel="009661CB" w14:paraId="73D4C74B" w14:textId="3E2F5974" w:rsidTr="009E399C">
        <w:trPr>
          <w:trHeight w:val="291"/>
          <w:jc w:val="center"/>
          <w:del w:id="11765" w:author="Fegie" w:date="2021-04-28T12:03:00Z"/>
        </w:trPr>
        <w:tc>
          <w:tcPr>
            <w:tcW w:w="576" w:type="dxa"/>
          </w:tcPr>
          <w:p w14:paraId="41C76E01" w14:textId="2442419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6" w:author="Fegie" w:date="2021-04-28T12:03:00Z"/>
                <w:rFonts w:hAnsi="標楷體"/>
              </w:rPr>
              <w:pPrChange w:id="11767" w:author="Fegie" w:date="2021-04-28T12:03:00Z">
                <w:pPr/>
              </w:pPrChange>
            </w:pPr>
            <w:del w:id="11768" w:author="Fegie" w:date="2021-04-28T12:03:00Z">
              <w:r w:rsidRPr="009B2BD3" w:rsidDel="009661CB">
                <w:rPr>
                  <w:rFonts w:hAnsi="標楷體" w:hint="eastAsia"/>
                </w:rPr>
                <w:delText>3</w:delText>
              </w:r>
              <w:bookmarkStart w:id="11769" w:name="_Toc71199351"/>
              <w:bookmarkEnd w:id="11769"/>
            </w:del>
          </w:p>
        </w:tc>
        <w:tc>
          <w:tcPr>
            <w:tcW w:w="2212" w:type="dxa"/>
          </w:tcPr>
          <w:p w14:paraId="1AD3E98B" w14:textId="17B68C8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0" w:author="Fegie" w:date="2021-04-28T12:03:00Z"/>
                <w:rFonts w:hAnsi="標楷體"/>
              </w:rPr>
              <w:pPrChange w:id="11771" w:author="Fegie" w:date="2021-04-28T12:03:00Z">
                <w:pPr/>
              </w:pPrChange>
            </w:pPr>
            <w:del w:id="11772" w:author="Fegie" w:date="2021-04-28T12:03:00Z">
              <w:r w:rsidRPr="009B2BD3" w:rsidDel="009661CB">
                <w:rPr>
                  <w:rFonts w:hAnsi="標楷體" w:hint="eastAsia"/>
                </w:rPr>
                <w:delText>年度</w:delText>
              </w:r>
              <w:bookmarkStart w:id="11773" w:name="_Toc71199352"/>
              <w:bookmarkEnd w:id="11773"/>
            </w:del>
          </w:p>
        </w:tc>
        <w:tc>
          <w:tcPr>
            <w:tcW w:w="1071" w:type="dxa"/>
          </w:tcPr>
          <w:p w14:paraId="4EB3306B" w14:textId="56A1B1C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4" w:author="Fegie" w:date="2021-04-28T12:03:00Z"/>
                <w:rFonts w:hAnsi="標楷體"/>
              </w:rPr>
              <w:pPrChange w:id="11775" w:author="Fegie" w:date="2021-04-28T12:03:00Z">
                <w:pPr/>
              </w:pPrChange>
            </w:pPr>
            <w:del w:id="11776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1777" w:name="_Toc71199353"/>
              <w:bookmarkEnd w:id="11777"/>
            </w:del>
          </w:p>
        </w:tc>
        <w:tc>
          <w:tcPr>
            <w:tcW w:w="1095" w:type="dxa"/>
          </w:tcPr>
          <w:p w14:paraId="4B55582E" w14:textId="142E1EE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8" w:author="Fegie" w:date="2021-04-28T12:03:00Z"/>
                <w:rFonts w:hAnsi="標楷體"/>
              </w:rPr>
              <w:pPrChange w:id="11779" w:author="Fegie" w:date="2021-04-28T12:03:00Z">
                <w:pPr/>
              </w:pPrChange>
            </w:pPr>
            <w:bookmarkStart w:id="11780" w:name="_Toc71199354"/>
            <w:bookmarkEnd w:id="11780"/>
          </w:p>
        </w:tc>
        <w:tc>
          <w:tcPr>
            <w:tcW w:w="1173" w:type="dxa"/>
          </w:tcPr>
          <w:p w14:paraId="2424B85A" w14:textId="48641DD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1" w:author="Fegie" w:date="2021-04-28T12:03:00Z"/>
                <w:rFonts w:hAnsi="標楷體"/>
              </w:rPr>
              <w:pPrChange w:id="11782" w:author="Fegie" w:date="2021-04-28T12:03:00Z">
                <w:pPr/>
              </w:pPrChange>
            </w:pPr>
            <w:bookmarkStart w:id="11783" w:name="_Toc71199355"/>
            <w:bookmarkEnd w:id="11783"/>
          </w:p>
        </w:tc>
        <w:tc>
          <w:tcPr>
            <w:tcW w:w="675" w:type="dxa"/>
          </w:tcPr>
          <w:p w14:paraId="2FC10DCB" w14:textId="12F98F7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4" w:author="Fegie" w:date="2021-04-28T12:03:00Z"/>
                <w:rFonts w:hAnsi="標楷體"/>
              </w:rPr>
              <w:pPrChange w:id="11785" w:author="Fegie" w:date="2021-04-28T12:03:00Z">
                <w:pPr/>
              </w:pPrChange>
            </w:pPr>
            <w:del w:id="11786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87" w:name="_Toc71199356"/>
              <w:bookmarkEnd w:id="11787"/>
            </w:del>
          </w:p>
        </w:tc>
        <w:tc>
          <w:tcPr>
            <w:tcW w:w="696" w:type="dxa"/>
          </w:tcPr>
          <w:p w14:paraId="1C3AE7F6" w14:textId="0B01636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8" w:author="Fegie" w:date="2021-04-28T12:03:00Z"/>
                <w:rFonts w:hAnsi="標楷體"/>
              </w:rPr>
              <w:pPrChange w:id="11789" w:author="Fegie" w:date="2021-04-28T12:03:00Z">
                <w:pPr/>
              </w:pPrChange>
            </w:pPr>
            <w:bookmarkStart w:id="11790" w:name="_Toc71199357"/>
            <w:bookmarkEnd w:id="11790"/>
          </w:p>
        </w:tc>
        <w:tc>
          <w:tcPr>
            <w:tcW w:w="3524" w:type="dxa"/>
          </w:tcPr>
          <w:p w14:paraId="1AE17939" w14:textId="56404A69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1" w:author="Fegie" w:date="2021-04-28T12:03:00Z"/>
                <w:rFonts w:hAnsi="標楷體"/>
              </w:rPr>
              <w:pPrChange w:id="11792" w:author="Fegie" w:date="2021-04-28T12:03:00Z">
                <w:pPr/>
              </w:pPrChange>
            </w:pPr>
            <w:del w:id="11793" w:author="Fegie" w:date="2021-04-28T12:03:00Z">
              <w:r w:rsidRPr="009B2BD3" w:rsidDel="009661CB">
                <w:rPr>
                  <w:rFonts w:hAnsi="標楷體" w:hint="eastAsia"/>
                  <w:b/>
                </w:rPr>
                <w:delText>&gt; 0</w:delText>
              </w:r>
              <w:bookmarkStart w:id="11794" w:name="_Toc71199358"/>
              <w:bookmarkEnd w:id="11794"/>
            </w:del>
          </w:p>
          <w:p w14:paraId="56F443AA" w14:textId="4E0C052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5" w:author="Fegie" w:date="2021-04-28T12:03:00Z"/>
                <w:rFonts w:hAnsi="標楷體"/>
                <w:b/>
              </w:rPr>
              <w:pPrChange w:id="11796" w:author="Fegie" w:date="2021-04-28T12:03:00Z">
                <w:pPr/>
              </w:pPrChange>
            </w:pPr>
            <w:del w:id="11797" w:author="Fegie" w:date="2021-04-28T12:03:00Z">
              <w:r w:rsidRPr="009B2BD3" w:rsidDel="009661CB">
                <w:rPr>
                  <w:rFonts w:hAnsi="標楷體" w:hint="eastAsia"/>
                </w:rPr>
                <w:delText>i.按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[公司戶財務狀況明細資料查詢]</w:delText>
              </w:r>
              <w:bookmarkStart w:id="11798" w:name="_Toc71199359"/>
              <w:bookmarkEnd w:id="11798"/>
            </w:del>
          </w:p>
        </w:tc>
        <w:bookmarkStart w:id="11799" w:name="_Toc71199360"/>
        <w:bookmarkEnd w:id="11799"/>
      </w:tr>
      <w:tr w:rsidR="009E399C" w:rsidRPr="009B2BD3" w:rsidDel="009661CB" w14:paraId="5B803A89" w14:textId="13E4587A" w:rsidTr="009E399C">
        <w:trPr>
          <w:trHeight w:val="291"/>
          <w:jc w:val="center"/>
          <w:del w:id="11800" w:author="Fegie" w:date="2021-04-28T12:03:00Z"/>
        </w:trPr>
        <w:tc>
          <w:tcPr>
            <w:tcW w:w="576" w:type="dxa"/>
          </w:tcPr>
          <w:p w14:paraId="44EE6FB9" w14:textId="1EC3B68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1" w:author="Fegie" w:date="2021-04-28T12:03:00Z"/>
                <w:rFonts w:hAnsi="標楷體"/>
              </w:rPr>
              <w:pPrChange w:id="11802" w:author="Fegie" w:date="2021-04-28T12:03:00Z">
                <w:pPr/>
              </w:pPrChange>
            </w:pPr>
            <w:del w:id="11803" w:author="Fegie" w:date="2021-04-28T12:03:00Z">
              <w:r w:rsidRPr="009B2BD3" w:rsidDel="009661CB">
                <w:rPr>
                  <w:rFonts w:hAnsi="標楷體" w:hint="eastAsia"/>
                </w:rPr>
                <w:delText>4</w:delText>
              </w:r>
              <w:bookmarkStart w:id="11804" w:name="_Toc71199361"/>
              <w:bookmarkEnd w:id="11804"/>
            </w:del>
          </w:p>
        </w:tc>
        <w:tc>
          <w:tcPr>
            <w:tcW w:w="2212" w:type="dxa"/>
          </w:tcPr>
          <w:p w14:paraId="0A40E035" w14:textId="466AD36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5" w:author="Fegie" w:date="2021-04-28T12:03:00Z"/>
                <w:rFonts w:hAnsi="標楷體"/>
              </w:rPr>
              <w:pPrChange w:id="11806" w:author="Fegie" w:date="2021-04-28T12:03:00Z">
                <w:pPr/>
              </w:pPrChange>
            </w:pPr>
            <w:del w:id="11807" w:author="Fegie" w:date="2021-04-28T12:03:00Z">
              <w:r w:rsidRPr="009B2BD3" w:rsidDel="009661CB">
                <w:rPr>
                  <w:rFonts w:hAnsi="標楷體" w:hint="eastAsia"/>
                </w:rPr>
                <w:delText>資產總額</w:delText>
              </w:r>
              <w:bookmarkStart w:id="11808" w:name="_Toc71199362"/>
              <w:bookmarkEnd w:id="11808"/>
            </w:del>
          </w:p>
        </w:tc>
        <w:tc>
          <w:tcPr>
            <w:tcW w:w="1071" w:type="dxa"/>
          </w:tcPr>
          <w:p w14:paraId="75E5F61E" w14:textId="32D5AD80" w:rsidR="009E399C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9" w:author="Fegie" w:date="2021-04-28T12:03:00Z"/>
                <w:rFonts w:hAnsi="標楷體"/>
              </w:rPr>
              <w:pPrChange w:id="11810" w:author="Fegie" w:date="2021-04-28T12:03:00Z">
                <w:pPr/>
              </w:pPrChange>
            </w:pPr>
            <w:del w:id="1181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12" w:name="_Toc71199363"/>
              <w:bookmarkEnd w:id="11812"/>
            </w:del>
          </w:p>
        </w:tc>
        <w:tc>
          <w:tcPr>
            <w:tcW w:w="1095" w:type="dxa"/>
          </w:tcPr>
          <w:p w14:paraId="121FC4D4" w14:textId="4A6DC47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3" w:author="Fegie" w:date="2021-04-28T12:03:00Z"/>
                <w:rFonts w:hAnsi="標楷體"/>
              </w:rPr>
              <w:pPrChange w:id="11814" w:author="Fegie" w:date="2021-04-28T12:03:00Z">
                <w:pPr/>
              </w:pPrChange>
            </w:pPr>
            <w:bookmarkStart w:id="11815" w:name="_Toc71199364"/>
            <w:bookmarkEnd w:id="11815"/>
          </w:p>
        </w:tc>
        <w:tc>
          <w:tcPr>
            <w:tcW w:w="1173" w:type="dxa"/>
          </w:tcPr>
          <w:p w14:paraId="67CEAA17" w14:textId="7017EA11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6" w:author="Fegie" w:date="2021-04-28T12:03:00Z"/>
                <w:rFonts w:hAnsi="標楷體"/>
              </w:rPr>
              <w:pPrChange w:id="11817" w:author="Fegie" w:date="2021-04-28T12:03:00Z">
                <w:pPr/>
              </w:pPrChange>
            </w:pPr>
            <w:bookmarkStart w:id="11818" w:name="_Toc71199365"/>
            <w:bookmarkEnd w:id="11818"/>
          </w:p>
        </w:tc>
        <w:tc>
          <w:tcPr>
            <w:tcW w:w="675" w:type="dxa"/>
          </w:tcPr>
          <w:p w14:paraId="7E603395" w14:textId="607B754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9" w:author="Fegie" w:date="2021-04-28T12:03:00Z"/>
                <w:rFonts w:hAnsi="標楷體"/>
              </w:rPr>
              <w:pPrChange w:id="11820" w:author="Fegie" w:date="2021-04-28T12:03:00Z">
                <w:pPr/>
              </w:pPrChange>
            </w:pPr>
            <w:bookmarkStart w:id="11821" w:name="_Toc71199366"/>
            <w:bookmarkEnd w:id="11821"/>
          </w:p>
        </w:tc>
        <w:tc>
          <w:tcPr>
            <w:tcW w:w="696" w:type="dxa"/>
          </w:tcPr>
          <w:p w14:paraId="4BA7C54D" w14:textId="7B4EFC3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2" w:author="Fegie" w:date="2021-04-28T12:03:00Z"/>
                <w:rFonts w:hAnsi="標楷體"/>
              </w:rPr>
              <w:pPrChange w:id="11823" w:author="Fegie" w:date="2021-04-28T12:03:00Z">
                <w:pPr/>
              </w:pPrChange>
            </w:pPr>
            <w:bookmarkStart w:id="11824" w:name="_Toc71199367"/>
            <w:bookmarkEnd w:id="11824"/>
          </w:p>
        </w:tc>
        <w:tc>
          <w:tcPr>
            <w:tcW w:w="3524" w:type="dxa"/>
          </w:tcPr>
          <w:p w14:paraId="7E4903A5" w14:textId="31ACA5C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5" w:author="Fegie" w:date="2021-04-28T12:03:00Z"/>
                <w:rFonts w:hAnsi="標楷體"/>
              </w:rPr>
              <w:pPrChange w:id="11826" w:author="Fegie" w:date="2021-04-28T12:03:00Z">
                <w:pPr/>
              </w:pPrChange>
            </w:pPr>
            <w:del w:id="11827" w:author="Fegie" w:date="2021-04-28T12:03:00Z">
              <w:r w:rsidRPr="009B2BD3" w:rsidDel="009661CB">
                <w:rPr>
                  <w:rFonts w:hAnsi="標楷體" w:hint="eastAsia"/>
                </w:rPr>
                <w:delText>=現金+短期投資+應收帳款+存貨+長期投資+固定資產+其他資產</w:delText>
              </w:r>
              <w:bookmarkStart w:id="11828" w:name="_Toc71199368"/>
              <w:bookmarkEnd w:id="11828"/>
            </w:del>
          </w:p>
          <w:p w14:paraId="521DC7A1" w14:textId="6360CEA4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9" w:author="Fegie" w:date="2021-04-28T12:03:00Z"/>
                <w:rFonts w:hAnsi="標楷體"/>
              </w:rPr>
              <w:pPrChange w:id="11830" w:author="Fegie" w:date="2021-04-28T12:03:00Z">
                <w:pPr/>
              </w:pPrChange>
            </w:pPr>
            <w:del w:id="11831" w:author="Fegie" w:date="2021-04-28T12:03:00Z">
              <w:r w:rsidRPr="009B2BD3" w:rsidDel="009661CB">
                <w:rPr>
                  <w:rFonts w:hAnsi="標楷體" w:hint="eastAsia"/>
                </w:rPr>
                <w:delText>i.自動顯示不必輸入</w:delText>
              </w:r>
              <w:bookmarkStart w:id="11832" w:name="_Toc71199369"/>
              <w:bookmarkEnd w:id="11832"/>
            </w:del>
          </w:p>
        </w:tc>
        <w:bookmarkStart w:id="11833" w:name="_Toc71199370"/>
        <w:bookmarkEnd w:id="11833"/>
      </w:tr>
      <w:tr w:rsidR="001A7955" w:rsidRPr="009B2BD3" w:rsidDel="009661CB" w14:paraId="7529741F" w14:textId="41CE3E85" w:rsidTr="009E399C">
        <w:trPr>
          <w:trHeight w:val="291"/>
          <w:jc w:val="center"/>
          <w:del w:id="11834" w:author="Fegie" w:date="2021-04-28T12:03:00Z"/>
        </w:trPr>
        <w:tc>
          <w:tcPr>
            <w:tcW w:w="576" w:type="dxa"/>
          </w:tcPr>
          <w:p w14:paraId="61528BCF" w14:textId="68F2B62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5" w:author="Fegie" w:date="2021-04-28T12:03:00Z"/>
                <w:rFonts w:hAnsi="標楷體"/>
              </w:rPr>
              <w:pPrChange w:id="11836" w:author="Fegie" w:date="2021-04-28T12:03:00Z">
                <w:pPr/>
              </w:pPrChange>
            </w:pPr>
            <w:del w:id="11837" w:author="Fegie" w:date="2021-04-28T12:03:00Z">
              <w:r w:rsidRPr="009B2BD3" w:rsidDel="009661CB">
                <w:rPr>
                  <w:rFonts w:hAnsi="標楷體" w:hint="eastAsia"/>
                </w:rPr>
                <w:delText>5</w:delText>
              </w:r>
              <w:bookmarkStart w:id="11838" w:name="_Toc71199371"/>
              <w:bookmarkEnd w:id="11838"/>
            </w:del>
          </w:p>
        </w:tc>
        <w:tc>
          <w:tcPr>
            <w:tcW w:w="2212" w:type="dxa"/>
          </w:tcPr>
          <w:p w14:paraId="36CA6F93" w14:textId="7842791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9" w:author="Fegie" w:date="2021-04-28T12:03:00Z"/>
                <w:rFonts w:hAnsi="標楷體"/>
              </w:rPr>
              <w:pPrChange w:id="11840" w:author="Fegie" w:date="2021-04-28T12:03:00Z">
                <w:pPr/>
              </w:pPrChange>
            </w:pPr>
            <w:del w:id="11841" w:author="Fegie" w:date="2021-04-28T12:03:00Z">
              <w:r w:rsidRPr="009B2BD3" w:rsidDel="009661CB">
                <w:rPr>
                  <w:rFonts w:hAnsi="標楷體" w:hint="eastAsia"/>
                </w:rPr>
                <w:delText>現金/銀存</w:delText>
              </w:r>
              <w:bookmarkStart w:id="11842" w:name="_Toc71199372"/>
              <w:bookmarkEnd w:id="11842"/>
            </w:del>
          </w:p>
        </w:tc>
        <w:tc>
          <w:tcPr>
            <w:tcW w:w="1071" w:type="dxa"/>
          </w:tcPr>
          <w:p w14:paraId="0F27190C" w14:textId="2CA6AFF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43" w:author="Fegie" w:date="2021-04-28T12:03:00Z"/>
                <w:rFonts w:hAnsi="標楷體"/>
              </w:rPr>
              <w:pPrChange w:id="11844" w:author="Fegie" w:date="2021-04-28T12:03:00Z">
                <w:pPr/>
              </w:pPrChange>
            </w:pPr>
            <w:del w:id="1184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46" w:name="_Toc71199373"/>
              <w:bookmarkEnd w:id="11846"/>
            </w:del>
          </w:p>
        </w:tc>
        <w:tc>
          <w:tcPr>
            <w:tcW w:w="1095" w:type="dxa"/>
          </w:tcPr>
          <w:p w14:paraId="69F88F23" w14:textId="11BA196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47" w:author="Fegie" w:date="2021-04-28T12:03:00Z"/>
                <w:rFonts w:hAnsi="標楷體"/>
              </w:rPr>
              <w:pPrChange w:id="11848" w:author="Fegie" w:date="2021-04-28T12:03:00Z">
                <w:pPr/>
              </w:pPrChange>
            </w:pPr>
            <w:bookmarkStart w:id="11849" w:name="_Toc71199374"/>
            <w:bookmarkEnd w:id="11849"/>
          </w:p>
        </w:tc>
        <w:tc>
          <w:tcPr>
            <w:tcW w:w="1173" w:type="dxa"/>
          </w:tcPr>
          <w:p w14:paraId="7F98313D" w14:textId="2B6C9F5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0" w:author="Fegie" w:date="2021-04-28T12:03:00Z"/>
                <w:rFonts w:hAnsi="標楷體"/>
              </w:rPr>
              <w:pPrChange w:id="11851" w:author="Fegie" w:date="2021-04-28T12:03:00Z">
                <w:pPr/>
              </w:pPrChange>
            </w:pPr>
            <w:bookmarkStart w:id="11852" w:name="_Toc71199375"/>
            <w:bookmarkEnd w:id="11852"/>
          </w:p>
        </w:tc>
        <w:tc>
          <w:tcPr>
            <w:tcW w:w="675" w:type="dxa"/>
          </w:tcPr>
          <w:p w14:paraId="0CA5F736" w14:textId="0129A52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3" w:author="Fegie" w:date="2021-04-28T12:03:00Z"/>
                <w:rFonts w:hAnsi="標楷體"/>
              </w:rPr>
              <w:pPrChange w:id="11854" w:author="Fegie" w:date="2021-04-28T12:03:00Z">
                <w:pPr/>
              </w:pPrChange>
            </w:pPr>
            <w:bookmarkStart w:id="11855" w:name="_Toc71199376"/>
            <w:bookmarkEnd w:id="11855"/>
          </w:p>
        </w:tc>
        <w:tc>
          <w:tcPr>
            <w:tcW w:w="696" w:type="dxa"/>
          </w:tcPr>
          <w:p w14:paraId="56098472" w14:textId="35B2574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6" w:author="Fegie" w:date="2021-04-28T12:03:00Z"/>
                <w:rFonts w:hAnsi="標楷體"/>
              </w:rPr>
              <w:pPrChange w:id="11857" w:author="Fegie" w:date="2021-04-28T12:03:00Z">
                <w:pPr/>
              </w:pPrChange>
            </w:pPr>
            <w:bookmarkStart w:id="11858" w:name="_Toc71199377"/>
            <w:bookmarkEnd w:id="11858"/>
          </w:p>
        </w:tc>
        <w:tc>
          <w:tcPr>
            <w:tcW w:w="3524" w:type="dxa"/>
          </w:tcPr>
          <w:p w14:paraId="462ADB3C" w14:textId="3D9615C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9" w:author="Fegie" w:date="2021-04-28T12:03:00Z"/>
                <w:rFonts w:hAnsi="標楷體"/>
              </w:rPr>
              <w:pPrChange w:id="11860" w:author="Fegie" w:date="2021-04-28T12:03:00Z">
                <w:pPr/>
              </w:pPrChange>
            </w:pPr>
            <w:del w:id="1186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62" w:name="_Toc71199378"/>
              <w:bookmarkEnd w:id="11862"/>
            </w:del>
          </w:p>
        </w:tc>
        <w:bookmarkStart w:id="11863" w:name="_Toc71199379"/>
        <w:bookmarkEnd w:id="11863"/>
      </w:tr>
      <w:tr w:rsidR="001A7955" w:rsidRPr="009B2BD3" w:rsidDel="009661CB" w14:paraId="733259AF" w14:textId="396C4936" w:rsidTr="009E399C">
        <w:trPr>
          <w:trHeight w:val="291"/>
          <w:jc w:val="center"/>
          <w:del w:id="11864" w:author="Fegie" w:date="2021-04-28T12:03:00Z"/>
        </w:trPr>
        <w:tc>
          <w:tcPr>
            <w:tcW w:w="576" w:type="dxa"/>
          </w:tcPr>
          <w:p w14:paraId="5258B59B" w14:textId="067C8DE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5" w:author="Fegie" w:date="2021-04-28T12:03:00Z"/>
                <w:rFonts w:hAnsi="標楷體"/>
              </w:rPr>
              <w:pPrChange w:id="11866" w:author="Fegie" w:date="2021-04-28T12:03:00Z">
                <w:pPr/>
              </w:pPrChange>
            </w:pPr>
            <w:del w:id="11867" w:author="Fegie" w:date="2021-04-28T12:03:00Z">
              <w:r w:rsidRPr="009B2BD3" w:rsidDel="009661CB">
                <w:rPr>
                  <w:rFonts w:hAnsi="標楷體" w:hint="eastAsia"/>
                </w:rPr>
                <w:delText>6</w:delText>
              </w:r>
              <w:bookmarkStart w:id="11868" w:name="_Toc71199380"/>
              <w:bookmarkEnd w:id="11868"/>
            </w:del>
          </w:p>
        </w:tc>
        <w:tc>
          <w:tcPr>
            <w:tcW w:w="2212" w:type="dxa"/>
          </w:tcPr>
          <w:p w14:paraId="303BEE53" w14:textId="3385E88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9" w:author="Fegie" w:date="2021-04-28T12:03:00Z"/>
                <w:rFonts w:hAnsi="標楷體"/>
              </w:rPr>
              <w:pPrChange w:id="11870" w:author="Fegie" w:date="2021-04-28T12:03:00Z">
                <w:pPr/>
              </w:pPrChange>
            </w:pPr>
            <w:del w:id="11871" w:author="Fegie" w:date="2021-04-28T12:03:00Z">
              <w:r w:rsidRPr="009B2BD3" w:rsidDel="009661CB">
                <w:rPr>
                  <w:rFonts w:hAnsi="標楷體" w:hint="eastAsia"/>
                </w:rPr>
                <w:delText>短期投資</w:delText>
              </w:r>
              <w:bookmarkStart w:id="11872" w:name="_Toc71199381"/>
              <w:bookmarkEnd w:id="11872"/>
            </w:del>
          </w:p>
        </w:tc>
        <w:tc>
          <w:tcPr>
            <w:tcW w:w="1071" w:type="dxa"/>
          </w:tcPr>
          <w:p w14:paraId="0632B907" w14:textId="217FD27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73" w:author="Fegie" w:date="2021-04-28T12:03:00Z"/>
                <w:rFonts w:hAnsi="標楷體"/>
              </w:rPr>
              <w:pPrChange w:id="11874" w:author="Fegie" w:date="2021-04-28T12:03:00Z">
                <w:pPr/>
              </w:pPrChange>
            </w:pPr>
            <w:del w:id="1187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76" w:name="_Toc71199382"/>
              <w:bookmarkEnd w:id="11876"/>
            </w:del>
          </w:p>
        </w:tc>
        <w:tc>
          <w:tcPr>
            <w:tcW w:w="1095" w:type="dxa"/>
          </w:tcPr>
          <w:p w14:paraId="62F0F0F9" w14:textId="3FB9473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77" w:author="Fegie" w:date="2021-04-28T12:03:00Z"/>
                <w:rFonts w:hAnsi="標楷體"/>
              </w:rPr>
              <w:pPrChange w:id="11878" w:author="Fegie" w:date="2021-04-28T12:03:00Z">
                <w:pPr/>
              </w:pPrChange>
            </w:pPr>
            <w:bookmarkStart w:id="11879" w:name="_Toc71199383"/>
            <w:bookmarkEnd w:id="11879"/>
          </w:p>
        </w:tc>
        <w:tc>
          <w:tcPr>
            <w:tcW w:w="1173" w:type="dxa"/>
          </w:tcPr>
          <w:p w14:paraId="50595979" w14:textId="41ECEC3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0" w:author="Fegie" w:date="2021-04-28T12:03:00Z"/>
                <w:rFonts w:hAnsi="標楷體"/>
              </w:rPr>
              <w:pPrChange w:id="11881" w:author="Fegie" w:date="2021-04-28T12:03:00Z">
                <w:pPr/>
              </w:pPrChange>
            </w:pPr>
            <w:bookmarkStart w:id="11882" w:name="_Toc71199384"/>
            <w:bookmarkEnd w:id="11882"/>
          </w:p>
        </w:tc>
        <w:tc>
          <w:tcPr>
            <w:tcW w:w="675" w:type="dxa"/>
          </w:tcPr>
          <w:p w14:paraId="0ECA48B5" w14:textId="392F6D9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3" w:author="Fegie" w:date="2021-04-28T12:03:00Z"/>
                <w:rFonts w:hAnsi="標楷體"/>
              </w:rPr>
              <w:pPrChange w:id="11884" w:author="Fegie" w:date="2021-04-28T12:03:00Z">
                <w:pPr/>
              </w:pPrChange>
            </w:pPr>
            <w:bookmarkStart w:id="11885" w:name="_Toc71199385"/>
            <w:bookmarkEnd w:id="11885"/>
          </w:p>
        </w:tc>
        <w:tc>
          <w:tcPr>
            <w:tcW w:w="696" w:type="dxa"/>
          </w:tcPr>
          <w:p w14:paraId="015401C1" w14:textId="6B8B679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6" w:author="Fegie" w:date="2021-04-28T12:03:00Z"/>
                <w:rFonts w:hAnsi="標楷體"/>
              </w:rPr>
              <w:pPrChange w:id="11887" w:author="Fegie" w:date="2021-04-28T12:03:00Z">
                <w:pPr/>
              </w:pPrChange>
            </w:pPr>
            <w:bookmarkStart w:id="11888" w:name="_Toc71199386"/>
            <w:bookmarkEnd w:id="11888"/>
          </w:p>
        </w:tc>
        <w:tc>
          <w:tcPr>
            <w:tcW w:w="3524" w:type="dxa"/>
          </w:tcPr>
          <w:p w14:paraId="0ED3ECDB" w14:textId="473AE4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9" w:author="Fegie" w:date="2021-04-28T12:03:00Z"/>
                <w:rFonts w:hAnsi="標楷體"/>
              </w:rPr>
              <w:pPrChange w:id="11890" w:author="Fegie" w:date="2021-04-28T12:03:00Z">
                <w:pPr/>
              </w:pPrChange>
            </w:pPr>
            <w:del w:id="1189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92" w:name="_Toc71199387"/>
              <w:bookmarkEnd w:id="11892"/>
            </w:del>
          </w:p>
        </w:tc>
        <w:bookmarkStart w:id="11893" w:name="_Toc71199388"/>
        <w:bookmarkEnd w:id="11893"/>
      </w:tr>
      <w:tr w:rsidR="001A7955" w:rsidRPr="009B2BD3" w:rsidDel="009661CB" w14:paraId="34424423" w14:textId="63F67679" w:rsidTr="009E399C">
        <w:trPr>
          <w:trHeight w:val="291"/>
          <w:jc w:val="center"/>
          <w:del w:id="11894" w:author="Fegie" w:date="2021-04-28T12:03:00Z"/>
        </w:trPr>
        <w:tc>
          <w:tcPr>
            <w:tcW w:w="576" w:type="dxa"/>
          </w:tcPr>
          <w:p w14:paraId="6DA788E4" w14:textId="0A2E31E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5" w:author="Fegie" w:date="2021-04-28T12:03:00Z"/>
                <w:rFonts w:hAnsi="標楷體"/>
              </w:rPr>
              <w:pPrChange w:id="11896" w:author="Fegie" w:date="2021-04-28T12:03:00Z">
                <w:pPr/>
              </w:pPrChange>
            </w:pPr>
            <w:del w:id="11897" w:author="Fegie" w:date="2021-04-28T12:03:00Z">
              <w:r w:rsidRPr="009B2BD3" w:rsidDel="009661CB">
                <w:rPr>
                  <w:rFonts w:hAnsi="標楷體" w:hint="eastAsia"/>
                </w:rPr>
                <w:delText>7</w:delText>
              </w:r>
              <w:bookmarkStart w:id="11898" w:name="_Toc71199389"/>
              <w:bookmarkEnd w:id="11898"/>
            </w:del>
          </w:p>
        </w:tc>
        <w:tc>
          <w:tcPr>
            <w:tcW w:w="2212" w:type="dxa"/>
          </w:tcPr>
          <w:p w14:paraId="4F3B943B" w14:textId="3C1C9B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9" w:author="Fegie" w:date="2021-04-28T12:03:00Z"/>
                <w:rFonts w:hAnsi="標楷體"/>
              </w:rPr>
              <w:pPrChange w:id="11900" w:author="Fegie" w:date="2021-04-28T12:03:00Z">
                <w:pPr/>
              </w:pPrChange>
            </w:pPr>
            <w:del w:id="11901" w:author="Fegie" w:date="2021-04-28T12:03:00Z">
              <w:r w:rsidRPr="009B2BD3" w:rsidDel="009661CB">
                <w:rPr>
                  <w:rFonts w:hAnsi="標楷體" w:hint="eastAsia"/>
                </w:rPr>
                <w:delText>應收帳款票據</w:delText>
              </w:r>
              <w:bookmarkStart w:id="11902" w:name="_Toc71199390"/>
              <w:bookmarkEnd w:id="11902"/>
            </w:del>
          </w:p>
        </w:tc>
        <w:tc>
          <w:tcPr>
            <w:tcW w:w="1071" w:type="dxa"/>
          </w:tcPr>
          <w:p w14:paraId="3BB26996" w14:textId="5FFC88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03" w:author="Fegie" w:date="2021-04-28T12:03:00Z"/>
                <w:rFonts w:hAnsi="標楷體"/>
              </w:rPr>
              <w:pPrChange w:id="11904" w:author="Fegie" w:date="2021-04-28T12:03:00Z">
                <w:pPr/>
              </w:pPrChange>
            </w:pPr>
            <w:del w:id="1190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06" w:name="_Toc71199391"/>
              <w:bookmarkEnd w:id="11906"/>
            </w:del>
          </w:p>
        </w:tc>
        <w:tc>
          <w:tcPr>
            <w:tcW w:w="1095" w:type="dxa"/>
          </w:tcPr>
          <w:p w14:paraId="46896447" w14:textId="761E4A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07" w:author="Fegie" w:date="2021-04-28T12:03:00Z"/>
                <w:rFonts w:hAnsi="標楷體"/>
              </w:rPr>
              <w:pPrChange w:id="11908" w:author="Fegie" w:date="2021-04-28T12:03:00Z">
                <w:pPr/>
              </w:pPrChange>
            </w:pPr>
            <w:bookmarkStart w:id="11909" w:name="_Toc71199392"/>
            <w:bookmarkEnd w:id="11909"/>
          </w:p>
        </w:tc>
        <w:tc>
          <w:tcPr>
            <w:tcW w:w="1173" w:type="dxa"/>
          </w:tcPr>
          <w:p w14:paraId="1FD8C7E5" w14:textId="032D944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0" w:author="Fegie" w:date="2021-04-28T12:03:00Z"/>
                <w:rFonts w:hAnsi="標楷體"/>
              </w:rPr>
              <w:pPrChange w:id="11911" w:author="Fegie" w:date="2021-04-28T12:03:00Z">
                <w:pPr/>
              </w:pPrChange>
            </w:pPr>
            <w:bookmarkStart w:id="11912" w:name="_Toc71199393"/>
            <w:bookmarkEnd w:id="11912"/>
          </w:p>
        </w:tc>
        <w:tc>
          <w:tcPr>
            <w:tcW w:w="675" w:type="dxa"/>
          </w:tcPr>
          <w:p w14:paraId="5A795656" w14:textId="069F5A5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3" w:author="Fegie" w:date="2021-04-28T12:03:00Z"/>
                <w:rFonts w:hAnsi="標楷體"/>
              </w:rPr>
              <w:pPrChange w:id="11914" w:author="Fegie" w:date="2021-04-28T12:03:00Z">
                <w:pPr/>
              </w:pPrChange>
            </w:pPr>
            <w:bookmarkStart w:id="11915" w:name="_Toc71199394"/>
            <w:bookmarkEnd w:id="11915"/>
          </w:p>
        </w:tc>
        <w:tc>
          <w:tcPr>
            <w:tcW w:w="696" w:type="dxa"/>
          </w:tcPr>
          <w:p w14:paraId="7BF1F948" w14:textId="2A58911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6" w:author="Fegie" w:date="2021-04-28T12:03:00Z"/>
                <w:rFonts w:hAnsi="標楷體"/>
              </w:rPr>
              <w:pPrChange w:id="11917" w:author="Fegie" w:date="2021-04-28T12:03:00Z">
                <w:pPr/>
              </w:pPrChange>
            </w:pPr>
            <w:bookmarkStart w:id="11918" w:name="_Toc71199395"/>
            <w:bookmarkEnd w:id="11918"/>
          </w:p>
        </w:tc>
        <w:tc>
          <w:tcPr>
            <w:tcW w:w="3524" w:type="dxa"/>
          </w:tcPr>
          <w:p w14:paraId="0CF52968" w14:textId="7FE0890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9" w:author="Fegie" w:date="2021-04-28T12:03:00Z"/>
                <w:rFonts w:hAnsi="標楷體"/>
              </w:rPr>
              <w:pPrChange w:id="11920" w:author="Fegie" w:date="2021-04-28T12:03:00Z">
                <w:pPr/>
              </w:pPrChange>
            </w:pPr>
            <w:del w:id="1192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22" w:name="_Toc71199396"/>
              <w:bookmarkEnd w:id="11922"/>
            </w:del>
          </w:p>
        </w:tc>
        <w:bookmarkStart w:id="11923" w:name="_Toc71199397"/>
        <w:bookmarkEnd w:id="11923"/>
      </w:tr>
      <w:tr w:rsidR="001A7955" w:rsidRPr="009B2BD3" w:rsidDel="009661CB" w14:paraId="400615E1" w14:textId="6F7DF9A9" w:rsidTr="009E399C">
        <w:trPr>
          <w:trHeight w:val="291"/>
          <w:jc w:val="center"/>
          <w:del w:id="11924" w:author="Fegie" w:date="2021-04-28T12:03:00Z"/>
        </w:trPr>
        <w:tc>
          <w:tcPr>
            <w:tcW w:w="576" w:type="dxa"/>
          </w:tcPr>
          <w:p w14:paraId="6D3CC5E2" w14:textId="0DE70F6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5" w:author="Fegie" w:date="2021-04-28T12:03:00Z"/>
                <w:rFonts w:hAnsi="標楷體"/>
              </w:rPr>
              <w:pPrChange w:id="11926" w:author="Fegie" w:date="2021-04-28T12:03:00Z">
                <w:pPr/>
              </w:pPrChange>
            </w:pPr>
            <w:del w:id="11927" w:author="Fegie" w:date="2021-04-28T12:03:00Z">
              <w:r w:rsidRPr="009B2BD3" w:rsidDel="009661CB">
                <w:rPr>
                  <w:rFonts w:hAnsi="標楷體" w:hint="eastAsia"/>
                </w:rPr>
                <w:delText>8</w:delText>
              </w:r>
              <w:bookmarkStart w:id="11928" w:name="_Toc71199398"/>
              <w:bookmarkEnd w:id="11928"/>
            </w:del>
          </w:p>
        </w:tc>
        <w:tc>
          <w:tcPr>
            <w:tcW w:w="2212" w:type="dxa"/>
          </w:tcPr>
          <w:p w14:paraId="4F8060C4" w14:textId="50B828F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9" w:author="Fegie" w:date="2021-04-28T12:03:00Z"/>
                <w:rFonts w:hAnsi="標楷體"/>
              </w:rPr>
              <w:pPrChange w:id="11930" w:author="Fegie" w:date="2021-04-28T12:03:00Z">
                <w:pPr/>
              </w:pPrChange>
            </w:pPr>
            <w:del w:id="11931" w:author="Fegie" w:date="2021-04-28T12:03:00Z">
              <w:r w:rsidRPr="009B2BD3" w:rsidDel="009661CB">
                <w:rPr>
                  <w:rFonts w:hAnsi="標楷體" w:hint="eastAsia"/>
                </w:rPr>
                <w:delText>存貨</w:delText>
              </w:r>
              <w:bookmarkStart w:id="11932" w:name="_Toc71199399"/>
              <w:bookmarkEnd w:id="11932"/>
            </w:del>
          </w:p>
        </w:tc>
        <w:tc>
          <w:tcPr>
            <w:tcW w:w="1071" w:type="dxa"/>
          </w:tcPr>
          <w:p w14:paraId="0B0D2E2D" w14:textId="1A9BF7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33" w:author="Fegie" w:date="2021-04-28T12:03:00Z"/>
                <w:rFonts w:hAnsi="標楷體"/>
              </w:rPr>
              <w:pPrChange w:id="11934" w:author="Fegie" w:date="2021-04-28T12:03:00Z">
                <w:pPr/>
              </w:pPrChange>
            </w:pPr>
            <w:del w:id="1193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36" w:name="_Toc71199400"/>
              <w:bookmarkEnd w:id="11936"/>
            </w:del>
          </w:p>
        </w:tc>
        <w:tc>
          <w:tcPr>
            <w:tcW w:w="1095" w:type="dxa"/>
          </w:tcPr>
          <w:p w14:paraId="13B12833" w14:textId="6C628AA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37" w:author="Fegie" w:date="2021-04-28T12:03:00Z"/>
                <w:rFonts w:hAnsi="標楷體"/>
              </w:rPr>
              <w:pPrChange w:id="11938" w:author="Fegie" w:date="2021-04-28T12:03:00Z">
                <w:pPr/>
              </w:pPrChange>
            </w:pPr>
            <w:bookmarkStart w:id="11939" w:name="_Toc71199401"/>
            <w:bookmarkEnd w:id="11939"/>
          </w:p>
        </w:tc>
        <w:tc>
          <w:tcPr>
            <w:tcW w:w="1173" w:type="dxa"/>
          </w:tcPr>
          <w:p w14:paraId="0E5FFAAE" w14:textId="1B6E71C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0" w:author="Fegie" w:date="2021-04-28T12:03:00Z"/>
                <w:rFonts w:hAnsi="標楷體"/>
              </w:rPr>
              <w:pPrChange w:id="11941" w:author="Fegie" w:date="2021-04-28T12:03:00Z">
                <w:pPr/>
              </w:pPrChange>
            </w:pPr>
            <w:bookmarkStart w:id="11942" w:name="_Toc71199402"/>
            <w:bookmarkEnd w:id="11942"/>
          </w:p>
        </w:tc>
        <w:tc>
          <w:tcPr>
            <w:tcW w:w="675" w:type="dxa"/>
          </w:tcPr>
          <w:p w14:paraId="1320AA00" w14:textId="770FA6D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3" w:author="Fegie" w:date="2021-04-28T12:03:00Z"/>
                <w:rFonts w:hAnsi="標楷體"/>
              </w:rPr>
              <w:pPrChange w:id="11944" w:author="Fegie" w:date="2021-04-28T12:03:00Z">
                <w:pPr/>
              </w:pPrChange>
            </w:pPr>
            <w:bookmarkStart w:id="11945" w:name="_Toc71199403"/>
            <w:bookmarkEnd w:id="11945"/>
          </w:p>
        </w:tc>
        <w:tc>
          <w:tcPr>
            <w:tcW w:w="696" w:type="dxa"/>
          </w:tcPr>
          <w:p w14:paraId="67266BBC" w14:textId="2E80BE9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6" w:author="Fegie" w:date="2021-04-28T12:03:00Z"/>
                <w:rFonts w:hAnsi="標楷體"/>
              </w:rPr>
              <w:pPrChange w:id="11947" w:author="Fegie" w:date="2021-04-28T12:03:00Z">
                <w:pPr/>
              </w:pPrChange>
            </w:pPr>
            <w:bookmarkStart w:id="11948" w:name="_Toc71199404"/>
            <w:bookmarkEnd w:id="11948"/>
          </w:p>
        </w:tc>
        <w:tc>
          <w:tcPr>
            <w:tcW w:w="3524" w:type="dxa"/>
          </w:tcPr>
          <w:p w14:paraId="47FFEBCE" w14:textId="16EF257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9" w:author="Fegie" w:date="2021-04-28T12:03:00Z"/>
                <w:rFonts w:hAnsi="標楷體"/>
              </w:rPr>
              <w:pPrChange w:id="11950" w:author="Fegie" w:date="2021-04-28T12:03:00Z">
                <w:pPr/>
              </w:pPrChange>
            </w:pPr>
            <w:del w:id="1195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52" w:name="_Toc71199405"/>
              <w:bookmarkEnd w:id="11952"/>
            </w:del>
          </w:p>
        </w:tc>
        <w:bookmarkStart w:id="11953" w:name="_Toc71199406"/>
        <w:bookmarkEnd w:id="11953"/>
      </w:tr>
      <w:tr w:rsidR="001A7955" w:rsidRPr="009B2BD3" w:rsidDel="009661CB" w14:paraId="7DBA70CF" w14:textId="610C7C64" w:rsidTr="009E399C">
        <w:trPr>
          <w:trHeight w:val="291"/>
          <w:jc w:val="center"/>
          <w:del w:id="11954" w:author="Fegie" w:date="2021-04-28T12:03:00Z"/>
        </w:trPr>
        <w:tc>
          <w:tcPr>
            <w:tcW w:w="576" w:type="dxa"/>
          </w:tcPr>
          <w:p w14:paraId="44821CA0" w14:textId="75EF37A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5" w:author="Fegie" w:date="2021-04-28T12:03:00Z"/>
                <w:rFonts w:hAnsi="標楷體"/>
              </w:rPr>
              <w:pPrChange w:id="11956" w:author="Fegie" w:date="2021-04-28T12:03:00Z">
                <w:pPr/>
              </w:pPrChange>
            </w:pPr>
            <w:del w:id="11957" w:author="Fegie" w:date="2021-04-28T12:03:00Z">
              <w:r w:rsidRPr="009B2BD3" w:rsidDel="009661CB">
                <w:rPr>
                  <w:rFonts w:hAnsi="標楷體" w:hint="eastAsia"/>
                </w:rPr>
                <w:delText>9</w:delText>
              </w:r>
              <w:bookmarkStart w:id="11958" w:name="_Toc71199407"/>
              <w:bookmarkEnd w:id="11958"/>
            </w:del>
          </w:p>
        </w:tc>
        <w:tc>
          <w:tcPr>
            <w:tcW w:w="2212" w:type="dxa"/>
          </w:tcPr>
          <w:p w14:paraId="4E90EF54" w14:textId="45BAA6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9" w:author="Fegie" w:date="2021-04-28T12:03:00Z"/>
                <w:rFonts w:hAnsi="標楷體"/>
              </w:rPr>
              <w:pPrChange w:id="11960" w:author="Fegie" w:date="2021-04-28T12:03:00Z">
                <w:pPr/>
              </w:pPrChange>
            </w:pPr>
            <w:del w:id="11961" w:author="Fegie" w:date="2021-04-28T12:03:00Z">
              <w:r w:rsidRPr="009B2BD3" w:rsidDel="009661CB">
                <w:rPr>
                  <w:rFonts w:hAnsi="標楷體" w:hint="eastAsia"/>
                </w:rPr>
                <w:delText>長期投資</w:delText>
              </w:r>
              <w:bookmarkStart w:id="11962" w:name="_Toc71199408"/>
              <w:bookmarkEnd w:id="11962"/>
            </w:del>
          </w:p>
        </w:tc>
        <w:tc>
          <w:tcPr>
            <w:tcW w:w="1071" w:type="dxa"/>
          </w:tcPr>
          <w:p w14:paraId="293A551D" w14:textId="57A8EC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63" w:author="Fegie" w:date="2021-04-28T12:03:00Z"/>
                <w:rFonts w:hAnsi="標楷體"/>
              </w:rPr>
              <w:pPrChange w:id="11964" w:author="Fegie" w:date="2021-04-28T12:03:00Z">
                <w:pPr/>
              </w:pPrChange>
            </w:pPr>
            <w:del w:id="1196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66" w:name="_Toc71199409"/>
              <w:bookmarkEnd w:id="11966"/>
            </w:del>
          </w:p>
        </w:tc>
        <w:tc>
          <w:tcPr>
            <w:tcW w:w="1095" w:type="dxa"/>
          </w:tcPr>
          <w:p w14:paraId="3DE00D15" w14:textId="069685B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67" w:author="Fegie" w:date="2021-04-28T12:03:00Z"/>
                <w:rFonts w:hAnsi="標楷體"/>
              </w:rPr>
              <w:pPrChange w:id="11968" w:author="Fegie" w:date="2021-04-28T12:03:00Z">
                <w:pPr/>
              </w:pPrChange>
            </w:pPr>
            <w:bookmarkStart w:id="11969" w:name="_Toc71199410"/>
            <w:bookmarkEnd w:id="11969"/>
          </w:p>
        </w:tc>
        <w:tc>
          <w:tcPr>
            <w:tcW w:w="1173" w:type="dxa"/>
          </w:tcPr>
          <w:p w14:paraId="5762A669" w14:textId="579363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0" w:author="Fegie" w:date="2021-04-28T12:03:00Z"/>
                <w:rFonts w:hAnsi="標楷體"/>
              </w:rPr>
              <w:pPrChange w:id="11971" w:author="Fegie" w:date="2021-04-28T12:03:00Z">
                <w:pPr/>
              </w:pPrChange>
            </w:pPr>
            <w:bookmarkStart w:id="11972" w:name="_Toc71199411"/>
            <w:bookmarkEnd w:id="11972"/>
          </w:p>
        </w:tc>
        <w:tc>
          <w:tcPr>
            <w:tcW w:w="675" w:type="dxa"/>
          </w:tcPr>
          <w:p w14:paraId="7E96E46E" w14:textId="4C6BE9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3" w:author="Fegie" w:date="2021-04-28T12:03:00Z"/>
                <w:rFonts w:hAnsi="標楷體"/>
              </w:rPr>
              <w:pPrChange w:id="11974" w:author="Fegie" w:date="2021-04-28T12:03:00Z">
                <w:pPr/>
              </w:pPrChange>
            </w:pPr>
            <w:bookmarkStart w:id="11975" w:name="_Toc71199412"/>
            <w:bookmarkEnd w:id="11975"/>
          </w:p>
        </w:tc>
        <w:tc>
          <w:tcPr>
            <w:tcW w:w="696" w:type="dxa"/>
          </w:tcPr>
          <w:p w14:paraId="7DC64B70" w14:textId="62D9C0D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6" w:author="Fegie" w:date="2021-04-28T12:03:00Z"/>
                <w:rFonts w:hAnsi="標楷體"/>
              </w:rPr>
              <w:pPrChange w:id="11977" w:author="Fegie" w:date="2021-04-28T12:03:00Z">
                <w:pPr/>
              </w:pPrChange>
            </w:pPr>
            <w:bookmarkStart w:id="11978" w:name="_Toc71199413"/>
            <w:bookmarkEnd w:id="11978"/>
          </w:p>
        </w:tc>
        <w:tc>
          <w:tcPr>
            <w:tcW w:w="3524" w:type="dxa"/>
          </w:tcPr>
          <w:p w14:paraId="3B491514" w14:textId="2699458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9" w:author="Fegie" w:date="2021-04-28T12:03:00Z"/>
                <w:rFonts w:hAnsi="標楷體"/>
              </w:rPr>
              <w:pPrChange w:id="11980" w:author="Fegie" w:date="2021-04-28T12:03:00Z">
                <w:pPr/>
              </w:pPrChange>
            </w:pPr>
            <w:del w:id="1198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82" w:name="_Toc71199414"/>
              <w:bookmarkEnd w:id="11982"/>
            </w:del>
          </w:p>
        </w:tc>
        <w:bookmarkStart w:id="11983" w:name="_Toc71199415"/>
        <w:bookmarkEnd w:id="11983"/>
      </w:tr>
      <w:tr w:rsidR="001A7955" w:rsidRPr="009B2BD3" w:rsidDel="009661CB" w14:paraId="0A7EB7B6" w14:textId="01E633A4" w:rsidTr="009E399C">
        <w:trPr>
          <w:trHeight w:val="291"/>
          <w:jc w:val="center"/>
          <w:del w:id="11984" w:author="Fegie" w:date="2021-04-28T12:03:00Z"/>
        </w:trPr>
        <w:tc>
          <w:tcPr>
            <w:tcW w:w="576" w:type="dxa"/>
          </w:tcPr>
          <w:p w14:paraId="7486BF84" w14:textId="099180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5" w:author="Fegie" w:date="2021-04-28T12:03:00Z"/>
                <w:rFonts w:hAnsi="標楷體"/>
              </w:rPr>
              <w:pPrChange w:id="11986" w:author="Fegie" w:date="2021-04-28T12:03:00Z">
                <w:pPr/>
              </w:pPrChange>
            </w:pPr>
            <w:del w:id="11987" w:author="Fegie" w:date="2021-04-28T12:03:00Z">
              <w:r w:rsidRPr="009B2BD3" w:rsidDel="009661CB">
                <w:rPr>
                  <w:rFonts w:hAnsi="標楷體" w:hint="eastAsia"/>
                </w:rPr>
                <w:delText>10</w:delText>
              </w:r>
              <w:bookmarkStart w:id="11988" w:name="_Toc71199416"/>
              <w:bookmarkEnd w:id="11988"/>
            </w:del>
          </w:p>
        </w:tc>
        <w:tc>
          <w:tcPr>
            <w:tcW w:w="2212" w:type="dxa"/>
          </w:tcPr>
          <w:p w14:paraId="706E10C7" w14:textId="725F2D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9" w:author="Fegie" w:date="2021-04-28T12:03:00Z"/>
                <w:rFonts w:hAnsi="標楷體"/>
              </w:rPr>
              <w:pPrChange w:id="11990" w:author="Fegie" w:date="2021-04-28T12:03:00Z">
                <w:pPr/>
              </w:pPrChange>
            </w:pPr>
            <w:del w:id="11991" w:author="Fegie" w:date="2021-04-28T12:03:00Z">
              <w:r w:rsidRPr="009B2BD3" w:rsidDel="009661CB">
                <w:rPr>
                  <w:rFonts w:hAnsi="標楷體" w:hint="eastAsia"/>
                </w:rPr>
                <w:delText>固定資產</w:delText>
              </w:r>
              <w:bookmarkStart w:id="11992" w:name="_Toc71199417"/>
              <w:bookmarkEnd w:id="11992"/>
            </w:del>
          </w:p>
        </w:tc>
        <w:tc>
          <w:tcPr>
            <w:tcW w:w="1071" w:type="dxa"/>
          </w:tcPr>
          <w:p w14:paraId="49869CCD" w14:textId="11F37D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93" w:author="Fegie" w:date="2021-04-28T12:03:00Z"/>
                <w:rFonts w:hAnsi="標楷體"/>
              </w:rPr>
              <w:pPrChange w:id="11994" w:author="Fegie" w:date="2021-04-28T12:03:00Z">
                <w:pPr/>
              </w:pPrChange>
            </w:pPr>
            <w:del w:id="1199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96" w:name="_Toc71199418"/>
              <w:bookmarkEnd w:id="11996"/>
            </w:del>
          </w:p>
        </w:tc>
        <w:tc>
          <w:tcPr>
            <w:tcW w:w="1095" w:type="dxa"/>
          </w:tcPr>
          <w:p w14:paraId="4C3A3DB6" w14:textId="453316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97" w:author="Fegie" w:date="2021-04-28T12:03:00Z"/>
                <w:rFonts w:hAnsi="標楷體"/>
              </w:rPr>
              <w:pPrChange w:id="11998" w:author="Fegie" w:date="2021-04-28T12:03:00Z">
                <w:pPr/>
              </w:pPrChange>
            </w:pPr>
            <w:bookmarkStart w:id="11999" w:name="_Toc71199419"/>
            <w:bookmarkEnd w:id="11999"/>
          </w:p>
        </w:tc>
        <w:tc>
          <w:tcPr>
            <w:tcW w:w="1173" w:type="dxa"/>
          </w:tcPr>
          <w:p w14:paraId="715E55C4" w14:textId="5401CCD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0" w:author="Fegie" w:date="2021-04-28T12:03:00Z"/>
                <w:rFonts w:hAnsi="標楷體"/>
              </w:rPr>
              <w:pPrChange w:id="12001" w:author="Fegie" w:date="2021-04-28T12:03:00Z">
                <w:pPr/>
              </w:pPrChange>
            </w:pPr>
            <w:bookmarkStart w:id="12002" w:name="_Toc71199420"/>
            <w:bookmarkEnd w:id="12002"/>
          </w:p>
        </w:tc>
        <w:tc>
          <w:tcPr>
            <w:tcW w:w="675" w:type="dxa"/>
          </w:tcPr>
          <w:p w14:paraId="4B0D3A90" w14:textId="641D48A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3" w:author="Fegie" w:date="2021-04-28T12:03:00Z"/>
                <w:rFonts w:hAnsi="標楷體"/>
              </w:rPr>
              <w:pPrChange w:id="12004" w:author="Fegie" w:date="2021-04-28T12:03:00Z">
                <w:pPr/>
              </w:pPrChange>
            </w:pPr>
            <w:bookmarkStart w:id="12005" w:name="_Toc71199421"/>
            <w:bookmarkEnd w:id="12005"/>
          </w:p>
        </w:tc>
        <w:tc>
          <w:tcPr>
            <w:tcW w:w="696" w:type="dxa"/>
          </w:tcPr>
          <w:p w14:paraId="558C719D" w14:textId="5278E6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6" w:author="Fegie" w:date="2021-04-28T12:03:00Z"/>
                <w:rFonts w:hAnsi="標楷體"/>
              </w:rPr>
              <w:pPrChange w:id="12007" w:author="Fegie" w:date="2021-04-28T12:03:00Z">
                <w:pPr/>
              </w:pPrChange>
            </w:pPr>
            <w:bookmarkStart w:id="12008" w:name="_Toc71199422"/>
            <w:bookmarkEnd w:id="12008"/>
          </w:p>
        </w:tc>
        <w:tc>
          <w:tcPr>
            <w:tcW w:w="3524" w:type="dxa"/>
          </w:tcPr>
          <w:p w14:paraId="07EF82EF" w14:textId="12E8A3F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9" w:author="Fegie" w:date="2021-04-28T12:03:00Z"/>
                <w:rFonts w:hAnsi="標楷體"/>
              </w:rPr>
              <w:pPrChange w:id="12010" w:author="Fegie" w:date="2021-04-28T12:03:00Z">
                <w:pPr/>
              </w:pPrChange>
            </w:pPr>
            <w:del w:id="1201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012" w:name="_Toc71199423"/>
              <w:bookmarkEnd w:id="12012"/>
            </w:del>
          </w:p>
        </w:tc>
        <w:bookmarkStart w:id="12013" w:name="_Toc71199424"/>
        <w:bookmarkEnd w:id="12013"/>
      </w:tr>
      <w:tr w:rsidR="001A7955" w:rsidRPr="009B2BD3" w:rsidDel="009661CB" w14:paraId="477FAE70" w14:textId="6E141033" w:rsidTr="009E399C">
        <w:trPr>
          <w:trHeight w:val="291"/>
          <w:jc w:val="center"/>
          <w:del w:id="12014" w:author="Fegie" w:date="2021-04-28T12:03:00Z"/>
        </w:trPr>
        <w:tc>
          <w:tcPr>
            <w:tcW w:w="576" w:type="dxa"/>
          </w:tcPr>
          <w:p w14:paraId="3A5A6D07" w14:textId="7BABC1B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5" w:author="Fegie" w:date="2021-04-28T12:03:00Z"/>
                <w:rFonts w:hAnsi="標楷體"/>
              </w:rPr>
              <w:pPrChange w:id="12016" w:author="Fegie" w:date="2021-04-28T12:03:00Z">
                <w:pPr/>
              </w:pPrChange>
            </w:pPr>
            <w:del w:id="12017" w:author="Fegie" w:date="2021-04-28T12:03:00Z">
              <w:r w:rsidRPr="009B2BD3" w:rsidDel="009661CB">
                <w:rPr>
                  <w:rFonts w:hAnsi="標楷體" w:hint="eastAsia"/>
                </w:rPr>
                <w:delText>11</w:delText>
              </w:r>
              <w:bookmarkStart w:id="12018" w:name="_Toc71199425"/>
              <w:bookmarkEnd w:id="12018"/>
            </w:del>
          </w:p>
        </w:tc>
        <w:tc>
          <w:tcPr>
            <w:tcW w:w="2212" w:type="dxa"/>
          </w:tcPr>
          <w:p w14:paraId="3A1569F4" w14:textId="7BD7C6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9" w:author="Fegie" w:date="2021-04-28T12:03:00Z"/>
                <w:rFonts w:hAnsi="標楷體"/>
              </w:rPr>
              <w:pPrChange w:id="12020" w:author="Fegie" w:date="2021-04-28T12:03:00Z">
                <w:pPr/>
              </w:pPrChange>
            </w:pPr>
            <w:del w:id="12021" w:author="Fegie" w:date="2021-04-28T12:03:00Z">
              <w:r w:rsidRPr="009B2BD3" w:rsidDel="009661CB">
                <w:rPr>
                  <w:rFonts w:hAnsi="標楷體" w:hint="eastAsia"/>
                </w:rPr>
                <w:delText>其他資產</w:delText>
              </w:r>
              <w:bookmarkStart w:id="12022" w:name="_Toc71199426"/>
              <w:bookmarkEnd w:id="12022"/>
            </w:del>
          </w:p>
        </w:tc>
        <w:tc>
          <w:tcPr>
            <w:tcW w:w="1071" w:type="dxa"/>
          </w:tcPr>
          <w:p w14:paraId="628E8942" w14:textId="3569F2F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23" w:author="Fegie" w:date="2021-04-28T12:03:00Z"/>
                <w:rFonts w:hAnsi="標楷體"/>
              </w:rPr>
              <w:pPrChange w:id="12024" w:author="Fegie" w:date="2021-04-28T12:03:00Z">
                <w:pPr/>
              </w:pPrChange>
            </w:pPr>
            <w:del w:id="1202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26" w:name="_Toc71199427"/>
              <w:bookmarkEnd w:id="12026"/>
            </w:del>
          </w:p>
        </w:tc>
        <w:tc>
          <w:tcPr>
            <w:tcW w:w="1095" w:type="dxa"/>
          </w:tcPr>
          <w:p w14:paraId="11349E18" w14:textId="3C9AB6B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27" w:author="Fegie" w:date="2021-04-28T12:03:00Z"/>
                <w:rFonts w:hAnsi="標楷體"/>
              </w:rPr>
              <w:pPrChange w:id="12028" w:author="Fegie" w:date="2021-04-28T12:03:00Z">
                <w:pPr/>
              </w:pPrChange>
            </w:pPr>
            <w:bookmarkStart w:id="12029" w:name="_Toc71199428"/>
            <w:bookmarkEnd w:id="12029"/>
          </w:p>
        </w:tc>
        <w:tc>
          <w:tcPr>
            <w:tcW w:w="1173" w:type="dxa"/>
          </w:tcPr>
          <w:p w14:paraId="2AA1AE86" w14:textId="16603AD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0" w:author="Fegie" w:date="2021-04-28T12:03:00Z"/>
                <w:rFonts w:hAnsi="標楷體"/>
              </w:rPr>
              <w:pPrChange w:id="12031" w:author="Fegie" w:date="2021-04-28T12:03:00Z">
                <w:pPr/>
              </w:pPrChange>
            </w:pPr>
            <w:bookmarkStart w:id="12032" w:name="_Toc71199429"/>
            <w:bookmarkEnd w:id="12032"/>
          </w:p>
        </w:tc>
        <w:tc>
          <w:tcPr>
            <w:tcW w:w="675" w:type="dxa"/>
          </w:tcPr>
          <w:p w14:paraId="17B1202D" w14:textId="04BCF71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3" w:author="Fegie" w:date="2021-04-28T12:03:00Z"/>
                <w:rFonts w:hAnsi="標楷體"/>
              </w:rPr>
              <w:pPrChange w:id="12034" w:author="Fegie" w:date="2021-04-28T12:03:00Z">
                <w:pPr/>
              </w:pPrChange>
            </w:pPr>
            <w:bookmarkStart w:id="12035" w:name="_Toc71199430"/>
            <w:bookmarkEnd w:id="12035"/>
          </w:p>
        </w:tc>
        <w:tc>
          <w:tcPr>
            <w:tcW w:w="696" w:type="dxa"/>
          </w:tcPr>
          <w:p w14:paraId="012C1B7E" w14:textId="6060B3D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6" w:author="Fegie" w:date="2021-04-28T12:03:00Z"/>
                <w:rFonts w:hAnsi="標楷體"/>
              </w:rPr>
              <w:pPrChange w:id="12037" w:author="Fegie" w:date="2021-04-28T12:03:00Z">
                <w:pPr/>
              </w:pPrChange>
            </w:pPr>
            <w:bookmarkStart w:id="12038" w:name="_Toc71199431"/>
            <w:bookmarkEnd w:id="12038"/>
          </w:p>
        </w:tc>
        <w:tc>
          <w:tcPr>
            <w:tcW w:w="3524" w:type="dxa"/>
          </w:tcPr>
          <w:p w14:paraId="14276CA5" w14:textId="3827E8A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9" w:author="Fegie" w:date="2021-04-28T12:03:00Z"/>
                <w:rFonts w:hAnsi="標楷體"/>
              </w:rPr>
              <w:pPrChange w:id="12040" w:author="Fegie" w:date="2021-04-28T12:03:00Z">
                <w:pPr/>
              </w:pPrChange>
            </w:pPr>
            <w:del w:id="12041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042" w:name="_Toc71199432"/>
              <w:bookmarkEnd w:id="12042"/>
            </w:del>
          </w:p>
        </w:tc>
        <w:bookmarkStart w:id="12043" w:name="_Toc71199433"/>
        <w:bookmarkEnd w:id="12043"/>
      </w:tr>
      <w:tr w:rsidR="001A7955" w:rsidRPr="009B2BD3" w:rsidDel="009661CB" w14:paraId="07E30962" w14:textId="7B27C202" w:rsidTr="009E399C">
        <w:trPr>
          <w:trHeight w:val="291"/>
          <w:jc w:val="center"/>
          <w:del w:id="12044" w:author="Fegie" w:date="2021-04-28T12:03:00Z"/>
        </w:trPr>
        <w:tc>
          <w:tcPr>
            <w:tcW w:w="576" w:type="dxa"/>
          </w:tcPr>
          <w:p w14:paraId="0853E262" w14:textId="2B5DEC0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5" w:author="Fegie" w:date="2021-04-28T12:03:00Z"/>
                <w:rFonts w:hAnsi="標楷體"/>
              </w:rPr>
              <w:pPrChange w:id="12046" w:author="Fegie" w:date="2021-04-28T12:03:00Z">
                <w:pPr/>
              </w:pPrChange>
            </w:pPr>
            <w:del w:id="12047" w:author="Fegie" w:date="2021-04-28T12:03:00Z">
              <w:r w:rsidRPr="009B2BD3" w:rsidDel="009661CB">
                <w:rPr>
                  <w:rFonts w:hAnsi="標楷體" w:hint="eastAsia"/>
                </w:rPr>
                <w:delText>12</w:delText>
              </w:r>
              <w:bookmarkStart w:id="12048" w:name="_Toc71199434"/>
              <w:bookmarkEnd w:id="12048"/>
            </w:del>
          </w:p>
        </w:tc>
        <w:tc>
          <w:tcPr>
            <w:tcW w:w="2212" w:type="dxa"/>
          </w:tcPr>
          <w:p w14:paraId="152083C0" w14:textId="1601D95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9" w:author="Fegie" w:date="2021-04-28T12:03:00Z"/>
                <w:rFonts w:hAnsi="標楷體"/>
              </w:rPr>
              <w:pPrChange w:id="12050" w:author="Fegie" w:date="2021-04-28T12:03:00Z">
                <w:pPr/>
              </w:pPrChange>
            </w:pPr>
            <w:del w:id="12051" w:author="Fegie" w:date="2021-04-28T12:03:00Z">
              <w:r w:rsidRPr="009B2BD3" w:rsidDel="009661CB">
                <w:rPr>
                  <w:rFonts w:hAnsi="標楷體" w:hint="eastAsia"/>
                </w:rPr>
                <w:delText>負債總額</w:delText>
              </w:r>
              <w:bookmarkStart w:id="12052" w:name="_Toc71199435"/>
              <w:bookmarkEnd w:id="12052"/>
            </w:del>
          </w:p>
        </w:tc>
        <w:tc>
          <w:tcPr>
            <w:tcW w:w="1071" w:type="dxa"/>
          </w:tcPr>
          <w:p w14:paraId="1B6B0E6E" w14:textId="28BC727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53" w:author="Fegie" w:date="2021-04-28T12:03:00Z"/>
                <w:rFonts w:hAnsi="標楷體"/>
              </w:rPr>
              <w:pPrChange w:id="12054" w:author="Fegie" w:date="2021-04-28T12:03:00Z">
                <w:pPr/>
              </w:pPrChange>
            </w:pPr>
            <w:del w:id="1205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56" w:name="_Toc71199436"/>
              <w:bookmarkEnd w:id="12056"/>
            </w:del>
          </w:p>
        </w:tc>
        <w:tc>
          <w:tcPr>
            <w:tcW w:w="1095" w:type="dxa"/>
          </w:tcPr>
          <w:p w14:paraId="751555D8" w14:textId="6080E7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57" w:author="Fegie" w:date="2021-04-28T12:03:00Z"/>
                <w:rFonts w:hAnsi="標楷體"/>
              </w:rPr>
              <w:pPrChange w:id="12058" w:author="Fegie" w:date="2021-04-28T12:03:00Z">
                <w:pPr/>
              </w:pPrChange>
            </w:pPr>
            <w:bookmarkStart w:id="12059" w:name="_Toc71199437"/>
            <w:bookmarkEnd w:id="12059"/>
          </w:p>
        </w:tc>
        <w:tc>
          <w:tcPr>
            <w:tcW w:w="1173" w:type="dxa"/>
          </w:tcPr>
          <w:p w14:paraId="4E8B2F09" w14:textId="4C4394A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0" w:author="Fegie" w:date="2021-04-28T12:03:00Z"/>
                <w:rFonts w:hAnsi="標楷體"/>
              </w:rPr>
              <w:pPrChange w:id="12061" w:author="Fegie" w:date="2021-04-28T12:03:00Z">
                <w:pPr/>
              </w:pPrChange>
            </w:pPr>
            <w:bookmarkStart w:id="12062" w:name="_Toc71199438"/>
            <w:bookmarkEnd w:id="12062"/>
          </w:p>
        </w:tc>
        <w:tc>
          <w:tcPr>
            <w:tcW w:w="675" w:type="dxa"/>
          </w:tcPr>
          <w:p w14:paraId="4C9857F1" w14:textId="57AAEA9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3" w:author="Fegie" w:date="2021-04-28T12:03:00Z"/>
                <w:rFonts w:hAnsi="標楷體"/>
              </w:rPr>
              <w:pPrChange w:id="12064" w:author="Fegie" w:date="2021-04-28T12:03:00Z">
                <w:pPr/>
              </w:pPrChange>
            </w:pPr>
            <w:bookmarkStart w:id="12065" w:name="_Toc71199439"/>
            <w:bookmarkEnd w:id="12065"/>
          </w:p>
        </w:tc>
        <w:tc>
          <w:tcPr>
            <w:tcW w:w="696" w:type="dxa"/>
          </w:tcPr>
          <w:p w14:paraId="0B729311" w14:textId="52F587F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6" w:author="Fegie" w:date="2021-04-28T12:03:00Z"/>
                <w:rFonts w:hAnsi="標楷體"/>
              </w:rPr>
              <w:pPrChange w:id="12067" w:author="Fegie" w:date="2021-04-28T12:03:00Z">
                <w:pPr/>
              </w:pPrChange>
            </w:pPr>
            <w:bookmarkStart w:id="12068" w:name="_Toc71199440"/>
            <w:bookmarkEnd w:id="12068"/>
          </w:p>
        </w:tc>
        <w:tc>
          <w:tcPr>
            <w:tcW w:w="3524" w:type="dxa"/>
          </w:tcPr>
          <w:p w14:paraId="4580B6D6" w14:textId="01CB88B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9" w:author="Fegie" w:date="2021-04-28T12:03:00Z"/>
                <w:rFonts w:hAnsi="標楷體"/>
              </w:rPr>
              <w:pPrChange w:id="12070" w:author="Fegie" w:date="2021-04-28T12:03:00Z">
                <w:pPr/>
              </w:pPrChange>
            </w:pPr>
            <w:del w:id="12071" w:author="Fegie" w:date="2021-04-28T12:03:00Z">
              <w:r w:rsidRPr="009B2BD3" w:rsidDel="009661CB">
                <w:rPr>
                  <w:rFonts w:hAnsi="標楷體" w:hint="eastAsia"/>
                </w:rPr>
                <w:delText>=銀行借款+其他流動負債+長期負債+其他負債</w:delText>
              </w:r>
              <w:bookmarkStart w:id="12072" w:name="_Toc71199441"/>
              <w:bookmarkEnd w:id="12072"/>
            </w:del>
          </w:p>
          <w:p w14:paraId="75F30A67" w14:textId="1D8B116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3" w:author="Fegie" w:date="2021-04-28T12:03:00Z"/>
                <w:rFonts w:hAnsi="標楷體"/>
              </w:rPr>
              <w:pPrChange w:id="12074" w:author="Fegie" w:date="2021-04-28T12:03:00Z">
                <w:pPr/>
              </w:pPrChange>
            </w:pPr>
            <w:del w:id="12075" w:author="Fegie" w:date="2021-04-28T12:03:00Z">
              <w:r w:rsidRPr="009B2BD3" w:rsidDel="009661CB">
                <w:rPr>
                  <w:rFonts w:hAnsi="標楷體" w:hint="eastAsia"/>
                </w:rPr>
                <w:delText>i.自動顯示不必輸入</w:delText>
              </w:r>
              <w:bookmarkStart w:id="12076" w:name="_Toc71199442"/>
              <w:bookmarkEnd w:id="12076"/>
            </w:del>
          </w:p>
        </w:tc>
        <w:bookmarkStart w:id="12077" w:name="_Toc71199443"/>
        <w:bookmarkEnd w:id="12077"/>
      </w:tr>
      <w:tr w:rsidR="001A7955" w:rsidRPr="009B2BD3" w:rsidDel="009661CB" w14:paraId="28E55D40" w14:textId="532B5DAE" w:rsidTr="009E399C">
        <w:trPr>
          <w:trHeight w:val="291"/>
          <w:jc w:val="center"/>
          <w:del w:id="12078" w:author="Fegie" w:date="2021-04-28T12:03:00Z"/>
        </w:trPr>
        <w:tc>
          <w:tcPr>
            <w:tcW w:w="576" w:type="dxa"/>
          </w:tcPr>
          <w:p w14:paraId="2BEBA0BC" w14:textId="2F71503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9" w:author="Fegie" w:date="2021-04-28T12:03:00Z"/>
                <w:rFonts w:hAnsi="標楷體"/>
              </w:rPr>
              <w:pPrChange w:id="12080" w:author="Fegie" w:date="2021-04-28T12:03:00Z">
                <w:pPr/>
              </w:pPrChange>
            </w:pPr>
            <w:del w:id="12081" w:author="Fegie" w:date="2021-04-28T12:03:00Z">
              <w:r w:rsidRPr="009B2BD3" w:rsidDel="009661CB">
                <w:rPr>
                  <w:rFonts w:hAnsi="標楷體" w:hint="eastAsia"/>
                </w:rPr>
                <w:delText>13</w:delText>
              </w:r>
              <w:bookmarkStart w:id="12082" w:name="_Toc71199444"/>
              <w:bookmarkEnd w:id="12082"/>
            </w:del>
          </w:p>
        </w:tc>
        <w:tc>
          <w:tcPr>
            <w:tcW w:w="2212" w:type="dxa"/>
          </w:tcPr>
          <w:p w14:paraId="0982259D" w14:textId="40D95C8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83" w:author="Fegie" w:date="2021-04-28T12:03:00Z"/>
                <w:rFonts w:hAnsi="標楷體"/>
              </w:rPr>
              <w:pPrChange w:id="12084" w:author="Fegie" w:date="2021-04-28T12:03:00Z">
                <w:pPr/>
              </w:pPrChange>
            </w:pPr>
            <w:del w:id="12085" w:author="Fegie" w:date="2021-04-28T12:03:00Z">
              <w:r w:rsidRPr="009B2BD3" w:rsidDel="009661CB">
                <w:rPr>
                  <w:rFonts w:hAnsi="標楷體" w:hint="eastAsia"/>
                </w:rPr>
                <w:delText>銀行借款</w:delText>
              </w:r>
              <w:bookmarkStart w:id="12086" w:name="_Toc71199445"/>
              <w:bookmarkEnd w:id="12086"/>
            </w:del>
          </w:p>
        </w:tc>
        <w:tc>
          <w:tcPr>
            <w:tcW w:w="1071" w:type="dxa"/>
          </w:tcPr>
          <w:p w14:paraId="60E9BF4A" w14:textId="64A0E83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87" w:author="Fegie" w:date="2021-04-28T12:03:00Z"/>
                <w:rFonts w:hAnsi="標楷體"/>
              </w:rPr>
              <w:pPrChange w:id="12088" w:author="Fegie" w:date="2021-04-28T12:03:00Z">
                <w:pPr/>
              </w:pPrChange>
            </w:pPr>
            <w:del w:id="1208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90" w:name="_Toc71199446"/>
              <w:bookmarkEnd w:id="12090"/>
            </w:del>
          </w:p>
        </w:tc>
        <w:tc>
          <w:tcPr>
            <w:tcW w:w="1095" w:type="dxa"/>
          </w:tcPr>
          <w:p w14:paraId="025C7020" w14:textId="0BF96B1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1" w:author="Fegie" w:date="2021-04-28T12:03:00Z"/>
                <w:rFonts w:hAnsi="標楷體"/>
              </w:rPr>
              <w:pPrChange w:id="12092" w:author="Fegie" w:date="2021-04-28T12:03:00Z">
                <w:pPr/>
              </w:pPrChange>
            </w:pPr>
            <w:bookmarkStart w:id="12093" w:name="_Toc71199447"/>
            <w:bookmarkEnd w:id="12093"/>
          </w:p>
        </w:tc>
        <w:tc>
          <w:tcPr>
            <w:tcW w:w="1173" w:type="dxa"/>
          </w:tcPr>
          <w:p w14:paraId="2F4620DE" w14:textId="7A8CF98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4" w:author="Fegie" w:date="2021-04-28T12:03:00Z"/>
                <w:rFonts w:hAnsi="標楷體"/>
              </w:rPr>
              <w:pPrChange w:id="12095" w:author="Fegie" w:date="2021-04-28T12:03:00Z">
                <w:pPr/>
              </w:pPrChange>
            </w:pPr>
            <w:bookmarkStart w:id="12096" w:name="_Toc71199448"/>
            <w:bookmarkEnd w:id="12096"/>
          </w:p>
        </w:tc>
        <w:tc>
          <w:tcPr>
            <w:tcW w:w="675" w:type="dxa"/>
          </w:tcPr>
          <w:p w14:paraId="3067A2B1" w14:textId="0D4EDE5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7" w:author="Fegie" w:date="2021-04-28T12:03:00Z"/>
                <w:rFonts w:hAnsi="標楷體"/>
              </w:rPr>
              <w:pPrChange w:id="12098" w:author="Fegie" w:date="2021-04-28T12:03:00Z">
                <w:pPr/>
              </w:pPrChange>
            </w:pPr>
            <w:bookmarkStart w:id="12099" w:name="_Toc71199449"/>
            <w:bookmarkEnd w:id="12099"/>
          </w:p>
        </w:tc>
        <w:tc>
          <w:tcPr>
            <w:tcW w:w="696" w:type="dxa"/>
          </w:tcPr>
          <w:p w14:paraId="12D93A11" w14:textId="25B5293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0" w:author="Fegie" w:date="2021-04-28T12:03:00Z"/>
                <w:rFonts w:hAnsi="標楷體"/>
              </w:rPr>
              <w:pPrChange w:id="12101" w:author="Fegie" w:date="2021-04-28T12:03:00Z">
                <w:pPr/>
              </w:pPrChange>
            </w:pPr>
            <w:bookmarkStart w:id="12102" w:name="_Toc71199450"/>
            <w:bookmarkEnd w:id="12102"/>
          </w:p>
        </w:tc>
        <w:tc>
          <w:tcPr>
            <w:tcW w:w="3524" w:type="dxa"/>
          </w:tcPr>
          <w:p w14:paraId="329568E1" w14:textId="2B9020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3" w:author="Fegie" w:date="2021-04-28T12:03:00Z"/>
                <w:rFonts w:hAnsi="標楷體"/>
              </w:rPr>
              <w:pPrChange w:id="12104" w:author="Fegie" w:date="2021-04-28T12:03:00Z">
                <w:pPr/>
              </w:pPrChange>
            </w:pPr>
            <w:del w:id="1210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06" w:name="_Toc71199451"/>
              <w:bookmarkEnd w:id="12106"/>
            </w:del>
          </w:p>
        </w:tc>
        <w:bookmarkStart w:id="12107" w:name="_Toc71199452"/>
        <w:bookmarkEnd w:id="12107"/>
      </w:tr>
      <w:tr w:rsidR="001A7955" w:rsidRPr="009B2BD3" w:rsidDel="009661CB" w14:paraId="743A5BCF" w14:textId="53E1D84D" w:rsidTr="009E399C">
        <w:trPr>
          <w:trHeight w:val="291"/>
          <w:jc w:val="center"/>
          <w:del w:id="12108" w:author="Fegie" w:date="2021-04-28T12:03:00Z"/>
        </w:trPr>
        <w:tc>
          <w:tcPr>
            <w:tcW w:w="576" w:type="dxa"/>
          </w:tcPr>
          <w:p w14:paraId="02372E1B" w14:textId="74D92E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9" w:author="Fegie" w:date="2021-04-28T12:03:00Z"/>
                <w:rFonts w:hAnsi="標楷體"/>
              </w:rPr>
              <w:pPrChange w:id="12110" w:author="Fegie" w:date="2021-04-28T12:03:00Z">
                <w:pPr/>
              </w:pPrChange>
            </w:pPr>
            <w:del w:id="12111" w:author="Fegie" w:date="2021-04-28T12:03:00Z">
              <w:r w:rsidRPr="009B2BD3" w:rsidDel="009661CB">
                <w:rPr>
                  <w:rFonts w:hAnsi="標楷體" w:hint="eastAsia"/>
                </w:rPr>
                <w:delText>14</w:delText>
              </w:r>
              <w:bookmarkStart w:id="12112" w:name="_Toc71199453"/>
              <w:bookmarkEnd w:id="12112"/>
            </w:del>
          </w:p>
        </w:tc>
        <w:tc>
          <w:tcPr>
            <w:tcW w:w="2212" w:type="dxa"/>
          </w:tcPr>
          <w:p w14:paraId="19F06AB9" w14:textId="437821D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13" w:author="Fegie" w:date="2021-04-28T12:03:00Z"/>
                <w:rFonts w:hAnsi="標楷體"/>
              </w:rPr>
              <w:pPrChange w:id="12114" w:author="Fegie" w:date="2021-04-28T12:03:00Z">
                <w:pPr/>
              </w:pPrChange>
            </w:pPr>
            <w:del w:id="12115" w:author="Fegie" w:date="2021-04-28T12:03:00Z">
              <w:r w:rsidRPr="009B2BD3" w:rsidDel="009661CB">
                <w:rPr>
                  <w:rFonts w:hAnsi="標楷體" w:hint="eastAsia"/>
                </w:rPr>
                <w:delText>其他流動負債</w:delText>
              </w:r>
              <w:bookmarkStart w:id="12116" w:name="_Toc71199454"/>
              <w:bookmarkEnd w:id="12116"/>
            </w:del>
          </w:p>
        </w:tc>
        <w:tc>
          <w:tcPr>
            <w:tcW w:w="1071" w:type="dxa"/>
          </w:tcPr>
          <w:p w14:paraId="373AF56E" w14:textId="7160E72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17" w:author="Fegie" w:date="2021-04-28T12:03:00Z"/>
                <w:rFonts w:hAnsi="標楷體"/>
              </w:rPr>
              <w:pPrChange w:id="12118" w:author="Fegie" w:date="2021-04-28T12:03:00Z">
                <w:pPr/>
              </w:pPrChange>
            </w:pPr>
            <w:del w:id="1211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20" w:name="_Toc71199455"/>
              <w:bookmarkEnd w:id="12120"/>
            </w:del>
          </w:p>
        </w:tc>
        <w:tc>
          <w:tcPr>
            <w:tcW w:w="1095" w:type="dxa"/>
          </w:tcPr>
          <w:p w14:paraId="6BE64C9B" w14:textId="2D8FD8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1" w:author="Fegie" w:date="2021-04-28T12:03:00Z"/>
                <w:rFonts w:hAnsi="標楷體"/>
              </w:rPr>
              <w:pPrChange w:id="12122" w:author="Fegie" w:date="2021-04-28T12:03:00Z">
                <w:pPr/>
              </w:pPrChange>
            </w:pPr>
            <w:bookmarkStart w:id="12123" w:name="_Toc71199456"/>
            <w:bookmarkEnd w:id="12123"/>
          </w:p>
        </w:tc>
        <w:tc>
          <w:tcPr>
            <w:tcW w:w="1173" w:type="dxa"/>
          </w:tcPr>
          <w:p w14:paraId="7D15D9BB" w14:textId="0267BB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4" w:author="Fegie" w:date="2021-04-28T12:03:00Z"/>
                <w:rFonts w:hAnsi="標楷體"/>
              </w:rPr>
              <w:pPrChange w:id="12125" w:author="Fegie" w:date="2021-04-28T12:03:00Z">
                <w:pPr/>
              </w:pPrChange>
            </w:pPr>
            <w:bookmarkStart w:id="12126" w:name="_Toc71199457"/>
            <w:bookmarkEnd w:id="12126"/>
          </w:p>
        </w:tc>
        <w:tc>
          <w:tcPr>
            <w:tcW w:w="675" w:type="dxa"/>
          </w:tcPr>
          <w:p w14:paraId="4A4ECBDA" w14:textId="6080F86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7" w:author="Fegie" w:date="2021-04-28T12:03:00Z"/>
                <w:rFonts w:hAnsi="標楷體"/>
              </w:rPr>
              <w:pPrChange w:id="12128" w:author="Fegie" w:date="2021-04-28T12:03:00Z">
                <w:pPr/>
              </w:pPrChange>
            </w:pPr>
            <w:bookmarkStart w:id="12129" w:name="_Toc71199458"/>
            <w:bookmarkEnd w:id="12129"/>
          </w:p>
        </w:tc>
        <w:tc>
          <w:tcPr>
            <w:tcW w:w="696" w:type="dxa"/>
          </w:tcPr>
          <w:p w14:paraId="4BEF39D8" w14:textId="4EC7921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0" w:author="Fegie" w:date="2021-04-28T12:03:00Z"/>
                <w:rFonts w:hAnsi="標楷體"/>
              </w:rPr>
              <w:pPrChange w:id="12131" w:author="Fegie" w:date="2021-04-28T12:03:00Z">
                <w:pPr/>
              </w:pPrChange>
            </w:pPr>
            <w:bookmarkStart w:id="12132" w:name="_Toc71199459"/>
            <w:bookmarkEnd w:id="12132"/>
          </w:p>
        </w:tc>
        <w:tc>
          <w:tcPr>
            <w:tcW w:w="3524" w:type="dxa"/>
          </w:tcPr>
          <w:p w14:paraId="338AF088" w14:textId="432DEC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3" w:author="Fegie" w:date="2021-04-28T12:03:00Z"/>
                <w:rFonts w:hAnsi="標楷體"/>
              </w:rPr>
              <w:pPrChange w:id="12134" w:author="Fegie" w:date="2021-04-28T12:03:00Z">
                <w:pPr/>
              </w:pPrChange>
            </w:pPr>
            <w:del w:id="1213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36" w:name="_Toc71199460"/>
              <w:bookmarkEnd w:id="12136"/>
            </w:del>
          </w:p>
        </w:tc>
        <w:bookmarkStart w:id="12137" w:name="_Toc71199461"/>
        <w:bookmarkEnd w:id="12137"/>
      </w:tr>
      <w:tr w:rsidR="001A7955" w:rsidRPr="009B2BD3" w:rsidDel="009661CB" w14:paraId="3A4BD32D" w14:textId="67F42340" w:rsidTr="009E399C">
        <w:trPr>
          <w:trHeight w:val="291"/>
          <w:jc w:val="center"/>
          <w:del w:id="12138" w:author="Fegie" w:date="2021-04-28T12:03:00Z"/>
        </w:trPr>
        <w:tc>
          <w:tcPr>
            <w:tcW w:w="576" w:type="dxa"/>
          </w:tcPr>
          <w:p w14:paraId="7DE0FC32" w14:textId="5442183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9" w:author="Fegie" w:date="2021-04-28T12:03:00Z"/>
                <w:rFonts w:hAnsi="標楷體"/>
              </w:rPr>
              <w:pPrChange w:id="12140" w:author="Fegie" w:date="2021-04-28T12:03:00Z">
                <w:pPr/>
              </w:pPrChange>
            </w:pPr>
            <w:del w:id="12141" w:author="Fegie" w:date="2021-04-28T12:03:00Z">
              <w:r w:rsidRPr="009B2BD3" w:rsidDel="009661CB">
                <w:rPr>
                  <w:rFonts w:hAnsi="標楷體" w:hint="eastAsia"/>
                </w:rPr>
                <w:delText>15</w:delText>
              </w:r>
              <w:bookmarkStart w:id="12142" w:name="_Toc71199462"/>
              <w:bookmarkEnd w:id="12142"/>
            </w:del>
          </w:p>
        </w:tc>
        <w:tc>
          <w:tcPr>
            <w:tcW w:w="2212" w:type="dxa"/>
          </w:tcPr>
          <w:p w14:paraId="3B380EDD" w14:textId="488F961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43" w:author="Fegie" w:date="2021-04-28T12:03:00Z"/>
                <w:rFonts w:hAnsi="標楷體"/>
              </w:rPr>
              <w:pPrChange w:id="12144" w:author="Fegie" w:date="2021-04-28T12:03:00Z">
                <w:pPr/>
              </w:pPrChange>
            </w:pPr>
            <w:del w:id="12145" w:author="Fegie" w:date="2021-04-28T12:03:00Z">
              <w:r w:rsidRPr="009B2BD3" w:rsidDel="009661CB">
                <w:rPr>
                  <w:rFonts w:hAnsi="標楷體" w:hint="eastAsia"/>
                </w:rPr>
                <w:delText>長期負債</w:delText>
              </w:r>
              <w:bookmarkStart w:id="12146" w:name="_Toc71199463"/>
              <w:bookmarkEnd w:id="12146"/>
            </w:del>
          </w:p>
        </w:tc>
        <w:tc>
          <w:tcPr>
            <w:tcW w:w="1071" w:type="dxa"/>
          </w:tcPr>
          <w:p w14:paraId="709F0222" w14:textId="4215B71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47" w:author="Fegie" w:date="2021-04-28T12:03:00Z"/>
                <w:rFonts w:hAnsi="標楷體"/>
              </w:rPr>
              <w:pPrChange w:id="12148" w:author="Fegie" w:date="2021-04-28T12:03:00Z">
                <w:pPr/>
              </w:pPrChange>
            </w:pPr>
            <w:del w:id="1214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50" w:name="_Toc71199464"/>
              <w:bookmarkEnd w:id="12150"/>
            </w:del>
          </w:p>
        </w:tc>
        <w:tc>
          <w:tcPr>
            <w:tcW w:w="1095" w:type="dxa"/>
          </w:tcPr>
          <w:p w14:paraId="1F21C7FE" w14:textId="561CD77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1" w:author="Fegie" w:date="2021-04-28T12:03:00Z"/>
                <w:rFonts w:hAnsi="標楷體"/>
              </w:rPr>
              <w:pPrChange w:id="12152" w:author="Fegie" w:date="2021-04-28T12:03:00Z">
                <w:pPr/>
              </w:pPrChange>
            </w:pPr>
            <w:bookmarkStart w:id="12153" w:name="_Toc71199465"/>
            <w:bookmarkEnd w:id="12153"/>
          </w:p>
        </w:tc>
        <w:tc>
          <w:tcPr>
            <w:tcW w:w="1173" w:type="dxa"/>
          </w:tcPr>
          <w:p w14:paraId="6E0215A4" w14:textId="2B84188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4" w:author="Fegie" w:date="2021-04-28T12:03:00Z"/>
                <w:rFonts w:hAnsi="標楷體"/>
              </w:rPr>
              <w:pPrChange w:id="12155" w:author="Fegie" w:date="2021-04-28T12:03:00Z">
                <w:pPr/>
              </w:pPrChange>
            </w:pPr>
            <w:bookmarkStart w:id="12156" w:name="_Toc71199466"/>
            <w:bookmarkEnd w:id="12156"/>
          </w:p>
        </w:tc>
        <w:tc>
          <w:tcPr>
            <w:tcW w:w="675" w:type="dxa"/>
          </w:tcPr>
          <w:p w14:paraId="61052186" w14:textId="05AEA4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7" w:author="Fegie" w:date="2021-04-28T12:03:00Z"/>
                <w:rFonts w:hAnsi="標楷體"/>
              </w:rPr>
              <w:pPrChange w:id="12158" w:author="Fegie" w:date="2021-04-28T12:03:00Z">
                <w:pPr/>
              </w:pPrChange>
            </w:pPr>
            <w:bookmarkStart w:id="12159" w:name="_Toc71199467"/>
            <w:bookmarkEnd w:id="12159"/>
          </w:p>
        </w:tc>
        <w:tc>
          <w:tcPr>
            <w:tcW w:w="696" w:type="dxa"/>
          </w:tcPr>
          <w:p w14:paraId="1CE3EFB8" w14:textId="17F8F6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0" w:author="Fegie" w:date="2021-04-28T12:03:00Z"/>
                <w:rFonts w:hAnsi="標楷體"/>
              </w:rPr>
              <w:pPrChange w:id="12161" w:author="Fegie" w:date="2021-04-28T12:03:00Z">
                <w:pPr/>
              </w:pPrChange>
            </w:pPr>
            <w:bookmarkStart w:id="12162" w:name="_Toc71199468"/>
            <w:bookmarkEnd w:id="12162"/>
          </w:p>
        </w:tc>
        <w:tc>
          <w:tcPr>
            <w:tcW w:w="3524" w:type="dxa"/>
          </w:tcPr>
          <w:p w14:paraId="6F7017BE" w14:textId="145DA79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3" w:author="Fegie" w:date="2021-04-28T12:03:00Z"/>
                <w:rFonts w:hAnsi="標楷體"/>
              </w:rPr>
              <w:pPrChange w:id="12164" w:author="Fegie" w:date="2021-04-28T12:03:00Z">
                <w:pPr/>
              </w:pPrChange>
            </w:pPr>
            <w:del w:id="1216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66" w:name="_Toc71199469"/>
              <w:bookmarkEnd w:id="12166"/>
            </w:del>
          </w:p>
        </w:tc>
        <w:bookmarkStart w:id="12167" w:name="_Toc71199470"/>
        <w:bookmarkEnd w:id="12167"/>
      </w:tr>
      <w:tr w:rsidR="001A7955" w:rsidRPr="009B2BD3" w:rsidDel="009661CB" w14:paraId="04C977CF" w14:textId="153E5B0E" w:rsidTr="009E399C">
        <w:trPr>
          <w:trHeight w:val="291"/>
          <w:jc w:val="center"/>
          <w:del w:id="12168" w:author="Fegie" w:date="2021-04-28T12:03:00Z"/>
        </w:trPr>
        <w:tc>
          <w:tcPr>
            <w:tcW w:w="576" w:type="dxa"/>
          </w:tcPr>
          <w:p w14:paraId="09F148A2" w14:textId="43274D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9" w:author="Fegie" w:date="2021-04-28T12:03:00Z"/>
                <w:rFonts w:hAnsi="標楷體"/>
              </w:rPr>
              <w:pPrChange w:id="12170" w:author="Fegie" w:date="2021-04-28T12:03:00Z">
                <w:pPr/>
              </w:pPrChange>
            </w:pPr>
            <w:del w:id="12171" w:author="Fegie" w:date="2021-04-28T12:03:00Z">
              <w:r w:rsidRPr="009B2BD3" w:rsidDel="009661CB">
                <w:rPr>
                  <w:rFonts w:hAnsi="標楷體" w:hint="eastAsia"/>
                </w:rPr>
                <w:delText>16</w:delText>
              </w:r>
              <w:bookmarkStart w:id="12172" w:name="_Toc71199471"/>
              <w:bookmarkEnd w:id="12172"/>
            </w:del>
          </w:p>
        </w:tc>
        <w:tc>
          <w:tcPr>
            <w:tcW w:w="2212" w:type="dxa"/>
          </w:tcPr>
          <w:p w14:paraId="087C15D1" w14:textId="2F5F9B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73" w:author="Fegie" w:date="2021-04-28T12:03:00Z"/>
                <w:rFonts w:hAnsi="標楷體"/>
              </w:rPr>
              <w:pPrChange w:id="12174" w:author="Fegie" w:date="2021-04-28T12:03:00Z">
                <w:pPr/>
              </w:pPrChange>
            </w:pPr>
            <w:del w:id="12175" w:author="Fegie" w:date="2021-04-28T12:03:00Z">
              <w:r w:rsidRPr="009B2BD3" w:rsidDel="009661CB">
                <w:rPr>
                  <w:rFonts w:hAnsi="標楷體" w:hint="eastAsia"/>
                </w:rPr>
                <w:delText>其他負債</w:delText>
              </w:r>
              <w:bookmarkStart w:id="12176" w:name="_Toc71199472"/>
              <w:bookmarkEnd w:id="12176"/>
            </w:del>
          </w:p>
        </w:tc>
        <w:tc>
          <w:tcPr>
            <w:tcW w:w="1071" w:type="dxa"/>
          </w:tcPr>
          <w:p w14:paraId="1B5DB7CA" w14:textId="48F8615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77" w:author="Fegie" w:date="2021-04-28T12:03:00Z"/>
                <w:rFonts w:hAnsi="標楷體"/>
              </w:rPr>
              <w:pPrChange w:id="12178" w:author="Fegie" w:date="2021-04-28T12:03:00Z">
                <w:pPr/>
              </w:pPrChange>
            </w:pPr>
            <w:del w:id="1217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80" w:name="_Toc71199473"/>
              <w:bookmarkEnd w:id="12180"/>
            </w:del>
          </w:p>
        </w:tc>
        <w:tc>
          <w:tcPr>
            <w:tcW w:w="1095" w:type="dxa"/>
          </w:tcPr>
          <w:p w14:paraId="75607115" w14:textId="7BBA06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1" w:author="Fegie" w:date="2021-04-28T12:03:00Z"/>
                <w:rFonts w:hAnsi="標楷體"/>
              </w:rPr>
              <w:pPrChange w:id="12182" w:author="Fegie" w:date="2021-04-28T12:03:00Z">
                <w:pPr/>
              </w:pPrChange>
            </w:pPr>
            <w:bookmarkStart w:id="12183" w:name="_Toc71199474"/>
            <w:bookmarkEnd w:id="12183"/>
          </w:p>
        </w:tc>
        <w:tc>
          <w:tcPr>
            <w:tcW w:w="1173" w:type="dxa"/>
          </w:tcPr>
          <w:p w14:paraId="0FDF3562" w14:textId="2AA3643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4" w:author="Fegie" w:date="2021-04-28T12:03:00Z"/>
                <w:rFonts w:hAnsi="標楷體"/>
              </w:rPr>
              <w:pPrChange w:id="12185" w:author="Fegie" w:date="2021-04-28T12:03:00Z">
                <w:pPr/>
              </w:pPrChange>
            </w:pPr>
            <w:bookmarkStart w:id="12186" w:name="_Toc71199475"/>
            <w:bookmarkEnd w:id="12186"/>
          </w:p>
        </w:tc>
        <w:tc>
          <w:tcPr>
            <w:tcW w:w="675" w:type="dxa"/>
          </w:tcPr>
          <w:p w14:paraId="010FA2BC" w14:textId="5948CDD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7" w:author="Fegie" w:date="2021-04-28T12:03:00Z"/>
                <w:rFonts w:hAnsi="標楷體"/>
              </w:rPr>
              <w:pPrChange w:id="12188" w:author="Fegie" w:date="2021-04-28T12:03:00Z">
                <w:pPr/>
              </w:pPrChange>
            </w:pPr>
            <w:bookmarkStart w:id="12189" w:name="_Toc71199476"/>
            <w:bookmarkEnd w:id="12189"/>
          </w:p>
        </w:tc>
        <w:tc>
          <w:tcPr>
            <w:tcW w:w="696" w:type="dxa"/>
          </w:tcPr>
          <w:p w14:paraId="4FE2A744" w14:textId="590CFFC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0" w:author="Fegie" w:date="2021-04-28T12:03:00Z"/>
                <w:rFonts w:hAnsi="標楷體"/>
              </w:rPr>
              <w:pPrChange w:id="12191" w:author="Fegie" w:date="2021-04-28T12:03:00Z">
                <w:pPr/>
              </w:pPrChange>
            </w:pPr>
            <w:bookmarkStart w:id="12192" w:name="_Toc71199477"/>
            <w:bookmarkEnd w:id="12192"/>
          </w:p>
        </w:tc>
        <w:tc>
          <w:tcPr>
            <w:tcW w:w="3524" w:type="dxa"/>
          </w:tcPr>
          <w:p w14:paraId="4537B28C" w14:textId="759FF9C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3" w:author="Fegie" w:date="2021-04-28T12:03:00Z"/>
                <w:rFonts w:hAnsi="標楷體"/>
              </w:rPr>
              <w:pPrChange w:id="12194" w:author="Fegie" w:date="2021-04-28T12:03:00Z">
                <w:pPr/>
              </w:pPrChange>
            </w:pPr>
            <w:del w:id="1219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96" w:name="_Toc71199478"/>
              <w:bookmarkEnd w:id="12196"/>
            </w:del>
          </w:p>
        </w:tc>
        <w:bookmarkStart w:id="12197" w:name="_Toc71199479"/>
        <w:bookmarkEnd w:id="12197"/>
      </w:tr>
      <w:tr w:rsidR="001A7955" w:rsidRPr="009B2BD3" w:rsidDel="009661CB" w14:paraId="1E4FD5B6" w14:textId="76D3A07A" w:rsidTr="009E399C">
        <w:trPr>
          <w:trHeight w:val="291"/>
          <w:jc w:val="center"/>
          <w:del w:id="12198" w:author="Fegie" w:date="2021-04-28T12:03:00Z"/>
        </w:trPr>
        <w:tc>
          <w:tcPr>
            <w:tcW w:w="576" w:type="dxa"/>
          </w:tcPr>
          <w:p w14:paraId="4005F699" w14:textId="3F0E680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9" w:author="Fegie" w:date="2021-04-28T12:03:00Z"/>
                <w:rFonts w:hAnsi="標楷體"/>
              </w:rPr>
              <w:pPrChange w:id="12200" w:author="Fegie" w:date="2021-04-28T12:03:00Z">
                <w:pPr/>
              </w:pPrChange>
            </w:pPr>
            <w:del w:id="12201" w:author="Fegie" w:date="2021-04-28T12:03:00Z">
              <w:r w:rsidRPr="009B2BD3" w:rsidDel="009661CB">
                <w:rPr>
                  <w:rFonts w:hAnsi="標楷體" w:hint="eastAsia"/>
                </w:rPr>
                <w:delText>17</w:delText>
              </w:r>
              <w:bookmarkStart w:id="12202" w:name="_Toc71199480"/>
              <w:bookmarkEnd w:id="12202"/>
            </w:del>
          </w:p>
        </w:tc>
        <w:tc>
          <w:tcPr>
            <w:tcW w:w="2212" w:type="dxa"/>
          </w:tcPr>
          <w:p w14:paraId="3FD2207A" w14:textId="604C59B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03" w:author="Fegie" w:date="2021-04-28T12:03:00Z"/>
                <w:rFonts w:hAnsi="標楷體"/>
              </w:rPr>
              <w:pPrChange w:id="12204" w:author="Fegie" w:date="2021-04-28T12:03:00Z">
                <w:pPr/>
              </w:pPrChange>
            </w:pPr>
            <w:del w:id="12205" w:author="Fegie" w:date="2021-04-28T12:03:00Z">
              <w:r w:rsidRPr="009B2BD3" w:rsidDel="009661CB">
                <w:rPr>
                  <w:rFonts w:hAnsi="標楷體" w:hint="eastAsia"/>
                </w:rPr>
                <w:delText>淨值總額</w:delText>
              </w:r>
              <w:bookmarkStart w:id="12206" w:name="_Toc71199481"/>
              <w:bookmarkEnd w:id="12206"/>
            </w:del>
          </w:p>
        </w:tc>
        <w:tc>
          <w:tcPr>
            <w:tcW w:w="1071" w:type="dxa"/>
          </w:tcPr>
          <w:p w14:paraId="7B34BA70" w14:textId="2E221BF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07" w:author="Fegie" w:date="2021-04-28T12:03:00Z"/>
                <w:rFonts w:hAnsi="標楷體"/>
              </w:rPr>
              <w:pPrChange w:id="12208" w:author="Fegie" w:date="2021-04-28T12:03:00Z">
                <w:pPr/>
              </w:pPrChange>
            </w:pPr>
            <w:del w:id="1220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10" w:name="_Toc71199482"/>
              <w:bookmarkEnd w:id="12210"/>
            </w:del>
          </w:p>
        </w:tc>
        <w:tc>
          <w:tcPr>
            <w:tcW w:w="1095" w:type="dxa"/>
          </w:tcPr>
          <w:p w14:paraId="30E15DE3" w14:textId="6D9788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1" w:author="Fegie" w:date="2021-04-28T12:03:00Z"/>
                <w:rFonts w:hAnsi="標楷體"/>
              </w:rPr>
              <w:pPrChange w:id="12212" w:author="Fegie" w:date="2021-04-28T12:03:00Z">
                <w:pPr/>
              </w:pPrChange>
            </w:pPr>
            <w:bookmarkStart w:id="12213" w:name="_Toc71199483"/>
            <w:bookmarkEnd w:id="12213"/>
          </w:p>
        </w:tc>
        <w:tc>
          <w:tcPr>
            <w:tcW w:w="1173" w:type="dxa"/>
          </w:tcPr>
          <w:p w14:paraId="50DBA967" w14:textId="696BEC4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4" w:author="Fegie" w:date="2021-04-28T12:03:00Z"/>
                <w:rFonts w:hAnsi="標楷體"/>
              </w:rPr>
              <w:pPrChange w:id="12215" w:author="Fegie" w:date="2021-04-28T12:03:00Z">
                <w:pPr/>
              </w:pPrChange>
            </w:pPr>
            <w:bookmarkStart w:id="12216" w:name="_Toc71199484"/>
            <w:bookmarkEnd w:id="12216"/>
          </w:p>
        </w:tc>
        <w:tc>
          <w:tcPr>
            <w:tcW w:w="675" w:type="dxa"/>
          </w:tcPr>
          <w:p w14:paraId="15FEA964" w14:textId="6C53F1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7" w:author="Fegie" w:date="2021-04-28T12:03:00Z"/>
                <w:rFonts w:hAnsi="標楷體"/>
              </w:rPr>
              <w:pPrChange w:id="12218" w:author="Fegie" w:date="2021-04-28T12:03:00Z">
                <w:pPr/>
              </w:pPrChange>
            </w:pPr>
            <w:bookmarkStart w:id="12219" w:name="_Toc71199485"/>
            <w:bookmarkEnd w:id="12219"/>
          </w:p>
        </w:tc>
        <w:tc>
          <w:tcPr>
            <w:tcW w:w="696" w:type="dxa"/>
          </w:tcPr>
          <w:p w14:paraId="65B5140D" w14:textId="6B6C49A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0" w:author="Fegie" w:date="2021-04-28T12:03:00Z"/>
                <w:rFonts w:hAnsi="標楷體"/>
              </w:rPr>
              <w:pPrChange w:id="12221" w:author="Fegie" w:date="2021-04-28T12:03:00Z">
                <w:pPr/>
              </w:pPrChange>
            </w:pPr>
            <w:bookmarkStart w:id="12222" w:name="_Toc71199486"/>
            <w:bookmarkEnd w:id="12222"/>
          </w:p>
        </w:tc>
        <w:tc>
          <w:tcPr>
            <w:tcW w:w="3524" w:type="dxa"/>
          </w:tcPr>
          <w:p w14:paraId="6ECF35CC" w14:textId="3ACD737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3" w:author="Fegie" w:date="2021-04-28T12:03:00Z"/>
                <w:rFonts w:hAnsi="標楷體"/>
              </w:rPr>
              <w:pPrChange w:id="12224" w:author="Fegie" w:date="2021-04-28T12:03:00Z">
                <w:pPr/>
              </w:pPrChange>
            </w:pPr>
            <w:del w:id="1222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26" w:name="_Toc71199487"/>
              <w:bookmarkEnd w:id="12226"/>
            </w:del>
          </w:p>
        </w:tc>
        <w:bookmarkStart w:id="12227" w:name="_Toc71199488"/>
        <w:bookmarkEnd w:id="12227"/>
      </w:tr>
      <w:tr w:rsidR="001A7955" w:rsidRPr="009B2BD3" w:rsidDel="009661CB" w14:paraId="4AFFF80F" w14:textId="4A0A4757" w:rsidTr="009E399C">
        <w:trPr>
          <w:trHeight w:val="291"/>
          <w:jc w:val="center"/>
          <w:del w:id="12228" w:author="Fegie" w:date="2021-04-28T12:03:00Z"/>
        </w:trPr>
        <w:tc>
          <w:tcPr>
            <w:tcW w:w="576" w:type="dxa"/>
          </w:tcPr>
          <w:p w14:paraId="77C671AB" w14:textId="0123A92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9" w:author="Fegie" w:date="2021-04-28T12:03:00Z"/>
                <w:rFonts w:hAnsi="標楷體"/>
              </w:rPr>
              <w:pPrChange w:id="12230" w:author="Fegie" w:date="2021-04-28T12:03:00Z">
                <w:pPr/>
              </w:pPrChange>
            </w:pPr>
            <w:del w:id="12231" w:author="Fegie" w:date="2021-04-28T12:03:00Z">
              <w:r w:rsidRPr="009B2BD3" w:rsidDel="009661CB">
                <w:rPr>
                  <w:rFonts w:hAnsi="標楷體" w:hint="eastAsia"/>
                </w:rPr>
                <w:delText>18</w:delText>
              </w:r>
              <w:bookmarkStart w:id="12232" w:name="_Toc71199489"/>
              <w:bookmarkEnd w:id="12232"/>
            </w:del>
          </w:p>
        </w:tc>
        <w:tc>
          <w:tcPr>
            <w:tcW w:w="2212" w:type="dxa"/>
          </w:tcPr>
          <w:p w14:paraId="1303A310" w14:textId="5A551C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33" w:author="Fegie" w:date="2021-04-28T12:03:00Z"/>
                <w:rFonts w:hAnsi="標楷體"/>
              </w:rPr>
              <w:pPrChange w:id="12234" w:author="Fegie" w:date="2021-04-28T12:03:00Z">
                <w:pPr/>
              </w:pPrChange>
            </w:pPr>
            <w:del w:id="12235" w:author="Fegie" w:date="2021-04-28T12:03:00Z">
              <w:r w:rsidRPr="009B2BD3" w:rsidDel="009661CB">
                <w:rPr>
                  <w:rFonts w:hAnsi="標楷體" w:hint="eastAsia"/>
                </w:rPr>
                <w:delText>資本</w:delText>
              </w:r>
              <w:bookmarkStart w:id="12236" w:name="_Toc71199490"/>
              <w:bookmarkEnd w:id="12236"/>
            </w:del>
          </w:p>
        </w:tc>
        <w:tc>
          <w:tcPr>
            <w:tcW w:w="1071" w:type="dxa"/>
          </w:tcPr>
          <w:p w14:paraId="0D934CB2" w14:textId="675AD3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37" w:author="Fegie" w:date="2021-04-28T12:03:00Z"/>
                <w:rFonts w:hAnsi="標楷體"/>
              </w:rPr>
              <w:pPrChange w:id="12238" w:author="Fegie" w:date="2021-04-28T12:03:00Z">
                <w:pPr/>
              </w:pPrChange>
            </w:pPr>
            <w:del w:id="1223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40" w:name="_Toc71199491"/>
              <w:bookmarkEnd w:id="12240"/>
            </w:del>
          </w:p>
        </w:tc>
        <w:tc>
          <w:tcPr>
            <w:tcW w:w="1095" w:type="dxa"/>
          </w:tcPr>
          <w:p w14:paraId="66F1FEC3" w14:textId="227606A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1" w:author="Fegie" w:date="2021-04-28T12:03:00Z"/>
                <w:rFonts w:hAnsi="標楷體"/>
              </w:rPr>
              <w:pPrChange w:id="12242" w:author="Fegie" w:date="2021-04-28T12:03:00Z">
                <w:pPr/>
              </w:pPrChange>
            </w:pPr>
            <w:bookmarkStart w:id="12243" w:name="_Toc71199492"/>
            <w:bookmarkEnd w:id="12243"/>
          </w:p>
        </w:tc>
        <w:tc>
          <w:tcPr>
            <w:tcW w:w="1173" w:type="dxa"/>
          </w:tcPr>
          <w:p w14:paraId="6CC75E39" w14:textId="24E9365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4" w:author="Fegie" w:date="2021-04-28T12:03:00Z"/>
                <w:rFonts w:hAnsi="標楷體"/>
              </w:rPr>
              <w:pPrChange w:id="12245" w:author="Fegie" w:date="2021-04-28T12:03:00Z">
                <w:pPr/>
              </w:pPrChange>
            </w:pPr>
            <w:bookmarkStart w:id="12246" w:name="_Toc71199493"/>
            <w:bookmarkEnd w:id="12246"/>
          </w:p>
        </w:tc>
        <w:tc>
          <w:tcPr>
            <w:tcW w:w="675" w:type="dxa"/>
          </w:tcPr>
          <w:p w14:paraId="37769350" w14:textId="21D6780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7" w:author="Fegie" w:date="2021-04-28T12:03:00Z"/>
                <w:rFonts w:hAnsi="標楷體"/>
              </w:rPr>
              <w:pPrChange w:id="12248" w:author="Fegie" w:date="2021-04-28T12:03:00Z">
                <w:pPr/>
              </w:pPrChange>
            </w:pPr>
            <w:bookmarkStart w:id="12249" w:name="_Toc71199494"/>
            <w:bookmarkEnd w:id="12249"/>
          </w:p>
        </w:tc>
        <w:tc>
          <w:tcPr>
            <w:tcW w:w="696" w:type="dxa"/>
          </w:tcPr>
          <w:p w14:paraId="5AFE3F66" w14:textId="3BC6946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0" w:author="Fegie" w:date="2021-04-28T12:03:00Z"/>
                <w:rFonts w:hAnsi="標楷體"/>
              </w:rPr>
              <w:pPrChange w:id="12251" w:author="Fegie" w:date="2021-04-28T12:03:00Z">
                <w:pPr/>
              </w:pPrChange>
            </w:pPr>
            <w:bookmarkStart w:id="12252" w:name="_Toc71199495"/>
            <w:bookmarkEnd w:id="12252"/>
          </w:p>
        </w:tc>
        <w:tc>
          <w:tcPr>
            <w:tcW w:w="3524" w:type="dxa"/>
          </w:tcPr>
          <w:p w14:paraId="66D31600" w14:textId="46F898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3" w:author="Fegie" w:date="2021-04-28T12:03:00Z"/>
                <w:rFonts w:hAnsi="標楷體"/>
              </w:rPr>
              <w:pPrChange w:id="12254" w:author="Fegie" w:date="2021-04-28T12:03:00Z">
                <w:pPr/>
              </w:pPrChange>
            </w:pPr>
            <w:del w:id="1225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56" w:name="_Toc71199496"/>
              <w:bookmarkEnd w:id="12256"/>
            </w:del>
          </w:p>
        </w:tc>
        <w:bookmarkStart w:id="12257" w:name="_Toc71199497"/>
        <w:bookmarkEnd w:id="12257"/>
      </w:tr>
      <w:tr w:rsidR="001A7955" w:rsidRPr="009B2BD3" w:rsidDel="009661CB" w14:paraId="76E0D514" w14:textId="0B330EFF" w:rsidTr="009E399C">
        <w:trPr>
          <w:trHeight w:val="291"/>
          <w:jc w:val="center"/>
          <w:del w:id="12258" w:author="Fegie" w:date="2021-04-28T12:03:00Z"/>
        </w:trPr>
        <w:tc>
          <w:tcPr>
            <w:tcW w:w="576" w:type="dxa"/>
          </w:tcPr>
          <w:p w14:paraId="58DC2D2A" w14:textId="7C01E5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9" w:author="Fegie" w:date="2021-04-28T12:03:00Z"/>
                <w:rFonts w:hAnsi="標楷體"/>
              </w:rPr>
              <w:pPrChange w:id="12260" w:author="Fegie" w:date="2021-04-28T12:03:00Z">
                <w:pPr/>
              </w:pPrChange>
            </w:pPr>
            <w:del w:id="12261" w:author="Fegie" w:date="2021-04-28T12:03:00Z">
              <w:r w:rsidRPr="009B2BD3" w:rsidDel="009661CB">
                <w:rPr>
                  <w:rFonts w:hAnsi="標楷體" w:hint="eastAsia"/>
                </w:rPr>
                <w:delText>19</w:delText>
              </w:r>
              <w:bookmarkStart w:id="12262" w:name="_Toc71199498"/>
              <w:bookmarkEnd w:id="12262"/>
            </w:del>
          </w:p>
        </w:tc>
        <w:tc>
          <w:tcPr>
            <w:tcW w:w="2212" w:type="dxa"/>
          </w:tcPr>
          <w:p w14:paraId="11BD9CAC" w14:textId="0ECF475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63" w:author="Fegie" w:date="2021-04-28T12:03:00Z"/>
                <w:rFonts w:hAnsi="標楷體"/>
              </w:rPr>
              <w:pPrChange w:id="12264" w:author="Fegie" w:date="2021-04-28T12:03:00Z">
                <w:pPr/>
              </w:pPrChange>
            </w:pPr>
            <w:del w:id="12265" w:author="Fegie" w:date="2021-04-28T12:03:00Z">
              <w:r w:rsidRPr="009B2BD3" w:rsidDel="009661CB">
                <w:rPr>
                  <w:rFonts w:hAnsi="標楷體" w:hint="eastAsia"/>
                </w:rPr>
                <w:delText>公積保留盈餘</w:delText>
              </w:r>
              <w:bookmarkStart w:id="12266" w:name="_Toc71199499"/>
              <w:bookmarkEnd w:id="12266"/>
            </w:del>
          </w:p>
        </w:tc>
        <w:tc>
          <w:tcPr>
            <w:tcW w:w="1071" w:type="dxa"/>
          </w:tcPr>
          <w:p w14:paraId="323021FD" w14:textId="5E0D421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67" w:author="Fegie" w:date="2021-04-28T12:03:00Z"/>
                <w:rFonts w:hAnsi="標楷體"/>
              </w:rPr>
              <w:pPrChange w:id="12268" w:author="Fegie" w:date="2021-04-28T12:03:00Z">
                <w:pPr/>
              </w:pPrChange>
            </w:pPr>
            <w:del w:id="1226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70" w:name="_Toc71199500"/>
              <w:bookmarkEnd w:id="12270"/>
            </w:del>
          </w:p>
        </w:tc>
        <w:tc>
          <w:tcPr>
            <w:tcW w:w="1095" w:type="dxa"/>
          </w:tcPr>
          <w:p w14:paraId="7B94C6E4" w14:textId="3DADE1E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1" w:author="Fegie" w:date="2021-04-28T12:03:00Z"/>
                <w:rFonts w:hAnsi="標楷體"/>
              </w:rPr>
              <w:pPrChange w:id="12272" w:author="Fegie" w:date="2021-04-28T12:03:00Z">
                <w:pPr/>
              </w:pPrChange>
            </w:pPr>
            <w:bookmarkStart w:id="12273" w:name="_Toc71199501"/>
            <w:bookmarkEnd w:id="12273"/>
          </w:p>
        </w:tc>
        <w:tc>
          <w:tcPr>
            <w:tcW w:w="1173" w:type="dxa"/>
          </w:tcPr>
          <w:p w14:paraId="159F0CD2" w14:textId="52BFF11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4" w:author="Fegie" w:date="2021-04-28T12:03:00Z"/>
                <w:rFonts w:hAnsi="標楷體"/>
              </w:rPr>
              <w:pPrChange w:id="12275" w:author="Fegie" w:date="2021-04-28T12:03:00Z">
                <w:pPr/>
              </w:pPrChange>
            </w:pPr>
            <w:bookmarkStart w:id="12276" w:name="_Toc71199502"/>
            <w:bookmarkEnd w:id="12276"/>
          </w:p>
        </w:tc>
        <w:tc>
          <w:tcPr>
            <w:tcW w:w="675" w:type="dxa"/>
          </w:tcPr>
          <w:p w14:paraId="11BB8EA9" w14:textId="28911C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7" w:author="Fegie" w:date="2021-04-28T12:03:00Z"/>
                <w:rFonts w:hAnsi="標楷體"/>
              </w:rPr>
              <w:pPrChange w:id="12278" w:author="Fegie" w:date="2021-04-28T12:03:00Z">
                <w:pPr/>
              </w:pPrChange>
            </w:pPr>
            <w:bookmarkStart w:id="12279" w:name="_Toc71199503"/>
            <w:bookmarkEnd w:id="12279"/>
          </w:p>
        </w:tc>
        <w:tc>
          <w:tcPr>
            <w:tcW w:w="696" w:type="dxa"/>
          </w:tcPr>
          <w:p w14:paraId="635CAFFA" w14:textId="620FAFE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0" w:author="Fegie" w:date="2021-04-28T12:03:00Z"/>
                <w:rFonts w:hAnsi="標楷體"/>
              </w:rPr>
              <w:pPrChange w:id="12281" w:author="Fegie" w:date="2021-04-28T12:03:00Z">
                <w:pPr/>
              </w:pPrChange>
            </w:pPr>
            <w:bookmarkStart w:id="12282" w:name="_Toc71199504"/>
            <w:bookmarkEnd w:id="12282"/>
          </w:p>
        </w:tc>
        <w:tc>
          <w:tcPr>
            <w:tcW w:w="3524" w:type="dxa"/>
          </w:tcPr>
          <w:p w14:paraId="75D7E7B4" w14:textId="22B169C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3" w:author="Fegie" w:date="2021-04-28T12:03:00Z"/>
                <w:rFonts w:hAnsi="標楷體"/>
              </w:rPr>
              <w:pPrChange w:id="12284" w:author="Fegie" w:date="2021-04-28T12:03:00Z">
                <w:pPr/>
              </w:pPrChange>
            </w:pPr>
            <w:del w:id="1228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86" w:name="_Toc71199505"/>
              <w:bookmarkEnd w:id="12286"/>
            </w:del>
          </w:p>
        </w:tc>
        <w:bookmarkStart w:id="12287" w:name="_Toc71199506"/>
        <w:bookmarkEnd w:id="12287"/>
      </w:tr>
      <w:tr w:rsidR="001A7955" w:rsidRPr="009B2BD3" w:rsidDel="009661CB" w14:paraId="2A858969" w14:textId="02C435FA" w:rsidTr="009E399C">
        <w:trPr>
          <w:trHeight w:val="291"/>
          <w:jc w:val="center"/>
          <w:del w:id="12288" w:author="Fegie" w:date="2021-04-28T12:03:00Z"/>
        </w:trPr>
        <w:tc>
          <w:tcPr>
            <w:tcW w:w="576" w:type="dxa"/>
          </w:tcPr>
          <w:p w14:paraId="2A5B67AA" w14:textId="7A9E1FD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9" w:author="Fegie" w:date="2021-04-28T12:03:00Z"/>
                <w:rFonts w:hAnsi="標楷體"/>
              </w:rPr>
              <w:pPrChange w:id="12290" w:author="Fegie" w:date="2021-04-28T12:03:00Z">
                <w:pPr/>
              </w:pPrChange>
            </w:pPr>
            <w:del w:id="12291" w:author="Fegie" w:date="2021-04-28T12:03:00Z">
              <w:r w:rsidRPr="009B2BD3" w:rsidDel="009661CB">
                <w:rPr>
                  <w:rFonts w:hAnsi="標楷體" w:hint="eastAsia"/>
                </w:rPr>
                <w:delText>20</w:delText>
              </w:r>
              <w:bookmarkStart w:id="12292" w:name="_Toc71199507"/>
              <w:bookmarkEnd w:id="12292"/>
            </w:del>
          </w:p>
        </w:tc>
        <w:tc>
          <w:tcPr>
            <w:tcW w:w="2212" w:type="dxa"/>
          </w:tcPr>
          <w:p w14:paraId="0FA4A0EE" w14:textId="6E22F47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93" w:author="Fegie" w:date="2021-04-28T12:03:00Z"/>
                <w:rFonts w:hAnsi="標楷體"/>
              </w:rPr>
              <w:pPrChange w:id="12294" w:author="Fegie" w:date="2021-04-28T12:03:00Z">
                <w:pPr/>
              </w:pPrChange>
            </w:pPr>
            <w:del w:id="12295" w:author="Fegie" w:date="2021-04-28T12:03:00Z">
              <w:r w:rsidRPr="009B2BD3" w:rsidDel="009661CB">
                <w:rPr>
                  <w:rFonts w:hAnsi="標楷體" w:hint="eastAsia"/>
                </w:rPr>
                <w:delText>營業收入</w:delText>
              </w:r>
              <w:bookmarkStart w:id="12296" w:name="_Toc71199508"/>
              <w:bookmarkEnd w:id="12296"/>
            </w:del>
          </w:p>
        </w:tc>
        <w:tc>
          <w:tcPr>
            <w:tcW w:w="1071" w:type="dxa"/>
          </w:tcPr>
          <w:p w14:paraId="39BE7878" w14:textId="53B9AE4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97" w:author="Fegie" w:date="2021-04-28T12:03:00Z"/>
                <w:rFonts w:hAnsi="標楷體"/>
              </w:rPr>
              <w:pPrChange w:id="12298" w:author="Fegie" w:date="2021-04-28T12:03:00Z">
                <w:pPr/>
              </w:pPrChange>
            </w:pPr>
            <w:del w:id="1229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00" w:name="_Toc71199509"/>
              <w:bookmarkEnd w:id="12300"/>
            </w:del>
          </w:p>
        </w:tc>
        <w:tc>
          <w:tcPr>
            <w:tcW w:w="1095" w:type="dxa"/>
          </w:tcPr>
          <w:p w14:paraId="5B205B4C" w14:textId="155EF7A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1" w:author="Fegie" w:date="2021-04-28T12:03:00Z"/>
                <w:rFonts w:hAnsi="標楷體"/>
              </w:rPr>
              <w:pPrChange w:id="12302" w:author="Fegie" w:date="2021-04-28T12:03:00Z">
                <w:pPr/>
              </w:pPrChange>
            </w:pPr>
            <w:bookmarkStart w:id="12303" w:name="_Toc71199510"/>
            <w:bookmarkEnd w:id="12303"/>
          </w:p>
        </w:tc>
        <w:tc>
          <w:tcPr>
            <w:tcW w:w="1173" w:type="dxa"/>
          </w:tcPr>
          <w:p w14:paraId="035B6C4C" w14:textId="774F040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4" w:author="Fegie" w:date="2021-04-28T12:03:00Z"/>
                <w:rFonts w:hAnsi="標楷體"/>
              </w:rPr>
              <w:pPrChange w:id="12305" w:author="Fegie" w:date="2021-04-28T12:03:00Z">
                <w:pPr/>
              </w:pPrChange>
            </w:pPr>
            <w:bookmarkStart w:id="12306" w:name="_Toc71199511"/>
            <w:bookmarkEnd w:id="12306"/>
          </w:p>
        </w:tc>
        <w:tc>
          <w:tcPr>
            <w:tcW w:w="675" w:type="dxa"/>
          </w:tcPr>
          <w:p w14:paraId="6556527C" w14:textId="2D59616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7" w:author="Fegie" w:date="2021-04-28T12:03:00Z"/>
                <w:rFonts w:hAnsi="標楷體"/>
              </w:rPr>
              <w:pPrChange w:id="12308" w:author="Fegie" w:date="2021-04-28T12:03:00Z">
                <w:pPr/>
              </w:pPrChange>
            </w:pPr>
            <w:bookmarkStart w:id="12309" w:name="_Toc71199512"/>
            <w:bookmarkEnd w:id="12309"/>
          </w:p>
        </w:tc>
        <w:tc>
          <w:tcPr>
            <w:tcW w:w="696" w:type="dxa"/>
          </w:tcPr>
          <w:p w14:paraId="3BA745B3" w14:textId="58FA41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0" w:author="Fegie" w:date="2021-04-28T12:03:00Z"/>
                <w:rFonts w:hAnsi="標楷體"/>
              </w:rPr>
              <w:pPrChange w:id="12311" w:author="Fegie" w:date="2021-04-28T12:03:00Z">
                <w:pPr/>
              </w:pPrChange>
            </w:pPr>
            <w:bookmarkStart w:id="12312" w:name="_Toc71199513"/>
            <w:bookmarkEnd w:id="12312"/>
          </w:p>
        </w:tc>
        <w:tc>
          <w:tcPr>
            <w:tcW w:w="3524" w:type="dxa"/>
          </w:tcPr>
          <w:p w14:paraId="1B29B806" w14:textId="69A53A8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3" w:author="Fegie" w:date="2021-04-28T12:03:00Z"/>
                <w:rFonts w:hAnsi="標楷體"/>
              </w:rPr>
              <w:pPrChange w:id="12314" w:author="Fegie" w:date="2021-04-28T12:03:00Z">
                <w:pPr/>
              </w:pPrChange>
            </w:pPr>
            <w:del w:id="1231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16" w:name="_Toc71199514"/>
              <w:bookmarkEnd w:id="12316"/>
            </w:del>
          </w:p>
        </w:tc>
        <w:bookmarkStart w:id="12317" w:name="_Toc71199515"/>
        <w:bookmarkEnd w:id="12317"/>
      </w:tr>
      <w:tr w:rsidR="001A7955" w:rsidRPr="009B2BD3" w:rsidDel="009661CB" w14:paraId="1C26C66A" w14:textId="1B888B2E" w:rsidTr="009E399C">
        <w:trPr>
          <w:trHeight w:val="291"/>
          <w:jc w:val="center"/>
          <w:del w:id="12318" w:author="Fegie" w:date="2021-04-28T12:03:00Z"/>
        </w:trPr>
        <w:tc>
          <w:tcPr>
            <w:tcW w:w="576" w:type="dxa"/>
          </w:tcPr>
          <w:p w14:paraId="5FF542B5" w14:textId="008576B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9" w:author="Fegie" w:date="2021-04-28T12:03:00Z"/>
                <w:rFonts w:hAnsi="標楷體"/>
              </w:rPr>
              <w:pPrChange w:id="12320" w:author="Fegie" w:date="2021-04-28T12:03:00Z">
                <w:pPr/>
              </w:pPrChange>
            </w:pPr>
            <w:del w:id="12321" w:author="Fegie" w:date="2021-04-28T12:03:00Z">
              <w:r w:rsidRPr="009B2BD3" w:rsidDel="009661CB">
                <w:rPr>
                  <w:rFonts w:hAnsi="標楷體" w:hint="eastAsia"/>
                </w:rPr>
                <w:delText>21</w:delText>
              </w:r>
              <w:bookmarkStart w:id="12322" w:name="_Toc71199516"/>
              <w:bookmarkEnd w:id="12322"/>
            </w:del>
          </w:p>
        </w:tc>
        <w:tc>
          <w:tcPr>
            <w:tcW w:w="2212" w:type="dxa"/>
          </w:tcPr>
          <w:p w14:paraId="5F0CF11E" w14:textId="1422388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23" w:author="Fegie" w:date="2021-04-28T12:03:00Z"/>
                <w:rFonts w:hAnsi="標楷體"/>
              </w:rPr>
              <w:pPrChange w:id="12324" w:author="Fegie" w:date="2021-04-28T12:03:00Z">
                <w:pPr/>
              </w:pPrChange>
            </w:pPr>
            <w:del w:id="12325" w:author="Fegie" w:date="2021-04-28T12:03:00Z">
              <w:r w:rsidRPr="009B2BD3" w:rsidDel="009661CB">
                <w:rPr>
                  <w:rFonts w:hAnsi="標楷體" w:hint="eastAsia"/>
                </w:rPr>
                <w:delText>營業成本</w:delText>
              </w:r>
              <w:bookmarkStart w:id="12326" w:name="_Toc71199517"/>
              <w:bookmarkEnd w:id="12326"/>
            </w:del>
          </w:p>
        </w:tc>
        <w:tc>
          <w:tcPr>
            <w:tcW w:w="1071" w:type="dxa"/>
          </w:tcPr>
          <w:p w14:paraId="0E8B0429" w14:textId="3D648D8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27" w:author="Fegie" w:date="2021-04-28T12:03:00Z"/>
                <w:rFonts w:hAnsi="標楷體"/>
              </w:rPr>
              <w:pPrChange w:id="12328" w:author="Fegie" w:date="2021-04-28T12:03:00Z">
                <w:pPr/>
              </w:pPrChange>
            </w:pPr>
            <w:del w:id="1232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30" w:name="_Toc71199518"/>
              <w:bookmarkEnd w:id="12330"/>
            </w:del>
          </w:p>
        </w:tc>
        <w:tc>
          <w:tcPr>
            <w:tcW w:w="1095" w:type="dxa"/>
          </w:tcPr>
          <w:p w14:paraId="062B60D4" w14:textId="5596C44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1" w:author="Fegie" w:date="2021-04-28T12:03:00Z"/>
                <w:rFonts w:hAnsi="標楷體"/>
              </w:rPr>
              <w:pPrChange w:id="12332" w:author="Fegie" w:date="2021-04-28T12:03:00Z">
                <w:pPr/>
              </w:pPrChange>
            </w:pPr>
            <w:bookmarkStart w:id="12333" w:name="_Toc71199519"/>
            <w:bookmarkEnd w:id="12333"/>
          </w:p>
        </w:tc>
        <w:tc>
          <w:tcPr>
            <w:tcW w:w="1173" w:type="dxa"/>
          </w:tcPr>
          <w:p w14:paraId="492E66E1" w14:textId="13F45C7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4" w:author="Fegie" w:date="2021-04-28T12:03:00Z"/>
                <w:rFonts w:hAnsi="標楷體"/>
              </w:rPr>
              <w:pPrChange w:id="12335" w:author="Fegie" w:date="2021-04-28T12:03:00Z">
                <w:pPr/>
              </w:pPrChange>
            </w:pPr>
            <w:bookmarkStart w:id="12336" w:name="_Toc71199520"/>
            <w:bookmarkEnd w:id="12336"/>
          </w:p>
        </w:tc>
        <w:tc>
          <w:tcPr>
            <w:tcW w:w="675" w:type="dxa"/>
          </w:tcPr>
          <w:p w14:paraId="142D929E" w14:textId="208B189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7" w:author="Fegie" w:date="2021-04-28T12:03:00Z"/>
                <w:rFonts w:hAnsi="標楷體"/>
              </w:rPr>
              <w:pPrChange w:id="12338" w:author="Fegie" w:date="2021-04-28T12:03:00Z">
                <w:pPr/>
              </w:pPrChange>
            </w:pPr>
            <w:bookmarkStart w:id="12339" w:name="_Toc71199521"/>
            <w:bookmarkEnd w:id="12339"/>
          </w:p>
        </w:tc>
        <w:tc>
          <w:tcPr>
            <w:tcW w:w="696" w:type="dxa"/>
          </w:tcPr>
          <w:p w14:paraId="335E78D0" w14:textId="133A516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0" w:author="Fegie" w:date="2021-04-28T12:03:00Z"/>
                <w:rFonts w:hAnsi="標楷體"/>
              </w:rPr>
              <w:pPrChange w:id="12341" w:author="Fegie" w:date="2021-04-28T12:03:00Z">
                <w:pPr/>
              </w:pPrChange>
            </w:pPr>
            <w:bookmarkStart w:id="12342" w:name="_Toc71199522"/>
            <w:bookmarkEnd w:id="12342"/>
          </w:p>
        </w:tc>
        <w:tc>
          <w:tcPr>
            <w:tcW w:w="3524" w:type="dxa"/>
          </w:tcPr>
          <w:p w14:paraId="4A4D8CFE" w14:textId="6234B82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3" w:author="Fegie" w:date="2021-04-28T12:03:00Z"/>
                <w:rFonts w:hAnsi="標楷體"/>
              </w:rPr>
              <w:pPrChange w:id="12344" w:author="Fegie" w:date="2021-04-28T12:03:00Z">
                <w:pPr/>
              </w:pPrChange>
            </w:pPr>
            <w:del w:id="1234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46" w:name="_Toc71199523"/>
              <w:bookmarkEnd w:id="12346"/>
            </w:del>
          </w:p>
        </w:tc>
        <w:bookmarkStart w:id="12347" w:name="_Toc71199524"/>
        <w:bookmarkEnd w:id="12347"/>
      </w:tr>
      <w:tr w:rsidR="001A7955" w:rsidRPr="009B2BD3" w:rsidDel="009661CB" w14:paraId="101C7ABE" w14:textId="34C9142B" w:rsidTr="009E399C">
        <w:trPr>
          <w:trHeight w:val="291"/>
          <w:jc w:val="center"/>
          <w:del w:id="12348" w:author="Fegie" w:date="2021-04-28T12:03:00Z"/>
        </w:trPr>
        <w:tc>
          <w:tcPr>
            <w:tcW w:w="576" w:type="dxa"/>
          </w:tcPr>
          <w:p w14:paraId="169697B1" w14:textId="7BBE9C4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9" w:author="Fegie" w:date="2021-04-28T12:03:00Z"/>
                <w:rFonts w:hAnsi="標楷體"/>
              </w:rPr>
              <w:pPrChange w:id="12350" w:author="Fegie" w:date="2021-04-28T12:03:00Z">
                <w:pPr/>
              </w:pPrChange>
            </w:pPr>
            <w:del w:id="12351" w:author="Fegie" w:date="2021-04-28T12:03:00Z">
              <w:r w:rsidRPr="009B2BD3" w:rsidDel="009661CB">
                <w:rPr>
                  <w:rFonts w:hAnsi="標楷體" w:hint="eastAsia"/>
                </w:rPr>
                <w:delText>22</w:delText>
              </w:r>
              <w:bookmarkStart w:id="12352" w:name="_Toc71199525"/>
              <w:bookmarkEnd w:id="12352"/>
            </w:del>
          </w:p>
        </w:tc>
        <w:tc>
          <w:tcPr>
            <w:tcW w:w="2212" w:type="dxa"/>
          </w:tcPr>
          <w:p w14:paraId="2A462A35" w14:textId="5497927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53" w:author="Fegie" w:date="2021-04-28T12:03:00Z"/>
                <w:rFonts w:hAnsi="標楷體"/>
              </w:rPr>
              <w:pPrChange w:id="12354" w:author="Fegie" w:date="2021-04-28T12:03:00Z">
                <w:pPr/>
              </w:pPrChange>
            </w:pPr>
            <w:del w:id="12355" w:author="Fegie" w:date="2021-04-28T12:03:00Z">
              <w:r w:rsidRPr="009B2BD3" w:rsidDel="009661CB">
                <w:rPr>
                  <w:rFonts w:hAnsi="標楷體" w:hint="eastAsia"/>
                </w:rPr>
                <w:delText>營業毛利</w:delText>
              </w:r>
              <w:bookmarkStart w:id="12356" w:name="_Toc71199526"/>
              <w:bookmarkEnd w:id="12356"/>
            </w:del>
          </w:p>
        </w:tc>
        <w:tc>
          <w:tcPr>
            <w:tcW w:w="1071" w:type="dxa"/>
          </w:tcPr>
          <w:p w14:paraId="60CE02FA" w14:textId="2F06BF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57" w:author="Fegie" w:date="2021-04-28T12:03:00Z"/>
                <w:rFonts w:hAnsi="標楷體"/>
              </w:rPr>
              <w:pPrChange w:id="12358" w:author="Fegie" w:date="2021-04-28T12:03:00Z">
                <w:pPr/>
              </w:pPrChange>
            </w:pPr>
            <w:del w:id="1235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60" w:name="_Toc71199527"/>
              <w:bookmarkEnd w:id="12360"/>
            </w:del>
          </w:p>
        </w:tc>
        <w:tc>
          <w:tcPr>
            <w:tcW w:w="1095" w:type="dxa"/>
          </w:tcPr>
          <w:p w14:paraId="5A5514D9" w14:textId="30DB1E4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1" w:author="Fegie" w:date="2021-04-28T12:03:00Z"/>
                <w:rFonts w:hAnsi="標楷體"/>
              </w:rPr>
              <w:pPrChange w:id="12362" w:author="Fegie" w:date="2021-04-28T12:03:00Z">
                <w:pPr/>
              </w:pPrChange>
            </w:pPr>
            <w:bookmarkStart w:id="12363" w:name="_Toc71199528"/>
            <w:bookmarkEnd w:id="12363"/>
          </w:p>
        </w:tc>
        <w:tc>
          <w:tcPr>
            <w:tcW w:w="1173" w:type="dxa"/>
          </w:tcPr>
          <w:p w14:paraId="0D0DB57B" w14:textId="612630A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4" w:author="Fegie" w:date="2021-04-28T12:03:00Z"/>
                <w:rFonts w:hAnsi="標楷體"/>
              </w:rPr>
              <w:pPrChange w:id="12365" w:author="Fegie" w:date="2021-04-28T12:03:00Z">
                <w:pPr/>
              </w:pPrChange>
            </w:pPr>
            <w:bookmarkStart w:id="12366" w:name="_Toc71199529"/>
            <w:bookmarkEnd w:id="12366"/>
          </w:p>
        </w:tc>
        <w:tc>
          <w:tcPr>
            <w:tcW w:w="675" w:type="dxa"/>
          </w:tcPr>
          <w:p w14:paraId="61F7F1B2" w14:textId="1124ADB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7" w:author="Fegie" w:date="2021-04-28T12:03:00Z"/>
                <w:rFonts w:hAnsi="標楷體"/>
              </w:rPr>
              <w:pPrChange w:id="12368" w:author="Fegie" w:date="2021-04-28T12:03:00Z">
                <w:pPr/>
              </w:pPrChange>
            </w:pPr>
            <w:bookmarkStart w:id="12369" w:name="_Toc71199530"/>
            <w:bookmarkEnd w:id="12369"/>
          </w:p>
        </w:tc>
        <w:tc>
          <w:tcPr>
            <w:tcW w:w="696" w:type="dxa"/>
          </w:tcPr>
          <w:p w14:paraId="0000147B" w14:textId="472815E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0" w:author="Fegie" w:date="2021-04-28T12:03:00Z"/>
                <w:rFonts w:hAnsi="標楷體"/>
              </w:rPr>
              <w:pPrChange w:id="12371" w:author="Fegie" w:date="2021-04-28T12:03:00Z">
                <w:pPr/>
              </w:pPrChange>
            </w:pPr>
            <w:bookmarkStart w:id="12372" w:name="_Toc71199531"/>
            <w:bookmarkEnd w:id="12372"/>
          </w:p>
        </w:tc>
        <w:tc>
          <w:tcPr>
            <w:tcW w:w="3524" w:type="dxa"/>
          </w:tcPr>
          <w:p w14:paraId="1E1E6BDB" w14:textId="5648754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3" w:author="Fegie" w:date="2021-04-28T12:03:00Z"/>
                <w:rFonts w:hAnsi="標楷體"/>
              </w:rPr>
              <w:pPrChange w:id="12374" w:author="Fegie" w:date="2021-04-28T12:03:00Z">
                <w:pPr/>
              </w:pPrChange>
            </w:pPr>
            <w:del w:id="1237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76" w:name="_Toc71199532"/>
              <w:bookmarkEnd w:id="12376"/>
            </w:del>
          </w:p>
        </w:tc>
        <w:bookmarkStart w:id="12377" w:name="_Toc71199533"/>
        <w:bookmarkEnd w:id="12377"/>
      </w:tr>
      <w:tr w:rsidR="001A7955" w:rsidRPr="009B2BD3" w:rsidDel="009661CB" w14:paraId="2F6FB3EC" w14:textId="48EEBF81" w:rsidTr="009E399C">
        <w:trPr>
          <w:trHeight w:val="291"/>
          <w:jc w:val="center"/>
          <w:del w:id="12378" w:author="Fegie" w:date="2021-04-28T12:03:00Z"/>
        </w:trPr>
        <w:tc>
          <w:tcPr>
            <w:tcW w:w="576" w:type="dxa"/>
          </w:tcPr>
          <w:p w14:paraId="2F9D858B" w14:textId="1D832F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9" w:author="Fegie" w:date="2021-04-28T12:03:00Z"/>
                <w:rFonts w:hAnsi="標楷體"/>
              </w:rPr>
              <w:pPrChange w:id="12380" w:author="Fegie" w:date="2021-04-28T12:03:00Z">
                <w:pPr/>
              </w:pPrChange>
            </w:pPr>
            <w:del w:id="12381" w:author="Fegie" w:date="2021-04-28T12:03:00Z">
              <w:r w:rsidRPr="009B2BD3" w:rsidDel="009661CB">
                <w:rPr>
                  <w:rFonts w:hAnsi="標楷體" w:hint="eastAsia"/>
                </w:rPr>
                <w:delText>23</w:delText>
              </w:r>
              <w:bookmarkStart w:id="12382" w:name="_Toc71199534"/>
              <w:bookmarkEnd w:id="12382"/>
            </w:del>
          </w:p>
        </w:tc>
        <w:tc>
          <w:tcPr>
            <w:tcW w:w="2212" w:type="dxa"/>
          </w:tcPr>
          <w:p w14:paraId="4918FA04" w14:textId="6B7A7DB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83" w:author="Fegie" w:date="2021-04-28T12:03:00Z"/>
                <w:rFonts w:hAnsi="標楷體"/>
              </w:rPr>
              <w:pPrChange w:id="12384" w:author="Fegie" w:date="2021-04-28T12:03:00Z">
                <w:pPr/>
              </w:pPrChange>
            </w:pPr>
            <w:del w:id="12385" w:author="Fegie" w:date="2021-04-28T12:03:00Z">
              <w:r w:rsidRPr="009B2BD3" w:rsidDel="009661CB">
                <w:rPr>
                  <w:rFonts w:hAnsi="標楷體" w:hint="eastAsia"/>
                </w:rPr>
                <w:delText>管銷費用</w:delText>
              </w:r>
              <w:bookmarkStart w:id="12386" w:name="_Toc71199535"/>
              <w:bookmarkEnd w:id="12386"/>
            </w:del>
          </w:p>
        </w:tc>
        <w:tc>
          <w:tcPr>
            <w:tcW w:w="1071" w:type="dxa"/>
          </w:tcPr>
          <w:p w14:paraId="5E3C4118" w14:textId="08A4C25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87" w:author="Fegie" w:date="2021-04-28T12:03:00Z"/>
                <w:rFonts w:hAnsi="標楷體"/>
              </w:rPr>
              <w:pPrChange w:id="12388" w:author="Fegie" w:date="2021-04-28T12:03:00Z">
                <w:pPr/>
              </w:pPrChange>
            </w:pPr>
            <w:del w:id="1238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90" w:name="_Toc71199536"/>
              <w:bookmarkEnd w:id="12390"/>
            </w:del>
          </w:p>
        </w:tc>
        <w:tc>
          <w:tcPr>
            <w:tcW w:w="1095" w:type="dxa"/>
          </w:tcPr>
          <w:p w14:paraId="489A2729" w14:textId="33BFC99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1" w:author="Fegie" w:date="2021-04-28T12:03:00Z"/>
                <w:rFonts w:hAnsi="標楷體"/>
              </w:rPr>
              <w:pPrChange w:id="12392" w:author="Fegie" w:date="2021-04-28T12:03:00Z">
                <w:pPr/>
              </w:pPrChange>
            </w:pPr>
            <w:bookmarkStart w:id="12393" w:name="_Toc71199537"/>
            <w:bookmarkEnd w:id="12393"/>
          </w:p>
        </w:tc>
        <w:tc>
          <w:tcPr>
            <w:tcW w:w="1173" w:type="dxa"/>
          </w:tcPr>
          <w:p w14:paraId="5CDD29E2" w14:textId="5FA64F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4" w:author="Fegie" w:date="2021-04-28T12:03:00Z"/>
                <w:rFonts w:hAnsi="標楷體"/>
              </w:rPr>
              <w:pPrChange w:id="12395" w:author="Fegie" w:date="2021-04-28T12:03:00Z">
                <w:pPr/>
              </w:pPrChange>
            </w:pPr>
            <w:bookmarkStart w:id="12396" w:name="_Toc71199538"/>
            <w:bookmarkEnd w:id="12396"/>
          </w:p>
        </w:tc>
        <w:tc>
          <w:tcPr>
            <w:tcW w:w="675" w:type="dxa"/>
          </w:tcPr>
          <w:p w14:paraId="2B9CA2B6" w14:textId="0A3AFB1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7" w:author="Fegie" w:date="2021-04-28T12:03:00Z"/>
                <w:rFonts w:hAnsi="標楷體"/>
              </w:rPr>
              <w:pPrChange w:id="12398" w:author="Fegie" w:date="2021-04-28T12:03:00Z">
                <w:pPr/>
              </w:pPrChange>
            </w:pPr>
            <w:bookmarkStart w:id="12399" w:name="_Toc71199539"/>
            <w:bookmarkEnd w:id="12399"/>
          </w:p>
        </w:tc>
        <w:tc>
          <w:tcPr>
            <w:tcW w:w="696" w:type="dxa"/>
          </w:tcPr>
          <w:p w14:paraId="331AF144" w14:textId="13BFFEC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0" w:author="Fegie" w:date="2021-04-28T12:03:00Z"/>
                <w:rFonts w:hAnsi="標楷體"/>
              </w:rPr>
              <w:pPrChange w:id="12401" w:author="Fegie" w:date="2021-04-28T12:03:00Z">
                <w:pPr/>
              </w:pPrChange>
            </w:pPr>
            <w:bookmarkStart w:id="12402" w:name="_Toc71199540"/>
            <w:bookmarkEnd w:id="12402"/>
          </w:p>
        </w:tc>
        <w:tc>
          <w:tcPr>
            <w:tcW w:w="3524" w:type="dxa"/>
          </w:tcPr>
          <w:p w14:paraId="2BA68CAE" w14:textId="4F88AA0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3" w:author="Fegie" w:date="2021-04-28T12:03:00Z"/>
                <w:rFonts w:hAnsi="標楷體"/>
              </w:rPr>
              <w:pPrChange w:id="12404" w:author="Fegie" w:date="2021-04-28T12:03:00Z">
                <w:pPr/>
              </w:pPrChange>
            </w:pPr>
            <w:del w:id="1240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06" w:name="_Toc71199541"/>
              <w:bookmarkEnd w:id="12406"/>
            </w:del>
          </w:p>
        </w:tc>
        <w:bookmarkStart w:id="12407" w:name="_Toc71199542"/>
        <w:bookmarkEnd w:id="12407"/>
      </w:tr>
      <w:tr w:rsidR="001A7955" w:rsidRPr="009B2BD3" w:rsidDel="009661CB" w14:paraId="060F8654" w14:textId="2FF07E4B" w:rsidTr="009E399C">
        <w:trPr>
          <w:trHeight w:val="309"/>
          <w:jc w:val="center"/>
          <w:del w:id="12408" w:author="Fegie" w:date="2021-04-28T12:03:00Z"/>
        </w:trPr>
        <w:tc>
          <w:tcPr>
            <w:tcW w:w="576" w:type="dxa"/>
          </w:tcPr>
          <w:p w14:paraId="6B562DDD" w14:textId="459087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9" w:author="Fegie" w:date="2021-04-28T12:03:00Z"/>
                <w:rFonts w:hAnsi="標楷體"/>
              </w:rPr>
              <w:pPrChange w:id="12410" w:author="Fegie" w:date="2021-04-28T12:03:00Z">
                <w:pPr/>
              </w:pPrChange>
            </w:pPr>
            <w:del w:id="12411" w:author="Fegie" w:date="2021-04-28T12:03:00Z">
              <w:r w:rsidRPr="009B2BD3" w:rsidDel="009661CB">
                <w:rPr>
                  <w:rFonts w:hAnsi="標楷體" w:hint="eastAsia"/>
                </w:rPr>
                <w:delText>24.</w:delText>
              </w:r>
              <w:bookmarkStart w:id="12412" w:name="_Toc71199543"/>
              <w:bookmarkEnd w:id="12412"/>
            </w:del>
          </w:p>
        </w:tc>
        <w:tc>
          <w:tcPr>
            <w:tcW w:w="2212" w:type="dxa"/>
          </w:tcPr>
          <w:p w14:paraId="642A5BE9" w14:textId="0D457DD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13" w:author="Fegie" w:date="2021-04-28T12:03:00Z"/>
                <w:rFonts w:hAnsi="標楷體"/>
              </w:rPr>
              <w:pPrChange w:id="12414" w:author="Fegie" w:date="2021-04-28T12:03:00Z">
                <w:pPr/>
              </w:pPrChange>
            </w:pPr>
            <w:del w:id="12415" w:author="Fegie" w:date="2021-04-28T12:03:00Z">
              <w:r w:rsidRPr="009B2BD3" w:rsidDel="009661CB">
                <w:rPr>
                  <w:rFonts w:hAnsi="標楷體" w:hint="eastAsia"/>
                </w:rPr>
                <w:delText>營業利益</w:delText>
              </w:r>
              <w:bookmarkStart w:id="12416" w:name="_Toc71199544"/>
              <w:bookmarkEnd w:id="12416"/>
            </w:del>
          </w:p>
        </w:tc>
        <w:tc>
          <w:tcPr>
            <w:tcW w:w="1071" w:type="dxa"/>
          </w:tcPr>
          <w:p w14:paraId="4814F7C0" w14:textId="4F0739C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17" w:author="Fegie" w:date="2021-04-28T12:03:00Z"/>
                <w:rFonts w:hAnsi="標楷體"/>
              </w:rPr>
              <w:pPrChange w:id="12418" w:author="Fegie" w:date="2021-04-28T12:03:00Z">
                <w:pPr/>
              </w:pPrChange>
            </w:pPr>
            <w:del w:id="1241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20" w:name="_Toc71199545"/>
              <w:bookmarkEnd w:id="12420"/>
            </w:del>
          </w:p>
        </w:tc>
        <w:tc>
          <w:tcPr>
            <w:tcW w:w="1095" w:type="dxa"/>
          </w:tcPr>
          <w:p w14:paraId="67714F1F" w14:textId="633FD67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1" w:author="Fegie" w:date="2021-04-28T12:03:00Z"/>
                <w:rFonts w:hAnsi="標楷體"/>
              </w:rPr>
              <w:pPrChange w:id="12422" w:author="Fegie" w:date="2021-04-28T12:03:00Z">
                <w:pPr/>
              </w:pPrChange>
            </w:pPr>
            <w:bookmarkStart w:id="12423" w:name="_Toc71199546"/>
            <w:bookmarkEnd w:id="12423"/>
          </w:p>
        </w:tc>
        <w:tc>
          <w:tcPr>
            <w:tcW w:w="1173" w:type="dxa"/>
          </w:tcPr>
          <w:p w14:paraId="00F55851" w14:textId="2312766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4" w:author="Fegie" w:date="2021-04-28T12:03:00Z"/>
                <w:rFonts w:hAnsi="標楷體"/>
              </w:rPr>
              <w:pPrChange w:id="12425" w:author="Fegie" w:date="2021-04-28T12:03:00Z">
                <w:pPr/>
              </w:pPrChange>
            </w:pPr>
            <w:bookmarkStart w:id="12426" w:name="_Toc71199547"/>
            <w:bookmarkEnd w:id="12426"/>
          </w:p>
        </w:tc>
        <w:tc>
          <w:tcPr>
            <w:tcW w:w="675" w:type="dxa"/>
          </w:tcPr>
          <w:p w14:paraId="5F49DF29" w14:textId="165546F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7" w:author="Fegie" w:date="2021-04-28T12:03:00Z"/>
                <w:rFonts w:hAnsi="標楷體"/>
              </w:rPr>
              <w:pPrChange w:id="12428" w:author="Fegie" w:date="2021-04-28T12:03:00Z">
                <w:pPr/>
              </w:pPrChange>
            </w:pPr>
            <w:bookmarkStart w:id="12429" w:name="_Toc71199548"/>
            <w:bookmarkEnd w:id="12429"/>
          </w:p>
        </w:tc>
        <w:tc>
          <w:tcPr>
            <w:tcW w:w="696" w:type="dxa"/>
          </w:tcPr>
          <w:p w14:paraId="30030987" w14:textId="608FC9F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0" w:author="Fegie" w:date="2021-04-28T12:03:00Z"/>
                <w:rFonts w:hAnsi="標楷體"/>
              </w:rPr>
              <w:pPrChange w:id="12431" w:author="Fegie" w:date="2021-04-28T12:03:00Z">
                <w:pPr/>
              </w:pPrChange>
            </w:pPr>
            <w:bookmarkStart w:id="12432" w:name="_Toc71199549"/>
            <w:bookmarkEnd w:id="12432"/>
          </w:p>
        </w:tc>
        <w:tc>
          <w:tcPr>
            <w:tcW w:w="3524" w:type="dxa"/>
          </w:tcPr>
          <w:p w14:paraId="7F9158FB" w14:textId="669CFF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3" w:author="Fegie" w:date="2021-04-28T12:03:00Z"/>
                <w:rFonts w:hAnsi="標楷體"/>
              </w:rPr>
              <w:pPrChange w:id="12434" w:author="Fegie" w:date="2021-04-28T12:03:00Z">
                <w:pPr/>
              </w:pPrChange>
            </w:pPr>
            <w:del w:id="1243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36" w:name="_Toc71199550"/>
              <w:bookmarkEnd w:id="12436"/>
            </w:del>
          </w:p>
        </w:tc>
        <w:bookmarkStart w:id="12437" w:name="_Toc71199551"/>
        <w:bookmarkEnd w:id="12437"/>
      </w:tr>
      <w:tr w:rsidR="001A7955" w:rsidRPr="009B2BD3" w:rsidDel="009661CB" w14:paraId="6E144E0D" w14:textId="009ED03D" w:rsidTr="009E399C">
        <w:trPr>
          <w:trHeight w:val="291"/>
          <w:jc w:val="center"/>
          <w:del w:id="12438" w:author="Fegie" w:date="2021-04-28T12:03:00Z"/>
        </w:trPr>
        <w:tc>
          <w:tcPr>
            <w:tcW w:w="576" w:type="dxa"/>
          </w:tcPr>
          <w:p w14:paraId="1CA102C9" w14:textId="38868D0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9" w:author="Fegie" w:date="2021-04-28T12:03:00Z"/>
                <w:rFonts w:hAnsi="標楷體"/>
              </w:rPr>
              <w:pPrChange w:id="12440" w:author="Fegie" w:date="2021-04-28T12:03:00Z">
                <w:pPr/>
              </w:pPrChange>
            </w:pPr>
            <w:del w:id="12441" w:author="Fegie" w:date="2021-04-28T12:03:00Z">
              <w:r w:rsidRPr="009B2BD3" w:rsidDel="009661CB">
                <w:rPr>
                  <w:rFonts w:hAnsi="標楷體" w:hint="eastAsia"/>
                </w:rPr>
                <w:delText>25</w:delText>
              </w:r>
              <w:bookmarkStart w:id="12442" w:name="_Toc71199552"/>
              <w:bookmarkEnd w:id="12442"/>
            </w:del>
          </w:p>
        </w:tc>
        <w:tc>
          <w:tcPr>
            <w:tcW w:w="2212" w:type="dxa"/>
          </w:tcPr>
          <w:p w14:paraId="67F48A52" w14:textId="433E631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43" w:author="Fegie" w:date="2021-04-28T12:03:00Z"/>
                <w:rFonts w:hAnsi="標楷體"/>
              </w:rPr>
              <w:pPrChange w:id="12444" w:author="Fegie" w:date="2021-04-28T12:03:00Z">
                <w:pPr/>
              </w:pPrChange>
            </w:pPr>
            <w:del w:id="12445" w:author="Fegie" w:date="2021-04-28T12:03:00Z">
              <w:r w:rsidRPr="009B2BD3" w:rsidDel="009661CB">
                <w:rPr>
                  <w:rFonts w:hAnsi="標楷體" w:hint="eastAsia"/>
                </w:rPr>
                <w:delText>營業外收入</w:delText>
              </w:r>
              <w:bookmarkStart w:id="12446" w:name="_Toc71199553"/>
              <w:bookmarkEnd w:id="12446"/>
            </w:del>
          </w:p>
        </w:tc>
        <w:tc>
          <w:tcPr>
            <w:tcW w:w="1071" w:type="dxa"/>
          </w:tcPr>
          <w:p w14:paraId="2B6B5990" w14:textId="19DAFBF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47" w:author="Fegie" w:date="2021-04-28T12:03:00Z"/>
                <w:rFonts w:hAnsi="標楷體"/>
              </w:rPr>
              <w:pPrChange w:id="12448" w:author="Fegie" w:date="2021-04-28T12:03:00Z">
                <w:pPr/>
              </w:pPrChange>
            </w:pPr>
            <w:del w:id="1244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50" w:name="_Toc71199554"/>
              <w:bookmarkEnd w:id="12450"/>
            </w:del>
          </w:p>
        </w:tc>
        <w:tc>
          <w:tcPr>
            <w:tcW w:w="1095" w:type="dxa"/>
          </w:tcPr>
          <w:p w14:paraId="5057A0C2" w14:textId="0100B7D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1" w:author="Fegie" w:date="2021-04-28T12:03:00Z"/>
                <w:rFonts w:hAnsi="標楷體"/>
              </w:rPr>
              <w:pPrChange w:id="12452" w:author="Fegie" w:date="2021-04-28T12:03:00Z">
                <w:pPr/>
              </w:pPrChange>
            </w:pPr>
            <w:bookmarkStart w:id="12453" w:name="_Toc71199555"/>
            <w:bookmarkEnd w:id="12453"/>
          </w:p>
        </w:tc>
        <w:tc>
          <w:tcPr>
            <w:tcW w:w="1173" w:type="dxa"/>
          </w:tcPr>
          <w:p w14:paraId="4CBF1C33" w14:textId="139900F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4" w:author="Fegie" w:date="2021-04-28T12:03:00Z"/>
                <w:rFonts w:hAnsi="標楷體"/>
              </w:rPr>
              <w:pPrChange w:id="12455" w:author="Fegie" w:date="2021-04-28T12:03:00Z">
                <w:pPr/>
              </w:pPrChange>
            </w:pPr>
            <w:bookmarkStart w:id="12456" w:name="_Toc71199556"/>
            <w:bookmarkEnd w:id="12456"/>
          </w:p>
        </w:tc>
        <w:tc>
          <w:tcPr>
            <w:tcW w:w="675" w:type="dxa"/>
          </w:tcPr>
          <w:p w14:paraId="5AA9B5AE" w14:textId="6FC7632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7" w:author="Fegie" w:date="2021-04-28T12:03:00Z"/>
                <w:rFonts w:hAnsi="標楷體"/>
              </w:rPr>
              <w:pPrChange w:id="12458" w:author="Fegie" w:date="2021-04-28T12:03:00Z">
                <w:pPr/>
              </w:pPrChange>
            </w:pPr>
            <w:bookmarkStart w:id="12459" w:name="_Toc71199557"/>
            <w:bookmarkEnd w:id="12459"/>
          </w:p>
        </w:tc>
        <w:tc>
          <w:tcPr>
            <w:tcW w:w="696" w:type="dxa"/>
          </w:tcPr>
          <w:p w14:paraId="3BABB64B" w14:textId="4F3440A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0" w:author="Fegie" w:date="2021-04-28T12:03:00Z"/>
                <w:rFonts w:hAnsi="標楷體"/>
              </w:rPr>
              <w:pPrChange w:id="12461" w:author="Fegie" w:date="2021-04-28T12:03:00Z">
                <w:pPr/>
              </w:pPrChange>
            </w:pPr>
            <w:bookmarkStart w:id="12462" w:name="_Toc71199558"/>
            <w:bookmarkEnd w:id="12462"/>
          </w:p>
        </w:tc>
        <w:tc>
          <w:tcPr>
            <w:tcW w:w="3524" w:type="dxa"/>
          </w:tcPr>
          <w:p w14:paraId="457D2C2B" w14:textId="4FEADFF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3" w:author="Fegie" w:date="2021-04-28T12:03:00Z"/>
                <w:rFonts w:hAnsi="標楷體"/>
              </w:rPr>
              <w:pPrChange w:id="12464" w:author="Fegie" w:date="2021-04-28T12:03:00Z">
                <w:pPr/>
              </w:pPrChange>
            </w:pPr>
            <w:del w:id="1246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66" w:name="_Toc71199559"/>
              <w:bookmarkEnd w:id="12466"/>
            </w:del>
          </w:p>
        </w:tc>
        <w:bookmarkStart w:id="12467" w:name="_Toc71199560"/>
        <w:bookmarkEnd w:id="12467"/>
      </w:tr>
      <w:tr w:rsidR="001A7955" w:rsidRPr="009B2BD3" w:rsidDel="009661CB" w14:paraId="52B2ECF9" w14:textId="0A82EDB6" w:rsidTr="009E399C">
        <w:trPr>
          <w:trHeight w:val="291"/>
          <w:jc w:val="center"/>
          <w:del w:id="12468" w:author="Fegie" w:date="2021-04-28T12:03:00Z"/>
        </w:trPr>
        <w:tc>
          <w:tcPr>
            <w:tcW w:w="576" w:type="dxa"/>
          </w:tcPr>
          <w:p w14:paraId="1C034029" w14:textId="1D567D5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9" w:author="Fegie" w:date="2021-04-28T12:03:00Z"/>
                <w:rFonts w:hAnsi="標楷體"/>
              </w:rPr>
              <w:pPrChange w:id="12470" w:author="Fegie" w:date="2021-04-28T12:03:00Z">
                <w:pPr/>
              </w:pPrChange>
            </w:pPr>
            <w:del w:id="12471" w:author="Fegie" w:date="2021-04-28T12:03:00Z">
              <w:r w:rsidRPr="009B2BD3" w:rsidDel="009661CB">
                <w:rPr>
                  <w:rFonts w:hAnsi="標楷體" w:hint="eastAsia"/>
                </w:rPr>
                <w:delText>26</w:delText>
              </w:r>
              <w:bookmarkStart w:id="12472" w:name="_Toc71199561"/>
              <w:bookmarkEnd w:id="12472"/>
            </w:del>
          </w:p>
        </w:tc>
        <w:tc>
          <w:tcPr>
            <w:tcW w:w="2212" w:type="dxa"/>
          </w:tcPr>
          <w:p w14:paraId="43C12D0D" w14:textId="7664C9A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73" w:author="Fegie" w:date="2021-04-28T12:03:00Z"/>
                <w:rFonts w:hAnsi="標楷體"/>
              </w:rPr>
              <w:pPrChange w:id="12474" w:author="Fegie" w:date="2021-04-28T12:03:00Z">
                <w:pPr/>
              </w:pPrChange>
            </w:pPr>
            <w:del w:id="12475" w:author="Fegie" w:date="2021-04-28T12:03:00Z">
              <w:r w:rsidRPr="009B2BD3" w:rsidDel="009661CB">
                <w:rPr>
                  <w:rFonts w:hAnsi="標楷體" w:hint="eastAsia"/>
                </w:rPr>
                <w:delText>財務支出</w:delText>
              </w:r>
              <w:bookmarkStart w:id="12476" w:name="_Toc71199562"/>
              <w:bookmarkEnd w:id="12476"/>
            </w:del>
          </w:p>
        </w:tc>
        <w:tc>
          <w:tcPr>
            <w:tcW w:w="1071" w:type="dxa"/>
          </w:tcPr>
          <w:p w14:paraId="64EA227D" w14:textId="7E97E3E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77" w:author="Fegie" w:date="2021-04-28T12:03:00Z"/>
                <w:rFonts w:hAnsi="標楷體"/>
              </w:rPr>
              <w:pPrChange w:id="12478" w:author="Fegie" w:date="2021-04-28T12:03:00Z">
                <w:pPr/>
              </w:pPrChange>
            </w:pPr>
            <w:del w:id="1247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80" w:name="_Toc71199563"/>
              <w:bookmarkEnd w:id="12480"/>
            </w:del>
          </w:p>
        </w:tc>
        <w:tc>
          <w:tcPr>
            <w:tcW w:w="1095" w:type="dxa"/>
          </w:tcPr>
          <w:p w14:paraId="0539FC4A" w14:textId="240FFD7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1" w:author="Fegie" w:date="2021-04-28T12:03:00Z"/>
                <w:rFonts w:hAnsi="標楷體"/>
              </w:rPr>
              <w:pPrChange w:id="12482" w:author="Fegie" w:date="2021-04-28T12:03:00Z">
                <w:pPr/>
              </w:pPrChange>
            </w:pPr>
            <w:bookmarkStart w:id="12483" w:name="_Toc71199564"/>
            <w:bookmarkEnd w:id="12483"/>
          </w:p>
        </w:tc>
        <w:tc>
          <w:tcPr>
            <w:tcW w:w="1173" w:type="dxa"/>
          </w:tcPr>
          <w:p w14:paraId="1C90656C" w14:textId="147BE6E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4" w:author="Fegie" w:date="2021-04-28T12:03:00Z"/>
                <w:rFonts w:hAnsi="標楷體"/>
              </w:rPr>
              <w:pPrChange w:id="12485" w:author="Fegie" w:date="2021-04-28T12:03:00Z">
                <w:pPr/>
              </w:pPrChange>
            </w:pPr>
            <w:bookmarkStart w:id="12486" w:name="_Toc71199565"/>
            <w:bookmarkEnd w:id="12486"/>
          </w:p>
        </w:tc>
        <w:tc>
          <w:tcPr>
            <w:tcW w:w="675" w:type="dxa"/>
          </w:tcPr>
          <w:p w14:paraId="6A8F9F19" w14:textId="7055B42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7" w:author="Fegie" w:date="2021-04-28T12:03:00Z"/>
                <w:rFonts w:hAnsi="標楷體"/>
              </w:rPr>
              <w:pPrChange w:id="12488" w:author="Fegie" w:date="2021-04-28T12:03:00Z">
                <w:pPr/>
              </w:pPrChange>
            </w:pPr>
            <w:bookmarkStart w:id="12489" w:name="_Toc71199566"/>
            <w:bookmarkEnd w:id="12489"/>
          </w:p>
        </w:tc>
        <w:tc>
          <w:tcPr>
            <w:tcW w:w="696" w:type="dxa"/>
          </w:tcPr>
          <w:p w14:paraId="22D76B22" w14:textId="22ED61F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0" w:author="Fegie" w:date="2021-04-28T12:03:00Z"/>
                <w:rFonts w:hAnsi="標楷體"/>
              </w:rPr>
              <w:pPrChange w:id="12491" w:author="Fegie" w:date="2021-04-28T12:03:00Z">
                <w:pPr/>
              </w:pPrChange>
            </w:pPr>
            <w:bookmarkStart w:id="12492" w:name="_Toc71199567"/>
            <w:bookmarkEnd w:id="12492"/>
          </w:p>
        </w:tc>
        <w:tc>
          <w:tcPr>
            <w:tcW w:w="3524" w:type="dxa"/>
          </w:tcPr>
          <w:p w14:paraId="3D35C427" w14:textId="120CA78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3" w:author="Fegie" w:date="2021-04-28T12:03:00Z"/>
                <w:rFonts w:hAnsi="標楷體"/>
              </w:rPr>
              <w:pPrChange w:id="12494" w:author="Fegie" w:date="2021-04-28T12:03:00Z">
                <w:pPr/>
              </w:pPrChange>
            </w:pPr>
            <w:del w:id="1249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96" w:name="_Toc71199568"/>
              <w:bookmarkEnd w:id="12496"/>
            </w:del>
          </w:p>
        </w:tc>
        <w:bookmarkStart w:id="12497" w:name="_Toc71199569"/>
        <w:bookmarkEnd w:id="12497"/>
      </w:tr>
      <w:tr w:rsidR="001A7955" w:rsidRPr="009B2BD3" w:rsidDel="009661CB" w14:paraId="160BD61D" w14:textId="4C80BD68" w:rsidTr="009E399C">
        <w:trPr>
          <w:trHeight w:val="291"/>
          <w:jc w:val="center"/>
          <w:del w:id="12498" w:author="Fegie" w:date="2021-04-28T12:03:00Z"/>
        </w:trPr>
        <w:tc>
          <w:tcPr>
            <w:tcW w:w="576" w:type="dxa"/>
          </w:tcPr>
          <w:p w14:paraId="353A005F" w14:textId="2607D00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9" w:author="Fegie" w:date="2021-04-28T12:03:00Z"/>
                <w:rFonts w:hAnsi="標楷體"/>
              </w:rPr>
              <w:pPrChange w:id="12500" w:author="Fegie" w:date="2021-04-28T12:03:00Z">
                <w:pPr/>
              </w:pPrChange>
            </w:pPr>
            <w:del w:id="12501" w:author="Fegie" w:date="2021-04-28T12:03:00Z">
              <w:r w:rsidRPr="009B2BD3" w:rsidDel="009661CB">
                <w:rPr>
                  <w:rFonts w:hAnsi="標楷體" w:hint="eastAsia"/>
                </w:rPr>
                <w:delText>27</w:delText>
              </w:r>
              <w:bookmarkStart w:id="12502" w:name="_Toc71199570"/>
              <w:bookmarkEnd w:id="12502"/>
            </w:del>
          </w:p>
        </w:tc>
        <w:tc>
          <w:tcPr>
            <w:tcW w:w="2212" w:type="dxa"/>
          </w:tcPr>
          <w:p w14:paraId="0D2D1647" w14:textId="3500162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03" w:author="Fegie" w:date="2021-04-28T12:03:00Z"/>
                <w:rFonts w:hAnsi="標楷體"/>
              </w:rPr>
              <w:pPrChange w:id="12504" w:author="Fegie" w:date="2021-04-28T12:03:00Z">
                <w:pPr/>
              </w:pPrChange>
            </w:pPr>
            <w:del w:id="12505" w:author="Fegie" w:date="2021-04-28T12:03:00Z">
              <w:r w:rsidRPr="009B2BD3" w:rsidDel="009661CB">
                <w:rPr>
                  <w:rFonts w:hAnsi="標楷體" w:hint="eastAsia"/>
                </w:rPr>
                <w:delText>其他營業支出</w:delText>
              </w:r>
              <w:bookmarkStart w:id="12506" w:name="_Toc71199571"/>
              <w:bookmarkEnd w:id="12506"/>
            </w:del>
          </w:p>
        </w:tc>
        <w:tc>
          <w:tcPr>
            <w:tcW w:w="1071" w:type="dxa"/>
          </w:tcPr>
          <w:p w14:paraId="15BC6C80" w14:textId="6CA4F41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07" w:author="Fegie" w:date="2021-04-28T12:03:00Z"/>
                <w:rFonts w:hAnsi="標楷體"/>
              </w:rPr>
              <w:pPrChange w:id="12508" w:author="Fegie" w:date="2021-04-28T12:03:00Z">
                <w:pPr/>
              </w:pPrChange>
            </w:pPr>
            <w:del w:id="1250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510" w:name="_Toc71199572"/>
              <w:bookmarkEnd w:id="12510"/>
            </w:del>
          </w:p>
        </w:tc>
        <w:tc>
          <w:tcPr>
            <w:tcW w:w="1095" w:type="dxa"/>
          </w:tcPr>
          <w:p w14:paraId="789B21A5" w14:textId="0F33EF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1" w:author="Fegie" w:date="2021-04-28T12:03:00Z"/>
                <w:rFonts w:hAnsi="標楷體"/>
              </w:rPr>
              <w:pPrChange w:id="12512" w:author="Fegie" w:date="2021-04-28T12:03:00Z">
                <w:pPr/>
              </w:pPrChange>
            </w:pPr>
            <w:bookmarkStart w:id="12513" w:name="_Toc71199573"/>
            <w:bookmarkEnd w:id="12513"/>
          </w:p>
        </w:tc>
        <w:tc>
          <w:tcPr>
            <w:tcW w:w="1173" w:type="dxa"/>
          </w:tcPr>
          <w:p w14:paraId="7266AB27" w14:textId="567D3AB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4" w:author="Fegie" w:date="2021-04-28T12:03:00Z"/>
                <w:rFonts w:hAnsi="標楷體"/>
              </w:rPr>
              <w:pPrChange w:id="12515" w:author="Fegie" w:date="2021-04-28T12:03:00Z">
                <w:pPr/>
              </w:pPrChange>
            </w:pPr>
            <w:bookmarkStart w:id="12516" w:name="_Toc71199574"/>
            <w:bookmarkEnd w:id="12516"/>
          </w:p>
        </w:tc>
        <w:tc>
          <w:tcPr>
            <w:tcW w:w="675" w:type="dxa"/>
          </w:tcPr>
          <w:p w14:paraId="67C0ECE1" w14:textId="1D42A46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7" w:author="Fegie" w:date="2021-04-28T12:03:00Z"/>
                <w:rFonts w:hAnsi="標楷體"/>
              </w:rPr>
              <w:pPrChange w:id="12518" w:author="Fegie" w:date="2021-04-28T12:03:00Z">
                <w:pPr/>
              </w:pPrChange>
            </w:pPr>
            <w:bookmarkStart w:id="12519" w:name="_Toc71199575"/>
            <w:bookmarkEnd w:id="12519"/>
          </w:p>
        </w:tc>
        <w:tc>
          <w:tcPr>
            <w:tcW w:w="696" w:type="dxa"/>
          </w:tcPr>
          <w:p w14:paraId="6F4C5B5D" w14:textId="20A8B03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0" w:author="Fegie" w:date="2021-04-28T12:03:00Z"/>
                <w:rFonts w:hAnsi="標楷體"/>
              </w:rPr>
              <w:pPrChange w:id="12521" w:author="Fegie" w:date="2021-04-28T12:03:00Z">
                <w:pPr/>
              </w:pPrChange>
            </w:pPr>
            <w:bookmarkStart w:id="12522" w:name="_Toc71199576"/>
            <w:bookmarkEnd w:id="12522"/>
          </w:p>
        </w:tc>
        <w:tc>
          <w:tcPr>
            <w:tcW w:w="3524" w:type="dxa"/>
          </w:tcPr>
          <w:p w14:paraId="5F59E0A4" w14:textId="2C657D3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3" w:author="Fegie" w:date="2021-04-28T12:03:00Z"/>
                <w:rFonts w:hAnsi="標楷體"/>
              </w:rPr>
              <w:pPrChange w:id="12524" w:author="Fegie" w:date="2021-04-28T12:03:00Z">
                <w:pPr/>
              </w:pPrChange>
            </w:pPr>
            <w:del w:id="1252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526" w:name="_Toc71199577"/>
              <w:bookmarkEnd w:id="12526"/>
            </w:del>
          </w:p>
        </w:tc>
        <w:bookmarkStart w:id="12527" w:name="_Toc71199578"/>
        <w:bookmarkEnd w:id="12527"/>
      </w:tr>
      <w:tr w:rsidR="001A7955" w:rsidRPr="009B2BD3" w:rsidDel="009661CB" w14:paraId="6A4AD111" w14:textId="362B2BC3" w:rsidTr="009E399C">
        <w:trPr>
          <w:trHeight w:val="291"/>
          <w:jc w:val="center"/>
          <w:del w:id="12528" w:author="Fegie" w:date="2021-04-28T12:03:00Z"/>
        </w:trPr>
        <w:tc>
          <w:tcPr>
            <w:tcW w:w="576" w:type="dxa"/>
          </w:tcPr>
          <w:p w14:paraId="5F21C48A" w14:textId="4CF4F8E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9" w:author="Fegie" w:date="2021-04-28T12:03:00Z"/>
                <w:rFonts w:hAnsi="標楷體"/>
              </w:rPr>
              <w:pPrChange w:id="12530" w:author="Fegie" w:date="2021-04-28T12:03:00Z">
                <w:pPr/>
              </w:pPrChange>
            </w:pPr>
            <w:del w:id="12531" w:author="Fegie" w:date="2021-04-28T12:03:00Z">
              <w:r w:rsidRPr="009B2BD3" w:rsidDel="009661CB">
                <w:rPr>
                  <w:rFonts w:hAnsi="標楷體" w:hint="eastAsia"/>
                </w:rPr>
                <w:delText>28</w:delText>
              </w:r>
              <w:bookmarkStart w:id="12532" w:name="_Toc71199579"/>
              <w:bookmarkEnd w:id="12532"/>
            </w:del>
          </w:p>
        </w:tc>
        <w:tc>
          <w:tcPr>
            <w:tcW w:w="2212" w:type="dxa"/>
          </w:tcPr>
          <w:p w14:paraId="2D7DD034" w14:textId="5D90FCC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33" w:author="Fegie" w:date="2021-04-28T12:03:00Z"/>
                <w:rFonts w:hAnsi="標楷體"/>
              </w:rPr>
              <w:pPrChange w:id="12534" w:author="Fegie" w:date="2021-04-28T12:03:00Z">
                <w:pPr/>
              </w:pPrChange>
            </w:pPr>
            <w:del w:id="12535" w:author="Fegie" w:date="2021-04-28T12:03:00Z">
              <w:r w:rsidRPr="009B2BD3" w:rsidDel="009661CB">
                <w:rPr>
                  <w:rFonts w:hAnsi="標楷體" w:hint="eastAsia"/>
                </w:rPr>
                <w:delText>稅後淨利</w:delText>
              </w:r>
              <w:bookmarkStart w:id="12536" w:name="_Toc71199580"/>
              <w:bookmarkEnd w:id="12536"/>
            </w:del>
          </w:p>
        </w:tc>
        <w:tc>
          <w:tcPr>
            <w:tcW w:w="1071" w:type="dxa"/>
          </w:tcPr>
          <w:p w14:paraId="4EA92E36" w14:textId="7D4E66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37" w:author="Fegie" w:date="2021-04-28T12:03:00Z"/>
                <w:rFonts w:hAnsi="標楷體"/>
              </w:rPr>
              <w:pPrChange w:id="12538" w:author="Fegie" w:date="2021-04-28T12:03:00Z">
                <w:pPr/>
              </w:pPrChange>
            </w:pPr>
            <w:del w:id="1253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540" w:name="_Toc71199581"/>
              <w:bookmarkEnd w:id="12540"/>
            </w:del>
          </w:p>
        </w:tc>
        <w:tc>
          <w:tcPr>
            <w:tcW w:w="1095" w:type="dxa"/>
          </w:tcPr>
          <w:p w14:paraId="4B5EA6DB" w14:textId="43AFE73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1" w:author="Fegie" w:date="2021-04-28T12:03:00Z"/>
                <w:rFonts w:hAnsi="標楷體"/>
              </w:rPr>
              <w:pPrChange w:id="12542" w:author="Fegie" w:date="2021-04-28T12:03:00Z">
                <w:pPr/>
              </w:pPrChange>
            </w:pPr>
            <w:bookmarkStart w:id="12543" w:name="_Toc71199582"/>
            <w:bookmarkEnd w:id="12543"/>
          </w:p>
        </w:tc>
        <w:tc>
          <w:tcPr>
            <w:tcW w:w="1173" w:type="dxa"/>
          </w:tcPr>
          <w:p w14:paraId="09340637" w14:textId="4E45CE8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4" w:author="Fegie" w:date="2021-04-28T12:03:00Z"/>
                <w:rFonts w:hAnsi="標楷體"/>
              </w:rPr>
              <w:pPrChange w:id="12545" w:author="Fegie" w:date="2021-04-28T12:03:00Z">
                <w:pPr/>
              </w:pPrChange>
            </w:pPr>
            <w:bookmarkStart w:id="12546" w:name="_Toc71199583"/>
            <w:bookmarkEnd w:id="12546"/>
          </w:p>
        </w:tc>
        <w:tc>
          <w:tcPr>
            <w:tcW w:w="675" w:type="dxa"/>
          </w:tcPr>
          <w:p w14:paraId="2BDF199D" w14:textId="67109E3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7" w:author="Fegie" w:date="2021-04-28T12:03:00Z"/>
                <w:rFonts w:hAnsi="標楷體"/>
              </w:rPr>
              <w:pPrChange w:id="12548" w:author="Fegie" w:date="2021-04-28T12:03:00Z">
                <w:pPr/>
              </w:pPrChange>
            </w:pPr>
            <w:bookmarkStart w:id="12549" w:name="_Toc71199584"/>
            <w:bookmarkEnd w:id="12549"/>
          </w:p>
        </w:tc>
        <w:tc>
          <w:tcPr>
            <w:tcW w:w="696" w:type="dxa"/>
          </w:tcPr>
          <w:p w14:paraId="28E66744" w14:textId="039316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0" w:author="Fegie" w:date="2021-04-28T12:03:00Z"/>
                <w:rFonts w:hAnsi="標楷體"/>
              </w:rPr>
              <w:pPrChange w:id="12551" w:author="Fegie" w:date="2021-04-28T12:03:00Z">
                <w:pPr/>
              </w:pPrChange>
            </w:pPr>
            <w:bookmarkStart w:id="12552" w:name="_Toc71199585"/>
            <w:bookmarkEnd w:id="12552"/>
          </w:p>
        </w:tc>
        <w:tc>
          <w:tcPr>
            <w:tcW w:w="3524" w:type="dxa"/>
          </w:tcPr>
          <w:p w14:paraId="2A145D44" w14:textId="42CFBA4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3" w:author="Fegie" w:date="2021-04-28T12:03:00Z"/>
                <w:rFonts w:hAnsi="標楷體"/>
              </w:rPr>
              <w:pPrChange w:id="12554" w:author="Fegie" w:date="2021-04-28T12:03:00Z">
                <w:pPr/>
              </w:pPrChange>
            </w:pPr>
            <w:del w:id="1255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556" w:name="_Toc71199586"/>
              <w:bookmarkEnd w:id="12556"/>
            </w:del>
          </w:p>
        </w:tc>
        <w:bookmarkStart w:id="12557" w:name="_Toc71199587"/>
        <w:bookmarkEnd w:id="12557"/>
      </w:tr>
      <w:tr w:rsidR="001A7955" w:rsidRPr="009B2BD3" w:rsidDel="009661CB" w14:paraId="1525CBDC" w14:textId="3DB6D9EA" w:rsidTr="009E399C">
        <w:trPr>
          <w:trHeight w:val="291"/>
          <w:jc w:val="center"/>
          <w:del w:id="12558" w:author="Fegie" w:date="2021-04-28T12:03:00Z"/>
        </w:trPr>
        <w:tc>
          <w:tcPr>
            <w:tcW w:w="576" w:type="dxa"/>
          </w:tcPr>
          <w:p w14:paraId="5343716F" w14:textId="3143EE7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9" w:author="Fegie" w:date="2021-04-28T12:03:00Z"/>
                <w:rFonts w:hAnsi="標楷體"/>
              </w:rPr>
              <w:pPrChange w:id="12560" w:author="Fegie" w:date="2021-04-28T12:03:00Z">
                <w:pPr/>
              </w:pPrChange>
            </w:pPr>
            <w:del w:id="12561" w:author="Fegie" w:date="2021-04-28T12:03:00Z">
              <w:r w:rsidRPr="009B2BD3" w:rsidDel="009661CB">
                <w:rPr>
                  <w:rFonts w:hAnsi="標楷體" w:hint="eastAsia"/>
                </w:rPr>
                <w:delText>29</w:delText>
              </w:r>
              <w:bookmarkStart w:id="12562" w:name="_Toc71199588"/>
              <w:bookmarkEnd w:id="12562"/>
            </w:del>
          </w:p>
        </w:tc>
        <w:tc>
          <w:tcPr>
            <w:tcW w:w="2212" w:type="dxa"/>
          </w:tcPr>
          <w:p w14:paraId="5D639D9E" w14:textId="68AB672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63" w:author="Fegie" w:date="2021-04-28T12:03:00Z"/>
                <w:rFonts w:hAnsi="標楷體"/>
              </w:rPr>
              <w:pPrChange w:id="12564" w:author="Fegie" w:date="2021-04-28T12:03:00Z">
                <w:pPr/>
              </w:pPrChange>
            </w:pPr>
            <w:del w:id="12565" w:author="Fegie" w:date="2021-04-28T12:03:00Z">
              <w:r w:rsidRPr="009B2BD3" w:rsidDel="009661CB">
                <w:rPr>
                  <w:rFonts w:hAnsi="標楷體" w:hint="eastAsia"/>
                </w:rPr>
                <w:delText>簽證會計師</w:delText>
              </w:r>
              <w:bookmarkStart w:id="12566" w:name="_Toc71199589"/>
              <w:bookmarkEnd w:id="12566"/>
            </w:del>
          </w:p>
        </w:tc>
        <w:tc>
          <w:tcPr>
            <w:tcW w:w="1071" w:type="dxa"/>
          </w:tcPr>
          <w:p w14:paraId="51A29E9F" w14:textId="7D2A78C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67" w:author="Fegie" w:date="2021-04-28T12:03:00Z"/>
                <w:rFonts w:hAnsi="標楷體"/>
              </w:rPr>
              <w:pPrChange w:id="12568" w:author="Fegie" w:date="2021-04-28T12:03:00Z">
                <w:pPr/>
              </w:pPrChange>
            </w:pPr>
            <w:del w:id="12569" w:author="Fegie" w:date="2021-04-28T12:03:00Z">
              <w:r w:rsidDel="009661CB">
                <w:rPr>
                  <w:rFonts w:hAnsi="標楷體" w:hint="eastAsia"/>
                </w:rPr>
                <w:delText>X(14)</w:delText>
              </w:r>
              <w:bookmarkStart w:id="12570" w:name="_Toc71199590"/>
              <w:bookmarkEnd w:id="12570"/>
            </w:del>
          </w:p>
        </w:tc>
        <w:tc>
          <w:tcPr>
            <w:tcW w:w="1095" w:type="dxa"/>
          </w:tcPr>
          <w:p w14:paraId="66AC2D00" w14:textId="6167E0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1" w:author="Fegie" w:date="2021-04-28T12:03:00Z"/>
                <w:rFonts w:hAnsi="標楷體"/>
              </w:rPr>
              <w:pPrChange w:id="12572" w:author="Fegie" w:date="2021-04-28T12:03:00Z">
                <w:pPr/>
              </w:pPrChange>
            </w:pPr>
            <w:bookmarkStart w:id="12573" w:name="_Toc71199591"/>
            <w:bookmarkEnd w:id="12573"/>
          </w:p>
        </w:tc>
        <w:tc>
          <w:tcPr>
            <w:tcW w:w="1173" w:type="dxa"/>
          </w:tcPr>
          <w:p w14:paraId="764740C6" w14:textId="690D2AA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4" w:author="Fegie" w:date="2021-04-28T12:03:00Z"/>
                <w:rFonts w:hAnsi="標楷體"/>
              </w:rPr>
              <w:pPrChange w:id="12575" w:author="Fegie" w:date="2021-04-28T12:03:00Z">
                <w:pPr/>
              </w:pPrChange>
            </w:pPr>
            <w:bookmarkStart w:id="12576" w:name="_Toc71199592"/>
            <w:bookmarkEnd w:id="12576"/>
          </w:p>
        </w:tc>
        <w:tc>
          <w:tcPr>
            <w:tcW w:w="675" w:type="dxa"/>
          </w:tcPr>
          <w:p w14:paraId="268CDBB9" w14:textId="3F80E19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7" w:author="Fegie" w:date="2021-04-28T12:03:00Z"/>
                <w:rFonts w:hAnsi="標楷體"/>
              </w:rPr>
              <w:pPrChange w:id="12578" w:author="Fegie" w:date="2021-04-28T12:03:00Z">
                <w:pPr/>
              </w:pPrChange>
            </w:pPr>
            <w:del w:id="12579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580" w:name="_Toc71199593"/>
              <w:bookmarkEnd w:id="12580"/>
            </w:del>
          </w:p>
        </w:tc>
        <w:tc>
          <w:tcPr>
            <w:tcW w:w="696" w:type="dxa"/>
          </w:tcPr>
          <w:p w14:paraId="04D6225A" w14:textId="4E5A7ED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1" w:author="Fegie" w:date="2021-04-28T12:03:00Z"/>
                <w:rFonts w:hAnsi="標楷體"/>
              </w:rPr>
              <w:pPrChange w:id="12582" w:author="Fegie" w:date="2021-04-28T12:03:00Z">
                <w:pPr/>
              </w:pPrChange>
            </w:pPr>
            <w:bookmarkStart w:id="12583" w:name="_Toc71199594"/>
            <w:bookmarkEnd w:id="12583"/>
          </w:p>
        </w:tc>
        <w:tc>
          <w:tcPr>
            <w:tcW w:w="3524" w:type="dxa"/>
          </w:tcPr>
          <w:p w14:paraId="25F07784" w14:textId="41F3B6C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4" w:author="Fegie" w:date="2021-04-28T12:03:00Z"/>
                <w:rFonts w:hAnsi="標楷體"/>
              </w:rPr>
              <w:pPrChange w:id="12585" w:author="Fegie" w:date="2021-04-28T12:03:00Z">
                <w:pPr/>
              </w:pPrChange>
            </w:pPr>
            <w:del w:id="12586" w:author="Fegie" w:date="2021-04-28T12:03:00Z">
              <w:r w:rsidRPr="009B2BD3" w:rsidDel="009661CB">
                <w:rPr>
                  <w:rFonts w:hAnsi="標楷體" w:hint="eastAsia"/>
                </w:rPr>
                <w:delText>i.新增、修改時必須輸入,其他自動顯示不必輸入</w:delText>
              </w:r>
              <w:bookmarkStart w:id="12587" w:name="_Toc71199595"/>
              <w:bookmarkEnd w:id="12587"/>
            </w:del>
          </w:p>
        </w:tc>
        <w:bookmarkStart w:id="12588" w:name="_Toc71199596"/>
        <w:bookmarkEnd w:id="12588"/>
      </w:tr>
      <w:tr w:rsidR="001A7955" w:rsidRPr="009B2BD3" w:rsidDel="009661CB" w14:paraId="0AE89240" w14:textId="33D45311" w:rsidTr="009E399C">
        <w:trPr>
          <w:trHeight w:val="291"/>
          <w:jc w:val="center"/>
          <w:del w:id="12589" w:author="Fegie" w:date="2021-04-28T12:03:00Z"/>
        </w:trPr>
        <w:tc>
          <w:tcPr>
            <w:tcW w:w="576" w:type="dxa"/>
          </w:tcPr>
          <w:p w14:paraId="660A86A5" w14:textId="6EE93E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90" w:author="Fegie" w:date="2021-04-28T12:03:00Z"/>
                <w:rFonts w:hAnsi="標楷體"/>
              </w:rPr>
              <w:pPrChange w:id="12591" w:author="Fegie" w:date="2021-04-28T12:03:00Z">
                <w:pPr/>
              </w:pPrChange>
            </w:pPr>
            <w:del w:id="12592" w:author="Fegie" w:date="2021-04-28T12:03:00Z">
              <w:r w:rsidRPr="009B2BD3" w:rsidDel="009661CB">
                <w:rPr>
                  <w:rFonts w:hAnsi="標楷體" w:hint="eastAsia"/>
                </w:rPr>
                <w:delText>30</w:delText>
              </w:r>
              <w:bookmarkStart w:id="12593" w:name="_Toc71199597"/>
              <w:bookmarkEnd w:id="12593"/>
            </w:del>
          </w:p>
        </w:tc>
        <w:tc>
          <w:tcPr>
            <w:tcW w:w="2212" w:type="dxa"/>
          </w:tcPr>
          <w:p w14:paraId="3CDC4BF9" w14:textId="78AAD99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94" w:author="Fegie" w:date="2021-04-28T12:03:00Z"/>
                <w:rFonts w:hAnsi="標楷體"/>
              </w:rPr>
              <w:pPrChange w:id="12595" w:author="Fegie" w:date="2021-04-28T12:03:00Z">
                <w:pPr/>
              </w:pPrChange>
            </w:pPr>
            <w:del w:id="12596" w:author="Fegie" w:date="2021-04-28T12:03:00Z">
              <w:r w:rsidRPr="009B2BD3" w:rsidDel="009661CB">
                <w:rPr>
                  <w:rFonts w:hAnsi="標楷體" w:hint="eastAsia"/>
                </w:rPr>
                <w:delText>簽證日期</w:delText>
              </w:r>
              <w:bookmarkStart w:id="12597" w:name="_Toc71199598"/>
              <w:bookmarkEnd w:id="12597"/>
            </w:del>
          </w:p>
        </w:tc>
        <w:tc>
          <w:tcPr>
            <w:tcW w:w="1071" w:type="dxa"/>
          </w:tcPr>
          <w:p w14:paraId="6A5B55BD" w14:textId="1959CA4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98" w:author="Fegie" w:date="2021-04-28T12:03:00Z"/>
                <w:rFonts w:hAnsi="標楷體"/>
              </w:rPr>
              <w:pPrChange w:id="12599" w:author="Fegie" w:date="2021-04-28T12:03:00Z">
                <w:pPr/>
              </w:pPrChange>
            </w:pPr>
            <w:del w:id="12600" w:author="Fegie" w:date="2021-04-28T12:03:00Z">
              <w:r w:rsidDel="009661CB">
                <w:rPr>
                  <w:rFonts w:hAnsi="標楷體" w:hint="eastAsia"/>
                </w:rPr>
                <w:delText>999/99/99</w:delText>
              </w:r>
              <w:bookmarkStart w:id="12601" w:name="_Toc71199599"/>
              <w:bookmarkEnd w:id="12601"/>
            </w:del>
          </w:p>
        </w:tc>
        <w:tc>
          <w:tcPr>
            <w:tcW w:w="1095" w:type="dxa"/>
          </w:tcPr>
          <w:p w14:paraId="4CF51C09" w14:textId="24B308E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02" w:author="Fegie" w:date="2021-04-28T12:03:00Z"/>
                <w:rFonts w:hAnsi="標楷體"/>
              </w:rPr>
              <w:pPrChange w:id="12603" w:author="Fegie" w:date="2021-04-28T12:03:00Z">
                <w:pPr/>
              </w:pPrChange>
            </w:pPr>
            <w:bookmarkStart w:id="12604" w:name="_Toc71199600"/>
            <w:bookmarkEnd w:id="12604"/>
          </w:p>
        </w:tc>
        <w:tc>
          <w:tcPr>
            <w:tcW w:w="1173" w:type="dxa"/>
          </w:tcPr>
          <w:p w14:paraId="72416014" w14:textId="03683A7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05" w:author="Fegie" w:date="2021-04-28T12:03:00Z"/>
                <w:rFonts w:hAnsi="標楷體"/>
              </w:rPr>
              <w:pPrChange w:id="12606" w:author="Fegie" w:date="2021-04-28T12:03:00Z">
                <w:pPr/>
              </w:pPrChange>
            </w:pPr>
            <w:bookmarkStart w:id="12607" w:name="_Toc71199601"/>
            <w:bookmarkEnd w:id="12607"/>
          </w:p>
        </w:tc>
        <w:tc>
          <w:tcPr>
            <w:tcW w:w="675" w:type="dxa"/>
          </w:tcPr>
          <w:p w14:paraId="510FE529" w14:textId="0A71FE2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08" w:author="Fegie" w:date="2021-04-28T12:03:00Z"/>
                <w:rFonts w:hAnsi="標楷體"/>
              </w:rPr>
              <w:pPrChange w:id="12609" w:author="Fegie" w:date="2021-04-28T12:03:00Z">
                <w:pPr/>
              </w:pPrChange>
            </w:pPr>
            <w:del w:id="12610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611" w:name="_Toc71199602"/>
              <w:bookmarkEnd w:id="12611"/>
            </w:del>
          </w:p>
        </w:tc>
        <w:tc>
          <w:tcPr>
            <w:tcW w:w="696" w:type="dxa"/>
          </w:tcPr>
          <w:p w14:paraId="69D74682" w14:textId="522F70C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2" w:author="Fegie" w:date="2021-04-28T12:03:00Z"/>
                <w:rFonts w:hAnsi="標楷體"/>
              </w:rPr>
              <w:pPrChange w:id="12613" w:author="Fegie" w:date="2021-04-28T12:03:00Z">
                <w:pPr/>
              </w:pPrChange>
            </w:pPr>
            <w:bookmarkStart w:id="12614" w:name="_Toc71199603"/>
            <w:bookmarkEnd w:id="12614"/>
          </w:p>
        </w:tc>
        <w:tc>
          <w:tcPr>
            <w:tcW w:w="3524" w:type="dxa"/>
          </w:tcPr>
          <w:p w14:paraId="02B8E9A8" w14:textId="49F414F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5" w:author="Fegie" w:date="2021-04-28T12:03:00Z"/>
                <w:rFonts w:hAnsi="標楷體"/>
              </w:rPr>
              <w:pPrChange w:id="12616" w:author="Fegie" w:date="2021-04-28T12:03:00Z">
                <w:pPr/>
              </w:pPrChange>
            </w:pPr>
            <w:del w:id="12617" w:author="Fegie" w:date="2021-04-28T12:03:00Z">
              <w:r w:rsidRPr="009B2BD3" w:rsidDel="009661CB">
                <w:rPr>
                  <w:rFonts w:hAnsi="標楷體" w:hint="eastAsia"/>
                </w:rPr>
                <w:delText>i.新增、修改時必須輸入,其他自動顯示不必輸入</w:delText>
              </w:r>
              <w:bookmarkStart w:id="12618" w:name="_Toc71199604"/>
              <w:bookmarkEnd w:id="12618"/>
            </w:del>
          </w:p>
        </w:tc>
        <w:bookmarkStart w:id="12619" w:name="_Toc71199605"/>
        <w:bookmarkEnd w:id="12619"/>
      </w:tr>
      <w:tr w:rsidR="001A7955" w:rsidRPr="009B2BD3" w:rsidDel="009661CB" w14:paraId="2EF8A139" w14:textId="02C9243D" w:rsidTr="009E399C">
        <w:trPr>
          <w:trHeight w:val="291"/>
          <w:jc w:val="center"/>
          <w:del w:id="12620" w:author="Fegie" w:date="2021-04-28T12:03:00Z"/>
        </w:trPr>
        <w:tc>
          <w:tcPr>
            <w:tcW w:w="576" w:type="dxa"/>
          </w:tcPr>
          <w:p w14:paraId="173F47EB" w14:textId="7383942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1" w:author="Fegie" w:date="2021-04-28T12:03:00Z"/>
                <w:rFonts w:hAnsi="標楷體"/>
              </w:rPr>
              <w:pPrChange w:id="12622" w:author="Fegie" w:date="2021-04-28T12:03:00Z">
                <w:pPr/>
              </w:pPrChange>
            </w:pPr>
            <w:bookmarkStart w:id="12623" w:name="_Toc71199606"/>
            <w:bookmarkEnd w:id="12623"/>
          </w:p>
        </w:tc>
        <w:tc>
          <w:tcPr>
            <w:tcW w:w="2212" w:type="dxa"/>
          </w:tcPr>
          <w:p w14:paraId="71B6C259" w14:textId="19D6B7D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4" w:author="Fegie" w:date="2021-04-28T12:03:00Z"/>
                <w:rFonts w:hAnsi="標楷體"/>
              </w:rPr>
              <w:pPrChange w:id="12625" w:author="Fegie" w:date="2021-04-28T12:03:00Z">
                <w:pPr/>
              </w:pPrChange>
            </w:pPr>
            <w:bookmarkStart w:id="12626" w:name="_Toc71199607"/>
            <w:bookmarkEnd w:id="12626"/>
          </w:p>
        </w:tc>
        <w:tc>
          <w:tcPr>
            <w:tcW w:w="1071" w:type="dxa"/>
          </w:tcPr>
          <w:p w14:paraId="0B4AC5EF" w14:textId="5D5784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7" w:author="Fegie" w:date="2021-04-28T12:03:00Z"/>
                <w:rFonts w:hAnsi="標楷體"/>
              </w:rPr>
              <w:pPrChange w:id="12628" w:author="Fegie" w:date="2021-04-28T12:03:00Z">
                <w:pPr/>
              </w:pPrChange>
            </w:pPr>
            <w:bookmarkStart w:id="12629" w:name="_Toc71199608"/>
            <w:bookmarkEnd w:id="12629"/>
          </w:p>
        </w:tc>
        <w:tc>
          <w:tcPr>
            <w:tcW w:w="1095" w:type="dxa"/>
          </w:tcPr>
          <w:p w14:paraId="4E982BC7" w14:textId="018ABFD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0" w:author="Fegie" w:date="2021-04-28T12:03:00Z"/>
                <w:rFonts w:hAnsi="標楷體"/>
              </w:rPr>
              <w:pPrChange w:id="12631" w:author="Fegie" w:date="2021-04-28T12:03:00Z">
                <w:pPr/>
              </w:pPrChange>
            </w:pPr>
            <w:bookmarkStart w:id="12632" w:name="_Toc71199609"/>
            <w:bookmarkEnd w:id="12632"/>
          </w:p>
        </w:tc>
        <w:tc>
          <w:tcPr>
            <w:tcW w:w="1173" w:type="dxa"/>
          </w:tcPr>
          <w:p w14:paraId="3ED455D9" w14:textId="42ED60E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3" w:author="Fegie" w:date="2021-04-28T12:03:00Z"/>
                <w:rFonts w:hAnsi="標楷體"/>
              </w:rPr>
              <w:pPrChange w:id="12634" w:author="Fegie" w:date="2021-04-28T12:03:00Z">
                <w:pPr/>
              </w:pPrChange>
            </w:pPr>
            <w:bookmarkStart w:id="12635" w:name="_Toc71199610"/>
            <w:bookmarkEnd w:id="12635"/>
          </w:p>
        </w:tc>
        <w:tc>
          <w:tcPr>
            <w:tcW w:w="675" w:type="dxa"/>
          </w:tcPr>
          <w:p w14:paraId="72EE3687" w14:textId="27AB96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6" w:author="Fegie" w:date="2021-04-28T12:03:00Z"/>
                <w:rFonts w:hAnsi="標楷體"/>
              </w:rPr>
              <w:pPrChange w:id="12637" w:author="Fegie" w:date="2021-04-28T12:03:00Z">
                <w:pPr/>
              </w:pPrChange>
            </w:pPr>
            <w:bookmarkStart w:id="12638" w:name="_Toc71199611"/>
            <w:bookmarkEnd w:id="12638"/>
          </w:p>
        </w:tc>
        <w:tc>
          <w:tcPr>
            <w:tcW w:w="696" w:type="dxa"/>
          </w:tcPr>
          <w:p w14:paraId="37AECAEF" w14:textId="7CA73F2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9" w:author="Fegie" w:date="2021-04-28T12:03:00Z"/>
                <w:rFonts w:hAnsi="標楷體"/>
              </w:rPr>
              <w:pPrChange w:id="12640" w:author="Fegie" w:date="2021-04-28T12:03:00Z">
                <w:pPr/>
              </w:pPrChange>
            </w:pPr>
            <w:bookmarkStart w:id="12641" w:name="_Toc71199612"/>
            <w:bookmarkEnd w:id="12641"/>
          </w:p>
        </w:tc>
        <w:tc>
          <w:tcPr>
            <w:tcW w:w="3524" w:type="dxa"/>
          </w:tcPr>
          <w:p w14:paraId="47AC1042" w14:textId="372E358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2" w:author="Fegie" w:date="2021-04-28T12:03:00Z"/>
                <w:rFonts w:hAnsi="標楷體"/>
              </w:rPr>
              <w:pPrChange w:id="12643" w:author="Fegie" w:date="2021-04-28T12:03:00Z">
                <w:pPr/>
              </w:pPrChange>
            </w:pPr>
            <w:bookmarkStart w:id="12644" w:name="_Toc71199613"/>
            <w:bookmarkEnd w:id="12644"/>
          </w:p>
        </w:tc>
        <w:bookmarkStart w:id="12645" w:name="_Toc71199614"/>
        <w:bookmarkEnd w:id="12645"/>
      </w:tr>
    </w:tbl>
    <w:p w14:paraId="134DDB1B" w14:textId="797FEC9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46" w:author="Fegie" w:date="2021-04-28T12:03:00Z"/>
          <w:rFonts w:hAnsi="標楷體"/>
        </w:rPr>
        <w:pPrChange w:id="12647" w:author="Fegie" w:date="2021-04-28T12:03:00Z">
          <w:pPr/>
        </w:pPrChange>
      </w:pPr>
      <w:bookmarkStart w:id="12648" w:name="_Toc71199615"/>
      <w:bookmarkEnd w:id="12648"/>
    </w:p>
    <w:p w14:paraId="2CDB54A8" w14:textId="3BA4FC35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649" w:author="Fegie" w:date="2021-04-28T12:03:00Z"/>
          <w:rFonts w:hAnsi="標楷體"/>
        </w:rPr>
        <w:pPrChange w:id="12650" w:author="Fegie" w:date="2021-04-28T12:03:00Z">
          <w:pPr/>
        </w:pPrChange>
      </w:pPr>
      <w:bookmarkStart w:id="12651" w:name="_Toc71199616"/>
      <w:bookmarkEnd w:id="12651"/>
    </w:p>
    <w:p w14:paraId="754B6D32" w14:textId="436C5E70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652" w:author="Fegie" w:date="2021-04-28T12:03:00Z"/>
          <w:rFonts w:hAnsi="標楷體"/>
        </w:rPr>
        <w:pPrChange w:id="12653" w:author="Fegie" w:date="2021-04-28T12:03:00Z">
          <w:pPr/>
        </w:pPrChange>
      </w:pPr>
      <w:bookmarkStart w:id="12654" w:name="_Toc71199617"/>
      <w:bookmarkEnd w:id="12654"/>
    </w:p>
    <w:p w14:paraId="69A911E5" w14:textId="2F6FB8B8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655" w:author="Fegie" w:date="2021-04-28T12:03:00Z"/>
          <w:rFonts w:hAnsi="標楷體"/>
        </w:rPr>
        <w:pPrChange w:id="12656" w:author="Fegie" w:date="2021-04-28T12:03:00Z">
          <w:pPr/>
        </w:pPrChange>
      </w:pPr>
      <w:bookmarkStart w:id="12657" w:name="_Toc71199618"/>
      <w:bookmarkEnd w:id="12657"/>
    </w:p>
    <w:p w14:paraId="16206C6A" w14:textId="775462F0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58" w:author="Fegie" w:date="2021-04-28T12:03:00Z"/>
          <w:rFonts w:hAnsi="標楷體"/>
        </w:rPr>
        <w:pPrChange w:id="12659" w:author="Fegie" w:date="2021-04-28T12:03:00Z">
          <w:pPr/>
        </w:pPrChange>
      </w:pPr>
      <w:del w:id="12660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4EBD966" w14:textId="7767009D" w:rsidR="00252F5F" w:rsidRPr="009B2BD3" w:rsidDel="009661CB" w:rsidRDefault="00464EA0">
      <w:pPr>
        <w:pStyle w:val="3"/>
        <w:numPr>
          <w:ilvl w:val="5"/>
          <w:numId w:val="6"/>
        </w:numPr>
        <w:ind w:left="1701" w:hanging="1134"/>
        <w:rPr>
          <w:del w:id="12661" w:author="Fegie" w:date="2021-04-28T12:03:00Z"/>
          <w:rFonts w:hAnsi="標楷體"/>
        </w:rPr>
      </w:pPr>
      <w:del w:id="12662" w:author="Fegie" w:date="2021-04-28T12:03:00Z">
        <w:r w:rsidRPr="009B2BD3" w:rsidDel="009661CB">
          <w:rPr>
            <w:rFonts w:hAnsi="標楷體" w:hint="eastAsia"/>
          </w:rPr>
          <w:delText>L1907</w:delText>
        </w:r>
        <w:r w:rsidR="00252F5F" w:rsidRPr="009B2BD3" w:rsidDel="009661CB">
          <w:rPr>
            <w:rFonts w:hAnsi="標楷體"/>
          </w:rPr>
          <w:delText xml:space="preserve"> </w:delText>
        </w:r>
        <w:r w:rsidR="002E64C2" w:rsidRPr="009B2BD3" w:rsidDel="009661CB">
          <w:rPr>
            <w:rFonts w:hAnsi="標楷體" w:hint="eastAsia"/>
          </w:rPr>
          <w:delText>公司戶財務狀況明細資料查詢</w:delText>
        </w:r>
        <w:bookmarkStart w:id="12663" w:name="_Toc71199619"/>
        <w:bookmarkEnd w:id="12663"/>
      </w:del>
    </w:p>
    <w:p w14:paraId="1700156B" w14:textId="2B642204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64" w:author="Fegie" w:date="2021-04-28T12:03:00Z"/>
          <w:rFonts w:hAnsi="標楷體"/>
        </w:rPr>
        <w:pPrChange w:id="12665" w:author="Fegie" w:date="2021-04-28T12:03:00Z">
          <w:pPr>
            <w:pStyle w:val="a"/>
          </w:pPr>
        </w:pPrChange>
      </w:pPr>
      <w:del w:id="12666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2667" w:name="_Toc71199620"/>
        <w:bookmarkEnd w:id="12667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390A7084" w14:textId="33EE253A" w:rsidTr="008F3B39">
        <w:trPr>
          <w:trHeight w:val="277"/>
          <w:del w:id="1266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426AFB" w14:textId="4A80343D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69" w:author="Fegie" w:date="2021-04-28T12:03:00Z"/>
                <w:rFonts w:hAnsi="標楷體"/>
              </w:rPr>
              <w:pPrChange w:id="12670" w:author="Fegie" w:date="2021-04-28T12:03:00Z">
                <w:pPr/>
              </w:pPrChange>
            </w:pPr>
            <w:del w:id="12671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2672" w:name="_Toc71199621"/>
              <w:bookmarkEnd w:id="1267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0F1978" w14:textId="270FE892" w:rsidR="002E64C2" w:rsidRPr="009B2BD3" w:rsidDel="009661CB" w:rsidRDefault="002E64C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73" w:author="Fegie" w:date="2021-04-28T12:03:00Z"/>
                <w:rFonts w:hAnsi="標楷體"/>
              </w:rPr>
              <w:pPrChange w:id="12674" w:author="Fegie" w:date="2021-04-28T12:03:00Z">
                <w:pPr/>
              </w:pPrChange>
            </w:pPr>
            <w:del w:id="12675" w:author="Fegie" w:date="2021-04-28T12:03:00Z">
              <w:r w:rsidRPr="009B2BD3" w:rsidDel="009661CB">
                <w:rPr>
                  <w:rFonts w:hAnsi="標楷體" w:hint="eastAsia"/>
                </w:rPr>
                <w:delText>公司戶財務狀況明細資料查詢</w:delText>
              </w:r>
              <w:bookmarkStart w:id="12676" w:name="_Toc71199622"/>
              <w:bookmarkEnd w:id="12676"/>
            </w:del>
          </w:p>
          <w:p w14:paraId="5250D4DA" w14:textId="6C6F018D" w:rsidR="002E64C2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77" w:author="Fegie" w:date="2021-04-28T12:03:00Z"/>
                <w:rFonts w:hAnsi="標楷體"/>
              </w:rPr>
              <w:pPrChange w:id="12678" w:author="Fegie" w:date="2021-04-28T12:03:00Z">
                <w:pPr/>
              </w:pPrChange>
            </w:pPr>
            <w:del w:id="12679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r w:rsidR="002E64C2" w:rsidRPr="009B2BD3" w:rsidDel="009661CB">
                <w:rPr>
                  <w:rFonts w:hAnsi="標楷體" w:hint="eastAsia"/>
                </w:rPr>
                <w:delText>此功能提供建立公司戶之年度財簽資料</w:delText>
              </w:r>
              <w:bookmarkStart w:id="12680" w:name="_Toc71199623"/>
              <w:bookmarkEnd w:id="12680"/>
            </w:del>
          </w:p>
          <w:p w14:paraId="02029B3F" w14:textId="001EAD61" w:rsidR="00252F5F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1" w:author="Fegie" w:date="2021-04-28T12:03:00Z"/>
                <w:rFonts w:hAnsi="標楷體"/>
              </w:rPr>
              <w:pPrChange w:id="12682" w:author="Fegie" w:date="2021-04-28T12:03:00Z">
                <w:pPr/>
              </w:pPrChange>
            </w:pPr>
            <w:del w:id="12683" w:author="Fegie" w:date="2021-04-28T12:03:00Z">
              <w:r w:rsidRPr="009B2BD3" w:rsidDel="009661CB">
                <w:rPr>
                  <w:rFonts w:hAnsi="標楷體" w:hint="eastAsia"/>
                </w:rPr>
                <w:delText>2.</w:delText>
              </w:r>
              <w:r w:rsidR="002E64C2" w:rsidRPr="009B2BD3" w:rsidDel="009661CB">
                <w:rPr>
                  <w:rFonts w:hAnsi="標楷體" w:hint="eastAsia"/>
                </w:rPr>
                <w:delText>統一編號必須是顧客主檔已建立之法人資料</w:delText>
              </w:r>
              <w:bookmarkStart w:id="12684" w:name="_Toc71199624"/>
              <w:bookmarkEnd w:id="12684"/>
            </w:del>
          </w:p>
        </w:tc>
        <w:bookmarkStart w:id="12685" w:name="_Toc71199625"/>
        <w:bookmarkEnd w:id="12685"/>
      </w:tr>
      <w:tr w:rsidR="00252F5F" w:rsidRPr="009B2BD3" w:rsidDel="009661CB" w14:paraId="1547B503" w14:textId="1BAE3A7E" w:rsidTr="008F3B39">
        <w:trPr>
          <w:trHeight w:val="277"/>
          <w:del w:id="1268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8B4D5F" w14:textId="5344624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7" w:author="Fegie" w:date="2021-04-28T12:03:00Z"/>
                <w:rFonts w:hAnsi="標楷體"/>
              </w:rPr>
              <w:pPrChange w:id="12688" w:author="Fegie" w:date="2021-04-28T12:03:00Z">
                <w:pPr/>
              </w:pPrChange>
            </w:pPr>
            <w:del w:id="12689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2690" w:name="_Toc71199626"/>
              <w:bookmarkEnd w:id="1269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24290D" w14:textId="017C6152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91" w:author="Fegie" w:date="2021-04-28T12:03:00Z"/>
                <w:rFonts w:hAnsi="標楷體"/>
              </w:rPr>
              <w:pPrChange w:id="12692" w:author="Fegie" w:date="2021-04-28T12:03:00Z">
                <w:pPr/>
              </w:pPrChange>
            </w:pPr>
            <w:bookmarkStart w:id="12693" w:name="_Toc71199627"/>
            <w:bookmarkEnd w:id="12693"/>
          </w:p>
        </w:tc>
        <w:bookmarkStart w:id="12694" w:name="_Toc71199628"/>
        <w:bookmarkEnd w:id="12694"/>
      </w:tr>
      <w:tr w:rsidR="00252F5F" w:rsidRPr="009B2BD3" w:rsidDel="009661CB" w14:paraId="74B29CD0" w14:textId="622025BC" w:rsidTr="008F3B39">
        <w:trPr>
          <w:trHeight w:val="773"/>
          <w:del w:id="1269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7ED08" w14:textId="3FC3ABA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96" w:author="Fegie" w:date="2021-04-28T12:03:00Z"/>
                <w:rFonts w:hAnsi="標楷體"/>
              </w:rPr>
              <w:pPrChange w:id="12697" w:author="Fegie" w:date="2021-04-28T12:03:00Z">
                <w:pPr/>
              </w:pPrChange>
            </w:pPr>
            <w:del w:id="12698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2699" w:name="_Toc71199629"/>
              <w:bookmarkEnd w:id="1269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4D4DE9" w14:textId="509E409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00" w:author="Fegie" w:date="2021-04-28T12:03:00Z"/>
                <w:rFonts w:hAnsi="標楷體"/>
              </w:rPr>
              <w:pPrChange w:id="12701" w:author="Fegie" w:date="2021-04-28T12:03:00Z">
                <w:pPr/>
              </w:pPrChange>
            </w:pPr>
            <w:bookmarkStart w:id="12702" w:name="_Toc71199630"/>
            <w:bookmarkEnd w:id="12702"/>
          </w:p>
        </w:tc>
        <w:bookmarkStart w:id="12703" w:name="_Toc71199631"/>
        <w:bookmarkEnd w:id="12703"/>
      </w:tr>
      <w:tr w:rsidR="00252F5F" w:rsidRPr="009B2BD3" w:rsidDel="009661CB" w14:paraId="20F4F65D" w14:textId="4E61DE74" w:rsidTr="008F3B39">
        <w:trPr>
          <w:trHeight w:val="321"/>
          <w:del w:id="1270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36C81C" w14:textId="755C3DF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05" w:author="Fegie" w:date="2021-04-28T12:03:00Z"/>
                <w:rFonts w:hAnsi="標楷體"/>
              </w:rPr>
              <w:pPrChange w:id="12706" w:author="Fegie" w:date="2021-04-28T12:03:00Z">
                <w:pPr/>
              </w:pPrChange>
            </w:pPr>
            <w:del w:id="12707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2708" w:name="_Toc71199632"/>
              <w:bookmarkEnd w:id="1270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7870D" w14:textId="6EC31DF9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09" w:author="Fegie" w:date="2021-04-28T12:03:00Z"/>
                <w:rFonts w:hAnsi="標楷體"/>
              </w:rPr>
              <w:pPrChange w:id="12710" w:author="Fegie" w:date="2021-04-28T12:03:00Z">
                <w:pPr/>
              </w:pPrChange>
            </w:pPr>
            <w:bookmarkStart w:id="12711" w:name="_Toc71199633"/>
            <w:bookmarkEnd w:id="12711"/>
          </w:p>
        </w:tc>
        <w:bookmarkStart w:id="12712" w:name="_Toc71199634"/>
        <w:bookmarkEnd w:id="12712"/>
      </w:tr>
      <w:tr w:rsidR="00252F5F" w:rsidRPr="009B2BD3" w:rsidDel="009661CB" w14:paraId="3903B142" w14:textId="09EC287E" w:rsidTr="008F3B39">
        <w:trPr>
          <w:trHeight w:val="1311"/>
          <w:del w:id="1271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9C02D5" w14:textId="620E907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14" w:author="Fegie" w:date="2021-04-28T12:03:00Z"/>
                <w:rFonts w:hAnsi="標楷體"/>
              </w:rPr>
              <w:pPrChange w:id="12715" w:author="Fegie" w:date="2021-04-28T12:03:00Z">
                <w:pPr/>
              </w:pPrChange>
            </w:pPr>
            <w:del w:id="12716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2717" w:name="_Toc71199635"/>
              <w:bookmarkEnd w:id="127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5964C" w14:textId="63C7FAC4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18" w:author="Fegie" w:date="2021-04-28T12:03:00Z"/>
                <w:rFonts w:hAnsi="標楷體"/>
              </w:rPr>
              <w:pPrChange w:id="12719" w:author="Fegie" w:date="2021-04-28T12:03:00Z">
                <w:pPr/>
              </w:pPrChange>
            </w:pPr>
            <w:bookmarkStart w:id="12720" w:name="_Toc71199636"/>
            <w:bookmarkEnd w:id="12720"/>
          </w:p>
        </w:tc>
        <w:bookmarkStart w:id="12721" w:name="_Toc71199637"/>
        <w:bookmarkEnd w:id="12721"/>
      </w:tr>
      <w:tr w:rsidR="00252F5F" w:rsidRPr="009B2BD3" w:rsidDel="009661CB" w14:paraId="00F02146" w14:textId="5674F86B" w:rsidTr="008F3B39">
        <w:trPr>
          <w:trHeight w:val="278"/>
          <w:del w:id="1272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B40E09" w14:textId="1EA22A81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23" w:author="Fegie" w:date="2021-04-28T12:03:00Z"/>
                <w:rFonts w:hAnsi="標楷體"/>
              </w:rPr>
              <w:pPrChange w:id="12724" w:author="Fegie" w:date="2021-04-28T12:03:00Z">
                <w:pPr/>
              </w:pPrChange>
            </w:pPr>
            <w:del w:id="12725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2726" w:name="_Toc71199638"/>
              <w:bookmarkEnd w:id="1272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8B6009" w14:textId="4E455FB1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27" w:author="Fegie" w:date="2021-04-28T12:03:00Z"/>
                <w:rFonts w:hAnsi="標楷體"/>
              </w:rPr>
              <w:pPrChange w:id="12728" w:author="Fegie" w:date="2021-04-28T12:03:00Z">
                <w:pPr/>
              </w:pPrChange>
            </w:pPr>
            <w:bookmarkStart w:id="12729" w:name="_Toc71199639"/>
            <w:bookmarkEnd w:id="12729"/>
          </w:p>
        </w:tc>
        <w:bookmarkStart w:id="12730" w:name="_Toc71199640"/>
        <w:bookmarkEnd w:id="12730"/>
      </w:tr>
      <w:tr w:rsidR="00252F5F" w:rsidRPr="009B2BD3" w:rsidDel="009661CB" w14:paraId="6936BCF8" w14:textId="6E1427E1" w:rsidTr="008F3B39">
        <w:trPr>
          <w:trHeight w:val="358"/>
          <w:del w:id="1273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393267" w14:textId="0545F117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2" w:author="Fegie" w:date="2021-04-28T12:03:00Z"/>
                <w:rFonts w:hAnsi="標楷體"/>
              </w:rPr>
              <w:pPrChange w:id="12733" w:author="Fegie" w:date="2021-04-28T12:03:00Z">
                <w:pPr/>
              </w:pPrChange>
            </w:pPr>
            <w:del w:id="12734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2735" w:name="_Toc71199641"/>
              <w:bookmarkEnd w:id="127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4F6733" w14:textId="673EC4E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6" w:author="Fegie" w:date="2021-04-28T12:03:00Z"/>
                <w:rFonts w:hAnsi="標楷體"/>
              </w:rPr>
              <w:pPrChange w:id="12737" w:author="Fegie" w:date="2021-04-28T12:03:00Z">
                <w:pPr/>
              </w:pPrChange>
            </w:pPr>
            <w:bookmarkStart w:id="12738" w:name="_Toc71199642"/>
            <w:bookmarkEnd w:id="12738"/>
          </w:p>
        </w:tc>
        <w:bookmarkStart w:id="12739" w:name="_Toc71199643"/>
        <w:bookmarkEnd w:id="12739"/>
      </w:tr>
      <w:tr w:rsidR="00252F5F" w:rsidRPr="009B2BD3" w:rsidDel="009661CB" w14:paraId="28EA2A5D" w14:textId="3C0A14AD" w:rsidTr="008F3B39">
        <w:trPr>
          <w:trHeight w:val="278"/>
          <w:del w:id="1274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FC6971" w14:textId="1F088144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41" w:author="Fegie" w:date="2021-04-28T12:03:00Z"/>
                <w:rFonts w:hAnsi="標楷體"/>
              </w:rPr>
              <w:pPrChange w:id="12742" w:author="Fegie" w:date="2021-04-28T12:03:00Z">
                <w:pPr/>
              </w:pPrChange>
            </w:pPr>
            <w:del w:id="12743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2744" w:name="_Toc71199644"/>
              <w:bookmarkEnd w:id="1274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66196D" w14:textId="2453C06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45" w:author="Fegie" w:date="2021-04-28T12:03:00Z"/>
                <w:rFonts w:hAnsi="標楷體"/>
              </w:rPr>
              <w:pPrChange w:id="12746" w:author="Fegie" w:date="2021-04-28T12:03:00Z">
                <w:pPr/>
              </w:pPrChange>
            </w:pPr>
            <w:bookmarkStart w:id="12747" w:name="_Toc71199645"/>
            <w:bookmarkEnd w:id="12747"/>
          </w:p>
        </w:tc>
        <w:bookmarkStart w:id="12748" w:name="_Toc71199646"/>
        <w:bookmarkEnd w:id="12748"/>
      </w:tr>
    </w:tbl>
    <w:p w14:paraId="3A67FB5E" w14:textId="69C80D15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749" w:author="Fegie" w:date="2021-04-28T12:03:00Z"/>
          <w:rFonts w:hAnsi="標楷體"/>
        </w:rPr>
        <w:pPrChange w:id="12750" w:author="Fegie" w:date="2021-04-28T12:03:00Z">
          <w:pPr/>
        </w:pPrChange>
      </w:pPr>
      <w:bookmarkStart w:id="12751" w:name="_Toc71199647"/>
      <w:bookmarkEnd w:id="12751"/>
    </w:p>
    <w:p w14:paraId="422306DC" w14:textId="45E61D90" w:rsidR="000D0030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752" w:author="Fegie" w:date="2021-04-28T12:03:00Z"/>
          <w:rFonts w:hAnsi="標楷體"/>
        </w:rPr>
        <w:pPrChange w:id="12753" w:author="Fegie" w:date="2021-04-28T12:03:00Z">
          <w:pPr>
            <w:widowControl/>
          </w:pPr>
        </w:pPrChange>
      </w:pPr>
      <w:del w:id="12754" w:author="Fegie" w:date="2021-04-28T12:03:00Z">
        <w:r w:rsidDel="009661CB">
          <w:rPr>
            <w:rFonts w:hAnsi="標楷體"/>
          </w:rPr>
          <w:br w:type="page"/>
        </w:r>
      </w:del>
    </w:p>
    <w:p w14:paraId="54CB0B39" w14:textId="2808F787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755" w:author="Fegie" w:date="2021-04-28T12:03:00Z"/>
          <w:rFonts w:hAnsi="標楷體"/>
        </w:rPr>
        <w:pPrChange w:id="12756" w:author="Fegie" w:date="2021-04-28T12:03:00Z">
          <w:pPr/>
        </w:pPrChange>
      </w:pPr>
      <w:bookmarkStart w:id="12757" w:name="_Toc71199648"/>
      <w:bookmarkEnd w:id="12757"/>
    </w:p>
    <w:p w14:paraId="0C7A79BA" w14:textId="39131887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58" w:author="Fegie" w:date="2021-04-28T12:03:00Z"/>
          <w:rFonts w:hAnsi="標楷體"/>
        </w:rPr>
        <w:pPrChange w:id="12759" w:author="Fegie" w:date="2021-04-28T12:03:00Z">
          <w:pPr>
            <w:pStyle w:val="a"/>
          </w:pPr>
        </w:pPrChange>
      </w:pPr>
      <w:del w:id="12760" w:author="Fegie" w:date="2021-04-28T12:03:00Z">
        <w:r w:rsidRPr="009B2BD3" w:rsidDel="009661CB">
          <w:rPr>
            <w:rFonts w:hAnsi="標楷體"/>
          </w:rPr>
          <w:delText>UI畫面</w:delText>
        </w:r>
        <w:bookmarkStart w:id="12761" w:name="_Toc71199649"/>
        <w:bookmarkEnd w:id="12761"/>
      </w:del>
    </w:p>
    <w:p w14:paraId="519C9D40" w14:textId="2D378A6D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62" w:author="Fegie" w:date="2021-04-28T12:03:00Z"/>
          <w:rFonts w:hAnsi="標楷體"/>
        </w:rPr>
        <w:pPrChange w:id="12763" w:author="Fegie" w:date="2021-04-28T12:03:00Z">
          <w:pPr>
            <w:pStyle w:val="42"/>
            <w:spacing w:after="72"/>
            <w:ind w:left="1133"/>
          </w:pPr>
        </w:pPrChange>
      </w:pPr>
      <w:del w:id="12764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2765" w:name="_Toc71199650"/>
        <w:bookmarkEnd w:id="12765"/>
      </w:del>
    </w:p>
    <w:p w14:paraId="00498170" w14:textId="46C63C3B" w:rsidR="002E64C2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66" w:author="Fegie" w:date="2021-04-28T12:03:00Z"/>
          <w:rFonts w:hAnsi="標楷體"/>
        </w:rPr>
        <w:pPrChange w:id="12767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2768" w:name="_Toc71199651"/>
      <w:bookmarkEnd w:id="12768"/>
    </w:p>
    <w:p w14:paraId="1EF7495B" w14:textId="369B9079" w:rsidR="00DC0401" w:rsidRPr="0006376E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2769" w:author="Fegie" w:date="2021-04-28T12:03:00Z"/>
        </w:rPr>
        <w:pPrChange w:id="12770" w:author="Fegie" w:date="2021-04-28T12:03:00Z">
          <w:pPr/>
        </w:pPrChange>
      </w:pPr>
      <w:del w:id="12771" w:author="Fegie" w:date="2021-04-28T12:03:00Z">
        <w:r w:rsidDel="009661CB">
          <w:rPr>
            <w:noProof/>
          </w:rPr>
          <w:drawing>
            <wp:inline distT="0" distB="0" distL="0" distR="0" wp14:anchorId="6477D974" wp14:editId="64DE1759">
              <wp:extent cx="6794392" cy="1203960"/>
              <wp:effectExtent l="0" t="0" r="6985" b="0"/>
              <wp:docPr id="87" name="圖片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94392" cy="1203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2772" w:name="_Toc71199652"/>
        <w:bookmarkEnd w:id="12772"/>
      </w:del>
    </w:p>
    <w:p w14:paraId="0FC5ED39" w14:textId="36B87314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73" w:author="Fegie" w:date="2021-04-28T12:03:00Z"/>
          <w:rFonts w:hAnsi="標楷體"/>
        </w:rPr>
        <w:pPrChange w:id="12774" w:author="Fegie" w:date="2021-04-28T12:03:00Z">
          <w:pPr>
            <w:pStyle w:val="42"/>
            <w:spacing w:after="72"/>
            <w:ind w:left="1133"/>
          </w:pPr>
        </w:pPrChange>
      </w:pPr>
      <w:del w:id="12775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2776" w:name="_Toc71199653"/>
        <w:bookmarkEnd w:id="12776"/>
      </w:del>
    </w:p>
    <w:p w14:paraId="372A584F" w14:textId="5D238DD2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77" w:author="Fegie" w:date="2021-04-28T12:03:00Z"/>
          <w:rFonts w:hAnsi="標楷體"/>
        </w:rPr>
        <w:pPrChange w:id="12778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2779" w:name="_Toc71199654"/>
      <w:bookmarkEnd w:id="12779"/>
    </w:p>
    <w:p w14:paraId="6E8A95CE" w14:textId="18A37533" w:rsidR="000D0030" w:rsidRPr="009B2BD3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2780" w:author="Fegie" w:date="2021-04-28T12:03:00Z"/>
          <w:rFonts w:hAnsi="標楷體"/>
        </w:rPr>
        <w:pPrChange w:id="12781" w:author="Fegie" w:date="2021-04-28T12:03:00Z">
          <w:pPr/>
        </w:pPrChange>
      </w:pPr>
      <w:del w:id="12782" w:author="Fegie" w:date="2021-04-28T12:03:00Z">
        <w:r w:rsidRPr="0006376E" w:rsidDel="009661CB">
          <w:rPr>
            <w:rFonts w:hAnsi="標楷體"/>
            <w:noProof/>
          </w:rPr>
          <w:drawing>
            <wp:inline distT="0" distB="0" distL="0" distR="0" wp14:anchorId="373293DD" wp14:editId="2A5F59A8">
              <wp:extent cx="6769290" cy="1889760"/>
              <wp:effectExtent l="0" t="0" r="0" b="0"/>
              <wp:docPr id="88" name="圖片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6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69290" cy="18897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2783" w:name="_Toc71199655"/>
        <w:bookmarkEnd w:id="12783"/>
      </w:del>
    </w:p>
    <w:p w14:paraId="55A1E823" w14:textId="08C40FC1" w:rsidR="00252F5F" w:rsidRPr="009B2BD3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784" w:author="Fegie" w:date="2021-04-28T12:03:00Z"/>
          <w:rFonts w:hAnsi="標楷體"/>
        </w:rPr>
        <w:pPrChange w:id="12785" w:author="Fegie" w:date="2021-04-28T12:03:00Z">
          <w:pPr>
            <w:pStyle w:val="a"/>
          </w:pPr>
        </w:pPrChange>
      </w:pPr>
      <w:del w:id="12786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252F5F" w:rsidRPr="009B2BD3" w:rsidDel="009661CB">
          <w:rPr>
            <w:rFonts w:hAnsi="標楷體"/>
          </w:rPr>
          <w:delText>畫面資料說明</w:delText>
        </w:r>
        <w:bookmarkStart w:id="12787" w:name="_Toc71199656"/>
        <w:bookmarkEnd w:id="12787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246"/>
        <w:gridCol w:w="1672"/>
        <w:gridCol w:w="1192"/>
        <w:gridCol w:w="1192"/>
        <w:gridCol w:w="1192"/>
        <w:gridCol w:w="1352"/>
        <w:gridCol w:w="1382"/>
      </w:tblGrid>
      <w:tr w:rsidR="000D0030" w:rsidRPr="009B2BD3" w:rsidDel="009661CB" w14:paraId="75BED70D" w14:textId="3F4A3205" w:rsidTr="00A67010">
        <w:trPr>
          <w:trHeight w:val="388"/>
          <w:jc w:val="center"/>
          <w:del w:id="12788" w:author="Fegie" w:date="2021-04-28T12:03:00Z"/>
        </w:trPr>
        <w:tc>
          <w:tcPr>
            <w:tcW w:w="564" w:type="dxa"/>
            <w:vMerge w:val="restart"/>
          </w:tcPr>
          <w:p w14:paraId="3F535A8F" w14:textId="78B99E3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89" w:author="Fegie" w:date="2021-04-28T12:03:00Z"/>
                <w:rFonts w:hAnsi="標楷體"/>
              </w:rPr>
              <w:pPrChange w:id="12790" w:author="Fegie" w:date="2021-04-28T12:03:00Z">
                <w:pPr/>
              </w:pPrChange>
            </w:pPr>
            <w:del w:id="12791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2792" w:name="_Toc71199657"/>
              <w:bookmarkEnd w:id="12792"/>
            </w:del>
          </w:p>
        </w:tc>
        <w:tc>
          <w:tcPr>
            <w:tcW w:w="2224" w:type="dxa"/>
            <w:vMerge w:val="restart"/>
          </w:tcPr>
          <w:p w14:paraId="7BC6039A" w14:textId="3F597DE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93" w:author="Fegie" w:date="2021-04-28T12:03:00Z"/>
                <w:rFonts w:hAnsi="標楷體"/>
              </w:rPr>
              <w:pPrChange w:id="12794" w:author="Fegie" w:date="2021-04-28T12:03:00Z">
                <w:pPr/>
              </w:pPrChange>
            </w:pPr>
            <w:del w:id="12795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2796" w:name="_Toc71199658"/>
              <w:bookmarkEnd w:id="12796"/>
            </w:del>
          </w:p>
        </w:tc>
        <w:tc>
          <w:tcPr>
            <w:tcW w:w="4715" w:type="dxa"/>
            <w:gridSpan w:val="5"/>
          </w:tcPr>
          <w:p w14:paraId="76851B1C" w14:textId="28DDA904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97" w:author="Fegie" w:date="2021-04-28T12:03:00Z"/>
                <w:rFonts w:hAnsi="標楷體"/>
              </w:rPr>
              <w:pPrChange w:id="12798" w:author="Fegie" w:date="2021-04-28T12:03:00Z">
                <w:pPr>
                  <w:jc w:val="center"/>
                </w:pPr>
              </w:pPrChange>
            </w:pPr>
            <w:del w:id="12799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2800" w:name="_Toc71199659"/>
              <w:bookmarkEnd w:id="12800"/>
            </w:del>
          </w:p>
        </w:tc>
        <w:tc>
          <w:tcPr>
            <w:tcW w:w="3519" w:type="dxa"/>
            <w:vMerge w:val="restart"/>
          </w:tcPr>
          <w:p w14:paraId="6B6DFE3A" w14:textId="3E4384CB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1" w:author="Fegie" w:date="2021-04-28T12:03:00Z"/>
                <w:rFonts w:hAnsi="標楷體"/>
              </w:rPr>
              <w:pPrChange w:id="12802" w:author="Fegie" w:date="2021-04-28T12:03:00Z">
                <w:pPr/>
              </w:pPrChange>
            </w:pPr>
            <w:del w:id="12803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2804" w:name="_Toc71199660"/>
              <w:bookmarkEnd w:id="12804"/>
            </w:del>
          </w:p>
        </w:tc>
        <w:bookmarkStart w:id="12805" w:name="_Toc71199661"/>
        <w:bookmarkEnd w:id="12805"/>
      </w:tr>
      <w:tr w:rsidR="000D0030" w:rsidRPr="009B2BD3" w:rsidDel="009661CB" w14:paraId="205CBCBC" w14:textId="611412F7" w:rsidTr="000D0030">
        <w:trPr>
          <w:trHeight w:val="244"/>
          <w:jc w:val="center"/>
          <w:del w:id="12806" w:author="Fegie" w:date="2021-04-28T12:03:00Z"/>
        </w:trPr>
        <w:tc>
          <w:tcPr>
            <w:tcW w:w="564" w:type="dxa"/>
            <w:vMerge/>
          </w:tcPr>
          <w:p w14:paraId="354D01CA" w14:textId="1C6DAE3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7" w:author="Fegie" w:date="2021-04-28T12:03:00Z"/>
                <w:rFonts w:hAnsi="標楷體"/>
              </w:rPr>
              <w:pPrChange w:id="12808" w:author="Fegie" w:date="2021-04-28T12:03:00Z">
                <w:pPr/>
              </w:pPrChange>
            </w:pPr>
            <w:bookmarkStart w:id="12809" w:name="_Toc71199662"/>
            <w:bookmarkEnd w:id="12809"/>
          </w:p>
        </w:tc>
        <w:tc>
          <w:tcPr>
            <w:tcW w:w="2224" w:type="dxa"/>
            <w:vMerge/>
          </w:tcPr>
          <w:p w14:paraId="664A63CB" w14:textId="36C1BAB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10" w:author="Fegie" w:date="2021-04-28T12:03:00Z"/>
                <w:rFonts w:hAnsi="標楷體"/>
              </w:rPr>
              <w:pPrChange w:id="12811" w:author="Fegie" w:date="2021-04-28T12:03:00Z">
                <w:pPr/>
              </w:pPrChange>
            </w:pPr>
            <w:bookmarkStart w:id="12812" w:name="_Toc71199663"/>
            <w:bookmarkEnd w:id="12812"/>
          </w:p>
        </w:tc>
        <w:tc>
          <w:tcPr>
            <w:tcW w:w="1073" w:type="dxa"/>
          </w:tcPr>
          <w:p w14:paraId="4EE3528A" w14:textId="1963B3E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13" w:author="Fegie" w:date="2021-04-28T12:03:00Z"/>
                <w:rFonts w:hAnsi="標楷體"/>
              </w:rPr>
              <w:pPrChange w:id="12814" w:author="Fegie" w:date="2021-04-28T12:03:00Z">
                <w:pPr/>
              </w:pPrChange>
            </w:pPr>
            <w:del w:id="12815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2816" w:name="_Toc71199664"/>
              <w:bookmarkEnd w:id="12816"/>
            </w:del>
          </w:p>
        </w:tc>
        <w:tc>
          <w:tcPr>
            <w:tcW w:w="1096" w:type="dxa"/>
          </w:tcPr>
          <w:p w14:paraId="01E25247" w14:textId="0C9AB84C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17" w:author="Fegie" w:date="2021-04-28T12:03:00Z"/>
                <w:rFonts w:hAnsi="標楷體"/>
              </w:rPr>
              <w:pPrChange w:id="12818" w:author="Fegie" w:date="2021-04-28T12:03:00Z">
                <w:pPr/>
              </w:pPrChange>
            </w:pPr>
            <w:del w:id="12819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2820" w:name="_Toc71199665"/>
              <w:bookmarkEnd w:id="12820"/>
            </w:del>
          </w:p>
        </w:tc>
        <w:tc>
          <w:tcPr>
            <w:tcW w:w="1175" w:type="dxa"/>
          </w:tcPr>
          <w:p w14:paraId="627B0E9C" w14:textId="6ECEE22D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1" w:author="Fegie" w:date="2021-04-28T12:03:00Z"/>
                <w:rFonts w:hAnsi="標楷體"/>
              </w:rPr>
              <w:pPrChange w:id="12822" w:author="Fegie" w:date="2021-04-28T12:03:00Z">
                <w:pPr/>
              </w:pPrChange>
            </w:pPr>
            <w:del w:id="12823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2824" w:name="_Toc71199666"/>
              <w:bookmarkEnd w:id="12824"/>
            </w:del>
          </w:p>
        </w:tc>
        <w:tc>
          <w:tcPr>
            <w:tcW w:w="675" w:type="dxa"/>
          </w:tcPr>
          <w:p w14:paraId="25EC65F2" w14:textId="3A8C2DD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5" w:author="Fegie" w:date="2021-04-28T12:03:00Z"/>
                <w:rFonts w:hAnsi="標楷體"/>
              </w:rPr>
              <w:pPrChange w:id="12826" w:author="Fegie" w:date="2021-04-28T12:03:00Z">
                <w:pPr/>
              </w:pPrChange>
            </w:pPr>
            <w:del w:id="12827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2828" w:name="_Toc71199667"/>
              <w:bookmarkEnd w:id="12828"/>
            </w:del>
          </w:p>
        </w:tc>
        <w:tc>
          <w:tcPr>
            <w:tcW w:w="696" w:type="dxa"/>
          </w:tcPr>
          <w:p w14:paraId="790FB546" w14:textId="0E3123C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9" w:author="Fegie" w:date="2021-04-28T12:03:00Z"/>
                <w:rFonts w:hAnsi="標楷體"/>
              </w:rPr>
              <w:pPrChange w:id="12830" w:author="Fegie" w:date="2021-04-28T12:03:00Z">
                <w:pPr/>
              </w:pPrChange>
            </w:pPr>
            <w:del w:id="12831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2832" w:name="_Toc71199668"/>
              <w:bookmarkEnd w:id="12832"/>
            </w:del>
          </w:p>
        </w:tc>
        <w:tc>
          <w:tcPr>
            <w:tcW w:w="3519" w:type="dxa"/>
            <w:vMerge/>
          </w:tcPr>
          <w:p w14:paraId="6AAA3FC1" w14:textId="0E36A2E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33" w:author="Fegie" w:date="2021-04-28T12:03:00Z"/>
                <w:rFonts w:hAnsi="標楷體"/>
              </w:rPr>
              <w:pPrChange w:id="12834" w:author="Fegie" w:date="2021-04-28T12:03:00Z">
                <w:pPr/>
              </w:pPrChange>
            </w:pPr>
            <w:bookmarkStart w:id="12835" w:name="_Toc71199669"/>
            <w:bookmarkEnd w:id="12835"/>
          </w:p>
        </w:tc>
        <w:bookmarkStart w:id="12836" w:name="_Toc71199670"/>
        <w:bookmarkEnd w:id="12836"/>
      </w:tr>
      <w:tr w:rsidR="000D0030" w:rsidRPr="009B2BD3" w:rsidDel="009661CB" w14:paraId="093E3F72" w14:textId="3CEBE71F" w:rsidTr="000D0030">
        <w:trPr>
          <w:trHeight w:val="244"/>
          <w:jc w:val="center"/>
          <w:del w:id="12837" w:author="Fegie" w:date="2021-04-28T12:03:00Z"/>
        </w:trPr>
        <w:tc>
          <w:tcPr>
            <w:tcW w:w="564" w:type="dxa"/>
          </w:tcPr>
          <w:p w14:paraId="20C1482C" w14:textId="5E6457D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38" w:author="Fegie" w:date="2021-04-28T12:03:00Z"/>
                <w:rFonts w:hAnsi="標楷體"/>
              </w:rPr>
              <w:pPrChange w:id="12839" w:author="Fegie" w:date="2021-04-28T12:03:00Z">
                <w:pPr/>
              </w:pPrChange>
            </w:pPr>
            <w:del w:id="12840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2841" w:name="_Toc71199671"/>
              <w:bookmarkEnd w:id="12841"/>
            </w:del>
          </w:p>
        </w:tc>
        <w:tc>
          <w:tcPr>
            <w:tcW w:w="2224" w:type="dxa"/>
          </w:tcPr>
          <w:p w14:paraId="31FA8B97" w14:textId="258F1CDD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2" w:author="Fegie" w:date="2021-04-28T12:03:00Z"/>
                <w:rFonts w:hAnsi="標楷體"/>
              </w:rPr>
              <w:pPrChange w:id="12843" w:author="Fegie" w:date="2021-04-28T12:03:00Z">
                <w:pPr/>
              </w:pPrChange>
            </w:pPr>
            <w:del w:id="12844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2845" w:name="_Toc71199672"/>
              <w:bookmarkEnd w:id="12845"/>
            </w:del>
          </w:p>
        </w:tc>
        <w:tc>
          <w:tcPr>
            <w:tcW w:w="1073" w:type="dxa"/>
          </w:tcPr>
          <w:p w14:paraId="73C9DDE5" w14:textId="5519A2C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6" w:author="Fegie" w:date="2021-04-28T12:03:00Z"/>
                <w:rFonts w:hAnsi="標楷體"/>
              </w:rPr>
              <w:pPrChange w:id="12847" w:author="Fegie" w:date="2021-04-28T12:03:00Z">
                <w:pPr/>
              </w:pPrChange>
            </w:pPr>
            <w:del w:id="12848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2849" w:name="_Toc71199673"/>
              <w:bookmarkEnd w:id="12849"/>
            </w:del>
          </w:p>
        </w:tc>
        <w:tc>
          <w:tcPr>
            <w:tcW w:w="1096" w:type="dxa"/>
          </w:tcPr>
          <w:p w14:paraId="22528351" w14:textId="5385B2D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0" w:author="Fegie" w:date="2021-04-28T12:03:00Z"/>
                <w:rFonts w:hAnsi="標楷體"/>
              </w:rPr>
              <w:pPrChange w:id="12851" w:author="Fegie" w:date="2021-04-28T12:03:00Z">
                <w:pPr/>
              </w:pPrChange>
            </w:pPr>
            <w:bookmarkStart w:id="12852" w:name="_Toc71199674"/>
            <w:bookmarkEnd w:id="12852"/>
          </w:p>
        </w:tc>
        <w:tc>
          <w:tcPr>
            <w:tcW w:w="1175" w:type="dxa"/>
          </w:tcPr>
          <w:p w14:paraId="52848E45" w14:textId="4B2A84B9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3" w:author="Fegie" w:date="2021-04-28T12:03:00Z"/>
                <w:rFonts w:hAnsi="標楷體"/>
              </w:rPr>
              <w:pPrChange w:id="12854" w:author="Fegie" w:date="2021-04-28T12:03:00Z">
                <w:pPr/>
              </w:pPrChange>
            </w:pPr>
            <w:bookmarkStart w:id="12855" w:name="_Toc71199675"/>
            <w:bookmarkEnd w:id="12855"/>
          </w:p>
        </w:tc>
        <w:tc>
          <w:tcPr>
            <w:tcW w:w="675" w:type="dxa"/>
          </w:tcPr>
          <w:p w14:paraId="4252D0B9" w14:textId="393283E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6" w:author="Fegie" w:date="2021-04-28T12:03:00Z"/>
                <w:rFonts w:hAnsi="標楷體"/>
              </w:rPr>
              <w:pPrChange w:id="12857" w:author="Fegie" w:date="2021-04-28T12:03:00Z">
                <w:pPr/>
              </w:pPrChange>
            </w:pPr>
            <w:bookmarkStart w:id="12858" w:name="_Toc71199676"/>
            <w:bookmarkEnd w:id="12858"/>
          </w:p>
        </w:tc>
        <w:tc>
          <w:tcPr>
            <w:tcW w:w="696" w:type="dxa"/>
          </w:tcPr>
          <w:p w14:paraId="7E1E1302" w14:textId="729B11E3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9" w:author="Fegie" w:date="2021-04-28T12:03:00Z"/>
                <w:rFonts w:hAnsi="標楷體"/>
              </w:rPr>
              <w:pPrChange w:id="12860" w:author="Fegie" w:date="2021-04-28T12:03:00Z">
                <w:pPr/>
              </w:pPrChange>
            </w:pPr>
            <w:del w:id="12861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862" w:name="_Toc71199677"/>
              <w:bookmarkEnd w:id="12862"/>
            </w:del>
          </w:p>
        </w:tc>
        <w:tc>
          <w:tcPr>
            <w:tcW w:w="3519" w:type="dxa"/>
          </w:tcPr>
          <w:p w14:paraId="62CC30B5" w14:textId="5D13330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3" w:author="Fegie" w:date="2021-04-28T12:03:00Z"/>
                <w:rFonts w:hAnsi="標楷體"/>
                <w:b/>
              </w:rPr>
              <w:pPrChange w:id="12864" w:author="Fegie" w:date="2021-04-28T12:03:00Z">
                <w:pPr/>
              </w:pPrChange>
            </w:pPr>
            <w:del w:id="12865" w:author="Fegie" w:date="2021-04-28T12:03:00Z">
              <w:r w:rsidRPr="009B2BD3" w:rsidDel="009661CB">
                <w:rPr>
                  <w:rFonts w:hAnsi="標楷體" w:hint="eastAsia"/>
                </w:rPr>
                <w:delText>1.按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[顧客明細資料查詢]</w:delText>
              </w:r>
              <w:bookmarkStart w:id="12866" w:name="_Toc71199678"/>
              <w:bookmarkEnd w:id="12866"/>
            </w:del>
          </w:p>
          <w:p w14:paraId="4E7568B1" w14:textId="559E81F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7" w:author="Fegie" w:date="2021-04-28T12:03:00Z"/>
                <w:rFonts w:hAnsi="標楷體"/>
              </w:rPr>
              <w:pPrChange w:id="12868" w:author="Fegie" w:date="2021-04-28T12:03:00Z">
                <w:pPr/>
              </w:pPrChange>
            </w:pPr>
            <w:del w:id="12869" w:author="Fegie" w:date="2021-04-28T12:03:00Z">
              <w:r w:rsidRPr="009B2BD3" w:rsidDel="009661CB">
                <w:rPr>
                  <w:rFonts w:hAnsi="標楷體" w:hint="eastAsia"/>
                </w:rPr>
                <w:delText>2.必須輸入</w:delText>
              </w:r>
              <w:bookmarkStart w:id="12870" w:name="_Toc71199679"/>
              <w:bookmarkEnd w:id="12870"/>
            </w:del>
          </w:p>
        </w:tc>
        <w:bookmarkStart w:id="12871" w:name="_Toc71199680"/>
        <w:bookmarkEnd w:id="12871"/>
      </w:tr>
    </w:tbl>
    <w:p w14:paraId="3414B688" w14:textId="410E71A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872" w:author="Fegie" w:date="2021-04-28T12:03:00Z"/>
          <w:rFonts w:hAnsi="標楷體"/>
        </w:rPr>
        <w:pPrChange w:id="12873" w:author="Fegie" w:date="2021-04-28T12:03:00Z">
          <w:pPr/>
        </w:pPrChange>
      </w:pPr>
      <w:bookmarkStart w:id="12874" w:name="_Toc71199681"/>
      <w:bookmarkEnd w:id="12874"/>
    </w:p>
    <w:p w14:paraId="19AB4923" w14:textId="56E34296" w:rsidR="000D0030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875" w:author="Fegie" w:date="2021-04-28T12:03:00Z"/>
        </w:rPr>
        <w:pPrChange w:id="12876" w:author="Fegie" w:date="2021-04-28T12:03:00Z">
          <w:pPr>
            <w:pStyle w:val="a"/>
          </w:pPr>
        </w:pPrChange>
      </w:pPr>
      <w:del w:id="12877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2878" w:name="_Toc71199682"/>
        <w:bookmarkEnd w:id="12878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0D0030" w:rsidRPr="00115634" w:rsidDel="009661CB" w14:paraId="5077A772" w14:textId="4FABB670" w:rsidTr="00A67010">
        <w:trPr>
          <w:trHeight w:val="388"/>
          <w:jc w:val="center"/>
          <w:del w:id="12879" w:author="Fegie" w:date="2021-04-28T12:03:00Z"/>
        </w:trPr>
        <w:tc>
          <w:tcPr>
            <w:tcW w:w="558" w:type="dxa"/>
            <w:vMerge w:val="restart"/>
          </w:tcPr>
          <w:p w14:paraId="5B21935D" w14:textId="75A3AC9F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80" w:author="Fegie" w:date="2021-04-28T12:03:00Z"/>
                <w:rFonts w:hAnsi="標楷體"/>
              </w:rPr>
              <w:pPrChange w:id="12881" w:author="Fegie" w:date="2021-04-28T12:03:00Z">
                <w:pPr/>
              </w:pPrChange>
            </w:pPr>
            <w:del w:id="12882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2883" w:name="_Toc71199683"/>
              <w:bookmarkEnd w:id="12883"/>
            </w:del>
          </w:p>
        </w:tc>
        <w:tc>
          <w:tcPr>
            <w:tcW w:w="1854" w:type="dxa"/>
            <w:vMerge w:val="restart"/>
          </w:tcPr>
          <w:p w14:paraId="321F33D9" w14:textId="770C20E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84" w:author="Fegie" w:date="2021-04-28T12:03:00Z"/>
                <w:rFonts w:hAnsi="標楷體"/>
              </w:rPr>
              <w:pPrChange w:id="12885" w:author="Fegie" w:date="2021-04-28T12:03:00Z">
                <w:pPr/>
              </w:pPrChange>
            </w:pPr>
            <w:del w:id="12886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2887" w:name="_Toc71199684"/>
              <w:bookmarkEnd w:id="12887"/>
            </w:del>
          </w:p>
        </w:tc>
        <w:tc>
          <w:tcPr>
            <w:tcW w:w="4252" w:type="dxa"/>
          </w:tcPr>
          <w:p w14:paraId="7214D63C" w14:textId="700A1351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88" w:author="Fegie" w:date="2021-04-28T12:03:00Z"/>
                <w:rFonts w:hAnsi="標楷體"/>
              </w:rPr>
              <w:pPrChange w:id="12889" w:author="Fegie" w:date="2021-04-28T12:03:00Z">
                <w:pPr>
                  <w:jc w:val="center"/>
                </w:pPr>
              </w:pPrChange>
            </w:pPr>
            <w:del w:id="12890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2891" w:name="_Toc71199685"/>
              <w:bookmarkEnd w:id="12891"/>
            </w:del>
          </w:p>
        </w:tc>
        <w:tc>
          <w:tcPr>
            <w:tcW w:w="2693" w:type="dxa"/>
            <w:vMerge w:val="restart"/>
          </w:tcPr>
          <w:p w14:paraId="246BA3CD" w14:textId="411B4ED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2" w:author="Fegie" w:date="2021-04-28T12:03:00Z"/>
                <w:rFonts w:hAnsi="標楷體"/>
              </w:rPr>
              <w:pPrChange w:id="12893" w:author="Fegie" w:date="2021-04-28T12:03:00Z">
                <w:pPr/>
              </w:pPrChange>
            </w:pPr>
            <w:del w:id="12894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2895" w:name="_Toc71199686"/>
              <w:bookmarkEnd w:id="12895"/>
            </w:del>
          </w:p>
        </w:tc>
        <w:bookmarkStart w:id="12896" w:name="_Toc71199687"/>
        <w:bookmarkEnd w:id="12896"/>
      </w:tr>
      <w:tr w:rsidR="000D0030" w:rsidRPr="00115634" w:rsidDel="009661CB" w14:paraId="23EA095C" w14:textId="54180ADC" w:rsidTr="00A67010">
        <w:trPr>
          <w:trHeight w:val="244"/>
          <w:jc w:val="center"/>
          <w:del w:id="12897" w:author="Fegie" w:date="2021-04-28T12:03:00Z"/>
        </w:trPr>
        <w:tc>
          <w:tcPr>
            <w:tcW w:w="558" w:type="dxa"/>
            <w:vMerge/>
          </w:tcPr>
          <w:p w14:paraId="195F8E31" w14:textId="0982D2F6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8" w:author="Fegie" w:date="2021-04-28T12:03:00Z"/>
                <w:rFonts w:hAnsi="標楷體"/>
              </w:rPr>
              <w:pPrChange w:id="12899" w:author="Fegie" w:date="2021-04-28T12:03:00Z">
                <w:pPr/>
              </w:pPrChange>
            </w:pPr>
            <w:bookmarkStart w:id="12900" w:name="_Toc71199688"/>
            <w:bookmarkEnd w:id="12900"/>
          </w:p>
        </w:tc>
        <w:tc>
          <w:tcPr>
            <w:tcW w:w="1854" w:type="dxa"/>
            <w:vMerge/>
          </w:tcPr>
          <w:p w14:paraId="01DEB61C" w14:textId="7AE3ECE6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1" w:author="Fegie" w:date="2021-04-28T12:03:00Z"/>
                <w:rFonts w:hAnsi="標楷體"/>
              </w:rPr>
              <w:pPrChange w:id="12902" w:author="Fegie" w:date="2021-04-28T12:03:00Z">
                <w:pPr/>
              </w:pPrChange>
            </w:pPr>
            <w:bookmarkStart w:id="12903" w:name="_Toc71199689"/>
            <w:bookmarkEnd w:id="12903"/>
          </w:p>
        </w:tc>
        <w:tc>
          <w:tcPr>
            <w:tcW w:w="4252" w:type="dxa"/>
          </w:tcPr>
          <w:p w14:paraId="57FD0E83" w14:textId="5ABE8831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4" w:author="Fegie" w:date="2021-04-28T12:03:00Z"/>
                <w:rFonts w:hAnsi="標楷體"/>
              </w:rPr>
              <w:pPrChange w:id="12905" w:author="Fegie" w:date="2021-04-28T12:03:00Z">
                <w:pPr/>
              </w:pPrChange>
            </w:pPr>
            <w:del w:id="12906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2907" w:name="_Toc71199690"/>
              <w:bookmarkEnd w:id="12907"/>
            </w:del>
          </w:p>
        </w:tc>
        <w:tc>
          <w:tcPr>
            <w:tcW w:w="2693" w:type="dxa"/>
            <w:vMerge/>
          </w:tcPr>
          <w:p w14:paraId="2222963B" w14:textId="5A7BA28E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8" w:author="Fegie" w:date="2021-04-28T12:03:00Z"/>
                <w:rFonts w:hAnsi="標楷體"/>
              </w:rPr>
              <w:pPrChange w:id="12909" w:author="Fegie" w:date="2021-04-28T12:03:00Z">
                <w:pPr/>
              </w:pPrChange>
            </w:pPr>
            <w:bookmarkStart w:id="12910" w:name="_Toc71199691"/>
            <w:bookmarkEnd w:id="12910"/>
          </w:p>
        </w:tc>
        <w:bookmarkStart w:id="12911" w:name="_Toc71199692"/>
        <w:bookmarkEnd w:id="12911"/>
      </w:tr>
      <w:tr w:rsidR="000D0030" w:rsidRPr="00115634" w:rsidDel="009661CB" w14:paraId="6554E226" w14:textId="43E9C654" w:rsidTr="00A67010">
        <w:trPr>
          <w:trHeight w:val="244"/>
          <w:jc w:val="center"/>
          <w:del w:id="12912" w:author="Fegie" w:date="2021-04-28T12:03:00Z"/>
        </w:trPr>
        <w:tc>
          <w:tcPr>
            <w:tcW w:w="558" w:type="dxa"/>
          </w:tcPr>
          <w:p w14:paraId="6475E38A" w14:textId="0544A3F0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3" w:author="Fegie" w:date="2021-04-28T12:03:00Z"/>
                <w:rFonts w:hAnsi="標楷體"/>
              </w:rPr>
              <w:pPrChange w:id="12914" w:author="Fegie" w:date="2021-04-28T12:03:00Z">
                <w:pPr/>
              </w:pPrChange>
            </w:pPr>
            <w:del w:id="12915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2916" w:name="_Toc71199693"/>
              <w:bookmarkEnd w:id="12916"/>
            </w:del>
          </w:p>
        </w:tc>
        <w:tc>
          <w:tcPr>
            <w:tcW w:w="1854" w:type="dxa"/>
          </w:tcPr>
          <w:p w14:paraId="19A70C29" w14:textId="1F9EBBB4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7" w:author="Fegie" w:date="2021-04-28T12:03:00Z"/>
                <w:rFonts w:hAnsi="標楷體"/>
              </w:rPr>
              <w:pPrChange w:id="12918" w:author="Fegie" w:date="2021-04-28T12:03:00Z">
                <w:pPr/>
              </w:pPrChange>
            </w:pPr>
            <w:del w:id="12919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2920" w:name="_Toc71199694"/>
              <w:bookmarkEnd w:id="12920"/>
            </w:del>
          </w:p>
        </w:tc>
        <w:tc>
          <w:tcPr>
            <w:tcW w:w="4252" w:type="dxa"/>
          </w:tcPr>
          <w:p w14:paraId="388A515E" w14:textId="64C6C5B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1" w:author="Fegie" w:date="2021-04-28T12:03:00Z"/>
                <w:rFonts w:hAnsi="標楷體"/>
              </w:rPr>
              <w:pPrChange w:id="12922" w:author="Fegie" w:date="2021-04-28T12:03:00Z">
                <w:pPr/>
              </w:pPrChange>
            </w:pPr>
            <w:del w:id="12923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2924" w:name="_Toc71199695"/>
              <w:bookmarkEnd w:id="12924"/>
            </w:del>
          </w:p>
        </w:tc>
        <w:tc>
          <w:tcPr>
            <w:tcW w:w="2693" w:type="dxa"/>
          </w:tcPr>
          <w:p w14:paraId="2D606023" w14:textId="389B968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5" w:author="Fegie" w:date="2021-04-28T12:03:00Z"/>
                <w:rFonts w:hAnsi="標楷體"/>
              </w:rPr>
              <w:pPrChange w:id="12926" w:author="Fegie" w:date="2021-04-28T12:03:00Z">
                <w:pPr/>
              </w:pPrChange>
            </w:pPr>
            <w:bookmarkStart w:id="12927" w:name="_Toc71199696"/>
            <w:bookmarkEnd w:id="12927"/>
          </w:p>
        </w:tc>
        <w:bookmarkStart w:id="12928" w:name="_Toc71199697"/>
        <w:bookmarkEnd w:id="12928"/>
      </w:tr>
      <w:tr w:rsidR="000D0030" w:rsidRPr="00115634" w:rsidDel="009661CB" w14:paraId="0CC0DD10" w14:textId="5D2B80CF" w:rsidTr="00A67010">
        <w:trPr>
          <w:trHeight w:val="291"/>
          <w:jc w:val="center"/>
          <w:del w:id="12929" w:author="Fegie" w:date="2021-04-28T12:03:00Z"/>
        </w:trPr>
        <w:tc>
          <w:tcPr>
            <w:tcW w:w="9357" w:type="dxa"/>
            <w:gridSpan w:val="4"/>
          </w:tcPr>
          <w:p w14:paraId="0474B7EE" w14:textId="7A6A5AD4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0" w:author="Fegie" w:date="2021-04-28T12:03:00Z"/>
                <w:rFonts w:hAnsi="標楷體"/>
              </w:rPr>
              <w:pPrChange w:id="12931" w:author="Fegie" w:date="2021-04-28T12:03:00Z">
                <w:pPr/>
              </w:pPrChange>
            </w:pPr>
            <w:bookmarkStart w:id="12932" w:name="_Toc71199698"/>
            <w:bookmarkEnd w:id="12932"/>
          </w:p>
        </w:tc>
        <w:bookmarkStart w:id="12933" w:name="_Toc71199699"/>
        <w:bookmarkEnd w:id="12933"/>
      </w:tr>
      <w:tr w:rsidR="000D0030" w:rsidRPr="00115634" w:rsidDel="009661CB" w14:paraId="239C4002" w14:textId="03F8BF3F" w:rsidTr="00A67010">
        <w:trPr>
          <w:trHeight w:val="291"/>
          <w:jc w:val="center"/>
          <w:del w:id="12934" w:author="Fegie" w:date="2021-04-28T12:03:00Z"/>
        </w:trPr>
        <w:tc>
          <w:tcPr>
            <w:tcW w:w="2412" w:type="dxa"/>
            <w:gridSpan w:val="2"/>
          </w:tcPr>
          <w:p w14:paraId="5DED59BF" w14:textId="41F951B8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5" w:author="Fegie" w:date="2021-04-28T12:03:00Z"/>
                <w:rFonts w:hAnsi="標楷體" w:cs="新細明體"/>
              </w:rPr>
              <w:pPrChange w:id="12936" w:author="Fegie" w:date="2021-04-28T12:03:00Z">
                <w:pPr/>
              </w:pPrChange>
            </w:pPr>
            <w:del w:id="12937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2938" w:name="_Toc71199700"/>
              <w:bookmarkEnd w:id="12938"/>
            </w:del>
          </w:p>
        </w:tc>
        <w:tc>
          <w:tcPr>
            <w:tcW w:w="4252" w:type="dxa"/>
          </w:tcPr>
          <w:p w14:paraId="7598D14B" w14:textId="14C0D38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9" w:author="Fegie" w:date="2021-04-28T12:03:00Z"/>
                <w:rFonts w:hAnsi="標楷體" w:cs="新細明體"/>
              </w:rPr>
              <w:pPrChange w:id="12940" w:author="Fegie" w:date="2021-04-28T12:03:00Z">
                <w:pPr/>
              </w:pPrChange>
            </w:pPr>
            <w:bookmarkStart w:id="12941" w:name="_Toc71199701"/>
            <w:bookmarkEnd w:id="12941"/>
          </w:p>
        </w:tc>
        <w:tc>
          <w:tcPr>
            <w:tcW w:w="2693" w:type="dxa"/>
          </w:tcPr>
          <w:p w14:paraId="02A23372" w14:textId="44802AD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42" w:author="Fegie" w:date="2021-04-28T12:03:00Z"/>
                <w:rFonts w:hAnsi="標楷體"/>
              </w:rPr>
              <w:pPrChange w:id="12943" w:author="Fegie" w:date="2021-04-28T12:03:00Z">
                <w:pPr/>
              </w:pPrChange>
            </w:pPr>
            <w:bookmarkStart w:id="12944" w:name="_Toc71199702"/>
            <w:bookmarkEnd w:id="12944"/>
          </w:p>
        </w:tc>
        <w:bookmarkStart w:id="12945" w:name="_Toc71199703"/>
        <w:bookmarkEnd w:id="12945"/>
      </w:tr>
      <w:tr w:rsidR="000D0030" w:rsidRPr="00115634" w:rsidDel="009661CB" w14:paraId="26D4E61F" w14:textId="33703C7C" w:rsidTr="00A67010">
        <w:trPr>
          <w:trHeight w:val="291"/>
          <w:jc w:val="center"/>
          <w:del w:id="12946" w:author="Fegie" w:date="2021-04-28T12:03:00Z"/>
        </w:trPr>
        <w:tc>
          <w:tcPr>
            <w:tcW w:w="2412" w:type="dxa"/>
            <w:gridSpan w:val="2"/>
          </w:tcPr>
          <w:p w14:paraId="3C504AEC" w14:textId="02CECD9F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47" w:author="Fegie" w:date="2021-04-28T12:03:00Z"/>
                <w:rFonts w:hAnsi="標楷體"/>
              </w:rPr>
              <w:pPrChange w:id="12948" w:author="Fegie" w:date="2021-04-28T12:03:00Z">
                <w:pPr/>
              </w:pPrChange>
            </w:pPr>
            <w:del w:id="12949" w:author="Fegie" w:date="2021-04-28T12:03:00Z">
              <w:r w:rsidRPr="000D0030" w:rsidDel="009661CB">
                <w:rPr>
                  <w:rFonts w:hAnsi="標楷體" w:hint="eastAsia"/>
                </w:rPr>
                <w:delText>[修改]</w:delText>
              </w:r>
              <w:bookmarkStart w:id="12950" w:name="_Toc71199704"/>
              <w:bookmarkEnd w:id="12950"/>
            </w:del>
          </w:p>
        </w:tc>
        <w:tc>
          <w:tcPr>
            <w:tcW w:w="4252" w:type="dxa"/>
          </w:tcPr>
          <w:p w14:paraId="6F570112" w14:textId="135282A9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1" w:author="Fegie" w:date="2021-04-28T12:03:00Z"/>
                <w:rFonts w:hAnsi="標楷體"/>
              </w:rPr>
              <w:pPrChange w:id="12952" w:author="Fegie" w:date="2021-04-28T12:03:00Z">
                <w:pPr/>
              </w:pPrChange>
            </w:pPr>
            <w:del w:id="12953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連結[公司戶財務狀況管理-修改]</w:delText>
              </w:r>
              <w:bookmarkStart w:id="12954" w:name="_Toc71199705"/>
              <w:bookmarkEnd w:id="12954"/>
            </w:del>
          </w:p>
        </w:tc>
        <w:tc>
          <w:tcPr>
            <w:tcW w:w="2693" w:type="dxa"/>
          </w:tcPr>
          <w:p w14:paraId="77D0F85C" w14:textId="5F6B5387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5" w:author="Fegie" w:date="2021-04-28T12:03:00Z"/>
                <w:rFonts w:hAnsi="標楷體"/>
              </w:rPr>
              <w:pPrChange w:id="12956" w:author="Fegie" w:date="2021-04-28T12:03:00Z">
                <w:pPr/>
              </w:pPrChange>
            </w:pPr>
            <w:bookmarkStart w:id="12957" w:name="_Toc71199706"/>
            <w:bookmarkEnd w:id="12957"/>
          </w:p>
        </w:tc>
        <w:bookmarkStart w:id="12958" w:name="_Toc71199707"/>
        <w:bookmarkEnd w:id="12958"/>
      </w:tr>
      <w:tr w:rsidR="000D0030" w:rsidRPr="00115634" w:rsidDel="009661CB" w14:paraId="0FE6ACAB" w14:textId="7D90A1C6" w:rsidTr="00A67010">
        <w:trPr>
          <w:trHeight w:val="291"/>
          <w:jc w:val="center"/>
          <w:del w:id="12959" w:author="Fegie" w:date="2021-04-28T12:03:00Z"/>
        </w:trPr>
        <w:tc>
          <w:tcPr>
            <w:tcW w:w="2412" w:type="dxa"/>
            <w:gridSpan w:val="2"/>
          </w:tcPr>
          <w:p w14:paraId="508D011D" w14:textId="1956BB08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0" w:author="Fegie" w:date="2021-04-28T12:03:00Z"/>
                <w:rFonts w:hAnsi="標楷體"/>
              </w:rPr>
              <w:pPrChange w:id="12961" w:author="Fegie" w:date="2021-04-28T12:03:00Z">
                <w:pPr/>
              </w:pPrChange>
            </w:pPr>
            <w:del w:id="12962" w:author="Fegie" w:date="2021-04-28T12:03:00Z">
              <w:r w:rsidRPr="000D0030" w:rsidDel="009661CB">
                <w:rPr>
                  <w:rFonts w:hAnsi="標楷體" w:hint="eastAsia"/>
                </w:rPr>
                <w:delText>[拷貝]</w:delText>
              </w:r>
              <w:bookmarkStart w:id="12963" w:name="_Toc71199708"/>
              <w:bookmarkEnd w:id="12963"/>
            </w:del>
          </w:p>
        </w:tc>
        <w:tc>
          <w:tcPr>
            <w:tcW w:w="4252" w:type="dxa"/>
          </w:tcPr>
          <w:p w14:paraId="4C7084CF" w14:textId="7120E18D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4" w:author="Fegie" w:date="2021-04-28T12:03:00Z"/>
                <w:rFonts w:hAnsi="標楷體"/>
              </w:rPr>
              <w:pPrChange w:id="12965" w:author="Fegie" w:date="2021-04-28T12:03:00Z">
                <w:pPr/>
              </w:pPrChange>
            </w:pPr>
            <w:del w:id="12966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連結[公司戶財務狀況管理-新增]</w:delText>
              </w:r>
              <w:bookmarkStart w:id="12967" w:name="_Toc71199709"/>
              <w:bookmarkEnd w:id="12967"/>
            </w:del>
          </w:p>
        </w:tc>
        <w:tc>
          <w:tcPr>
            <w:tcW w:w="2693" w:type="dxa"/>
          </w:tcPr>
          <w:p w14:paraId="13A3D9C9" w14:textId="1579D297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8" w:author="Fegie" w:date="2021-04-28T12:03:00Z"/>
                <w:rFonts w:hAnsi="標楷體"/>
              </w:rPr>
              <w:pPrChange w:id="12969" w:author="Fegie" w:date="2021-04-28T12:03:00Z">
                <w:pPr/>
              </w:pPrChange>
            </w:pPr>
            <w:bookmarkStart w:id="12970" w:name="_Toc71199710"/>
            <w:bookmarkEnd w:id="12970"/>
          </w:p>
        </w:tc>
        <w:bookmarkStart w:id="12971" w:name="_Toc71199711"/>
        <w:bookmarkEnd w:id="12971"/>
      </w:tr>
      <w:tr w:rsidR="000D0030" w:rsidRPr="00115634" w:rsidDel="009661CB" w14:paraId="49C132D8" w14:textId="3B9E39D5" w:rsidTr="00A67010">
        <w:trPr>
          <w:trHeight w:val="291"/>
          <w:jc w:val="center"/>
          <w:del w:id="12972" w:author="Fegie" w:date="2021-04-28T12:03:00Z"/>
        </w:trPr>
        <w:tc>
          <w:tcPr>
            <w:tcW w:w="2412" w:type="dxa"/>
            <w:gridSpan w:val="2"/>
          </w:tcPr>
          <w:p w14:paraId="1F7ADBE3" w14:textId="71207810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73" w:author="Fegie" w:date="2021-04-28T12:03:00Z"/>
                <w:rFonts w:hAnsi="標楷體"/>
              </w:rPr>
              <w:pPrChange w:id="12974" w:author="Fegie" w:date="2021-04-28T12:03:00Z">
                <w:pPr/>
              </w:pPrChange>
            </w:pPr>
            <w:del w:id="12975" w:author="Fegie" w:date="2021-04-28T12:03:00Z">
              <w:r w:rsidRPr="000D0030" w:rsidDel="009661CB">
                <w:rPr>
                  <w:rFonts w:hAnsi="標楷體" w:hint="eastAsia"/>
                </w:rPr>
                <w:delText>[刪除]</w:delText>
              </w:r>
              <w:bookmarkStart w:id="12976" w:name="_Toc71199712"/>
              <w:bookmarkEnd w:id="12976"/>
            </w:del>
          </w:p>
        </w:tc>
        <w:tc>
          <w:tcPr>
            <w:tcW w:w="4252" w:type="dxa"/>
          </w:tcPr>
          <w:p w14:paraId="47525D0B" w14:textId="7C26D13A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77" w:author="Fegie" w:date="2021-04-28T12:03:00Z"/>
                <w:rFonts w:hAnsi="標楷體"/>
              </w:rPr>
              <w:pPrChange w:id="12978" w:author="Fegie" w:date="2021-04-28T12:03:00Z">
                <w:pPr/>
              </w:pPrChange>
            </w:pPr>
            <w:del w:id="12979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連結[公司戶財務狀況管理-刪除]</w:delText>
              </w:r>
              <w:bookmarkStart w:id="12980" w:name="_Toc71199713"/>
              <w:bookmarkEnd w:id="12980"/>
            </w:del>
          </w:p>
        </w:tc>
        <w:tc>
          <w:tcPr>
            <w:tcW w:w="2693" w:type="dxa"/>
          </w:tcPr>
          <w:p w14:paraId="3DC85712" w14:textId="78359B9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1" w:author="Fegie" w:date="2021-04-28T12:03:00Z"/>
                <w:rFonts w:hAnsi="標楷體"/>
              </w:rPr>
              <w:pPrChange w:id="12982" w:author="Fegie" w:date="2021-04-28T12:03:00Z">
                <w:pPr/>
              </w:pPrChange>
            </w:pPr>
            <w:bookmarkStart w:id="12983" w:name="_Toc71199714"/>
            <w:bookmarkEnd w:id="12983"/>
          </w:p>
        </w:tc>
        <w:bookmarkStart w:id="12984" w:name="_Toc71199715"/>
        <w:bookmarkEnd w:id="12984"/>
      </w:tr>
      <w:tr w:rsidR="000D0030" w:rsidRPr="00115634" w:rsidDel="009661CB" w14:paraId="389E3359" w14:textId="353BC9BA" w:rsidTr="00A67010">
        <w:trPr>
          <w:trHeight w:val="291"/>
          <w:jc w:val="center"/>
          <w:del w:id="12985" w:author="Fegie" w:date="2021-04-28T12:03:00Z"/>
        </w:trPr>
        <w:tc>
          <w:tcPr>
            <w:tcW w:w="2412" w:type="dxa"/>
            <w:gridSpan w:val="2"/>
          </w:tcPr>
          <w:p w14:paraId="13C85220" w14:textId="3C5AA2C0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6" w:author="Fegie" w:date="2021-04-28T12:03:00Z"/>
                <w:rFonts w:hAnsi="標楷體"/>
              </w:rPr>
              <w:pPrChange w:id="12987" w:author="Fegie" w:date="2021-04-28T12:03:00Z">
                <w:pPr/>
              </w:pPrChange>
            </w:pPr>
            <w:del w:id="12988" w:author="Fegie" w:date="2021-04-28T12:03:00Z">
              <w:r w:rsidRPr="000D0030" w:rsidDel="009661CB">
                <w:rPr>
                  <w:rFonts w:hAnsi="標楷體" w:hint="eastAsia"/>
                </w:rPr>
                <w:delText>[查詢]</w:delText>
              </w:r>
              <w:bookmarkStart w:id="12989" w:name="_Toc71199716"/>
              <w:bookmarkEnd w:id="12989"/>
            </w:del>
          </w:p>
        </w:tc>
        <w:tc>
          <w:tcPr>
            <w:tcW w:w="4252" w:type="dxa"/>
          </w:tcPr>
          <w:p w14:paraId="07035E4F" w14:textId="5A4236AA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0" w:author="Fegie" w:date="2021-04-28T12:03:00Z"/>
                <w:rFonts w:hAnsi="標楷體"/>
              </w:rPr>
              <w:pPrChange w:id="12991" w:author="Fegie" w:date="2021-04-28T12:03:00Z">
                <w:pPr/>
              </w:pPrChange>
            </w:pPr>
            <w:del w:id="12992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連結[公司戶財務狀況管理-查詢]</w:delText>
              </w:r>
              <w:bookmarkStart w:id="12993" w:name="_Toc71199717"/>
              <w:bookmarkEnd w:id="12993"/>
            </w:del>
          </w:p>
        </w:tc>
        <w:tc>
          <w:tcPr>
            <w:tcW w:w="2693" w:type="dxa"/>
          </w:tcPr>
          <w:p w14:paraId="2745B785" w14:textId="3938059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4" w:author="Fegie" w:date="2021-04-28T12:03:00Z"/>
                <w:rFonts w:hAnsi="標楷體"/>
              </w:rPr>
              <w:pPrChange w:id="12995" w:author="Fegie" w:date="2021-04-28T12:03:00Z">
                <w:pPr/>
              </w:pPrChange>
            </w:pPr>
            <w:bookmarkStart w:id="12996" w:name="_Toc71199718"/>
            <w:bookmarkEnd w:id="12996"/>
          </w:p>
        </w:tc>
        <w:bookmarkStart w:id="12997" w:name="_Toc71199719"/>
        <w:bookmarkEnd w:id="12997"/>
      </w:tr>
      <w:tr w:rsidR="000D0030" w:rsidRPr="00115634" w:rsidDel="009661CB" w14:paraId="48FCB77F" w14:textId="65EE906C" w:rsidTr="00A67010">
        <w:trPr>
          <w:trHeight w:val="291"/>
          <w:jc w:val="center"/>
          <w:del w:id="12998" w:author="Fegie" w:date="2021-04-28T12:03:00Z"/>
        </w:trPr>
        <w:tc>
          <w:tcPr>
            <w:tcW w:w="2412" w:type="dxa"/>
            <w:gridSpan w:val="2"/>
          </w:tcPr>
          <w:p w14:paraId="2824A27E" w14:textId="66B721BA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9" w:author="Fegie" w:date="2021-04-28T12:03:00Z"/>
                <w:rFonts w:hAnsi="標楷體"/>
              </w:rPr>
              <w:pPrChange w:id="13000" w:author="Fegie" w:date="2021-04-28T12:03:00Z">
                <w:pPr/>
              </w:pPrChange>
            </w:pPr>
            <w:del w:id="13001" w:author="Fegie" w:date="2021-04-28T12:03:00Z">
              <w:r w:rsidRPr="000D0030" w:rsidDel="009661CB">
                <w:rPr>
                  <w:rFonts w:hAnsi="標楷體" w:hint="eastAsia"/>
                </w:rPr>
                <w:delText>年度</w:delText>
              </w:r>
              <w:bookmarkStart w:id="13002" w:name="_Toc71199720"/>
              <w:bookmarkEnd w:id="13002"/>
            </w:del>
          </w:p>
        </w:tc>
        <w:tc>
          <w:tcPr>
            <w:tcW w:w="4252" w:type="dxa"/>
          </w:tcPr>
          <w:p w14:paraId="207A885A" w14:textId="7D38C3AA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03" w:author="Fegie" w:date="2021-04-28T12:03:00Z"/>
                <w:rFonts w:hAnsi="標楷體"/>
              </w:rPr>
              <w:pPrChange w:id="13004" w:author="Fegie" w:date="2021-04-28T12:03:00Z">
                <w:pPr/>
              </w:pPrChange>
            </w:pPr>
            <w:del w:id="13005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006" w:name="_Toc71199721"/>
              <w:bookmarkEnd w:id="13006"/>
            </w:del>
          </w:p>
        </w:tc>
        <w:tc>
          <w:tcPr>
            <w:tcW w:w="2693" w:type="dxa"/>
          </w:tcPr>
          <w:p w14:paraId="17CDB09A" w14:textId="05B7596E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07" w:author="Fegie" w:date="2021-04-28T12:03:00Z"/>
                <w:rFonts w:hAnsi="標楷體"/>
              </w:rPr>
              <w:pPrChange w:id="13008" w:author="Fegie" w:date="2021-04-28T12:03:00Z">
                <w:pPr/>
              </w:pPrChange>
            </w:pPr>
            <w:bookmarkStart w:id="13009" w:name="_Toc71199722"/>
            <w:bookmarkEnd w:id="13009"/>
          </w:p>
        </w:tc>
        <w:bookmarkStart w:id="13010" w:name="_Toc71199723"/>
        <w:bookmarkEnd w:id="13010"/>
      </w:tr>
      <w:tr w:rsidR="000D0030" w:rsidRPr="00115634" w:rsidDel="009661CB" w14:paraId="2E93593D" w14:textId="66E10FE5" w:rsidTr="00A67010">
        <w:trPr>
          <w:trHeight w:val="291"/>
          <w:jc w:val="center"/>
          <w:del w:id="13011" w:author="Fegie" w:date="2021-04-28T12:03:00Z"/>
        </w:trPr>
        <w:tc>
          <w:tcPr>
            <w:tcW w:w="2412" w:type="dxa"/>
            <w:gridSpan w:val="2"/>
          </w:tcPr>
          <w:p w14:paraId="22185BC7" w14:textId="61736751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2" w:author="Fegie" w:date="2021-04-28T12:03:00Z"/>
                <w:rFonts w:hAnsi="標楷體"/>
              </w:rPr>
              <w:pPrChange w:id="13013" w:author="Fegie" w:date="2021-04-28T12:03:00Z">
                <w:pPr/>
              </w:pPrChange>
            </w:pPr>
            <w:del w:id="13014" w:author="Fegie" w:date="2021-04-28T12:03:00Z">
              <w:r w:rsidRPr="000D0030" w:rsidDel="009661CB">
                <w:rPr>
                  <w:rFonts w:hAnsi="標楷體" w:hint="eastAsia"/>
                </w:rPr>
                <w:delText>資產總額</w:delText>
              </w:r>
              <w:bookmarkStart w:id="13015" w:name="_Toc71199724"/>
              <w:bookmarkEnd w:id="13015"/>
            </w:del>
          </w:p>
        </w:tc>
        <w:tc>
          <w:tcPr>
            <w:tcW w:w="4252" w:type="dxa"/>
          </w:tcPr>
          <w:p w14:paraId="1B85B690" w14:textId="39DE192D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6" w:author="Fegie" w:date="2021-04-28T12:03:00Z"/>
                <w:rFonts w:hAnsi="標楷體"/>
              </w:rPr>
              <w:pPrChange w:id="13017" w:author="Fegie" w:date="2021-04-28T12:03:00Z">
                <w:pPr/>
              </w:pPrChange>
            </w:pPr>
            <w:del w:id="13018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19" w:name="_Toc71199725"/>
              <w:bookmarkEnd w:id="13019"/>
            </w:del>
          </w:p>
        </w:tc>
        <w:tc>
          <w:tcPr>
            <w:tcW w:w="2693" w:type="dxa"/>
          </w:tcPr>
          <w:p w14:paraId="73B980E9" w14:textId="1878A1B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0" w:author="Fegie" w:date="2021-04-28T12:03:00Z"/>
                <w:rFonts w:hAnsi="標楷體"/>
              </w:rPr>
              <w:pPrChange w:id="13021" w:author="Fegie" w:date="2021-04-28T12:03:00Z">
                <w:pPr/>
              </w:pPrChange>
            </w:pPr>
            <w:bookmarkStart w:id="13022" w:name="_Toc71199726"/>
            <w:bookmarkEnd w:id="13022"/>
          </w:p>
        </w:tc>
        <w:bookmarkStart w:id="13023" w:name="_Toc71199727"/>
        <w:bookmarkEnd w:id="13023"/>
      </w:tr>
      <w:tr w:rsidR="000D0030" w:rsidRPr="00115634" w:rsidDel="009661CB" w14:paraId="00A62539" w14:textId="04ECB8FC" w:rsidTr="00A67010">
        <w:trPr>
          <w:trHeight w:val="291"/>
          <w:jc w:val="center"/>
          <w:del w:id="13024" w:author="Fegie" w:date="2021-04-28T12:03:00Z"/>
        </w:trPr>
        <w:tc>
          <w:tcPr>
            <w:tcW w:w="2412" w:type="dxa"/>
            <w:gridSpan w:val="2"/>
          </w:tcPr>
          <w:p w14:paraId="65D356E5" w14:textId="1DCA2E84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5" w:author="Fegie" w:date="2021-04-28T12:03:00Z"/>
                <w:rFonts w:hAnsi="標楷體"/>
              </w:rPr>
              <w:pPrChange w:id="13026" w:author="Fegie" w:date="2021-04-28T12:03:00Z">
                <w:pPr/>
              </w:pPrChange>
            </w:pPr>
            <w:del w:id="13027" w:author="Fegie" w:date="2021-04-28T12:03:00Z">
              <w:r w:rsidRPr="000D0030" w:rsidDel="009661CB">
                <w:rPr>
                  <w:rFonts w:hAnsi="標楷體" w:hint="eastAsia"/>
                </w:rPr>
                <w:delText>負債總額</w:delText>
              </w:r>
              <w:bookmarkStart w:id="13028" w:name="_Toc71199728"/>
              <w:bookmarkEnd w:id="13028"/>
            </w:del>
          </w:p>
        </w:tc>
        <w:tc>
          <w:tcPr>
            <w:tcW w:w="4252" w:type="dxa"/>
          </w:tcPr>
          <w:p w14:paraId="77B971F2" w14:textId="45C58DC2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9" w:author="Fegie" w:date="2021-04-28T12:03:00Z"/>
                <w:rFonts w:hAnsi="標楷體"/>
              </w:rPr>
              <w:pPrChange w:id="13030" w:author="Fegie" w:date="2021-04-28T12:03:00Z">
                <w:pPr/>
              </w:pPrChange>
            </w:pPr>
            <w:del w:id="1303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32" w:name="_Toc71199729"/>
              <w:bookmarkEnd w:id="13032"/>
            </w:del>
          </w:p>
        </w:tc>
        <w:tc>
          <w:tcPr>
            <w:tcW w:w="2693" w:type="dxa"/>
          </w:tcPr>
          <w:p w14:paraId="20553A31" w14:textId="46DC1A60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33" w:author="Fegie" w:date="2021-04-28T12:03:00Z"/>
                <w:rFonts w:hAnsi="標楷體"/>
              </w:rPr>
              <w:pPrChange w:id="13034" w:author="Fegie" w:date="2021-04-28T12:03:00Z">
                <w:pPr/>
              </w:pPrChange>
            </w:pPr>
            <w:bookmarkStart w:id="13035" w:name="_Toc71199730"/>
            <w:bookmarkEnd w:id="13035"/>
          </w:p>
        </w:tc>
        <w:bookmarkStart w:id="13036" w:name="_Toc71199731"/>
        <w:bookmarkEnd w:id="13036"/>
      </w:tr>
      <w:tr w:rsidR="000D0030" w:rsidRPr="00115634" w:rsidDel="009661CB" w14:paraId="326C18F6" w14:textId="6C129D46" w:rsidTr="00A67010">
        <w:trPr>
          <w:trHeight w:val="291"/>
          <w:jc w:val="center"/>
          <w:del w:id="13037" w:author="Fegie" w:date="2021-04-28T12:03:00Z"/>
        </w:trPr>
        <w:tc>
          <w:tcPr>
            <w:tcW w:w="2412" w:type="dxa"/>
            <w:gridSpan w:val="2"/>
          </w:tcPr>
          <w:p w14:paraId="00EEB0C3" w14:textId="61DE8094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38" w:author="Fegie" w:date="2021-04-28T12:03:00Z"/>
                <w:rFonts w:hAnsi="標楷體"/>
              </w:rPr>
              <w:pPrChange w:id="13039" w:author="Fegie" w:date="2021-04-28T12:03:00Z">
                <w:pPr/>
              </w:pPrChange>
            </w:pPr>
            <w:del w:id="13040" w:author="Fegie" w:date="2021-04-28T12:03:00Z">
              <w:r w:rsidRPr="000D0030" w:rsidDel="009661CB">
                <w:rPr>
                  <w:rFonts w:hAnsi="標楷體" w:hint="eastAsia"/>
                </w:rPr>
                <w:delText>資本</w:delText>
              </w:r>
              <w:bookmarkStart w:id="13041" w:name="_Toc71199732"/>
              <w:bookmarkEnd w:id="13041"/>
            </w:del>
          </w:p>
        </w:tc>
        <w:tc>
          <w:tcPr>
            <w:tcW w:w="4252" w:type="dxa"/>
          </w:tcPr>
          <w:p w14:paraId="5FFFCD08" w14:textId="464DD4A7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42" w:author="Fegie" w:date="2021-04-28T12:03:00Z"/>
                <w:rFonts w:hAnsi="標楷體"/>
              </w:rPr>
              <w:pPrChange w:id="13043" w:author="Fegie" w:date="2021-04-28T12:03:00Z">
                <w:pPr/>
              </w:pPrChange>
            </w:pPr>
            <w:del w:id="13044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45" w:name="_Toc71199733"/>
              <w:bookmarkEnd w:id="13045"/>
            </w:del>
          </w:p>
        </w:tc>
        <w:tc>
          <w:tcPr>
            <w:tcW w:w="2693" w:type="dxa"/>
          </w:tcPr>
          <w:p w14:paraId="736986FA" w14:textId="32E3E69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46" w:author="Fegie" w:date="2021-04-28T12:03:00Z"/>
                <w:rFonts w:hAnsi="標楷體"/>
              </w:rPr>
              <w:pPrChange w:id="13047" w:author="Fegie" w:date="2021-04-28T12:03:00Z">
                <w:pPr/>
              </w:pPrChange>
            </w:pPr>
            <w:bookmarkStart w:id="13048" w:name="_Toc71199734"/>
            <w:bookmarkEnd w:id="13048"/>
          </w:p>
        </w:tc>
        <w:bookmarkStart w:id="13049" w:name="_Toc71199735"/>
        <w:bookmarkEnd w:id="13049"/>
      </w:tr>
      <w:tr w:rsidR="000D0030" w:rsidRPr="00115634" w:rsidDel="009661CB" w14:paraId="5CBAE055" w14:textId="297DCB4A" w:rsidTr="00A67010">
        <w:trPr>
          <w:trHeight w:val="291"/>
          <w:jc w:val="center"/>
          <w:del w:id="13050" w:author="Fegie" w:date="2021-04-28T12:03:00Z"/>
        </w:trPr>
        <w:tc>
          <w:tcPr>
            <w:tcW w:w="2412" w:type="dxa"/>
            <w:gridSpan w:val="2"/>
          </w:tcPr>
          <w:p w14:paraId="78065DD2" w14:textId="2AA507E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1" w:author="Fegie" w:date="2021-04-28T12:03:00Z"/>
                <w:rFonts w:hAnsi="標楷體"/>
              </w:rPr>
              <w:pPrChange w:id="13052" w:author="Fegie" w:date="2021-04-28T12:03:00Z">
                <w:pPr/>
              </w:pPrChange>
            </w:pPr>
            <w:del w:id="13053" w:author="Fegie" w:date="2021-04-28T12:03:00Z">
              <w:r w:rsidRPr="000D0030" w:rsidDel="009661CB">
                <w:rPr>
                  <w:rFonts w:hAnsi="標楷體" w:hint="eastAsia"/>
                </w:rPr>
                <w:delText>稅後淨利</w:delText>
              </w:r>
              <w:bookmarkStart w:id="13054" w:name="_Toc71199736"/>
              <w:bookmarkEnd w:id="13054"/>
            </w:del>
          </w:p>
        </w:tc>
        <w:tc>
          <w:tcPr>
            <w:tcW w:w="4252" w:type="dxa"/>
          </w:tcPr>
          <w:p w14:paraId="274A33EE" w14:textId="01F7B4A2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5" w:author="Fegie" w:date="2021-04-28T12:03:00Z"/>
                <w:rFonts w:hAnsi="標楷體"/>
              </w:rPr>
              <w:pPrChange w:id="13056" w:author="Fegie" w:date="2021-04-28T12:03:00Z">
                <w:pPr/>
              </w:pPrChange>
            </w:pPr>
            <w:del w:id="1305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58" w:name="_Toc71199737"/>
              <w:bookmarkEnd w:id="13058"/>
            </w:del>
          </w:p>
        </w:tc>
        <w:tc>
          <w:tcPr>
            <w:tcW w:w="2693" w:type="dxa"/>
          </w:tcPr>
          <w:p w14:paraId="64B70800" w14:textId="16D94D79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9" w:author="Fegie" w:date="2021-04-28T12:03:00Z"/>
                <w:rFonts w:hAnsi="標楷體"/>
              </w:rPr>
              <w:pPrChange w:id="13060" w:author="Fegie" w:date="2021-04-28T12:03:00Z">
                <w:pPr/>
              </w:pPrChange>
            </w:pPr>
            <w:bookmarkStart w:id="13061" w:name="_Toc71199738"/>
            <w:bookmarkEnd w:id="13061"/>
          </w:p>
        </w:tc>
        <w:bookmarkStart w:id="13062" w:name="_Toc71199739"/>
        <w:bookmarkEnd w:id="13062"/>
      </w:tr>
    </w:tbl>
    <w:p w14:paraId="083D1225" w14:textId="66B9ADEA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63" w:author="Fegie" w:date="2021-04-28T12:03:00Z"/>
          <w:rFonts w:hAnsi="標楷體"/>
        </w:rPr>
      </w:pPr>
      <w:del w:id="13064" w:author="Fegie" w:date="2021-04-28T12:03:00Z">
        <w:r w:rsidRPr="009B2BD3" w:rsidDel="009661CB">
          <w:rPr>
            <w:rFonts w:hAnsi="標楷體"/>
          </w:rPr>
          <w:br w:type="page"/>
        </w:r>
        <w:r w:rsidRPr="009B2BD3" w:rsidDel="009661CB">
          <w:rPr>
            <w:rFonts w:hAnsi="標楷體" w:hint="eastAsia"/>
          </w:rPr>
          <w:delText>L1108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申請不列印書面通知書維護</w:delText>
        </w:r>
      </w:del>
    </w:p>
    <w:p w14:paraId="29EDD32F" w14:textId="78EB417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65" w:author="Fegie" w:date="2021-04-28T12:03:00Z"/>
          <w:rFonts w:hAnsi="標楷體"/>
        </w:rPr>
        <w:pPrChange w:id="13066" w:author="Fegie" w:date="2021-04-28T12:03:00Z">
          <w:pPr>
            <w:pStyle w:val="a"/>
          </w:pPr>
        </w:pPrChange>
      </w:pPr>
      <w:del w:id="13067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3068" w:name="_Toc71199740"/>
        <w:bookmarkEnd w:id="1306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C4AE9" w:rsidRPr="009B2BD3" w:rsidDel="009661CB" w14:paraId="2E3F251B" w14:textId="550BEC88" w:rsidTr="00951666">
        <w:trPr>
          <w:trHeight w:val="277"/>
          <w:del w:id="1306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CB7F54" w14:textId="1E28A95A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70" w:author="Fegie" w:date="2021-04-28T12:03:00Z"/>
                <w:rFonts w:hAnsi="標楷體"/>
              </w:rPr>
              <w:pPrChange w:id="13071" w:author="Fegie" w:date="2021-04-28T12:03:00Z">
                <w:pPr/>
              </w:pPrChange>
            </w:pPr>
            <w:del w:id="13072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3073" w:name="_Toc71199741"/>
              <w:bookmarkEnd w:id="130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E07768" w14:textId="22319618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74" w:author="Fegie" w:date="2021-04-28T12:03:00Z"/>
                <w:rFonts w:hAnsi="標楷體"/>
              </w:rPr>
              <w:pPrChange w:id="13075" w:author="Fegie" w:date="2021-04-28T12:03:00Z">
                <w:pPr/>
              </w:pPrChange>
            </w:pPr>
            <w:del w:id="13076" w:author="Fegie" w:date="2021-04-28T12:03:00Z">
              <w:r w:rsidRPr="009B2BD3" w:rsidDel="009661CB">
                <w:rPr>
                  <w:rFonts w:hAnsi="標楷體" w:hint="eastAsia"/>
                </w:rPr>
                <w:delText>申請不列印書面通知書維護</w:delText>
              </w:r>
              <w:bookmarkStart w:id="13077" w:name="_Toc71199742"/>
              <w:bookmarkEnd w:id="13077"/>
            </w:del>
          </w:p>
          <w:p w14:paraId="4E51ABF8" w14:textId="410417A5" w:rsidR="000C4AE9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78" w:author="Fegie" w:date="2021-04-28T12:03:00Z"/>
                <w:rFonts w:hAnsi="標楷體"/>
              </w:rPr>
              <w:pPrChange w:id="13079" w:author="Fegie" w:date="2021-04-28T12:03:00Z">
                <w:pPr/>
              </w:pPrChange>
            </w:pPr>
            <w:del w:id="13080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針</w:delText>
              </w:r>
              <w:r w:rsidDel="009661CB">
                <w:rPr>
                  <w:rFonts w:hAnsi="標楷體" w:hint="eastAsia"/>
                </w:rPr>
                <w:delText>對</w:delText>
              </w:r>
              <w:r w:rsidDel="009661CB">
                <w:rPr>
                  <w:rFonts w:hAnsi="標楷體" w:hint="eastAsia"/>
                  <w:lang w:eastAsia="zh-HK"/>
                </w:rPr>
                <w:delText>特</w:delText>
              </w:r>
              <w:r w:rsidDel="009661CB">
                <w:rPr>
                  <w:rFonts w:hAnsi="標楷體" w:hint="eastAsia"/>
                </w:rPr>
                <w:delText>定</w:delText>
              </w:r>
              <w:r w:rsidDel="009661CB">
                <w:rPr>
                  <w:rFonts w:hAnsi="標楷體" w:hint="eastAsia"/>
                  <w:lang w:eastAsia="zh-HK"/>
                </w:rPr>
                <w:delText>客</w:delText>
              </w:r>
              <w:r w:rsidDel="009661CB">
                <w:rPr>
                  <w:rFonts w:hAnsi="標楷體" w:hint="eastAsia"/>
                </w:rPr>
                <w:delText>戶</w:delText>
              </w:r>
              <w:r w:rsidDel="009661CB">
                <w:rPr>
                  <w:rFonts w:hAnsi="標楷體" w:hint="eastAsia"/>
                  <w:lang w:eastAsia="zh-HK"/>
                </w:rPr>
                <w:delText>不寄送書面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、不發送</w:delText>
              </w:r>
              <w:r w:rsidDel="009661CB">
                <w:rPr>
                  <w:rFonts w:hAnsi="標楷體" w:hint="eastAsia"/>
                  <w:lang w:eastAsia="zh-HK"/>
                </w:rPr>
                <w:delText>簡訊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/</w:delText>
              </w:r>
              <w:r w:rsidDel="009661CB">
                <w:rPr>
                  <w:rFonts w:hAnsi="標楷體" w:hint="eastAsia"/>
                </w:rPr>
                <w:delText>email</w:delText>
              </w:r>
              <w:r w:rsidR="00540E0A" w:rsidRPr="009B2BD3" w:rsidDel="009661CB">
                <w:rPr>
                  <w:rFonts w:hAnsi="標楷體" w:hint="eastAsia"/>
                </w:rPr>
                <w:delText>通知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時執行本交易。</w:delText>
              </w:r>
              <w:bookmarkStart w:id="13081" w:name="_Toc71199743"/>
              <w:bookmarkEnd w:id="13081"/>
            </w:del>
          </w:p>
        </w:tc>
        <w:bookmarkStart w:id="13082" w:name="_Toc71199744"/>
        <w:bookmarkEnd w:id="13082"/>
      </w:tr>
      <w:tr w:rsidR="000C4AE9" w:rsidRPr="009B2BD3" w:rsidDel="009661CB" w14:paraId="6F55B825" w14:textId="124B7AEA" w:rsidTr="00951666">
        <w:trPr>
          <w:trHeight w:val="277"/>
          <w:del w:id="1308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7F58BF" w14:textId="0E744730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84" w:author="Fegie" w:date="2021-04-28T12:03:00Z"/>
                <w:rFonts w:hAnsi="標楷體"/>
              </w:rPr>
              <w:pPrChange w:id="13085" w:author="Fegie" w:date="2021-04-28T12:03:00Z">
                <w:pPr/>
              </w:pPrChange>
            </w:pPr>
            <w:del w:id="13086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3087" w:name="_Toc71199745"/>
              <w:bookmarkEnd w:id="1308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C6C5A" w14:textId="1DDBBF6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88" w:author="Fegie" w:date="2021-04-28T12:03:00Z"/>
                <w:rFonts w:hAnsi="標楷體"/>
              </w:rPr>
              <w:pPrChange w:id="13089" w:author="Fegie" w:date="2021-04-28T12:03:00Z">
                <w:pPr/>
              </w:pPrChange>
            </w:pPr>
            <w:bookmarkStart w:id="13090" w:name="_Toc71199746"/>
            <w:bookmarkEnd w:id="13090"/>
          </w:p>
        </w:tc>
        <w:bookmarkStart w:id="13091" w:name="_Toc71199747"/>
        <w:bookmarkEnd w:id="13091"/>
      </w:tr>
      <w:tr w:rsidR="000C4AE9" w:rsidRPr="009B2BD3" w:rsidDel="009661CB" w14:paraId="762DAFD3" w14:textId="65D51FF5" w:rsidTr="00951666">
        <w:trPr>
          <w:trHeight w:val="773"/>
          <w:del w:id="1309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866298" w14:textId="22C43832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93" w:author="Fegie" w:date="2021-04-28T12:03:00Z"/>
                <w:rFonts w:hAnsi="標楷體"/>
              </w:rPr>
              <w:pPrChange w:id="13094" w:author="Fegie" w:date="2021-04-28T12:03:00Z">
                <w:pPr/>
              </w:pPrChange>
            </w:pPr>
            <w:del w:id="13095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3096" w:name="_Toc71199748"/>
              <w:bookmarkEnd w:id="1309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814480" w14:textId="5CACA22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97" w:author="Fegie" w:date="2021-04-28T12:03:00Z"/>
                <w:rFonts w:hAnsi="標楷體"/>
              </w:rPr>
              <w:pPrChange w:id="13098" w:author="Fegie" w:date="2021-04-28T12:03:00Z">
                <w:pPr/>
              </w:pPrChange>
            </w:pPr>
            <w:bookmarkStart w:id="13099" w:name="_Toc71199749"/>
            <w:bookmarkEnd w:id="13099"/>
          </w:p>
        </w:tc>
        <w:bookmarkStart w:id="13100" w:name="_Toc71199750"/>
        <w:bookmarkEnd w:id="13100"/>
      </w:tr>
      <w:tr w:rsidR="000C4AE9" w:rsidRPr="009B2BD3" w:rsidDel="009661CB" w14:paraId="09256F50" w14:textId="0A43483E" w:rsidTr="00951666">
        <w:trPr>
          <w:trHeight w:val="321"/>
          <w:del w:id="1310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BF1CE0" w14:textId="49BA7E1C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02" w:author="Fegie" w:date="2021-04-28T12:03:00Z"/>
                <w:rFonts w:hAnsi="標楷體"/>
              </w:rPr>
              <w:pPrChange w:id="13103" w:author="Fegie" w:date="2021-04-28T12:03:00Z">
                <w:pPr/>
              </w:pPrChange>
            </w:pPr>
            <w:del w:id="13104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3105" w:name="_Toc71199751"/>
              <w:bookmarkEnd w:id="1310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C39485" w14:textId="1284C341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06" w:author="Fegie" w:date="2021-04-28T12:03:00Z"/>
                <w:rFonts w:hAnsi="標楷體"/>
              </w:rPr>
              <w:pPrChange w:id="13107" w:author="Fegie" w:date="2021-04-28T12:03:00Z">
                <w:pPr/>
              </w:pPrChange>
            </w:pPr>
            <w:bookmarkStart w:id="13108" w:name="_Toc71199752"/>
            <w:bookmarkEnd w:id="13108"/>
          </w:p>
        </w:tc>
        <w:bookmarkStart w:id="13109" w:name="_Toc71199753"/>
        <w:bookmarkEnd w:id="13109"/>
      </w:tr>
      <w:tr w:rsidR="000C4AE9" w:rsidRPr="009B2BD3" w:rsidDel="009661CB" w14:paraId="489B9A51" w14:textId="56E51936" w:rsidTr="00951666">
        <w:trPr>
          <w:trHeight w:val="1311"/>
          <w:del w:id="1311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2BFDFD" w14:textId="2996F5B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11" w:author="Fegie" w:date="2021-04-28T12:03:00Z"/>
                <w:rFonts w:hAnsi="標楷體"/>
              </w:rPr>
              <w:pPrChange w:id="13112" w:author="Fegie" w:date="2021-04-28T12:03:00Z">
                <w:pPr/>
              </w:pPrChange>
            </w:pPr>
            <w:del w:id="13113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3114" w:name="_Toc71199754"/>
              <w:bookmarkEnd w:id="1311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BBE060" w14:textId="1F5D3C75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15" w:author="Fegie" w:date="2021-04-28T12:03:00Z"/>
                <w:rFonts w:hAnsi="標楷體"/>
              </w:rPr>
              <w:pPrChange w:id="13116" w:author="Fegie" w:date="2021-04-28T12:03:00Z">
                <w:pPr/>
              </w:pPrChange>
            </w:pPr>
            <w:bookmarkStart w:id="13117" w:name="_Toc71199755"/>
            <w:bookmarkEnd w:id="13117"/>
          </w:p>
        </w:tc>
        <w:bookmarkStart w:id="13118" w:name="_Toc71199756"/>
        <w:bookmarkEnd w:id="13118"/>
      </w:tr>
      <w:tr w:rsidR="000C4AE9" w:rsidRPr="009B2BD3" w:rsidDel="009661CB" w14:paraId="28F13CB0" w14:textId="34BAC8DC" w:rsidTr="00951666">
        <w:trPr>
          <w:trHeight w:val="278"/>
          <w:del w:id="1311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BEE4B" w14:textId="45538A2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20" w:author="Fegie" w:date="2021-04-28T12:03:00Z"/>
                <w:rFonts w:hAnsi="標楷體"/>
              </w:rPr>
              <w:pPrChange w:id="13121" w:author="Fegie" w:date="2021-04-28T12:03:00Z">
                <w:pPr/>
              </w:pPrChange>
            </w:pPr>
            <w:del w:id="13122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3123" w:name="_Toc71199757"/>
              <w:bookmarkEnd w:id="1312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71770E" w14:textId="30E74E7C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24" w:author="Fegie" w:date="2021-04-28T12:03:00Z"/>
                <w:rFonts w:hAnsi="標楷體"/>
              </w:rPr>
              <w:pPrChange w:id="13125" w:author="Fegie" w:date="2021-04-28T12:03:00Z">
                <w:pPr/>
              </w:pPrChange>
            </w:pPr>
            <w:bookmarkStart w:id="13126" w:name="_Toc71199758"/>
            <w:bookmarkEnd w:id="13126"/>
          </w:p>
        </w:tc>
        <w:bookmarkStart w:id="13127" w:name="_Toc71199759"/>
        <w:bookmarkEnd w:id="13127"/>
      </w:tr>
      <w:tr w:rsidR="000C4AE9" w:rsidRPr="009B2BD3" w:rsidDel="009661CB" w14:paraId="0ED5012D" w14:textId="0738B753" w:rsidTr="00951666">
        <w:trPr>
          <w:trHeight w:val="358"/>
          <w:del w:id="1312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B1F54B" w14:textId="48C5A64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29" w:author="Fegie" w:date="2021-04-28T12:03:00Z"/>
                <w:rFonts w:hAnsi="標楷體"/>
              </w:rPr>
              <w:pPrChange w:id="13130" w:author="Fegie" w:date="2021-04-28T12:03:00Z">
                <w:pPr/>
              </w:pPrChange>
            </w:pPr>
            <w:del w:id="13131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3132" w:name="_Toc71199760"/>
              <w:bookmarkEnd w:id="1313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C116B" w14:textId="618A06E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33" w:author="Fegie" w:date="2021-04-28T12:03:00Z"/>
                <w:rFonts w:hAnsi="標楷體"/>
              </w:rPr>
              <w:pPrChange w:id="13134" w:author="Fegie" w:date="2021-04-28T12:03:00Z">
                <w:pPr/>
              </w:pPrChange>
            </w:pPr>
            <w:bookmarkStart w:id="13135" w:name="_Toc71199761"/>
            <w:bookmarkEnd w:id="13135"/>
          </w:p>
        </w:tc>
        <w:bookmarkStart w:id="13136" w:name="_Toc71199762"/>
        <w:bookmarkEnd w:id="13136"/>
      </w:tr>
      <w:tr w:rsidR="000C4AE9" w:rsidRPr="009B2BD3" w:rsidDel="009661CB" w14:paraId="0FC9F2D2" w14:textId="5FE31505" w:rsidTr="00951666">
        <w:trPr>
          <w:trHeight w:val="278"/>
          <w:del w:id="1313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9AE3E1" w14:textId="3404DCB1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38" w:author="Fegie" w:date="2021-04-28T12:03:00Z"/>
                <w:rFonts w:hAnsi="標楷體"/>
              </w:rPr>
              <w:pPrChange w:id="13139" w:author="Fegie" w:date="2021-04-28T12:03:00Z">
                <w:pPr/>
              </w:pPrChange>
            </w:pPr>
            <w:del w:id="13140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3141" w:name="_Toc71199763"/>
              <w:bookmarkEnd w:id="1314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2501FB" w14:textId="39933849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42" w:author="Fegie" w:date="2021-04-28T12:03:00Z"/>
                <w:rFonts w:hAnsi="標楷體"/>
              </w:rPr>
              <w:pPrChange w:id="13143" w:author="Fegie" w:date="2021-04-28T12:03:00Z">
                <w:pPr/>
              </w:pPrChange>
            </w:pPr>
            <w:bookmarkStart w:id="13144" w:name="_Toc71199764"/>
            <w:bookmarkEnd w:id="13144"/>
          </w:p>
        </w:tc>
        <w:bookmarkStart w:id="13145" w:name="_Toc71199765"/>
        <w:bookmarkEnd w:id="13145"/>
      </w:tr>
    </w:tbl>
    <w:p w14:paraId="517526D9" w14:textId="25AA4C1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46" w:author="Fegie" w:date="2021-04-28T12:03:00Z"/>
          <w:rFonts w:hAnsi="標楷體"/>
        </w:rPr>
        <w:pPrChange w:id="13147" w:author="Fegie" w:date="2021-04-28T12:03:00Z">
          <w:pPr/>
        </w:pPrChange>
      </w:pPr>
      <w:bookmarkStart w:id="13148" w:name="_Toc71199766"/>
      <w:bookmarkEnd w:id="13148"/>
    </w:p>
    <w:p w14:paraId="16603464" w14:textId="1136D293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49" w:author="Fegie" w:date="2021-04-28T12:03:00Z"/>
          <w:rFonts w:hAnsi="標楷體"/>
        </w:rPr>
        <w:pPrChange w:id="13150" w:author="Fegie" w:date="2021-04-28T12:03:00Z">
          <w:pPr/>
        </w:pPrChange>
      </w:pPr>
      <w:bookmarkStart w:id="13151" w:name="_Toc71199767"/>
      <w:bookmarkEnd w:id="13151"/>
    </w:p>
    <w:p w14:paraId="03C6A6D7" w14:textId="7F39034D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52" w:author="Fegie" w:date="2021-04-28T12:03:00Z"/>
          <w:rFonts w:hAnsi="標楷體"/>
        </w:rPr>
        <w:pPrChange w:id="13153" w:author="Fegie" w:date="2021-04-28T12:03:00Z">
          <w:pPr/>
        </w:pPrChange>
      </w:pPr>
      <w:bookmarkStart w:id="13154" w:name="_Toc71199768"/>
      <w:bookmarkEnd w:id="13154"/>
    </w:p>
    <w:p w14:paraId="76FB36A8" w14:textId="4940A020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55" w:author="Fegie" w:date="2021-04-28T12:03:00Z"/>
          <w:rFonts w:hAnsi="標楷體"/>
        </w:rPr>
        <w:pPrChange w:id="13156" w:author="Fegie" w:date="2021-04-28T12:03:00Z">
          <w:pPr/>
        </w:pPrChange>
      </w:pPr>
      <w:bookmarkStart w:id="13157" w:name="_Toc71199769"/>
      <w:bookmarkEnd w:id="13157"/>
    </w:p>
    <w:p w14:paraId="1E6CBFD9" w14:textId="4F4BCEE8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58" w:author="Fegie" w:date="2021-04-28T12:03:00Z"/>
          <w:rFonts w:hAnsi="標楷體"/>
        </w:rPr>
        <w:pPrChange w:id="13159" w:author="Fegie" w:date="2021-04-28T12:03:00Z">
          <w:pPr/>
        </w:pPrChange>
      </w:pPr>
      <w:bookmarkStart w:id="13160" w:name="_Toc71199770"/>
      <w:bookmarkEnd w:id="13160"/>
    </w:p>
    <w:p w14:paraId="4D08A233" w14:textId="2A4D679C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61" w:author="Fegie" w:date="2021-04-28T12:03:00Z"/>
          <w:rFonts w:hAnsi="標楷體"/>
        </w:rPr>
        <w:pPrChange w:id="13162" w:author="Fegie" w:date="2021-04-28T12:03:00Z">
          <w:pPr/>
        </w:pPrChange>
      </w:pPr>
      <w:bookmarkStart w:id="13163" w:name="_Toc71199771"/>
      <w:bookmarkEnd w:id="13163"/>
    </w:p>
    <w:p w14:paraId="5F436B79" w14:textId="768C9087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64" w:author="Fegie" w:date="2021-04-28T12:03:00Z"/>
          <w:rFonts w:hAnsi="標楷體"/>
        </w:rPr>
        <w:pPrChange w:id="13165" w:author="Fegie" w:date="2021-04-28T12:03:00Z">
          <w:pPr/>
        </w:pPrChange>
      </w:pPr>
      <w:bookmarkStart w:id="13166" w:name="_Toc71199772"/>
      <w:bookmarkEnd w:id="13166"/>
    </w:p>
    <w:p w14:paraId="387EDED8" w14:textId="2F2D667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67" w:author="Fegie" w:date="2021-04-28T12:03:00Z"/>
          <w:rFonts w:hAnsi="標楷體"/>
        </w:rPr>
        <w:pPrChange w:id="13168" w:author="Fegie" w:date="2021-04-28T12:03:00Z">
          <w:pPr/>
        </w:pPrChange>
      </w:pPr>
      <w:del w:id="13169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637CECB" w14:textId="7FE6D5F5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70" w:author="Fegie" w:date="2021-04-28T12:03:00Z"/>
          <w:rFonts w:hAnsi="標楷體"/>
        </w:rPr>
        <w:pPrChange w:id="13171" w:author="Fegie" w:date="2021-04-28T12:03:00Z">
          <w:pPr>
            <w:pStyle w:val="a"/>
          </w:pPr>
        </w:pPrChange>
      </w:pPr>
      <w:del w:id="13172" w:author="Fegie" w:date="2021-04-28T12:03:00Z">
        <w:r w:rsidRPr="009B2BD3" w:rsidDel="009661CB">
          <w:rPr>
            <w:rFonts w:hAnsi="標楷體"/>
          </w:rPr>
          <w:delText>UI畫面</w:delText>
        </w:r>
        <w:bookmarkStart w:id="13173" w:name="_Toc71199773"/>
        <w:bookmarkEnd w:id="13173"/>
      </w:del>
    </w:p>
    <w:p w14:paraId="56054924" w14:textId="638ADCE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74" w:author="Fegie" w:date="2021-04-28T12:03:00Z"/>
          <w:rFonts w:hAnsi="標楷體"/>
        </w:rPr>
        <w:pPrChange w:id="13175" w:author="Fegie" w:date="2021-04-28T12:03:00Z">
          <w:pPr>
            <w:pStyle w:val="42"/>
            <w:spacing w:after="72"/>
            <w:ind w:left="1133"/>
          </w:pPr>
        </w:pPrChange>
      </w:pPr>
      <w:del w:id="13176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014E2F" w:rsidRPr="009B2BD3" w:rsidDel="009661CB">
          <w:rPr>
            <w:rFonts w:hAnsi="標楷體" w:hint="eastAsia"/>
          </w:rPr>
          <w:delText xml:space="preserve"> </w:delText>
        </w:r>
        <w:bookmarkStart w:id="13177" w:name="_Toc71199774"/>
        <w:bookmarkEnd w:id="13177"/>
      </w:del>
    </w:p>
    <w:p w14:paraId="23D3CC9C" w14:textId="002917D4" w:rsidR="004E6356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178" w:author="Fegie" w:date="2021-04-28T12:03:00Z"/>
          <w:rFonts w:hAnsi="標楷體"/>
        </w:rPr>
        <w:pPrChange w:id="13179" w:author="Fegie" w:date="2021-04-28T12:03:00Z">
          <w:pPr>
            <w:pStyle w:val="42"/>
            <w:spacing w:after="72"/>
            <w:ind w:leftChars="0" w:left="0"/>
          </w:pPr>
        </w:pPrChange>
      </w:pPr>
      <w:del w:id="13180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26FF49BD" wp14:editId="2ABCAAFB">
              <wp:extent cx="6826250" cy="2711450"/>
              <wp:effectExtent l="0" t="0" r="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271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hAnsi="標楷體"/>
            <w:noProof/>
          </w:rPr>
          <w:drawing>
            <wp:inline distT="0" distB="0" distL="0" distR="0" wp14:anchorId="22F8386D" wp14:editId="27996DE3">
              <wp:extent cx="6826250" cy="221615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2216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181" w:name="_Toc71199775"/>
        <w:bookmarkEnd w:id="13181"/>
      </w:del>
    </w:p>
    <w:p w14:paraId="0F5D510B" w14:textId="4383D4B1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82" w:author="Fegie" w:date="2021-04-28T12:03:00Z"/>
          <w:rFonts w:hAnsi="標楷體"/>
        </w:rPr>
        <w:pPrChange w:id="13183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3184" w:name="_Toc71199776"/>
      <w:bookmarkEnd w:id="13184"/>
    </w:p>
    <w:p w14:paraId="09FADAB5" w14:textId="50E24D71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85" w:author="Fegie" w:date="2021-04-28T12:03:00Z"/>
        </w:rPr>
        <w:pPrChange w:id="13186" w:author="Fegie" w:date="2021-04-28T12:03:00Z">
          <w:pPr>
            <w:widowControl/>
          </w:pPr>
        </w:pPrChange>
      </w:pPr>
      <w:del w:id="13187" w:author="Fegie" w:date="2021-04-28T12:03:00Z">
        <w:r w:rsidDel="009661CB">
          <w:br w:type="page"/>
        </w:r>
      </w:del>
    </w:p>
    <w:p w14:paraId="77A4FEB5" w14:textId="14C1B77A" w:rsidR="00540E0A" w:rsidRP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88" w:author="Fegie" w:date="2021-04-28T12:03:00Z"/>
        </w:rPr>
        <w:pPrChange w:id="13189" w:author="Fegie" w:date="2021-04-28T12:03:00Z">
          <w:pPr/>
        </w:pPrChange>
      </w:pPr>
      <w:bookmarkStart w:id="13190" w:name="_Toc71199777"/>
      <w:bookmarkEnd w:id="13190"/>
    </w:p>
    <w:p w14:paraId="0FCC655C" w14:textId="51EC98DE" w:rsidR="000C4AE9" w:rsidRPr="009B2BD3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91" w:author="Fegie" w:date="2021-04-28T12:03:00Z"/>
          <w:rFonts w:hAnsi="標楷體"/>
        </w:rPr>
        <w:pPrChange w:id="13192" w:author="Fegie" w:date="2021-04-28T12:03:00Z">
          <w:pPr>
            <w:pStyle w:val="a"/>
          </w:pPr>
        </w:pPrChange>
      </w:pPr>
      <w:del w:id="13193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0C4AE9" w:rsidRPr="009B2BD3" w:rsidDel="009661CB">
          <w:rPr>
            <w:rFonts w:hAnsi="標楷體"/>
          </w:rPr>
          <w:delText>畫面資料說明</w:delText>
        </w:r>
        <w:bookmarkStart w:id="13194" w:name="_Toc71199778"/>
        <w:bookmarkEnd w:id="1319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2"/>
        <w:gridCol w:w="1401"/>
        <w:gridCol w:w="2032"/>
        <w:gridCol w:w="1200"/>
        <w:gridCol w:w="1062"/>
        <w:gridCol w:w="1062"/>
        <w:gridCol w:w="1200"/>
        <w:gridCol w:w="1401"/>
      </w:tblGrid>
      <w:tr w:rsidR="00540E0A" w:rsidRPr="009B2BD3" w:rsidDel="009661CB" w14:paraId="5D6B04F0" w14:textId="684DF432" w:rsidTr="00540E0A">
        <w:trPr>
          <w:trHeight w:val="388"/>
          <w:jc w:val="center"/>
          <w:del w:id="13195" w:author="Fegie" w:date="2021-04-28T12:03:00Z"/>
        </w:trPr>
        <w:tc>
          <w:tcPr>
            <w:tcW w:w="558" w:type="dxa"/>
            <w:vMerge w:val="restart"/>
          </w:tcPr>
          <w:p w14:paraId="2F593AC9" w14:textId="3C9470F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96" w:author="Fegie" w:date="2021-04-28T12:03:00Z"/>
                <w:rFonts w:hAnsi="標楷體"/>
              </w:rPr>
              <w:pPrChange w:id="13197" w:author="Fegie" w:date="2021-04-28T12:03:00Z">
                <w:pPr/>
              </w:pPrChange>
            </w:pPr>
            <w:del w:id="13198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3199" w:name="_Toc71199779"/>
              <w:bookmarkEnd w:id="13199"/>
            </w:del>
          </w:p>
        </w:tc>
        <w:tc>
          <w:tcPr>
            <w:tcW w:w="2173" w:type="dxa"/>
            <w:vMerge w:val="restart"/>
          </w:tcPr>
          <w:p w14:paraId="0D310BFC" w14:textId="1073DD01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0" w:author="Fegie" w:date="2021-04-28T12:03:00Z"/>
                <w:rFonts w:hAnsi="標楷體"/>
              </w:rPr>
              <w:pPrChange w:id="13201" w:author="Fegie" w:date="2021-04-28T12:03:00Z">
                <w:pPr/>
              </w:pPrChange>
            </w:pPr>
            <w:del w:id="13202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3203" w:name="_Toc71199780"/>
              <w:bookmarkEnd w:id="13203"/>
            </w:del>
          </w:p>
        </w:tc>
        <w:tc>
          <w:tcPr>
            <w:tcW w:w="4898" w:type="dxa"/>
            <w:gridSpan w:val="5"/>
          </w:tcPr>
          <w:p w14:paraId="2DA589A8" w14:textId="2FB39DD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4" w:author="Fegie" w:date="2021-04-28T12:03:00Z"/>
                <w:rFonts w:hAnsi="標楷體"/>
              </w:rPr>
              <w:pPrChange w:id="13205" w:author="Fegie" w:date="2021-04-28T12:03:00Z">
                <w:pPr>
                  <w:jc w:val="center"/>
                </w:pPr>
              </w:pPrChange>
            </w:pPr>
            <w:del w:id="13206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3207" w:name="_Toc71199781"/>
              <w:bookmarkEnd w:id="13207"/>
            </w:del>
          </w:p>
        </w:tc>
        <w:tc>
          <w:tcPr>
            <w:tcW w:w="3393" w:type="dxa"/>
            <w:vMerge w:val="restart"/>
          </w:tcPr>
          <w:p w14:paraId="429EB3F8" w14:textId="4C0B4B2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8" w:author="Fegie" w:date="2021-04-28T12:03:00Z"/>
                <w:rFonts w:hAnsi="標楷體"/>
              </w:rPr>
              <w:pPrChange w:id="13209" w:author="Fegie" w:date="2021-04-28T12:03:00Z">
                <w:pPr/>
              </w:pPrChange>
            </w:pPr>
            <w:del w:id="13210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3211" w:name="_Toc71199782"/>
              <w:bookmarkEnd w:id="13211"/>
            </w:del>
          </w:p>
        </w:tc>
        <w:bookmarkStart w:id="13212" w:name="_Toc71199783"/>
        <w:bookmarkEnd w:id="13212"/>
      </w:tr>
      <w:tr w:rsidR="00540E0A" w:rsidRPr="009B2BD3" w:rsidDel="009661CB" w14:paraId="02CD4D5F" w14:textId="5C21BCBB" w:rsidTr="00540E0A">
        <w:trPr>
          <w:trHeight w:val="244"/>
          <w:jc w:val="center"/>
          <w:del w:id="13213" w:author="Fegie" w:date="2021-04-28T12:03:00Z"/>
        </w:trPr>
        <w:tc>
          <w:tcPr>
            <w:tcW w:w="558" w:type="dxa"/>
            <w:vMerge/>
          </w:tcPr>
          <w:p w14:paraId="6DA94ED7" w14:textId="119E1FB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4" w:author="Fegie" w:date="2021-04-28T12:03:00Z"/>
                <w:rFonts w:hAnsi="標楷體"/>
              </w:rPr>
              <w:pPrChange w:id="13215" w:author="Fegie" w:date="2021-04-28T12:03:00Z">
                <w:pPr/>
              </w:pPrChange>
            </w:pPr>
            <w:bookmarkStart w:id="13216" w:name="_Toc71199784"/>
            <w:bookmarkEnd w:id="13216"/>
          </w:p>
        </w:tc>
        <w:tc>
          <w:tcPr>
            <w:tcW w:w="2173" w:type="dxa"/>
            <w:vMerge/>
          </w:tcPr>
          <w:p w14:paraId="13427E47" w14:textId="7A34A658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7" w:author="Fegie" w:date="2021-04-28T12:03:00Z"/>
                <w:rFonts w:hAnsi="標楷體"/>
              </w:rPr>
              <w:pPrChange w:id="13218" w:author="Fegie" w:date="2021-04-28T12:03:00Z">
                <w:pPr/>
              </w:pPrChange>
            </w:pPr>
            <w:bookmarkStart w:id="13219" w:name="_Toc71199785"/>
            <w:bookmarkEnd w:id="13219"/>
          </w:p>
        </w:tc>
        <w:tc>
          <w:tcPr>
            <w:tcW w:w="1506" w:type="dxa"/>
          </w:tcPr>
          <w:p w14:paraId="78F31A1E" w14:textId="0128607E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0" w:author="Fegie" w:date="2021-04-28T12:03:00Z"/>
                <w:rFonts w:hAnsi="標楷體"/>
              </w:rPr>
              <w:pPrChange w:id="13221" w:author="Fegie" w:date="2021-04-28T12:03:00Z">
                <w:pPr/>
              </w:pPrChange>
            </w:pPr>
            <w:del w:id="13222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3223" w:name="_Toc71199786"/>
              <w:bookmarkEnd w:id="13223"/>
            </w:del>
          </w:p>
        </w:tc>
        <w:tc>
          <w:tcPr>
            <w:tcW w:w="1134" w:type="dxa"/>
          </w:tcPr>
          <w:p w14:paraId="213DF72C" w14:textId="7E747C1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4" w:author="Fegie" w:date="2021-04-28T12:03:00Z"/>
                <w:rFonts w:hAnsi="標楷體"/>
              </w:rPr>
              <w:pPrChange w:id="13225" w:author="Fegie" w:date="2021-04-28T12:03:00Z">
                <w:pPr/>
              </w:pPrChange>
            </w:pPr>
            <w:del w:id="13226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3227" w:name="_Toc71199787"/>
              <w:bookmarkEnd w:id="13227"/>
            </w:del>
          </w:p>
        </w:tc>
        <w:tc>
          <w:tcPr>
            <w:tcW w:w="850" w:type="dxa"/>
          </w:tcPr>
          <w:p w14:paraId="614019A4" w14:textId="215A19B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8" w:author="Fegie" w:date="2021-04-28T12:03:00Z"/>
                <w:rFonts w:hAnsi="標楷體"/>
              </w:rPr>
              <w:pPrChange w:id="13229" w:author="Fegie" w:date="2021-04-28T12:03:00Z">
                <w:pPr/>
              </w:pPrChange>
            </w:pPr>
            <w:del w:id="13230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3231" w:name="_Toc71199788"/>
              <w:bookmarkEnd w:id="13231"/>
            </w:del>
          </w:p>
        </w:tc>
        <w:tc>
          <w:tcPr>
            <w:tcW w:w="832" w:type="dxa"/>
          </w:tcPr>
          <w:p w14:paraId="73248D6E" w14:textId="5EE6CB7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32" w:author="Fegie" w:date="2021-04-28T12:03:00Z"/>
                <w:rFonts w:hAnsi="標楷體"/>
              </w:rPr>
              <w:pPrChange w:id="13233" w:author="Fegie" w:date="2021-04-28T12:03:00Z">
                <w:pPr/>
              </w:pPrChange>
            </w:pPr>
            <w:del w:id="13234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3235" w:name="_Toc71199789"/>
              <w:bookmarkEnd w:id="13235"/>
            </w:del>
          </w:p>
        </w:tc>
        <w:tc>
          <w:tcPr>
            <w:tcW w:w="576" w:type="dxa"/>
          </w:tcPr>
          <w:p w14:paraId="5C52A188" w14:textId="4464CFB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36" w:author="Fegie" w:date="2021-04-28T12:03:00Z"/>
                <w:rFonts w:hAnsi="標楷體"/>
              </w:rPr>
              <w:pPrChange w:id="13237" w:author="Fegie" w:date="2021-04-28T12:03:00Z">
                <w:pPr/>
              </w:pPrChange>
            </w:pPr>
            <w:del w:id="13238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3239" w:name="_Toc71199790"/>
              <w:bookmarkEnd w:id="13239"/>
            </w:del>
          </w:p>
        </w:tc>
        <w:tc>
          <w:tcPr>
            <w:tcW w:w="3393" w:type="dxa"/>
            <w:vMerge/>
          </w:tcPr>
          <w:p w14:paraId="690BBFE3" w14:textId="6A806EA6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0" w:author="Fegie" w:date="2021-04-28T12:03:00Z"/>
                <w:rFonts w:hAnsi="標楷體"/>
              </w:rPr>
              <w:pPrChange w:id="13241" w:author="Fegie" w:date="2021-04-28T12:03:00Z">
                <w:pPr/>
              </w:pPrChange>
            </w:pPr>
            <w:bookmarkStart w:id="13242" w:name="_Toc71199791"/>
            <w:bookmarkEnd w:id="13242"/>
          </w:p>
        </w:tc>
        <w:bookmarkStart w:id="13243" w:name="_Toc71199792"/>
        <w:bookmarkEnd w:id="13243"/>
      </w:tr>
      <w:tr w:rsidR="00540E0A" w:rsidRPr="009B2BD3" w:rsidDel="009661CB" w14:paraId="69E525A3" w14:textId="12740DA5" w:rsidTr="00540E0A">
        <w:trPr>
          <w:trHeight w:val="244"/>
          <w:jc w:val="center"/>
          <w:del w:id="13244" w:author="Fegie" w:date="2021-04-28T12:03:00Z"/>
        </w:trPr>
        <w:tc>
          <w:tcPr>
            <w:tcW w:w="558" w:type="dxa"/>
          </w:tcPr>
          <w:p w14:paraId="191DEA30" w14:textId="0E23A88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5" w:author="Fegie" w:date="2021-04-28T12:03:00Z"/>
                <w:rFonts w:hAnsi="標楷體"/>
              </w:rPr>
              <w:pPrChange w:id="13246" w:author="Fegie" w:date="2021-04-28T12:03:00Z">
                <w:pPr/>
              </w:pPrChange>
            </w:pPr>
            <w:del w:id="13247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3248" w:name="_Toc71199793"/>
              <w:bookmarkEnd w:id="13248"/>
            </w:del>
          </w:p>
        </w:tc>
        <w:tc>
          <w:tcPr>
            <w:tcW w:w="2173" w:type="dxa"/>
          </w:tcPr>
          <w:p w14:paraId="2BAE0184" w14:textId="4E6155E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9" w:author="Fegie" w:date="2021-04-28T12:03:00Z"/>
                <w:rFonts w:hAnsi="標楷體"/>
              </w:rPr>
              <w:pPrChange w:id="13250" w:author="Fegie" w:date="2021-04-28T12:03:00Z">
                <w:pPr/>
              </w:pPrChange>
            </w:pPr>
            <w:del w:id="13251" w:author="Fegie" w:date="2021-04-28T12:03:00Z">
              <w:r w:rsidRPr="009B2BD3" w:rsidDel="009661CB">
                <w:rPr>
                  <w:rFonts w:hAnsi="標楷體" w:hint="eastAsia"/>
                </w:rPr>
                <w:delText>功能</w:delText>
              </w:r>
              <w:bookmarkStart w:id="13252" w:name="_Toc71199794"/>
              <w:bookmarkEnd w:id="13252"/>
            </w:del>
          </w:p>
        </w:tc>
        <w:tc>
          <w:tcPr>
            <w:tcW w:w="1506" w:type="dxa"/>
          </w:tcPr>
          <w:p w14:paraId="4D7CF9C5" w14:textId="4F1265C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53" w:author="Fegie" w:date="2021-04-28T12:03:00Z"/>
                <w:rFonts w:hAnsi="標楷體"/>
              </w:rPr>
              <w:pPrChange w:id="13254" w:author="Fegie" w:date="2021-04-28T12:03:00Z">
                <w:pPr/>
              </w:pPrChange>
            </w:pPr>
            <w:del w:id="13255" w:author="Fegie" w:date="2021-04-28T12:03:00Z">
              <w:r w:rsidDel="009661CB">
                <w:rPr>
                  <w:rFonts w:hAnsi="標楷體"/>
                </w:rPr>
                <w:delText>9</w:delText>
              </w:r>
              <w:bookmarkStart w:id="13256" w:name="_Toc71199795"/>
              <w:bookmarkEnd w:id="13256"/>
            </w:del>
          </w:p>
        </w:tc>
        <w:tc>
          <w:tcPr>
            <w:tcW w:w="1134" w:type="dxa"/>
          </w:tcPr>
          <w:p w14:paraId="4E86EC15" w14:textId="0FD886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57" w:author="Fegie" w:date="2021-04-28T12:03:00Z"/>
                <w:rFonts w:hAnsi="標楷體"/>
              </w:rPr>
              <w:pPrChange w:id="13258" w:author="Fegie" w:date="2021-04-28T12:03:00Z">
                <w:pPr/>
              </w:pPrChange>
            </w:pPr>
            <w:bookmarkStart w:id="13259" w:name="_Toc71199796"/>
            <w:bookmarkEnd w:id="13259"/>
          </w:p>
        </w:tc>
        <w:tc>
          <w:tcPr>
            <w:tcW w:w="850" w:type="dxa"/>
          </w:tcPr>
          <w:p w14:paraId="291BC296" w14:textId="1DBC7E9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0" w:author="Fegie" w:date="2021-04-28T12:03:00Z"/>
                <w:rFonts w:hAnsi="標楷體"/>
              </w:rPr>
              <w:pPrChange w:id="13261" w:author="Fegie" w:date="2021-04-28T12:03:00Z">
                <w:pPr/>
              </w:pPrChange>
            </w:pPr>
            <w:del w:id="13262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13263" w:name="_Toc71199797"/>
              <w:bookmarkEnd w:id="13263"/>
            </w:del>
          </w:p>
        </w:tc>
        <w:tc>
          <w:tcPr>
            <w:tcW w:w="832" w:type="dxa"/>
          </w:tcPr>
          <w:p w14:paraId="2904CFFB" w14:textId="5E8B208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4" w:author="Fegie" w:date="2021-04-28T12:03:00Z"/>
                <w:rFonts w:hAnsi="標楷體"/>
              </w:rPr>
              <w:pPrChange w:id="13265" w:author="Fegie" w:date="2021-04-28T12:03:00Z">
                <w:pPr/>
              </w:pPrChange>
            </w:pPr>
            <w:del w:id="13266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3267" w:name="_Toc71199798"/>
              <w:bookmarkEnd w:id="13267"/>
            </w:del>
          </w:p>
        </w:tc>
        <w:tc>
          <w:tcPr>
            <w:tcW w:w="576" w:type="dxa"/>
          </w:tcPr>
          <w:p w14:paraId="38ABA1B5" w14:textId="1A6AB14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8" w:author="Fegie" w:date="2021-04-28T12:03:00Z"/>
                <w:rFonts w:hAnsi="標楷體"/>
              </w:rPr>
              <w:pPrChange w:id="13269" w:author="Fegie" w:date="2021-04-28T12:03:00Z">
                <w:pPr/>
              </w:pPrChange>
            </w:pPr>
            <w:bookmarkStart w:id="13270" w:name="_Toc71199799"/>
            <w:bookmarkEnd w:id="13270"/>
          </w:p>
        </w:tc>
        <w:tc>
          <w:tcPr>
            <w:tcW w:w="3393" w:type="dxa"/>
          </w:tcPr>
          <w:p w14:paraId="2B676835" w14:textId="09F4C56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1" w:author="Fegie" w:date="2021-04-28T12:03:00Z"/>
                <w:rFonts w:hAnsi="標楷體"/>
              </w:rPr>
              <w:pPrChange w:id="13272" w:author="Fegie" w:date="2021-04-28T12:03:00Z">
                <w:pPr/>
              </w:pPrChange>
            </w:pPr>
            <w:del w:id="13273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3274" w:name="_Toc71199800"/>
              <w:bookmarkEnd w:id="13274"/>
            </w:del>
          </w:p>
          <w:p w14:paraId="39158FB9" w14:textId="68DC7B1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5" w:author="Fegie" w:date="2021-04-28T12:03:00Z"/>
                <w:rFonts w:hAnsi="標楷體"/>
              </w:rPr>
              <w:pPrChange w:id="13276" w:author="Fegie" w:date="2021-04-28T12:03:00Z">
                <w:pPr/>
              </w:pPrChange>
            </w:pPr>
            <w:del w:id="13277" w:author="Fegie" w:date="2021-04-28T12:03:00Z">
              <w:r w:rsidRPr="009B2BD3" w:rsidDel="009661CB">
                <w:rPr>
                  <w:rFonts w:hAnsi="標楷體" w:hint="eastAsia"/>
                </w:rPr>
                <w:delText>1: 新增</w:delText>
              </w:r>
              <w:bookmarkStart w:id="13278" w:name="_Toc71199801"/>
              <w:bookmarkEnd w:id="13278"/>
            </w:del>
          </w:p>
          <w:p w14:paraId="0B377737" w14:textId="4EEA6D68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9" w:author="Fegie" w:date="2021-04-28T12:03:00Z"/>
                <w:rFonts w:hAnsi="標楷體"/>
                <w:strike/>
                <w:color w:val="FF0000"/>
              </w:rPr>
              <w:pPrChange w:id="13280" w:author="Fegie" w:date="2021-04-28T12:03:00Z">
                <w:pPr/>
              </w:pPrChange>
            </w:pPr>
            <w:del w:id="13281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r w:rsidRPr="009B2BD3" w:rsidDel="009661CB">
                <w:rPr>
                  <w:rFonts w:hAnsi="標楷體"/>
                </w:rPr>
                <w:delText>:</w:delText>
              </w:r>
              <w:r w:rsidRPr="009B2BD3" w:rsidDel="009661CB">
                <w:rPr>
                  <w:rFonts w:hAnsi="標楷體" w:hint="eastAsia"/>
                </w:rPr>
                <w:delText xml:space="preserve"> 修改</w:delText>
              </w:r>
              <w:bookmarkStart w:id="13282" w:name="_Toc71199802"/>
              <w:bookmarkEnd w:id="13282"/>
            </w:del>
          </w:p>
        </w:tc>
        <w:bookmarkStart w:id="13283" w:name="_Toc71199803"/>
        <w:bookmarkEnd w:id="13283"/>
      </w:tr>
      <w:tr w:rsidR="00540E0A" w:rsidRPr="009B2BD3" w:rsidDel="009661CB" w14:paraId="4C761573" w14:textId="4EABDA74" w:rsidTr="00540E0A">
        <w:trPr>
          <w:trHeight w:val="291"/>
          <w:jc w:val="center"/>
          <w:del w:id="13284" w:author="Fegie" w:date="2021-04-28T12:03:00Z"/>
        </w:trPr>
        <w:tc>
          <w:tcPr>
            <w:tcW w:w="558" w:type="dxa"/>
          </w:tcPr>
          <w:p w14:paraId="16E1C1F2" w14:textId="635B6B6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5" w:author="Fegie" w:date="2021-04-28T12:03:00Z"/>
                <w:rFonts w:hAnsi="標楷體"/>
              </w:rPr>
              <w:pPrChange w:id="13286" w:author="Fegie" w:date="2021-04-28T12:03:00Z">
                <w:pPr/>
              </w:pPrChange>
            </w:pPr>
            <w:del w:id="13287" w:author="Fegie" w:date="2021-04-28T12:03:00Z">
              <w:r w:rsidRPr="00540E0A" w:rsidDel="009661CB">
                <w:rPr>
                  <w:rFonts w:hAnsi="標楷體" w:hint="eastAsia"/>
                </w:rPr>
                <w:delText>2</w:delText>
              </w:r>
              <w:bookmarkStart w:id="13288" w:name="_Toc71199804"/>
              <w:bookmarkEnd w:id="13288"/>
            </w:del>
          </w:p>
        </w:tc>
        <w:tc>
          <w:tcPr>
            <w:tcW w:w="2173" w:type="dxa"/>
          </w:tcPr>
          <w:p w14:paraId="6DDA31AF" w14:textId="67FFAF3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9" w:author="Fegie" w:date="2021-04-28T12:03:00Z"/>
                <w:rFonts w:hAnsi="標楷體"/>
              </w:rPr>
              <w:pPrChange w:id="13290" w:author="Fegie" w:date="2021-04-28T12:03:00Z">
                <w:pPr/>
              </w:pPrChange>
            </w:pPr>
            <w:del w:id="13291" w:author="Fegie" w:date="2021-04-28T12:03:00Z">
              <w:r w:rsidRPr="00540E0A" w:rsidDel="009661CB">
                <w:rPr>
                  <w:rFonts w:hAnsi="標楷體" w:hint="eastAsia"/>
                </w:rPr>
                <w:delText>戶號</w:delText>
              </w:r>
              <w:bookmarkStart w:id="13292" w:name="_Toc71199805"/>
              <w:bookmarkEnd w:id="13292"/>
            </w:del>
          </w:p>
        </w:tc>
        <w:tc>
          <w:tcPr>
            <w:tcW w:w="1506" w:type="dxa"/>
          </w:tcPr>
          <w:p w14:paraId="66B0FF6E" w14:textId="25325A2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3" w:author="Fegie" w:date="2021-04-28T12:03:00Z"/>
                <w:rFonts w:hAnsi="標楷體"/>
              </w:rPr>
              <w:pPrChange w:id="13294" w:author="Fegie" w:date="2021-04-28T12:03:00Z">
                <w:pPr/>
              </w:pPrChange>
            </w:pPr>
            <w:del w:id="13295" w:author="Fegie" w:date="2021-04-28T12:03:00Z">
              <w:r w:rsidDel="009661CB">
                <w:rPr>
                  <w:rFonts w:hAnsi="標楷體"/>
                </w:rPr>
                <w:delText>9999999</w:delText>
              </w:r>
              <w:bookmarkStart w:id="13296" w:name="_Toc71199806"/>
              <w:bookmarkEnd w:id="13296"/>
            </w:del>
          </w:p>
        </w:tc>
        <w:tc>
          <w:tcPr>
            <w:tcW w:w="1134" w:type="dxa"/>
          </w:tcPr>
          <w:p w14:paraId="2F441EB7" w14:textId="17B8354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7" w:author="Fegie" w:date="2021-04-28T12:03:00Z"/>
                <w:rFonts w:hAnsi="標楷體"/>
              </w:rPr>
              <w:pPrChange w:id="13298" w:author="Fegie" w:date="2021-04-28T12:03:00Z">
                <w:pPr/>
              </w:pPrChange>
            </w:pPr>
            <w:bookmarkStart w:id="13299" w:name="_Toc71199807"/>
            <w:bookmarkEnd w:id="13299"/>
          </w:p>
        </w:tc>
        <w:tc>
          <w:tcPr>
            <w:tcW w:w="850" w:type="dxa"/>
          </w:tcPr>
          <w:p w14:paraId="635B20B4" w14:textId="10E17CE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0" w:author="Fegie" w:date="2021-04-28T12:03:00Z"/>
                <w:rFonts w:hAnsi="標楷體"/>
              </w:rPr>
              <w:pPrChange w:id="13301" w:author="Fegie" w:date="2021-04-28T12:03:00Z">
                <w:pPr/>
              </w:pPrChange>
            </w:pPr>
            <w:bookmarkStart w:id="13302" w:name="_Toc71199808"/>
            <w:bookmarkEnd w:id="13302"/>
          </w:p>
        </w:tc>
        <w:tc>
          <w:tcPr>
            <w:tcW w:w="832" w:type="dxa"/>
          </w:tcPr>
          <w:p w14:paraId="3A028B82" w14:textId="1C420C7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3" w:author="Fegie" w:date="2021-04-28T12:03:00Z"/>
                <w:rFonts w:hAnsi="標楷體"/>
              </w:rPr>
              <w:pPrChange w:id="13304" w:author="Fegie" w:date="2021-04-28T12:03:00Z">
                <w:pPr/>
              </w:pPrChange>
            </w:pPr>
            <w:del w:id="13305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06" w:name="_Toc71199809"/>
              <w:bookmarkEnd w:id="13306"/>
            </w:del>
          </w:p>
        </w:tc>
        <w:tc>
          <w:tcPr>
            <w:tcW w:w="576" w:type="dxa"/>
          </w:tcPr>
          <w:p w14:paraId="0EAEC635" w14:textId="2CE4F79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7" w:author="Fegie" w:date="2021-04-28T12:03:00Z"/>
                <w:rFonts w:hAnsi="標楷體"/>
              </w:rPr>
              <w:pPrChange w:id="13308" w:author="Fegie" w:date="2021-04-28T12:03:00Z">
                <w:pPr/>
              </w:pPrChange>
            </w:pPr>
            <w:bookmarkStart w:id="13309" w:name="_Toc71199810"/>
            <w:bookmarkEnd w:id="13309"/>
          </w:p>
        </w:tc>
        <w:tc>
          <w:tcPr>
            <w:tcW w:w="3393" w:type="dxa"/>
          </w:tcPr>
          <w:p w14:paraId="61F699C5" w14:textId="45A10E3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0" w:author="Fegie" w:date="2021-04-28T12:03:00Z"/>
                <w:rFonts w:hAnsi="標楷體"/>
              </w:rPr>
              <w:pPrChange w:id="13311" w:author="Fegie" w:date="2021-04-28T12:03:00Z">
                <w:pPr/>
              </w:pPrChange>
            </w:pPr>
            <w:del w:id="13312" w:author="Fegie" w:date="2021-04-28T12:03:00Z">
              <w:r w:rsidRPr="00540E0A" w:rsidDel="009661CB">
                <w:rPr>
                  <w:rFonts w:hAnsi="標楷體" w:hint="eastAsia"/>
                </w:rPr>
                <w:delText>i.必須輸入</w:delText>
              </w:r>
              <w:bookmarkStart w:id="13313" w:name="_Toc71199811"/>
              <w:bookmarkEnd w:id="13313"/>
            </w:del>
          </w:p>
        </w:tc>
        <w:bookmarkStart w:id="13314" w:name="_Toc71199812"/>
        <w:bookmarkEnd w:id="13314"/>
      </w:tr>
      <w:tr w:rsidR="00540E0A" w:rsidRPr="009B2BD3" w:rsidDel="009661CB" w14:paraId="4C3BF951" w14:textId="49415609" w:rsidTr="00540E0A">
        <w:trPr>
          <w:trHeight w:val="291"/>
          <w:jc w:val="center"/>
          <w:del w:id="13315" w:author="Fegie" w:date="2021-04-28T12:03:00Z"/>
        </w:trPr>
        <w:tc>
          <w:tcPr>
            <w:tcW w:w="558" w:type="dxa"/>
          </w:tcPr>
          <w:p w14:paraId="6921B26B" w14:textId="31E878F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6" w:author="Fegie" w:date="2021-04-28T12:03:00Z"/>
                <w:rFonts w:hAnsi="標楷體"/>
              </w:rPr>
              <w:pPrChange w:id="13317" w:author="Fegie" w:date="2021-04-28T12:03:00Z">
                <w:pPr/>
              </w:pPrChange>
            </w:pPr>
            <w:bookmarkStart w:id="13318" w:name="_Toc71199813"/>
            <w:bookmarkEnd w:id="13318"/>
          </w:p>
        </w:tc>
        <w:tc>
          <w:tcPr>
            <w:tcW w:w="2173" w:type="dxa"/>
          </w:tcPr>
          <w:p w14:paraId="4CC6A450" w14:textId="663903E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9" w:author="Fegie" w:date="2021-04-28T12:03:00Z"/>
                <w:rFonts w:hAnsi="標楷體"/>
              </w:rPr>
              <w:pPrChange w:id="13320" w:author="Fegie" w:date="2021-04-28T12:03:00Z">
                <w:pPr/>
              </w:pPrChange>
            </w:pPr>
            <w:del w:id="13321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322" w:name="_Toc71199814"/>
              <w:bookmarkEnd w:id="13322"/>
            </w:del>
          </w:p>
        </w:tc>
        <w:tc>
          <w:tcPr>
            <w:tcW w:w="1506" w:type="dxa"/>
          </w:tcPr>
          <w:p w14:paraId="7B9A6B0C" w14:textId="7691C0D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23" w:author="Fegie" w:date="2021-04-28T12:03:00Z"/>
                <w:rFonts w:hAnsi="標楷體"/>
              </w:rPr>
              <w:pPrChange w:id="13324" w:author="Fegie" w:date="2021-04-28T12:03:00Z">
                <w:pPr/>
              </w:pPrChange>
            </w:pPr>
            <w:del w:id="13325" w:author="Fegie" w:date="2021-04-28T12:03:00Z">
              <w:r w:rsidDel="009661CB">
                <w:rPr>
                  <w:rFonts w:hAnsi="標楷體"/>
                </w:rPr>
                <w:delText>999</w:delText>
              </w:r>
              <w:bookmarkStart w:id="13326" w:name="_Toc71199815"/>
              <w:bookmarkEnd w:id="13326"/>
            </w:del>
          </w:p>
        </w:tc>
        <w:tc>
          <w:tcPr>
            <w:tcW w:w="1134" w:type="dxa"/>
          </w:tcPr>
          <w:p w14:paraId="6E09B154" w14:textId="39330C8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27" w:author="Fegie" w:date="2021-04-28T12:03:00Z"/>
                <w:rFonts w:hAnsi="標楷體"/>
              </w:rPr>
              <w:pPrChange w:id="13328" w:author="Fegie" w:date="2021-04-28T12:03:00Z">
                <w:pPr/>
              </w:pPrChange>
            </w:pPr>
            <w:del w:id="13329" w:author="Fegie" w:date="2021-04-28T12:03:00Z">
              <w:r w:rsidRPr="00540E0A" w:rsidDel="009661CB">
                <w:rPr>
                  <w:rFonts w:hAnsi="標楷體"/>
                </w:rPr>
                <w:delText>000</w:delText>
              </w:r>
              <w:bookmarkStart w:id="13330" w:name="_Toc71199816"/>
              <w:bookmarkEnd w:id="13330"/>
            </w:del>
          </w:p>
        </w:tc>
        <w:tc>
          <w:tcPr>
            <w:tcW w:w="850" w:type="dxa"/>
          </w:tcPr>
          <w:p w14:paraId="04E4DB08" w14:textId="7674D38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1" w:author="Fegie" w:date="2021-04-28T12:03:00Z"/>
                <w:rFonts w:hAnsi="標楷體"/>
              </w:rPr>
              <w:pPrChange w:id="13332" w:author="Fegie" w:date="2021-04-28T12:03:00Z">
                <w:pPr/>
              </w:pPrChange>
            </w:pPr>
            <w:bookmarkStart w:id="13333" w:name="_Toc71199817"/>
            <w:bookmarkEnd w:id="13333"/>
          </w:p>
        </w:tc>
        <w:tc>
          <w:tcPr>
            <w:tcW w:w="832" w:type="dxa"/>
          </w:tcPr>
          <w:p w14:paraId="5AB36A97" w14:textId="4174CA6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4" w:author="Fegie" w:date="2021-04-28T12:03:00Z"/>
                <w:rFonts w:hAnsi="標楷體"/>
              </w:rPr>
              <w:pPrChange w:id="13335" w:author="Fegie" w:date="2021-04-28T12:03:00Z">
                <w:pPr/>
              </w:pPrChange>
            </w:pPr>
            <w:del w:id="13336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37" w:name="_Toc71199818"/>
              <w:bookmarkEnd w:id="13337"/>
            </w:del>
          </w:p>
        </w:tc>
        <w:tc>
          <w:tcPr>
            <w:tcW w:w="576" w:type="dxa"/>
          </w:tcPr>
          <w:p w14:paraId="300D14E6" w14:textId="38857B0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8" w:author="Fegie" w:date="2021-04-28T12:03:00Z"/>
                <w:rFonts w:hAnsi="標楷體"/>
              </w:rPr>
              <w:pPrChange w:id="13339" w:author="Fegie" w:date="2021-04-28T12:03:00Z">
                <w:pPr/>
              </w:pPrChange>
            </w:pPr>
            <w:bookmarkStart w:id="13340" w:name="_Toc71199819"/>
            <w:bookmarkEnd w:id="13340"/>
          </w:p>
        </w:tc>
        <w:tc>
          <w:tcPr>
            <w:tcW w:w="3393" w:type="dxa"/>
          </w:tcPr>
          <w:p w14:paraId="00E78091" w14:textId="22F26CB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1" w:author="Fegie" w:date="2021-04-28T12:03:00Z"/>
                <w:rFonts w:hAnsi="標楷體"/>
              </w:rPr>
              <w:pPrChange w:id="13342" w:author="Fegie" w:date="2021-04-28T12:03:00Z">
                <w:pPr/>
              </w:pPrChange>
            </w:pPr>
            <w:del w:id="13343" w:author="Fegie" w:date="2021-04-28T12:03:00Z">
              <w:r w:rsidRPr="00540E0A" w:rsidDel="009661CB">
                <w:rPr>
                  <w:rFonts w:hAnsi="標楷體" w:hint="eastAsia"/>
                </w:rPr>
                <w:delText>i.必須輸入; 輸入000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表示戶號下全部額度</w:delText>
              </w:r>
              <w:bookmarkStart w:id="13344" w:name="_Toc71199820"/>
              <w:bookmarkEnd w:id="13344"/>
            </w:del>
          </w:p>
        </w:tc>
        <w:bookmarkStart w:id="13345" w:name="_Toc71199821"/>
        <w:bookmarkEnd w:id="13345"/>
      </w:tr>
      <w:tr w:rsidR="00540E0A" w:rsidRPr="009B2BD3" w:rsidDel="009661CB" w14:paraId="400221CA" w14:textId="7F210B85" w:rsidTr="00540E0A">
        <w:trPr>
          <w:trHeight w:val="291"/>
          <w:jc w:val="center"/>
          <w:del w:id="13346" w:author="Fegie" w:date="2021-04-28T12:03:00Z"/>
        </w:trPr>
        <w:tc>
          <w:tcPr>
            <w:tcW w:w="558" w:type="dxa"/>
          </w:tcPr>
          <w:p w14:paraId="33D86C93" w14:textId="6A8E81E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7" w:author="Fegie" w:date="2021-04-28T12:03:00Z"/>
                <w:rFonts w:hAnsi="標楷體"/>
              </w:rPr>
              <w:pPrChange w:id="13348" w:author="Fegie" w:date="2021-04-28T12:03:00Z">
                <w:pPr/>
              </w:pPrChange>
            </w:pPr>
            <w:bookmarkStart w:id="13349" w:name="_Toc71199822"/>
            <w:bookmarkEnd w:id="13349"/>
          </w:p>
        </w:tc>
        <w:tc>
          <w:tcPr>
            <w:tcW w:w="2173" w:type="dxa"/>
          </w:tcPr>
          <w:p w14:paraId="10CA01AC" w14:textId="16ADAF5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0" w:author="Fegie" w:date="2021-04-28T12:03:00Z"/>
                <w:rFonts w:hAnsi="標楷體"/>
                <w:lang w:eastAsia="zh-HK"/>
              </w:rPr>
              <w:pPrChange w:id="13351" w:author="Fegie" w:date="2021-04-28T12:03:00Z">
                <w:pPr/>
              </w:pPrChange>
            </w:pPr>
            <w:del w:id="1335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申請日期</w:delText>
              </w:r>
              <w:bookmarkStart w:id="13353" w:name="_Toc71199823"/>
              <w:bookmarkEnd w:id="13353"/>
            </w:del>
          </w:p>
        </w:tc>
        <w:tc>
          <w:tcPr>
            <w:tcW w:w="1506" w:type="dxa"/>
          </w:tcPr>
          <w:p w14:paraId="30AED4CA" w14:textId="0C603D1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4" w:author="Fegie" w:date="2021-04-28T12:03:00Z"/>
                <w:rFonts w:hAnsi="標楷體"/>
                <w:lang w:eastAsia="zh-HK"/>
              </w:rPr>
              <w:pPrChange w:id="13355" w:author="Fegie" w:date="2021-04-28T12:03:00Z">
                <w:pPr/>
              </w:pPrChange>
            </w:pPr>
            <w:del w:id="13356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999/99/99</w:delText>
              </w:r>
              <w:bookmarkStart w:id="13357" w:name="_Toc71199824"/>
              <w:bookmarkEnd w:id="13357"/>
            </w:del>
          </w:p>
        </w:tc>
        <w:tc>
          <w:tcPr>
            <w:tcW w:w="1134" w:type="dxa"/>
          </w:tcPr>
          <w:p w14:paraId="3E2610CA" w14:textId="18A346C9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8" w:author="Fegie" w:date="2021-04-28T12:03:00Z"/>
                <w:rFonts w:hAnsi="標楷體"/>
              </w:rPr>
              <w:pPrChange w:id="13359" w:author="Fegie" w:date="2021-04-28T12:03:00Z">
                <w:pPr/>
              </w:pPrChange>
            </w:pPr>
            <w:del w:id="13360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本營業日</w:delText>
              </w:r>
              <w:bookmarkStart w:id="13361" w:name="_Toc71199825"/>
              <w:bookmarkEnd w:id="13361"/>
            </w:del>
          </w:p>
        </w:tc>
        <w:tc>
          <w:tcPr>
            <w:tcW w:w="850" w:type="dxa"/>
          </w:tcPr>
          <w:p w14:paraId="555EF331" w14:textId="4ADF3ED9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2" w:author="Fegie" w:date="2021-04-28T12:03:00Z"/>
                <w:rFonts w:hAnsi="標楷體"/>
              </w:rPr>
              <w:pPrChange w:id="13363" w:author="Fegie" w:date="2021-04-28T12:03:00Z">
                <w:pPr/>
              </w:pPrChange>
            </w:pPr>
            <w:bookmarkStart w:id="13364" w:name="_Toc71199826"/>
            <w:bookmarkEnd w:id="13364"/>
          </w:p>
        </w:tc>
        <w:tc>
          <w:tcPr>
            <w:tcW w:w="832" w:type="dxa"/>
          </w:tcPr>
          <w:p w14:paraId="36A48887" w14:textId="116FD9F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5" w:author="Fegie" w:date="2021-04-28T12:03:00Z"/>
                <w:rFonts w:hAnsi="標楷體"/>
              </w:rPr>
              <w:pPrChange w:id="13366" w:author="Fegie" w:date="2021-04-28T12:03:00Z">
                <w:pPr/>
              </w:pPrChange>
            </w:pPr>
            <w:del w:id="13367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68" w:name="_Toc71199827"/>
              <w:bookmarkEnd w:id="13368"/>
            </w:del>
          </w:p>
        </w:tc>
        <w:tc>
          <w:tcPr>
            <w:tcW w:w="576" w:type="dxa"/>
          </w:tcPr>
          <w:p w14:paraId="611661D5" w14:textId="0B0AD1B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9" w:author="Fegie" w:date="2021-04-28T12:03:00Z"/>
                <w:rFonts w:hAnsi="標楷體"/>
              </w:rPr>
              <w:pPrChange w:id="13370" w:author="Fegie" w:date="2021-04-28T12:03:00Z">
                <w:pPr/>
              </w:pPrChange>
            </w:pPr>
            <w:bookmarkStart w:id="13371" w:name="_Toc71199828"/>
            <w:bookmarkEnd w:id="13371"/>
          </w:p>
        </w:tc>
        <w:tc>
          <w:tcPr>
            <w:tcW w:w="3393" w:type="dxa"/>
          </w:tcPr>
          <w:p w14:paraId="32B40A76" w14:textId="7D7B52B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2" w:author="Fegie" w:date="2021-04-28T12:03:00Z"/>
                <w:rFonts w:hAnsi="標楷體"/>
              </w:rPr>
              <w:pPrChange w:id="13373" w:author="Fegie" w:date="2021-04-28T12:03:00Z">
                <w:pPr/>
              </w:pPrChange>
            </w:pPr>
            <w:del w:id="13374" w:author="Fegie" w:date="2021-04-28T12:03:00Z">
              <w:r w:rsidRPr="00540E0A" w:rsidDel="009661CB">
                <w:rPr>
                  <w:rFonts w:hAnsi="標楷體" w:hint="eastAsia"/>
                </w:rPr>
                <w:delText>必須輸入，可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修</w:delText>
              </w:r>
              <w:r w:rsidRPr="00540E0A" w:rsidDel="009661CB">
                <w:rPr>
                  <w:rFonts w:hAnsi="標楷體" w:hint="eastAsia"/>
                </w:rPr>
                <w:delText>改</w:delText>
              </w:r>
              <w:r w:rsidRPr="00540E0A" w:rsidDel="009661CB">
                <w:rPr>
                  <w:rFonts w:hAnsi="標楷體" w:cs="新細明體" w:hint="eastAsia"/>
                </w:rPr>
                <w:delText>，不可大於</w:delText>
              </w:r>
              <w:r w:rsidRPr="00540E0A" w:rsidDel="009661CB">
                <w:rPr>
                  <w:rFonts w:hAnsi="標楷體" w:cs="新細明體" w:hint="eastAsia"/>
                  <w:lang w:eastAsia="zh-HK"/>
                </w:rPr>
                <w:delText>本</w:delText>
              </w:r>
              <w:r w:rsidRPr="00540E0A" w:rsidDel="009661CB">
                <w:rPr>
                  <w:rFonts w:hAnsi="標楷體" w:cs="新細明體" w:hint="eastAsia"/>
                </w:rPr>
                <w:delText>營業日</w:delText>
              </w:r>
              <w:bookmarkStart w:id="13375" w:name="_Toc71199829"/>
              <w:bookmarkEnd w:id="13375"/>
            </w:del>
          </w:p>
        </w:tc>
        <w:bookmarkStart w:id="13376" w:name="_Toc71199830"/>
        <w:bookmarkEnd w:id="13376"/>
      </w:tr>
      <w:tr w:rsidR="00540E0A" w:rsidRPr="009B2BD3" w:rsidDel="009661CB" w14:paraId="31AA3E6C" w14:textId="5DB6B25A" w:rsidTr="00540E0A">
        <w:trPr>
          <w:trHeight w:val="291"/>
          <w:jc w:val="center"/>
          <w:del w:id="13377" w:author="Fegie" w:date="2021-04-28T12:03:00Z"/>
        </w:trPr>
        <w:tc>
          <w:tcPr>
            <w:tcW w:w="558" w:type="dxa"/>
          </w:tcPr>
          <w:p w14:paraId="2CD722D1" w14:textId="456D4E3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8" w:author="Fegie" w:date="2021-04-28T12:03:00Z"/>
                <w:rFonts w:hAnsi="標楷體"/>
              </w:rPr>
              <w:pPrChange w:id="13379" w:author="Fegie" w:date="2021-04-28T12:03:00Z">
                <w:pPr/>
              </w:pPrChange>
            </w:pPr>
            <w:del w:id="13380" w:author="Fegie" w:date="2021-04-28T12:03:00Z">
              <w:r w:rsidRPr="00540E0A" w:rsidDel="009661CB">
                <w:rPr>
                  <w:rFonts w:hAnsi="標楷體" w:hint="eastAsia"/>
                </w:rPr>
                <w:delText>3</w:delText>
              </w:r>
              <w:bookmarkStart w:id="13381" w:name="_Toc71199831"/>
              <w:bookmarkEnd w:id="13381"/>
            </w:del>
          </w:p>
        </w:tc>
        <w:tc>
          <w:tcPr>
            <w:tcW w:w="2173" w:type="dxa"/>
          </w:tcPr>
          <w:p w14:paraId="545F7CFF" w14:textId="6480821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82" w:author="Fegie" w:date="2021-04-28T12:03:00Z"/>
                <w:rFonts w:hAnsi="標楷體"/>
              </w:rPr>
              <w:pPrChange w:id="13383" w:author="Fegie" w:date="2021-04-28T12:03:00Z">
                <w:pPr/>
              </w:pPrChange>
            </w:pPr>
            <w:del w:id="13384" w:author="Fegie" w:date="2021-04-28T12:03:00Z">
              <w:r w:rsidRPr="00540E0A" w:rsidDel="009661CB">
                <w:rPr>
                  <w:rFonts w:hAnsi="標楷體" w:hint="eastAsia"/>
                </w:rPr>
                <w:delText>不寄送書面</w:delText>
              </w:r>
              <w:bookmarkStart w:id="13385" w:name="_Toc71199832"/>
              <w:bookmarkEnd w:id="13385"/>
            </w:del>
          </w:p>
        </w:tc>
        <w:tc>
          <w:tcPr>
            <w:tcW w:w="1506" w:type="dxa"/>
          </w:tcPr>
          <w:p w14:paraId="6E4B3101" w14:textId="4FC150A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86" w:author="Fegie" w:date="2021-04-28T12:03:00Z"/>
                <w:rFonts w:hAnsi="標楷體"/>
              </w:rPr>
              <w:pPrChange w:id="13387" w:author="Fegie" w:date="2021-04-28T12:03:00Z">
                <w:pPr/>
              </w:pPrChange>
            </w:pPr>
            <w:del w:id="13388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389" w:name="_Toc71199833"/>
              <w:bookmarkEnd w:id="13389"/>
            </w:del>
          </w:p>
        </w:tc>
        <w:tc>
          <w:tcPr>
            <w:tcW w:w="1134" w:type="dxa"/>
          </w:tcPr>
          <w:p w14:paraId="55A3E28E" w14:textId="463F9A1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0" w:author="Fegie" w:date="2021-04-28T12:03:00Z"/>
                <w:rFonts w:hAnsi="標楷體"/>
              </w:rPr>
              <w:pPrChange w:id="13391" w:author="Fegie" w:date="2021-04-28T12:03:00Z">
                <w:pPr/>
              </w:pPrChange>
            </w:pPr>
            <w:bookmarkStart w:id="13392" w:name="_Toc71199834"/>
            <w:bookmarkEnd w:id="13392"/>
          </w:p>
        </w:tc>
        <w:tc>
          <w:tcPr>
            <w:tcW w:w="850" w:type="dxa"/>
          </w:tcPr>
          <w:p w14:paraId="0B3750B5" w14:textId="1108320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3" w:author="Fegie" w:date="2021-04-28T12:03:00Z"/>
                <w:rFonts w:hAnsi="標楷體"/>
              </w:rPr>
              <w:pPrChange w:id="13394" w:author="Fegie" w:date="2021-04-28T12:03:00Z">
                <w:pPr/>
              </w:pPrChange>
            </w:pPr>
            <w:bookmarkStart w:id="13395" w:name="_Toc71199835"/>
            <w:bookmarkEnd w:id="13395"/>
          </w:p>
        </w:tc>
        <w:tc>
          <w:tcPr>
            <w:tcW w:w="832" w:type="dxa"/>
          </w:tcPr>
          <w:p w14:paraId="641FF18A" w14:textId="5B21F66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6" w:author="Fegie" w:date="2021-04-28T12:03:00Z"/>
                <w:rFonts w:hAnsi="標楷體"/>
              </w:rPr>
              <w:pPrChange w:id="13397" w:author="Fegie" w:date="2021-04-28T12:03:00Z">
                <w:pPr/>
              </w:pPrChange>
            </w:pPr>
            <w:del w:id="13398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399" w:name="_Toc71199836"/>
              <w:bookmarkEnd w:id="13399"/>
            </w:del>
          </w:p>
          <w:p w14:paraId="38822768" w14:textId="32022B2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0" w:author="Fegie" w:date="2021-04-28T12:03:00Z"/>
                <w:rFonts w:hAnsi="標楷體"/>
              </w:rPr>
              <w:pPrChange w:id="13401" w:author="Fegie" w:date="2021-04-28T12:03:00Z">
                <w:pPr/>
              </w:pPrChange>
            </w:pPr>
            <w:del w:id="13402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03" w:name="_Toc71199837"/>
              <w:bookmarkEnd w:id="13403"/>
            </w:del>
          </w:p>
        </w:tc>
        <w:tc>
          <w:tcPr>
            <w:tcW w:w="576" w:type="dxa"/>
          </w:tcPr>
          <w:p w14:paraId="742E8650" w14:textId="183E2E2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4" w:author="Fegie" w:date="2021-04-28T12:03:00Z"/>
                <w:rFonts w:hAnsi="標楷體"/>
              </w:rPr>
              <w:pPrChange w:id="13405" w:author="Fegie" w:date="2021-04-28T12:03:00Z">
                <w:pPr/>
              </w:pPrChange>
            </w:pPr>
            <w:bookmarkStart w:id="13406" w:name="_Toc71199838"/>
            <w:bookmarkEnd w:id="13406"/>
          </w:p>
        </w:tc>
        <w:tc>
          <w:tcPr>
            <w:tcW w:w="3393" w:type="dxa"/>
          </w:tcPr>
          <w:p w14:paraId="37E39A7B" w14:textId="0D284A4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7" w:author="Fegie" w:date="2021-04-28T12:03:00Z"/>
                <w:rFonts w:hAnsi="標楷體"/>
              </w:rPr>
              <w:pPrChange w:id="13408" w:author="Fegie" w:date="2021-04-28T12:03:00Z">
                <w:pPr/>
              </w:pPrChange>
            </w:pPr>
            <w:del w:id="13409" w:author="Fegie" w:date="2021-04-28T12:03:00Z">
              <w:r w:rsidRPr="00540E0A" w:rsidDel="009661CB">
                <w:rPr>
                  <w:rFonts w:hAnsi="標楷體" w:hint="eastAsia"/>
                </w:rPr>
                <w:delText>勾選不寄送書面之通知書名稱</w:delText>
              </w:r>
              <w:bookmarkStart w:id="13410" w:name="_Toc71199839"/>
              <w:bookmarkEnd w:id="13410"/>
            </w:del>
          </w:p>
        </w:tc>
        <w:bookmarkStart w:id="13411" w:name="_Toc71199840"/>
        <w:bookmarkEnd w:id="13411"/>
      </w:tr>
      <w:tr w:rsidR="00540E0A" w:rsidRPr="009B2BD3" w:rsidDel="009661CB" w14:paraId="1C103F0B" w14:textId="129199E3" w:rsidTr="00540E0A">
        <w:trPr>
          <w:trHeight w:val="291"/>
          <w:jc w:val="center"/>
          <w:del w:id="13412" w:author="Fegie" w:date="2021-04-28T12:03:00Z"/>
        </w:trPr>
        <w:tc>
          <w:tcPr>
            <w:tcW w:w="558" w:type="dxa"/>
          </w:tcPr>
          <w:p w14:paraId="6B2971A0" w14:textId="44E50CB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3" w:author="Fegie" w:date="2021-04-28T12:03:00Z"/>
                <w:rFonts w:hAnsi="標楷體"/>
              </w:rPr>
              <w:pPrChange w:id="13414" w:author="Fegie" w:date="2021-04-28T12:03:00Z">
                <w:pPr/>
              </w:pPrChange>
            </w:pPr>
            <w:bookmarkStart w:id="13415" w:name="_Toc71199841"/>
            <w:bookmarkEnd w:id="13415"/>
          </w:p>
        </w:tc>
        <w:tc>
          <w:tcPr>
            <w:tcW w:w="2173" w:type="dxa"/>
          </w:tcPr>
          <w:p w14:paraId="2FF8F067" w14:textId="4913899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6" w:author="Fegie" w:date="2021-04-28T12:03:00Z"/>
                <w:rFonts w:hAnsi="標楷體"/>
              </w:rPr>
              <w:pPrChange w:id="13417" w:author="Fegie" w:date="2021-04-28T12:03:00Z">
                <w:pPr/>
              </w:pPrChange>
            </w:pPr>
            <w:del w:id="13418" w:author="Fegie" w:date="2021-04-28T12:03:00Z">
              <w:r w:rsidRPr="00540E0A" w:rsidDel="009661CB">
                <w:rPr>
                  <w:rFonts w:hAnsi="標楷體" w:hint="eastAsia"/>
                </w:rPr>
                <w:delText>不發送簡訊</w:delText>
              </w:r>
              <w:bookmarkStart w:id="13419" w:name="_Toc71199842"/>
              <w:bookmarkEnd w:id="13419"/>
            </w:del>
          </w:p>
        </w:tc>
        <w:tc>
          <w:tcPr>
            <w:tcW w:w="1506" w:type="dxa"/>
          </w:tcPr>
          <w:p w14:paraId="7C2B5AD5" w14:textId="6889FEB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0" w:author="Fegie" w:date="2021-04-28T12:03:00Z"/>
                <w:rFonts w:hAnsi="標楷體"/>
              </w:rPr>
              <w:pPrChange w:id="13421" w:author="Fegie" w:date="2021-04-28T12:03:00Z">
                <w:pPr/>
              </w:pPrChange>
            </w:pPr>
            <w:del w:id="13422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423" w:name="_Toc71199843"/>
              <w:bookmarkEnd w:id="13423"/>
            </w:del>
          </w:p>
        </w:tc>
        <w:tc>
          <w:tcPr>
            <w:tcW w:w="1134" w:type="dxa"/>
          </w:tcPr>
          <w:p w14:paraId="26489F28" w14:textId="10FCA99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4" w:author="Fegie" w:date="2021-04-28T12:03:00Z"/>
                <w:rFonts w:hAnsi="標楷體"/>
              </w:rPr>
              <w:pPrChange w:id="13425" w:author="Fegie" w:date="2021-04-28T12:03:00Z">
                <w:pPr/>
              </w:pPrChange>
            </w:pPr>
            <w:bookmarkStart w:id="13426" w:name="_Toc71199844"/>
            <w:bookmarkEnd w:id="13426"/>
          </w:p>
        </w:tc>
        <w:tc>
          <w:tcPr>
            <w:tcW w:w="850" w:type="dxa"/>
          </w:tcPr>
          <w:p w14:paraId="4B0E8C16" w14:textId="4802BEC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7" w:author="Fegie" w:date="2021-04-28T12:03:00Z"/>
                <w:rFonts w:hAnsi="標楷體"/>
              </w:rPr>
              <w:pPrChange w:id="13428" w:author="Fegie" w:date="2021-04-28T12:03:00Z">
                <w:pPr/>
              </w:pPrChange>
            </w:pPr>
            <w:bookmarkStart w:id="13429" w:name="_Toc71199845"/>
            <w:bookmarkEnd w:id="13429"/>
          </w:p>
        </w:tc>
        <w:tc>
          <w:tcPr>
            <w:tcW w:w="832" w:type="dxa"/>
          </w:tcPr>
          <w:p w14:paraId="0820F792" w14:textId="0CD7211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0" w:author="Fegie" w:date="2021-04-28T12:03:00Z"/>
                <w:rFonts w:hAnsi="標楷體"/>
              </w:rPr>
              <w:pPrChange w:id="13431" w:author="Fegie" w:date="2021-04-28T12:03:00Z">
                <w:pPr/>
              </w:pPrChange>
            </w:pPr>
            <w:del w:id="1343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433" w:name="_Toc71199846"/>
              <w:bookmarkEnd w:id="13433"/>
            </w:del>
          </w:p>
          <w:p w14:paraId="73C64BC4" w14:textId="39EB08D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4" w:author="Fegie" w:date="2021-04-28T12:03:00Z"/>
                <w:rFonts w:hAnsi="標楷體"/>
              </w:rPr>
              <w:pPrChange w:id="13435" w:author="Fegie" w:date="2021-04-28T12:03:00Z">
                <w:pPr/>
              </w:pPrChange>
            </w:pPr>
            <w:del w:id="13436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37" w:name="_Toc71199847"/>
              <w:bookmarkEnd w:id="13437"/>
            </w:del>
          </w:p>
        </w:tc>
        <w:tc>
          <w:tcPr>
            <w:tcW w:w="576" w:type="dxa"/>
          </w:tcPr>
          <w:p w14:paraId="19559318" w14:textId="08BFFCD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8" w:author="Fegie" w:date="2021-04-28T12:03:00Z"/>
                <w:rFonts w:hAnsi="標楷體"/>
              </w:rPr>
              <w:pPrChange w:id="13439" w:author="Fegie" w:date="2021-04-28T12:03:00Z">
                <w:pPr/>
              </w:pPrChange>
            </w:pPr>
            <w:bookmarkStart w:id="13440" w:name="_Toc71199848"/>
            <w:bookmarkEnd w:id="13440"/>
          </w:p>
        </w:tc>
        <w:tc>
          <w:tcPr>
            <w:tcW w:w="3393" w:type="dxa"/>
          </w:tcPr>
          <w:p w14:paraId="02F8C0FC" w14:textId="302B922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1" w:author="Fegie" w:date="2021-04-28T12:03:00Z"/>
                <w:rFonts w:hAnsi="標楷體"/>
              </w:rPr>
              <w:pPrChange w:id="13442" w:author="Fegie" w:date="2021-04-28T12:03:00Z">
                <w:pPr/>
              </w:pPrChange>
            </w:pPr>
            <w:del w:id="13443" w:author="Fegie" w:date="2021-04-28T12:03:00Z">
              <w:r w:rsidRPr="00540E0A" w:rsidDel="009661CB">
                <w:rPr>
                  <w:rFonts w:hAnsi="標楷體" w:hint="eastAsia"/>
                </w:rPr>
                <w:delText>勾選不發送簡訊之通知書名稱</w:delText>
              </w:r>
              <w:bookmarkStart w:id="13444" w:name="_Toc71199849"/>
              <w:bookmarkEnd w:id="13444"/>
            </w:del>
          </w:p>
        </w:tc>
        <w:bookmarkStart w:id="13445" w:name="_Toc71199850"/>
        <w:bookmarkEnd w:id="13445"/>
      </w:tr>
      <w:tr w:rsidR="00540E0A" w:rsidRPr="009B2BD3" w:rsidDel="009661CB" w14:paraId="52F255E3" w14:textId="4841F08D" w:rsidTr="00540E0A">
        <w:trPr>
          <w:trHeight w:val="291"/>
          <w:jc w:val="center"/>
          <w:del w:id="13446" w:author="Fegie" w:date="2021-04-28T12:03:00Z"/>
        </w:trPr>
        <w:tc>
          <w:tcPr>
            <w:tcW w:w="558" w:type="dxa"/>
          </w:tcPr>
          <w:p w14:paraId="364F4504" w14:textId="76C95F2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7" w:author="Fegie" w:date="2021-04-28T12:03:00Z"/>
                <w:rFonts w:hAnsi="標楷體"/>
              </w:rPr>
              <w:pPrChange w:id="13448" w:author="Fegie" w:date="2021-04-28T12:03:00Z">
                <w:pPr/>
              </w:pPrChange>
            </w:pPr>
            <w:bookmarkStart w:id="13449" w:name="_Toc71199851"/>
            <w:bookmarkEnd w:id="13449"/>
          </w:p>
        </w:tc>
        <w:tc>
          <w:tcPr>
            <w:tcW w:w="2173" w:type="dxa"/>
          </w:tcPr>
          <w:p w14:paraId="1A1787E4" w14:textId="444E057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50" w:author="Fegie" w:date="2021-04-28T12:03:00Z"/>
                <w:rFonts w:hAnsi="標楷體"/>
              </w:rPr>
              <w:pPrChange w:id="13451" w:author="Fegie" w:date="2021-04-28T12:03:00Z">
                <w:pPr/>
              </w:pPrChange>
            </w:pPr>
            <w:del w:id="13452" w:author="Fegie" w:date="2021-04-28T12:03:00Z">
              <w:r w:rsidRPr="00540E0A" w:rsidDel="009661CB">
                <w:rPr>
                  <w:rFonts w:hAnsi="標楷體" w:hint="eastAsia"/>
                </w:rPr>
                <w:delText>不發送email</w:delText>
              </w:r>
              <w:bookmarkStart w:id="13453" w:name="_Toc71199852"/>
              <w:bookmarkEnd w:id="13453"/>
            </w:del>
          </w:p>
        </w:tc>
        <w:tc>
          <w:tcPr>
            <w:tcW w:w="1506" w:type="dxa"/>
          </w:tcPr>
          <w:p w14:paraId="13C4FCB7" w14:textId="63650A0C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54" w:author="Fegie" w:date="2021-04-28T12:03:00Z"/>
                <w:rFonts w:hAnsi="標楷體"/>
              </w:rPr>
              <w:pPrChange w:id="13455" w:author="Fegie" w:date="2021-04-28T12:03:00Z">
                <w:pPr/>
              </w:pPrChange>
            </w:pPr>
            <w:del w:id="13456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457" w:name="_Toc71199853"/>
              <w:bookmarkEnd w:id="13457"/>
            </w:del>
          </w:p>
        </w:tc>
        <w:tc>
          <w:tcPr>
            <w:tcW w:w="1134" w:type="dxa"/>
          </w:tcPr>
          <w:p w14:paraId="071FA584" w14:textId="363F64E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58" w:author="Fegie" w:date="2021-04-28T12:03:00Z"/>
                <w:rFonts w:hAnsi="標楷體"/>
              </w:rPr>
              <w:pPrChange w:id="13459" w:author="Fegie" w:date="2021-04-28T12:03:00Z">
                <w:pPr/>
              </w:pPrChange>
            </w:pPr>
            <w:bookmarkStart w:id="13460" w:name="_Toc71199854"/>
            <w:bookmarkEnd w:id="13460"/>
          </w:p>
        </w:tc>
        <w:tc>
          <w:tcPr>
            <w:tcW w:w="850" w:type="dxa"/>
          </w:tcPr>
          <w:p w14:paraId="641D72CC" w14:textId="390E9B0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1" w:author="Fegie" w:date="2021-04-28T12:03:00Z"/>
                <w:rFonts w:hAnsi="標楷體"/>
              </w:rPr>
              <w:pPrChange w:id="13462" w:author="Fegie" w:date="2021-04-28T12:03:00Z">
                <w:pPr/>
              </w:pPrChange>
            </w:pPr>
            <w:bookmarkStart w:id="13463" w:name="_Toc71199855"/>
            <w:bookmarkEnd w:id="13463"/>
          </w:p>
        </w:tc>
        <w:tc>
          <w:tcPr>
            <w:tcW w:w="832" w:type="dxa"/>
          </w:tcPr>
          <w:p w14:paraId="58C9DEA4" w14:textId="2BC92298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4" w:author="Fegie" w:date="2021-04-28T12:03:00Z"/>
                <w:rFonts w:hAnsi="標楷體"/>
              </w:rPr>
              <w:pPrChange w:id="13465" w:author="Fegie" w:date="2021-04-28T12:03:00Z">
                <w:pPr/>
              </w:pPrChange>
            </w:pPr>
            <w:del w:id="13466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467" w:name="_Toc71199856"/>
              <w:bookmarkEnd w:id="13467"/>
            </w:del>
          </w:p>
          <w:p w14:paraId="536F0DF2" w14:textId="7C0F159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8" w:author="Fegie" w:date="2021-04-28T12:03:00Z"/>
                <w:rFonts w:hAnsi="標楷體"/>
              </w:rPr>
              <w:pPrChange w:id="13469" w:author="Fegie" w:date="2021-04-28T12:03:00Z">
                <w:pPr/>
              </w:pPrChange>
            </w:pPr>
            <w:del w:id="13470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71" w:name="_Toc71199857"/>
              <w:bookmarkEnd w:id="13471"/>
            </w:del>
          </w:p>
        </w:tc>
        <w:tc>
          <w:tcPr>
            <w:tcW w:w="576" w:type="dxa"/>
          </w:tcPr>
          <w:p w14:paraId="6676EAFB" w14:textId="69BC14C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2" w:author="Fegie" w:date="2021-04-28T12:03:00Z"/>
                <w:rFonts w:hAnsi="標楷體"/>
              </w:rPr>
              <w:pPrChange w:id="13473" w:author="Fegie" w:date="2021-04-28T12:03:00Z">
                <w:pPr/>
              </w:pPrChange>
            </w:pPr>
            <w:bookmarkStart w:id="13474" w:name="_Toc71199858"/>
            <w:bookmarkEnd w:id="13474"/>
          </w:p>
        </w:tc>
        <w:tc>
          <w:tcPr>
            <w:tcW w:w="3393" w:type="dxa"/>
          </w:tcPr>
          <w:p w14:paraId="7B2198DD" w14:textId="42D0330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5" w:author="Fegie" w:date="2021-04-28T12:03:00Z"/>
                <w:rFonts w:hAnsi="標楷體"/>
              </w:rPr>
              <w:pPrChange w:id="13476" w:author="Fegie" w:date="2021-04-28T12:03:00Z">
                <w:pPr/>
              </w:pPrChange>
            </w:pPr>
            <w:del w:id="13477" w:author="Fegie" w:date="2021-04-28T12:03:00Z">
              <w:r w:rsidRPr="00540E0A" w:rsidDel="009661CB">
                <w:rPr>
                  <w:rFonts w:hAnsi="標楷體" w:hint="eastAsia"/>
                </w:rPr>
                <w:delText>勾選不發送email之通知書名稱</w:delText>
              </w:r>
              <w:bookmarkStart w:id="13478" w:name="_Toc71199859"/>
              <w:bookmarkEnd w:id="13478"/>
            </w:del>
          </w:p>
        </w:tc>
        <w:bookmarkStart w:id="13479" w:name="_Toc71199860"/>
        <w:bookmarkEnd w:id="13479"/>
      </w:tr>
      <w:tr w:rsidR="00540E0A" w:rsidRPr="009B2BD3" w:rsidDel="009661CB" w14:paraId="78B699E8" w14:textId="313D7A8C" w:rsidTr="00540E0A">
        <w:trPr>
          <w:trHeight w:val="291"/>
          <w:jc w:val="center"/>
          <w:del w:id="13480" w:author="Fegie" w:date="2021-04-28T12:03:00Z"/>
        </w:trPr>
        <w:tc>
          <w:tcPr>
            <w:tcW w:w="558" w:type="dxa"/>
          </w:tcPr>
          <w:p w14:paraId="35D5CC31" w14:textId="24B631B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1" w:author="Fegie" w:date="2021-04-28T12:03:00Z"/>
                <w:rFonts w:hAnsi="標楷體"/>
              </w:rPr>
              <w:pPrChange w:id="13482" w:author="Fegie" w:date="2021-04-28T12:03:00Z">
                <w:pPr/>
              </w:pPrChange>
            </w:pPr>
            <w:bookmarkStart w:id="13483" w:name="_Toc71199861"/>
            <w:bookmarkEnd w:id="13483"/>
          </w:p>
        </w:tc>
        <w:tc>
          <w:tcPr>
            <w:tcW w:w="2173" w:type="dxa"/>
          </w:tcPr>
          <w:p w14:paraId="66074EC3" w14:textId="7C9EAAF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4" w:author="Fegie" w:date="2021-04-28T12:03:00Z"/>
                <w:rFonts w:hAnsi="標楷體"/>
              </w:rPr>
              <w:pPrChange w:id="13485" w:author="Fegie" w:date="2021-04-28T12:03:00Z">
                <w:pPr/>
              </w:pPrChange>
            </w:pPr>
            <w:bookmarkStart w:id="13486" w:name="_Toc71199862"/>
            <w:bookmarkEnd w:id="13486"/>
          </w:p>
        </w:tc>
        <w:tc>
          <w:tcPr>
            <w:tcW w:w="1506" w:type="dxa"/>
          </w:tcPr>
          <w:p w14:paraId="41657C4F" w14:textId="6E11FCB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7" w:author="Fegie" w:date="2021-04-28T12:03:00Z"/>
                <w:rFonts w:hAnsi="標楷體"/>
              </w:rPr>
              <w:pPrChange w:id="13488" w:author="Fegie" w:date="2021-04-28T12:03:00Z">
                <w:pPr/>
              </w:pPrChange>
            </w:pPr>
            <w:bookmarkStart w:id="13489" w:name="_Toc71199863"/>
            <w:bookmarkEnd w:id="13489"/>
          </w:p>
        </w:tc>
        <w:tc>
          <w:tcPr>
            <w:tcW w:w="1134" w:type="dxa"/>
          </w:tcPr>
          <w:p w14:paraId="6D5ECAFF" w14:textId="4318751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0" w:author="Fegie" w:date="2021-04-28T12:03:00Z"/>
                <w:rFonts w:hAnsi="標楷體"/>
              </w:rPr>
              <w:pPrChange w:id="13491" w:author="Fegie" w:date="2021-04-28T12:03:00Z">
                <w:pPr/>
              </w:pPrChange>
            </w:pPr>
            <w:bookmarkStart w:id="13492" w:name="_Toc71199864"/>
            <w:bookmarkEnd w:id="13492"/>
          </w:p>
        </w:tc>
        <w:tc>
          <w:tcPr>
            <w:tcW w:w="850" w:type="dxa"/>
          </w:tcPr>
          <w:p w14:paraId="689E92D8" w14:textId="1C51866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3" w:author="Fegie" w:date="2021-04-28T12:03:00Z"/>
                <w:rFonts w:hAnsi="標楷體"/>
              </w:rPr>
              <w:pPrChange w:id="13494" w:author="Fegie" w:date="2021-04-28T12:03:00Z">
                <w:pPr/>
              </w:pPrChange>
            </w:pPr>
            <w:bookmarkStart w:id="13495" w:name="_Toc71199865"/>
            <w:bookmarkEnd w:id="13495"/>
          </w:p>
        </w:tc>
        <w:tc>
          <w:tcPr>
            <w:tcW w:w="832" w:type="dxa"/>
          </w:tcPr>
          <w:p w14:paraId="26744C33" w14:textId="7E9E892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6" w:author="Fegie" w:date="2021-04-28T12:03:00Z"/>
                <w:rFonts w:hAnsi="標楷體"/>
              </w:rPr>
              <w:pPrChange w:id="13497" w:author="Fegie" w:date="2021-04-28T12:03:00Z">
                <w:pPr/>
              </w:pPrChange>
            </w:pPr>
            <w:bookmarkStart w:id="13498" w:name="_Toc71199866"/>
            <w:bookmarkEnd w:id="13498"/>
          </w:p>
        </w:tc>
        <w:tc>
          <w:tcPr>
            <w:tcW w:w="576" w:type="dxa"/>
          </w:tcPr>
          <w:p w14:paraId="569C114D" w14:textId="230014D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9" w:author="Fegie" w:date="2021-04-28T12:03:00Z"/>
                <w:rFonts w:hAnsi="標楷體"/>
              </w:rPr>
              <w:pPrChange w:id="13500" w:author="Fegie" w:date="2021-04-28T12:03:00Z">
                <w:pPr/>
              </w:pPrChange>
            </w:pPr>
            <w:bookmarkStart w:id="13501" w:name="_Toc71199867"/>
            <w:bookmarkEnd w:id="13501"/>
          </w:p>
        </w:tc>
        <w:tc>
          <w:tcPr>
            <w:tcW w:w="3393" w:type="dxa"/>
          </w:tcPr>
          <w:p w14:paraId="3C508978" w14:textId="552CC2E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02" w:author="Fegie" w:date="2021-04-28T12:03:00Z"/>
                <w:rFonts w:hAnsi="標楷體"/>
              </w:rPr>
              <w:pPrChange w:id="13503" w:author="Fegie" w:date="2021-04-28T12:03:00Z">
                <w:pPr/>
              </w:pPrChange>
            </w:pPr>
            <w:bookmarkStart w:id="13504" w:name="_Toc71199868"/>
            <w:bookmarkEnd w:id="13504"/>
          </w:p>
        </w:tc>
        <w:bookmarkStart w:id="13505" w:name="_Toc71199869"/>
        <w:bookmarkEnd w:id="13505"/>
      </w:tr>
    </w:tbl>
    <w:p w14:paraId="103B46E8" w14:textId="1E931EE9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06" w:author="Fegie" w:date="2021-04-28T12:03:00Z"/>
          <w:rFonts w:hAnsi="標楷體"/>
        </w:rPr>
        <w:pPrChange w:id="13507" w:author="Fegie" w:date="2021-04-28T12:03:00Z">
          <w:pPr/>
        </w:pPrChange>
      </w:pPr>
      <w:bookmarkStart w:id="13508" w:name="_Toc71199870"/>
      <w:bookmarkEnd w:id="13508"/>
    </w:p>
    <w:p w14:paraId="4D1BDBDE" w14:textId="0D158027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09" w:author="Fegie" w:date="2021-04-28T12:03:00Z"/>
          <w:rFonts w:hAnsi="標楷體"/>
        </w:rPr>
      </w:pPr>
      <w:del w:id="13510" w:author="Fegie" w:date="2021-04-28T12:03:00Z">
        <w:r w:rsidRPr="009B2BD3" w:rsidDel="009661CB">
          <w:rPr>
            <w:rFonts w:hAnsi="標楷體"/>
          </w:rPr>
          <w:br w:type="page"/>
        </w:r>
        <w:r w:rsidRPr="009B2BD3" w:rsidDel="009661CB">
          <w:rPr>
            <w:rFonts w:hAnsi="標楷體" w:hint="eastAsia"/>
          </w:rPr>
          <w:delText>L1908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申請不列印書面通知書查詢</w:delText>
        </w:r>
      </w:del>
    </w:p>
    <w:p w14:paraId="40CEA638" w14:textId="7FF2939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11" w:author="Fegie" w:date="2021-04-28T12:03:00Z"/>
          <w:rFonts w:hAnsi="標楷體"/>
        </w:rPr>
        <w:pPrChange w:id="13512" w:author="Fegie" w:date="2021-04-28T12:03:00Z">
          <w:pPr>
            <w:pStyle w:val="a"/>
          </w:pPr>
        </w:pPrChange>
      </w:pPr>
      <w:del w:id="13513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3514" w:name="_Toc71199871"/>
        <w:bookmarkEnd w:id="13514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C4AE9" w:rsidRPr="00540E0A" w:rsidDel="009661CB" w14:paraId="540BA1F5" w14:textId="45BB95F9" w:rsidTr="00951666">
        <w:trPr>
          <w:trHeight w:val="277"/>
          <w:del w:id="1351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B92A0" w14:textId="6959868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16" w:author="Fegie" w:date="2021-04-28T12:03:00Z"/>
                <w:rFonts w:hAnsi="標楷體"/>
              </w:rPr>
              <w:pPrChange w:id="13517" w:author="Fegie" w:date="2021-04-28T12:03:00Z">
                <w:pPr/>
              </w:pPrChange>
            </w:pPr>
            <w:del w:id="13518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3519" w:name="_Toc71199872"/>
              <w:bookmarkEnd w:id="1351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4ED9F" w14:textId="4E7F32D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20" w:author="Fegie" w:date="2021-04-28T12:03:00Z"/>
                <w:rFonts w:hAnsi="標楷體"/>
              </w:rPr>
              <w:pPrChange w:id="13521" w:author="Fegie" w:date="2021-04-28T12:03:00Z">
                <w:pPr/>
              </w:pPrChange>
            </w:pPr>
            <w:del w:id="13522" w:author="Fegie" w:date="2021-04-28T12:03:00Z">
              <w:r w:rsidRPr="009B2BD3" w:rsidDel="009661CB">
                <w:rPr>
                  <w:rFonts w:hAnsi="標楷體" w:hint="eastAsia"/>
                </w:rPr>
                <w:delText>申請不列印書面通知書查詢</w:delText>
              </w:r>
              <w:bookmarkStart w:id="13523" w:name="_Toc71199873"/>
              <w:bookmarkEnd w:id="13523"/>
            </w:del>
          </w:p>
          <w:p w14:paraId="2BDCE360" w14:textId="3FE4C08C" w:rsidR="000C4AE9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24" w:author="Fegie" w:date="2021-04-28T12:03:00Z"/>
                <w:rFonts w:hAnsi="標楷體"/>
              </w:rPr>
              <w:pPrChange w:id="13525" w:author="Fegie" w:date="2021-04-28T12:03:00Z">
                <w:pPr/>
              </w:pPrChange>
            </w:pPr>
            <w:del w:id="13526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查詢客</w:delText>
              </w:r>
              <w:r w:rsidDel="009661CB">
                <w:rPr>
                  <w:rFonts w:hAnsi="標楷體" w:hint="eastAsia"/>
                </w:rPr>
                <w:delText>戶</w:delText>
              </w:r>
              <w:r w:rsidDel="009661CB">
                <w:rPr>
                  <w:rFonts w:hAnsi="標楷體" w:hint="eastAsia"/>
                  <w:lang w:eastAsia="zh-HK"/>
                </w:rPr>
                <w:delText>不寄送書面、不發送簡訊/</w:delText>
              </w:r>
              <w:r w:rsidDel="009661CB">
                <w:rPr>
                  <w:rFonts w:hAnsi="標楷體" w:hint="eastAsia"/>
                </w:rPr>
                <w:delText>email</w:delText>
              </w:r>
              <w:r w:rsidRPr="009B2BD3" w:rsidDel="009661CB">
                <w:rPr>
                  <w:rFonts w:hAnsi="標楷體" w:hint="eastAsia"/>
                </w:rPr>
                <w:delText>通知</w:delText>
              </w:r>
              <w:r w:rsidDel="009661CB">
                <w:rPr>
                  <w:rFonts w:hAnsi="標楷體" w:hint="eastAsia"/>
                  <w:lang w:eastAsia="zh-HK"/>
                </w:rPr>
                <w:delText>的</w:delText>
              </w:r>
              <w:r w:rsidRPr="009B2BD3" w:rsidDel="009661CB">
                <w:rPr>
                  <w:rFonts w:hAnsi="標楷體" w:hint="eastAsia"/>
                </w:rPr>
                <w:delText>通知書</w:delText>
              </w:r>
              <w:r w:rsidDel="009661CB">
                <w:rPr>
                  <w:rFonts w:hAnsi="標楷體" w:hint="eastAsia"/>
                  <w:lang w:eastAsia="zh-HK"/>
                </w:rPr>
                <w:delText>種類及申請日期。</w:delText>
              </w:r>
              <w:bookmarkStart w:id="13527" w:name="_Toc71199874"/>
              <w:bookmarkEnd w:id="13527"/>
            </w:del>
          </w:p>
        </w:tc>
        <w:bookmarkStart w:id="13528" w:name="_Toc71199875"/>
        <w:bookmarkEnd w:id="13528"/>
      </w:tr>
      <w:tr w:rsidR="000C4AE9" w:rsidRPr="009B2BD3" w:rsidDel="009661CB" w14:paraId="44FD761E" w14:textId="2FDB071C" w:rsidTr="00951666">
        <w:trPr>
          <w:trHeight w:val="277"/>
          <w:del w:id="1352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5103CD" w14:textId="561E7C8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30" w:author="Fegie" w:date="2021-04-28T12:03:00Z"/>
                <w:rFonts w:hAnsi="標楷體"/>
              </w:rPr>
              <w:pPrChange w:id="13531" w:author="Fegie" w:date="2021-04-28T12:03:00Z">
                <w:pPr/>
              </w:pPrChange>
            </w:pPr>
            <w:del w:id="13532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3533" w:name="_Toc71199876"/>
              <w:bookmarkEnd w:id="1353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0BBA79" w14:textId="6A9D4E8A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34" w:author="Fegie" w:date="2021-04-28T12:03:00Z"/>
                <w:rFonts w:hAnsi="標楷體"/>
              </w:rPr>
              <w:pPrChange w:id="13535" w:author="Fegie" w:date="2021-04-28T12:03:00Z">
                <w:pPr/>
              </w:pPrChange>
            </w:pPr>
            <w:bookmarkStart w:id="13536" w:name="_Toc71199877"/>
            <w:bookmarkEnd w:id="13536"/>
          </w:p>
        </w:tc>
        <w:bookmarkStart w:id="13537" w:name="_Toc71199878"/>
        <w:bookmarkEnd w:id="13537"/>
      </w:tr>
      <w:tr w:rsidR="000C4AE9" w:rsidRPr="009B2BD3" w:rsidDel="009661CB" w14:paraId="22D96083" w14:textId="43475831" w:rsidTr="00951666">
        <w:trPr>
          <w:trHeight w:val="773"/>
          <w:del w:id="1353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A945A6" w14:textId="75C118C8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39" w:author="Fegie" w:date="2021-04-28T12:03:00Z"/>
                <w:rFonts w:hAnsi="標楷體"/>
              </w:rPr>
              <w:pPrChange w:id="13540" w:author="Fegie" w:date="2021-04-28T12:03:00Z">
                <w:pPr/>
              </w:pPrChange>
            </w:pPr>
            <w:del w:id="13541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3542" w:name="_Toc71199879"/>
              <w:bookmarkEnd w:id="1354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1C898" w14:textId="0BE09F2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43" w:author="Fegie" w:date="2021-04-28T12:03:00Z"/>
                <w:rFonts w:hAnsi="標楷體"/>
              </w:rPr>
              <w:pPrChange w:id="13544" w:author="Fegie" w:date="2021-04-28T12:03:00Z">
                <w:pPr/>
              </w:pPrChange>
            </w:pPr>
            <w:bookmarkStart w:id="13545" w:name="_Toc71199880"/>
            <w:bookmarkEnd w:id="13545"/>
          </w:p>
        </w:tc>
        <w:bookmarkStart w:id="13546" w:name="_Toc71199881"/>
        <w:bookmarkEnd w:id="13546"/>
      </w:tr>
      <w:tr w:rsidR="000C4AE9" w:rsidRPr="009B2BD3" w:rsidDel="009661CB" w14:paraId="392A705C" w14:textId="38246A20" w:rsidTr="00951666">
        <w:trPr>
          <w:trHeight w:val="321"/>
          <w:del w:id="1354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584DA5" w14:textId="14FD09F0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48" w:author="Fegie" w:date="2021-04-28T12:03:00Z"/>
                <w:rFonts w:hAnsi="標楷體"/>
              </w:rPr>
              <w:pPrChange w:id="13549" w:author="Fegie" w:date="2021-04-28T12:03:00Z">
                <w:pPr/>
              </w:pPrChange>
            </w:pPr>
            <w:del w:id="13550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3551" w:name="_Toc71199882"/>
              <w:bookmarkEnd w:id="1355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A7746E" w14:textId="4A72FB6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52" w:author="Fegie" w:date="2021-04-28T12:03:00Z"/>
                <w:rFonts w:hAnsi="標楷體"/>
              </w:rPr>
              <w:pPrChange w:id="13553" w:author="Fegie" w:date="2021-04-28T12:03:00Z">
                <w:pPr/>
              </w:pPrChange>
            </w:pPr>
            <w:bookmarkStart w:id="13554" w:name="_Toc71199883"/>
            <w:bookmarkEnd w:id="13554"/>
          </w:p>
        </w:tc>
        <w:bookmarkStart w:id="13555" w:name="_Toc71199884"/>
        <w:bookmarkEnd w:id="13555"/>
      </w:tr>
      <w:tr w:rsidR="000C4AE9" w:rsidRPr="009B2BD3" w:rsidDel="009661CB" w14:paraId="03914B0F" w14:textId="2807B5B3" w:rsidTr="00951666">
        <w:trPr>
          <w:trHeight w:val="1311"/>
          <w:del w:id="1355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54F71" w14:textId="1C93E9C2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57" w:author="Fegie" w:date="2021-04-28T12:03:00Z"/>
                <w:rFonts w:hAnsi="標楷體"/>
              </w:rPr>
              <w:pPrChange w:id="13558" w:author="Fegie" w:date="2021-04-28T12:03:00Z">
                <w:pPr/>
              </w:pPrChange>
            </w:pPr>
            <w:del w:id="13559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3560" w:name="_Toc71199885"/>
              <w:bookmarkEnd w:id="1356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65699C" w14:textId="717B736B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61" w:author="Fegie" w:date="2021-04-28T12:03:00Z"/>
                <w:rFonts w:hAnsi="標楷體"/>
              </w:rPr>
              <w:pPrChange w:id="13562" w:author="Fegie" w:date="2021-04-28T12:03:00Z">
                <w:pPr/>
              </w:pPrChange>
            </w:pPr>
            <w:bookmarkStart w:id="13563" w:name="_Toc71199886"/>
            <w:bookmarkEnd w:id="13563"/>
          </w:p>
        </w:tc>
        <w:bookmarkStart w:id="13564" w:name="_Toc71199887"/>
        <w:bookmarkEnd w:id="13564"/>
      </w:tr>
      <w:tr w:rsidR="000C4AE9" w:rsidRPr="009B2BD3" w:rsidDel="009661CB" w14:paraId="5339E9CD" w14:textId="635462E6" w:rsidTr="00951666">
        <w:trPr>
          <w:trHeight w:val="278"/>
          <w:del w:id="1356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F93991" w14:textId="01E4467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66" w:author="Fegie" w:date="2021-04-28T12:03:00Z"/>
                <w:rFonts w:hAnsi="標楷體"/>
              </w:rPr>
              <w:pPrChange w:id="13567" w:author="Fegie" w:date="2021-04-28T12:03:00Z">
                <w:pPr/>
              </w:pPrChange>
            </w:pPr>
            <w:del w:id="13568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3569" w:name="_Toc71199888"/>
              <w:bookmarkEnd w:id="1356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225594" w14:textId="2D71018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70" w:author="Fegie" w:date="2021-04-28T12:03:00Z"/>
                <w:rFonts w:hAnsi="標楷體"/>
              </w:rPr>
              <w:pPrChange w:id="13571" w:author="Fegie" w:date="2021-04-28T12:03:00Z">
                <w:pPr/>
              </w:pPrChange>
            </w:pPr>
            <w:bookmarkStart w:id="13572" w:name="_Toc71199889"/>
            <w:bookmarkEnd w:id="13572"/>
          </w:p>
        </w:tc>
        <w:bookmarkStart w:id="13573" w:name="_Toc71199890"/>
        <w:bookmarkEnd w:id="13573"/>
      </w:tr>
      <w:tr w:rsidR="000C4AE9" w:rsidRPr="009B2BD3" w:rsidDel="009661CB" w14:paraId="648DE1F2" w14:textId="563322A8" w:rsidTr="00951666">
        <w:trPr>
          <w:trHeight w:val="358"/>
          <w:del w:id="1357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B51E9" w14:textId="69438F7B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75" w:author="Fegie" w:date="2021-04-28T12:03:00Z"/>
                <w:rFonts w:hAnsi="標楷體"/>
              </w:rPr>
              <w:pPrChange w:id="13576" w:author="Fegie" w:date="2021-04-28T12:03:00Z">
                <w:pPr/>
              </w:pPrChange>
            </w:pPr>
            <w:del w:id="13577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3578" w:name="_Toc71199891"/>
              <w:bookmarkEnd w:id="1357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23BD2" w14:textId="5FE458E5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79" w:author="Fegie" w:date="2021-04-28T12:03:00Z"/>
                <w:rFonts w:hAnsi="標楷體"/>
              </w:rPr>
              <w:pPrChange w:id="13580" w:author="Fegie" w:date="2021-04-28T12:03:00Z">
                <w:pPr/>
              </w:pPrChange>
            </w:pPr>
            <w:bookmarkStart w:id="13581" w:name="_Toc71199892"/>
            <w:bookmarkEnd w:id="13581"/>
          </w:p>
        </w:tc>
        <w:bookmarkStart w:id="13582" w:name="_Toc71199893"/>
        <w:bookmarkEnd w:id="13582"/>
      </w:tr>
      <w:tr w:rsidR="000C4AE9" w:rsidRPr="009B2BD3" w:rsidDel="009661CB" w14:paraId="6A98020E" w14:textId="29506D2D" w:rsidTr="00951666">
        <w:trPr>
          <w:trHeight w:val="278"/>
          <w:del w:id="1358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21E804" w14:textId="27A599B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84" w:author="Fegie" w:date="2021-04-28T12:03:00Z"/>
                <w:rFonts w:hAnsi="標楷體"/>
              </w:rPr>
              <w:pPrChange w:id="13585" w:author="Fegie" w:date="2021-04-28T12:03:00Z">
                <w:pPr/>
              </w:pPrChange>
            </w:pPr>
            <w:del w:id="13586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3587" w:name="_Toc71199894"/>
              <w:bookmarkEnd w:id="1358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CEB8E5" w14:textId="1708026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88" w:author="Fegie" w:date="2021-04-28T12:03:00Z"/>
                <w:rFonts w:hAnsi="標楷體"/>
              </w:rPr>
              <w:pPrChange w:id="13589" w:author="Fegie" w:date="2021-04-28T12:03:00Z">
                <w:pPr/>
              </w:pPrChange>
            </w:pPr>
            <w:bookmarkStart w:id="13590" w:name="_Toc71199895"/>
            <w:bookmarkEnd w:id="13590"/>
          </w:p>
        </w:tc>
        <w:bookmarkStart w:id="13591" w:name="_Toc71199896"/>
        <w:bookmarkEnd w:id="13591"/>
      </w:tr>
    </w:tbl>
    <w:p w14:paraId="6493BD42" w14:textId="0D792FB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92" w:author="Fegie" w:date="2021-04-28T12:03:00Z"/>
          <w:rFonts w:hAnsi="標楷體"/>
        </w:rPr>
        <w:pPrChange w:id="13593" w:author="Fegie" w:date="2021-04-28T12:03:00Z">
          <w:pPr/>
        </w:pPrChange>
      </w:pPr>
      <w:bookmarkStart w:id="13594" w:name="_Toc71199897"/>
      <w:bookmarkEnd w:id="13594"/>
    </w:p>
    <w:p w14:paraId="12D07594" w14:textId="7D2752B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95" w:author="Fegie" w:date="2021-04-28T12:03:00Z"/>
          <w:rFonts w:hAnsi="標楷體"/>
        </w:rPr>
        <w:pPrChange w:id="13596" w:author="Fegie" w:date="2021-04-28T12:03:00Z">
          <w:pPr/>
        </w:pPrChange>
      </w:pPr>
      <w:bookmarkStart w:id="13597" w:name="_Toc71199898"/>
      <w:bookmarkEnd w:id="13597"/>
    </w:p>
    <w:p w14:paraId="623B781E" w14:textId="689C55B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98" w:author="Fegie" w:date="2021-04-28T12:03:00Z"/>
          <w:rFonts w:hAnsi="標楷體"/>
        </w:rPr>
        <w:pPrChange w:id="13599" w:author="Fegie" w:date="2021-04-28T12:03:00Z">
          <w:pPr/>
        </w:pPrChange>
      </w:pPr>
      <w:bookmarkStart w:id="13600" w:name="_Toc71199899"/>
      <w:bookmarkEnd w:id="13600"/>
    </w:p>
    <w:p w14:paraId="1E7C106F" w14:textId="50926D8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01" w:author="Fegie" w:date="2021-04-28T12:03:00Z"/>
          <w:rFonts w:hAnsi="標楷體"/>
        </w:rPr>
        <w:pPrChange w:id="13602" w:author="Fegie" w:date="2021-04-28T12:03:00Z">
          <w:pPr/>
        </w:pPrChange>
      </w:pPr>
      <w:bookmarkStart w:id="13603" w:name="_Toc71199900"/>
      <w:bookmarkEnd w:id="13603"/>
    </w:p>
    <w:p w14:paraId="188F3DA1" w14:textId="1C81D36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04" w:author="Fegie" w:date="2021-04-28T12:03:00Z"/>
          <w:rFonts w:hAnsi="標楷體"/>
        </w:rPr>
        <w:pPrChange w:id="13605" w:author="Fegie" w:date="2021-04-28T12:03:00Z">
          <w:pPr/>
        </w:pPrChange>
      </w:pPr>
      <w:bookmarkStart w:id="13606" w:name="_Toc71199901"/>
      <w:bookmarkEnd w:id="13606"/>
    </w:p>
    <w:p w14:paraId="4A3C1205" w14:textId="3B96EE34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07" w:author="Fegie" w:date="2021-04-28T12:03:00Z"/>
          <w:rFonts w:hAnsi="標楷體"/>
        </w:rPr>
        <w:pPrChange w:id="13608" w:author="Fegie" w:date="2021-04-28T12:03:00Z">
          <w:pPr/>
        </w:pPrChange>
      </w:pPr>
      <w:bookmarkStart w:id="13609" w:name="_Toc71199902"/>
      <w:bookmarkEnd w:id="13609"/>
    </w:p>
    <w:p w14:paraId="7D8C1D0F" w14:textId="283D230C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0" w:author="Fegie" w:date="2021-04-28T12:03:00Z"/>
          <w:rFonts w:hAnsi="標楷體"/>
        </w:rPr>
        <w:pPrChange w:id="13611" w:author="Fegie" w:date="2021-04-28T12:03:00Z">
          <w:pPr/>
        </w:pPrChange>
      </w:pPr>
      <w:bookmarkStart w:id="13612" w:name="_Toc71199903"/>
      <w:bookmarkEnd w:id="13612"/>
    </w:p>
    <w:p w14:paraId="0343C116" w14:textId="7397828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3" w:author="Fegie" w:date="2021-04-28T12:03:00Z"/>
          <w:rFonts w:hAnsi="標楷體"/>
        </w:rPr>
        <w:pPrChange w:id="13614" w:author="Fegie" w:date="2021-04-28T12:03:00Z">
          <w:pPr/>
        </w:pPrChange>
      </w:pPr>
      <w:del w:id="13615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59532D8D" w14:textId="0802EA9D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6" w:author="Fegie" w:date="2021-04-28T12:03:00Z"/>
          <w:rFonts w:hAnsi="標楷體"/>
        </w:rPr>
        <w:pPrChange w:id="13617" w:author="Fegie" w:date="2021-04-28T12:03:00Z">
          <w:pPr>
            <w:pStyle w:val="a"/>
          </w:pPr>
        </w:pPrChange>
      </w:pPr>
      <w:del w:id="13618" w:author="Fegie" w:date="2021-04-28T12:03:00Z">
        <w:r w:rsidRPr="009B2BD3" w:rsidDel="009661CB">
          <w:rPr>
            <w:rFonts w:hAnsi="標楷體"/>
          </w:rPr>
          <w:delText>UI畫面</w:delText>
        </w:r>
        <w:bookmarkStart w:id="13619" w:name="_Toc71199904"/>
        <w:bookmarkEnd w:id="13619"/>
      </w:del>
    </w:p>
    <w:p w14:paraId="67075BC8" w14:textId="51F1D6F5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20" w:author="Fegie" w:date="2021-04-28T12:03:00Z"/>
          <w:rFonts w:hAnsi="標楷體"/>
        </w:rPr>
        <w:pPrChange w:id="13621" w:author="Fegie" w:date="2021-04-28T12:03:00Z">
          <w:pPr>
            <w:pStyle w:val="42"/>
            <w:spacing w:after="72"/>
            <w:ind w:left="1133"/>
          </w:pPr>
        </w:pPrChange>
      </w:pPr>
      <w:del w:id="13622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014E2F" w:rsidRPr="009B2BD3" w:rsidDel="009661CB">
          <w:rPr>
            <w:rFonts w:hAnsi="標楷體" w:hint="eastAsia"/>
          </w:rPr>
          <w:delText xml:space="preserve"> </w:delText>
        </w:r>
        <w:bookmarkStart w:id="13623" w:name="_Toc71199905"/>
        <w:bookmarkEnd w:id="13623"/>
      </w:del>
    </w:p>
    <w:p w14:paraId="2058E52B" w14:textId="24455B76" w:rsidR="000C4AE9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624" w:author="Fegie" w:date="2021-04-28T12:03:00Z"/>
          <w:rFonts w:hAnsi="標楷體"/>
        </w:rPr>
        <w:pPrChange w:id="13625" w:author="Fegie" w:date="2021-04-28T12:03:00Z">
          <w:pPr>
            <w:pStyle w:val="42"/>
            <w:spacing w:after="72"/>
            <w:ind w:leftChars="0" w:left="0"/>
          </w:pPr>
        </w:pPrChange>
      </w:pPr>
      <w:del w:id="13626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44197176" wp14:editId="1F228719">
              <wp:extent cx="6775450" cy="1136650"/>
              <wp:effectExtent l="0" t="0" r="635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136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627" w:name="_Toc71199906"/>
        <w:bookmarkEnd w:id="13627"/>
      </w:del>
    </w:p>
    <w:p w14:paraId="0D5C707A" w14:textId="13D28966" w:rsidR="00F95E69" w:rsidRPr="009B2BD3" w:rsidDel="009661CB" w:rsidRDefault="00F95E69">
      <w:pPr>
        <w:pStyle w:val="3"/>
        <w:numPr>
          <w:ilvl w:val="5"/>
          <w:numId w:val="6"/>
        </w:numPr>
        <w:ind w:left="1701" w:hanging="1134"/>
        <w:rPr>
          <w:del w:id="13628" w:author="Fegie" w:date="2021-04-28T12:03:00Z"/>
          <w:rFonts w:hAnsi="標楷體"/>
        </w:rPr>
        <w:pPrChange w:id="13629" w:author="Fegie" w:date="2021-04-28T12:03:00Z">
          <w:pPr>
            <w:pStyle w:val="42"/>
            <w:spacing w:after="72"/>
            <w:ind w:leftChars="0" w:left="0"/>
          </w:pPr>
        </w:pPrChange>
      </w:pPr>
      <w:bookmarkStart w:id="13630" w:name="_Toc71199907"/>
      <w:bookmarkEnd w:id="13630"/>
    </w:p>
    <w:p w14:paraId="2E53A13C" w14:textId="52B049D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31" w:author="Fegie" w:date="2021-04-28T12:03:00Z"/>
          <w:rFonts w:hAnsi="標楷體"/>
        </w:rPr>
        <w:pPrChange w:id="13632" w:author="Fegie" w:date="2021-04-28T12:03:00Z">
          <w:pPr>
            <w:pStyle w:val="42"/>
            <w:spacing w:after="72"/>
            <w:ind w:left="1133"/>
          </w:pPr>
        </w:pPrChange>
      </w:pPr>
      <w:del w:id="13633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3634" w:name="_Toc71199908"/>
        <w:bookmarkEnd w:id="13634"/>
      </w:del>
    </w:p>
    <w:p w14:paraId="595D3504" w14:textId="112031B1" w:rsidR="000C4AE9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635" w:author="Fegie" w:date="2021-04-28T12:03:00Z"/>
          <w:rFonts w:hAnsi="標楷體"/>
        </w:rPr>
        <w:pPrChange w:id="13636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del w:id="13637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0AA58BA6" wp14:editId="0BEB1050">
              <wp:extent cx="6800850" cy="200660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00850" cy="2006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638" w:name="_Toc71199909"/>
        <w:bookmarkEnd w:id="13638"/>
      </w:del>
    </w:p>
    <w:p w14:paraId="67C7B976" w14:textId="1B1F04E8" w:rsidR="00F95E69" w:rsidRPr="009B2BD3" w:rsidDel="009661CB" w:rsidRDefault="00F95E69">
      <w:pPr>
        <w:pStyle w:val="3"/>
        <w:numPr>
          <w:ilvl w:val="5"/>
          <w:numId w:val="6"/>
        </w:numPr>
        <w:ind w:left="1701" w:hanging="1134"/>
        <w:rPr>
          <w:del w:id="13639" w:author="Fegie" w:date="2021-04-28T12:03:00Z"/>
          <w:rFonts w:hAnsi="標楷體"/>
        </w:rPr>
        <w:pPrChange w:id="13640" w:author="Fegie" w:date="2021-04-28T12:03:00Z">
          <w:pPr/>
        </w:pPrChange>
      </w:pPr>
      <w:bookmarkStart w:id="13641" w:name="_Toc71199910"/>
      <w:bookmarkEnd w:id="13641"/>
    </w:p>
    <w:p w14:paraId="7422C9FE" w14:textId="32A5006B" w:rsidR="000C4AE9" w:rsidRPr="009B2BD3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642" w:author="Fegie" w:date="2021-04-28T12:03:00Z"/>
          <w:rFonts w:hAnsi="標楷體"/>
        </w:rPr>
        <w:pPrChange w:id="13643" w:author="Fegie" w:date="2021-04-28T12:03:00Z">
          <w:pPr>
            <w:pStyle w:val="a"/>
          </w:pPr>
        </w:pPrChange>
      </w:pPr>
      <w:del w:id="13644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0C4AE9" w:rsidRPr="009B2BD3" w:rsidDel="009661CB">
          <w:rPr>
            <w:rFonts w:hAnsi="標楷體"/>
          </w:rPr>
          <w:delText>畫面資料說明</w:delText>
        </w:r>
        <w:bookmarkStart w:id="13645" w:name="_Toc71199911"/>
        <w:bookmarkEnd w:id="13645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9"/>
        <w:gridCol w:w="1159"/>
        <w:gridCol w:w="1931"/>
        <w:gridCol w:w="1313"/>
        <w:gridCol w:w="1159"/>
        <w:gridCol w:w="1159"/>
        <w:gridCol w:w="1313"/>
        <w:gridCol w:w="1227"/>
      </w:tblGrid>
      <w:tr w:rsidR="00540E0A" w:rsidRPr="009B2BD3" w:rsidDel="009661CB" w14:paraId="213E6887" w14:textId="5DFD7285" w:rsidTr="00A67010">
        <w:trPr>
          <w:trHeight w:val="388"/>
          <w:jc w:val="center"/>
          <w:del w:id="13646" w:author="Fegie" w:date="2021-04-28T12:03:00Z"/>
        </w:trPr>
        <w:tc>
          <w:tcPr>
            <w:tcW w:w="563" w:type="dxa"/>
            <w:vMerge w:val="restart"/>
          </w:tcPr>
          <w:p w14:paraId="75AC0537" w14:textId="5254D69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47" w:author="Fegie" w:date="2021-04-28T12:03:00Z"/>
                <w:rFonts w:hAnsi="標楷體"/>
              </w:rPr>
              <w:pPrChange w:id="13648" w:author="Fegie" w:date="2021-04-28T12:03:00Z">
                <w:pPr/>
              </w:pPrChange>
            </w:pPr>
            <w:del w:id="13649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3650" w:name="_Toc71199912"/>
              <w:bookmarkEnd w:id="13650"/>
            </w:del>
          </w:p>
        </w:tc>
        <w:tc>
          <w:tcPr>
            <w:tcW w:w="2217" w:type="dxa"/>
            <w:vMerge w:val="restart"/>
          </w:tcPr>
          <w:p w14:paraId="6350F734" w14:textId="148E21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1" w:author="Fegie" w:date="2021-04-28T12:03:00Z"/>
                <w:rFonts w:hAnsi="標楷體"/>
              </w:rPr>
              <w:pPrChange w:id="13652" w:author="Fegie" w:date="2021-04-28T12:03:00Z">
                <w:pPr/>
              </w:pPrChange>
            </w:pPr>
            <w:del w:id="13653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3654" w:name="_Toc71199913"/>
              <w:bookmarkEnd w:id="13654"/>
            </w:del>
          </w:p>
        </w:tc>
        <w:tc>
          <w:tcPr>
            <w:tcW w:w="4708" w:type="dxa"/>
            <w:gridSpan w:val="5"/>
          </w:tcPr>
          <w:p w14:paraId="34287935" w14:textId="09ED242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5" w:author="Fegie" w:date="2021-04-28T12:03:00Z"/>
                <w:rFonts w:hAnsi="標楷體"/>
              </w:rPr>
              <w:pPrChange w:id="13656" w:author="Fegie" w:date="2021-04-28T12:03:00Z">
                <w:pPr>
                  <w:jc w:val="center"/>
                </w:pPr>
              </w:pPrChange>
            </w:pPr>
            <w:del w:id="13657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3658" w:name="_Toc71199914"/>
              <w:bookmarkEnd w:id="13658"/>
            </w:del>
          </w:p>
        </w:tc>
        <w:tc>
          <w:tcPr>
            <w:tcW w:w="3534" w:type="dxa"/>
            <w:vMerge w:val="restart"/>
          </w:tcPr>
          <w:p w14:paraId="0FBEAEA3" w14:textId="7F2C351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9" w:author="Fegie" w:date="2021-04-28T12:03:00Z"/>
                <w:rFonts w:hAnsi="標楷體"/>
              </w:rPr>
              <w:pPrChange w:id="13660" w:author="Fegie" w:date="2021-04-28T12:03:00Z">
                <w:pPr/>
              </w:pPrChange>
            </w:pPr>
            <w:del w:id="13661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3662" w:name="_Toc71199915"/>
              <w:bookmarkEnd w:id="13662"/>
            </w:del>
          </w:p>
        </w:tc>
        <w:bookmarkStart w:id="13663" w:name="_Toc71199916"/>
        <w:bookmarkEnd w:id="13663"/>
      </w:tr>
      <w:tr w:rsidR="00540E0A" w:rsidRPr="009B2BD3" w:rsidDel="009661CB" w14:paraId="5E6B896D" w14:textId="070A61EE" w:rsidTr="00540E0A">
        <w:trPr>
          <w:trHeight w:val="244"/>
          <w:jc w:val="center"/>
          <w:del w:id="13664" w:author="Fegie" w:date="2021-04-28T12:03:00Z"/>
        </w:trPr>
        <w:tc>
          <w:tcPr>
            <w:tcW w:w="563" w:type="dxa"/>
            <w:vMerge/>
          </w:tcPr>
          <w:p w14:paraId="723CB731" w14:textId="5F1F36F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65" w:author="Fegie" w:date="2021-04-28T12:03:00Z"/>
                <w:rFonts w:hAnsi="標楷體"/>
              </w:rPr>
              <w:pPrChange w:id="13666" w:author="Fegie" w:date="2021-04-28T12:03:00Z">
                <w:pPr/>
              </w:pPrChange>
            </w:pPr>
            <w:bookmarkStart w:id="13667" w:name="_Toc71199917"/>
            <w:bookmarkEnd w:id="13667"/>
          </w:p>
        </w:tc>
        <w:tc>
          <w:tcPr>
            <w:tcW w:w="2217" w:type="dxa"/>
            <w:vMerge/>
          </w:tcPr>
          <w:p w14:paraId="1E4CBCD4" w14:textId="4B8BF1E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68" w:author="Fegie" w:date="2021-04-28T12:03:00Z"/>
                <w:rFonts w:hAnsi="標楷體"/>
              </w:rPr>
              <w:pPrChange w:id="13669" w:author="Fegie" w:date="2021-04-28T12:03:00Z">
                <w:pPr/>
              </w:pPrChange>
            </w:pPr>
            <w:bookmarkStart w:id="13670" w:name="_Toc71199918"/>
            <w:bookmarkEnd w:id="13670"/>
          </w:p>
        </w:tc>
        <w:tc>
          <w:tcPr>
            <w:tcW w:w="1067" w:type="dxa"/>
          </w:tcPr>
          <w:p w14:paraId="00F4C565" w14:textId="1B04835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1" w:author="Fegie" w:date="2021-04-28T12:03:00Z"/>
                <w:rFonts w:hAnsi="標楷體"/>
              </w:rPr>
              <w:pPrChange w:id="13672" w:author="Fegie" w:date="2021-04-28T12:03:00Z">
                <w:pPr/>
              </w:pPrChange>
            </w:pPr>
            <w:del w:id="13673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3674" w:name="_Toc71199919"/>
              <w:bookmarkEnd w:id="13674"/>
            </w:del>
          </w:p>
        </w:tc>
        <w:tc>
          <w:tcPr>
            <w:tcW w:w="1104" w:type="dxa"/>
          </w:tcPr>
          <w:p w14:paraId="494565E5" w14:textId="2ED37E0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5" w:author="Fegie" w:date="2021-04-28T12:03:00Z"/>
                <w:rFonts w:hAnsi="標楷體"/>
              </w:rPr>
              <w:pPrChange w:id="13676" w:author="Fegie" w:date="2021-04-28T12:03:00Z">
                <w:pPr/>
              </w:pPrChange>
            </w:pPr>
            <w:del w:id="13677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3678" w:name="_Toc71199920"/>
              <w:bookmarkEnd w:id="13678"/>
            </w:del>
          </w:p>
        </w:tc>
        <w:tc>
          <w:tcPr>
            <w:tcW w:w="1169" w:type="dxa"/>
          </w:tcPr>
          <w:p w14:paraId="0662D07F" w14:textId="07E4DDC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9" w:author="Fegie" w:date="2021-04-28T12:03:00Z"/>
                <w:rFonts w:hAnsi="標楷體"/>
              </w:rPr>
              <w:pPrChange w:id="13680" w:author="Fegie" w:date="2021-04-28T12:03:00Z">
                <w:pPr/>
              </w:pPrChange>
            </w:pPr>
            <w:del w:id="13681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3682" w:name="_Toc71199921"/>
              <w:bookmarkEnd w:id="13682"/>
            </w:del>
          </w:p>
        </w:tc>
        <w:tc>
          <w:tcPr>
            <w:tcW w:w="673" w:type="dxa"/>
          </w:tcPr>
          <w:p w14:paraId="17E54FF6" w14:textId="4ACCC7A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3" w:author="Fegie" w:date="2021-04-28T12:03:00Z"/>
                <w:rFonts w:hAnsi="標楷體"/>
              </w:rPr>
              <w:pPrChange w:id="13684" w:author="Fegie" w:date="2021-04-28T12:03:00Z">
                <w:pPr/>
              </w:pPrChange>
            </w:pPr>
            <w:del w:id="13685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3686" w:name="_Toc71199922"/>
              <w:bookmarkEnd w:id="13686"/>
            </w:del>
          </w:p>
        </w:tc>
        <w:tc>
          <w:tcPr>
            <w:tcW w:w="695" w:type="dxa"/>
          </w:tcPr>
          <w:p w14:paraId="53395035" w14:textId="5471DA8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7" w:author="Fegie" w:date="2021-04-28T12:03:00Z"/>
                <w:rFonts w:hAnsi="標楷體"/>
              </w:rPr>
              <w:pPrChange w:id="13688" w:author="Fegie" w:date="2021-04-28T12:03:00Z">
                <w:pPr/>
              </w:pPrChange>
            </w:pPr>
            <w:del w:id="13689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3690" w:name="_Toc71199923"/>
              <w:bookmarkEnd w:id="13690"/>
            </w:del>
          </w:p>
        </w:tc>
        <w:tc>
          <w:tcPr>
            <w:tcW w:w="3534" w:type="dxa"/>
            <w:vMerge/>
          </w:tcPr>
          <w:p w14:paraId="58C6D1CD" w14:textId="2EDA480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1" w:author="Fegie" w:date="2021-04-28T12:03:00Z"/>
                <w:rFonts w:hAnsi="標楷體"/>
              </w:rPr>
              <w:pPrChange w:id="13692" w:author="Fegie" w:date="2021-04-28T12:03:00Z">
                <w:pPr/>
              </w:pPrChange>
            </w:pPr>
            <w:bookmarkStart w:id="13693" w:name="_Toc71199924"/>
            <w:bookmarkEnd w:id="13693"/>
          </w:p>
        </w:tc>
        <w:bookmarkStart w:id="13694" w:name="_Toc71199925"/>
        <w:bookmarkEnd w:id="13694"/>
      </w:tr>
      <w:tr w:rsidR="00540E0A" w:rsidRPr="009B2BD3" w:rsidDel="009661CB" w14:paraId="498BD2EB" w14:textId="26EF79D6" w:rsidTr="00540E0A">
        <w:trPr>
          <w:trHeight w:val="291"/>
          <w:jc w:val="center"/>
          <w:del w:id="13695" w:author="Fegie" w:date="2021-04-28T12:03:00Z"/>
        </w:trPr>
        <w:tc>
          <w:tcPr>
            <w:tcW w:w="563" w:type="dxa"/>
          </w:tcPr>
          <w:p w14:paraId="5E840046" w14:textId="3B2565E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6" w:author="Fegie" w:date="2021-04-28T12:03:00Z"/>
                <w:rFonts w:hAnsi="標楷體"/>
              </w:rPr>
              <w:pPrChange w:id="13697" w:author="Fegie" w:date="2021-04-28T12:03:00Z">
                <w:pPr/>
              </w:pPrChange>
            </w:pPr>
            <w:del w:id="13698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3699" w:name="_Toc71199926"/>
              <w:bookmarkEnd w:id="13699"/>
            </w:del>
          </w:p>
        </w:tc>
        <w:tc>
          <w:tcPr>
            <w:tcW w:w="2217" w:type="dxa"/>
          </w:tcPr>
          <w:p w14:paraId="090B69EE" w14:textId="771D832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0" w:author="Fegie" w:date="2021-04-28T12:03:00Z"/>
                <w:rFonts w:hAnsi="標楷體"/>
              </w:rPr>
              <w:pPrChange w:id="13701" w:author="Fegie" w:date="2021-04-28T12:03:00Z">
                <w:pPr/>
              </w:pPrChange>
            </w:pPr>
            <w:del w:id="13702" w:author="Fegie" w:date="2021-04-28T12:03:00Z">
              <w:r w:rsidRPr="009B2BD3" w:rsidDel="009661CB">
                <w:rPr>
                  <w:rFonts w:hAnsi="標楷體" w:hint="eastAsia"/>
                </w:rPr>
                <w:delText>戶號</w:delText>
              </w:r>
              <w:bookmarkStart w:id="13703" w:name="_Toc71199927"/>
              <w:bookmarkEnd w:id="13703"/>
            </w:del>
          </w:p>
        </w:tc>
        <w:tc>
          <w:tcPr>
            <w:tcW w:w="1067" w:type="dxa"/>
          </w:tcPr>
          <w:p w14:paraId="15EB838A" w14:textId="2BC8FC1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4" w:author="Fegie" w:date="2021-04-28T12:03:00Z"/>
                <w:rFonts w:hAnsi="標楷體"/>
              </w:rPr>
              <w:pPrChange w:id="13705" w:author="Fegie" w:date="2021-04-28T12:03:00Z">
                <w:pPr/>
              </w:pPrChange>
            </w:pPr>
            <w:del w:id="13706" w:author="Fegie" w:date="2021-04-28T12:03:00Z">
              <w:r w:rsidDel="009661CB">
                <w:rPr>
                  <w:rFonts w:hAnsi="標楷體" w:hint="eastAsia"/>
                </w:rPr>
                <w:delText>9999999</w:delText>
              </w:r>
              <w:bookmarkStart w:id="13707" w:name="_Toc71199928"/>
              <w:bookmarkEnd w:id="13707"/>
            </w:del>
          </w:p>
        </w:tc>
        <w:tc>
          <w:tcPr>
            <w:tcW w:w="1104" w:type="dxa"/>
          </w:tcPr>
          <w:p w14:paraId="072201D4" w14:textId="587CA29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8" w:author="Fegie" w:date="2021-04-28T12:03:00Z"/>
                <w:rFonts w:hAnsi="標楷體"/>
              </w:rPr>
              <w:pPrChange w:id="13709" w:author="Fegie" w:date="2021-04-28T12:03:00Z">
                <w:pPr/>
              </w:pPrChange>
            </w:pPr>
            <w:bookmarkStart w:id="13710" w:name="_Toc71199929"/>
            <w:bookmarkEnd w:id="13710"/>
          </w:p>
        </w:tc>
        <w:tc>
          <w:tcPr>
            <w:tcW w:w="1169" w:type="dxa"/>
          </w:tcPr>
          <w:p w14:paraId="3EACDA70" w14:textId="4075CA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1" w:author="Fegie" w:date="2021-04-28T12:03:00Z"/>
                <w:rFonts w:hAnsi="標楷體"/>
              </w:rPr>
              <w:pPrChange w:id="13712" w:author="Fegie" w:date="2021-04-28T12:03:00Z">
                <w:pPr/>
              </w:pPrChange>
            </w:pPr>
            <w:bookmarkStart w:id="13713" w:name="_Toc71199930"/>
            <w:bookmarkEnd w:id="13713"/>
          </w:p>
        </w:tc>
        <w:tc>
          <w:tcPr>
            <w:tcW w:w="673" w:type="dxa"/>
          </w:tcPr>
          <w:p w14:paraId="0844CBEA" w14:textId="26DFB84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4" w:author="Fegie" w:date="2021-04-28T12:03:00Z"/>
                <w:rFonts w:hAnsi="標楷體"/>
              </w:rPr>
              <w:pPrChange w:id="13715" w:author="Fegie" w:date="2021-04-28T12:03:00Z">
                <w:pPr/>
              </w:pPrChange>
            </w:pPr>
            <w:del w:id="13716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3717" w:name="_Toc71199931"/>
              <w:bookmarkEnd w:id="13717"/>
            </w:del>
          </w:p>
        </w:tc>
        <w:tc>
          <w:tcPr>
            <w:tcW w:w="695" w:type="dxa"/>
          </w:tcPr>
          <w:p w14:paraId="524F7F96" w14:textId="6FAC3D2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8" w:author="Fegie" w:date="2021-04-28T12:03:00Z"/>
                <w:rFonts w:hAnsi="標楷體"/>
              </w:rPr>
              <w:pPrChange w:id="13719" w:author="Fegie" w:date="2021-04-28T12:03:00Z">
                <w:pPr/>
              </w:pPrChange>
            </w:pPr>
            <w:bookmarkStart w:id="13720" w:name="_Toc71199932"/>
            <w:bookmarkEnd w:id="13720"/>
          </w:p>
        </w:tc>
        <w:tc>
          <w:tcPr>
            <w:tcW w:w="3534" w:type="dxa"/>
          </w:tcPr>
          <w:p w14:paraId="4EDE8471" w14:textId="21AA8CF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1" w:author="Fegie" w:date="2021-04-28T12:03:00Z"/>
                <w:rFonts w:hAnsi="標楷體"/>
              </w:rPr>
              <w:pPrChange w:id="13722" w:author="Fegie" w:date="2021-04-28T12:03:00Z">
                <w:pPr/>
              </w:pPrChange>
            </w:pPr>
            <w:del w:id="13723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3724" w:name="_Toc71199933"/>
              <w:bookmarkEnd w:id="13724"/>
            </w:del>
          </w:p>
        </w:tc>
        <w:bookmarkStart w:id="13725" w:name="_Toc71199934"/>
        <w:bookmarkEnd w:id="13725"/>
      </w:tr>
      <w:tr w:rsidR="00540E0A" w:rsidRPr="009B2BD3" w:rsidDel="009661CB" w14:paraId="39002DAB" w14:textId="5BC86B63" w:rsidTr="00540E0A">
        <w:trPr>
          <w:trHeight w:val="291"/>
          <w:jc w:val="center"/>
          <w:del w:id="13726" w:author="Fegie" w:date="2021-04-28T12:03:00Z"/>
        </w:trPr>
        <w:tc>
          <w:tcPr>
            <w:tcW w:w="563" w:type="dxa"/>
          </w:tcPr>
          <w:p w14:paraId="1427627B" w14:textId="4C21DBD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7" w:author="Fegie" w:date="2021-04-28T12:03:00Z"/>
                <w:rFonts w:hAnsi="標楷體"/>
              </w:rPr>
              <w:pPrChange w:id="13728" w:author="Fegie" w:date="2021-04-28T12:03:00Z">
                <w:pPr/>
              </w:pPrChange>
            </w:pPr>
            <w:bookmarkStart w:id="13729" w:name="_Toc71199935"/>
            <w:bookmarkEnd w:id="13729"/>
          </w:p>
        </w:tc>
        <w:tc>
          <w:tcPr>
            <w:tcW w:w="2217" w:type="dxa"/>
          </w:tcPr>
          <w:p w14:paraId="45F9CBBF" w14:textId="7412D3B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30" w:author="Fegie" w:date="2021-04-28T12:03:00Z"/>
                <w:rFonts w:hAnsi="標楷體"/>
              </w:rPr>
              <w:pPrChange w:id="13731" w:author="Fegie" w:date="2021-04-28T12:03:00Z">
                <w:pPr/>
              </w:pPrChange>
            </w:pPr>
            <w:del w:id="1373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733" w:name="_Toc71199936"/>
              <w:bookmarkEnd w:id="13733"/>
            </w:del>
          </w:p>
        </w:tc>
        <w:tc>
          <w:tcPr>
            <w:tcW w:w="1067" w:type="dxa"/>
          </w:tcPr>
          <w:p w14:paraId="1B0A27AB" w14:textId="1CE39B2C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34" w:author="Fegie" w:date="2021-04-28T12:03:00Z"/>
                <w:rFonts w:hAnsi="標楷體"/>
              </w:rPr>
              <w:pPrChange w:id="13735" w:author="Fegie" w:date="2021-04-28T12:03:00Z">
                <w:pPr/>
              </w:pPrChange>
            </w:pPr>
            <w:del w:id="13736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737" w:name="_Toc71199937"/>
              <w:bookmarkEnd w:id="13737"/>
            </w:del>
          </w:p>
        </w:tc>
        <w:tc>
          <w:tcPr>
            <w:tcW w:w="1104" w:type="dxa"/>
          </w:tcPr>
          <w:p w14:paraId="6FA09752" w14:textId="2F2F26F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38" w:author="Fegie" w:date="2021-04-28T12:03:00Z"/>
                <w:rFonts w:hAnsi="標楷體"/>
              </w:rPr>
              <w:pPrChange w:id="13739" w:author="Fegie" w:date="2021-04-28T12:03:00Z">
                <w:pPr/>
              </w:pPrChange>
            </w:pPr>
            <w:del w:id="13740" w:author="Fegie" w:date="2021-04-28T12:03:00Z">
              <w:r w:rsidRPr="00540E0A" w:rsidDel="009661CB">
                <w:rPr>
                  <w:rFonts w:hAnsi="標楷體"/>
                </w:rPr>
                <w:delText>000</w:delText>
              </w:r>
              <w:bookmarkStart w:id="13741" w:name="_Toc71199938"/>
              <w:bookmarkEnd w:id="13741"/>
            </w:del>
          </w:p>
        </w:tc>
        <w:tc>
          <w:tcPr>
            <w:tcW w:w="1169" w:type="dxa"/>
          </w:tcPr>
          <w:p w14:paraId="7EDA1A93" w14:textId="3EF656A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2" w:author="Fegie" w:date="2021-04-28T12:03:00Z"/>
                <w:rFonts w:hAnsi="標楷體"/>
              </w:rPr>
              <w:pPrChange w:id="13743" w:author="Fegie" w:date="2021-04-28T12:03:00Z">
                <w:pPr/>
              </w:pPrChange>
            </w:pPr>
            <w:bookmarkStart w:id="13744" w:name="_Toc71199939"/>
            <w:bookmarkEnd w:id="13744"/>
          </w:p>
        </w:tc>
        <w:tc>
          <w:tcPr>
            <w:tcW w:w="673" w:type="dxa"/>
          </w:tcPr>
          <w:p w14:paraId="103A67ED" w14:textId="3077666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5" w:author="Fegie" w:date="2021-04-28T12:03:00Z"/>
                <w:rFonts w:hAnsi="標楷體"/>
              </w:rPr>
              <w:pPrChange w:id="13746" w:author="Fegie" w:date="2021-04-28T12:03:00Z">
                <w:pPr/>
              </w:pPrChange>
            </w:pPr>
            <w:del w:id="13747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748" w:name="_Toc71199940"/>
              <w:bookmarkEnd w:id="13748"/>
            </w:del>
          </w:p>
        </w:tc>
        <w:tc>
          <w:tcPr>
            <w:tcW w:w="695" w:type="dxa"/>
          </w:tcPr>
          <w:p w14:paraId="2BB19F94" w14:textId="6F9FAFB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9" w:author="Fegie" w:date="2021-04-28T12:03:00Z"/>
                <w:rFonts w:hAnsi="標楷體"/>
              </w:rPr>
              <w:pPrChange w:id="13750" w:author="Fegie" w:date="2021-04-28T12:03:00Z">
                <w:pPr/>
              </w:pPrChange>
            </w:pPr>
            <w:bookmarkStart w:id="13751" w:name="_Toc71199941"/>
            <w:bookmarkEnd w:id="13751"/>
          </w:p>
        </w:tc>
        <w:tc>
          <w:tcPr>
            <w:tcW w:w="3534" w:type="dxa"/>
          </w:tcPr>
          <w:p w14:paraId="5843B83F" w14:textId="1230235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2" w:author="Fegie" w:date="2021-04-28T12:03:00Z"/>
                <w:rFonts w:hAnsi="標楷體"/>
              </w:rPr>
              <w:pPrChange w:id="13753" w:author="Fegie" w:date="2021-04-28T12:03:00Z">
                <w:pPr/>
              </w:pPrChange>
            </w:pPr>
            <w:del w:id="13754" w:author="Fegie" w:date="2021-04-28T12:03:00Z">
              <w:r w:rsidRPr="00540E0A" w:rsidDel="009661CB">
                <w:rPr>
                  <w:rFonts w:hAnsi="標楷體" w:hint="eastAsia"/>
                </w:rPr>
                <w:delText>i.必須輸入; 輸入000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表示戶號下全部額度</w:delText>
              </w:r>
              <w:bookmarkStart w:id="13755" w:name="_Toc71199942"/>
              <w:bookmarkEnd w:id="13755"/>
            </w:del>
          </w:p>
        </w:tc>
        <w:bookmarkStart w:id="13756" w:name="_Toc71199943"/>
        <w:bookmarkEnd w:id="13756"/>
      </w:tr>
      <w:tr w:rsidR="00540E0A" w:rsidRPr="009B2BD3" w:rsidDel="009661CB" w14:paraId="7EA656E7" w14:textId="6C403DAC" w:rsidTr="00540E0A">
        <w:trPr>
          <w:trHeight w:val="291"/>
          <w:jc w:val="center"/>
          <w:del w:id="13757" w:author="Fegie" w:date="2021-04-28T12:03:00Z"/>
        </w:trPr>
        <w:tc>
          <w:tcPr>
            <w:tcW w:w="563" w:type="dxa"/>
          </w:tcPr>
          <w:p w14:paraId="56E4B85C" w14:textId="32CCAA4E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8" w:author="Fegie" w:date="2021-04-28T12:03:00Z"/>
                <w:rFonts w:hAnsi="標楷體"/>
              </w:rPr>
              <w:pPrChange w:id="13759" w:author="Fegie" w:date="2021-04-28T12:03:00Z">
                <w:pPr/>
              </w:pPrChange>
            </w:pPr>
            <w:bookmarkStart w:id="13760" w:name="_Toc71199944"/>
            <w:bookmarkEnd w:id="13760"/>
          </w:p>
        </w:tc>
        <w:tc>
          <w:tcPr>
            <w:tcW w:w="2217" w:type="dxa"/>
          </w:tcPr>
          <w:p w14:paraId="1F8186F4" w14:textId="70AE370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1" w:author="Fegie" w:date="2021-04-28T12:03:00Z"/>
                <w:rFonts w:hAnsi="標楷體"/>
                <w:b/>
              </w:rPr>
              <w:pPrChange w:id="13762" w:author="Fegie" w:date="2021-04-28T12:03:00Z">
                <w:pPr/>
              </w:pPrChange>
            </w:pPr>
            <w:bookmarkStart w:id="13763" w:name="_Toc71199945"/>
            <w:bookmarkEnd w:id="13763"/>
          </w:p>
        </w:tc>
        <w:tc>
          <w:tcPr>
            <w:tcW w:w="1067" w:type="dxa"/>
          </w:tcPr>
          <w:p w14:paraId="4722F6D6" w14:textId="6682907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4" w:author="Fegie" w:date="2021-04-28T12:03:00Z"/>
                <w:rFonts w:hAnsi="標楷體"/>
              </w:rPr>
              <w:pPrChange w:id="13765" w:author="Fegie" w:date="2021-04-28T12:03:00Z">
                <w:pPr/>
              </w:pPrChange>
            </w:pPr>
            <w:bookmarkStart w:id="13766" w:name="_Toc71199946"/>
            <w:bookmarkEnd w:id="13766"/>
          </w:p>
        </w:tc>
        <w:tc>
          <w:tcPr>
            <w:tcW w:w="1104" w:type="dxa"/>
          </w:tcPr>
          <w:p w14:paraId="2364526D" w14:textId="39EDF00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7" w:author="Fegie" w:date="2021-04-28T12:03:00Z"/>
                <w:rFonts w:hAnsi="標楷體"/>
              </w:rPr>
              <w:pPrChange w:id="13768" w:author="Fegie" w:date="2021-04-28T12:03:00Z">
                <w:pPr/>
              </w:pPrChange>
            </w:pPr>
            <w:bookmarkStart w:id="13769" w:name="_Toc71199947"/>
            <w:bookmarkEnd w:id="13769"/>
          </w:p>
        </w:tc>
        <w:tc>
          <w:tcPr>
            <w:tcW w:w="1169" w:type="dxa"/>
          </w:tcPr>
          <w:p w14:paraId="5ABADB8A" w14:textId="781E874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0" w:author="Fegie" w:date="2021-04-28T12:03:00Z"/>
                <w:rFonts w:hAnsi="標楷體"/>
              </w:rPr>
              <w:pPrChange w:id="13771" w:author="Fegie" w:date="2021-04-28T12:03:00Z">
                <w:pPr/>
              </w:pPrChange>
            </w:pPr>
            <w:bookmarkStart w:id="13772" w:name="_Toc71199948"/>
            <w:bookmarkEnd w:id="13772"/>
          </w:p>
        </w:tc>
        <w:tc>
          <w:tcPr>
            <w:tcW w:w="673" w:type="dxa"/>
          </w:tcPr>
          <w:p w14:paraId="4D8522F6" w14:textId="46395C61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3" w:author="Fegie" w:date="2021-04-28T12:03:00Z"/>
                <w:rFonts w:hAnsi="標楷體"/>
              </w:rPr>
              <w:pPrChange w:id="13774" w:author="Fegie" w:date="2021-04-28T12:03:00Z">
                <w:pPr/>
              </w:pPrChange>
            </w:pPr>
            <w:bookmarkStart w:id="13775" w:name="_Toc71199949"/>
            <w:bookmarkEnd w:id="13775"/>
          </w:p>
        </w:tc>
        <w:tc>
          <w:tcPr>
            <w:tcW w:w="695" w:type="dxa"/>
          </w:tcPr>
          <w:p w14:paraId="079B0B71" w14:textId="2199D32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6" w:author="Fegie" w:date="2021-04-28T12:03:00Z"/>
                <w:rFonts w:hAnsi="標楷體"/>
              </w:rPr>
              <w:pPrChange w:id="13777" w:author="Fegie" w:date="2021-04-28T12:03:00Z">
                <w:pPr/>
              </w:pPrChange>
            </w:pPr>
            <w:bookmarkStart w:id="13778" w:name="_Toc71199950"/>
            <w:bookmarkEnd w:id="13778"/>
          </w:p>
        </w:tc>
        <w:tc>
          <w:tcPr>
            <w:tcW w:w="3534" w:type="dxa"/>
          </w:tcPr>
          <w:p w14:paraId="621299E2" w14:textId="25453CF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9" w:author="Fegie" w:date="2021-04-28T12:03:00Z"/>
                <w:rFonts w:hAnsi="標楷體"/>
                <w:b/>
              </w:rPr>
              <w:pPrChange w:id="13780" w:author="Fegie" w:date="2021-04-28T12:03:00Z">
                <w:pPr/>
              </w:pPrChange>
            </w:pPr>
            <w:bookmarkStart w:id="13781" w:name="_Toc71199951"/>
            <w:bookmarkEnd w:id="13781"/>
          </w:p>
        </w:tc>
        <w:bookmarkStart w:id="13782" w:name="_Toc71199952"/>
        <w:bookmarkEnd w:id="13782"/>
      </w:tr>
    </w:tbl>
    <w:p w14:paraId="4E60DA06" w14:textId="778AD1F0" w:rsidR="000C4AE9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783" w:author="Fegie" w:date="2021-04-28T12:03:00Z"/>
          <w:rFonts w:hAnsi="標楷體"/>
        </w:rPr>
        <w:pPrChange w:id="13784" w:author="Fegie" w:date="2021-04-28T12:03:00Z">
          <w:pPr/>
        </w:pPrChange>
      </w:pPr>
      <w:bookmarkStart w:id="13785" w:name="_Toc71199953"/>
      <w:bookmarkEnd w:id="13785"/>
    </w:p>
    <w:p w14:paraId="7498E6A0" w14:textId="0603374A" w:rsidR="00C63232" w:rsidDel="009661CB" w:rsidRDefault="00C63232">
      <w:pPr>
        <w:pStyle w:val="3"/>
        <w:numPr>
          <w:ilvl w:val="5"/>
          <w:numId w:val="6"/>
        </w:numPr>
        <w:ind w:left="1701" w:hanging="1134"/>
        <w:rPr>
          <w:del w:id="13786" w:author="Fegie" w:date="2021-04-28T12:03:00Z"/>
          <w:rFonts w:hAnsi="標楷體"/>
        </w:rPr>
        <w:pPrChange w:id="13787" w:author="Fegie" w:date="2021-04-28T12:03:00Z">
          <w:pPr>
            <w:widowControl/>
          </w:pPr>
        </w:pPrChange>
      </w:pPr>
      <w:del w:id="13788" w:author="Fegie" w:date="2021-04-28T12:03:00Z">
        <w:r w:rsidDel="009661CB">
          <w:rPr>
            <w:rFonts w:hAnsi="標楷體"/>
          </w:rPr>
          <w:br w:type="page"/>
        </w:r>
      </w:del>
    </w:p>
    <w:p w14:paraId="28D48F26" w14:textId="446CBD31" w:rsidR="00C63232" w:rsidRPr="009B2BD3" w:rsidDel="009661CB" w:rsidRDefault="00C63232">
      <w:pPr>
        <w:pStyle w:val="3"/>
        <w:numPr>
          <w:ilvl w:val="5"/>
          <w:numId w:val="6"/>
        </w:numPr>
        <w:ind w:left="1701" w:hanging="1134"/>
        <w:rPr>
          <w:del w:id="13789" w:author="Fegie" w:date="2021-04-28T12:03:00Z"/>
          <w:rFonts w:hAnsi="標楷體"/>
        </w:rPr>
        <w:pPrChange w:id="13790" w:author="Fegie" w:date="2021-04-28T12:03:00Z">
          <w:pPr/>
        </w:pPrChange>
      </w:pPr>
      <w:bookmarkStart w:id="13791" w:name="_Toc71199954"/>
      <w:bookmarkEnd w:id="13791"/>
    </w:p>
    <w:p w14:paraId="7D846491" w14:textId="39D2D04C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792" w:author="Fegie" w:date="2021-04-28T12:03:00Z"/>
        </w:rPr>
        <w:pPrChange w:id="13793" w:author="Fegie" w:date="2021-04-28T12:03:00Z">
          <w:pPr>
            <w:pStyle w:val="a"/>
          </w:pPr>
        </w:pPrChange>
      </w:pPr>
      <w:del w:id="13794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3795" w:name="_Toc71199955"/>
        <w:bookmarkEnd w:id="13795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540E0A" w:rsidRPr="00115634" w:rsidDel="009661CB" w14:paraId="72C223B9" w14:textId="0E142727" w:rsidTr="00A67010">
        <w:trPr>
          <w:trHeight w:val="388"/>
          <w:jc w:val="center"/>
          <w:del w:id="13796" w:author="Fegie" w:date="2021-04-28T12:03:00Z"/>
        </w:trPr>
        <w:tc>
          <w:tcPr>
            <w:tcW w:w="558" w:type="dxa"/>
            <w:vMerge w:val="restart"/>
          </w:tcPr>
          <w:p w14:paraId="5B12FE9E" w14:textId="43FE9E3F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97" w:author="Fegie" w:date="2021-04-28T12:03:00Z"/>
                <w:rFonts w:hAnsi="標楷體"/>
              </w:rPr>
              <w:pPrChange w:id="13798" w:author="Fegie" w:date="2021-04-28T12:03:00Z">
                <w:pPr/>
              </w:pPrChange>
            </w:pPr>
            <w:del w:id="13799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3800" w:name="_Toc71199956"/>
              <w:bookmarkEnd w:id="13800"/>
            </w:del>
          </w:p>
        </w:tc>
        <w:tc>
          <w:tcPr>
            <w:tcW w:w="1854" w:type="dxa"/>
            <w:vMerge w:val="restart"/>
          </w:tcPr>
          <w:p w14:paraId="02BEDBA1" w14:textId="7F637189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01" w:author="Fegie" w:date="2021-04-28T12:03:00Z"/>
                <w:rFonts w:hAnsi="標楷體"/>
              </w:rPr>
              <w:pPrChange w:id="13802" w:author="Fegie" w:date="2021-04-28T12:03:00Z">
                <w:pPr/>
              </w:pPrChange>
            </w:pPr>
            <w:del w:id="13803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3804" w:name="_Toc71199957"/>
              <w:bookmarkEnd w:id="13804"/>
            </w:del>
          </w:p>
        </w:tc>
        <w:tc>
          <w:tcPr>
            <w:tcW w:w="4252" w:type="dxa"/>
          </w:tcPr>
          <w:p w14:paraId="6EFC5600" w14:textId="2C2D85C3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05" w:author="Fegie" w:date="2021-04-28T12:03:00Z"/>
                <w:rFonts w:hAnsi="標楷體"/>
              </w:rPr>
              <w:pPrChange w:id="13806" w:author="Fegie" w:date="2021-04-28T12:03:00Z">
                <w:pPr>
                  <w:jc w:val="center"/>
                </w:pPr>
              </w:pPrChange>
            </w:pPr>
            <w:del w:id="13807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3808" w:name="_Toc71199958"/>
              <w:bookmarkEnd w:id="13808"/>
            </w:del>
          </w:p>
        </w:tc>
        <w:tc>
          <w:tcPr>
            <w:tcW w:w="2693" w:type="dxa"/>
            <w:vMerge w:val="restart"/>
          </w:tcPr>
          <w:p w14:paraId="617C25C7" w14:textId="3A7AA4E1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09" w:author="Fegie" w:date="2021-04-28T12:03:00Z"/>
                <w:rFonts w:hAnsi="標楷體"/>
              </w:rPr>
              <w:pPrChange w:id="13810" w:author="Fegie" w:date="2021-04-28T12:03:00Z">
                <w:pPr/>
              </w:pPrChange>
            </w:pPr>
            <w:del w:id="13811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3812" w:name="_Toc71199959"/>
              <w:bookmarkEnd w:id="13812"/>
            </w:del>
          </w:p>
        </w:tc>
        <w:bookmarkStart w:id="13813" w:name="_Toc71199960"/>
        <w:bookmarkEnd w:id="13813"/>
      </w:tr>
      <w:tr w:rsidR="00540E0A" w:rsidRPr="00115634" w:rsidDel="009661CB" w14:paraId="015185BC" w14:textId="78EAB6F0" w:rsidTr="00A67010">
        <w:trPr>
          <w:trHeight w:val="244"/>
          <w:jc w:val="center"/>
          <w:del w:id="13814" w:author="Fegie" w:date="2021-04-28T12:03:00Z"/>
        </w:trPr>
        <w:tc>
          <w:tcPr>
            <w:tcW w:w="558" w:type="dxa"/>
            <w:vMerge/>
          </w:tcPr>
          <w:p w14:paraId="1CE167A5" w14:textId="362ECDB9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5" w:author="Fegie" w:date="2021-04-28T12:03:00Z"/>
                <w:rFonts w:hAnsi="標楷體"/>
              </w:rPr>
              <w:pPrChange w:id="13816" w:author="Fegie" w:date="2021-04-28T12:03:00Z">
                <w:pPr/>
              </w:pPrChange>
            </w:pPr>
            <w:bookmarkStart w:id="13817" w:name="_Toc71199961"/>
            <w:bookmarkEnd w:id="13817"/>
          </w:p>
        </w:tc>
        <w:tc>
          <w:tcPr>
            <w:tcW w:w="1854" w:type="dxa"/>
            <w:vMerge/>
          </w:tcPr>
          <w:p w14:paraId="0E51ED1A" w14:textId="3C9701C8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8" w:author="Fegie" w:date="2021-04-28T12:03:00Z"/>
                <w:rFonts w:hAnsi="標楷體"/>
              </w:rPr>
              <w:pPrChange w:id="13819" w:author="Fegie" w:date="2021-04-28T12:03:00Z">
                <w:pPr/>
              </w:pPrChange>
            </w:pPr>
            <w:bookmarkStart w:id="13820" w:name="_Toc71199962"/>
            <w:bookmarkEnd w:id="13820"/>
          </w:p>
        </w:tc>
        <w:tc>
          <w:tcPr>
            <w:tcW w:w="4252" w:type="dxa"/>
          </w:tcPr>
          <w:p w14:paraId="7801AED9" w14:textId="21973347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21" w:author="Fegie" w:date="2021-04-28T12:03:00Z"/>
                <w:rFonts w:hAnsi="標楷體"/>
              </w:rPr>
              <w:pPrChange w:id="13822" w:author="Fegie" w:date="2021-04-28T12:03:00Z">
                <w:pPr/>
              </w:pPrChange>
            </w:pPr>
            <w:del w:id="13823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3824" w:name="_Toc71199963"/>
              <w:bookmarkEnd w:id="13824"/>
            </w:del>
          </w:p>
        </w:tc>
        <w:tc>
          <w:tcPr>
            <w:tcW w:w="2693" w:type="dxa"/>
            <w:vMerge/>
          </w:tcPr>
          <w:p w14:paraId="739DA1B5" w14:textId="4096EC0E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25" w:author="Fegie" w:date="2021-04-28T12:03:00Z"/>
                <w:rFonts w:hAnsi="標楷體"/>
              </w:rPr>
              <w:pPrChange w:id="13826" w:author="Fegie" w:date="2021-04-28T12:03:00Z">
                <w:pPr/>
              </w:pPrChange>
            </w:pPr>
            <w:bookmarkStart w:id="13827" w:name="_Toc71199964"/>
            <w:bookmarkEnd w:id="13827"/>
          </w:p>
        </w:tc>
        <w:bookmarkStart w:id="13828" w:name="_Toc71199965"/>
        <w:bookmarkEnd w:id="13828"/>
      </w:tr>
      <w:tr w:rsidR="00540E0A" w:rsidRPr="00115634" w:rsidDel="009661CB" w14:paraId="62BCD037" w14:textId="2A8B6BDF" w:rsidTr="00A67010">
        <w:trPr>
          <w:trHeight w:val="244"/>
          <w:jc w:val="center"/>
          <w:del w:id="13829" w:author="Fegie" w:date="2021-04-28T12:03:00Z"/>
        </w:trPr>
        <w:tc>
          <w:tcPr>
            <w:tcW w:w="558" w:type="dxa"/>
          </w:tcPr>
          <w:p w14:paraId="2F841CD8" w14:textId="447E2055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0" w:author="Fegie" w:date="2021-04-28T12:03:00Z"/>
                <w:rFonts w:hAnsi="標楷體"/>
              </w:rPr>
              <w:pPrChange w:id="13831" w:author="Fegie" w:date="2021-04-28T12:03:00Z">
                <w:pPr/>
              </w:pPrChange>
            </w:pPr>
            <w:del w:id="13832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3833" w:name="_Toc71199966"/>
              <w:bookmarkEnd w:id="13833"/>
            </w:del>
          </w:p>
        </w:tc>
        <w:tc>
          <w:tcPr>
            <w:tcW w:w="1854" w:type="dxa"/>
          </w:tcPr>
          <w:p w14:paraId="7A535000" w14:textId="03EEE79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4" w:author="Fegie" w:date="2021-04-28T12:03:00Z"/>
                <w:rFonts w:hAnsi="標楷體"/>
              </w:rPr>
              <w:pPrChange w:id="13835" w:author="Fegie" w:date="2021-04-28T12:03:00Z">
                <w:pPr/>
              </w:pPrChange>
            </w:pPr>
            <w:del w:id="13836" w:author="Fegie" w:date="2021-04-28T12:03:00Z">
              <w:r w:rsidRPr="009B2BD3" w:rsidDel="009661CB">
                <w:rPr>
                  <w:rFonts w:hAnsi="標楷體" w:hint="eastAsia"/>
                </w:rPr>
                <w:delText>戶號</w:delText>
              </w:r>
              <w:bookmarkStart w:id="13837" w:name="_Toc71199967"/>
              <w:bookmarkEnd w:id="13837"/>
            </w:del>
          </w:p>
        </w:tc>
        <w:tc>
          <w:tcPr>
            <w:tcW w:w="4252" w:type="dxa"/>
          </w:tcPr>
          <w:p w14:paraId="69310AEB" w14:textId="5E4CD54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8" w:author="Fegie" w:date="2021-04-28T12:03:00Z"/>
                <w:rFonts w:hAnsi="標楷體"/>
              </w:rPr>
              <w:pPrChange w:id="13839" w:author="Fegie" w:date="2021-04-28T12:03:00Z">
                <w:pPr/>
              </w:pPrChange>
            </w:pPr>
            <w:del w:id="13840" w:author="Fegie" w:date="2021-04-28T12:03:00Z">
              <w:r w:rsidDel="009661CB">
                <w:rPr>
                  <w:rFonts w:hAnsi="標楷體" w:hint="eastAsia"/>
                </w:rPr>
                <w:delText>9999999</w:delText>
              </w:r>
              <w:bookmarkStart w:id="13841" w:name="_Toc71199968"/>
              <w:bookmarkEnd w:id="13841"/>
            </w:del>
          </w:p>
        </w:tc>
        <w:tc>
          <w:tcPr>
            <w:tcW w:w="2693" w:type="dxa"/>
          </w:tcPr>
          <w:p w14:paraId="197CC5CC" w14:textId="449F339A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42" w:author="Fegie" w:date="2021-04-28T12:03:00Z"/>
                <w:rFonts w:hAnsi="標楷體"/>
              </w:rPr>
              <w:pPrChange w:id="13843" w:author="Fegie" w:date="2021-04-28T12:03:00Z">
                <w:pPr/>
              </w:pPrChange>
            </w:pPr>
            <w:bookmarkStart w:id="13844" w:name="_Toc71199969"/>
            <w:bookmarkEnd w:id="13844"/>
          </w:p>
        </w:tc>
        <w:bookmarkStart w:id="13845" w:name="_Toc71199970"/>
        <w:bookmarkEnd w:id="13845"/>
      </w:tr>
      <w:tr w:rsidR="00540E0A" w:rsidRPr="00115634" w:rsidDel="009661CB" w14:paraId="5B7DCAF9" w14:textId="14EDB753" w:rsidTr="00A67010">
        <w:trPr>
          <w:trHeight w:val="244"/>
          <w:jc w:val="center"/>
          <w:del w:id="13846" w:author="Fegie" w:date="2021-04-28T12:03:00Z"/>
        </w:trPr>
        <w:tc>
          <w:tcPr>
            <w:tcW w:w="558" w:type="dxa"/>
          </w:tcPr>
          <w:p w14:paraId="008CB529" w14:textId="41B60415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47" w:author="Fegie" w:date="2021-04-28T12:03:00Z"/>
                <w:rFonts w:hAnsi="標楷體"/>
              </w:rPr>
              <w:pPrChange w:id="13848" w:author="Fegie" w:date="2021-04-28T12:03:00Z">
                <w:pPr/>
              </w:pPrChange>
            </w:pPr>
            <w:bookmarkStart w:id="13849" w:name="_Toc71199971"/>
            <w:bookmarkEnd w:id="13849"/>
          </w:p>
        </w:tc>
        <w:tc>
          <w:tcPr>
            <w:tcW w:w="1854" w:type="dxa"/>
          </w:tcPr>
          <w:p w14:paraId="310E9DF1" w14:textId="4355436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0" w:author="Fegie" w:date="2021-04-28T12:03:00Z"/>
                <w:rFonts w:hAnsi="標楷體"/>
              </w:rPr>
              <w:pPrChange w:id="13851" w:author="Fegie" w:date="2021-04-28T12:03:00Z">
                <w:pPr/>
              </w:pPrChange>
            </w:pPr>
            <w:del w:id="1385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853" w:name="_Toc71199972"/>
              <w:bookmarkEnd w:id="13853"/>
            </w:del>
          </w:p>
        </w:tc>
        <w:tc>
          <w:tcPr>
            <w:tcW w:w="4252" w:type="dxa"/>
          </w:tcPr>
          <w:p w14:paraId="18CDFB4C" w14:textId="6C52751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4" w:author="Fegie" w:date="2021-04-28T12:03:00Z"/>
                <w:rFonts w:hAnsi="標楷體"/>
              </w:rPr>
              <w:pPrChange w:id="13855" w:author="Fegie" w:date="2021-04-28T12:03:00Z">
                <w:pPr/>
              </w:pPrChange>
            </w:pPr>
            <w:del w:id="13856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857" w:name="_Toc71199973"/>
              <w:bookmarkEnd w:id="13857"/>
            </w:del>
          </w:p>
        </w:tc>
        <w:tc>
          <w:tcPr>
            <w:tcW w:w="2693" w:type="dxa"/>
          </w:tcPr>
          <w:p w14:paraId="312E624C" w14:textId="3262D763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8" w:author="Fegie" w:date="2021-04-28T12:03:00Z"/>
                <w:rFonts w:hAnsi="標楷體"/>
              </w:rPr>
              <w:pPrChange w:id="13859" w:author="Fegie" w:date="2021-04-28T12:03:00Z">
                <w:pPr/>
              </w:pPrChange>
            </w:pPr>
            <w:bookmarkStart w:id="13860" w:name="_Toc71199974"/>
            <w:bookmarkEnd w:id="13860"/>
          </w:p>
        </w:tc>
        <w:bookmarkStart w:id="13861" w:name="_Toc71199975"/>
        <w:bookmarkEnd w:id="13861"/>
      </w:tr>
      <w:tr w:rsidR="00540E0A" w:rsidRPr="00115634" w:rsidDel="009661CB" w14:paraId="58B3BE55" w14:textId="2971530C" w:rsidTr="00A67010">
        <w:trPr>
          <w:trHeight w:val="291"/>
          <w:jc w:val="center"/>
          <w:del w:id="13862" w:author="Fegie" w:date="2021-04-28T12:03:00Z"/>
        </w:trPr>
        <w:tc>
          <w:tcPr>
            <w:tcW w:w="9357" w:type="dxa"/>
            <w:gridSpan w:val="4"/>
          </w:tcPr>
          <w:p w14:paraId="03E08DFC" w14:textId="7E9EB421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63" w:author="Fegie" w:date="2021-04-28T12:03:00Z"/>
                <w:rFonts w:hAnsi="標楷體"/>
              </w:rPr>
              <w:pPrChange w:id="13864" w:author="Fegie" w:date="2021-04-28T12:03:00Z">
                <w:pPr/>
              </w:pPrChange>
            </w:pPr>
            <w:bookmarkStart w:id="13865" w:name="_Toc71199976"/>
            <w:bookmarkEnd w:id="13865"/>
          </w:p>
        </w:tc>
        <w:bookmarkStart w:id="13866" w:name="_Toc71199977"/>
        <w:bookmarkEnd w:id="13866"/>
      </w:tr>
      <w:tr w:rsidR="00540E0A" w:rsidRPr="00115634" w:rsidDel="009661CB" w14:paraId="5C9A3413" w14:textId="22BC99D2" w:rsidTr="00A67010">
        <w:trPr>
          <w:trHeight w:val="291"/>
          <w:jc w:val="center"/>
          <w:del w:id="13867" w:author="Fegie" w:date="2021-04-28T12:03:00Z"/>
        </w:trPr>
        <w:tc>
          <w:tcPr>
            <w:tcW w:w="2412" w:type="dxa"/>
            <w:gridSpan w:val="2"/>
          </w:tcPr>
          <w:p w14:paraId="0299AF28" w14:textId="3877E6CF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68" w:author="Fegie" w:date="2021-04-28T12:03:00Z"/>
                <w:rFonts w:hAnsi="標楷體" w:cs="新細明體"/>
              </w:rPr>
              <w:pPrChange w:id="13869" w:author="Fegie" w:date="2021-04-28T12:03:00Z">
                <w:pPr/>
              </w:pPrChange>
            </w:pPr>
            <w:del w:id="13870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3871" w:name="_Toc71199978"/>
              <w:bookmarkEnd w:id="13871"/>
            </w:del>
          </w:p>
        </w:tc>
        <w:tc>
          <w:tcPr>
            <w:tcW w:w="4252" w:type="dxa"/>
          </w:tcPr>
          <w:p w14:paraId="5CE130B3" w14:textId="6ADE73EE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72" w:author="Fegie" w:date="2021-04-28T12:03:00Z"/>
                <w:rFonts w:hAnsi="標楷體" w:cs="新細明體"/>
              </w:rPr>
              <w:pPrChange w:id="13873" w:author="Fegie" w:date="2021-04-28T12:03:00Z">
                <w:pPr/>
              </w:pPrChange>
            </w:pPr>
            <w:bookmarkStart w:id="13874" w:name="_Toc71199979"/>
            <w:bookmarkEnd w:id="13874"/>
          </w:p>
        </w:tc>
        <w:tc>
          <w:tcPr>
            <w:tcW w:w="2693" w:type="dxa"/>
          </w:tcPr>
          <w:p w14:paraId="46163273" w14:textId="73125E67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75" w:author="Fegie" w:date="2021-04-28T12:03:00Z"/>
                <w:rFonts w:hAnsi="標楷體"/>
              </w:rPr>
              <w:pPrChange w:id="13876" w:author="Fegie" w:date="2021-04-28T12:03:00Z">
                <w:pPr/>
              </w:pPrChange>
            </w:pPr>
            <w:bookmarkStart w:id="13877" w:name="_Toc71199980"/>
            <w:bookmarkEnd w:id="13877"/>
          </w:p>
        </w:tc>
        <w:bookmarkStart w:id="13878" w:name="_Toc71199981"/>
        <w:bookmarkEnd w:id="13878"/>
      </w:tr>
      <w:tr w:rsidR="00C63232" w:rsidRPr="00115634" w:rsidDel="009661CB" w14:paraId="5FD941DD" w14:textId="67DE9DEC" w:rsidTr="00A67010">
        <w:trPr>
          <w:trHeight w:val="291"/>
          <w:jc w:val="center"/>
          <w:del w:id="13879" w:author="Fegie" w:date="2021-04-28T12:03:00Z"/>
        </w:trPr>
        <w:tc>
          <w:tcPr>
            <w:tcW w:w="2412" w:type="dxa"/>
            <w:gridSpan w:val="2"/>
          </w:tcPr>
          <w:p w14:paraId="22CCB5FD" w14:textId="3E58DB60" w:rsidR="00C63232" w:rsidRPr="000D0030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0" w:author="Fegie" w:date="2021-04-28T12:03:00Z"/>
                <w:rFonts w:hAnsi="標楷體"/>
              </w:rPr>
              <w:pPrChange w:id="13881" w:author="Fegie" w:date="2021-04-28T12:03:00Z">
                <w:pPr/>
              </w:pPrChange>
            </w:pPr>
            <w:del w:id="13882" w:author="Fegie" w:date="2021-04-28T12:03:00Z">
              <w:r w:rsidRPr="000D0030" w:rsidDel="009661CB">
                <w:rPr>
                  <w:rFonts w:hAnsi="標楷體" w:hint="eastAsia"/>
                </w:rPr>
                <w:delText>[修改]</w:delText>
              </w:r>
              <w:bookmarkStart w:id="13883" w:name="_Toc71199982"/>
              <w:bookmarkEnd w:id="13883"/>
            </w:del>
          </w:p>
        </w:tc>
        <w:tc>
          <w:tcPr>
            <w:tcW w:w="4252" w:type="dxa"/>
          </w:tcPr>
          <w:p w14:paraId="226E72C5" w14:textId="4DDADE63" w:rsidR="00C63232" w:rsidRPr="00C63232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4" w:author="Fegie" w:date="2021-04-28T12:03:00Z"/>
                <w:rFonts w:hAnsi="標楷體"/>
              </w:rPr>
              <w:pPrChange w:id="13885" w:author="Fegie" w:date="2021-04-28T12:03:00Z">
                <w:pPr/>
              </w:pPrChange>
            </w:pPr>
            <w:del w:id="13886" w:author="Fegie" w:date="2021-04-28T12:03:00Z">
              <w:r w:rsidRPr="00C63232" w:rsidDel="009661CB">
                <w:rPr>
                  <w:rFonts w:hAnsi="標楷體" w:hint="eastAsia"/>
                </w:rPr>
                <w:delText>連結[L1108</w:delText>
              </w:r>
              <w:r w:rsidRPr="00C63232" w:rsidDel="009661CB">
                <w:rPr>
                  <w:rFonts w:hAnsi="標楷體" w:hint="eastAsia"/>
                  <w:bCs/>
                </w:rPr>
                <w:delText>申請不列印書面通知書</w:delText>
              </w:r>
              <w:r w:rsidRPr="00C63232" w:rsidDel="009661CB">
                <w:rPr>
                  <w:rFonts w:hAnsi="標楷體" w:hint="eastAsia"/>
                </w:rPr>
                <w:delText>維護-修改]</w:delText>
              </w:r>
              <w:bookmarkStart w:id="13887" w:name="_Toc71199983"/>
              <w:bookmarkEnd w:id="13887"/>
            </w:del>
          </w:p>
        </w:tc>
        <w:tc>
          <w:tcPr>
            <w:tcW w:w="2693" w:type="dxa"/>
          </w:tcPr>
          <w:p w14:paraId="0235AA77" w14:textId="60924E9C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8" w:author="Fegie" w:date="2021-04-28T12:03:00Z"/>
                <w:rFonts w:hAnsi="標楷體"/>
              </w:rPr>
              <w:pPrChange w:id="13889" w:author="Fegie" w:date="2021-04-28T12:03:00Z">
                <w:pPr/>
              </w:pPrChange>
            </w:pPr>
            <w:bookmarkStart w:id="13890" w:name="_Toc71199984"/>
            <w:bookmarkEnd w:id="13890"/>
          </w:p>
        </w:tc>
        <w:bookmarkStart w:id="13891" w:name="_Toc71199985"/>
        <w:bookmarkEnd w:id="13891"/>
      </w:tr>
      <w:tr w:rsidR="00C63232" w:rsidRPr="00115634" w:rsidDel="009661CB" w14:paraId="2736D670" w14:textId="2D8AF0B0" w:rsidTr="00A67010">
        <w:trPr>
          <w:trHeight w:val="291"/>
          <w:jc w:val="center"/>
          <w:del w:id="13892" w:author="Fegie" w:date="2021-04-28T12:03:00Z"/>
        </w:trPr>
        <w:tc>
          <w:tcPr>
            <w:tcW w:w="2412" w:type="dxa"/>
            <w:gridSpan w:val="2"/>
          </w:tcPr>
          <w:p w14:paraId="2CC0A2B1" w14:textId="303DC529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93" w:author="Fegie" w:date="2021-04-28T12:03:00Z"/>
                <w:rFonts w:hAnsi="標楷體"/>
              </w:rPr>
              <w:pPrChange w:id="13894" w:author="Fegie" w:date="2021-04-28T12:03:00Z">
                <w:pPr/>
              </w:pPrChange>
            </w:pPr>
            <w:del w:id="13895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896" w:name="_Toc71199986"/>
              <w:bookmarkEnd w:id="13896"/>
            </w:del>
          </w:p>
        </w:tc>
        <w:tc>
          <w:tcPr>
            <w:tcW w:w="4252" w:type="dxa"/>
          </w:tcPr>
          <w:p w14:paraId="752E1DE4" w14:textId="358395B3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97" w:author="Fegie" w:date="2021-04-28T12:03:00Z"/>
                <w:rFonts w:hAnsi="標楷體"/>
              </w:rPr>
              <w:pPrChange w:id="13898" w:author="Fegie" w:date="2021-04-28T12:03:00Z">
                <w:pPr/>
              </w:pPrChange>
            </w:pPr>
            <w:del w:id="13899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900" w:name="_Toc71199987"/>
              <w:bookmarkEnd w:id="13900"/>
            </w:del>
          </w:p>
        </w:tc>
        <w:tc>
          <w:tcPr>
            <w:tcW w:w="2693" w:type="dxa"/>
          </w:tcPr>
          <w:p w14:paraId="053D9982" w14:textId="1412BA8A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1" w:author="Fegie" w:date="2021-04-28T12:03:00Z"/>
                <w:rFonts w:hAnsi="標楷體"/>
              </w:rPr>
              <w:pPrChange w:id="13902" w:author="Fegie" w:date="2021-04-28T12:03:00Z">
                <w:pPr/>
              </w:pPrChange>
            </w:pPr>
            <w:bookmarkStart w:id="13903" w:name="_Toc71199988"/>
            <w:bookmarkEnd w:id="13903"/>
          </w:p>
        </w:tc>
        <w:bookmarkStart w:id="13904" w:name="_Toc71199989"/>
        <w:bookmarkEnd w:id="13904"/>
      </w:tr>
      <w:tr w:rsidR="00C63232" w:rsidRPr="00115634" w:rsidDel="009661CB" w14:paraId="565CB2C5" w14:textId="521FF533" w:rsidTr="00A67010">
        <w:trPr>
          <w:trHeight w:val="291"/>
          <w:jc w:val="center"/>
          <w:del w:id="13905" w:author="Fegie" w:date="2021-04-28T12:03:00Z"/>
        </w:trPr>
        <w:tc>
          <w:tcPr>
            <w:tcW w:w="2412" w:type="dxa"/>
            <w:gridSpan w:val="2"/>
          </w:tcPr>
          <w:p w14:paraId="7DCD41BA" w14:textId="2E71DCA0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6" w:author="Fegie" w:date="2021-04-28T12:03:00Z"/>
                <w:rFonts w:hAnsi="標楷體"/>
              </w:rPr>
              <w:pPrChange w:id="13907" w:author="Fegie" w:date="2021-04-28T12:03:00Z">
                <w:pPr/>
              </w:pPrChange>
            </w:pPr>
            <w:del w:id="13908" w:author="Fegie" w:date="2021-04-28T12:03:00Z">
              <w:r w:rsidRPr="00540E0A" w:rsidDel="009661CB">
                <w:rPr>
                  <w:rFonts w:hAnsi="標楷體" w:hint="eastAsia"/>
                </w:rPr>
                <w:delText>書面</w:delText>
              </w:r>
              <w:bookmarkStart w:id="13909" w:name="_Toc71199990"/>
              <w:bookmarkEnd w:id="13909"/>
            </w:del>
          </w:p>
        </w:tc>
        <w:tc>
          <w:tcPr>
            <w:tcW w:w="4252" w:type="dxa"/>
          </w:tcPr>
          <w:p w14:paraId="465F81DE" w14:textId="3A59DB13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0" w:author="Fegie" w:date="2021-04-28T12:03:00Z"/>
                <w:rFonts w:hAnsi="標楷體"/>
              </w:rPr>
              <w:pPrChange w:id="13911" w:author="Fegie" w:date="2021-04-28T12:03:00Z">
                <w:pPr/>
              </w:pPrChange>
            </w:pPr>
            <w:del w:id="13912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913" w:name="_Toc71199991"/>
              <w:bookmarkEnd w:id="13913"/>
            </w:del>
          </w:p>
        </w:tc>
        <w:tc>
          <w:tcPr>
            <w:tcW w:w="2693" w:type="dxa"/>
          </w:tcPr>
          <w:p w14:paraId="590600E2" w14:textId="24364C75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4" w:author="Fegie" w:date="2021-04-28T12:03:00Z"/>
                <w:rFonts w:hAnsi="標楷體"/>
              </w:rPr>
              <w:pPrChange w:id="13915" w:author="Fegie" w:date="2021-04-28T12:03:00Z">
                <w:pPr/>
              </w:pPrChange>
            </w:pPr>
            <w:bookmarkStart w:id="13916" w:name="_Toc71199992"/>
            <w:bookmarkEnd w:id="13916"/>
          </w:p>
        </w:tc>
        <w:bookmarkStart w:id="13917" w:name="_Toc71199993"/>
        <w:bookmarkEnd w:id="13917"/>
      </w:tr>
      <w:tr w:rsidR="00C63232" w:rsidRPr="00115634" w:rsidDel="009661CB" w14:paraId="354E64FE" w14:textId="7494CA01" w:rsidTr="00A67010">
        <w:trPr>
          <w:trHeight w:val="291"/>
          <w:jc w:val="center"/>
          <w:del w:id="13918" w:author="Fegie" w:date="2021-04-28T12:03:00Z"/>
        </w:trPr>
        <w:tc>
          <w:tcPr>
            <w:tcW w:w="2412" w:type="dxa"/>
            <w:gridSpan w:val="2"/>
          </w:tcPr>
          <w:p w14:paraId="3D431326" w14:textId="5DD3C14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9" w:author="Fegie" w:date="2021-04-28T12:03:00Z"/>
                <w:rFonts w:hAnsi="標楷體"/>
              </w:rPr>
              <w:pPrChange w:id="13920" w:author="Fegie" w:date="2021-04-28T12:03:00Z">
                <w:pPr/>
              </w:pPrChange>
            </w:pPr>
            <w:del w:id="13921" w:author="Fegie" w:date="2021-04-28T12:03:00Z">
              <w:r w:rsidRPr="00540E0A" w:rsidDel="009661CB">
                <w:rPr>
                  <w:rFonts w:hAnsi="標楷體" w:hint="eastAsia"/>
                </w:rPr>
                <w:delText>簡訊</w:delText>
              </w:r>
              <w:bookmarkStart w:id="13922" w:name="_Toc71199994"/>
              <w:bookmarkEnd w:id="13922"/>
            </w:del>
          </w:p>
        </w:tc>
        <w:tc>
          <w:tcPr>
            <w:tcW w:w="4252" w:type="dxa"/>
          </w:tcPr>
          <w:p w14:paraId="51425BA4" w14:textId="1AD729E4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23" w:author="Fegie" w:date="2021-04-28T12:03:00Z"/>
                <w:rFonts w:hAnsi="標楷體"/>
              </w:rPr>
              <w:pPrChange w:id="13924" w:author="Fegie" w:date="2021-04-28T12:03:00Z">
                <w:pPr/>
              </w:pPrChange>
            </w:pPr>
            <w:del w:id="13925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926" w:name="_Toc71199995"/>
              <w:bookmarkEnd w:id="13926"/>
            </w:del>
          </w:p>
        </w:tc>
        <w:tc>
          <w:tcPr>
            <w:tcW w:w="2693" w:type="dxa"/>
          </w:tcPr>
          <w:p w14:paraId="79C27D50" w14:textId="4B6ECBFF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27" w:author="Fegie" w:date="2021-04-28T12:03:00Z"/>
                <w:rFonts w:hAnsi="標楷體"/>
              </w:rPr>
              <w:pPrChange w:id="13928" w:author="Fegie" w:date="2021-04-28T12:03:00Z">
                <w:pPr/>
              </w:pPrChange>
            </w:pPr>
            <w:bookmarkStart w:id="13929" w:name="_Toc71199996"/>
            <w:bookmarkEnd w:id="13929"/>
          </w:p>
        </w:tc>
        <w:bookmarkStart w:id="13930" w:name="_Toc71199997"/>
        <w:bookmarkEnd w:id="13930"/>
      </w:tr>
      <w:tr w:rsidR="00C63232" w:rsidRPr="00115634" w:rsidDel="009661CB" w14:paraId="10E57B59" w14:textId="7E19CC01" w:rsidTr="00A67010">
        <w:trPr>
          <w:trHeight w:val="291"/>
          <w:jc w:val="center"/>
          <w:del w:id="13931" w:author="Fegie" w:date="2021-04-28T12:03:00Z"/>
        </w:trPr>
        <w:tc>
          <w:tcPr>
            <w:tcW w:w="2412" w:type="dxa"/>
            <w:gridSpan w:val="2"/>
          </w:tcPr>
          <w:p w14:paraId="1B8532BA" w14:textId="77CA53B7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32" w:author="Fegie" w:date="2021-04-28T12:03:00Z"/>
                <w:rFonts w:hAnsi="標楷體"/>
              </w:rPr>
              <w:pPrChange w:id="13933" w:author="Fegie" w:date="2021-04-28T12:03:00Z">
                <w:pPr/>
              </w:pPrChange>
            </w:pPr>
            <w:del w:id="13934" w:author="Fegie" w:date="2021-04-28T12:03:00Z">
              <w:r w:rsidRPr="00540E0A" w:rsidDel="009661CB">
                <w:rPr>
                  <w:rFonts w:hAnsi="標楷體" w:hint="eastAsia"/>
                </w:rPr>
                <w:delText>email</w:delText>
              </w:r>
              <w:bookmarkStart w:id="13935" w:name="_Toc71199998"/>
              <w:bookmarkEnd w:id="13935"/>
            </w:del>
          </w:p>
        </w:tc>
        <w:tc>
          <w:tcPr>
            <w:tcW w:w="4252" w:type="dxa"/>
          </w:tcPr>
          <w:p w14:paraId="5FF7C3DD" w14:textId="708CDCFB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36" w:author="Fegie" w:date="2021-04-28T12:03:00Z"/>
                <w:rFonts w:hAnsi="標楷體"/>
              </w:rPr>
              <w:pPrChange w:id="13937" w:author="Fegie" w:date="2021-04-28T12:03:00Z">
                <w:pPr/>
              </w:pPrChange>
            </w:pPr>
            <w:del w:id="13938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939" w:name="_Toc71199999"/>
              <w:bookmarkEnd w:id="13939"/>
            </w:del>
          </w:p>
        </w:tc>
        <w:tc>
          <w:tcPr>
            <w:tcW w:w="2693" w:type="dxa"/>
          </w:tcPr>
          <w:p w14:paraId="3F21DB43" w14:textId="67067740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40" w:author="Fegie" w:date="2021-04-28T12:03:00Z"/>
                <w:rFonts w:hAnsi="標楷體"/>
              </w:rPr>
              <w:pPrChange w:id="13941" w:author="Fegie" w:date="2021-04-28T12:03:00Z">
                <w:pPr/>
              </w:pPrChange>
            </w:pPr>
            <w:bookmarkStart w:id="13942" w:name="_Toc71200000"/>
            <w:bookmarkEnd w:id="13942"/>
          </w:p>
        </w:tc>
        <w:bookmarkStart w:id="13943" w:name="_Toc71200001"/>
        <w:bookmarkEnd w:id="13943"/>
      </w:tr>
      <w:tr w:rsidR="00C63232" w:rsidRPr="00115634" w:rsidDel="009661CB" w14:paraId="5C3A8C79" w14:textId="40BC2589" w:rsidTr="00A67010">
        <w:trPr>
          <w:trHeight w:val="291"/>
          <w:jc w:val="center"/>
          <w:del w:id="13944" w:author="Fegie" w:date="2021-04-28T12:03:00Z"/>
        </w:trPr>
        <w:tc>
          <w:tcPr>
            <w:tcW w:w="2412" w:type="dxa"/>
            <w:gridSpan w:val="2"/>
          </w:tcPr>
          <w:p w14:paraId="4EB9CF49" w14:textId="4312066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45" w:author="Fegie" w:date="2021-04-28T12:03:00Z"/>
                <w:rFonts w:hAnsi="標楷體"/>
              </w:rPr>
              <w:pPrChange w:id="13946" w:author="Fegie" w:date="2021-04-28T12:03:00Z">
                <w:pPr/>
              </w:pPrChange>
            </w:pPr>
            <w:del w:id="13947" w:author="Fegie" w:date="2021-04-28T12:03:00Z">
              <w:r w:rsidRPr="00C63232" w:rsidDel="009661CB">
                <w:rPr>
                  <w:rFonts w:hAnsi="標楷體" w:hint="eastAsia"/>
                  <w:lang w:eastAsia="zh-HK"/>
                </w:rPr>
                <w:delText>通知書</w:delText>
              </w:r>
              <w:r w:rsidDel="009661CB">
                <w:rPr>
                  <w:rFonts w:hAnsi="標楷體" w:hint="eastAsia"/>
                  <w:lang w:eastAsia="zh-HK"/>
                </w:rPr>
                <w:delText>名稱</w:delText>
              </w:r>
              <w:bookmarkStart w:id="13948" w:name="_Toc71200002"/>
              <w:bookmarkEnd w:id="13948"/>
            </w:del>
          </w:p>
        </w:tc>
        <w:tc>
          <w:tcPr>
            <w:tcW w:w="4252" w:type="dxa"/>
          </w:tcPr>
          <w:p w14:paraId="49520813" w14:textId="3E4E8071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49" w:author="Fegie" w:date="2021-04-28T12:03:00Z"/>
                <w:rFonts w:hAnsi="標楷體"/>
                <w:lang w:eastAsia="zh-HK"/>
              </w:rPr>
              <w:pPrChange w:id="13950" w:author="Fegie" w:date="2021-04-28T12:03:00Z">
                <w:pPr/>
              </w:pPrChange>
            </w:pPr>
            <w:del w:id="13951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X(20)</w:delText>
              </w:r>
              <w:bookmarkStart w:id="13952" w:name="_Toc71200003"/>
              <w:bookmarkEnd w:id="13952"/>
            </w:del>
          </w:p>
        </w:tc>
        <w:tc>
          <w:tcPr>
            <w:tcW w:w="2693" w:type="dxa"/>
          </w:tcPr>
          <w:p w14:paraId="6B0C9199" w14:textId="64A2484A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53" w:author="Fegie" w:date="2021-04-28T12:03:00Z"/>
                <w:rFonts w:hAnsi="標楷體"/>
              </w:rPr>
              <w:pPrChange w:id="13954" w:author="Fegie" w:date="2021-04-28T12:03:00Z">
                <w:pPr/>
              </w:pPrChange>
            </w:pPr>
            <w:bookmarkStart w:id="13955" w:name="_Toc71200004"/>
            <w:bookmarkEnd w:id="13955"/>
          </w:p>
        </w:tc>
        <w:bookmarkStart w:id="13956" w:name="_Toc71200005"/>
        <w:bookmarkEnd w:id="13956"/>
      </w:tr>
      <w:tr w:rsidR="00C63232" w:rsidRPr="00115634" w:rsidDel="009661CB" w14:paraId="2412DC52" w14:textId="4D411CB9" w:rsidTr="00A67010">
        <w:trPr>
          <w:trHeight w:val="291"/>
          <w:jc w:val="center"/>
          <w:del w:id="13957" w:author="Fegie" w:date="2021-04-28T12:03:00Z"/>
        </w:trPr>
        <w:tc>
          <w:tcPr>
            <w:tcW w:w="2412" w:type="dxa"/>
            <w:gridSpan w:val="2"/>
          </w:tcPr>
          <w:p w14:paraId="4D2BDB64" w14:textId="3FD4466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58" w:author="Fegie" w:date="2021-04-28T12:03:00Z"/>
                <w:rFonts w:hAnsi="標楷體"/>
                <w:lang w:eastAsia="zh-HK"/>
              </w:rPr>
              <w:pPrChange w:id="13959" w:author="Fegie" w:date="2021-04-28T12:03:00Z">
                <w:pPr/>
              </w:pPrChange>
            </w:pPr>
            <w:del w:id="13960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申請日期</w:delText>
              </w:r>
              <w:bookmarkStart w:id="13961" w:name="_Toc71200006"/>
              <w:bookmarkEnd w:id="13961"/>
            </w:del>
          </w:p>
        </w:tc>
        <w:tc>
          <w:tcPr>
            <w:tcW w:w="4252" w:type="dxa"/>
          </w:tcPr>
          <w:p w14:paraId="268C7893" w14:textId="60E6C8D4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62" w:author="Fegie" w:date="2021-04-28T12:03:00Z"/>
                <w:rFonts w:hAnsi="標楷體"/>
                <w:lang w:eastAsia="zh-HK"/>
              </w:rPr>
              <w:pPrChange w:id="13963" w:author="Fegie" w:date="2021-04-28T12:03:00Z">
                <w:pPr/>
              </w:pPrChange>
            </w:pPr>
            <w:del w:id="13964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999/99/99</w:delText>
              </w:r>
              <w:bookmarkStart w:id="13965" w:name="_Toc71200007"/>
              <w:bookmarkEnd w:id="13965"/>
            </w:del>
          </w:p>
        </w:tc>
        <w:tc>
          <w:tcPr>
            <w:tcW w:w="2693" w:type="dxa"/>
          </w:tcPr>
          <w:p w14:paraId="75FA72CB" w14:textId="10B36547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66" w:author="Fegie" w:date="2021-04-28T12:03:00Z"/>
                <w:rFonts w:hAnsi="標楷體"/>
              </w:rPr>
              <w:pPrChange w:id="13967" w:author="Fegie" w:date="2021-04-28T12:03:00Z">
                <w:pPr/>
              </w:pPrChange>
            </w:pPr>
            <w:bookmarkStart w:id="13968" w:name="_Toc71200008"/>
            <w:bookmarkEnd w:id="13968"/>
          </w:p>
        </w:tc>
        <w:bookmarkStart w:id="13969" w:name="_Toc71200009"/>
        <w:bookmarkEnd w:id="13969"/>
      </w:tr>
      <w:tr w:rsidR="00C63232" w:rsidRPr="00115634" w:rsidDel="009661CB" w14:paraId="5B115871" w14:textId="11657DC5" w:rsidTr="00A67010">
        <w:trPr>
          <w:trHeight w:val="291"/>
          <w:jc w:val="center"/>
          <w:del w:id="13970" w:author="Fegie" w:date="2021-04-28T12:03:00Z"/>
        </w:trPr>
        <w:tc>
          <w:tcPr>
            <w:tcW w:w="2412" w:type="dxa"/>
            <w:gridSpan w:val="2"/>
          </w:tcPr>
          <w:p w14:paraId="029AF1F6" w14:textId="55F7CD6E" w:rsidR="00C63232" w:rsidRPr="009B2BD3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71" w:author="Fegie" w:date="2021-04-28T12:03:00Z"/>
                <w:rFonts w:hAnsi="標楷體"/>
              </w:rPr>
              <w:pPrChange w:id="13972" w:author="Fegie" w:date="2021-04-28T12:03:00Z">
                <w:pPr/>
              </w:pPrChange>
            </w:pPr>
            <w:bookmarkStart w:id="13973" w:name="_Toc71200010"/>
            <w:bookmarkEnd w:id="13973"/>
          </w:p>
        </w:tc>
        <w:tc>
          <w:tcPr>
            <w:tcW w:w="4252" w:type="dxa"/>
          </w:tcPr>
          <w:p w14:paraId="0D411860" w14:textId="1E90E834" w:rsidR="00C63232" w:rsidRPr="009B2BD3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74" w:author="Fegie" w:date="2021-04-28T12:03:00Z"/>
                <w:rFonts w:hAnsi="標楷體"/>
              </w:rPr>
              <w:pPrChange w:id="13975" w:author="Fegie" w:date="2021-04-28T12:03:00Z">
                <w:pPr/>
              </w:pPrChange>
            </w:pPr>
            <w:bookmarkStart w:id="13976" w:name="_Toc71200011"/>
            <w:bookmarkEnd w:id="13976"/>
          </w:p>
        </w:tc>
        <w:tc>
          <w:tcPr>
            <w:tcW w:w="2693" w:type="dxa"/>
          </w:tcPr>
          <w:p w14:paraId="1550E296" w14:textId="3828D44E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77" w:author="Fegie" w:date="2021-04-28T12:03:00Z"/>
                <w:rFonts w:hAnsi="標楷體"/>
              </w:rPr>
              <w:pPrChange w:id="13978" w:author="Fegie" w:date="2021-04-28T12:03:00Z">
                <w:pPr/>
              </w:pPrChange>
            </w:pPr>
            <w:bookmarkStart w:id="13979" w:name="_Toc71200012"/>
            <w:bookmarkEnd w:id="13979"/>
          </w:p>
        </w:tc>
        <w:bookmarkStart w:id="13980" w:name="_Toc71200013"/>
        <w:bookmarkEnd w:id="13980"/>
      </w:tr>
    </w:tbl>
    <w:p w14:paraId="57B5C3F0" w14:textId="3DF87B33" w:rsidR="000C4AE9" w:rsidRPr="00AC5033" w:rsidDel="00A22AE2" w:rsidRDefault="000C4AE9">
      <w:pPr>
        <w:pStyle w:val="60"/>
        <w:numPr>
          <w:ilvl w:val="2"/>
          <w:numId w:val="54"/>
        </w:numPr>
        <w:rPr>
          <w:del w:id="13981" w:author="Fegie" w:date="2021-04-26T14:38:00Z"/>
          <w:rFonts w:ascii="標楷體" w:hAnsi="標楷體"/>
        </w:rPr>
        <w:pPrChange w:id="13982" w:author="Fegie" w:date="2021-04-29T10:41:00Z">
          <w:pPr/>
        </w:pPrChange>
      </w:pPr>
      <w:bookmarkStart w:id="13983" w:name="_Toc71200014"/>
      <w:bookmarkEnd w:id="13983"/>
    </w:p>
    <w:p w14:paraId="3E1E3077" w14:textId="697DB9C1" w:rsidR="00924218" w:rsidRPr="001C13CA" w:rsidRDefault="00C1400F" w:rsidP="00C1400F">
      <w:pPr>
        <w:pStyle w:val="3"/>
        <w:numPr>
          <w:ilvl w:val="2"/>
          <w:numId w:val="54"/>
        </w:numPr>
        <w:rPr>
          <w:ins w:id="13984" w:author="Fegie" w:date="2021-05-02T17:40:00Z"/>
          <w:rFonts w:hAnsi="標楷體"/>
          <w:rPrChange w:id="13985" w:author="st1" w:date="2021-05-06T10:33:00Z">
            <w:rPr>
              <w:ins w:id="13986" w:author="Fegie" w:date="2021-05-02T17:40:00Z"/>
            </w:rPr>
          </w:rPrChange>
        </w:rPr>
      </w:pPr>
      <w:ins w:id="13987" w:author="Fegie" w:date="2021-04-29T10:41:00Z">
        <w:r w:rsidRPr="001C13CA">
          <w:rPr>
            <w:rFonts w:hAnsi="標楷體"/>
            <w:rPrChange w:id="13988" w:author="st1" w:date="2021-05-06T10:33:00Z">
              <w:rPr/>
            </w:rPrChange>
          </w:rPr>
          <w:t>L</w:t>
        </w:r>
      </w:ins>
      <w:ins w:id="13989" w:author="Fegie" w:date="2021-04-29T10:42:00Z">
        <w:r w:rsidRPr="001C13CA">
          <w:rPr>
            <w:rFonts w:hAnsi="標楷體"/>
            <w:rPrChange w:id="13990" w:author="st1" w:date="2021-05-06T10:33:00Z">
              <w:rPr/>
            </w:rPrChange>
          </w:rPr>
          <w:t xml:space="preserve">1101 </w:t>
        </w:r>
      </w:ins>
      <w:ins w:id="13991" w:author="Fegie" w:date="2021-04-29T10:43:00Z">
        <w:r w:rsidRPr="001C13CA">
          <w:rPr>
            <w:rFonts w:hAnsi="標楷體"/>
            <w:rPrChange w:id="13992" w:author="st1" w:date="2021-05-06T10:33:00Z">
              <w:rPr/>
            </w:rPrChange>
          </w:rPr>
          <w:t xml:space="preserve"> </w:t>
        </w:r>
      </w:ins>
      <w:ins w:id="13993" w:author="Fegie" w:date="2021-04-29T10:42:00Z">
        <w:r w:rsidRPr="001C13CA">
          <w:rPr>
            <w:rFonts w:hAnsi="標楷體" w:hint="eastAsia"/>
            <w:rPrChange w:id="13994" w:author="st1" w:date="2021-05-06T10:33:00Z">
              <w:rPr>
                <w:rFonts w:hint="eastAsia"/>
              </w:rPr>
            </w:rPrChange>
          </w:rPr>
          <w:t>顧客</w:t>
        </w:r>
      </w:ins>
      <w:ins w:id="13995" w:author="Fegie" w:date="2021-04-29T10:43:00Z">
        <w:r w:rsidRPr="001C13CA">
          <w:rPr>
            <w:rFonts w:hAnsi="標楷體" w:hint="eastAsia"/>
            <w:rPrChange w:id="13996" w:author="st1" w:date="2021-05-06T10:33:00Z">
              <w:rPr>
                <w:rFonts w:hint="eastAsia"/>
              </w:rPr>
            </w:rPrChange>
          </w:rPr>
          <w:t>基本</w:t>
        </w:r>
      </w:ins>
      <w:ins w:id="13997" w:author="Fegie" w:date="2021-04-29T10:44:00Z">
        <w:r w:rsidRPr="001C13CA">
          <w:rPr>
            <w:rFonts w:hAnsi="標楷體" w:hint="eastAsia"/>
            <w:rPrChange w:id="13998" w:author="st1" w:date="2021-05-06T10:33:00Z">
              <w:rPr>
                <w:rFonts w:hint="eastAsia"/>
              </w:rPr>
            </w:rPrChange>
          </w:rPr>
          <w:t>資料維護</w:t>
        </w:r>
        <w:r w:rsidRPr="001C13CA">
          <w:rPr>
            <w:rFonts w:hAnsi="標楷體"/>
            <w:rPrChange w:id="13999" w:author="st1" w:date="2021-05-06T10:33:00Z">
              <w:rPr/>
            </w:rPrChange>
          </w:rPr>
          <w:t>-</w:t>
        </w:r>
        <w:r w:rsidRPr="001C13CA">
          <w:rPr>
            <w:rFonts w:hAnsi="標楷體" w:hint="eastAsia"/>
            <w:rPrChange w:id="14000" w:author="st1" w:date="2021-05-06T10:33:00Z">
              <w:rPr>
                <w:rFonts w:hint="eastAsia"/>
              </w:rPr>
            </w:rPrChange>
          </w:rPr>
          <w:t>自然人</w:t>
        </w:r>
      </w:ins>
      <w:ins w:id="14001" w:author="Fegie" w:date="2021-05-05T16:25:00Z">
        <w:r w:rsidR="00C817AE" w:rsidRPr="001C13CA">
          <w:rPr>
            <w:rFonts w:hAnsi="標楷體"/>
          </w:rPr>
          <w:t>***</w:t>
        </w:r>
      </w:ins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4002" w:author="Fegie" w:date="2021-05-02T17:41:00Z"/>
        </w:rPr>
      </w:pPr>
      <w:ins w:id="14003" w:author="Fegie" w:date="2021-05-02T17:41:00Z">
        <w:r>
          <w:rPr>
            <w:rFonts w:hint="eastAsia"/>
          </w:rPr>
          <w:t xml:space="preserve"> 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  <w:ins w:id="14004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ins w:id="14005" w:author="Fegie" w:date="2021-05-02T17:41:00Z"/>
                <w:rFonts w:ascii="標楷體" w:eastAsia="標楷體" w:hAnsi="標楷體"/>
              </w:rPr>
            </w:pPr>
            <w:ins w:id="14006" w:author="Fegie" w:date="2021-05-02T17:41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ins w:id="14007" w:author="Fegie" w:date="2021-05-02T17:41:00Z"/>
                <w:rFonts w:ascii="標楷體" w:eastAsia="標楷體" w:hAnsi="標楷體"/>
              </w:rPr>
            </w:pPr>
            <w:ins w:id="14008" w:author="Fegie" w:date="2021-05-02T17:41:00Z">
              <w:r>
                <w:rPr>
                  <w:rFonts w:ascii="標楷體" w:eastAsia="標楷體" w:hAnsi="標楷體" w:hint="eastAsia"/>
                </w:rPr>
                <w:t>顧客</w:t>
              </w:r>
            </w:ins>
            <w:ins w:id="14009" w:author="Fegie" w:date="2021-05-02T17:48:00Z">
              <w:r w:rsidR="00E148BD">
                <w:rPr>
                  <w:rFonts w:ascii="標楷體" w:eastAsia="標楷體" w:hAnsi="標楷體" w:hint="eastAsia"/>
                </w:rPr>
                <w:t>基本資料維護-自然人</w:t>
              </w:r>
            </w:ins>
          </w:p>
        </w:tc>
      </w:tr>
      <w:tr w:rsidR="00F26477" w14:paraId="671BF5D1" w14:textId="77777777" w:rsidTr="009D7F45">
        <w:trPr>
          <w:trHeight w:val="277"/>
          <w:ins w:id="14010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ins w:id="14011" w:author="Fegie" w:date="2021-05-02T17:41:00Z"/>
                <w:rFonts w:ascii="標楷體" w:eastAsia="標楷體" w:hAnsi="標楷體"/>
              </w:rPr>
            </w:pPr>
            <w:ins w:id="14012" w:author="Fegie" w:date="2021-05-02T17:41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6859A172" w:rsidR="00F26477" w:rsidRDefault="00F26477" w:rsidP="009D7F45">
            <w:pPr>
              <w:rPr>
                <w:ins w:id="14013" w:author="Fegie" w:date="2021-05-02T17:41:00Z"/>
                <w:rFonts w:ascii="標楷體" w:eastAsia="標楷體" w:hAnsi="標楷體"/>
              </w:rPr>
            </w:pPr>
            <w:ins w:id="14014" w:author="Fegie" w:date="2021-05-02T17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4015" w:author="Fegie" w:date="2021-05-02T17:49:00Z">
              <w:r w:rsidR="009D7F45">
                <w:rPr>
                  <w:rFonts w:ascii="標楷體" w:eastAsia="標楷體" w:hAnsi="標楷體" w:hint="eastAsia"/>
                </w:rPr>
                <w:t>新增自然人基本資料</w:t>
              </w:r>
            </w:ins>
            <w:ins w:id="14016" w:author="Fegie" w:date="2021-05-02T17:41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E672C51" w14:textId="79A40946" w:rsidR="00F26477" w:rsidRDefault="00F26477" w:rsidP="009D7F45">
            <w:pPr>
              <w:rPr>
                <w:ins w:id="14017" w:author="Fegie" w:date="2021-05-02T17:41:00Z"/>
                <w:rFonts w:ascii="標楷體" w:eastAsia="標楷體" w:hAnsi="標楷體"/>
              </w:rPr>
            </w:pPr>
            <w:ins w:id="14018" w:author="Fegie" w:date="2021-05-02T17:41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14019" w:author="Fegie" w:date="2021-05-02T18:32:00Z">
              <w:r w:rsidR="007B4B42">
                <w:rPr>
                  <w:rFonts w:ascii="標楷體" w:eastAsia="標楷體" w:hAnsi="標楷體" w:hint="eastAsia"/>
                </w:rPr>
                <w:t>1001</w:t>
              </w:r>
            </w:ins>
            <w:ins w:id="14020" w:author="Fegie" w:date="2021-05-02T17:41:00Z">
              <w:r>
                <w:rPr>
                  <w:rFonts w:ascii="標楷體" w:eastAsia="標楷體" w:hAnsi="標楷體" w:hint="eastAsia"/>
                </w:rPr>
                <w:t xml:space="preserve"> 顧客</w:t>
              </w:r>
            </w:ins>
            <w:ins w:id="14021" w:author="Fegie" w:date="2021-05-02T18:33:00Z">
              <w:r w:rsidR="007B4B42">
                <w:rPr>
                  <w:rFonts w:ascii="標楷體" w:eastAsia="標楷體" w:hAnsi="標楷體" w:hint="eastAsia"/>
                </w:rPr>
                <w:t>明細資料</w:t>
              </w:r>
            </w:ins>
            <w:ins w:id="14022" w:author="Fegie" w:date="2021-05-02T17:41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F26477" w14:paraId="00EF29EE" w14:textId="77777777" w:rsidTr="009D7F45">
        <w:trPr>
          <w:trHeight w:val="773"/>
          <w:ins w:id="14023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ins w:id="14024" w:author="Fegie" w:date="2021-05-02T17:41:00Z"/>
                <w:rFonts w:ascii="標楷體" w:eastAsia="標楷體" w:hAnsi="標楷體"/>
              </w:rPr>
            </w:pPr>
            <w:ins w:id="14025" w:author="Fegie" w:date="2021-05-02T17:41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ins w:id="14026" w:author="st1" w:date="2021-05-06T10:34:00Z"/>
                <w:rFonts w:ascii="標楷體" w:eastAsia="標楷體" w:hAnsi="標楷體"/>
              </w:rPr>
            </w:pPr>
            <w:ins w:id="14027" w:author="Fegie" w:date="2021-05-02T17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4028" w:author="st1" w:date="2021-05-06T10:34:00Z">
              <w:r w:rsidR="001C13CA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</w:p>
          <w:p w14:paraId="6EE7704B" w14:textId="2A0D0CFA" w:rsidR="00F26477" w:rsidDel="001C13CA" w:rsidRDefault="00F26477">
            <w:pPr>
              <w:rPr>
                <w:ins w:id="14029" w:author="Fegie" w:date="2021-05-02T17:41:00Z"/>
                <w:del w:id="14030" w:author="st1" w:date="2021-05-06T10:34:00Z"/>
                <w:rFonts w:ascii="標楷體" w:eastAsia="標楷體" w:hAnsi="標楷體"/>
              </w:rPr>
              <w:pPrChange w:id="14031" w:author="st1" w:date="2021-05-06T10:34:00Z">
                <w:pPr>
                  <w:ind w:left="240" w:hangingChars="100" w:hanging="240"/>
                </w:pPr>
              </w:pPrChange>
            </w:pPr>
            <w:ins w:id="14032" w:author="Fegie" w:date="2021-05-02T17:41:00Z">
              <w:del w:id="14033" w:author="st1" w:date="2021-05-06T10:34:00Z">
                <w:r w:rsidRPr="00F15B2B" w:rsidDel="001C13CA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1C13CA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3FCBD09A" w14:textId="7E656CAF" w:rsidR="00F26477" w:rsidRDefault="00F26477" w:rsidP="009D7F45">
            <w:pPr>
              <w:rPr>
                <w:ins w:id="14034" w:author="Fegie" w:date="2021-05-02T17:41:00Z"/>
                <w:rFonts w:ascii="標楷體" w:eastAsia="標楷體" w:hAnsi="標楷體"/>
              </w:rPr>
            </w:pPr>
            <w:ins w:id="14035" w:author="Fegie" w:date="2021-05-02T17:41:00Z">
              <w:r>
                <w:rPr>
                  <w:rFonts w:ascii="標楷體" w:eastAsia="標楷體" w:hAnsi="標楷體" w:hint="eastAsia"/>
                </w:rPr>
                <w:t>2.維護客戶</w:t>
              </w:r>
            </w:ins>
            <w:ins w:id="14036" w:author="Fegie" w:date="2021-05-02T18:35:00Z">
              <w:r w:rsidR="007B4B42">
                <w:rPr>
                  <w:rFonts w:ascii="標楷體" w:eastAsia="標楷體" w:hAnsi="標楷體" w:hint="eastAsia"/>
                </w:rPr>
                <w:t>資料主</w:t>
              </w:r>
            </w:ins>
            <w:ins w:id="14037" w:author="Fegie" w:date="2021-05-02T17:41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14038" w:author="Fegie" w:date="2021-05-02T18:36:00Z">
              <w:r w:rsidR="007B4B42">
                <w:rPr>
                  <w:rFonts w:ascii="標楷體" w:eastAsia="標楷體" w:hAnsi="標楷體" w:hint="eastAsia"/>
                </w:rPr>
                <w:t>Cu</w:t>
              </w:r>
              <w:r w:rsidR="007B4B42">
                <w:rPr>
                  <w:rFonts w:ascii="標楷體" w:eastAsia="標楷體" w:hAnsi="標楷體"/>
                </w:rPr>
                <w:t>stMain</w:t>
              </w:r>
            </w:ins>
            <w:ins w:id="14039" w:author="Fegie" w:date="2021-05-02T17:41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90E7865" w14:textId="77777777" w:rsidR="00F26477" w:rsidRDefault="00F26477" w:rsidP="009D7F45">
            <w:pPr>
              <w:rPr>
                <w:ins w:id="14040" w:author="Fegie" w:date="2021-05-02T17:41:00Z"/>
                <w:rFonts w:ascii="標楷體" w:eastAsia="標楷體" w:hAnsi="標楷體"/>
                <w:lang w:eastAsia="zh-HK"/>
              </w:rPr>
            </w:pPr>
            <w:ins w:id="14041" w:author="Fegie" w:date="2021-05-02T17:4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B2D6302" w14:textId="6B2B9DDC" w:rsidR="00F26477" w:rsidRDefault="00F26477" w:rsidP="009D7F45">
            <w:pPr>
              <w:rPr>
                <w:ins w:id="14042" w:author="Fegie" w:date="2021-05-02T17:41:00Z"/>
                <w:rFonts w:ascii="標楷體" w:eastAsia="標楷體" w:hAnsi="標楷體"/>
                <w:lang w:eastAsia="zh-HK"/>
              </w:rPr>
            </w:pPr>
            <w:ins w:id="14043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4044" w:author="Fegie" w:date="2021-05-02T18:48:00Z">
              <w:r w:rsidR="007D3683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045" w:author="Fegie" w:date="2021-05-02T18:42:00Z">
              <w:r w:rsidR="007B4B42">
                <w:rPr>
                  <w:rFonts w:ascii="標楷體" w:eastAsia="標楷體" w:hAnsi="標楷體" w:hint="eastAsia"/>
                  <w:lang w:eastAsia="zh-HK"/>
                </w:rPr>
                <w:t>基本資料</w:t>
              </w:r>
            </w:ins>
          </w:p>
          <w:p w14:paraId="673BEC8F" w14:textId="0B1D4307" w:rsidR="00F26477" w:rsidRDefault="00F26477" w:rsidP="009D7F45">
            <w:pPr>
              <w:rPr>
                <w:ins w:id="14046" w:author="Fegie" w:date="2021-05-02T17:41:00Z"/>
                <w:rFonts w:ascii="標楷體" w:eastAsia="標楷體" w:hAnsi="標楷體"/>
                <w:lang w:eastAsia="zh-HK"/>
              </w:rPr>
            </w:pPr>
            <w:ins w:id="14047" w:author="Fegie" w:date="2021-05-02T17:41:00Z">
              <w:r>
                <w:rPr>
                  <w:rFonts w:ascii="標楷體" w:eastAsia="標楷體" w:hAnsi="標楷體" w:hint="eastAsia"/>
                </w:rPr>
                <w:t xml:space="preserve">  (2).</w:t>
              </w:r>
            </w:ins>
            <w:ins w:id="14048" w:author="Fegie" w:date="2021-05-02T18:41:00Z">
              <w:r w:rsidR="007B4B42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4049" w:author="Fegie" w:date="2021-05-02T17:41:00Z">
              <w:r>
                <w:rPr>
                  <w:rFonts w:ascii="標楷體" w:eastAsia="標楷體" w:hAnsi="標楷體" w:hint="eastAsia"/>
                </w:rPr>
                <w:t>:</w:t>
              </w:r>
            </w:ins>
            <w:ins w:id="14050" w:author="Fegie" w:date="2021-05-02T18:41:00Z">
              <w:r w:rsidR="007B4B42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4051" w:author="Fegie" w:date="2021-05-02T18:48:00Z">
              <w:r w:rsidR="007D3683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052" w:author="Fegie" w:date="2021-05-02T18:42:00Z">
              <w:r w:rsidR="007D3683">
                <w:rPr>
                  <w:rFonts w:ascii="標楷體" w:eastAsia="標楷體" w:hAnsi="標楷體" w:hint="eastAsia"/>
                  <w:lang w:eastAsia="zh-HK"/>
                </w:rPr>
                <w:t>基本資料</w:t>
              </w:r>
            </w:ins>
          </w:p>
        </w:tc>
      </w:tr>
      <w:tr w:rsidR="00F26477" w14:paraId="3C07A14B" w14:textId="77777777" w:rsidTr="009D7F45">
        <w:trPr>
          <w:trHeight w:val="321"/>
          <w:ins w:id="14053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ins w:id="14054" w:author="Fegie" w:date="2021-05-02T17:41:00Z"/>
                <w:rFonts w:ascii="標楷體" w:eastAsia="標楷體" w:hAnsi="標楷體"/>
              </w:rPr>
            </w:pPr>
            <w:ins w:id="14055" w:author="Fegie" w:date="2021-05-02T17:41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ins w:id="14056" w:author="Fegie" w:date="2021-05-02T17:41:00Z"/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  <w:ins w:id="14057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ins w:id="14058" w:author="Fegie" w:date="2021-05-02T17:41:00Z"/>
                <w:rFonts w:ascii="標楷體" w:eastAsia="標楷體" w:hAnsi="標楷體"/>
              </w:rPr>
            </w:pPr>
            <w:ins w:id="14059" w:author="Fegie" w:date="2021-05-02T17:41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ins w:id="14060" w:author="Fegie" w:date="2021-05-02T17:41:00Z"/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  <w:ins w:id="14061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ins w:id="14062" w:author="Fegie" w:date="2021-05-02T17:41:00Z"/>
                <w:rFonts w:ascii="標楷體" w:eastAsia="標楷體" w:hAnsi="標楷體"/>
              </w:rPr>
            </w:pPr>
            <w:ins w:id="14063" w:author="Fegie" w:date="2021-05-02T17:41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ins w:id="14064" w:author="Fegie" w:date="2021-05-02T17:41:00Z"/>
                <w:rFonts w:ascii="標楷體" w:eastAsia="標楷體" w:hAnsi="標楷體"/>
              </w:rPr>
            </w:pPr>
            <w:ins w:id="14065" w:author="Fegie" w:date="2021-05-04T15:33:00Z">
              <w:r>
                <w:rPr>
                  <w:rFonts w:ascii="標楷體" w:eastAsia="標楷體" w:hAnsi="標楷體" w:hint="eastAsia"/>
                </w:rPr>
                <w:t>連結</w:t>
              </w:r>
            </w:ins>
            <w:ins w:id="14066" w:author="Fegie" w:date="2021-05-02T18:44:00Z">
              <w:r w:rsidR="007D3683">
                <w:rPr>
                  <w:rFonts w:ascii="標楷體" w:eastAsia="標楷體" w:hAnsi="標楷體" w:hint="eastAsia"/>
                </w:rPr>
                <w:t>【L1905 顧客聯</w:t>
              </w:r>
            </w:ins>
            <w:ins w:id="14067" w:author="Fegie" w:date="2021-05-02T18:45:00Z">
              <w:r w:rsidR="007D3683">
                <w:rPr>
                  <w:rFonts w:ascii="標楷體" w:eastAsia="標楷體" w:hAnsi="標楷體" w:hint="eastAsia"/>
                </w:rPr>
                <w:t>絡</w:t>
              </w:r>
            </w:ins>
            <w:ins w:id="14068" w:author="Fegie" w:date="2021-05-02T18:44:00Z">
              <w:r w:rsidR="007D3683">
                <w:rPr>
                  <w:rFonts w:ascii="標楷體" w:eastAsia="標楷體" w:hAnsi="標楷體" w:hint="eastAsia"/>
                </w:rPr>
                <w:t>電話查詢】</w:t>
              </w:r>
            </w:ins>
          </w:p>
        </w:tc>
      </w:tr>
      <w:tr w:rsidR="00F26477" w14:paraId="1EC71E7C" w14:textId="77777777" w:rsidTr="009D7F45">
        <w:trPr>
          <w:trHeight w:val="358"/>
          <w:ins w:id="14069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ins w:id="14070" w:author="Fegie" w:date="2021-05-02T17:41:00Z"/>
                <w:rFonts w:ascii="標楷體" w:eastAsia="標楷體" w:hAnsi="標楷體"/>
              </w:rPr>
            </w:pPr>
            <w:ins w:id="14071" w:author="Fegie" w:date="2021-05-02T17:41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F4C8C5" w14:textId="780DC0DA" w:rsidR="00F26477" w:rsidRDefault="00F26477" w:rsidP="009D7F45">
            <w:pPr>
              <w:rPr>
                <w:ins w:id="14072" w:author="Fegie" w:date="2021-05-02T17:41:00Z"/>
                <w:rFonts w:ascii="標楷體" w:eastAsia="標楷體" w:hAnsi="標楷體"/>
              </w:rPr>
            </w:pPr>
          </w:p>
        </w:tc>
      </w:tr>
      <w:tr w:rsidR="00F26477" w14:paraId="60621F15" w14:textId="77777777" w:rsidTr="009D7F45">
        <w:trPr>
          <w:trHeight w:val="278"/>
          <w:ins w:id="14073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ins w:id="14074" w:author="Fegie" w:date="2021-05-02T17:41:00Z"/>
                <w:rFonts w:ascii="標楷體" w:eastAsia="標楷體" w:hAnsi="標楷體"/>
              </w:rPr>
            </w:pPr>
            <w:ins w:id="14075" w:author="Fegie" w:date="2021-05-02T17:41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77777777" w:rsidR="00F26477" w:rsidRDefault="00F26477" w:rsidP="009D7F45">
            <w:pPr>
              <w:rPr>
                <w:ins w:id="14076" w:author="Fegie" w:date="2021-05-02T17:41:00Z"/>
                <w:rFonts w:ascii="標楷體" w:eastAsia="標楷體" w:hAnsi="標楷體"/>
              </w:rPr>
            </w:pPr>
          </w:p>
        </w:tc>
      </w:tr>
    </w:tbl>
    <w:p w14:paraId="2F4F5042" w14:textId="77777777" w:rsidR="00F26477" w:rsidRDefault="00F26477" w:rsidP="00F26477">
      <w:pPr>
        <w:rPr>
          <w:ins w:id="14077" w:author="Fegie" w:date="2021-05-02T17:41:00Z"/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  <w:rPr>
          <w:ins w:id="14078" w:author="Fegie" w:date="2021-05-02T17:41:00Z"/>
        </w:rPr>
      </w:pPr>
      <w:ins w:id="14079" w:author="Fegie" w:date="2021-05-02T17:41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9D7F45">
        <w:trPr>
          <w:ins w:id="14080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4670FA" w14:textId="77777777" w:rsidR="00F26477" w:rsidRDefault="00F26477" w:rsidP="009D7F45">
            <w:pPr>
              <w:jc w:val="center"/>
              <w:rPr>
                <w:ins w:id="14081" w:author="Fegie" w:date="2021-05-02T17:41:00Z"/>
                <w:rFonts w:ascii="標楷體" w:eastAsia="標楷體" w:hAnsi="標楷體"/>
              </w:rPr>
            </w:pPr>
            <w:ins w:id="14082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668ED40" w14:textId="77777777" w:rsidR="00F26477" w:rsidRDefault="00F26477" w:rsidP="009D7F45">
            <w:pPr>
              <w:jc w:val="center"/>
              <w:rPr>
                <w:ins w:id="14083" w:author="Fegie" w:date="2021-05-02T17:41:00Z"/>
                <w:rFonts w:ascii="標楷體" w:eastAsia="標楷體" w:hAnsi="標楷體"/>
              </w:rPr>
            </w:pPr>
            <w:ins w:id="14084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262A690" w14:textId="77777777" w:rsidR="00F26477" w:rsidRDefault="00F26477" w:rsidP="009D7F45">
            <w:pPr>
              <w:jc w:val="center"/>
              <w:rPr>
                <w:ins w:id="14085" w:author="Fegie" w:date="2021-05-02T17:41:00Z"/>
                <w:rFonts w:ascii="標楷體" w:eastAsia="標楷體" w:hAnsi="標楷體"/>
              </w:rPr>
            </w:pPr>
            <w:ins w:id="14086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F26477" w14:paraId="110CD81E" w14:textId="77777777" w:rsidTr="009D7F45">
        <w:trPr>
          <w:ins w:id="14087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ins w:id="14088" w:author="Fegie" w:date="2021-05-02T17:41:00Z"/>
                <w:rFonts w:ascii="標楷體" w:eastAsia="標楷體" w:hAnsi="標楷體"/>
              </w:rPr>
            </w:pPr>
            <w:ins w:id="14089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ins w:id="14090" w:author="Fegie" w:date="2021-05-02T17:41:00Z"/>
                <w:rFonts w:ascii="標楷體" w:eastAsia="標楷體" w:hAnsi="標楷體"/>
              </w:rPr>
            </w:pPr>
            <w:ins w:id="14091" w:author="Fegie" w:date="2021-05-02T17:41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ins w:id="14092" w:author="Fegie" w:date="2021-05-02T17:41:00Z"/>
                <w:rFonts w:ascii="標楷體" w:eastAsia="標楷體" w:hAnsi="標楷體"/>
              </w:rPr>
            </w:pPr>
            <w:ins w:id="14093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52DDAE15" w14:textId="77777777" w:rsidR="00F26477" w:rsidRDefault="00F26477" w:rsidP="00F26477">
      <w:pPr>
        <w:rPr>
          <w:ins w:id="14094" w:author="Fegie" w:date="2021-05-02T17:41:00Z"/>
          <w:rFonts w:ascii="標楷體" w:eastAsia="標楷體" w:hAnsi="標楷體"/>
        </w:rPr>
      </w:pPr>
    </w:p>
    <w:p w14:paraId="1D6C3240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4095" w:author="Fegie" w:date="2021-05-02T17:41:00Z"/>
        </w:rPr>
      </w:pPr>
      <w:ins w:id="14096" w:author="Fegie" w:date="2021-05-02T17:41:00Z">
        <w:r>
          <w:rPr>
            <w:rFonts w:hint="eastAsia"/>
          </w:rPr>
          <w:t>UI畫面</w:t>
        </w:r>
      </w:ins>
    </w:p>
    <w:p w14:paraId="5AD073D3" w14:textId="20BFDB08" w:rsidR="00F26477" w:rsidRDefault="00F26477" w:rsidP="00F26477">
      <w:pPr>
        <w:rPr>
          <w:ins w:id="14097" w:author="Fegie" w:date="2021-05-02T17:41:00Z"/>
          <w:noProof/>
        </w:rPr>
      </w:pPr>
      <w:ins w:id="14098" w:author="Fegie" w:date="2021-05-02T17:41:00Z">
        <w:r>
          <w:rPr>
            <w:noProof/>
          </w:rPr>
          <w:t xml:space="preserve"> </w:t>
        </w:r>
      </w:ins>
      <w:ins w:id="14099" w:author="Fegie" w:date="2021-05-02T19:02:00Z">
        <w:r w:rsidR="0066287A">
          <w:rPr>
            <w:noProof/>
          </w:rPr>
          <w:drawing>
            <wp:inline distT="0" distB="0" distL="0" distR="0" wp14:anchorId="7B4287F6" wp14:editId="66353311">
              <wp:extent cx="6479540" cy="3020695"/>
              <wp:effectExtent l="0" t="0" r="0" b="0"/>
              <wp:docPr id="64" name="圖片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0206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4100" w:author="Fegie" w:date="2021-05-02T18:56:00Z">
        <w:r w:rsidR="007D3683">
          <w:rPr>
            <w:noProof/>
          </w:rPr>
          <w:lastRenderedPageBreak/>
          <w:drawing>
            <wp:inline distT="0" distB="0" distL="0" distR="0" wp14:anchorId="344C2EC6" wp14:editId="2F168C0B">
              <wp:extent cx="6479540" cy="3185160"/>
              <wp:effectExtent l="0" t="0" r="0" b="0"/>
              <wp:docPr id="62" name="圖片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85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7D3683">
          <w:rPr>
            <w:noProof/>
          </w:rPr>
          <w:drawing>
            <wp:inline distT="0" distB="0" distL="0" distR="0" wp14:anchorId="6AA631BB" wp14:editId="3F67C6C1">
              <wp:extent cx="6479540" cy="1503680"/>
              <wp:effectExtent l="0" t="0" r="0" b="0"/>
              <wp:docPr id="63" name="圖片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036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F856CC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  <w:rPr>
          <w:ins w:id="14101" w:author="Fegie" w:date="2021-05-02T17:41:00Z"/>
        </w:rPr>
      </w:pPr>
      <w:ins w:id="14102" w:author="Fegie" w:date="2021-05-02T17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7268E3A" w14:textId="77777777" w:rsidR="00F26477" w:rsidRDefault="00F26477" w:rsidP="00F26477">
      <w:pPr>
        <w:rPr>
          <w:ins w:id="14103" w:author="Fegie" w:date="2021-05-02T17:4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26477" w14:paraId="00AE8C8F" w14:textId="77777777" w:rsidTr="009D7F45">
        <w:trPr>
          <w:ins w:id="14104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D2B10CD" w14:textId="77777777" w:rsidR="00F26477" w:rsidRDefault="00F26477" w:rsidP="009D7F45">
            <w:pPr>
              <w:jc w:val="center"/>
              <w:rPr>
                <w:ins w:id="14105" w:author="Fegie" w:date="2021-05-02T17:41:00Z"/>
                <w:rFonts w:ascii="標楷體" w:eastAsia="標楷體" w:hAnsi="標楷體"/>
              </w:rPr>
            </w:pPr>
            <w:ins w:id="14106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830581F" w14:textId="77777777" w:rsidR="00F26477" w:rsidRDefault="00F26477" w:rsidP="009D7F45">
            <w:pPr>
              <w:jc w:val="center"/>
              <w:rPr>
                <w:ins w:id="14107" w:author="Fegie" w:date="2021-05-02T17:41:00Z"/>
                <w:rFonts w:ascii="標楷體" w:eastAsia="標楷體" w:hAnsi="標楷體"/>
              </w:rPr>
            </w:pPr>
            <w:ins w:id="14108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B17A53" w14:textId="77777777" w:rsidR="00F26477" w:rsidRDefault="00F26477" w:rsidP="009D7F45">
            <w:pPr>
              <w:jc w:val="center"/>
              <w:rPr>
                <w:ins w:id="14109" w:author="Fegie" w:date="2021-05-02T17:41:00Z"/>
                <w:rFonts w:ascii="標楷體" w:eastAsia="標楷體" w:hAnsi="標楷體"/>
              </w:rPr>
            </w:pPr>
            <w:ins w:id="14110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26477" w14:paraId="640059B2" w14:textId="77777777" w:rsidTr="009D7F45">
        <w:trPr>
          <w:ins w:id="14111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0B96" w14:textId="77777777" w:rsidR="00F26477" w:rsidRDefault="00F26477" w:rsidP="009D7F45">
            <w:pPr>
              <w:jc w:val="center"/>
              <w:rPr>
                <w:ins w:id="14112" w:author="Fegie" w:date="2021-05-02T17:41:00Z"/>
                <w:rFonts w:ascii="標楷體" w:eastAsia="標楷體" w:hAnsi="標楷體"/>
                <w:lang w:eastAsia="zh-HK"/>
              </w:rPr>
            </w:pPr>
            <w:ins w:id="14113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57D4" w14:textId="77777777" w:rsidR="00F26477" w:rsidRDefault="00F26477" w:rsidP="009D7F45">
            <w:pPr>
              <w:rPr>
                <w:ins w:id="14114" w:author="Fegie" w:date="2021-05-02T17:41:00Z"/>
                <w:rFonts w:ascii="標楷體" w:eastAsia="標楷體" w:hAnsi="標楷體"/>
                <w:lang w:eastAsia="zh-HK"/>
              </w:rPr>
            </w:pPr>
            <w:ins w:id="14115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3942" w14:textId="5A560E63" w:rsidR="00F26477" w:rsidRDefault="00F26477" w:rsidP="009D7F45">
            <w:pPr>
              <w:rPr>
                <w:ins w:id="14116" w:author="Fegie" w:date="2021-05-02T17:41:00Z"/>
                <w:rFonts w:ascii="標楷體" w:eastAsia="標楷體" w:hAnsi="標楷體"/>
                <w:lang w:eastAsia="zh-HK"/>
              </w:rPr>
            </w:pPr>
            <w:ins w:id="14117" w:author="Fegie" w:date="2021-05-02T17:41:00Z">
              <w:r>
                <w:rPr>
                  <w:rFonts w:ascii="標楷體" w:eastAsia="標楷體" w:hAnsi="標楷體" w:hint="eastAsia"/>
                </w:rPr>
                <w:t>1.【L1</w:t>
              </w:r>
            </w:ins>
            <w:ins w:id="14118" w:author="Fegie" w:date="2021-05-02T18:57:00Z">
              <w:r w:rsidR="0066287A">
                <w:rPr>
                  <w:rFonts w:ascii="標楷體" w:eastAsia="標楷體" w:hAnsi="標楷體" w:hint="eastAsia"/>
                </w:rPr>
                <w:t>001</w:t>
              </w:r>
            </w:ins>
            <w:ins w:id="14119" w:author="Fegie" w:date="2021-05-02T17:41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</w:t>
              </w:r>
            </w:ins>
            <w:ins w:id="14120" w:author="Fegie" w:date="2021-05-02T18:57:00Z">
              <w:r w:rsidR="0066287A">
                <w:rPr>
                  <w:rFonts w:ascii="標楷體" w:eastAsia="標楷體" w:hAnsi="標楷體" w:hint="eastAsia"/>
                  <w:lang w:eastAsia="zh-HK"/>
                </w:rPr>
                <w:t>明細資料</w:t>
              </w:r>
            </w:ins>
            <w:ins w:id="14121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14122" w:author="Fegie" w:date="2021-05-02T18:57:00Z">
              <w:r w:rsidR="0066287A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123" w:author="Fegie" w:date="2021-05-02T17:41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AAF5943" w14:textId="275F5FAD" w:rsidR="00F26477" w:rsidRDefault="00F26477" w:rsidP="009D7F45">
            <w:pPr>
              <w:rPr>
                <w:ins w:id="14124" w:author="Fegie" w:date="2021-05-02T17:41:00Z"/>
                <w:rFonts w:ascii="標楷體" w:eastAsia="標楷體" w:hAnsi="標楷體"/>
                <w:lang w:eastAsia="zh-HK"/>
              </w:rPr>
            </w:pPr>
            <w:ins w:id="14125" w:author="Fegie" w:date="2021-05-02T17:4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14126" w:author="Fegie" w:date="2021-05-05T14:13:00Z">
              <w:r w:rsidR="00144AE6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127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F26477" w14:paraId="7F5CF69E" w14:textId="77777777" w:rsidTr="009D7F45">
        <w:trPr>
          <w:ins w:id="14128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E10FA" w14:textId="6BBC179E" w:rsidR="00F26477" w:rsidRDefault="0066287A" w:rsidP="009D7F45">
            <w:pPr>
              <w:jc w:val="center"/>
              <w:rPr>
                <w:ins w:id="14129" w:author="Fegie" w:date="2021-05-02T17:41:00Z"/>
                <w:rFonts w:ascii="標楷體" w:eastAsia="標楷體" w:hAnsi="標楷體"/>
              </w:rPr>
            </w:pPr>
            <w:ins w:id="14130" w:author="Fegie" w:date="2021-05-02T18:5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102C" w14:textId="77777777" w:rsidR="00F26477" w:rsidRDefault="00F26477" w:rsidP="009D7F45">
            <w:pPr>
              <w:rPr>
                <w:ins w:id="14131" w:author="Fegie" w:date="2021-05-02T17:41:00Z"/>
                <w:rFonts w:ascii="標楷體" w:eastAsia="標楷體" w:hAnsi="標楷體"/>
                <w:lang w:eastAsia="zh-HK"/>
              </w:rPr>
            </w:pPr>
            <w:ins w:id="14132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F6186" w14:textId="77777777" w:rsidR="00F26477" w:rsidRDefault="00F26477" w:rsidP="009D7F45">
            <w:pPr>
              <w:rPr>
                <w:ins w:id="14133" w:author="Fegie" w:date="2021-05-02T17:41:00Z"/>
                <w:rFonts w:ascii="標楷體" w:eastAsia="標楷體" w:hAnsi="標楷體"/>
                <w:lang w:eastAsia="zh-HK"/>
              </w:rPr>
            </w:pPr>
            <w:ins w:id="14134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F26477" w14:paraId="7B7566C4" w14:textId="77777777" w:rsidTr="009D7F45">
        <w:trPr>
          <w:ins w:id="14135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FA4B" w14:textId="4C3784F7" w:rsidR="00F26477" w:rsidRDefault="0066287A" w:rsidP="009D7F45">
            <w:pPr>
              <w:jc w:val="center"/>
              <w:rPr>
                <w:ins w:id="14136" w:author="Fegie" w:date="2021-05-02T17:41:00Z"/>
                <w:rFonts w:ascii="標楷體" w:eastAsia="標楷體" w:hAnsi="標楷體"/>
              </w:rPr>
            </w:pPr>
            <w:ins w:id="14137" w:author="Fegie" w:date="2021-05-02T18:5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E27F" w14:textId="77777777" w:rsidR="00F26477" w:rsidRDefault="00F26477" w:rsidP="009D7F45">
            <w:pPr>
              <w:rPr>
                <w:ins w:id="14138" w:author="Fegie" w:date="2021-05-02T17:41:00Z"/>
                <w:rFonts w:ascii="標楷體" w:eastAsia="標楷體" w:hAnsi="標楷體"/>
                <w:lang w:eastAsia="zh-HK"/>
              </w:rPr>
            </w:pPr>
            <w:ins w:id="14139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CE0C" w14:textId="0AD9A824" w:rsidR="00F26477" w:rsidRDefault="00F26477" w:rsidP="009D7F45">
            <w:pPr>
              <w:rPr>
                <w:ins w:id="14140" w:author="Fegie" w:date="2021-05-02T17:41:00Z"/>
                <w:rFonts w:ascii="標楷體" w:eastAsia="標楷體" w:hAnsi="標楷體"/>
                <w:lang w:eastAsia="zh-HK"/>
              </w:rPr>
            </w:pPr>
            <w:ins w:id="14141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</w:t>
              </w:r>
            </w:ins>
            <w:ins w:id="14142" w:author="Fegie" w:date="2021-05-02T18:57:00Z">
              <w:r w:rsidR="0066287A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143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61F4672F" w14:textId="77777777" w:rsidR="00F26477" w:rsidRDefault="00F26477" w:rsidP="00F26477">
      <w:pPr>
        <w:rPr>
          <w:ins w:id="14144" w:author="Fegie" w:date="2021-05-02T17:41:00Z"/>
          <w:rFonts w:ascii="標楷體" w:eastAsia="標楷體" w:hAnsi="標楷體"/>
        </w:rPr>
      </w:pPr>
    </w:p>
    <w:p w14:paraId="78276B2F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4145" w:author="Fegie" w:date="2021-05-02T17:41:00Z"/>
        </w:rPr>
      </w:pPr>
      <w:ins w:id="14146" w:author="Fegie" w:date="2021-05-02T17:41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5"/>
        <w:gridCol w:w="575"/>
        <w:gridCol w:w="1655"/>
        <w:gridCol w:w="456"/>
        <w:gridCol w:w="2914"/>
        <w:gridCol w:w="456"/>
        <w:gridCol w:w="576"/>
        <w:gridCol w:w="3333"/>
      </w:tblGrid>
      <w:tr w:rsidR="00E52176" w14:paraId="2B7C8B10" w14:textId="77777777" w:rsidTr="009E35DB">
        <w:trPr>
          <w:trHeight w:val="388"/>
          <w:jc w:val="center"/>
          <w:ins w:id="14147" w:author="Fegie" w:date="2021-05-02T17:41:00Z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47E69C" w14:textId="77777777" w:rsidR="00F26477" w:rsidRDefault="00F26477" w:rsidP="009D7F45">
            <w:pPr>
              <w:rPr>
                <w:ins w:id="14148" w:author="Fegie" w:date="2021-05-02T17:41:00Z"/>
                <w:rFonts w:ascii="標楷體" w:eastAsia="標楷體" w:hAnsi="標楷體"/>
              </w:rPr>
            </w:pPr>
            <w:ins w:id="14149" w:author="Fegie" w:date="2021-05-02T17:41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7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669DF4" w14:textId="77777777" w:rsidR="00F26477" w:rsidRDefault="00F26477" w:rsidP="009D7F45">
            <w:pPr>
              <w:rPr>
                <w:ins w:id="14150" w:author="Fegie" w:date="2021-05-02T17:41:00Z"/>
                <w:rFonts w:ascii="標楷體" w:eastAsia="標楷體" w:hAnsi="標楷體"/>
              </w:rPr>
            </w:pPr>
            <w:ins w:id="14151" w:author="Fegie" w:date="2021-05-02T17:41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2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C664B7" w14:textId="77777777" w:rsidR="00F26477" w:rsidRDefault="00F26477" w:rsidP="009D7F45">
            <w:pPr>
              <w:jc w:val="center"/>
              <w:rPr>
                <w:ins w:id="14152" w:author="Fegie" w:date="2021-05-02T17:41:00Z"/>
                <w:rFonts w:ascii="標楷體" w:eastAsia="標楷體" w:hAnsi="標楷體"/>
              </w:rPr>
            </w:pPr>
            <w:ins w:id="14153" w:author="Fegie" w:date="2021-05-02T17:41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2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12C0D5" w14:textId="77777777" w:rsidR="00F26477" w:rsidRDefault="00F26477" w:rsidP="009D7F45">
            <w:pPr>
              <w:rPr>
                <w:ins w:id="14154" w:author="Fegie" w:date="2021-05-02T17:41:00Z"/>
                <w:rFonts w:ascii="標楷體" w:eastAsia="標楷體" w:hAnsi="標楷體"/>
              </w:rPr>
            </w:pPr>
            <w:ins w:id="14155" w:author="Fegie" w:date="2021-05-02T17:41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02FE3" w14:paraId="723173E9" w14:textId="77777777" w:rsidTr="009E35DB">
        <w:trPr>
          <w:trHeight w:val="244"/>
          <w:jc w:val="center"/>
          <w:ins w:id="14156" w:author="Fegie" w:date="2021-05-02T17:41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BCED" w14:textId="77777777" w:rsidR="00F26477" w:rsidRDefault="00F26477" w:rsidP="009D7F45">
            <w:pPr>
              <w:widowControl/>
              <w:rPr>
                <w:ins w:id="14157" w:author="Fegie" w:date="2021-05-02T17:41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FC150" w14:textId="77777777" w:rsidR="00F26477" w:rsidRDefault="00F26477" w:rsidP="009D7F45">
            <w:pPr>
              <w:widowControl/>
              <w:rPr>
                <w:ins w:id="14158" w:author="Fegie" w:date="2021-05-02T17:41:00Z"/>
                <w:rFonts w:ascii="標楷體" w:eastAsia="標楷體" w:hAnsi="標楷體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180582" w14:textId="77777777" w:rsidR="00F26477" w:rsidRDefault="00F26477" w:rsidP="009D7F45">
            <w:pPr>
              <w:rPr>
                <w:ins w:id="14159" w:author="Fegie" w:date="2021-05-02T17:41:00Z"/>
                <w:rFonts w:ascii="標楷體" w:eastAsia="標楷體" w:hAnsi="標楷體"/>
              </w:rPr>
            </w:pPr>
            <w:ins w:id="14160" w:author="Fegie" w:date="2021-05-02T17:41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983859" w14:textId="77777777" w:rsidR="00F26477" w:rsidRDefault="00F26477" w:rsidP="009D7F45">
            <w:pPr>
              <w:rPr>
                <w:ins w:id="14161" w:author="Fegie" w:date="2021-05-02T17:41:00Z"/>
                <w:rFonts w:ascii="標楷體" w:eastAsia="標楷體" w:hAnsi="標楷體"/>
              </w:rPr>
            </w:pPr>
            <w:ins w:id="14162" w:author="Fegie" w:date="2021-05-02T17:41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B68C4A" w14:textId="77777777" w:rsidR="00F26477" w:rsidRDefault="00F26477" w:rsidP="009D7F45">
            <w:pPr>
              <w:rPr>
                <w:ins w:id="14163" w:author="Fegie" w:date="2021-05-02T17:41:00Z"/>
                <w:rFonts w:ascii="標楷體" w:eastAsia="標楷體" w:hAnsi="標楷體"/>
              </w:rPr>
            </w:pPr>
            <w:ins w:id="14164" w:author="Fegie" w:date="2021-05-02T17:41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A30EA8B" w14:textId="77777777" w:rsidR="00F26477" w:rsidRDefault="00F26477" w:rsidP="009D7F45">
            <w:pPr>
              <w:rPr>
                <w:ins w:id="14165" w:author="Fegie" w:date="2021-05-02T17:41:00Z"/>
                <w:rFonts w:ascii="標楷體" w:eastAsia="標楷體" w:hAnsi="標楷體"/>
              </w:rPr>
            </w:pPr>
            <w:ins w:id="14166" w:author="Fegie" w:date="2021-05-02T17:41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A2B368" w14:textId="77777777" w:rsidR="00F26477" w:rsidRDefault="00F26477" w:rsidP="009D7F45">
            <w:pPr>
              <w:rPr>
                <w:ins w:id="14167" w:author="Fegie" w:date="2021-05-02T17:41:00Z"/>
                <w:rFonts w:ascii="標楷體" w:eastAsia="標楷體" w:hAnsi="標楷體"/>
              </w:rPr>
            </w:pPr>
            <w:ins w:id="14168" w:author="Fegie" w:date="2021-05-02T17:41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97F9C" w14:textId="77777777" w:rsidR="00F26477" w:rsidRDefault="00F26477" w:rsidP="009D7F45">
            <w:pPr>
              <w:widowControl/>
              <w:rPr>
                <w:ins w:id="14169" w:author="Fegie" w:date="2021-05-02T17:41:00Z"/>
                <w:rFonts w:ascii="標楷體" w:eastAsia="標楷體" w:hAnsi="標楷體"/>
              </w:rPr>
            </w:pPr>
          </w:p>
        </w:tc>
      </w:tr>
      <w:tr w:rsidR="00702FE3" w14:paraId="65D38632" w14:textId="77777777" w:rsidTr="009E35DB">
        <w:trPr>
          <w:trHeight w:val="291"/>
          <w:jc w:val="center"/>
          <w:ins w:id="14170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8B597" w14:textId="77777777" w:rsidR="00F26477" w:rsidRDefault="00F26477" w:rsidP="009D7F45">
            <w:pPr>
              <w:rPr>
                <w:ins w:id="14171" w:author="Fegie" w:date="2021-05-02T17:41:00Z"/>
                <w:rFonts w:ascii="標楷體" w:eastAsia="標楷體" w:hAnsi="標楷體"/>
              </w:rPr>
            </w:pPr>
            <w:ins w:id="14172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B5D1E" w14:textId="77777777" w:rsidR="00F26477" w:rsidRDefault="00F26477" w:rsidP="009D7F45">
            <w:pPr>
              <w:rPr>
                <w:ins w:id="14173" w:author="Fegie" w:date="2021-05-02T17:41:00Z"/>
                <w:rFonts w:ascii="標楷體" w:eastAsia="標楷體" w:hAnsi="標楷體"/>
              </w:rPr>
            </w:pPr>
            <w:ins w:id="14174" w:author="Fegie" w:date="2021-05-02T17:41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F3BC" w14:textId="77777777" w:rsidR="00F26477" w:rsidRDefault="00F26477" w:rsidP="009D7F45">
            <w:pPr>
              <w:rPr>
                <w:ins w:id="14175" w:author="Fegie" w:date="2021-05-02T17:41:00Z"/>
                <w:rFonts w:ascii="標楷體" w:eastAsia="標楷體" w:hAnsi="標楷體"/>
              </w:rPr>
            </w:pP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30BE" w14:textId="77777777" w:rsidR="00F26477" w:rsidRDefault="00F26477" w:rsidP="009D7F45">
            <w:pPr>
              <w:rPr>
                <w:ins w:id="14176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89A67" w14:textId="77777777" w:rsidR="00F26477" w:rsidRDefault="00F26477" w:rsidP="009D7F45">
            <w:pPr>
              <w:rPr>
                <w:ins w:id="14177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2FCB" w14:textId="77777777" w:rsidR="00F26477" w:rsidRDefault="00F26477" w:rsidP="009D7F45">
            <w:pPr>
              <w:rPr>
                <w:ins w:id="14178" w:author="Fegie" w:date="2021-05-02T17:4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E5870" w14:textId="77777777" w:rsidR="00F26477" w:rsidRDefault="00F26477" w:rsidP="009D7F45">
            <w:pPr>
              <w:rPr>
                <w:ins w:id="14179" w:author="Fegie" w:date="2021-05-02T17:41:00Z"/>
                <w:rFonts w:ascii="標楷體" w:eastAsia="標楷體" w:hAnsi="標楷體"/>
              </w:rPr>
            </w:pPr>
            <w:ins w:id="14180" w:author="Fegie" w:date="2021-05-02T17:4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3846B" w14:textId="77777777" w:rsidR="00F26477" w:rsidRDefault="00F26477" w:rsidP="009D7F45">
            <w:pPr>
              <w:rPr>
                <w:ins w:id="14181" w:author="Fegie" w:date="2021-05-02T17:41:00Z"/>
                <w:rFonts w:ascii="標楷體" w:eastAsia="標楷體" w:hAnsi="標楷體"/>
              </w:rPr>
            </w:pPr>
            <w:ins w:id="14182" w:author="Fegie" w:date="2021-05-02T17:41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397C04DE" w14:textId="77777777" w:rsidR="00F26477" w:rsidRDefault="00F26477" w:rsidP="009D7F45">
            <w:pPr>
              <w:rPr>
                <w:ins w:id="14183" w:author="Fegie" w:date="2021-05-02T17:41:00Z"/>
                <w:rFonts w:ascii="標楷體" w:eastAsia="標楷體" w:hAnsi="標楷體"/>
              </w:rPr>
            </w:pPr>
            <w:ins w:id="14184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702FE3" w14:paraId="751C442E" w14:textId="77777777" w:rsidTr="009E35DB">
        <w:trPr>
          <w:trHeight w:val="291"/>
          <w:jc w:val="center"/>
          <w:ins w:id="14185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02C4A" w14:textId="77777777" w:rsidR="00E52176" w:rsidRDefault="00E52176" w:rsidP="00E52176">
            <w:pPr>
              <w:rPr>
                <w:ins w:id="14186" w:author="Fegie" w:date="2021-05-02T17:41:00Z"/>
                <w:rFonts w:ascii="標楷體" w:eastAsia="標楷體" w:hAnsi="標楷體"/>
              </w:rPr>
            </w:pPr>
            <w:ins w:id="14187" w:author="Fegie" w:date="2021-05-02T17:41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03F4" w14:textId="766BA484" w:rsidR="00E52176" w:rsidRDefault="00E52176" w:rsidP="00E52176">
            <w:pPr>
              <w:rPr>
                <w:ins w:id="14188" w:author="Fegie" w:date="2021-05-02T17:41:00Z"/>
                <w:rFonts w:ascii="標楷體" w:eastAsia="標楷體" w:hAnsi="標楷體"/>
              </w:rPr>
            </w:pPr>
            <w:ins w:id="14189" w:author="Fegie" w:date="2021-05-02T19:27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45EDE" w14:textId="7B143E86" w:rsidR="00E52176" w:rsidRDefault="00E52176" w:rsidP="00E52176">
            <w:pPr>
              <w:rPr>
                <w:ins w:id="14190" w:author="Fegie" w:date="2021-05-02T17:41:00Z"/>
                <w:rFonts w:ascii="標楷體" w:eastAsia="標楷體" w:hAnsi="標楷體"/>
              </w:rPr>
            </w:pPr>
            <w:ins w:id="14191" w:author="Fegie" w:date="2021-05-02T19:27:00Z">
              <w:del w:id="14192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4193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191A" w14:textId="77777777" w:rsidR="00E52176" w:rsidRDefault="00E52176" w:rsidP="00E52176">
            <w:pPr>
              <w:rPr>
                <w:ins w:id="14194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EBF6" w14:textId="77777777" w:rsidR="00E52176" w:rsidRDefault="00E52176" w:rsidP="00E52176">
            <w:pPr>
              <w:rPr>
                <w:ins w:id="14195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741D53" w14:textId="3E6441FA" w:rsidR="00E52176" w:rsidRDefault="00E52176" w:rsidP="00E52176">
            <w:pPr>
              <w:rPr>
                <w:ins w:id="14196" w:author="Fegie" w:date="2021-05-02T17:41:00Z"/>
                <w:rFonts w:ascii="標楷體" w:eastAsia="標楷體" w:hAnsi="標楷體"/>
              </w:rPr>
            </w:pPr>
            <w:ins w:id="14197" w:author="Fegie" w:date="2021-05-02T19:3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95D4A4" w14:textId="53DE732B" w:rsidR="00E52176" w:rsidRDefault="00E52176" w:rsidP="00E52176">
            <w:pPr>
              <w:rPr>
                <w:ins w:id="14198" w:author="Fegie" w:date="2021-05-02T17:41:00Z"/>
                <w:rFonts w:ascii="標楷體" w:eastAsia="標楷體" w:hAnsi="標楷體"/>
              </w:rPr>
            </w:pPr>
            <w:ins w:id="14199" w:author="Fegie" w:date="2021-05-02T19:3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B6FDA1" w14:textId="77777777" w:rsidR="00E52176" w:rsidRDefault="00E52176" w:rsidP="00E52176">
            <w:pPr>
              <w:rPr>
                <w:ins w:id="14200" w:author="Fegie" w:date="2021-05-02T19:30:00Z"/>
                <w:rFonts w:ascii="標楷體" w:eastAsia="標楷體" w:hAnsi="標楷體"/>
              </w:rPr>
            </w:pPr>
            <w:ins w:id="14201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2A27A187" w14:textId="77777777" w:rsidR="00E52176" w:rsidRDefault="00E52176" w:rsidP="00C811A4">
            <w:pPr>
              <w:rPr>
                <w:ins w:id="14202" w:author="Fegie" w:date="2021-05-02T20:09:00Z"/>
                <w:rFonts w:ascii="標楷體" w:eastAsia="標楷體" w:hAnsi="標楷體"/>
              </w:rPr>
            </w:pPr>
            <w:ins w:id="14203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7D9AF05" w14:textId="5AADDFF7" w:rsidR="00C811A4" w:rsidRPr="00C811A4" w:rsidRDefault="00C811A4">
            <w:pPr>
              <w:rPr>
                <w:ins w:id="14204" w:author="Fegie" w:date="2021-05-02T17:41:00Z"/>
                <w:rFonts w:ascii="標楷體" w:eastAsia="標楷體" w:hAnsi="標楷體"/>
              </w:rPr>
            </w:pPr>
            <w:ins w:id="14205" w:author="Fegie" w:date="2021-05-02T20:09:00Z">
              <w:r>
                <w:rPr>
                  <w:rFonts w:ascii="標楷體" w:eastAsia="標楷體" w:hAnsi="標楷體"/>
                </w:rPr>
                <w:t>3.</w:t>
              </w:r>
            </w:ins>
            <w:ins w:id="14206" w:author="Fegie" w:date="2021-05-02T20:10:00Z">
              <w:r>
                <w:rPr>
                  <w:rFonts w:ascii="標楷體" w:eastAsia="標楷體" w:hAnsi="標楷體"/>
                </w:rPr>
                <w:t>CustMain.</w:t>
              </w:r>
            </w:ins>
            <w:ins w:id="14207" w:author="Fegie" w:date="2021-05-02T20:13:00Z">
              <w:r w:rsidR="00702FE3">
                <w:rPr>
                  <w:rFonts w:ascii="標楷體" w:eastAsia="標楷體" w:hAnsi="標楷體"/>
                </w:rPr>
                <w:t>CustId</w:t>
              </w:r>
            </w:ins>
          </w:p>
        </w:tc>
      </w:tr>
      <w:tr w:rsidR="00702FE3" w14:paraId="47A142B5" w14:textId="77777777" w:rsidTr="009E35DB">
        <w:trPr>
          <w:trHeight w:val="291"/>
          <w:jc w:val="center"/>
          <w:ins w:id="14208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0922B" w14:textId="77777777" w:rsidR="00E52176" w:rsidRDefault="00E52176" w:rsidP="00E52176">
            <w:pPr>
              <w:rPr>
                <w:ins w:id="14209" w:author="Fegie" w:date="2021-05-02T17:41:00Z"/>
                <w:rFonts w:ascii="標楷體" w:eastAsia="標楷體" w:hAnsi="標楷體"/>
              </w:rPr>
            </w:pPr>
            <w:ins w:id="14210" w:author="Fegie" w:date="2021-05-02T17:4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46664" w14:textId="39B43311" w:rsidR="00E52176" w:rsidRDefault="00E52176" w:rsidP="00E52176">
            <w:pPr>
              <w:rPr>
                <w:ins w:id="14211" w:author="Fegie" w:date="2021-05-02T17:41:00Z"/>
                <w:rFonts w:ascii="標楷體" w:eastAsia="標楷體" w:hAnsi="標楷體"/>
              </w:rPr>
            </w:pPr>
            <w:ins w:id="14212" w:author="Fegie" w:date="2021-05-02T19:28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90450" w14:textId="782AEA4D" w:rsidR="00E52176" w:rsidRDefault="00E52176" w:rsidP="00E52176">
            <w:pPr>
              <w:rPr>
                <w:ins w:id="14213" w:author="Fegie" w:date="2021-05-02T17:41:00Z"/>
                <w:rFonts w:ascii="標楷體" w:eastAsia="標楷體" w:hAnsi="標楷體"/>
              </w:rPr>
            </w:pPr>
            <w:ins w:id="14214" w:author="Fegie" w:date="2021-05-02T19:29:00Z">
              <w:del w:id="14215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4216" w:author="家榮 張" w:date="2021-05-06T18:42:00Z">
              <w:r w:rsidR="00237236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3FD0" w14:textId="77777777" w:rsidR="00E52176" w:rsidRDefault="00E52176" w:rsidP="00E52176">
            <w:pPr>
              <w:rPr>
                <w:ins w:id="14217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E4BB" w14:textId="77777777" w:rsidR="00E52176" w:rsidRDefault="00E52176" w:rsidP="00E52176">
            <w:pPr>
              <w:rPr>
                <w:ins w:id="14218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AF6D" w14:textId="28D77B9D" w:rsidR="00E52176" w:rsidRDefault="00E52176" w:rsidP="00E52176">
            <w:pPr>
              <w:rPr>
                <w:ins w:id="14219" w:author="Fegie" w:date="2021-05-02T17:41:00Z"/>
                <w:rFonts w:ascii="標楷體" w:eastAsia="標楷體" w:hAnsi="標楷體"/>
              </w:rPr>
            </w:pPr>
            <w:ins w:id="14220" w:author="Fegie" w:date="2021-05-02T19:3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CC1A" w14:textId="1A827475" w:rsidR="00E52176" w:rsidRDefault="00E52176" w:rsidP="00E52176">
            <w:pPr>
              <w:rPr>
                <w:ins w:id="14221" w:author="Fegie" w:date="2021-05-02T17:41:00Z"/>
                <w:rFonts w:ascii="標楷體" w:eastAsia="標楷體" w:hAnsi="標楷體"/>
              </w:rPr>
            </w:pPr>
            <w:ins w:id="14222" w:author="Fegie" w:date="2021-05-02T19:3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4A9" w14:textId="77777777" w:rsidR="00E52176" w:rsidRDefault="00E52176" w:rsidP="00E52176">
            <w:pPr>
              <w:rPr>
                <w:ins w:id="14223" w:author="Fegie" w:date="2021-05-02T19:30:00Z"/>
                <w:rFonts w:ascii="標楷體" w:eastAsia="標楷體" w:hAnsi="標楷體"/>
              </w:rPr>
            </w:pPr>
            <w:ins w:id="14224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B2814B6" w14:textId="77777777" w:rsidR="00E52176" w:rsidRDefault="00E52176" w:rsidP="00E52176">
            <w:pPr>
              <w:rPr>
                <w:ins w:id="14225" w:author="Fegie" w:date="2021-05-02T20:10:00Z"/>
                <w:rFonts w:ascii="標楷體" w:eastAsia="標楷體" w:hAnsi="標楷體"/>
              </w:rPr>
            </w:pPr>
            <w:ins w:id="14226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0EEE3AD" w14:textId="79C66DCC" w:rsidR="00C811A4" w:rsidRDefault="00C811A4">
            <w:pPr>
              <w:rPr>
                <w:ins w:id="14227" w:author="Fegie" w:date="2021-05-02T17:41:00Z"/>
                <w:rFonts w:ascii="標楷體" w:eastAsia="標楷體" w:hAnsi="標楷體"/>
              </w:rPr>
            </w:pPr>
            <w:ins w:id="14228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229" w:author="Fegie" w:date="2021-05-02T20:13:00Z">
              <w:r w:rsidR="00702FE3">
                <w:rPr>
                  <w:rFonts w:ascii="標楷體" w:eastAsia="標楷體" w:hAnsi="標楷體"/>
                </w:rPr>
                <w:t>CustName</w:t>
              </w:r>
            </w:ins>
          </w:p>
        </w:tc>
      </w:tr>
      <w:tr w:rsidR="00702FE3" w14:paraId="0B233924" w14:textId="77777777" w:rsidTr="009E35DB">
        <w:trPr>
          <w:trHeight w:val="291"/>
          <w:jc w:val="center"/>
          <w:ins w:id="14230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8F1F3" w14:textId="77777777" w:rsidR="00E52176" w:rsidRDefault="00E52176" w:rsidP="00E52176">
            <w:pPr>
              <w:rPr>
                <w:ins w:id="14231" w:author="Fegie" w:date="2021-05-02T17:41:00Z"/>
                <w:rFonts w:ascii="標楷體" w:eastAsia="標楷體" w:hAnsi="標楷體"/>
              </w:rPr>
            </w:pPr>
            <w:ins w:id="14232" w:author="Fegie" w:date="2021-05-02T17:41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A2BC" w14:textId="330C43B6" w:rsidR="00E52176" w:rsidRDefault="00E52176" w:rsidP="00E52176">
            <w:pPr>
              <w:rPr>
                <w:ins w:id="14233" w:author="Fegie" w:date="2021-05-02T17:41:00Z"/>
                <w:rFonts w:ascii="標楷體" w:eastAsia="標楷體" w:hAnsi="標楷體"/>
              </w:rPr>
            </w:pPr>
            <w:ins w:id="14234" w:author="Fegie" w:date="2021-05-02T19:31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EDA0" w14:textId="6C59A086" w:rsidR="00E52176" w:rsidRDefault="00E52176" w:rsidP="00E52176">
            <w:pPr>
              <w:rPr>
                <w:ins w:id="14235" w:author="Fegie" w:date="2021-05-02T17:41:00Z"/>
                <w:rFonts w:ascii="標楷體" w:eastAsia="標楷體" w:hAnsi="標楷體"/>
              </w:rPr>
            </w:pPr>
            <w:ins w:id="14236" w:author="Fegie" w:date="2021-05-02T19:31:00Z">
              <w:del w:id="14237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4238" w:author="家榮 張" w:date="2021-05-06T18:42:00Z">
              <w:r w:rsidR="00237236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1D92F" w14:textId="77777777" w:rsidR="00E52176" w:rsidRDefault="00E52176" w:rsidP="00E52176">
            <w:pPr>
              <w:rPr>
                <w:ins w:id="14239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B38C" w14:textId="029595F9" w:rsidR="00E52176" w:rsidRPr="00F15B2B" w:rsidRDefault="00E52176" w:rsidP="00E52176">
            <w:pPr>
              <w:rPr>
                <w:ins w:id="14240" w:author="Fegie" w:date="2021-05-02T17:4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5C2AD" w14:textId="44F2AEC0" w:rsidR="00E52176" w:rsidRDefault="00E52176" w:rsidP="00E52176">
            <w:pPr>
              <w:rPr>
                <w:ins w:id="14241" w:author="Fegie" w:date="2021-05-02T17:41:00Z"/>
                <w:rFonts w:ascii="標楷體" w:eastAsia="標楷體" w:hAnsi="標楷體"/>
              </w:rPr>
            </w:pPr>
            <w:ins w:id="14242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A1EE5" w14:textId="7B2BAE79" w:rsidR="00E52176" w:rsidRDefault="00E52176" w:rsidP="00E52176">
            <w:pPr>
              <w:rPr>
                <w:ins w:id="14243" w:author="Fegie" w:date="2021-05-02T17:41:00Z"/>
                <w:rFonts w:ascii="標楷體" w:eastAsia="標楷體" w:hAnsi="標楷體"/>
              </w:rPr>
            </w:pPr>
            <w:ins w:id="14244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0697" w14:textId="77777777" w:rsidR="00E52176" w:rsidRDefault="00E52176" w:rsidP="00E52176">
            <w:pPr>
              <w:rPr>
                <w:ins w:id="14245" w:author="Fegie" w:date="2021-05-02T19:30:00Z"/>
                <w:rFonts w:ascii="標楷體" w:eastAsia="標楷體" w:hAnsi="標楷體"/>
              </w:rPr>
            </w:pPr>
            <w:ins w:id="14246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FD39CA6" w14:textId="77777777" w:rsidR="00E52176" w:rsidRDefault="00E52176" w:rsidP="00E52176">
            <w:pPr>
              <w:rPr>
                <w:ins w:id="14247" w:author="Fegie" w:date="2021-05-02T20:10:00Z"/>
                <w:rFonts w:ascii="標楷體" w:eastAsia="標楷體" w:hAnsi="標楷體"/>
              </w:rPr>
            </w:pPr>
            <w:ins w:id="14248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AEE82F8" w14:textId="713C3EC5" w:rsidR="00C811A4" w:rsidRPr="00F15B2B" w:rsidRDefault="00C811A4">
            <w:pPr>
              <w:rPr>
                <w:ins w:id="14249" w:author="Fegie" w:date="2021-05-02T17:41:00Z"/>
                <w:rFonts w:ascii="標楷體" w:eastAsia="標楷體" w:hAnsi="標楷體"/>
                <w:color w:val="000000" w:themeColor="text1"/>
              </w:rPr>
            </w:pPr>
            <w:ins w:id="14250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251" w:author="Fegie" w:date="2021-05-02T20:13:00Z">
              <w:r w:rsidR="00702FE3">
                <w:rPr>
                  <w:rFonts w:ascii="標楷體" w:eastAsia="標楷體" w:hAnsi="標楷體"/>
                </w:rPr>
                <w:t>Birthday</w:t>
              </w:r>
            </w:ins>
          </w:p>
        </w:tc>
      </w:tr>
      <w:tr w:rsidR="00702FE3" w14:paraId="3ADFF188" w14:textId="77777777" w:rsidTr="009E35DB">
        <w:trPr>
          <w:trHeight w:val="291"/>
          <w:jc w:val="center"/>
          <w:ins w:id="14252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D3C5" w14:textId="77777777" w:rsidR="00E52176" w:rsidRDefault="00E52176" w:rsidP="00E52176">
            <w:pPr>
              <w:rPr>
                <w:ins w:id="14253" w:author="Fegie" w:date="2021-05-02T17:41:00Z"/>
                <w:rFonts w:ascii="標楷體" w:eastAsia="標楷體" w:hAnsi="標楷體"/>
              </w:rPr>
            </w:pPr>
            <w:ins w:id="14254" w:author="Fegie" w:date="2021-05-02T17:4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2786" w14:textId="5ABE8A8B" w:rsidR="00E52176" w:rsidRDefault="00E52176" w:rsidP="00E52176">
            <w:pPr>
              <w:rPr>
                <w:ins w:id="14255" w:author="Fegie" w:date="2021-05-02T17:41:00Z"/>
                <w:rFonts w:ascii="標楷體" w:eastAsia="標楷體" w:hAnsi="標楷體"/>
              </w:rPr>
            </w:pPr>
            <w:ins w:id="14256" w:author="Fegie" w:date="2021-05-02T19:31:00Z">
              <w:r>
                <w:rPr>
                  <w:rFonts w:ascii="標楷體" w:eastAsia="標楷體" w:hAnsi="標楷體" w:hint="eastAsia"/>
                </w:rPr>
                <w:t>性別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1C4C" w14:textId="75038C38" w:rsidR="00E52176" w:rsidRDefault="00E52176" w:rsidP="00E52176">
            <w:pPr>
              <w:rPr>
                <w:ins w:id="14257" w:author="Fegie" w:date="2021-05-02T17:41:00Z"/>
                <w:rFonts w:ascii="標楷體" w:eastAsia="標楷體" w:hAnsi="標楷體"/>
              </w:rPr>
            </w:pPr>
            <w:ins w:id="14258" w:author="Fegie" w:date="2021-05-02T19:31:00Z">
              <w:del w:id="14259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14260" w:author="家榮 張" w:date="2021-05-06T18:42:00Z">
              <w:r w:rsidR="00237236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3034" w14:textId="77777777" w:rsidR="00E52176" w:rsidRDefault="00E52176" w:rsidP="00E52176">
            <w:pPr>
              <w:rPr>
                <w:ins w:id="14261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1542" w14:textId="1E48123F" w:rsidR="00E52176" w:rsidRDefault="00E52176" w:rsidP="00E52176">
            <w:pPr>
              <w:rPr>
                <w:ins w:id="14262" w:author="Fegie" w:date="2021-05-02T17:41:00Z"/>
                <w:rFonts w:ascii="標楷體" w:eastAsia="標楷體" w:hAnsi="標楷體"/>
              </w:rPr>
            </w:pPr>
            <w:ins w:id="14263" w:author="Fegie" w:date="2021-05-02T19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下拉選單(Se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x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264" w:author="家榮 張" w:date="2021-05-06T19:29:00Z"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"_(1).附件1" </w:instrText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62E46" w:rsidRPr="003602D1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3602D1" w:rsidRPr="003602D1" w:rsidDel="003602D1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265" w:author="家榮 張" w:date="2021-05-06T19:29:00Z">
                <w:r w:rsidRPr="003602D1" w:rsidDel="003602D1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3602D1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</w:t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266" w:author="Fegie" w:date="2021-05-02T19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151B4" w14:textId="422F60D6" w:rsidR="00E52176" w:rsidRDefault="00E52176" w:rsidP="00E52176">
            <w:pPr>
              <w:rPr>
                <w:ins w:id="14267" w:author="Fegie" w:date="2021-05-02T17:41:00Z"/>
                <w:rFonts w:ascii="標楷體" w:eastAsia="標楷體" w:hAnsi="標楷體"/>
              </w:rPr>
            </w:pPr>
            <w:ins w:id="14268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8403B" w14:textId="568E151D" w:rsidR="00E52176" w:rsidRDefault="00E52176" w:rsidP="00E52176">
            <w:pPr>
              <w:rPr>
                <w:ins w:id="14269" w:author="Fegie" w:date="2021-05-02T17:41:00Z"/>
                <w:rFonts w:ascii="標楷體" w:eastAsia="標楷體" w:hAnsi="標楷體"/>
              </w:rPr>
            </w:pPr>
            <w:ins w:id="14270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55CE6A" w14:textId="77777777" w:rsidR="00E52176" w:rsidRDefault="00E52176" w:rsidP="00E52176">
            <w:pPr>
              <w:rPr>
                <w:ins w:id="14271" w:author="Fegie" w:date="2021-05-02T19:30:00Z"/>
                <w:rFonts w:ascii="標楷體" w:eastAsia="標楷體" w:hAnsi="標楷體"/>
              </w:rPr>
            </w:pPr>
            <w:ins w:id="14272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48F5440D" w14:textId="77777777" w:rsidR="00E52176" w:rsidRDefault="00E52176" w:rsidP="00E52176">
            <w:pPr>
              <w:rPr>
                <w:ins w:id="14273" w:author="Fegie" w:date="2021-05-02T20:10:00Z"/>
                <w:rFonts w:ascii="標楷體" w:eastAsia="標楷體" w:hAnsi="標楷體"/>
              </w:rPr>
            </w:pPr>
            <w:ins w:id="14274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F9FA73F" w14:textId="1C769F0A" w:rsidR="00C811A4" w:rsidRDefault="00C811A4">
            <w:pPr>
              <w:rPr>
                <w:ins w:id="14275" w:author="Fegie" w:date="2021-05-02T17:41:00Z"/>
                <w:rFonts w:ascii="標楷體" w:eastAsia="標楷體" w:hAnsi="標楷體"/>
              </w:rPr>
            </w:pPr>
            <w:ins w:id="14276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</w:p>
        </w:tc>
      </w:tr>
      <w:tr w:rsidR="00702FE3" w14:paraId="5A69DD3E" w14:textId="77777777" w:rsidTr="009E35DB">
        <w:trPr>
          <w:trHeight w:val="291"/>
          <w:jc w:val="center"/>
          <w:ins w:id="14277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1B97C" w14:textId="77777777" w:rsidR="00E52176" w:rsidRDefault="00E52176" w:rsidP="00E52176">
            <w:pPr>
              <w:rPr>
                <w:ins w:id="14278" w:author="Fegie" w:date="2021-05-02T17:41:00Z"/>
                <w:rFonts w:ascii="標楷體" w:eastAsia="標楷體" w:hAnsi="標楷體"/>
              </w:rPr>
            </w:pPr>
            <w:ins w:id="14279" w:author="Fegie" w:date="2021-05-02T17:4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A409" w14:textId="2611B069" w:rsidR="00E52176" w:rsidRDefault="00E52176" w:rsidP="00E52176">
            <w:pPr>
              <w:rPr>
                <w:ins w:id="14280" w:author="Fegie" w:date="2021-05-02T17:41:00Z"/>
                <w:rFonts w:ascii="標楷體" w:eastAsia="標楷體" w:hAnsi="標楷體"/>
              </w:rPr>
            </w:pPr>
            <w:ins w:id="14281" w:author="Fegie" w:date="2021-05-02T19:34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2CCE0" w14:textId="3F6E95A1" w:rsidR="00E52176" w:rsidRDefault="00E52176" w:rsidP="00E52176">
            <w:pPr>
              <w:rPr>
                <w:ins w:id="14282" w:author="Fegie" w:date="2021-05-02T17:41:00Z"/>
                <w:rFonts w:ascii="標楷體" w:eastAsia="標楷體" w:hAnsi="標楷體"/>
              </w:rPr>
            </w:pPr>
            <w:ins w:id="14283" w:author="Fegie" w:date="2021-05-02T19:35:00Z">
              <w:del w:id="14284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4285" w:author="家榮 張" w:date="2021-05-06T18:42:00Z">
              <w:r w:rsidR="00237236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A4E2" w14:textId="77777777" w:rsidR="00E52176" w:rsidRDefault="00E52176" w:rsidP="00E52176">
            <w:pPr>
              <w:rPr>
                <w:ins w:id="14286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784" w14:textId="4648F6C8" w:rsidR="00E52176" w:rsidRDefault="00E52176" w:rsidP="00E52176">
            <w:pPr>
              <w:rPr>
                <w:ins w:id="14287" w:author="Fegie" w:date="2021-05-02T17:41:00Z"/>
                <w:rFonts w:ascii="標楷體" w:eastAsia="標楷體" w:hAnsi="標楷體"/>
              </w:rPr>
            </w:pPr>
            <w:ins w:id="14288" w:author="Fegie" w:date="2021-05-02T19:3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</w:t>
              </w:r>
            </w:ins>
            <w:ins w:id="14289" w:author="Fegie" w:date="2021-05-05T16:33:00Z">
              <w:r w:rsidR="00E62E46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t</w:t>
              </w:r>
            </w:ins>
            <w:ins w:id="14290" w:author="Fegie" w:date="2021-05-02T19:34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TypeCod</w:t>
              </w:r>
            </w:ins>
            <w:ins w:id="14291" w:author="Fegie" w:date="2021-05-02T19:35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</w:t>
              </w:r>
            </w:ins>
            <w:ins w:id="14292" w:author="Fegie" w:date="2021-05-02T19:3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293" w:author="家榮 張" w:date="2021-05-06T19:30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r w:rsidR="003602D1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del w:id="14294" w:author="家榮 張" w:date="2021-05-06T19:30:00Z">
                <w:r w:rsidR="00E62E46" w:rsidRPr="00831FEB" w:rsidDel="003602D1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>-</w:delText>
                </w:r>
                <w:r w:rsidRPr="00831FEB" w:rsidDel="003602D1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295" w:author="Fegie" w:date="2021-05-02T19:3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FEA1" w14:textId="3C639A36" w:rsidR="00E52176" w:rsidRDefault="00E52176" w:rsidP="00E52176">
            <w:pPr>
              <w:rPr>
                <w:ins w:id="14296" w:author="Fegie" w:date="2021-05-02T17:41:00Z"/>
                <w:rFonts w:ascii="標楷體" w:eastAsia="標楷體" w:hAnsi="標楷體"/>
              </w:rPr>
            </w:pPr>
            <w:ins w:id="14297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51DC" w14:textId="72557E97" w:rsidR="00E52176" w:rsidRDefault="00E52176" w:rsidP="00E52176">
            <w:pPr>
              <w:rPr>
                <w:ins w:id="14298" w:author="Fegie" w:date="2021-05-02T17:41:00Z"/>
                <w:rFonts w:ascii="標楷體" w:eastAsia="標楷體" w:hAnsi="標楷體"/>
              </w:rPr>
            </w:pPr>
            <w:ins w:id="14299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left w:val="single" w:sz="4" w:space="0" w:color="auto"/>
              <w:right w:val="single" w:sz="4" w:space="0" w:color="auto"/>
            </w:tcBorders>
          </w:tcPr>
          <w:p w14:paraId="72BE7B3C" w14:textId="77777777" w:rsidR="00E52176" w:rsidRDefault="00E52176" w:rsidP="00E52176">
            <w:pPr>
              <w:rPr>
                <w:ins w:id="14300" w:author="Fegie" w:date="2021-05-02T19:30:00Z"/>
                <w:rFonts w:ascii="標楷體" w:eastAsia="標楷體" w:hAnsi="標楷體"/>
              </w:rPr>
            </w:pPr>
            <w:ins w:id="14301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01841F1D" w14:textId="77777777" w:rsidR="00E52176" w:rsidRDefault="00E52176" w:rsidP="00E52176">
            <w:pPr>
              <w:rPr>
                <w:ins w:id="14302" w:author="Fegie" w:date="2021-05-02T20:10:00Z"/>
                <w:rFonts w:ascii="標楷體" w:eastAsia="標楷體" w:hAnsi="標楷體"/>
              </w:rPr>
            </w:pPr>
            <w:ins w:id="14303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0EDD49EE" w14:textId="6110A7DD" w:rsidR="00C811A4" w:rsidRDefault="00C811A4">
            <w:pPr>
              <w:rPr>
                <w:ins w:id="14304" w:author="Fegie" w:date="2021-05-02T17:41:00Z"/>
                <w:rFonts w:ascii="標楷體" w:eastAsia="標楷體" w:hAnsi="標楷體"/>
              </w:rPr>
            </w:pPr>
            <w:ins w:id="14305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06" w:author="Fegie" w:date="2021-05-02T20:13:00Z">
              <w:r w:rsidR="00702FE3">
                <w:rPr>
                  <w:rFonts w:ascii="標楷體" w:eastAsia="標楷體" w:hAnsi="標楷體"/>
                </w:rPr>
                <w:t>CustTypeC</w:t>
              </w:r>
            </w:ins>
            <w:ins w:id="14307" w:author="Fegie" w:date="2021-05-02T20:14:00Z">
              <w:r w:rsidR="00702FE3">
                <w:rPr>
                  <w:rFonts w:ascii="標楷體" w:eastAsia="標楷體" w:hAnsi="標楷體"/>
                </w:rPr>
                <w:t>ode</w:t>
              </w:r>
            </w:ins>
          </w:p>
        </w:tc>
      </w:tr>
      <w:tr w:rsidR="00702FE3" w14:paraId="719FEFBB" w14:textId="77777777" w:rsidTr="009E35DB">
        <w:trPr>
          <w:trHeight w:val="291"/>
          <w:jc w:val="center"/>
          <w:ins w:id="14308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6CB1" w14:textId="77777777" w:rsidR="00E52176" w:rsidRDefault="00E52176" w:rsidP="00E52176">
            <w:pPr>
              <w:rPr>
                <w:ins w:id="14309" w:author="Fegie" w:date="2021-05-02T17:41:00Z"/>
                <w:rFonts w:ascii="標楷體" w:eastAsia="標楷體" w:hAnsi="標楷體"/>
              </w:rPr>
            </w:pPr>
            <w:ins w:id="14310" w:author="Fegie" w:date="2021-05-02T17:41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7B9F" w14:textId="4931C34D" w:rsidR="00E52176" w:rsidRDefault="00E52176" w:rsidP="00E52176">
            <w:pPr>
              <w:rPr>
                <w:ins w:id="14311" w:author="Fegie" w:date="2021-05-02T17:41:00Z"/>
                <w:rFonts w:ascii="標楷體" w:eastAsia="標楷體" w:hAnsi="標楷體"/>
              </w:rPr>
            </w:pPr>
            <w:ins w:id="14312" w:author="Fegie" w:date="2021-05-02T19:36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5AE1" w14:textId="1A7BFA99" w:rsidR="00E52176" w:rsidRDefault="00237236" w:rsidP="00E52176">
            <w:pPr>
              <w:rPr>
                <w:ins w:id="14313" w:author="Fegie" w:date="2021-05-02T17:41:00Z"/>
                <w:rFonts w:ascii="標楷體" w:eastAsia="標楷體" w:hAnsi="標楷體"/>
              </w:rPr>
            </w:pPr>
            <w:ins w:id="14314" w:author="家榮 張" w:date="2021-05-06T18:42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4315" w:author="Fegie" w:date="2021-05-02T19:36:00Z">
              <w:del w:id="14316" w:author="家榮 張" w:date="2021-05-06T18:42:00Z">
                <w:r w:rsidR="00E52176" w:rsidDel="00237236">
                  <w:rPr>
                    <w:rFonts w:ascii="標楷體" w:eastAsia="標楷體" w:hAnsi="標楷體" w:hint="eastAsia"/>
                  </w:rPr>
                  <w:delText>X</w:delText>
                </w:r>
                <w:r w:rsidR="00E52176" w:rsidDel="00237236">
                  <w:rPr>
                    <w:rFonts w:ascii="標楷體" w:eastAsia="標楷體" w:hAnsi="標楷體"/>
                  </w:rPr>
                  <w:delText>(0</w:delText>
                </w:r>
                <w:r w:rsidR="00E52176" w:rsidDel="00237236">
                  <w:rPr>
                    <w:rFonts w:ascii="標楷體" w:eastAsia="標楷體" w:hAnsi="標楷體" w:hint="eastAsia"/>
                  </w:rPr>
                  <w:delText>6</w:delText>
                </w:r>
                <w:r w:rsidR="00E52176" w:rsidDel="00237236">
                  <w:rPr>
                    <w:rFonts w:ascii="標楷體" w:eastAsia="標楷體" w:hAnsi="標楷體"/>
                  </w:rPr>
                  <w:delText>)</w:delText>
                </w:r>
              </w:del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3497" w14:textId="77777777" w:rsidR="00E52176" w:rsidRDefault="00E52176" w:rsidP="00E52176">
            <w:pPr>
              <w:rPr>
                <w:ins w:id="14317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704E" w14:textId="77777777" w:rsidR="00E52176" w:rsidRDefault="00E52176" w:rsidP="00E52176">
            <w:pPr>
              <w:rPr>
                <w:ins w:id="14318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425F2" w14:textId="696AD8B6" w:rsidR="00E52176" w:rsidRDefault="00E52176" w:rsidP="00E52176">
            <w:pPr>
              <w:rPr>
                <w:ins w:id="14319" w:author="Fegie" w:date="2021-05-02T17:41:00Z"/>
                <w:rFonts w:ascii="標楷體" w:eastAsia="標楷體" w:hAnsi="標楷體"/>
              </w:rPr>
            </w:pPr>
            <w:ins w:id="14320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84F1" w14:textId="6633A83F" w:rsidR="00E52176" w:rsidRDefault="00E52176" w:rsidP="00E52176">
            <w:pPr>
              <w:rPr>
                <w:ins w:id="14321" w:author="Fegie" w:date="2021-05-02T17:41:00Z"/>
                <w:rFonts w:ascii="標楷體" w:eastAsia="標楷體" w:hAnsi="標楷體"/>
              </w:rPr>
            </w:pPr>
            <w:ins w:id="14322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B65F1" w14:textId="77777777" w:rsidR="00E52176" w:rsidRDefault="00E52176" w:rsidP="00E52176">
            <w:pPr>
              <w:rPr>
                <w:ins w:id="14323" w:author="Fegie" w:date="2021-05-02T19:30:00Z"/>
                <w:rFonts w:ascii="標楷體" w:eastAsia="標楷體" w:hAnsi="標楷體"/>
              </w:rPr>
            </w:pPr>
            <w:ins w:id="14324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6A76DE4D" w14:textId="77777777" w:rsidR="00E52176" w:rsidRDefault="00E52176" w:rsidP="00E52176">
            <w:pPr>
              <w:rPr>
                <w:ins w:id="14325" w:author="Fegie" w:date="2021-05-02T20:10:00Z"/>
                <w:rFonts w:ascii="標楷體" w:eastAsia="標楷體" w:hAnsi="標楷體"/>
              </w:rPr>
            </w:pPr>
            <w:ins w:id="14326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BF8C4BA" w14:textId="4430321A" w:rsidR="00C811A4" w:rsidRDefault="00C811A4">
            <w:pPr>
              <w:rPr>
                <w:ins w:id="14327" w:author="Fegie" w:date="2021-05-02T17:41:00Z"/>
                <w:rFonts w:ascii="標楷體" w:eastAsia="標楷體" w:hAnsi="標楷體"/>
              </w:rPr>
            </w:pPr>
            <w:ins w:id="14328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29" w:author="Fegie" w:date="2021-05-02T20:14:00Z">
              <w:r w:rsidR="00702FE3">
                <w:rPr>
                  <w:rFonts w:ascii="標楷體" w:eastAsia="標楷體" w:hAnsi="標楷體"/>
                </w:rPr>
                <w:t>IndustryCode</w:t>
              </w:r>
            </w:ins>
          </w:p>
        </w:tc>
      </w:tr>
      <w:tr w:rsidR="00D27D38" w14:paraId="48BA9FEB" w14:textId="77777777" w:rsidTr="009E35DB">
        <w:trPr>
          <w:trHeight w:val="291"/>
          <w:jc w:val="center"/>
          <w:ins w:id="14330" w:author="Fegie" w:date="2021-05-05T15:25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D98A" w14:textId="77777777" w:rsidR="00D27D38" w:rsidRDefault="00D27D38" w:rsidP="00E52176">
            <w:pPr>
              <w:rPr>
                <w:ins w:id="14331" w:author="Fegie" w:date="2021-05-05T15:25:00Z"/>
                <w:rFonts w:ascii="標楷體" w:eastAsia="標楷體" w:hAnsi="標楷體"/>
              </w:rPr>
            </w:pPr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7926" w14:textId="155298EB" w:rsidR="00D27D38" w:rsidRDefault="00D27D38" w:rsidP="00E52176">
            <w:pPr>
              <w:rPr>
                <w:ins w:id="14332" w:author="Fegie" w:date="2021-05-05T15:25:00Z"/>
                <w:rFonts w:ascii="標楷體" w:eastAsia="標楷體" w:hAnsi="標楷體"/>
              </w:rPr>
            </w:pPr>
            <w:ins w:id="14333" w:author="Fegie" w:date="2021-05-05T15:28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5D80" w14:textId="482F7DEA" w:rsidR="00D27D38" w:rsidRDefault="00D27D38" w:rsidP="00E52176">
            <w:pPr>
              <w:rPr>
                <w:ins w:id="14334" w:author="Fegie" w:date="2021-05-05T15:25:00Z"/>
                <w:rFonts w:ascii="標楷體" w:eastAsia="標楷體" w:hAnsi="標楷體"/>
              </w:rPr>
            </w:pPr>
            <w:ins w:id="14335" w:author="Fegie" w:date="2021-05-05T15:2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E845" w14:textId="77777777" w:rsidR="00D27D38" w:rsidRDefault="00D27D38" w:rsidP="00E52176">
            <w:pPr>
              <w:rPr>
                <w:ins w:id="14336" w:author="Fegie" w:date="2021-05-05T15:2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E60B4" w14:textId="77777777" w:rsidR="00D27D38" w:rsidRDefault="00D27D38" w:rsidP="00E52176">
            <w:pPr>
              <w:rPr>
                <w:ins w:id="14337" w:author="Fegie" w:date="2021-05-05T15:25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B7BB" w14:textId="77777777" w:rsidR="00D27D38" w:rsidRDefault="00D27D38" w:rsidP="00E52176">
            <w:pPr>
              <w:rPr>
                <w:ins w:id="14338" w:author="Fegie" w:date="2021-05-05T15:25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2859" w14:textId="77777777" w:rsidR="00D27D38" w:rsidRDefault="00D27D38" w:rsidP="00E52176">
            <w:pPr>
              <w:rPr>
                <w:ins w:id="14339" w:author="Fegie" w:date="2021-05-05T15:25:00Z"/>
                <w:rFonts w:ascii="標楷體" w:eastAsia="標楷體" w:hAnsi="標楷體"/>
              </w:rPr>
            </w:pPr>
          </w:p>
        </w:tc>
        <w:tc>
          <w:tcPr>
            <w:tcW w:w="2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A6A4" w14:textId="102CC79C" w:rsidR="00D27D38" w:rsidRDefault="00D27D38" w:rsidP="00E52176">
            <w:pPr>
              <w:rPr>
                <w:ins w:id="14340" w:author="Fegie" w:date="2021-05-05T15:25:00Z"/>
                <w:rFonts w:ascii="標楷體" w:eastAsia="標楷體" w:hAnsi="標楷體"/>
              </w:rPr>
            </w:pPr>
            <w:ins w:id="14341" w:author="Fegie" w:date="2021-05-05T15:28:00Z">
              <w:r>
                <w:rPr>
                  <w:rFonts w:ascii="標楷體" w:eastAsia="標楷體" w:hAnsi="標楷體" w:hint="eastAsia"/>
                </w:rPr>
                <w:t>連結至【L6062行業別代號資料查詢】，供查詢並帶回「</w:t>
              </w:r>
            </w:ins>
            <w:ins w:id="14342" w:author="Fegie" w:date="2021-05-05T15:29:00Z">
              <w:r>
                <w:rPr>
                  <w:rFonts w:ascii="標楷體" w:eastAsia="標楷體" w:hAnsi="標楷體" w:hint="eastAsia"/>
                </w:rPr>
                <w:t>行業</w:t>
              </w:r>
            </w:ins>
            <w:ins w:id="14343" w:author="Fegie" w:date="2021-05-05T15:28:00Z">
              <w:r>
                <w:rPr>
                  <w:rFonts w:ascii="標楷體" w:eastAsia="標楷體" w:hAnsi="標楷體" w:hint="eastAsia"/>
                </w:rPr>
                <w:t>代號」</w:t>
              </w:r>
            </w:ins>
          </w:p>
        </w:tc>
      </w:tr>
      <w:tr w:rsidR="00702FE3" w14:paraId="122783FF" w14:textId="77777777" w:rsidTr="009E35DB">
        <w:trPr>
          <w:trHeight w:val="291"/>
          <w:jc w:val="center"/>
          <w:ins w:id="14344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CC2CF" w14:textId="77777777" w:rsidR="00E52176" w:rsidRDefault="00E52176" w:rsidP="00E52176">
            <w:pPr>
              <w:rPr>
                <w:ins w:id="14345" w:author="Fegie" w:date="2021-05-02T17:41:00Z"/>
                <w:rFonts w:ascii="標楷體" w:eastAsia="標楷體" w:hAnsi="標楷體"/>
              </w:rPr>
            </w:pPr>
            <w:ins w:id="14346" w:author="Fegie" w:date="2021-05-02T17:41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4C01" w14:textId="4EA08540" w:rsidR="00E52176" w:rsidRDefault="00E52176" w:rsidP="00E52176">
            <w:pPr>
              <w:rPr>
                <w:ins w:id="14347" w:author="Fegie" w:date="2021-05-02T17:41:00Z"/>
                <w:rFonts w:ascii="標楷體" w:eastAsia="標楷體" w:hAnsi="標楷體"/>
              </w:rPr>
            </w:pPr>
            <w:ins w:id="14348" w:author="Fegie" w:date="2021-05-02T19:37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7CCE" w14:textId="6A4DC326" w:rsidR="00E52176" w:rsidRDefault="00E52176" w:rsidP="00E52176">
            <w:pPr>
              <w:rPr>
                <w:ins w:id="14349" w:author="Fegie" w:date="2021-05-02T17:41:00Z"/>
                <w:rFonts w:ascii="標楷體" w:eastAsia="標楷體" w:hAnsi="標楷體"/>
              </w:rPr>
            </w:pPr>
            <w:ins w:id="14350" w:author="Fegie" w:date="2021-05-02T19:38:00Z">
              <w:del w:id="14351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4352" w:author="家榮 張" w:date="2021-05-06T18:42:00Z">
              <w:r w:rsidR="00237236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ADEC0" w14:textId="77777777" w:rsidR="00E52176" w:rsidRDefault="00E52176" w:rsidP="00E52176">
            <w:pPr>
              <w:rPr>
                <w:ins w:id="14353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4597" w14:textId="3E1623C6" w:rsidR="00E52176" w:rsidRDefault="00E52176" w:rsidP="00E52176">
            <w:pPr>
              <w:rPr>
                <w:ins w:id="14354" w:author="Fegie" w:date="2021-05-02T17:41:00Z"/>
                <w:rFonts w:ascii="標楷體" w:eastAsia="標楷體" w:hAnsi="標楷體"/>
              </w:rPr>
            </w:pPr>
            <w:ins w:id="14355" w:author="Fegie" w:date="2021-05-02T19:3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356" w:author="家榮 張" w:date="2021-05-06T19:30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357" w:author="家榮 張" w:date="2021-05-06T19:30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358" w:author="Fegie" w:date="2021-05-02T19:3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8387" w14:textId="5ADB3D00" w:rsidR="00E52176" w:rsidRDefault="00E52176" w:rsidP="00E52176">
            <w:pPr>
              <w:rPr>
                <w:ins w:id="14359" w:author="Fegie" w:date="2021-05-02T17:41:00Z"/>
                <w:rFonts w:ascii="標楷體" w:eastAsia="標楷體" w:hAnsi="標楷體"/>
              </w:rPr>
            </w:pPr>
            <w:ins w:id="14360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AB6E" w14:textId="5FC460CB" w:rsidR="00E52176" w:rsidRDefault="00E52176" w:rsidP="00E52176">
            <w:pPr>
              <w:rPr>
                <w:ins w:id="14361" w:author="Fegie" w:date="2021-05-02T17:41:00Z"/>
                <w:rFonts w:ascii="標楷體" w:eastAsia="標楷體" w:hAnsi="標楷體"/>
              </w:rPr>
            </w:pPr>
            <w:ins w:id="14362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3390" w14:textId="77777777" w:rsidR="00E52176" w:rsidRDefault="00E52176" w:rsidP="00E52176">
            <w:pPr>
              <w:rPr>
                <w:ins w:id="14363" w:author="Fegie" w:date="2021-05-02T19:30:00Z"/>
                <w:rFonts w:ascii="標楷體" w:eastAsia="標楷體" w:hAnsi="標楷體"/>
              </w:rPr>
            </w:pPr>
            <w:ins w:id="14364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6F038FAE" w14:textId="77777777" w:rsidR="00E52176" w:rsidRDefault="00E52176" w:rsidP="00E52176">
            <w:pPr>
              <w:rPr>
                <w:ins w:id="14365" w:author="Fegie" w:date="2021-05-02T20:10:00Z"/>
                <w:rFonts w:ascii="標楷體" w:eastAsia="標楷體" w:hAnsi="標楷體"/>
              </w:rPr>
            </w:pPr>
            <w:ins w:id="14366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AE945CC" w14:textId="30E12B5B" w:rsidR="00C811A4" w:rsidRDefault="00C811A4">
            <w:pPr>
              <w:rPr>
                <w:ins w:id="14367" w:author="Fegie" w:date="2021-05-02T17:41:00Z"/>
                <w:rFonts w:ascii="標楷體" w:eastAsia="標楷體" w:hAnsi="標楷體"/>
              </w:rPr>
            </w:pPr>
            <w:ins w:id="14368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69" w:author="Fegie" w:date="2021-05-02T20:14:00Z">
              <w:r w:rsidR="00702FE3">
                <w:rPr>
                  <w:rFonts w:ascii="標楷體" w:eastAsia="標楷體" w:hAnsi="標楷體"/>
                </w:rPr>
                <w:t>Nation</w:t>
              </w:r>
              <w:r w:rsidR="00702FE3">
                <w:rPr>
                  <w:rFonts w:ascii="標楷體" w:eastAsia="標楷體" w:hAnsi="標楷體" w:hint="eastAsia"/>
                </w:rPr>
                <w:t>a</w:t>
              </w:r>
              <w:r w:rsidR="00702FE3">
                <w:rPr>
                  <w:rFonts w:ascii="標楷體" w:eastAsia="標楷體" w:hAnsi="標楷體"/>
                </w:rPr>
                <w:t>lityCod</w:t>
              </w:r>
            </w:ins>
            <w:ins w:id="14370" w:author="Fegie" w:date="2021-05-02T20:15:00Z">
              <w:r w:rsidR="00702FE3">
                <w:rPr>
                  <w:rFonts w:ascii="標楷體" w:eastAsia="標楷體" w:hAnsi="標楷體"/>
                </w:rPr>
                <w:t>e</w:t>
              </w:r>
            </w:ins>
          </w:p>
        </w:tc>
      </w:tr>
      <w:tr w:rsidR="00702FE3" w14:paraId="691E777A" w14:textId="77777777" w:rsidTr="009E35DB">
        <w:trPr>
          <w:trHeight w:val="291"/>
          <w:jc w:val="center"/>
          <w:ins w:id="14371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7BDF" w14:textId="77777777" w:rsidR="00E52176" w:rsidRDefault="00E52176" w:rsidP="00E52176">
            <w:pPr>
              <w:rPr>
                <w:ins w:id="14372" w:author="Fegie" w:date="2021-05-02T17:41:00Z"/>
                <w:rFonts w:ascii="標楷體" w:eastAsia="標楷體" w:hAnsi="標楷體"/>
              </w:rPr>
            </w:pPr>
            <w:ins w:id="14373" w:author="Fegie" w:date="2021-05-02T17:41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D043" w14:textId="223CA703" w:rsidR="00E52176" w:rsidRDefault="009E35DB" w:rsidP="00E52176">
            <w:pPr>
              <w:rPr>
                <w:ins w:id="14374" w:author="Fegie" w:date="2021-05-02T17:41:00Z"/>
                <w:rFonts w:ascii="標楷體" w:eastAsia="標楷體" w:hAnsi="標楷體"/>
              </w:rPr>
            </w:pPr>
            <w:ins w:id="14375" w:author="Fegie" w:date="2021-05-02T19:40:00Z">
              <w:r>
                <w:rPr>
                  <w:rFonts w:ascii="標楷體" w:eastAsia="標楷體" w:hAnsi="標楷體" w:hint="eastAsia"/>
                </w:rPr>
                <w:t>配偶</w:t>
              </w:r>
              <w:r>
                <w:rPr>
                  <w:rFonts w:ascii="標楷體" w:eastAsia="標楷體" w:hAnsi="標楷體" w:hint="eastAsia"/>
                </w:rPr>
                <w:lastRenderedPageBreak/>
                <w:t>身份證字號</w:t>
              </w:r>
            </w:ins>
            <w:ins w:id="14376" w:author="Fegie" w:date="2021-05-02T19:38:00Z">
              <w:r w:rsidR="00E52176"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614D" w14:textId="1FA1EFB6" w:rsidR="00E52176" w:rsidRDefault="009E35DB" w:rsidP="00E52176">
            <w:pPr>
              <w:rPr>
                <w:ins w:id="14377" w:author="Fegie" w:date="2021-05-02T17:41:00Z"/>
                <w:rFonts w:ascii="標楷體" w:eastAsia="標楷體" w:hAnsi="標楷體"/>
              </w:rPr>
            </w:pPr>
            <w:ins w:id="14378" w:author="Fegie" w:date="2021-05-02T19:40:00Z">
              <w:del w:id="14379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lastRenderedPageBreak/>
                  <w:delText>X(10)</w:delText>
                </w:r>
              </w:del>
            </w:ins>
            <w:ins w:id="14380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7AFA" w14:textId="77777777" w:rsidR="00E52176" w:rsidRDefault="00E52176" w:rsidP="00E52176">
            <w:pPr>
              <w:rPr>
                <w:ins w:id="14381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47E8B" w14:textId="77476573" w:rsidR="00E52176" w:rsidRDefault="00E52176" w:rsidP="00E52176">
            <w:pPr>
              <w:rPr>
                <w:ins w:id="14382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7D68" w14:textId="77777777" w:rsidR="00E52176" w:rsidRDefault="00E52176" w:rsidP="00E52176">
            <w:pPr>
              <w:rPr>
                <w:ins w:id="14383" w:author="Fegie" w:date="2021-05-02T17:4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A943" w14:textId="21F25D2D" w:rsidR="00E52176" w:rsidRDefault="009E35DB" w:rsidP="00E52176">
            <w:pPr>
              <w:rPr>
                <w:ins w:id="14384" w:author="Fegie" w:date="2021-05-02T17:41:00Z"/>
                <w:rFonts w:ascii="標楷體" w:eastAsia="標楷體" w:hAnsi="標楷體"/>
              </w:rPr>
            </w:pPr>
            <w:ins w:id="14385" w:author="Fegie" w:date="2021-05-02T19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CB51" w14:textId="67D73360" w:rsidR="00E52176" w:rsidRDefault="00E52176" w:rsidP="00E52176">
            <w:pPr>
              <w:rPr>
                <w:ins w:id="14386" w:author="Fegie" w:date="2021-05-02T19:30:00Z"/>
                <w:rFonts w:ascii="標楷體" w:eastAsia="標楷體" w:hAnsi="標楷體"/>
              </w:rPr>
            </w:pPr>
            <w:ins w:id="14387" w:author="Fegie" w:date="2021-05-02T19:30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14388" w:author="Fegie" w:date="2021-05-02T19:40:00Z">
              <w:r w:rsidR="009E35DB">
                <w:rPr>
                  <w:rFonts w:ascii="標楷體" w:eastAsia="標楷體" w:hAnsi="標楷體" w:hint="eastAsia"/>
                </w:rPr>
                <w:t>可以</w:t>
              </w:r>
            </w:ins>
            <w:ins w:id="14389" w:author="Fegie" w:date="2021-05-02T19:30:00Z"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  <w:p w14:paraId="012B09C9" w14:textId="77777777" w:rsidR="00E52176" w:rsidRDefault="00E52176" w:rsidP="00E52176">
            <w:pPr>
              <w:rPr>
                <w:ins w:id="14390" w:author="Fegie" w:date="2021-05-02T20:10:00Z"/>
                <w:rFonts w:ascii="標楷體" w:eastAsia="標楷體" w:hAnsi="標楷體"/>
              </w:rPr>
            </w:pPr>
            <w:ins w:id="14391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</w:t>
              </w:r>
              <w:r>
                <w:rPr>
                  <w:rFonts w:ascii="標楷體" w:eastAsia="標楷體" w:hAnsi="標楷體" w:hint="eastAsia"/>
                </w:rPr>
                <w:lastRenderedPageBreak/>
                <w:t>值，不可修改</w:t>
              </w:r>
            </w:ins>
          </w:p>
          <w:p w14:paraId="65B8443B" w14:textId="4A3DF7EF" w:rsidR="00C811A4" w:rsidRDefault="00C811A4">
            <w:pPr>
              <w:rPr>
                <w:ins w:id="14392" w:author="Fegie" w:date="2021-05-02T17:41:00Z"/>
                <w:rFonts w:ascii="標楷體" w:eastAsia="標楷體" w:hAnsi="標楷體"/>
              </w:rPr>
            </w:pPr>
            <w:ins w:id="14393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94" w:author="Fegie" w:date="2021-05-02T20:15:00Z">
              <w:r w:rsidR="00702FE3">
                <w:rPr>
                  <w:rFonts w:ascii="標楷體" w:eastAsia="標楷體" w:hAnsi="標楷體"/>
                </w:rPr>
                <w:t>SpouseId</w:t>
              </w:r>
            </w:ins>
          </w:p>
        </w:tc>
      </w:tr>
      <w:tr w:rsidR="00702FE3" w14:paraId="41C4BFD4" w14:textId="77777777" w:rsidTr="009E35DB">
        <w:trPr>
          <w:trHeight w:val="291"/>
          <w:jc w:val="center"/>
          <w:ins w:id="14395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A80AD" w14:textId="77777777" w:rsidR="00E52176" w:rsidRDefault="00E52176" w:rsidP="00E52176">
            <w:pPr>
              <w:rPr>
                <w:ins w:id="14396" w:author="Fegie" w:date="2021-05-02T17:41:00Z"/>
                <w:rFonts w:ascii="標楷體" w:eastAsia="標楷體" w:hAnsi="標楷體"/>
              </w:rPr>
            </w:pPr>
            <w:ins w:id="14397" w:author="Fegie" w:date="2021-05-02T17:41:00Z">
              <w:r>
                <w:rPr>
                  <w:rFonts w:ascii="標楷體" w:eastAsia="標楷體" w:hAnsi="標楷體" w:hint="eastAsia"/>
                </w:rPr>
                <w:lastRenderedPageBreak/>
                <w:t>10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74244" w14:textId="5AC1F8AE" w:rsidR="00E52176" w:rsidRDefault="009E35DB" w:rsidP="00E52176">
            <w:pPr>
              <w:rPr>
                <w:ins w:id="14398" w:author="Fegie" w:date="2021-05-02T17:41:00Z"/>
                <w:rFonts w:ascii="標楷體" w:eastAsia="標楷體" w:hAnsi="標楷體"/>
              </w:rPr>
            </w:pPr>
            <w:ins w:id="14399" w:author="Fegie" w:date="2021-05-02T19:41:00Z">
              <w:r>
                <w:rPr>
                  <w:rFonts w:ascii="標楷體" w:eastAsia="標楷體" w:hAnsi="標楷體" w:hint="eastAsia"/>
                </w:rPr>
                <w:t>配偶姓名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073E" w14:textId="2CFC5F1C" w:rsidR="00E52176" w:rsidRDefault="009E35DB" w:rsidP="00E52176">
            <w:pPr>
              <w:rPr>
                <w:ins w:id="14400" w:author="Fegie" w:date="2021-05-02T17:41:00Z"/>
                <w:rFonts w:ascii="標楷體" w:eastAsia="標楷體" w:hAnsi="標楷體"/>
              </w:rPr>
            </w:pPr>
            <w:ins w:id="14401" w:author="Fegie" w:date="2021-05-02T19:41:00Z">
              <w:del w:id="14402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4403" w:author="家榮 張" w:date="2021-05-06T18:42:00Z">
              <w:r w:rsidR="00237236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09583" w14:textId="77777777" w:rsidR="00E52176" w:rsidRDefault="00E52176" w:rsidP="00E52176">
            <w:pPr>
              <w:rPr>
                <w:ins w:id="14404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A113" w14:textId="77777777" w:rsidR="00E52176" w:rsidRDefault="00E52176" w:rsidP="00E52176">
            <w:pPr>
              <w:rPr>
                <w:ins w:id="14405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319D" w14:textId="77777777" w:rsidR="00E52176" w:rsidRDefault="00E52176" w:rsidP="00E52176">
            <w:pPr>
              <w:rPr>
                <w:ins w:id="14406" w:author="Fegie" w:date="2021-05-02T17:4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3A76" w14:textId="2E034743" w:rsidR="00E52176" w:rsidRDefault="009E35DB" w:rsidP="00E52176">
            <w:pPr>
              <w:rPr>
                <w:ins w:id="14407" w:author="Fegie" w:date="2021-05-02T17:41:00Z"/>
                <w:rFonts w:ascii="標楷體" w:eastAsia="標楷體" w:hAnsi="標楷體"/>
              </w:rPr>
            </w:pPr>
            <w:ins w:id="14408" w:author="Fegie" w:date="2021-05-02T19:4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9C9E" w14:textId="4E8BA6E0" w:rsidR="00E52176" w:rsidRDefault="00E52176" w:rsidP="00E52176">
            <w:pPr>
              <w:rPr>
                <w:ins w:id="14409" w:author="Fegie" w:date="2021-05-02T19:30:00Z"/>
                <w:rFonts w:ascii="標楷體" w:eastAsia="標楷體" w:hAnsi="標楷體"/>
              </w:rPr>
            </w:pPr>
            <w:ins w:id="14410" w:author="Fegie" w:date="2021-05-02T19:30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14411" w:author="Fegie" w:date="2021-05-02T19:42:00Z">
              <w:r w:rsidR="009E35DB">
                <w:rPr>
                  <w:rFonts w:ascii="標楷體" w:eastAsia="標楷體" w:hAnsi="標楷體" w:hint="eastAsia"/>
                </w:rPr>
                <w:t>可以</w:t>
              </w:r>
            </w:ins>
            <w:ins w:id="14412" w:author="Fegie" w:date="2021-05-02T19:30:00Z"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  <w:p w14:paraId="4FD86F42" w14:textId="77777777" w:rsidR="00E52176" w:rsidRDefault="00E52176" w:rsidP="00E52176">
            <w:pPr>
              <w:rPr>
                <w:ins w:id="14413" w:author="Fegie" w:date="2021-05-02T20:11:00Z"/>
                <w:rFonts w:ascii="標楷體" w:eastAsia="標楷體" w:hAnsi="標楷體"/>
              </w:rPr>
            </w:pPr>
            <w:ins w:id="14414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D9BEC4A" w14:textId="5B128EE2" w:rsidR="00C811A4" w:rsidRDefault="00C811A4">
            <w:pPr>
              <w:rPr>
                <w:ins w:id="14415" w:author="Fegie" w:date="2021-05-02T17:41:00Z"/>
                <w:rFonts w:ascii="標楷體" w:eastAsia="標楷體" w:hAnsi="標楷體"/>
              </w:rPr>
            </w:pPr>
            <w:ins w:id="14416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417" w:author="Fegie" w:date="2021-05-02T20:15:00Z">
              <w:r w:rsidR="00702FE3">
                <w:rPr>
                  <w:rFonts w:ascii="標楷體" w:eastAsia="標楷體" w:hAnsi="標楷體"/>
                </w:rPr>
                <w:t>SpouseName</w:t>
              </w:r>
            </w:ins>
          </w:p>
        </w:tc>
      </w:tr>
      <w:tr w:rsidR="00702FE3" w14:paraId="695921A8" w14:textId="77777777" w:rsidTr="009E35DB">
        <w:trPr>
          <w:trHeight w:val="291"/>
          <w:jc w:val="center"/>
          <w:ins w:id="14418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005E7" w14:textId="77777777" w:rsidR="00E52176" w:rsidRDefault="00E52176" w:rsidP="00E52176">
            <w:pPr>
              <w:rPr>
                <w:ins w:id="14419" w:author="Fegie" w:date="2021-05-02T17:41:00Z"/>
                <w:rFonts w:ascii="標楷體" w:eastAsia="標楷體" w:hAnsi="標楷體"/>
              </w:rPr>
            </w:pPr>
            <w:ins w:id="14420" w:author="Fegie" w:date="2021-05-02T17:41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F393E" w14:textId="52BC7293" w:rsidR="00E52176" w:rsidRDefault="009E35DB" w:rsidP="00E52176">
            <w:pPr>
              <w:rPr>
                <w:ins w:id="14421" w:author="Fegie" w:date="2021-05-02T17:41:00Z"/>
                <w:rFonts w:ascii="標楷體" w:eastAsia="標楷體" w:hAnsi="標楷體"/>
              </w:rPr>
            </w:pPr>
            <w:ins w:id="14422" w:author="Fegie" w:date="2021-05-02T19:43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06EC" w14:textId="7129A1DF" w:rsidR="00E52176" w:rsidRDefault="009E35DB" w:rsidP="00E52176">
            <w:pPr>
              <w:rPr>
                <w:ins w:id="14423" w:author="Fegie" w:date="2021-05-02T17:41:00Z"/>
                <w:rFonts w:ascii="標楷體" w:eastAsia="標楷體" w:hAnsi="標楷體"/>
              </w:rPr>
            </w:pPr>
            <w:ins w:id="14424" w:author="Fegie" w:date="2021-05-02T19:43:00Z">
              <w:del w:id="14425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4426" w:author="家榮 張" w:date="2021-05-06T18:42:00Z">
              <w:r w:rsidR="00237236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47E7" w14:textId="77777777" w:rsidR="00E52176" w:rsidRDefault="00E52176" w:rsidP="00E52176">
            <w:pPr>
              <w:rPr>
                <w:ins w:id="14427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53D4A" w14:textId="77777777" w:rsidR="00E52176" w:rsidRDefault="00E52176" w:rsidP="00E52176">
            <w:pPr>
              <w:rPr>
                <w:ins w:id="14428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0798" w14:textId="3568036C" w:rsidR="00E52176" w:rsidRDefault="009E35DB" w:rsidP="00E52176">
            <w:pPr>
              <w:rPr>
                <w:ins w:id="14429" w:author="Fegie" w:date="2021-05-02T17:41:00Z"/>
                <w:rFonts w:ascii="標楷體" w:eastAsia="標楷體" w:hAnsi="標楷體"/>
              </w:rPr>
            </w:pPr>
            <w:ins w:id="14430" w:author="Fegie" w:date="2021-05-02T19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FF2D" w14:textId="6C8DE5BD" w:rsidR="00E52176" w:rsidRDefault="009E35DB" w:rsidP="00E52176">
            <w:pPr>
              <w:rPr>
                <w:ins w:id="14431" w:author="Fegie" w:date="2021-05-02T17:41:00Z"/>
                <w:rFonts w:ascii="標楷體" w:eastAsia="標楷體" w:hAnsi="標楷體"/>
              </w:rPr>
            </w:pPr>
            <w:ins w:id="14432" w:author="Fegie" w:date="2021-05-02T19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836D3" w14:textId="77777777" w:rsidR="00E52176" w:rsidRDefault="00E52176" w:rsidP="00E52176">
            <w:pPr>
              <w:rPr>
                <w:ins w:id="14433" w:author="Fegie" w:date="2021-05-02T19:30:00Z"/>
                <w:rFonts w:ascii="標楷體" w:eastAsia="標楷體" w:hAnsi="標楷體"/>
              </w:rPr>
            </w:pPr>
            <w:ins w:id="14434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0AE93CEE" w14:textId="77777777" w:rsidR="00E52176" w:rsidRDefault="00E52176" w:rsidP="00E52176">
            <w:pPr>
              <w:rPr>
                <w:ins w:id="14435" w:author="Fegie" w:date="2021-05-02T20:11:00Z"/>
                <w:rFonts w:ascii="標楷體" w:eastAsia="標楷體" w:hAnsi="標楷體"/>
              </w:rPr>
            </w:pPr>
            <w:ins w:id="14436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B075B9C" w14:textId="77777777" w:rsidR="00C811A4" w:rsidRDefault="00C811A4" w:rsidP="00E52176">
            <w:pPr>
              <w:rPr>
                <w:ins w:id="14437" w:author="Fegie" w:date="2021-05-02T20:16:00Z"/>
                <w:rFonts w:ascii="標楷體" w:eastAsia="標楷體" w:hAnsi="標楷體"/>
              </w:rPr>
            </w:pPr>
            <w:ins w:id="14438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439" w:author="Fegie" w:date="2021-05-02T20:15:00Z">
              <w:r w:rsidR="00702FE3">
                <w:rPr>
                  <w:rFonts w:ascii="標楷體" w:eastAsia="標楷體" w:hAnsi="標楷體" w:hint="eastAsia"/>
                </w:rPr>
                <w:t>R</w:t>
              </w:r>
              <w:r w:rsidR="00702FE3">
                <w:rPr>
                  <w:rFonts w:ascii="標楷體" w:eastAsia="標楷體" w:hAnsi="標楷體"/>
                </w:rPr>
                <w:t>egZip3</w:t>
              </w:r>
            </w:ins>
          </w:p>
          <w:p w14:paraId="5A542696" w14:textId="401775E8" w:rsidR="00702FE3" w:rsidRDefault="00702FE3">
            <w:pPr>
              <w:rPr>
                <w:ins w:id="14440" w:author="Fegie" w:date="2021-05-02T17:41:00Z"/>
                <w:rFonts w:ascii="標楷體" w:eastAsia="標楷體" w:hAnsi="標楷體"/>
              </w:rPr>
            </w:pPr>
            <w:ins w:id="14441" w:author="Fegie" w:date="2021-05-02T20:1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702FE3" w14:paraId="3E13ACC8" w14:textId="77777777" w:rsidTr="009E35DB">
        <w:trPr>
          <w:trHeight w:val="291"/>
          <w:jc w:val="center"/>
          <w:ins w:id="14442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D09B8" w14:textId="77777777" w:rsidR="00E52176" w:rsidRDefault="00E52176" w:rsidP="00E52176">
            <w:pPr>
              <w:rPr>
                <w:ins w:id="14443" w:author="Fegie" w:date="2021-05-02T17:41:00Z"/>
                <w:rFonts w:ascii="標楷體" w:eastAsia="標楷體" w:hAnsi="標楷體"/>
              </w:rPr>
            </w:pPr>
            <w:ins w:id="14444" w:author="Fegie" w:date="2021-05-02T17:41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8999" w14:textId="22050C50" w:rsidR="00E52176" w:rsidRDefault="009E35DB" w:rsidP="00E52176">
            <w:pPr>
              <w:rPr>
                <w:ins w:id="14445" w:author="Fegie" w:date="2021-05-02T17:41:00Z"/>
                <w:rFonts w:ascii="標楷體" w:eastAsia="標楷體" w:hAnsi="標楷體"/>
              </w:rPr>
            </w:pPr>
            <w:ins w:id="14446" w:author="Fegie" w:date="2021-05-02T19:43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7D70" w14:textId="26C82271" w:rsidR="00E52176" w:rsidRDefault="009E35DB" w:rsidP="00E52176">
            <w:pPr>
              <w:rPr>
                <w:ins w:id="14447" w:author="Fegie" w:date="2021-05-02T17:41:00Z"/>
                <w:rFonts w:ascii="標楷體" w:eastAsia="標楷體" w:hAnsi="標楷體"/>
              </w:rPr>
            </w:pPr>
            <w:ins w:id="14448" w:author="Fegie" w:date="2021-05-02T19:44:00Z">
              <w:del w:id="14449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4450" w:author="家榮 張" w:date="2021-05-06T18:42:00Z">
              <w:r w:rsidR="00237236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F6C6" w14:textId="77777777" w:rsidR="00E52176" w:rsidRDefault="00E52176" w:rsidP="00E52176">
            <w:pPr>
              <w:rPr>
                <w:ins w:id="14451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CF8A" w14:textId="1785289A" w:rsidR="00E52176" w:rsidRDefault="00E52176" w:rsidP="00E52176">
            <w:pPr>
              <w:rPr>
                <w:ins w:id="14452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B129" w14:textId="3BE92EA6" w:rsidR="00E52176" w:rsidRDefault="009E35DB" w:rsidP="00E52176">
            <w:pPr>
              <w:rPr>
                <w:ins w:id="14453" w:author="Fegie" w:date="2021-05-02T17:41:00Z"/>
                <w:rFonts w:ascii="標楷體" w:eastAsia="標楷體" w:hAnsi="標楷體"/>
              </w:rPr>
            </w:pPr>
            <w:ins w:id="14454" w:author="Fegie" w:date="2021-05-02T19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2513" w14:textId="60DDB7E3" w:rsidR="00E52176" w:rsidRDefault="009E35DB" w:rsidP="00E52176">
            <w:pPr>
              <w:rPr>
                <w:ins w:id="14455" w:author="Fegie" w:date="2021-05-02T17:41:00Z"/>
                <w:rFonts w:ascii="標楷體" w:eastAsia="標楷體" w:hAnsi="標楷體"/>
              </w:rPr>
            </w:pPr>
            <w:ins w:id="14456" w:author="Fegie" w:date="2021-05-02T19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9EC60" w14:textId="77777777" w:rsidR="00E52176" w:rsidRDefault="00E52176" w:rsidP="00E52176">
            <w:pPr>
              <w:rPr>
                <w:ins w:id="14457" w:author="Fegie" w:date="2021-05-02T19:30:00Z"/>
                <w:rFonts w:ascii="標楷體" w:eastAsia="標楷體" w:hAnsi="標楷體"/>
              </w:rPr>
            </w:pPr>
            <w:ins w:id="14458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1240B451" w14:textId="77777777" w:rsidR="00E52176" w:rsidRDefault="00E52176" w:rsidP="00E52176">
            <w:pPr>
              <w:rPr>
                <w:ins w:id="14459" w:author="Fegie" w:date="2021-05-02T20:11:00Z"/>
                <w:rFonts w:ascii="標楷體" w:eastAsia="標楷體" w:hAnsi="標楷體"/>
              </w:rPr>
            </w:pPr>
            <w:ins w:id="14460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781283A" w14:textId="7A4DC97C" w:rsidR="00702FE3" w:rsidRDefault="00C811A4" w:rsidP="00E52176">
            <w:pPr>
              <w:rPr>
                <w:ins w:id="14461" w:author="Fegie" w:date="2021-05-02T20:16:00Z"/>
                <w:rFonts w:ascii="標楷體" w:eastAsia="標楷體" w:hAnsi="標楷體"/>
              </w:rPr>
            </w:pPr>
            <w:ins w:id="14462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463" w:author="Fegie" w:date="2021-05-02T20:19:00Z">
              <w:r w:rsidR="00702FE3">
                <w:rPr>
                  <w:rFonts w:ascii="標楷體" w:eastAsia="標楷體" w:hAnsi="標楷體"/>
                </w:rPr>
                <w:t>Reg</w:t>
              </w:r>
            </w:ins>
            <w:ins w:id="14464" w:author="Fegie" w:date="2021-05-02T20:16:00Z">
              <w:r w:rsidR="00702FE3">
                <w:rPr>
                  <w:rFonts w:ascii="標楷體" w:eastAsia="標楷體" w:hAnsi="標楷體"/>
                </w:rPr>
                <w:t>CityCode</w:t>
              </w:r>
            </w:ins>
          </w:p>
          <w:p w14:paraId="2B233C40" w14:textId="34EB2713" w:rsidR="00702FE3" w:rsidRDefault="00702FE3" w:rsidP="00E52176">
            <w:pPr>
              <w:rPr>
                <w:ins w:id="14465" w:author="Fegie" w:date="2021-05-02T20:16:00Z"/>
                <w:rFonts w:ascii="標楷體" w:eastAsia="標楷體" w:hAnsi="標楷體"/>
              </w:rPr>
            </w:pPr>
            <w:ins w:id="14466" w:author="Fegie" w:date="2021-05-02T20:16:00Z">
              <w:r>
                <w:rPr>
                  <w:rFonts w:ascii="標楷體" w:eastAsia="標楷體" w:hAnsi="標楷體"/>
                </w:rPr>
                <w:t>4</w:t>
              </w:r>
              <w:r>
                <w:rPr>
                  <w:rFonts w:ascii="標楷體" w:eastAsia="標楷體" w:hAnsi="標楷體" w:hint="eastAsia"/>
                </w:rPr>
                <w:t>.CustMain.</w:t>
              </w:r>
            </w:ins>
            <w:ins w:id="14467" w:author="Fegie" w:date="2021-05-02T20:19:00Z">
              <w:r>
                <w:rPr>
                  <w:rFonts w:ascii="標楷體" w:eastAsia="標楷體" w:hAnsi="標楷體"/>
                </w:rPr>
                <w:t>Reg</w:t>
              </w:r>
            </w:ins>
            <w:ins w:id="14468" w:author="Fegie" w:date="2021-05-02T20:16:00Z">
              <w:r>
                <w:rPr>
                  <w:rFonts w:ascii="標楷體" w:eastAsia="標楷體" w:hAnsi="標楷體"/>
                </w:rPr>
                <w:t>AreaCode</w:t>
              </w:r>
            </w:ins>
          </w:p>
          <w:p w14:paraId="234C6C78" w14:textId="77777777" w:rsidR="00702FE3" w:rsidRDefault="00702FE3" w:rsidP="00E52176">
            <w:pPr>
              <w:rPr>
                <w:ins w:id="14469" w:author="Fegie" w:date="2021-05-02T20:17:00Z"/>
                <w:rFonts w:ascii="標楷體" w:eastAsia="標楷體" w:hAnsi="標楷體"/>
              </w:rPr>
            </w:pPr>
            <w:ins w:id="14470" w:author="Fegie" w:date="2021-05-02T20:16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</w:t>
              </w:r>
            </w:ins>
            <w:ins w:id="14471" w:author="Fegie" w:date="2021-05-02T20:17:00Z">
              <w:r>
                <w:rPr>
                  <w:rFonts w:ascii="標楷體" w:eastAsia="標楷體" w:hAnsi="標楷體"/>
                </w:rPr>
                <w:t>RegRoad</w:t>
              </w:r>
            </w:ins>
          </w:p>
          <w:p w14:paraId="1B94ACC4" w14:textId="77777777" w:rsidR="00702FE3" w:rsidRDefault="00702FE3" w:rsidP="00E52176">
            <w:pPr>
              <w:rPr>
                <w:ins w:id="14472" w:author="Fegie" w:date="2021-05-02T20:17:00Z"/>
                <w:rFonts w:ascii="標楷體" w:eastAsia="標楷體" w:hAnsi="標楷體"/>
              </w:rPr>
            </w:pPr>
            <w:ins w:id="14473" w:author="Fegie" w:date="2021-05-02T20:17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3562DE06" w14:textId="77777777" w:rsidR="00702FE3" w:rsidRDefault="00702FE3" w:rsidP="00E52176">
            <w:pPr>
              <w:rPr>
                <w:ins w:id="14474" w:author="Fegie" w:date="2021-05-02T20:17:00Z"/>
                <w:rFonts w:ascii="標楷體" w:eastAsia="標楷體" w:hAnsi="標楷體"/>
              </w:rPr>
            </w:pPr>
            <w:ins w:id="14475" w:author="Fegie" w:date="2021-05-02T20:17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6042B505" w14:textId="77777777" w:rsidR="00702FE3" w:rsidRDefault="00702FE3" w:rsidP="00E52176">
            <w:pPr>
              <w:rPr>
                <w:ins w:id="14476" w:author="Fegie" w:date="2021-05-02T20:17:00Z"/>
                <w:rFonts w:ascii="標楷體" w:eastAsia="標楷體" w:hAnsi="標楷體"/>
              </w:rPr>
            </w:pPr>
            <w:ins w:id="14477" w:author="Fegie" w:date="2021-05-02T20:17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89CF7B2" w14:textId="77777777" w:rsidR="00702FE3" w:rsidRDefault="00702FE3" w:rsidP="00E52176">
            <w:pPr>
              <w:rPr>
                <w:ins w:id="14478" w:author="Fegie" w:date="2021-05-02T20:17:00Z"/>
                <w:rFonts w:ascii="標楷體" w:eastAsia="標楷體" w:hAnsi="標楷體"/>
              </w:rPr>
            </w:pPr>
            <w:ins w:id="14479" w:author="Fegie" w:date="2021-05-02T20:17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4082743A" w14:textId="77777777" w:rsidR="00702FE3" w:rsidRDefault="00702FE3" w:rsidP="00E52176">
            <w:pPr>
              <w:rPr>
                <w:ins w:id="14480" w:author="Fegie" w:date="2021-05-02T20:18:00Z"/>
                <w:rFonts w:ascii="標楷體" w:eastAsia="標楷體" w:hAnsi="標楷體"/>
              </w:rPr>
            </w:pPr>
            <w:ins w:id="14481" w:author="Fegie" w:date="2021-05-02T20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0.CustMain.RegDash</w:t>
              </w:r>
            </w:ins>
          </w:p>
          <w:p w14:paraId="716D5FBD" w14:textId="77777777" w:rsidR="00702FE3" w:rsidRDefault="00702FE3" w:rsidP="00E52176">
            <w:pPr>
              <w:rPr>
                <w:ins w:id="14482" w:author="Fegie" w:date="2021-05-02T20:18:00Z"/>
                <w:rFonts w:ascii="標楷體" w:eastAsia="標楷體" w:hAnsi="標楷體"/>
              </w:rPr>
            </w:pPr>
            <w:ins w:id="14483" w:author="Fegie" w:date="2021-05-02T20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1.CustMain.RegFloor</w:t>
              </w:r>
            </w:ins>
          </w:p>
          <w:p w14:paraId="7272EDA4" w14:textId="5F2262F4" w:rsidR="00702FE3" w:rsidRDefault="00702FE3">
            <w:pPr>
              <w:rPr>
                <w:ins w:id="14484" w:author="Fegie" w:date="2021-05-02T17:41:00Z"/>
                <w:rFonts w:ascii="標楷體" w:eastAsia="標楷體" w:hAnsi="標楷體"/>
              </w:rPr>
            </w:pPr>
            <w:ins w:id="14485" w:author="Fegie" w:date="2021-05-02T20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2.CustMain.RegFloorDash</w:t>
              </w:r>
            </w:ins>
          </w:p>
        </w:tc>
      </w:tr>
      <w:tr w:rsidR="005E5C59" w14:paraId="741469F7" w14:textId="77777777" w:rsidTr="009E35DB">
        <w:trPr>
          <w:trHeight w:val="291"/>
          <w:jc w:val="center"/>
          <w:ins w:id="14486" w:author="Fegie" w:date="2021-05-05T15:29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2B60" w14:textId="77777777" w:rsidR="005E5C59" w:rsidRDefault="005E5C59" w:rsidP="00E52176">
            <w:pPr>
              <w:rPr>
                <w:ins w:id="14487" w:author="Fegie" w:date="2021-05-05T15:29:00Z"/>
                <w:rFonts w:ascii="標楷體" w:eastAsia="標楷體" w:hAnsi="標楷體"/>
              </w:rPr>
            </w:pPr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C0AB" w14:textId="4F9816C8" w:rsidR="005E5C59" w:rsidRDefault="005E5C59" w:rsidP="00E52176">
            <w:pPr>
              <w:rPr>
                <w:ins w:id="14488" w:author="Fegie" w:date="2021-05-05T15:29:00Z"/>
                <w:rFonts w:ascii="標楷體" w:eastAsia="標楷體" w:hAnsi="標楷體"/>
              </w:rPr>
            </w:pPr>
            <w:ins w:id="14489" w:author="Fegie" w:date="2021-05-05T15:29:00Z">
              <w:r>
                <w:rPr>
                  <w:rFonts w:ascii="標楷體" w:eastAsia="標楷體" w:hAnsi="標楷體" w:hint="eastAsia"/>
                </w:rPr>
                <w:t>同戶籍地址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81BD7" w14:textId="58E1F46B" w:rsidR="005E5C59" w:rsidRDefault="005E5C59" w:rsidP="00E52176">
            <w:pPr>
              <w:rPr>
                <w:ins w:id="14490" w:author="Fegie" w:date="2021-05-05T15:29:00Z"/>
                <w:rFonts w:ascii="標楷體" w:eastAsia="標楷體" w:hAnsi="標楷體"/>
              </w:rPr>
            </w:pPr>
            <w:ins w:id="14491" w:author="Fegie" w:date="2021-05-05T15:2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D807" w14:textId="77777777" w:rsidR="005E5C59" w:rsidRDefault="005E5C59" w:rsidP="00E52176">
            <w:pPr>
              <w:rPr>
                <w:ins w:id="14492" w:author="Fegie" w:date="2021-05-05T15:2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735C" w14:textId="77777777" w:rsidR="005E5C59" w:rsidRDefault="005E5C59" w:rsidP="00E52176">
            <w:pPr>
              <w:rPr>
                <w:ins w:id="14493" w:author="Fegie" w:date="2021-05-05T15:29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28322" w14:textId="77777777" w:rsidR="005E5C59" w:rsidRDefault="005E5C59" w:rsidP="00E52176">
            <w:pPr>
              <w:rPr>
                <w:ins w:id="14494" w:author="Fegie" w:date="2021-05-05T15:2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B314" w14:textId="77777777" w:rsidR="005E5C59" w:rsidRDefault="005E5C59" w:rsidP="00E52176">
            <w:pPr>
              <w:rPr>
                <w:ins w:id="14495" w:author="Fegie" w:date="2021-05-05T15:29:00Z"/>
                <w:rFonts w:ascii="標楷體" w:eastAsia="標楷體" w:hAnsi="標楷體"/>
              </w:rPr>
            </w:pP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C654" w14:textId="79F1FA5A" w:rsidR="005E5C59" w:rsidRDefault="005E5C59" w:rsidP="00E52176">
            <w:pPr>
              <w:rPr>
                <w:ins w:id="14496" w:author="Fegie" w:date="2021-05-05T15:29:00Z"/>
                <w:rFonts w:ascii="標楷體" w:eastAsia="標楷體" w:hAnsi="標楷體"/>
              </w:rPr>
            </w:pPr>
            <w:ins w:id="14497" w:author="Fegie" w:date="2021-05-05T15:29:00Z">
              <w:r>
                <w:rPr>
                  <w:rFonts w:ascii="標楷體" w:eastAsia="標楷體" w:hAnsi="標楷體" w:hint="eastAsia"/>
                </w:rPr>
                <w:t>供帶入</w:t>
              </w:r>
            </w:ins>
            <w:ins w:id="14498" w:author="Fegie" w:date="2021-05-05T15:30:00Z">
              <w:r>
                <w:rPr>
                  <w:rFonts w:ascii="標楷體" w:eastAsia="標楷體" w:hAnsi="標楷體" w:hint="eastAsia"/>
                </w:rPr>
                <w:t>「戶籍-郵遞區號」與「戶籍-地址」至「通訊-郵遞區號」與「</w:t>
              </w:r>
              <w:r w:rsidR="006C6F86">
                <w:rPr>
                  <w:rFonts w:ascii="標楷體" w:eastAsia="標楷體" w:hAnsi="標楷體" w:hint="eastAsia"/>
                </w:rPr>
                <w:t>通訊</w:t>
              </w:r>
              <w:r>
                <w:rPr>
                  <w:rFonts w:ascii="標楷體" w:eastAsia="標楷體" w:hAnsi="標楷體" w:hint="eastAsia"/>
                </w:rPr>
                <w:t>-地址」</w:t>
              </w:r>
            </w:ins>
          </w:p>
        </w:tc>
      </w:tr>
      <w:tr w:rsidR="00702FE3" w14:paraId="66F29413" w14:textId="77777777" w:rsidTr="009E35DB">
        <w:trPr>
          <w:trHeight w:val="291"/>
          <w:jc w:val="center"/>
          <w:ins w:id="14499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84668" w14:textId="77777777" w:rsidR="009E35DB" w:rsidRDefault="009E35DB" w:rsidP="009E35DB">
            <w:pPr>
              <w:rPr>
                <w:ins w:id="14500" w:author="Fegie" w:date="2021-05-02T17:41:00Z"/>
                <w:rFonts w:ascii="標楷體" w:eastAsia="標楷體" w:hAnsi="標楷體"/>
              </w:rPr>
            </w:pPr>
            <w:ins w:id="14501" w:author="Fegie" w:date="2021-05-02T17:41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DC6" w14:textId="0720E1A3" w:rsidR="009E35DB" w:rsidRDefault="009E35DB" w:rsidP="009E35DB">
            <w:pPr>
              <w:rPr>
                <w:ins w:id="14502" w:author="Fegie" w:date="2021-05-02T17:41:00Z"/>
                <w:rFonts w:ascii="標楷體" w:eastAsia="標楷體" w:hAnsi="標楷體"/>
              </w:rPr>
            </w:pPr>
            <w:ins w:id="14503" w:author="Fegie" w:date="2021-05-02T19:47:00Z">
              <w:r>
                <w:rPr>
                  <w:rFonts w:ascii="標楷體" w:eastAsia="標楷體" w:hAnsi="標楷體" w:hint="eastAsia"/>
                </w:rPr>
                <w:t>通訊-郵</w:t>
              </w:r>
              <w:r>
                <w:rPr>
                  <w:rFonts w:ascii="標楷體" w:eastAsia="標楷體" w:hAnsi="標楷體" w:hint="eastAsia"/>
                </w:rPr>
                <w:lastRenderedPageBreak/>
                <w:t>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4566" w14:textId="343CDE84" w:rsidR="009E35DB" w:rsidRDefault="009E35DB" w:rsidP="009E35DB">
            <w:pPr>
              <w:rPr>
                <w:ins w:id="14504" w:author="Fegie" w:date="2021-05-02T17:41:00Z"/>
                <w:rFonts w:ascii="標楷體" w:eastAsia="標楷體" w:hAnsi="標楷體"/>
              </w:rPr>
            </w:pPr>
            <w:ins w:id="14505" w:author="Fegie" w:date="2021-05-02T19:47:00Z">
              <w:del w:id="14506" w:author="家榮 張" w:date="2021-05-06T18:43:00Z">
                <w:r w:rsidDel="00237236">
                  <w:rPr>
                    <w:rFonts w:ascii="標楷體" w:eastAsia="標楷體" w:hAnsi="標楷體" w:hint="eastAsia"/>
                  </w:rPr>
                  <w:lastRenderedPageBreak/>
                  <w:delText>X(03)+X(03)</w:delText>
                </w:r>
              </w:del>
            </w:ins>
            <w:ins w:id="14507" w:author="家榮 張" w:date="2021-05-06T18:43:00Z">
              <w:r w:rsidR="00237236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641" w14:textId="77777777" w:rsidR="009E35DB" w:rsidRDefault="009E35DB" w:rsidP="009E35DB">
            <w:pPr>
              <w:rPr>
                <w:ins w:id="14508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98168" w14:textId="77777777" w:rsidR="009E35DB" w:rsidRDefault="009E35DB" w:rsidP="009E35DB">
            <w:pPr>
              <w:rPr>
                <w:ins w:id="14509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1494" w14:textId="09FC2DB9" w:rsidR="009E35DB" w:rsidRDefault="009773C5" w:rsidP="009E35DB">
            <w:pPr>
              <w:rPr>
                <w:ins w:id="14510" w:author="Fegie" w:date="2021-05-02T17:41:00Z"/>
                <w:rFonts w:ascii="標楷體" w:eastAsia="標楷體" w:hAnsi="標楷體"/>
              </w:rPr>
            </w:pPr>
            <w:ins w:id="14511" w:author="Fegie" w:date="2021-05-02T19:4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0222B" w14:textId="303973D8" w:rsidR="009E35DB" w:rsidRDefault="009773C5" w:rsidP="009E35DB">
            <w:pPr>
              <w:rPr>
                <w:ins w:id="14512" w:author="Fegie" w:date="2021-05-02T17:41:00Z"/>
                <w:rFonts w:ascii="標楷體" w:eastAsia="標楷體" w:hAnsi="標楷體"/>
              </w:rPr>
            </w:pPr>
            <w:ins w:id="14513" w:author="Fegie" w:date="2021-05-02T19:4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813" w14:textId="77777777" w:rsidR="009E35DB" w:rsidRDefault="009E35DB" w:rsidP="009E35DB">
            <w:pPr>
              <w:rPr>
                <w:ins w:id="14514" w:author="Fegie" w:date="2021-05-02T19:30:00Z"/>
                <w:rFonts w:ascii="標楷體" w:eastAsia="標楷體" w:hAnsi="標楷體"/>
              </w:rPr>
            </w:pPr>
            <w:ins w:id="14515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8798916" w14:textId="77777777" w:rsidR="009E35DB" w:rsidRDefault="009E35DB" w:rsidP="009E35DB">
            <w:pPr>
              <w:rPr>
                <w:ins w:id="14516" w:author="Fegie" w:date="2021-05-02T20:11:00Z"/>
                <w:rFonts w:ascii="標楷體" w:eastAsia="標楷體" w:hAnsi="標楷體"/>
              </w:rPr>
            </w:pPr>
            <w:ins w:id="14517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315B5CAD" w14:textId="156036ED" w:rsidR="00702FE3" w:rsidRDefault="00702FE3" w:rsidP="00702FE3">
            <w:pPr>
              <w:rPr>
                <w:ins w:id="14518" w:author="Fegie" w:date="2021-05-02T20:19:00Z"/>
                <w:rFonts w:ascii="標楷體" w:eastAsia="標楷體" w:hAnsi="標楷體"/>
              </w:rPr>
            </w:pPr>
            <w:ins w:id="14519" w:author="Fegie" w:date="2021-05-02T20:19:00Z">
              <w:r>
                <w:rPr>
                  <w:rFonts w:ascii="標楷體" w:eastAsia="標楷體" w:hAnsi="標楷體"/>
                </w:rPr>
                <w:t>3.CustMain.</w:t>
              </w:r>
            </w:ins>
            <w:ins w:id="14520" w:author="Fegie" w:date="2021-05-02T20:20:00Z">
              <w:r>
                <w:rPr>
                  <w:rFonts w:ascii="標楷體" w:eastAsia="標楷體" w:hAnsi="標楷體"/>
                </w:rPr>
                <w:t>Curr</w:t>
              </w:r>
            </w:ins>
            <w:ins w:id="14521" w:author="Fegie" w:date="2021-05-02T20:19:00Z">
              <w:r>
                <w:rPr>
                  <w:rFonts w:ascii="標楷體" w:eastAsia="標楷體" w:hAnsi="標楷體"/>
                </w:rPr>
                <w:t>Zip3</w:t>
              </w:r>
            </w:ins>
          </w:p>
          <w:p w14:paraId="2D6A6D5F" w14:textId="00990D86" w:rsidR="00C811A4" w:rsidRDefault="00702FE3">
            <w:pPr>
              <w:rPr>
                <w:ins w:id="14522" w:author="Fegie" w:date="2021-05-02T17:41:00Z"/>
                <w:rFonts w:ascii="標楷體" w:eastAsia="標楷體" w:hAnsi="標楷體"/>
              </w:rPr>
            </w:pPr>
            <w:ins w:id="14523" w:author="Fegie" w:date="2021-05-02T20:19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</w:ins>
            <w:ins w:id="14524" w:author="Fegie" w:date="2021-05-02T20:20:00Z">
              <w:r>
                <w:rPr>
                  <w:rFonts w:ascii="標楷體" w:eastAsia="標楷體" w:hAnsi="標楷體"/>
                </w:rPr>
                <w:t>Curr</w:t>
              </w:r>
            </w:ins>
            <w:ins w:id="14525" w:author="Fegie" w:date="2021-05-02T20:19:00Z">
              <w:r>
                <w:rPr>
                  <w:rFonts w:ascii="標楷體" w:eastAsia="標楷體" w:hAnsi="標楷體"/>
                </w:rPr>
                <w:t>Zip2</w:t>
              </w:r>
            </w:ins>
          </w:p>
        </w:tc>
      </w:tr>
      <w:tr w:rsidR="009E35DB" w14:paraId="4C967300" w14:textId="77777777" w:rsidTr="009E35DB">
        <w:trPr>
          <w:trHeight w:val="291"/>
          <w:jc w:val="center"/>
          <w:ins w:id="14526" w:author="Fegie" w:date="2021-05-02T19:47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EAE4" w14:textId="75F1C6B3" w:rsidR="009E35DB" w:rsidRDefault="009E35DB" w:rsidP="009E35DB">
            <w:pPr>
              <w:rPr>
                <w:ins w:id="14527" w:author="Fegie" w:date="2021-05-02T19:47:00Z"/>
                <w:rFonts w:ascii="標楷體" w:eastAsia="標楷體" w:hAnsi="標楷體"/>
              </w:rPr>
            </w:pPr>
            <w:ins w:id="14528" w:author="Fegie" w:date="2021-05-02T19:47:00Z">
              <w:r>
                <w:rPr>
                  <w:rFonts w:ascii="標楷體" w:eastAsia="標楷體" w:hAnsi="標楷體" w:hint="eastAsia"/>
                </w:rPr>
                <w:lastRenderedPageBreak/>
                <w:t>14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DD01" w14:textId="17645C4E" w:rsidR="009E35DB" w:rsidRDefault="009E35DB" w:rsidP="009E35DB">
            <w:pPr>
              <w:rPr>
                <w:ins w:id="14529" w:author="Fegie" w:date="2021-05-02T19:47:00Z"/>
                <w:rFonts w:ascii="標楷體" w:eastAsia="標楷體" w:hAnsi="標楷體"/>
              </w:rPr>
            </w:pPr>
            <w:ins w:id="14530" w:author="Fegie" w:date="2021-05-02T19:47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467B2" w14:textId="5AE5FB0F" w:rsidR="009E35DB" w:rsidRDefault="009E35DB" w:rsidP="009E35DB">
            <w:pPr>
              <w:rPr>
                <w:ins w:id="14531" w:author="Fegie" w:date="2021-05-02T19:47:00Z"/>
                <w:rFonts w:ascii="標楷體" w:eastAsia="標楷體" w:hAnsi="標楷體"/>
              </w:rPr>
            </w:pPr>
            <w:ins w:id="14532" w:author="Fegie" w:date="2021-05-02T19:47:00Z">
              <w:del w:id="14533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4534" w:author="家榮 張" w:date="2021-05-06T18:43:00Z">
              <w:r w:rsidR="00A27B8E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0D14" w14:textId="77777777" w:rsidR="009E35DB" w:rsidRDefault="009E35DB" w:rsidP="009E35DB">
            <w:pPr>
              <w:rPr>
                <w:ins w:id="14535" w:author="Fegie" w:date="2021-05-02T19:4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83F2" w14:textId="77777777" w:rsidR="009E35DB" w:rsidRDefault="009E35DB" w:rsidP="009E35DB">
            <w:pPr>
              <w:rPr>
                <w:ins w:id="14536" w:author="Fegie" w:date="2021-05-02T19:47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9FEC" w14:textId="0C8A999E" w:rsidR="009E35DB" w:rsidRDefault="009E35DB" w:rsidP="009E35DB">
            <w:pPr>
              <w:rPr>
                <w:ins w:id="14537" w:author="Fegie" w:date="2021-05-02T19:47:00Z"/>
                <w:rFonts w:ascii="標楷體" w:eastAsia="標楷體" w:hAnsi="標楷體"/>
              </w:rPr>
            </w:pPr>
            <w:ins w:id="14538" w:author="Fegie" w:date="2021-05-02T19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05BD" w14:textId="3C33F7AC" w:rsidR="009E35DB" w:rsidRDefault="009E35DB" w:rsidP="009E35DB">
            <w:pPr>
              <w:rPr>
                <w:ins w:id="14539" w:author="Fegie" w:date="2021-05-02T19:47:00Z"/>
                <w:rFonts w:ascii="標楷體" w:eastAsia="標楷體" w:hAnsi="標楷體"/>
              </w:rPr>
            </w:pPr>
            <w:ins w:id="14540" w:author="Fegie" w:date="2021-05-02T19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0F2" w14:textId="77777777" w:rsidR="009E35DB" w:rsidRDefault="009E35DB" w:rsidP="009E35DB">
            <w:pPr>
              <w:rPr>
                <w:ins w:id="14541" w:author="Fegie" w:date="2021-05-02T19:47:00Z"/>
                <w:rFonts w:ascii="標楷體" w:eastAsia="標楷體" w:hAnsi="標楷體"/>
              </w:rPr>
            </w:pPr>
            <w:ins w:id="14542" w:author="Fegie" w:date="2021-05-02T19:47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F29C12A" w14:textId="77777777" w:rsidR="009E35DB" w:rsidRDefault="009E35DB" w:rsidP="009E35DB">
            <w:pPr>
              <w:rPr>
                <w:ins w:id="14543" w:author="Fegie" w:date="2021-05-02T20:11:00Z"/>
                <w:rFonts w:ascii="標楷體" w:eastAsia="標楷體" w:hAnsi="標楷體"/>
              </w:rPr>
            </w:pPr>
            <w:ins w:id="14544" w:author="Fegie" w:date="2021-05-02T19:47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E214A01" w14:textId="77777777" w:rsidR="00702FE3" w:rsidRPr="00702FE3" w:rsidRDefault="00702FE3" w:rsidP="00702FE3">
            <w:pPr>
              <w:rPr>
                <w:ins w:id="14545" w:author="Fegie" w:date="2021-05-02T20:19:00Z"/>
                <w:rFonts w:ascii="標楷體" w:eastAsia="標楷體" w:hAnsi="標楷體"/>
              </w:rPr>
            </w:pPr>
            <w:ins w:id="14546" w:author="Fegie" w:date="2021-05-02T20:19:00Z">
              <w:r w:rsidRPr="00702FE3">
                <w:rPr>
                  <w:rFonts w:ascii="標楷體" w:eastAsia="標楷體" w:hAnsi="標楷體"/>
                </w:rPr>
                <w:t>3.CustMain.CurrCityCode</w:t>
              </w:r>
            </w:ins>
          </w:p>
          <w:p w14:paraId="7E20C5BA" w14:textId="77777777" w:rsidR="00702FE3" w:rsidRPr="00702FE3" w:rsidRDefault="00702FE3" w:rsidP="00702FE3">
            <w:pPr>
              <w:rPr>
                <w:ins w:id="14547" w:author="Fegie" w:date="2021-05-02T20:19:00Z"/>
                <w:rFonts w:ascii="標楷體" w:eastAsia="標楷體" w:hAnsi="標楷體"/>
              </w:rPr>
            </w:pPr>
            <w:ins w:id="14548" w:author="Fegie" w:date="2021-05-02T20:19:00Z">
              <w:r w:rsidRPr="00702FE3">
                <w:rPr>
                  <w:rFonts w:ascii="標楷體" w:eastAsia="標楷體" w:hAnsi="標楷體"/>
                </w:rPr>
                <w:t>4.CustMain.CurrAreaCode</w:t>
              </w:r>
            </w:ins>
          </w:p>
          <w:p w14:paraId="4A4E67B5" w14:textId="77777777" w:rsidR="00702FE3" w:rsidRPr="00702FE3" w:rsidRDefault="00702FE3" w:rsidP="00702FE3">
            <w:pPr>
              <w:rPr>
                <w:ins w:id="14549" w:author="Fegie" w:date="2021-05-02T20:19:00Z"/>
                <w:rFonts w:ascii="標楷體" w:eastAsia="標楷體" w:hAnsi="標楷體"/>
              </w:rPr>
            </w:pPr>
            <w:ins w:id="14550" w:author="Fegie" w:date="2021-05-02T20:19:00Z">
              <w:r w:rsidRPr="00702FE3">
                <w:rPr>
                  <w:rFonts w:ascii="標楷體" w:eastAsia="標楷體" w:hAnsi="標楷體"/>
                </w:rPr>
                <w:t>5.CustMain.CurrRoad</w:t>
              </w:r>
            </w:ins>
          </w:p>
          <w:p w14:paraId="3CED5D66" w14:textId="77777777" w:rsidR="00702FE3" w:rsidRPr="00702FE3" w:rsidRDefault="00702FE3" w:rsidP="00702FE3">
            <w:pPr>
              <w:rPr>
                <w:ins w:id="14551" w:author="Fegie" w:date="2021-05-02T20:19:00Z"/>
                <w:rFonts w:ascii="標楷體" w:eastAsia="標楷體" w:hAnsi="標楷體"/>
              </w:rPr>
            </w:pPr>
            <w:ins w:id="14552" w:author="Fegie" w:date="2021-05-02T20:19:00Z">
              <w:r w:rsidRPr="00702FE3">
                <w:rPr>
                  <w:rFonts w:ascii="標楷體" w:eastAsia="標楷體" w:hAnsi="標楷體"/>
                </w:rPr>
                <w:t>6.CustMain.CurrSection</w:t>
              </w:r>
            </w:ins>
          </w:p>
          <w:p w14:paraId="7924F94D" w14:textId="77777777" w:rsidR="00702FE3" w:rsidRPr="00702FE3" w:rsidRDefault="00702FE3" w:rsidP="00702FE3">
            <w:pPr>
              <w:rPr>
                <w:ins w:id="14553" w:author="Fegie" w:date="2021-05-02T20:19:00Z"/>
                <w:rFonts w:ascii="標楷體" w:eastAsia="標楷體" w:hAnsi="標楷體"/>
              </w:rPr>
            </w:pPr>
            <w:ins w:id="14554" w:author="Fegie" w:date="2021-05-02T20:19:00Z">
              <w:r w:rsidRPr="00702FE3">
                <w:rPr>
                  <w:rFonts w:ascii="標楷體" w:eastAsia="標楷體" w:hAnsi="標楷體"/>
                </w:rPr>
                <w:t>7.CustMain.CurrAlley</w:t>
              </w:r>
            </w:ins>
          </w:p>
          <w:p w14:paraId="1A7D0AB7" w14:textId="77777777" w:rsidR="00702FE3" w:rsidRPr="00702FE3" w:rsidRDefault="00702FE3" w:rsidP="00702FE3">
            <w:pPr>
              <w:rPr>
                <w:ins w:id="14555" w:author="Fegie" w:date="2021-05-02T20:19:00Z"/>
                <w:rFonts w:ascii="標楷體" w:eastAsia="標楷體" w:hAnsi="標楷體"/>
              </w:rPr>
            </w:pPr>
            <w:ins w:id="14556" w:author="Fegie" w:date="2021-05-02T20:19:00Z">
              <w:r w:rsidRPr="00702FE3">
                <w:rPr>
                  <w:rFonts w:ascii="標楷體" w:eastAsia="標楷體" w:hAnsi="標楷體"/>
                </w:rPr>
                <w:t>8.CustMain.CurrLane</w:t>
              </w:r>
            </w:ins>
          </w:p>
          <w:p w14:paraId="4A10DF2E" w14:textId="77777777" w:rsidR="00702FE3" w:rsidRPr="00702FE3" w:rsidRDefault="00702FE3" w:rsidP="00702FE3">
            <w:pPr>
              <w:rPr>
                <w:ins w:id="14557" w:author="Fegie" w:date="2021-05-02T20:19:00Z"/>
                <w:rFonts w:ascii="標楷體" w:eastAsia="標楷體" w:hAnsi="標楷體"/>
              </w:rPr>
            </w:pPr>
            <w:ins w:id="14558" w:author="Fegie" w:date="2021-05-02T20:19:00Z">
              <w:r w:rsidRPr="00702FE3">
                <w:rPr>
                  <w:rFonts w:ascii="標楷體" w:eastAsia="標楷體" w:hAnsi="標楷體"/>
                </w:rPr>
                <w:t>9.CustMain.CurrNum</w:t>
              </w:r>
            </w:ins>
          </w:p>
          <w:p w14:paraId="044EB33E" w14:textId="77777777" w:rsidR="00702FE3" w:rsidRPr="00702FE3" w:rsidRDefault="00702FE3" w:rsidP="00702FE3">
            <w:pPr>
              <w:rPr>
                <w:ins w:id="14559" w:author="Fegie" w:date="2021-05-02T20:19:00Z"/>
                <w:rFonts w:ascii="標楷體" w:eastAsia="標楷體" w:hAnsi="標楷體"/>
              </w:rPr>
            </w:pPr>
            <w:ins w:id="14560" w:author="Fegie" w:date="2021-05-02T20:19:00Z">
              <w:r w:rsidRPr="00702FE3">
                <w:rPr>
                  <w:rFonts w:ascii="標楷體" w:eastAsia="標楷體" w:hAnsi="標楷體"/>
                </w:rPr>
                <w:t>10.CustMain.CurrDash</w:t>
              </w:r>
            </w:ins>
          </w:p>
          <w:p w14:paraId="5A3F0898" w14:textId="77777777" w:rsidR="00702FE3" w:rsidRPr="00702FE3" w:rsidRDefault="00702FE3" w:rsidP="00702FE3">
            <w:pPr>
              <w:rPr>
                <w:ins w:id="14561" w:author="Fegie" w:date="2021-05-02T20:19:00Z"/>
                <w:rFonts w:ascii="標楷體" w:eastAsia="標楷體" w:hAnsi="標楷體"/>
              </w:rPr>
            </w:pPr>
            <w:ins w:id="14562" w:author="Fegie" w:date="2021-05-02T20:19:00Z">
              <w:r w:rsidRPr="00702FE3">
                <w:rPr>
                  <w:rFonts w:ascii="標楷體" w:eastAsia="標楷體" w:hAnsi="標楷體"/>
                </w:rPr>
                <w:t>11.CustMain.CurrFloor</w:t>
              </w:r>
            </w:ins>
          </w:p>
          <w:p w14:paraId="4993F7CE" w14:textId="3F399C77" w:rsidR="00C811A4" w:rsidRDefault="00702FE3" w:rsidP="00702FE3">
            <w:pPr>
              <w:rPr>
                <w:ins w:id="14563" w:author="Fegie" w:date="2021-05-02T19:47:00Z"/>
                <w:rFonts w:ascii="標楷體" w:eastAsia="標楷體" w:hAnsi="標楷體"/>
              </w:rPr>
            </w:pPr>
            <w:ins w:id="14564" w:author="Fegie" w:date="2021-05-02T20:19:00Z">
              <w:r w:rsidRPr="00702FE3">
                <w:rPr>
                  <w:rFonts w:ascii="標楷體" w:eastAsia="標楷體" w:hAnsi="標楷體"/>
                </w:rPr>
                <w:t>12.CustMain.CurrFloorDash</w:t>
              </w:r>
            </w:ins>
          </w:p>
        </w:tc>
      </w:tr>
      <w:tr w:rsidR="009773C5" w14:paraId="74A408AF" w14:textId="77777777" w:rsidTr="009E35DB">
        <w:trPr>
          <w:trHeight w:val="291"/>
          <w:jc w:val="center"/>
          <w:ins w:id="14565" w:author="Fegie" w:date="2021-05-02T19:4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E49C" w14:textId="2FAC9427" w:rsidR="009773C5" w:rsidRDefault="009773C5" w:rsidP="009773C5">
            <w:pPr>
              <w:rPr>
                <w:ins w:id="14566" w:author="Fegie" w:date="2021-05-02T19:48:00Z"/>
                <w:rFonts w:ascii="標楷體" w:eastAsia="標楷體" w:hAnsi="標楷體"/>
              </w:rPr>
            </w:pPr>
            <w:ins w:id="14567" w:author="Fegie" w:date="2021-05-02T19:48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00539" w14:textId="2239ADBD" w:rsidR="009773C5" w:rsidRDefault="009773C5" w:rsidP="009773C5">
            <w:pPr>
              <w:rPr>
                <w:ins w:id="14568" w:author="Fegie" w:date="2021-05-02T19:48:00Z"/>
                <w:rFonts w:ascii="標楷體" w:eastAsia="標楷體" w:hAnsi="標楷體"/>
              </w:rPr>
            </w:pPr>
            <w:ins w:id="14569" w:author="Fegie" w:date="2021-05-02T19:48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5194C" w14:textId="7DD0DF6C" w:rsidR="009773C5" w:rsidRDefault="009773C5" w:rsidP="009773C5">
            <w:pPr>
              <w:rPr>
                <w:ins w:id="14570" w:author="Fegie" w:date="2021-05-02T19:48:00Z"/>
                <w:rFonts w:ascii="標楷體" w:eastAsia="標楷體" w:hAnsi="標楷體"/>
              </w:rPr>
            </w:pPr>
            <w:ins w:id="14571" w:author="Fegie" w:date="2021-05-02T19:48:00Z">
              <w:del w:id="14572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4573" w:author="Fegie" w:date="2021-05-02T19:49:00Z">
              <w:del w:id="14574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50</w:delText>
                </w:r>
              </w:del>
            </w:ins>
            <w:ins w:id="14575" w:author="Fegie" w:date="2021-05-02T19:48:00Z">
              <w:del w:id="14576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4577" w:author="家榮 張" w:date="2021-05-06T18:43:00Z">
              <w:r w:rsidR="00A27B8E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5E4A" w14:textId="77777777" w:rsidR="009773C5" w:rsidRDefault="009773C5" w:rsidP="009773C5">
            <w:pPr>
              <w:rPr>
                <w:ins w:id="14578" w:author="Fegie" w:date="2021-05-02T19:4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0303" w14:textId="77777777" w:rsidR="009773C5" w:rsidRDefault="009773C5" w:rsidP="009773C5">
            <w:pPr>
              <w:rPr>
                <w:ins w:id="14579" w:author="Fegie" w:date="2021-05-02T19:48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AE4" w14:textId="77777777" w:rsidR="009773C5" w:rsidRDefault="009773C5" w:rsidP="009773C5">
            <w:pPr>
              <w:rPr>
                <w:ins w:id="14580" w:author="Fegie" w:date="2021-05-02T19:4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2FE2" w14:textId="67CB370B" w:rsidR="009773C5" w:rsidRDefault="009773C5" w:rsidP="009773C5">
            <w:pPr>
              <w:rPr>
                <w:ins w:id="14581" w:author="Fegie" w:date="2021-05-02T19:48:00Z"/>
                <w:rFonts w:ascii="標楷體" w:eastAsia="標楷體" w:hAnsi="標楷體"/>
              </w:rPr>
            </w:pPr>
            <w:ins w:id="14582" w:author="Fegie" w:date="2021-05-02T19:4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7D18E" w14:textId="77777777" w:rsidR="009773C5" w:rsidRDefault="009773C5" w:rsidP="009773C5">
            <w:pPr>
              <w:rPr>
                <w:ins w:id="14583" w:author="Fegie" w:date="2021-05-02T19:49:00Z"/>
                <w:rFonts w:ascii="標楷體" w:eastAsia="標楷體" w:hAnsi="標楷體"/>
              </w:rPr>
            </w:pPr>
            <w:ins w:id="14584" w:author="Fegie" w:date="2021-05-02T19:49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9466148" w14:textId="77777777" w:rsidR="009773C5" w:rsidRDefault="009773C5" w:rsidP="009773C5">
            <w:pPr>
              <w:rPr>
                <w:ins w:id="14585" w:author="Fegie" w:date="2021-05-02T20:11:00Z"/>
                <w:rFonts w:ascii="標楷體" w:eastAsia="標楷體" w:hAnsi="標楷體"/>
              </w:rPr>
            </w:pPr>
            <w:ins w:id="14586" w:author="Fegie" w:date="2021-05-02T19:49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D30CFE3" w14:textId="1B1B2076" w:rsidR="00C811A4" w:rsidRDefault="00C811A4" w:rsidP="009773C5">
            <w:pPr>
              <w:rPr>
                <w:ins w:id="14587" w:author="Fegie" w:date="2021-05-02T19:48:00Z"/>
                <w:rFonts w:ascii="標楷體" w:eastAsia="標楷體" w:hAnsi="標楷體"/>
              </w:rPr>
            </w:pPr>
            <w:ins w:id="14588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589" w:author="Fegie" w:date="2021-05-02T20:20:00Z">
              <w:r w:rsidR="0039143D">
                <w:rPr>
                  <w:rFonts w:ascii="標楷體" w:eastAsia="標楷體" w:hAnsi="標楷體"/>
                </w:rPr>
                <w:t>Email</w:t>
              </w:r>
            </w:ins>
          </w:p>
        </w:tc>
      </w:tr>
      <w:tr w:rsidR="009773C5" w14:paraId="36381938" w14:textId="77777777" w:rsidTr="009E35DB">
        <w:trPr>
          <w:trHeight w:val="291"/>
          <w:jc w:val="center"/>
          <w:ins w:id="14590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8FE8" w14:textId="4A3461B1" w:rsidR="009773C5" w:rsidRDefault="009773C5" w:rsidP="009773C5">
            <w:pPr>
              <w:rPr>
                <w:ins w:id="14591" w:author="Fegie" w:date="2021-05-02T19:50:00Z"/>
                <w:rFonts w:ascii="標楷體" w:eastAsia="標楷體" w:hAnsi="標楷體"/>
              </w:rPr>
            </w:pPr>
            <w:ins w:id="14592" w:author="Fegie" w:date="2021-05-02T19:5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A306" w14:textId="7D2AC65D" w:rsidR="009773C5" w:rsidRDefault="009773C5" w:rsidP="009773C5">
            <w:pPr>
              <w:rPr>
                <w:ins w:id="14593" w:author="Fegie" w:date="2021-05-02T19:50:00Z"/>
                <w:rFonts w:ascii="標楷體" w:eastAsia="標楷體" w:hAnsi="標楷體"/>
              </w:rPr>
            </w:pPr>
            <w:ins w:id="14594" w:author="Fegie" w:date="2021-05-02T19:50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2506" w14:textId="596885D0" w:rsidR="009773C5" w:rsidRDefault="009773C5" w:rsidP="009773C5">
            <w:pPr>
              <w:rPr>
                <w:ins w:id="14595" w:author="Fegie" w:date="2021-05-02T19:50:00Z"/>
                <w:rFonts w:ascii="標楷體" w:eastAsia="標楷體" w:hAnsi="標楷體"/>
              </w:rPr>
            </w:pPr>
            <w:ins w:id="14596" w:author="Fegie" w:date="2021-05-02T19:51:00Z">
              <w:del w:id="14597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4598" w:author="家榮 張" w:date="2021-05-06T18:43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3D28" w14:textId="77777777" w:rsidR="009773C5" w:rsidRDefault="009773C5" w:rsidP="009773C5">
            <w:pPr>
              <w:rPr>
                <w:ins w:id="14599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D7CA" w14:textId="77777777" w:rsidR="009773C5" w:rsidRDefault="009773C5" w:rsidP="009773C5">
            <w:pPr>
              <w:rPr>
                <w:ins w:id="14600" w:author="st1" w:date="2021-05-06T10:38:00Z"/>
                <w:rFonts w:ascii="標楷體" w:eastAsia="標楷體" w:hAnsi="標楷體"/>
              </w:rPr>
            </w:pPr>
            <w:ins w:id="14601" w:author="Fegie" w:date="2021-05-02T19:52:00Z">
              <w:del w:id="14602" w:author="st1" w:date="2021-05-06T10:38:00Z">
                <w:r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下拉選單(EntCode)[</w:delText>
                </w:r>
              </w:del>
            </w:ins>
            <w:ins w:id="14603" w:author="Fegie" w:date="2021-05-05T16:39:00Z">
              <w:del w:id="14604" w:author="st1" w:date="2021-05-06T10:38:00Z">
                <w:r w:rsidR="001C4A50"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附件-</w:delText>
                </w:r>
              </w:del>
            </w:ins>
            <w:ins w:id="14605" w:author="Fegie" w:date="2021-05-02T19:52:00Z">
              <w:del w:id="14606" w:author="st1" w:date="2021-05-06T10:38:00Z">
                <w:r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選單</w:delText>
                </w:r>
              </w:del>
            </w:ins>
            <w:ins w:id="14607" w:author="Fegie" w:date="2021-05-05T16:36:00Z">
              <w:del w:id="14608" w:author="st1" w:date="2021-05-06T10:38:00Z">
                <w:r w:rsidR="00E62E46"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4</w:delText>
                </w:r>
              </w:del>
            </w:ins>
            <w:ins w:id="14609" w:author="Fegie" w:date="2021-05-02T19:52:00Z">
              <w:del w:id="14610" w:author="st1" w:date="2021-05-06T10:38:00Z">
                <w:r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/L6064]</w:delText>
                </w:r>
              </w:del>
            </w:ins>
            <w:ins w:id="14611" w:author="st1" w:date="2021-05-06T10:38:00Z">
              <w:r w:rsidR="000B427A">
                <w:rPr>
                  <w:rFonts w:ascii="標楷體" w:eastAsia="標楷體" w:hAnsi="標楷體" w:hint="eastAsia"/>
                </w:rPr>
                <w:t>0.</w:t>
              </w:r>
              <w:r w:rsidR="000B427A">
                <w:rPr>
                  <w:rFonts w:ascii="標楷體" w:eastAsia="標楷體" w:hAnsi="標楷體" w:hint="eastAsia"/>
                  <w:lang w:eastAsia="zh-HK"/>
                </w:rPr>
                <w:t>個金</w:t>
              </w:r>
            </w:ins>
          </w:p>
          <w:p w14:paraId="1934098A" w14:textId="7837D6BE" w:rsidR="000B427A" w:rsidRDefault="000B427A" w:rsidP="009773C5">
            <w:pPr>
              <w:rPr>
                <w:ins w:id="14612" w:author="Fegie" w:date="2021-05-02T19:50:00Z"/>
                <w:rFonts w:ascii="標楷體" w:eastAsia="標楷體" w:hAnsi="標楷體"/>
              </w:rPr>
            </w:pPr>
            <w:ins w:id="14613" w:author="st1" w:date="2021-05-06T10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企金自然人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BD15" w14:textId="5C4C1104" w:rsidR="009773C5" w:rsidRDefault="009773C5" w:rsidP="009773C5">
            <w:pPr>
              <w:rPr>
                <w:ins w:id="14614" w:author="Fegie" w:date="2021-05-02T19:50:00Z"/>
                <w:rFonts w:ascii="標楷體" w:eastAsia="標楷體" w:hAnsi="標楷體"/>
              </w:rPr>
            </w:pPr>
            <w:ins w:id="14615" w:author="Fegie" w:date="2021-05-02T19:5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8D98B" w14:textId="0F01B0AF" w:rsidR="009773C5" w:rsidRDefault="009773C5" w:rsidP="009773C5">
            <w:pPr>
              <w:rPr>
                <w:ins w:id="14616" w:author="Fegie" w:date="2021-05-02T19:50:00Z"/>
                <w:rFonts w:ascii="標楷體" w:eastAsia="標楷體" w:hAnsi="標楷體"/>
              </w:rPr>
            </w:pPr>
            <w:ins w:id="14617" w:author="Fegie" w:date="2021-05-02T19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99BC" w14:textId="77777777" w:rsidR="009773C5" w:rsidRDefault="009773C5" w:rsidP="009773C5">
            <w:pPr>
              <w:rPr>
                <w:ins w:id="14618" w:author="Fegie" w:date="2021-05-02T19:52:00Z"/>
                <w:rFonts w:ascii="標楷體" w:eastAsia="標楷體" w:hAnsi="標楷體"/>
              </w:rPr>
            </w:pPr>
            <w:ins w:id="14619" w:author="Fegie" w:date="2021-05-02T19:52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20F1355" w14:textId="77777777" w:rsidR="009773C5" w:rsidRDefault="009773C5" w:rsidP="009773C5">
            <w:pPr>
              <w:rPr>
                <w:ins w:id="14620" w:author="Fegie" w:date="2021-05-02T20:11:00Z"/>
                <w:rFonts w:ascii="標楷體" w:eastAsia="標楷體" w:hAnsi="標楷體"/>
              </w:rPr>
            </w:pPr>
            <w:ins w:id="14621" w:author="Fegie" w:date="2021-05-02T19:5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20EA0B4" w14:textId="3F4F411E" w:rsidR="00C811A4" w:rsidRDefault="00C811A4" w:rsidP="009773C5">
            <w:pPr>
              <w:rPr>
                <w:ins w:id="14622" w:author="Fegie" w:date="2021-05-02T19:50:00Z"/>
                <w:rFonts w:ascii="標楷體" w:eastAsia="標楷體" w:hAnsi="標楷體"/>
              </w:rPr>
            </w:pPr>
            <w:ins w:id="14623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624" w:author="Fegie" w:date="2021-05-02T20:20:00Z">
              <w:r w:rsidR="0039143D">
                <w:rPr>
                  <w:rFonts w:ascii="標楷體" w:eastAsia="標楷體" w:hAnsi="標楷體"/>
                </w:rPr>
                <w:t>EntCode</w:t>
              </w:r>
            </w:ins>
          </w:p>
        </w:tc>
      </w:tr>
      <w:tr w:rsidR="007455F0" w14:paraId="663BCDB9" w14:textId="77777777" w:rsidTr="009E35DB">
        <w:trPr>
          <w:trHeight w:val="291"/>
          <w:jc w:val="center"/>
          <w:ins w:id="14625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ACBF" w14:textId="7784799A" w:rsidR="007455F0" w:rsidRDefault="007455F0" w:rsidP="007455F0">
            <w:pPr>
              <w:rPr>
                <w:ins w:id="14626" w:author="Fegie" w:date="2021-05-02T19:50:00Z"/>
                <w:rFonts w:ascii="標楷體" w:eastAsia="標楷體" w:hAnsi="標楷體"/>
              </w:rPr>
            </w:pPr>
            <w:ins w:id="14627" w:author="Fegie" w:date="2021-05-02T20:01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11D9" w14:textId="4A67E2BC" w:rsidR="007455F0" w:rsidRDefault="007455F0" w:rsidP="007455F0">
            <w:pPr>
              <w:rPr>
                <w:ins w:id="14628" w:author="Fegie" w:date="2021-05-02T19:50:00Z"/>
                <w:rFonts w:ascii="標楷體" w:eastAsia="標楷體" w:hAnsi="標楷體"/>
              </w:rPr>
            </w:pPr>
            <w:ins w:id="14629" w:author="Fegie" w:date="2021-05-02T19:54:00Z">
              <w:r>
                <w:rPr>
                  <w:rFonts w:ascii="標楷體" w:eastAsia="標楷體" w:hAnsi="標楷體" w:hint="eastAsia"/>
                </w:rPr>
                <w:t>員工代號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926B" w14:textId="3290351D" w:rsidR="007455F0" w:rsidRDefault="007455F0" w:rsidP="007455F0">
            <w:pPr>
              <w:rPr>
                <w:ins w:id="14630" w:author="Fegie" w:date="2021-05-02T19:50:00Z"/>
                <w:rFonts w:ascii="標楷體" w:eastAsia="標楷體" w:hAnsi="標楷體"/>
              </w:rPr>
            </w:pPr>
            <w:ins w:id="14631" w:author="Fegie" w:date="2021-05-02T20:04:00Z">
              <w:del w:id="14632" w:author="家榮 張" w:date="2021-05-06T18:44:00Z">
                <w:r w:rsidDel="00A27B8E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4633" w:author="家榮 張" w:date="2021-05-06T18:44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CB85" w14:textId="77777777" w:rsidR="007455F0" w:rsidRDefault="007455F0" w:rsidP="007455F0">
            <w:pPr>
              <w:rPr>
                <w:ins w:id="14634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6D14" w14:textId="77777777" w:rsidR="007455F0" w:rsidRDefault="007455F0" w:rsidP="007455F0">
            <w:pPr>
              <w:rPr>
                <w:ins w:id="14635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8835" w14:textId="77777777" w:rsidR="007455F0" w:rsidRDefault="007455F0" w:rsidP="007455F0">
            <w:pPr>
              <w:rPr>
                <w:ins w:id="14636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417A" w14:textId="4CA3A7C7" w:rsidR="007455F0" w:rsidRDefault="007455F0" w:rsidP="007455F0">
            <w:pPr>
              <w:rPr>
                <w:ins w:id="14637" w:author="Fegie" w:date="2021-05-02T19:50:00Z"/>
                <w:rFonts w:ascii="標楷體" w:eastAsia="標楷體" w:hAnsi="標楷體"/>
              </w:rPr>
            </w:pPr>
            <w:ins w:id="14638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F890" w14:textId="77777777" w:rsidR="007455F0" w:rsidRDefault="007455F0" w:rsidP="007455F0">
            <w:pPr>
              <w:rPr>
                <w:ins w:id="14639" w:author="Fegie" w:date="2021-05-02T20:02:00Z"/>
                <w:rFonts w:ascii="標楷體" w:eastAsia="標楷體" w:hAnsi="標楷體"/>
              </w:rPr>
            </w:pPr>
            <w:ins w:id="14640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7EABC5A" w14:textId="2EC488B3" w:rsidR="007455F0" w:rsidRDefault="007455F0" w:rsidP="007455F0">
            <w:pPr>
              <w:rPr>
                <w:ins w:id="14641" w:author="st1" w:date="2021-05-06T10:39:00Z"/>
                <w:rFonts w:ascii="標楷體" w:eastAsia="標楷體" w:hAnsi="標楷體"/>
              </w:rPr>
            </w:pPr>
            <w:ins w:id="14642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4BD1205" w14:textId="626529D9" w:rsidR="00832D82" w:rsidRDefault="00832D82" w:rsidP="007455F0">
            <w:pPr>
              <w:rPr>
                <w:ins w:id="14643" w:author="Fegie" w:date="2021-05-02T20:11:00Z"/>
                <w:rFonts w:ascii="標楷體" w:eastAsia="標楷體" w:hAnsi="標楷體"/>
              </w:rPr>
            </w:pPr>
            <w:ins w:id="14644" w:author="st1" w:date="2021-05-06T10:3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不會檢查是否存在員工檔</w:t>
              </w:r>
              <w:r>
                <w:rPr>
                  <w:rFonts w:ascii="標楷體" w:eastAsia="標楷體" w:hAnsi="標楷體" w:hint="eastAsia"/>
                </w:rPr>
                <w:t>(CdEmp)</w:t>
              </w:r>
            </w:ins>
          </w:p>
          <w:p w14:paraId="53F7D88F" w14:textId="0FCB7080" w:rsidR="00C811A4" w:rsidRDefault="00C811A4" w:rsidP="007455F0">
            <w:pPr>
              <w:rPr>
                <w:ins w:id="14645" w:author="Fegie" w:date="2021-05-02T19:50:00Z"/>
                <w:rFonts w:ascii="標楷體" w:eastAsia="標楷體" w:hAnsi="標楷體"/>
              </w:rPr>
            </w:pPr>
            <w:ins w:id="14646" w:author="Fegie" w:date="2021-05-02T20:11:00Z">
              <w:del w:id="14647" w:author="st1" w:date="2021-05-06T10:39:00Z">
                <w:r w:rsidDel="00832D8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4648" w:author="st1" w:date="2021-05-06T10:39:00Z">
              <w:r w:rsidR="00832D82">
                <w:rPr>
                  <w:rFonts w:ascii="標楷體" w:eastAsia="標楷體" w:hAnsi="標楷體" w:hint="eastAsia"/>
                </w:rPr>
                <w:t>4</w:t>
              </w:r>
            </w:ins>
            <w:ins w:id="14649" w:author="Fegie" w:date="2021-05-02T20:11:00Z">
              <w:r>
                <w:rPr>
                  <w:rFonts w:ascii="標楷體" w:eastAsia="標楷體" w:hAnsi="標楷體" w:hint="eastAsia"/>
                </w:rPr>
                <w:t>.CustMain.</w:t>
              </w:r>
            </w:ins>
            <w:ins w:id="14650" w:author="Fegie" w:date="2021-05-02T20:39:00Z">
              <w:r w:rsidR="000B398A">
                <w:rPr>
                  <w:rFonts w:ascii="標楷體" w:eastAsia="標楷體" w:hAnsi="標楷體" w:hint="eastAsia"/>
                </w:rPr>
                <w:t>Em</w:t>
              </w:r>
              <w:r w:rsidR="000B398A"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7455F0" w14:paraId="00E655C9" w14:textId="77777777" w:rsidTr="009E35DB">
        <w:trPr>
          <w:trHeight w:val="291"/>
          <w:jc w:val="center"/>
          <w:ins w:id="14651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1233" w14:textId="0B56612C" w:rsidR="007455F0" w:rsidRDefault="007455F0" w:rsidP="007455F0">
            <w:pPr>
              <w:rPr>
                <w:ins w:id="14652" w:author="Fegie" w:date="2021-05-02T19:50:00Z"/>
                <w:rFonts w:ascii="標楷體" w:eastAsia="標楷體" w:hAnsi="標楷體"/>
              </w:rPr>
            </w:pPr>
            <w:ins w:id="14653" w:author="Fegie" w:date="2021-05-02T20:01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2031" w14:textId="2267EB2C" w:rsidR="007455F0" w:rsidRDefault="007455F0" w:rsidP="007455F0">
            <w:pPr>
              <w:rPr>
                <w:ins w:id="14654" w:author="Fegie" w:date="2021-05-02T19:50:00Z"/>
                <w:rFonts w:ascii="標楷體" w:eastAsia="標楷體" w:hAnsi="標楷體"/>
              </w:rPr>
            </w:pPr>
            <w:ins w:id="14655" w:author="Fegie" w:date="2021-05-02T19:54:00Z">
              <w:r>
                <w:rPr>
                  <w:rFonts w:ascii="標楷體" w:eastAsia="標楷體" w:hAnsi="標楷體" w:hint="eastAsia"/>
                </w:rPr>
                <w:t>英文姓名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0E6B3" w14:textId="23C3CBBC" w:rsidR="007455F0" w:rsidRDefault="007455F0" w:rsidP="007455F0">
            <w:pPr>
              <w:rPr>
                <w:ins w:id="14656" w:author="Fegie" w:date="2021-05-02T19:50:00Z"/>
                <w:rFonts w:ascii="標楷體" w:eastAsia="標楷體" w:hAnsi="標楷體"/>
              </w:rPr>
            </w:pPr>
            <w:ins w:id="14657" w:author="Fegie" w:date="2021-05-02T20:04:00Z">
              <w:del w:id="14658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4659" w:author="家榮 張" w:date="2021-05-06T18:45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0DE8" w14:textId="77777777" w:rsidR="007455F0" w:rsidRDefault="007455F0" w:rsidP="007455F0">
            <w:pPr>
              <w:rPr>
                <w:ins w:id="14660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75EA" w14:textId="77777777" w:rsidR="007455F0" w:rsidRDefault="007455F0" w:rsidP="007455F0">
            <w:pPr>
              <w:rPr>
                <w:ins w:id="14661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8853" w14:textId="77777777" w:rsidR="007455F0" w:rsidRDefault="007455F0" w:rsidP="007455F0">
            <w:pPr>
              <w:rPr>
                <w:ins w:id="14662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8470" w14:textId="3D684885" w:rsidR="007455F0" w:rsidRDefault="007455F0" w:rsidP="007455F0">
            <w:pPr>
              <w:rPr>
                <w:ins w:id="14663" w:author="Fegie" w:date="2021-05-02T19:50:00Z"/>
                <w:rFonts w:ascii="標楷體" w:eastAsia="標楷體" w:hAnsi="標楷體"/>
              </w:rPr>
            </w:pPr>
            <w:ins w:id="14664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31BB" w14:textId="77777777" w:rsidR="007455F0" w:rsidRDefault="007455F0" w:rsidP="007455F0">
            <w:pPr>
              <w:rPr>
                <w:ins w:id="14665" w:author="Fegie" w:date="2021-05-02T20:02:00Z"/>
                <w:rFonts w:ascii="標楷體" w:eastAsia="標楷體" w:hAnsi="標楷體"/>
              </w:rPr>
            </w:pPr>
            <w:ins w:id="14666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558CC8E2" w14:textId="77777777" w:rsidR="007455F0" w:rsidRDefault="007455F0" w:rsidP="007455F0">
            <w:pPr>
              <w:rPr>
                <w:ins w:id="14667" w:author="Fegie" w:date="2021-05-02T20:11:00Z"/>
                <w:rFonts w:ascii="標楷體" w:eastAsia="標楷體" w:hAnsi="標楷體"/>
              </w:rPr>
            </w:pPr>
            <w:ins w:id="14668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EA87D93" w14:textId="1376A97E" w:rsidR="00C811A4" w:rsidRDefault="00C811A4" w:rsidP="007455F0">
            <w:pPr>
              <w:rPr>
                <w:ins w:id="14669" w:author="Fegie" w:date="2021-05-02T19:50:00Z"/>
                <w:rFonts w:ascii="標楷體" w:eastAsia="標楷體" w:hAnsi="標楷體"/>
              </w:rPr>
            </w:pPr>
            <w:ins w:id="14670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671" w:author="Fegie" w:date="2021-05-02T20:21:00Z">
              <w:r w:rsidR="0039143D">
                <w:rPr>
                  <w:rFonts w:ascii="標楷體" w:eastAsia="標楷體" w:hAnsi="標楷體"/>
                </w:rPr>
                <w:t>E</w:t>
              </w:r>
            </w:ins>
            <w:ins w:id="14672" w:author="Fegie" w:date="2021-05-02T20:39:00Z">
              <w:r w:rsidR="000B398A"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7455F0" w14:paraId="0B3F4D0A" w14:textId="77777777" w:rsidTr="009E35DB">
        <w:trPr>
          <w:trHeight w:val="291"/>
          <w:jc w:val="center"/>
          <w:ins w:id="14673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1324" w14:textId="24FC6198" w:rsidR="007455F0" w:rsidRDefault="007455F0" w:rsidP="007455F0">
            <w:pPr>
              <w:rPr>
                <w:ins w:id="14674" w:author="Fegie" w:date="2021-05-02T19:50:00Z"/>
                <w:rFonts w:ascii="標楷體" w:eastAsia="標楷體" w:hAnsi="標楷體"/>
              </w:rPr>
            </w:pPr>
            <w:ins w:id="14675" w:author="Fegie" w:date="2021-05-02T20:01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1EF3" w14:textId="090B4F14" w:rsidR="007455F0" w:rsidRDefault="007455F0" w:rsidP="007455F0">
            <w:pPr>
              <w:rPr>
                <w:ins w:id="14676" w:author="Fegie" w:date="2021-05-02T19:50:00Z"/>
                <w:rFonts w:ascii="標楷體" w:eastAsia="標楷體" w:hAnsi="標楷體"/>
              </w:rPr>
            </w:pPr>
            <w:ins w:id="14677" w:author="Fegie" w:date="2021-05-02T19:55:00Z">
              <w:r>
                <w:rPr>
                  <w:rFonts w:ascii="標楷體" w:eastAsia="標楷體" w:hAnsi="標楷體" w:hint="eastAsia"/>
                </w:rPr>
                <w:t>教育程度</w:t>
              </w:r>
              <w:r>
                <w:rPr>
                  <w:rFonts w:ascii="標楷體" w:eastAsia="標楷體" w:hAnsi="標楷體" w:hint="eastAsia"/>
                </w:rPr>
                <w:lastRenderedPageBreak/>
                <w:t>代號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2613" w14:textId="4C69AAAA" w:rsidR="007455F0" w:rsidRDefault="007455F0" w:rsidP="007455F0">
            <w:pPr>
              <w:rPr>
                <w:ins w:id="14678" w:author="Fegie" w:date="2021-05-02T19:50:00Z"/>
                <w:rFonts w:ascii="標楷體" w:eastAsia="標楷體" w:hAnsi="標楷體"/>
              </w:rPr>
            </w:pPr>
            <w:ins w:id="14679" w:author="Fegie" w:date="2021-05-02T20:04:00Z">
              <w:del w:id="14680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lastRenderedPageBreak/>
                  <w:delText>X(01)</w:delText>
                </w:r>
              </w:del>
            </w:ins>
            <w:ins w:id="14681" w:author="家榮 張" w:date="2021-05-06T18:45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7598D" w14:textId="77777777" w:rsidR="007455F0" w:rsidRDefault="007455F0" w:rsidP="007455F0">
            <w:pPr>
              <w:rPr>
                <w:ins w:id="14682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6E55" w14:textId="0DEB8F55" w:rsidR="007455F0" w:rsidRDefault="00415F28" w:rsidP="007455F0">
            <w:pPr>
              <w:rPr>
                <w:ins w:id="14683" w:author="Fegie" w:date="2021-05-02T19:50:00Z"/>
                <w:rFonts w:ascii="標楷體" w:eastAsia="標楷體" w:hAnsi="標楷體"/>
              </w:rPr>
            </w:pPr>
            <w:ins w:id="14684" w:author="Fegie" w:date="2021-05-02T20:0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duCode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685" w:author="家榮 張" w:date="2021-05-06T19:30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"_(5).附件5"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686" w:author="家榮 張" w:date="2021-05-06T19:30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687" w:author="Fegie" w:date="2021-05-02T20:0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9350" w14:textId="77777777" w:rsidR="007455F0" w:rsidRDefault="007455F0" w:rsidP="007455F0">
            <w:pPr>
              <w:rPr>
                <w:ins w:id="14688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3522" w14:textId="64B2FE3D" w:rsidR="007455F0" w:rsidRDefault="007455F0" w:rsidP="007455F0">
            <w:pPr>
              <w:rPr>
                <w:ins w:id="14689" w:author="Fegie" w:date="2021-05-02T19:50:00Z"/>
                <w:rFonts w:ascii="標楷體" w:eastAsia="標楷體" w:hAnsi="標楷體"/>
              </w:rPr>
            </w:pPr>
            <w:ins w:id="14690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2D28" w14:textId="77777777" w:rsidR="007455F0" w:rsidRDefault="007455F0" w:rsidP="007455F0">
            <w:pPr>
              <w:rPr>
                <w:ins w:id="14691" w:author="Fegie" w:date="2021-05-02T20:02:00Z"/>
                <w:rFonts w:ascii="標楷體" w:eastAsia="標楷體" w:hAnsi="標楷體"/>
              </w:rPr>
            </w:pPr>
            <w:ins w:id="14692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2DB7176" w14:textId="77777777" w:rsidR="007455F0" w:rsidRDefault="007455F0" w:rsidP="007455F0">
            <w:pPr>
              <w:rPr>
                <w:ins w:id="14693" w:author="Fegie" w:date="2021-05-02T20:11:00Z"/>
                <w:rFonts w:ascii="標楷體" w:eastAsia="標楷體" w:hAnsi="標楷體"/>
              </w:rPr>
            </w:pPr>
            <w:ins w:id="14694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E0F47B8" w14:textId="5991CB91" w:rsidR="00C811A4" w:rsidRDefault="00C811A4" w:rsidP="007455F0">
            <w:pPr>
              <w:rPr>
                <w:ins w:id="14695" w:author="Fegie" w:date="2021-05-02T19:50:00Z"/>
                <w:rFonts w:ascii="標楷體" w:eastAsia="標楷體" w:hAnsi="標楷體"/>
              </w:rPr>
            </w:pPr>
            <w:ins w:id="14696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697" w:author="Fegie" w:date="2021-05-02T20:21:00Z">
              <w:r w:rsidR="0039143D"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7455F0" w14:paraId="2EA26779" w14:textId="77777777" w:rsidTr="009E35DB">
        <w:trPr>
          <w:trHeight w:val="291"/>
          <w:jc w:val="center"/>
          <w:ins w:id="14698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29CF" w14:textId="53BB68C2" w:rsidR="007455F0" w:rsidRDefault="007455F0" w:rsidP="007455F0">
            <w:pPr>
              <w:rPr>
                <w:ins w:id="14699" w:author="Fegie" w:date="2021-05-02T19:50:00Z"/>
                <w:rFonts w:ascii="標楷體" w:eastAsia="標楷體" w:hAnsi="標楷體"/>
              </w:rPr>
            </w:pPr>
            <w:ins w:id="14700" w:author="Fegie" w:date="2021-05-02T20:01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A671" w14:textId="3CE01798" w:rsidR="007455F0" w:rsidRDefault="007455F0" w:rsidP="007455F0">
            <w:pPr>
              <w:rPr>
                <w:ins w:id="14701" w:author="Fegie" w:date="2021-05-02T19:50:00Z"/>
                <w:rFonts w:ascii="標楷體" w:eastAsia="標楷體" w:hAnsi="標楷體"/>
              </w:rPr>
            </w:pPr>
            <w:ins w:id="14702" w:author="Fegie" w:date="2021-05-02T19:55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1863" w14:textId="0FA20F47" w:rsidR="007455F0" w:rsidRDefault="007455F0" w:rsidP="007455F0">
            <w:pPr>
              <w:rPr>
                <w:ins w:id="14703" w:author="Fegie" w:date="2021-05-02T19:50:00Z"/>
                <w:rFonts w:ascii="標楷體" w:eastAsia="標楷體" w:hAnsi="標楷體"/>
              </w:rPr>
            </w:pPr>
            <w:ins w:id="14704" w:author="Fegie" w:date="2021-05-02T20:04:00Z">
              <w:del w:id="14705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4706" w:author="家榮 張" w:date="2021-05-06T18:45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77EA" w14:textId="77777777" w:rsidR="007455F0" w:rsidRDefault="007455F0" w:rsidP="007455F0">
            <w:pPr>
              <w:rPr>
                <w:ins w:id="14707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71FB3" w14:textId="499BEAAE" w:rsidR="007455F0" w:rsidRDefault="00415F28" w:rsidP="007455F0">
            <w:pPr>
              <w:rPr>
                <w:ins w:id="14708" w:author="Fegie" w:date="2021-05-02T19:50:00Z"/>
                <w:rFonts w:ascii="標楷體" w:eastAsia="標楷體" w:hAnsi="標楷體"/>
              </w:rPr>
            </w:pPr>
            <w:ins w:id="14709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YesNo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710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4711" w:author="家榮 張" w:date="2021-05-06T19:30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712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8121B" w14:textId="77777777" w:rsidR="007455F0" w:rsidRDefault="007455F0" w:rsidP="007455F0">
            <w:pPr>
              <w:rPr>
                <w:ins w:id="14713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8E37" w14:textId="41D067E4" w:rsidR="007455F0" w:rsidRDefault="007455F0" w:rsidP="007455F0">
            <w:pPr>
              <w:rPr>
                <w:ins w:id="14714" w:author="Fegie" w:date="2021-05-02T19:50:00Z"/>
                <w:rFonts w:ascii="標楷體" w:eastAsia="標楷體" w:hAnsi="標楷體"/>
              </w:rPr>
            </w:pPr>
            <w:ins w:id="14715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FEF7" w14:textId="77777777" w:rsidR="007455F0" w:rsidRDefault="007455F0" w:rsidP="007455F0">
            <w:pPr>
              <w:rPr>
                <w:ins w:id="14716" w:author="Fegie" w:date="2021-05-02T20:02:00Z"/>
                <w:rFonts w:ascii="標楷體" w:eastAsia="標楷體" w:hAnsi="標楷體"/>
              </w:rPr>
            </w:pPr>
            <w:ins w:id="14717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BE143F0" w14:textId="77777777" w:rsidR="007455F0" w:rsidRDefault="007455F0" w:rsidP="007455F0">
            <w:pPr>
              <w:rPr>
                <w:ins w:id="14718" w:author="Fegie" w:date="2021-05-02T20:11:00Z"/>
                <w:rFonts w:ascii="標楷體" w:eastAsia="標楷體" w:hAnsi="標楷體"/>
              </w:rPr>
            </w:pPr>
            <w:ins w:id="14719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1EBD049" w14:textId="29A5998E" w:rsidR="00C811A4" w:rsidRDefault="00C811A4" w:rsidP="007455F0">
            <w:pPr>
              <w:rPr>
                <w:ins w:id="14720" w:author="Fegie" w:date="2021-05-02T19:50:00Z"/>
                <w:rFonts w:ascii="標楷體" w:eastAsia="標楷體" w:hAnsi="標楷體"/>
              </w:rPr>
            </w:pPr>
            <w:ins w:id="14721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22" w:author="Fegie" w:date="2021-05-02T20:21:00Z">
              <w:r w:rsidR="0039143D"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7455F0" w14:paraId="315CAB73" w14:textId="77777777" w:rsidTr="009E35DB">
        <w:trPr>
          <w:trHeight w:val="291"/>
          <w:jc w:val="center"/>
          <w:ins w:id="14723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DA210" w14:textId="10EED7C2" w:rsidR="007455F0" w:rsidRDefault="007455F0" w:rsidP="007455F0">
            <w:pPr>
              <w:rPr>
                <w:ins w:id="14724" w:author="Fegie" w:date="2021-05-02T19:50:00Z"/>
                <w:rFonts w:ascii="標楷體" w:eastAsia="標楷體" w:hAnsi="標楷體"/>
              </w:rPr>
            </w:pPr>
            <w:ins w:id="14725" w:author="Fegie" w:date="2021-05-02T20:02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F1801" w14:textId="14C842F6" w:rsidR="007455F0" w:rsidRDefault="007455F0" w:rsidP="007455F0">
            <w:pPr>
              <w:rPr>
                <w:ins w:id="14726" w:author="Fegie" w:date="2021-05-02T19:50:00Z"/>
                <w:rFonts w:ascii="標楷體" w:eastAsia="標楷體" w:hAnsi="標楷體"/>
              </w:rPr>
            </w:pPr>
            <w:ins w:id="14727" w:author="Fegie" w:date="2021-05-02T19:56:00Z">
              <w:r>
                <w:rPr>
                  <w:rFonts w:ascii="標楷體" w:eastAsia="標楷體" w:hAnsi="標楷體" w:hint="eastAsia"/>
                </w:rPr>
                <w:t>任職機構統編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8B02E" w14:textId="73C2A5C2" w:rsidR="007455F0" w:rsidRDefault="007455F0" w:rsidP="007455F0">
            <w:pPr>
              <w:rPr>
                <w:ins w:id="14728" w:author="Fegie" w:date="2021-05-02T19:50:00Z"/>
                <w:rFonts w:ascii="標楷體" w:eastAsia="標楷體" w:hAnsi="標楷體"/>
              </w:rPr>
            </w:pPr>
            <w:ins w:id="14729" w:author="Fegie" w:date="2021-05-02T20:04:00Z">
              <w:del w:id="14730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X(08)</w:delText>
                </w:r>
              </w:del>
            </w:ins>
            <w:ins w:id="14731" w:author="家榮 張" w:date="2021-05-06T18:45:00Z">
              <w:r w:rsidR="00A27B8E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E266" w14:textId="77777777" w:rsidR="007455F0" w:rsidRDefault="007455F0" w:rsidP="007455F0">
            <w:pPr>
              <w:rPr>
                <w:ins w:id="14732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94F79" w14:textId="77777777" w:rsidR="007455F0" w:rsidRDefault="007455F0" w:rsidP="007455F0">
            <w:pPr>
              <w:rPr>
                <w:ins w:id="14733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CECB" w14:textId="77777777" w:rsidR="007455F0" w:rsidRDefault="007455F0" w:rsidP="007455F0">
            <w:pPr>
              <w:rPr>
                <w:ins w:id="14734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02B6" w14:textId="732E67B9" w:rsidR="007455F0" w:rsidRDefault="007455F0" w:rsidP="007455F0">
            <w:pPr>
              <w:rPr>
                <w:ins w:id="14735" w:author="Fegie" w:date="2021-05-02T19:50:00Z"/>
                <w:rFonts w:ascii="標楷體" w:eastAsia="標楷體" w:hAnsi="標楷體"/>
              </w:rPr>
            </w:pPr>
            <w:ins w:id="14736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40F" w14:textId="77777777" w:rsidR="007455F0" w:rsidRDefault="007455F0" w:rsidP="007455F0">
            <w:pPr>
              <w:rPr>
                <w:ins w:id="14737" w:author="Fegie" w:date="2021-05-02T20:02:00Z"/>
                <w:rFonts w:ascii="標楷體" w:eastAsia="標楷體" w:hAnsi="標楷體"/>
              </w:rPr>
            </w:pPr>
            <w:ins w:id="14738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874BBA2" w14:textId="77777777" w:rsidR="007455F0" w:rsidRDefault="007455F0" w:rsidP="007455F0">
            <w:pPr>
              <w:rPr>
                <w:ins w:id="14739" w:author="Fegie" w:date="2021-05-02T20:11:00Z"/>
                <w:rFonts w:ascii="標楷體" w:eastAsia="標楷體" w:hAnsi="標楷體"/>
              </w:rPr>
            </w:pPr>
            <w:ins w:id="14740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120C61B" w14:textId="6FF328A9" w:rsidR="00C811A4" w:rsidRDefault="00C811A4" w:rsidP="007455F0">
            <w:pPr>
              <w:rPr>
                <w:ins w:id="14741" w:author="Fegie" w:date="2021-05-02T19:50:00Z"/>
                <w:rFonts w:ascii="標楷體" w:eastAsia="標楷體" w:hAnsi="標楷體"/>
              </w:rPr>
            </w:pPr>
            <w:ins w:id="14742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43" w:author="Fegie" w:date="2021-05-02T20:21:00Z">
              <w:r w:rsidR="0039143D"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7455F0" w14:paraId="6A3C0D85" w14:textId="77777777" w:rsidTr="009E35DB">
        <w:trPr>
          <w:trHeight w:val="291"/>
          <w:jc w:val="center"/>
          <w:ins w:id="14744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9FC2" w14:textId="43C871A3" w:rsidR="007455F0" w:rsidRDefault="007455F0" w:rsidP="007455F0">
            <w:pPr>
              <w:rPr>
                <w:ins w:id="14745" w:author="Fegie" w:date="2021-05-02T19:50:00Z"/>
                <w:rFonts w:ascii="標楷體" w:eastAsia="標楷體" w:hAnsi="標楷體"/>
              </w:rPr>
            </w:pPr>
            <w:ins w:id="14746" w:author="Fegie" w:date="2021-05-02T20:02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A6DA" w14:textId="2DF99ECE" w:rsidR="007455F0" w:rsidRDefault="007455F0" w:rsidP="007455F0">
            <w:pPr>
              <w:rPr>
                <w:ins w:id="14747" w:author="Fegie" w:date="2021-05-02T19:50:00Z"/>
                <w:rFonts w:ascii="標楷體" w:eastAsia="標楷體" w:hAnsi="標楷體"/>
              </w:rPr>
            </w:pPr>
            <w:ins w:id="14748" w:author="Fegie" w:date="2021-05-02T19:56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B6B5" w14:textId="6D175A81" w:rsidR="007455F0" w:rsidRDefault="007455F0" w:rsidP="007455F0">
            <w:pPr>
              <w:rPr>
                <w:ins w:id="14749" w:author="Fegie" w:date="2021-05-02T19:50:00Z"/>
                <w:rFonts w:ascii="標楷體" w:eastAsia="標楷體" w:hAnsi="標楷體"/>
              </w:rPr>
            </w:pPr>
            <w:ins w:id="14750" w:author="Fegie" w:date="2021-05-02T20:05:00Z">
              <w:del w:id="14751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X(60)</w:delText>
                </w:r>
              </w:del>
            </w:ins>
            <w:ins w:id="14752" w:author="家榮 張" w:date="2021-05-06T18:45:00Z">
              <w:r w:rsidR="00A27B8E"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42D4" w14:textId="77777777" w:rsidR="007455F0" w:rsidRDefault="007455F0" w:rsidP="007455F0">
            <w:pPr>
              <w:rPr>
                <w:ins w:id="14753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D8944" w14:textId="77777777" w:rsidR="007455F0" w:rsidRDefault="007455F0" w:rsidP="007455F0">
            <w:pPr>
              <w:rPr>
                <w:ins w:id="14754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622" w14:textId="77777777" w:rsidR="007455F0" w:rsidRDefault="007455F0" w:rsidP="007455F0">
            <w:pPr>
              <w:rPr>
                <w:ins w:id="14755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36B8" w14:textId="564E1280" w:rsidR="007455F0" w:rsidRDefault="007455F0" w:rsidP="007455F0">
            <w:pPr>
              <w:rPr>
                <w:ins w:id="14756" w:author="Fegie" w:date="2021-05-02T19:50:00Z"/>
                <w:rFonts w:ascii="標楷體" w:eastAsia="標楷體" w:hAnsi="標楷體"/>
              </w:rPr>
            </w:pPr>
            <w:ins w:id="14757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1193" w14:textId="77777777" w:rsidR="007455F0" w:rsidRDefault="007455F0" w:rsidP="007455F0">
            <w:pPr>
              <w:rPr>
                <w:ins w:id="14758" w:author="Fegie" w:date="2021-05-02T20:02:00Z"/>
                <w:rFonts w:ascii="標楷體" w:eastAsia="標楷體" w:hAnsi="標楷體"/>
              </w:rPr>
            </w:pPr>
            <w:ins w:id="14759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09A66B1" w14:textId="77777777" w:rsidR="007455F0" w:rsidRDefault="007455F0" w:rsidP="007455F0">
            <w:pPr>
              <w:rPr>
                <w:ins w:id="14760" w:author="Fegie" w:date="2021-05-02T20:12:00Z"/>
                <w:rFonts w:ascii="標楷體" w:eastAsia="標楷體" w:hAnsi="標楷體"/>
              </w:rPr>
            </w:pPr>
            <w:ins w:id="14761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931E571" w14:textId="3C8B9A15" w:rsidR="00C811A4" w:rsidRDefault="00C811A4" w:rsidP="007455F0">
            <w:pPr>
              <w:rPr>
                <w:ins w:id="14762" w:author="Fegie" w:date="2021-05-02T19:50:00Z"/>
                <w:rFonts w:ascii="標楷體" w:eastAsia="標楷體" w:hAnsi="標楷體"/>
              </w:rPr>
            </w:pPr>
            <w:ins w:id="14763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64" w:author="Fegie" w:date="2021-05-02T20:21:00Z">
              <w:r w:rsidR="0039143D">
                <w:rPr>
                  <w:rFonts w:ascii="標楷體" w:eastAsia="標楷體" w:hAnsi="標楷體"/>
                </w:rPr>
                <w:t>CurrCom</w:t>
              </w:r>
            </w:ins>
            <w:ins w:id="14765" w:author="Fegie" w:date="2021-05-02T20:22:00Z">
              <w:r w:rsidR="0039143D">
                <w:rPr>
                  <w:rFonts w:ascii="標楷體" w:eastAsia="標楷體" w:hAnsi="標楷體"/>
                </w:rPr>
                <w:t>p</w:t>
              </w:r>
            </w:ins>
            <w:ins w:id="14766" w:author="Fegie" w:date="2021-05-02T20:21:00Z">
              <w:r w:rsidR="0039143D"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7455F0" w14:paraId="64D3572F" w14:textId="77777777" w:rsidTr="009E35DB">
        <w:trPr>
          <w:trHeight w:val="291"/>
          <w:jc w:val="center"/>
          <w:ins w:id="14767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8E330" w14:textId="36D804B8" w:rsidR="007455F0" w:rsidRDefault="007455F0" w:rsidP="007455F0">
            <w:pPr>
              <w:rPr>
                <w:ins w:id="14768" w:author="Fegie" w:date="2021-05-02T19:50:00Z"/>
                <w:rFonts w:ascii="標楷體" w:eastAsia="標楷體" w:hAnsi="標楷體"/>
              </w:rPr>
            </w:pPr>
            <w:ins w:id="14769" w:author="Fegie" w:date="2021-05-02T20:02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5638" w14:textId="5F837ABC" w:rsidR="007455F0" w:rsidRDefault="007455F0" w:rsidP="007455F0">
            <w:pPr>
              <w:rPr>
                <w:ins w:id="14770" w:author="Fegie" w:date="2021-05-02T19:50:00Z"/>
                <w:rFonts w:ascii="標楷體" w:eastAsia="標楷體" w:hAnsi="標楷體"/>
              </w:rPr>
            </w:pPr>
            <w:ins w:id="14771" w:author="Fegie" w:date="2021-05-02T19:57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87B82" w14:textId="7100BECA" w:rsidR="007455F0" w:rsidRDefault="007455F0" w:rsidP="007455F0">
            <w:pPr>
              <w:rPr>
                <w:ins w:id="14772" w:author="Fegie" w:date="2021-05-02T19:50:00Z"/>
                <w:rFonts w:ascii="標楷體" w:eastAsia="標楷體" w:hAnsi="標楷體"/>
              </w:rPr>
            </w:pPr>
            <w:ins w:id="14773" w:author="Fegie" w:date="2021-05-02T20:05:00Z">
              <w:del w:id="14774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X(16)</w:delText>
                </w:r>
              </w:del>
            </w:ins>
            <w:ins w:id="14775" w:author="家榮 張" w:date="2021-05-06T18:45:00Z">
              <w:r w:rsidR="00A27B8E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9EA" w14:textId="77777777" w:rsidR="007455F0" w:rsidRDefault="007455F0" w:rsidP="007455F0">
            <w:pPr>
              <w:rPr>
                <w:ins w:id="14776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07C3" w14:textId="77777777" w:rsidR="007455F0" w:rsidRDefault="007455F0" w:rsidP="007455F0">
            <w:pPr>
              <w:rPr>
                <w:ins w:id="14777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8EB1" w14:textId="77777777" w:rsidR="007455F0" w:rsidRDefault="007455F0" w:rsidP="007455F0">
            <w:pPr>
              <w:rPr>
                <w:ins w:id="14778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07C0" w14:textId="0C28A0BB" w:rsidR="007455F0" w:rsidRDefault="007455F0" w:rsidP="007455F0">
            <w:pPr>
              <w:rPr>
                <w:ins w:id="14779" w:author="Fegie" w:date="2021-05-02T19:50:00Z"/>
                <w:rFonts w:ascii="標楷體" w:eastAsia="標楷體" w:hAnsi="標楷體"/>
              </w:rPr>
            </w:pPr>
            <w:ins w:id="14780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C947" w14:textId="77777777" w:rsidR="007455F0" w:rsidRDefault="007455F0" w:rsidP="007455F0">
            <w:pPr>
              <w:rPr>
                <w:ins w:id="14781" w:author="Fegie" w:date="2021-05-02T20:02:00Z"/>
                <w:rFonts w:ascii="標楷體" w:eastAsia="標楷體" w:hAnsi="標楷體"/>
              </w:rPr>
            </w:pPr>
            <w:ins w:id="14782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17B8CA0" w14:textId="77777777" w:rsidR="007455F0" w:rsidRDefault="007455F0" w:rsidP="007455F0">
            <w:pPr>
              <w:rPr>
                <w:ins w:id="14783" w:author="Fegie" w:date="2021-05-02T20:12:00Z"/>
                <w:rFonts w:ascii="標楷體" w:eastAsia="標楷體" w:hAnsi="標楷體"/>
              </w:rPr>
            </w:pPr>
            <w:ins w:id="14784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B931682" w14:textId="0F4A40F1" w:rsidR="00C811A4" w:rsidRDefault="00C811A4" w:rsidP="007455F0">
            <w:pPr>
              <w:rPr>
                <w:ins w:id="14785" w:author="Fegie" w:date="2021-05-02T19:50:00Z"/>
                <w:rFonts w:ascii="標楷體" w:eastAsia="標楷體" w:hAnsi="標楷體"/>
              </w:rPr>
            </w:pPr>
            <w:ins w:id="14786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87" w:author="Fegie" w:date="2021-05-02T20:21:00Z">
              <w:r w:rsidR="0039143D">
                <w:rPr>
                  <w:rFonts w:ascii="標楷體" w:eastAsia="標楷體" w:hAnsi="標楷體"/>
                </w:rPr>
                <w:t>Curr</w:t>
              </w:r>
            </w:ins>
            <w:ins w:id="14788" w:author="Fegie" w:date="2021-05-02T20:22:00Z">
              <w:r w:rsidR="0039143D">
                <w:rPr>
                  <w:rFonts w:ascii="標楷體" w:eastAsia="標楷體" w:hAnsi="標楷體"/>
                </w:rPr>
                <w:t>CompTel</w:t>
              </w:r>
            </w:ins>
          </w:p>
        </w:tc>
      </w:tr>
      <w:tr w:rsidR="007455F0" w14:paraId="5501B931" w14:textId="77777777" w:rsidTr="009E35DB">
        <w:trPr>
          <w:trHeight w:val="291"/>
          <w:jc w:val="center"/>
          <w:ins w:id="14789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785D" w14:textId="51B2EC7A" w:rsidR="007455F0" w:rsidRDefault="007455F0" w:rsidP="007455F0">
            <w:pPr>
              <w:rPr>
                <w:ins w:id="14790" w:author="Fegie" w:date="2021-05-02T19:50:00Z"/>
                <w:rFonts w:ascii="標楷體" w:eastAsia="標楷體" w:hAnsi="標楷體"/>
              </w:rPr>
            </w:pPr>
            <w:ins w:id="14791" w:author="Fegie" w:date="2021-05-02T20:02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EC8" w14:textId="7F31ABD8" w:rsidR="007455F0" w:rsidRDefault="007455F0" w:rsidP="007455F0">
            <w:pPr>
              <w:rPr>
                <w:ins w:id="14792" w:author="Fegie" w:date="2021-05-02T19:50:00Z"/>
                <w:rFonts w:ascii="標楷體" w:eastAsia="標楷體" w:hAnsi="標楷體"/>
              </w:rPr>
            </w:pPr>
            <w:ins w:id="14793" w:author="Fegie" w:date="2021-05-02T19:57:00Z">
              <w:r>
                <w:rPr>
                  <w:rFonts w:ascii="標楷體" w:eastAsia="標楷體" w:hAnsi="標楷體" w:hint="eastAsia"/>
                </w:rPr>
                <w:t>職位名稱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64EF" w14:textId="1CD6448E" w:rsidR="007455F0" w:rsidRDefault="007455F0" w:rsidP="007455F0">
            <w:pPr>
              <w:rPr>
                <w:ins w:id="14794" w:author="Fegie" w:date="2021-05-02T19:50:00Z"/>
                <w:rFonts w:ascii="標楷體" w:eastAsia="標楷體" w:hAnsi="標楷體"/>
              </w:rPr>
            </w:pPr>
            <w:ins w:id="14795" w:author="Fegie" w:date="2021-05-02T20:05:00Z">
              <w:del w:id="14796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X(20)</w:delText>
                </w:r>
              </w:del>
            </w:ins>
            <w:ins w:id="14797" w:author="家榮 張" w:date="2021-05-06T18:45:00Z">
              <w:r w:rsidR="00A27B8E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9FC6B" w14:textId="77777777" w:rsidR="007455F0" w:rsidRDefault="007455F0" w:rsidP="007455F0">
            <w:pPr>
              <w:rPr>
                <w:ins w:id="14798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5550" w14:textId="77777777" w:rsidR="007455F0" w:rsidRDefault="007455F0" w:rsidP="007455F0">
            <w:pPr>
              <w:rPr>
                <w:ins w:id="14799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99A1" w14:textId="77777777" w:rsidR="007455F0" w:rsidRDefault="007455F0" w:rsidP="007455F0">
            <w:pPr>
              <w:rPr>
                <w:ins w:id="14800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9ED7" w14:textId="0DAACC73" w:rsidR="007455F0" w:rsidRDefault="007455F0" w:rsidP="007455F0">
            <w:pPr>
              <w:rPr>
                <w:ins w:id="14801" w:author="Fegie" w:date="2021-05-02T19:50:00Z"/>
                <w:rFonts w:ascii="標楷體" w:eastAsia="標楷體" w:hAnsi="標楷體"/>
              </w:rPr>
            </w:pPr>
            <w:ins w:id="14802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1673" w14:textId="77777777" w:rsidR="007455F0" w:rsidRDefault="007455F0" w:rsidP="007455F0">
            <w:pPr>
              <w:rPr>
                <w:ins w:id="14803" w:author="Fegie" w:date="2021-05-02T20:02:00Z"/>
                <w:rFonts w:ascii="標楷體" w:eastAsia="標楷體" w:hAnsi="標楷體"/>
              </w:rPr>
            </w:pPr>
            <w:ins w:id="14804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1F62DF5" w14:textId="77777777" w:rsidR="007455F0" w:rsidRDefault="007455F0" w:rsidP="007455F0">
            <w:pPr>
              <w:rPr>
                <w:ins w:id="14805" w:author="Fegie" w:date="2021-05-02T20:12:00Z"/>
                <w:rFonts w:ascii="標楷體" w:eastAsia="標楷體" w:hAnsi="標楷體"/>
              </w:rPr>
            </w:pPr>
            <w:ins w:id="14806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D6A606A" w14:textId="660F0F57" w:rsidR="00C811A4" w:rsidRDefault="00C811A4" w:rsidP="007455F0">
            <w:pPr>
              <w:rPr>
                <w:ins w:id="14807" w:author="Fegie" w:date="2021-05-02T19:50:00Z"/>
                <w:rFonts w:ascii="標楷體" w:eastAsia="標楷體" w:hAnsi="標楷體"/>
              </w:rPr>
            </w:pPr>
            <w:ins w:id="14808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09" w:author="Fegie" w:date="2021-05-02T20:22:00Z">
              <w:r w:rsidR="0039143D"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7455F0" w14:paraId="7E64F18A" w14:textId="77777777" w:rsidTr="009E35DB">
        <w:trPr>
          <w:trHeight w:val="291"/>
          <w:jc w:val="center"/>
          <w:ins w:id="14810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ECD27" w14:textId="45D5C7AE" w:rsidR="007455F0" w:rsidRDefault="007455F0" w:rsidP="007455F0">
            <w:pPr>
              <w:rPr>
                <w:ins w:id="14811" w:author="Fegie" w:date="2021-05-02T19:50:00Z"/>
                <w:rFonts w:ascii="標楷體" w:eastAsia="標楷體" w:hAnsi="標楷體"/>
              </w:rPr>
            </w:pPr>
            <w:ins w:id="14812" w:author="Fegie" w:date="2021-05-02T20:02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14A7B" w14:textId="16109E5D" w:rsidR="007455F0" w:rsidRDefault="007455F0" w:rsidP="007455F0">
            <w:pPr>
              <w:rPr>
                <w:ins w:id="14813" w:author="Fegie" w:date="2021-05-02T19:50:00Z"/>
                <w:rFonts w:ascii="標楷體" w:eastAsia="標楷體" w:hAnsi="標楷體"/>
              </w:rPr>
            </w:pPr>
            <w:ins w:id="14814" w:author="Fegie" w:date="2021-05-02T19:58:00Z">
              <w:r>
                <w:rPr>
                  <w:rFonts w:ascii="標楷體" w:eastAsia="標楷體" w:hAnsi="標楷體" w:hint="eastAsia"/>
                </w:rPr>
                <w:t>服務年資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729" w14:textId="16497E79" w:rsidR="007455F0" w:rsidRDefault="007455F0" w:rsidP="007455F0">
            <w:pPr>
              <w:rPr>
                <w:ins w:id="14815" w:author="Fegie" w:date="2021-05-02T19:50:00Z"/>
                <w:rFonts w:ascii="標楷體" w:eastAsia="標楷體" w:hAnsi="標楷體"/>
              </w:rPr>
            </w:pPr>
            <w:ins w:id="14816" w:author="Fegie" w:date="2021-05-02T20:05:00Z">
              <w:del w:id="14817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4818" w:author="家榮 張" w:date="2021-05-06T18:45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6565" w14:textId="77777777" w:rsidR="007455F0" w:rsidRDefault="007455F0" w:rsidP="007455F0">
            <w:pPr>
              <w:rPr>
                <w:ins w:id="14819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AD32" w14:textId="77777777" w:rsidR="007455F0" w:rsidRDefault="007455F0" w:rsidP="007455F0">
            <w:pPr>
              <w:rPr>
                <w:ins w:id="14820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1CB2" w14:textId="77777777" w:rsidR="007455F0" w:rsidRDefault="007455F0" w:rsidP="007455F0">
            <w:pPr>
              <w:rPr>
                <w:ins w:id="14821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2C816" w14:textId="6C721930" w:rsidR="007455F0" w:rsidRDefault="007455F0" w:rsidP="007455F0">
            <w:pPr>
              <w:rPr>
                <w:ins w:id="14822" w:author="Fegie" w:date="2021-05-02T19:50:00Z"/>
                <w:rFonts w:ascii="標楷體" w:eastAsia="標楷體" w:hAnsi="標楷體"/>
              </w:rPr>
            </w:pPr>
            <w:ins w:id="14823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045A" w14:textId="77777777" w:rsidR="007455F0" w:rsidRDefault="007455F0" w:rsidP="007455F0">
            <w:pPr>
              <w:rPr>
                <w:ins w:id="14824" w:author="Fegie" w:date="2021-05-02T20:03:00Z"/>
                <w:rFonts w:ascii="標楷體" w:eastAsia="標楷體" w:hAnsi="標楷體"/>
              </w:rPr>
            </w:pPr>
            <w:ins w:id="14825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C62C14A" w14:textId="77777777" w:rsidR="007455F0" w:rsidRDefault="007455F0" w:rsidP="007455F0">
            <w:pPr>
              <w:rPr>
                <w:ins w:id="14826" w:author="Fegie" w:date="2021-05-02T20:12:00Z"/>
                <w:rFonts w:ascii="標楷體" w:eastAsia="標楷體" w:hAnsi="標楷體"/>
              </w:rPr>
            </w:pPr>
            <w:ins w:id="14827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1B2AB5D" w14:textId="365DD6A9" w:rsidR="00702FE3" w:rsidRDefault="00702FE3" w:rsidP="007455F0">
            <w:pPr>
              <w:rPr>
                <w:ins w:id="14828" w:author="Fegie" w:date="2021-05-02T19:50:00Z"/>
                <w:rFonts w:ascii="標楷體" w:eastAsia="標楷體" w:hAnsi="標楷體"/>
              </w:rPr>
            </w:pPr>
            <w:ins w:id="14829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30" w:author="Fegie" w:date="2021-05-02T20:22:00Z">
              <w:r w:rsidR="0039143D">
                <w:rPr>
                  <w:rFonts w:ascii="標楷體" w:eastAsia="標楷體" w:hAnsi="標楷體"/>
                </w:rPr>
                <w:t>JobTen</w:t>
              </w:r>
              <w:r w:rsidR="0039143D">
                <w:rPr>
                  <w:rFonts w:ascii="標楷體" w:eastAsia="標楷體" w:hAnsi="標楷體" w:hint="eastAsia"/>
                </w:rPr>
                <w:t>u</w:t>
              </w:r>
              <w:r w:rsidR="0039143D"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7455F0" w14:paraId="7EA17A77" w14:textId="77777777" w:rsidTr="009E35DB">
        <w:trPr>
          <w:trHeight w:val="291"/>
          <w:jc w:val="center"/>
          <w:ins w:id="14831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77CB" w14:textId="651025C2" w:rsidR="007455F0" w:rsidRDefault="007455F0" w:rsidP="007455F0">
            <w:pPr>
              <w:rPr>
                <w:ins w:id="14832" w:author="Fegie" w:date="2021-05-02T19:50:00Z"/>
                <w:rFonts w:ascii="標楷體" w:eastAsia="標楷體" w:hAnsi="標楷體"/>
              </w:rPr>
            </w:pPr>
            <w:ins w:id="14833" w:author="Fegie" w:date="2021-05-02T20:02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25FB2" w14:textId="753ABDB1" w:rsidR="007455F0" w:rsidRDefault="007455F0" w:rsidP="007455F0">
            <w:pPr>
              <w:rPr>
                <w:ins w:id="14834" w:author="Fegie" w:date="2021-05-02T19:50:00Z"/>
                <w:rFonts w:ascii="標楷體" w:eastAsia="標楷體" w:hAnsi="標楷體"/>
              </w:rPr>
            </w:pPr>
            <w:ins w:id="14835" w:author="Fegie" w:date="2021-05-02T19:58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DE4F0" w14:textId="2E7DE1FC" w:rsidR="007455F0" w:rsidRDefault="007455F0" w:rsidP="007455F0">
            <w:pPr>
              <w:rPr>
                <w:ins w:id="14836" w:author="Fegie" w:date="2021-05-02T19:50:00Z"/>
                <w:rFonts w:ascii="標楷體" w:eastAsia="標楷體" w:hAnsi="標楷體"/>
              </w:rPr>
            </w:pPr>
            <w:ins w:id="14837" w:author="Fegie" w:date="2021-05-02T20:06:00Z">
              <w:del w:id="14838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4839" w:author="家榮 張" w:date="2021-05-06T18:45:00Z">
              <w:r w:rsidR="00A27B8E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4AAA5" w14:textId="77777777" w:rsidR="007455F0" w:rsidRDefault="007455F0" w:rsidP="007455F0">
            <w:pPr>
              <w:rPr>
                <w:ins w:id="14840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36584" w14:textId="77777777" w:rsidR="007455F0" w:rsidRDefault="007455F0" w:rsidP="007455F0">
            <w:pPr>
              <w:rPr>
                <w:ins w:id="14841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502B" w14:textId="77777777" w:rsidR="007455F0" w:rsidRDefault="007455F0" w:rsidP="007455F0">
            <w:pPr>
              <w:rPr>
                <w:ins w:id="14842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6BF2" w14:textId="703D363A" w:rsidR="007455F0" w:rsidRDefault="007455F0" w:rsidP="007455F0">
            <w:pPr>
              <w:rPr>
                <w:ins w:id="14843" w:author="Fegie" w:date="2021-05-02T19:50:00Z"/>
                <w:rFonts w:ascii="標楷體" w:eastAsia="標楷體" w:hAnsi="標楷體"/>
              </w:rPr>
            </w:pPr>
            <w:ins w:id="14844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A9F9" w14:textId="77777777" w:rsidR="007455F0" w:rsidRDefault="007455F0" w:rsidP="007455F0">
            <w:pPr>
              <w:rPr>
                <w:ins w:id="14845" w:author="Fegie" w:date="2021-05-02T20:03:00Z"/>
                <w:rFonts w:ascii="標楷體" w:eastAsia="標楷體" w:hAnsi="標楷體"/>
              </w:rPr>
            </w:pPr>
            <w:ins w:id="14846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6C7D4C31" w14:textId="77777777" w:rsidR="007455F0" w:rsidRDefault="007455F0" w:rsidP="007455F0">
            <w:pPr>
              <w:rPr>
                <w:ins w:id="14847" w:author="Fegie" w:date="2021-05-02T20:12:00Z"/>
                <w:rFonts w:ascii="標楷體" w:eastAsia="標楷體" w:hAnsi="標楷體"/>
              </w:rPr>
            </w:pPr>
            <w:ins w:id="14848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B53F317" w14:textId="0EE86EEB" w:rsidR="00702FE3" w:rsidRDefault="00702FE3" w:rsidP="007455F0">
            <w:pPr>
              <w:rPr>
                <w:ins w:id="14849" w:author="Fegie" w:date="2021-05-02T19:50:00Z"/>
                <w:rFonts w:ascii="標楷體" w:eastAsia="標楷體" w:hAnsi="標楷體"/>
              </w:rPr>
            </w:pPr>
            <w:ins w:id="14850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51" w:author="Fegie" w:date="2021-05-02T20:22:00Z">
              <w:r w:rsidR="0039143D"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7455F0" w14:paraId="6587F8D3" w14:textId="77777777" w:rsidTr="009E35DB">
        <w:trPr>
          <w:trHeight w:val="291"/>
          <w:jc w:val="center"/>
          <w:ins w:id="14852" w:author="Fegie" w:date="2021-05-02T19:5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E32E0" w14:textId="46E4E65F" w:rsidR="007455F0" w:rsidRDefault="007455F0" w:rsidP="007455F0">
            <w:pPr>
              <w:rPr>
                <w:ins w:id="14853" w:author="Fegie" w:date="2021-05-02T19:58:00Z"/>
                <w:rFonts w:ascii="標楷體" w:eastAsia="標楷體" w:hAnsi="標楷體"/>
              </w:rPr>
            </w:pPr>
            <w:ins w:id="14854" w:author="Fegie" w:date="2021-05-02T20:02:00Z">
              <w:r>
                <w:rPr>
                  <w:rFonts w:ascii="標楷體" w:eastAsia="標楷體" w:hAnsi="標楷體" w:hint="eastAsia"/>
                </w:rPr>
                <w:lastRenderedPageBreak/>
                <w:t>27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29B82" w14:textId="43573FDC" w:rsidR="007455F0" w:rsidRDefault="007455F0" w:rsidP="007455F0">
            <w:pPr>
              <w:rPr>
                <w:ins w:id="14855" w:author="Fegie" w:date="2021-05-02T19:58:00Z"/>
                <w:rFonts w:ascii="標楷體" w:eastAsia="標楷體" w:hAnsi="標楷體"/>
              </w:rPr>
            </w:pPr>
            <w:ins w:id="14856" w:author="Fegie" w:date="2021-05-02T19:59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4A5C9" w14:textId="2E85A5A2" w:rsidR="007455F0" w:rsidRDefault="007455F0" w:rsidP="007455F0">
            <w:pPr>
              <w:rPr>
                <w:ins w:id="14857" w:author="Fegie" w:date="2021-05-02T19:58:00Z"/>
                <w:rFonts w:ascii="標楷體" w:eastAsia="標楷體" w:hAnsi="標楷體"/>
              </w:rPr>
            </w:pPr>
            <w:ins w:id="14858" w:author="Fegie" w:date="2021-05-02T20:06:00Z">
              <w:del w:id="14859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4860" w:author="家榮 張" w:date="2021-05-06T18:45:00Z">
              <w:r w:rsidR="00A27B8E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0EE0" w14:textId="77777777" w:rsidR="007455F0" w:rsidRDefault="007455F0" w:rsidP="007455F0">
            <w:pPr>
              <w:rPr>
                <w:ins w:id="14861" w:author="Fegie" w:date="2021-05-02T19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6EC8" w14:textId="77777777" w:rsidR="007455F0" w:rsidRDefault="007455F0" w:rsidP="007455F0">
            <w:pPr>
              <w:rPr>
                <w:ins w:id="14862" w:author="Fegie" w:date="2021-05-02T19:58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2CC78" w14:textId="77777777" w:rsidR="007455F0" w:rsidRDefault="007455F0" w:rsidP="007455F0">
            <w:pPr>
              <w:rPr>
                <w:ins w:id="14863" w:author="Fegie" w:date="2021-05-02T19:5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DAF4" w14:textId="77564F92" w:rsidR="007455F0" w:rsidRDefault="007455F0" w:rsidP="007455F0">
            <w:pPr>
              <w:rPr>
                <w:ins w:id="14864" w:author="Fegie" w:date="2021-05-02T19:58:00Z"/>
                <w:rFonts w:ascii="標楷體" w:eastAsia="標楷體" w:hAnsi="標楷體"/>
              </w:rPr>
            </w:pPr>
            <w:ins w:id="14865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E6E0E" w14:textId="77777777" w:rsidR="007455F0" w:rsidRDefault="007455F0" w:rsidP="007455F0">
            <w:pPr>
              <w:rPr>
                <w:ins w:id="14866" w:author="Fegie" w:date="2021-05-02T20:03:00Z"/>
                <w:rFonts w:ascii="標楷體" w:eastAsia="標楷體" w:hAnsi="標楷體"/>
              </w:rPr>
            </w:pPr>
            <w:ins w:id="14867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B27D729" w14:textId="77777777" w:rsidR="007455F0" w:rsidRDefault="007455F0" w:rsidP="007455F0">
            <w:pPr>
              <w:rPr>
                <w:ins w:id="14868" w:author="Fegie" w:date="2021-05-02T20:12:00Z"/>
                <w:rFonts w:ascii="標楷體" w:eastAsia="標楷體" w:hAnsi="標楷體"/>
              </w:rPr>
            </w:pPr>
            <w:ins w:id="14869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54EA7CA" w14:textId="0651D06B" w:rsidR="00702FE3" w:rsidRDefault="00702FE3" w:rsidP="007455F0">
            <w:pPr>
              <w:rPr>
                <w:ins w:id="14870" w:author="Fegie" w:date="2021-05-02T19:58:00Z"/>
                <w:rFonts w:ascii="標楷體" w:eastAsia="標楷體" w:hAnsi="標楷體"/>
              </w:rPr>
            </w:pPr>
            <w:ins w:id="14871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72" w:author="Fegie" w:date="2021-05-02T20:22:00Z">
              <w:r w:rsidR="0039143D"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7455F0" w14:paraId="269B5C2B" w14:textId="77777777" w:rsidTr="009E35DB">
        <w:trPr>
          <w:trHeight w:val="291"/>
          <w:jc w:val="center"/>
          <w:ins w:id="14873" w:author="Fegie" w:date="2021-05-02T19:5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3A0F" w14:textId="5B0A866B" w:rsidR="007455F0" w:rsidRDefault="007455F0" w:rsidP="007455F0">
            <w:pPr>
              <w:rPr>
                <w:ins w:id="14874" w:author="Fegie" w:date="2021-05-02T19:58:00Z"/>
                <w:rFonts w:ascii="標楷體" w:eastAsia="標楷體" w:hAnsi="標楷體"/>
              </w:rPr>
            </w:pPr>
            <w:ins w:id="14875" w:author="Fegie" w:date="2021-05-02T20:02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26B8" w14:textId="46F1250A" w:rsidR="007455F0" w:rsidRDefault="007455F0" w:rsidP="007455F0">
            <w:pPr>
              <w:rPr>
                <w:ins w:id="14876" w:author="Fegie" w:date="2021-05-02T19:58:00Z"/>
                <w:rFonts w:ascii="標楷體" w:eastAsia="標楷體" w:hAnsi="標楷體"/>
              </w:rPr>
            </w:pPr>
            <w:ins w:id="14877" w:author="Fegie" w:date="2021-05-02T19:59:00Z">
              <w:r>
                <w:rPr>
                  <w:rFonts w:ascii="標楷體" w:eastAsia="標楷體" w:hAnsi="標楷體" w:hint="eastAsia"/>
                </w:rPr>
                <w:t>護照號碼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2F72" w14:textId="294C178B" w:rsidR="007455F0" w:rsidRDefault="00A27B8E" w:rsidP="007455F0">
            <w:pPr>
              <w:rPr>
                <w:ins w:id="14878" w:author="Fegie" w:date="2021-05-02T19:58:00Z"/>
                <w:rFonts w:ascii="標楷體" w:eastAsia="標楷體" w:hAnsi="標楷體"/>
              </w:rPr>
            </w:pPr>
            <w:ins w:id="14879" w:author="家榮 張" w:date="2021-05-06T18:45:00Z">
              <w:r>
                <w:rPr>
                  <w:rFonts w:ascii="標楷體" w:eastAsia="標楷體" w:hAnsi="標楷體" w:hint="eastAsia"/>
                </w:rPr>
                <w:t>20</w:t>
              </w:r>
            </w:ins>
            <w:ins w:id="14880" w:author="Fegie" w:date="2021-05-02T20:06:00Z">
              <w:del w:id="14881" w:author="家榮 張" w:date="2021-05-06T18:45:00Z">
                <w:r w:rsidR="007455F0" w:rsidDel="00A27B8E">
                  <w:rPr>
                    <w:rFonts w:ascii="標楷體" w:eastAsia="標楷體" w:hAnsi="標楷體" w:hint="eastAsia"/>
                  </w:rPr>
                  <w:delText>X(</w:delText>
                </w:r>
                <w:r w:rsidR="007455F0" w:rsidDel="00A27B8E">
                  <w:rPr>
                    <w:rFonts w:ascii="標楷體" w:eastAsia="標楷體" w:hAnsi="標楷體"/>
                  </w:rPr>
                  <w:delText>20</w:delText>
                </w:r>
                <w:r w:rsidR="007455F0" w:rsidDel="00A27B8E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F0A5" w14:textId="77777777" w:rsidR="007455F0" w:rsidRDefault="007455F0" w:rsidP="007455F0">
            <w:pPr>
              <w:rPr>
                <w:ins w:id="14882" w:author="Fegie" w:date="2021-05-02T19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6C7AE" w14:textId="77777777" w:rsidR="007455F0" w:rsidRDefault="007455F0" w:rsidP="007455F0">
            <w:pPr>
              <w:rPr>
                <w:ins w:id="14883" w:author="Fegie" w:date="2021-05-02T19:58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71A9A" w14:textId="77777777" w:rsidR="007455F0" w:rsidRDefault="007455F0" w:rsidP="007455F0">
            <w:pPr>
              <w:rPr>
                <w:ins w:id="14884" w:author="Fegie" w:date="2021-05-02T19:5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6F38" w14:textId="453781A9" w:rsidR="007455F0" w:rsidRDefault="007455F0" w:rsidP="007455F0">
            <w:pPr>
              <w:rPr>
                <w:ins w:id="14885" w:author="Fegie" w:date="2021-05-02T19:58:00Z"/>
                <w:rFonts w:ascii="標楷體" w:eastAsia="標楷體" w:hAnsi="標楷體"/>
              </w:rPr>
            </w:pPr>
            <w:ins w:id="14886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D64C" w14:textId="77777777" w:rsidR="007455F0" w:rsidRDefault="007455F0" w:rsidP="007455F0">
            <w:pPr>
              <w:rPr>
                <w:ins w:id="14887" w:author="Fegie" w:date="2021-05-02T20:03:00Z"/>
                <w:rFonts w:ascii="標楷體" w:eastAsia="標楷體" w:hAnsi="標楷體"/>
              </w:rPr>
            </w:pPr>
            <w:ins w:id="14888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6A5BAD52" w14:textId="77777777" w:rsidR="007455F0" w:rsidRDefault="007455F0" w:rsidP="007455F0">
            <w:pPr>
              <w:rPr>
                <w:ins w:id="14889" w:author="Fegie" w:date="2021-05-02T20:12:00Z"/>
                <w:rFonts w:ascii="標楷體" w:eastAsia="標楷體" w:hAnsi="標楷體"/>
              </w:rPr>
            </w:pPr>
            <w:ins w:id="14890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F2B990C" w14:textId="640A129C" w:rsidR="00702FE3" w:rsidRDefault="00702FE3" w:rsidP="007455F0">
            <w:pPr>
              <w:rPr>
                <w:ins w:id="14891" w:author="Fegie" w:date="2021-05-02T19:58:00Z"/>
                <w:rFonts w:ascii="標楷體" w:eastAsia="標楷體" w:hAnsi="標楷體"/>
              </w:rPr>
            </w:pPr>
            <w:ins w:id="14892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93" w:author="Fegie" w:date="2021-05-02T20:23:00Z">
              <w:r w:rsidR="001075FA"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7455F0" w14:paraId="5D118D49" w14:textId="77777777" w:rsidTr="009E35DB">
        <w:trPr>
          <w:trHeight w:val="291"/>
          <w:jc w:val="center"/>
          <w:ins w:id="14894" w:author="Fegie" w:date="2021-05-02T19:5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3226" w14:textId="61A6636B" w:rsidR="007455F0" w:rsidRDefault="007455F0" w:rsidP="007455F0">
            <w:pPr>
              <w:rPr>
                <w:ins w:id="14895" w:author="Fegie" w:date="2021-05-02T19:58:00Z"/>
                <w:rFonts w:ascii="標楷體" w:eastAsia="標楷體" w:hAnsi="標楷體"/>
              </w:rPr>
            </w:pPr>
            <w:ins w:id="14896" w:author="Fegie" w:date="2021-05-02T20:02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C872" w14:textId="3360BB6F" w:rsidR="007455F0" w:rsidRDefault="007455F0" w:rsidP="007455F0">
            <w:pPr>
              <w:rPr>
                <w:ins w:id="14897" w:author="Fegie" w:date="2021-05-02T19:58:00Z"/>
                <w:rFonts w:ascii="標楷體" w:eastAsia="標楷體" w:hAnsi="標楷體"/>
              </w:rPr>
            </w:pPr>
            <w:ins w:id="14898" w:author="Fegie" w:date="2021-05-02T20:00:00Z">
              <w:r>
                <w:rPr>
                  <w:rFonts w:ascii="標楷體" w:eastAsia="標楷體" w:hAnsi="標楷體" w:hint="eastAsia"/>
                </w:rPr>
                <w:t>AML職業別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CC27" w14:textId="3FCD36FA" w:rsidR="007455F0" w:rsidRDefault="007455F0" w:rsidP="007455F0">
            <w:pPr>
              <w:rPr>
                <w:ins w:id="14899" w:author="Fegie" w:date="2021-05-02T19:58:00Z"/>
                <w:rFonts w:ascii="標楷體" w:eastAsia="標楷體" w:hAnsi="標楷體"/>
              </w:rPr>
            </w:pPr>
            <w:ins w:id="14900" w:author="Fegie" w:date="2021-05-02T20:06:00Z">
              <w:del w:id="14901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14902" w:author="家榮 張" w:date="2021-05-06T18:45:00Z">
              <w:r w:rsidR="00A27B8E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4CF0E" w14:textId="77777777" w:rsidR="007455F0" w:rsidRDefault="007455F0" w:rsidP="007455F0">
            <w:pPr>
              <w:rPr>
                <w:ins w:id="14903" w:author="Fegie" w:date="2021-05-02T19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3297" w14:textId="649623E2" w:rsidR="007455F0" w:rsidRDefault="00415F28" w:rsidP="007455F0">
            <w:pPr>
              <w:rPr>
                <w:ins w:id="14904" w:author="Fegie" w:date="2021-05-02T19:58:00Z"/>
                <w:rFonts w:ascii="標楷體" w:eastAsia="標楷體" w:hAnsi="標楷體"/>
              </w:rPr>
            </w:pPr>
            <w:ins w:id="14905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AMLJobCode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906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"_(7).附件7"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907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908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90E9" w14:textId="77777777" w:rsidR="007455F0" w:rsidRDefault="007455F0" w:rsidP="007455F0">
            <w:pPr>
              <w:rPr>
                <w:ins w:id="14909" w:author="Fegie" w:date="2021-05-02T19:5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9347A" w14:textId="7D760057" w:rsidR="007455F0" w:rsidRDefault="007455F0" w:rsidP="007455F0">
            <w:pPr>
              <w:rPr>
                <w:ins w:id="14910" w:author="Fegie" w:date="2021-05-02T19:58:00Z"/>
                <w:rFonts w:ascii="標楷體" w:eastAsia="標楷體" w:hAnsi="標楷體"/>
              </w:rPr>
            </w:pPr>
            <w:ins w:id="14911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BCF81" w14:textId="77777777" w:rsidR="007455F0" w:rsidRDefault="007455F0" w:rsidP="007455F0">
            <w:pPr>
              <w:rPr>
                <w:ins w:id="14912" w:author="Fegie" w:date="2021-05-02T20:03:00Z"/>
                <w:rFonts w:ascii="標楷體" w:eastAsia="標楷體" w:hAnsi="標楷體"/>
              </w:rPr>
            </w:pPr>
            <w:ins w:id="14913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ED6A9AE" w14:textId="77777777" w:rsidR="007455F0" w:rsidRDefault="007455F0" w:rsidP="007455F0">
            <w:pPr>
              <w:rPr>
                <w:ins w:id="14914" w:author="Fegie" w:date="2021-05-02T20:12:00Z"/>
                <w:rFonts w:ascii="標楷體" w:eastAsia="標楷體" w:hAnsi="標楷體"/>
              </w:rPr>
            </w:pPr>
            <w:ins w:id="14915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42F13A6" w14:textId="50A6BDBE" w:rsidR="00702FE3" w:rsidRDefault="00702FE3" w:rsidP="007455F0">
            <w:pPr>
              <w:rPr>
                <w:ins w:id="14916" w:author="Fegie" w:date="2021-05-02T19:58:00Z"/>
                <w:rFonts w:ascii="標楷體" w:eastAsia="標楷體" w:hAnsi="標楷體"/>
              </w:rPr>
            </w:pPr>
            <w:ins w:id="14917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18" w:author="Fegie" w:date="2021-05-02T20:23:00Z">
              <w:r w:rsidR="001075FA"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7455F0" w14:paraId="342CEBD7" w14:textId="77777777" w:rsidTr="009E35DB">
        <w:trPr>
          <w:trHeight w:val="291"/>
          <w:jc w:val="center"/>
          <w:ins w:id="14919" w:author="Fegie" w:date="2021-05-02T19:59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47D5" w14:textId="256DC247" w:rsidR="007455F0" w:rsidRDefault="007455F0" w:rsidP="007455F0">
            <w:pPr>
              <w:rPr>
                <w:ins w:id="14920" w:author="Fegie" w:date="2021-05-02T19:59:00Z"/>
                <w:rFonts w:ascii="標楷體" w:eastAsia="標楷體" w:hAnsi="標楷體"/>
              </w:rPr>
            </w:pPr>
            <w:ins w:id="14921" w:author="Fegie" w:date="2021-05-02T20:02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81C2" w14:textId="515ECA38" w:rsidR="007455F0" w:rsidRDefault="007455F0" w:rsidP="007455F0">
            <w:pPr>
              <w:rPr>
                <w:ins w:id="14922" w:author="Fegie" w:date="2021-05-02T19:59:00Z"/>
                <w:rFonts w:ascii="標楷體" w:eastAsia="標楷體" w:hAnsi="標楷體"/>
              </w:rPr>
            </w:pPr>
            <w:ins w:id="14923" w:author="Fegie" w:date="2021-05-02T20:00:00Z">
              <w:r>
                <w:rPr>
                  <w:rFonts w:ascii="標楷體" w:eastAsia="標楷體" w:hAnsi="標楷體" w:hint="eastAsia"/>
                </w:rPr>
                <w:t>AML組織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BEF9" w14:textId="5D6F3691" w:rsidR="007455F0" w:rsidRDefault="007455F0" w:rsidP="007455F0">
            <w:pPr>
              <w:rPr>
                <w:ins w:id="14924" w:author="Fegie" w:date="2021-05-02T19:59:00Z"/>
                <w:rFonts w:ascii="標楷體" w:eastAsia="標楷體" w:hAnsi="標楷體"/>
              </w:rPr>
            </w:pPr>
            <w:ins w:id="14925" w:author="Fegie" w:date="2021-05-02T20:06:00Z">
              <w:del w:id="14926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14927" w:author="Fegie" w:date="2021-05-02T20:07:00Z">
              <w:del w:id="14928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4929" w:author="Fegie" w:date="2021-05-02T20:06:00Z">
              <w:del w:id="14930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4931" w:author="家榮 張" w:date="2021-05-06T18:45:00Z">
              <w:r w:rsidR="00A27B8E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4BF2" w14:textId="77777777" w:rsidR="007455F0" w:rsidRDefault="007455F0" w:rsidP="007455F0">
            <w:pPr>
              <w:rPr>
                <w:ins w:id="14932" w:author="Fegie" w:date="2021-05-02T19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558F" w14:textId="77777777" w:rsidR="007455F0" w:rsidRDefault="007455F0" w:rsidP="007455F0">
            <w:pPr>
              <w:rPr>
                <w:ins w:id="14933" w:author="Fegie" w:date="2021-05-02T19:59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3633" w14:textId="77777777" w:rsidR="007455F0" w:rsidRDefault="007455F0" w:rsidP="007455F0">
            <w:pPr>
              <w:rPr>
                <w:ins w:id="14934" w:author="Fegie" w:date="2021-05-02T19:5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7E8" w14:textId="32F8028A" w:rsidR="007455F0" w:rsidRDefault="007455F0" w:rsidP="007455F0">
            <w:pPr>
              <w:rPr>
                <w:ins w:id="14935" w:author="Fegie" w:date="2021-05-02T19:59:00Z"/>
                <w:rFonts w:ascii="標楷體" w:eastAsia="標楷體" w:hAnsi="標楷體"/>
              </w:rPr>
            </w:pPr>
            <w:ins w:id="14936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B9DB" w14:textId="77777777" w:rsidR="007455F0" w:rsidRDefault="007455F0" w:rsidP="007455F0">
            <w:pPr>
              <w:rPr>
                <w:ins w:id="14937" w:author="Fegie" w:date="2021-05-02T20:03:00Z"/>
                <w:rFonts w:ascii="標楷體" w:eastAsia="標楷體" w:hAnsi="標楷體"/>
              </w:rPr>
            </w:pPr>
            <w:ins w:id="14938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74B13EC" w14:textId="77777777" w:rsidR="007455F0" w:rsidRDefault="007455F0" w:rsidP="007455F0">
            <w:pPr>
              <w:rPr>
                <w:ins w:id="14939" w:author="Fegie" w:date="2021-05-02T20:12:00Z"/>
                <w:rFonts w:ascii="標楷體" w:eastAsia="標楷體" w:hAnsi="標楷體"/>
              </w:rPr>
            </w:pPr>
            <w:ins w:id="14940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BF6BFE8" w14:textId="09193657" w:rsidR="00702FE3" w:rsidRDefault="00702FE3" w:rsidP="007455F0">
            <w:pPr>
              <w:rPr>
                <w:ins w:id="14941" w:author="Fegie" w:date="2021-05-02T19:59:00Z"/>
                <w:rFonts w:ascii="標楷體" w:eastAsia="標楷體" w:hAnsi="標楷體"/>
              </w:rPr>
            </w:pPr>
            <w:ins w:id="14942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43" w:author="Fegie" w:date="2021-05-02T20:23:00Z">
              <w:r w:rsidR="001075FA"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7455F0" w14:paraId="14AAC623" w14:textId="77777777" w:rsidTr="009E35DB">
        <w:trPr>
          <w:trHeight w:val="291"/>
          <w:jc w:val="center"/>
          <w:ins w:id="14944" w:author="Fegie" w:date="2021-05-02T19:59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4F41" w14:textId="13C3B490" w:rsidR="007455F0" w:rsidRDefault="007455F0" w:rsidP="007455F0">
            <w:pPr>
              <w:rPr>
                <w:ins w:id="14945" w:author="Fegie" w:date="2021-05-02T19:59:00Z"/>
                <w:rFonts w:ascii="標楷體" w:eastAsia="標楷體" w:hAnsi="標楷體"/>
              </w:rPr>
            </w:pPr>
            <w:ins w:id="14946" w:author="Fegie" w:date="2021-05-02T20:02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1A80" w14:textId="4251DAD4" w:rsidR="007455F0" w:rsidRDefault="007455F0" w:rsidP="007455F0">
            <w:pPr>
              <w:rPr>
                <w:ins w:id="14947" w:author="Fegie" w:date="2021-05-02T19:59:00Z"/>
                <w:rFonts w:ascii="標楷體" w:eastAsia="標楷體" w:hAnsi="標楷體"/>
              </w:rPr>
            </w:pPr>
            <w:ins w:id="14948" w:author="Fegie" w:date="2021-05-02T20:01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6895" w14:textId="7A2C46B1" w:rsidR="007455F0" w:rsidRDefault="007455F0" w:rsidP="007455F0">
            <w:pPr>
              <w:rPr>
                <w:ins w:id="14949" w:author="Fegie" w:date="2021-05-02T19:59:00Z"/>
                <w:rFonts w:ascii="標楷體" w:eastAsia="標楷體" w:hAnsi="標楷體"/>
              </w:rPr>
            </w:pPr>
            <w:ins w:id="14950" w:author="Fegie" w:date="2021-05-02T20:07:00Z">
              <w:del w:id="14951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4952" w:author="家榮 張" w:date="2021-05-06T18:45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0EBED" w14:textId="77777777" w:rsidR="007455F0" w:rsidRDefault="007455F0" w:rsidP="007455F0">
            <w:pPr>
              <w:rPr>
                <w:ins w:id="14953" w:author="Fegie" w:date="2021-05-02T19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CE18" w14:textId="77777777" w:rsidR="007455F0" w:rsidRDefault="007455F0" w:rsidP="007455F0">
            <w:pPr>
              <w:rPr>
                <w:ins w:id="14954" w:author="Fegie" w:date="2021-05-02T19:59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A573F" w14:textId="77777777" w:rsidR="007455F0" w:rsidRDefault="007455F0" w:rsidP="007455F0">
            <w:pPr>
              <w:rPr>
                <w:ins w:id="14955" w:author="Fegie" w:date="2021-05-02T19:5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1CE46" w14:textId="6F864890" w:rsidR="007455F0" w:rsidRDefault="007455F0" w:rsidP="007455F0">
            <w:pPr>
              <w:rPr>
                <w:ins w:id="14956" w:author="Fegie" w:date="2021-05-02T19:59:00Z"/>
                <w:rFonts w:ascii="標楷體" w:eastAsia="標楷體" w:hAnsi="標楷體"/>
              </w:rPr>
            </w:pPr>
            <w:ins w:id="14957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560E" w14:textId="77777777" w:rsidR="007455F0" w:rsidRDefault="007455F0" w:rsidP="007455F0">
            <w:pPr>
              <w:rPr>
                <w:ins w:id="14958" w:author="Fegie" w:date="2021-05-02T20:03:00Z"/>
                <w:rFonts w:ascii="標楷體" w:eastAsia="標楷體" w:hAnsi="標楷體"/>
              </w:rPr>
            </w:pPr>
            <w:ins w:id="14959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48F7CE27" w14:textId="77777777" w:rsidR="007455F0" w:rsidRDefault="007455F0" w:rsidP="007455F0">
            <w:pPr>
              <w:rPr>
                <w:ins w:id="14960" w:author="Fegie" w:date="2021-05-02T20:12:00Z"/>
                <w:rFonts w:ascii="標楷體" w:eastAsia="標楷體" w:hAnsi="標楷體"/>
              </w:rPr>
            </w:pPr>
            <w:ins w:id="14961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3EA32AB9" w14:textId="1D518B4D" w:rsidR="00702FE3" w:rsidRDefault="001075FA" w:rsidP="007455F0">
            <w:pPr>
              <w:rPr>
                <w:ins w:id="14962" w:author="Fegie" w:date="2021-05-02T19:59:00Z"/>
                <w:rFonts w:ascii="標楷體" w:eastAsia="標楷體" w:hAnsi="標楷體"/>
              </w:rPr>
            </w:pPr>
            <w:ins w:id="14963" w:author="Fegie" w:date="2021-05-02T20:23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64" w:author="Fegie" w:date="2021-05-02T20:24:00Z"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</w:tbl>
    <w:p w14:paraId="03279072" w14:textId="77777777" w:rsidR="00F26477" w:rsidRDefault="00F26477" w:rsidP="00F26477">
      <w:pPr>
        <w:rPr>
          <w:ins w:id="14965" w:author="Fegie" w:date="2021-05-02T17:41:00Z"/>
          <w:rFonts w:ascii="標楷體" w:eastAsia="標楷體" w:hAnsi="標楷體"/>
        </w:rPr>
      </w:pPr>
    </w:p>
    <w:p w14:paraId="729CD354" w14:textId="1A6F01BD" w:rsidR="00924218" w:rsidRDefault="00F26477">
      <w:pPr>
        <w:rPr>
          <w:ins w:id="14966" w:author="Fegie" w:date="2021-04-29T10:53:00Z"/>
          <w:rFonts w:eastAsia="標楷體"/>
          <w:sz w:val="32"/>
          <w:szCs w:val="20"/>
        </w:rPr>
        <w:pPrChange w:id="14967" w:author="Fegie" w:date="2021-05-02T17:42:00Z">
          <w:pPr>
            <w:widowControl/>
          </w:pPr>
        </w:pPrChange>
      </w:pPr>
      <w:ins w:id="14968" w:author="Fegie" w:date="2021-05-02T17:41:00Z">
        <w:r>
          <w:rPr>
            <w:rFonts w:ascii="標楷體" w:eastAsia="標楷體" w:hAnsi="標楷體" w:hint="eastAsia"/>
          </w:rPr>
          <w:br w:type="page"/>
        </w:r>
      </w:ins>
    </w:p>
    <w:p w14:paraId="27CC3B0D" w14:textId="7E4E3848" w:rsidR="00C1400F" w:rsidRDefault="00C1400F" w:rsidP="00C1400F">
      <w:pPr>
        <w:pStyle w:val="3"/>
        <w:numPr>
          <w:ilvl w:val="2"/>
          <w:numId w:val="54"/>
        </w:numPr>
        <w:rPr>
          <w:ins w:id="14969" w:author="Fegie" w:date="2021-05-02T17:42:00Z"/>
        </w:rPr>
      </w:pPr>
      <w:ins w:id="14970" w:author="Fegie" w:date="2021-04-29T10:45:00Z">
        <w:r>
          <w:rPr>
            <w:rFonts w:hint="eastAsia"/>
          </w:rPr>
          <w:lastRenderedPageBreak/>
          <w:t>L1</w:t>
        </w:r>
        <w:r>
          <w:t>10</w:t>
        </w:r>
      </w:ins>
      <w:ins w:id="14971" w:author="Fegie" w:date="2021-04-29T10:46:00Z">
        <w:r>
          <w:t>3</w:t>
        </w:r>
      </w:ins>
      <w:ins w:id="14972" w:author="Fegie" w:date="2021-04-29T10:45:00Z">
        <w:r>
          <w:t xml:space="preserve"> </w:t>
        </w:r>
        <w:r>
          <w:rPr>
            <w:rFonts w:hint="eastAsia"/>
          </w:rPr>
          <w:t xml:space="preserve"> 顧客基本資</w:t>
        </w:r>
      </w:ins>
      <w:ins w:id="14973" w:author="Fegie" w:date="2021-04-29T10:48:00Z">
        <w:r>
          <w:rPr>
            <w:rFonts w:hint="eastAsia"/>
          </w:rPr>
          <w:t>料</w:t>
        </w:r>
      </w:ins>
      <w:ins w:id="14974" w:author="Fegie" w:date="2021-04-29T10:47:00Z">
        <w:r>
          <w:rPr>
            <w:rFonts w:hint="eastAsia"/>
          </w:rPr>
          <w:t>修改</w:t>
        </w:r>
      </w:ins>
      <w:ins w:id="14975" w:author="Fegie" w:date="2021-04-29T10:45:00Z">
        <w:r>
          <w:rPr>
            <w:rFonts w:hint="eastAsia"/>
          </w:rPr>
          <w:t>-自然人</w:t>
        </w:r>
      </w:ins>
      <w:ins w:id="14976" w:author="Fegie" w:date="2021-05-05T16:25:00Z">
        <w:r w:rsidR="00C817AE">
          <w:rPr>
            <w:rFonts w:hAnsi="標楷體" w:hint="eastAsia"/>
          </w:rPr>
          <w:t>***</w:t>
        </w:r>
      </w:ins>
    </w:p>
    <w:p w14:paraId="506CA933" w14:textId="77777777" w:rsidR="007370E3" w:rsidRDefault="00F26477" w:rsidP="007370E3">
      <w:pPr>
        <w:pStyle w:val="15"/>
        <w:numPr>
          <w:ilvl w:val="0"/>
          <w:numId w:val="55"/>
        </w:numPr>
        <w:ind w:left="1418"/>
        <w:rPr>
          <w:ins w:id="14977" w:author="Fegie" w:date="2021-05-02T20:43:00Z"/>
        </w:rPr>
      </w:pPr>
      <w:ins w:id="14978" w:author="Fegie" w:date="2021-05-02T17:42:00Z">
        <w:r>
          <w:rPr>
            <w:rFonts w:hint="eastAsia"/>
          </w:rPr>
          <w:t xml:space="preserve">     </w:t>
        </w:r>
      </w:ins>
      <w:ins w:id="14979" w:author="Fegie" w:date="2021-05-02T20:43:00Z">
        <w:r w:rsidR="007370E3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7370E3" w14:paraId="274D28B4" w14:textId="77777777" w:rsidTr="001C13CA">
        <w:trPr>
          <w:trHeight w:val="277"/>
          <w:ins w:id="14980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A3E2C4" w14:textId="77777777" w:rsidR="007370E3" w:rsidRDefault="007370E3" w:rsidP="001C13CA">
            <w:pPr>
              <w:rPr>
                <w:ins w:id="14981" w:author="Fegie" w:date="2021-05-02T20:43:00Z"/>
                <w:rFonts w:ascii="標楷體" w:eastAsia="標楷體" w:hAnsi="標楷體"/>
              </w:rPr>
            </w:pPr>
            <w:ins w:id="14982" w:author="Fegie" w:date="2021-05-02T20:43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3F5FDA" w14:textId="5D76658A" w:rsidR="007370E3" w:rsidRDefault="007370E3" w:rsidP="001C13CA">
            <w:pPr>
              <w:rPr>
                <w:ins w:id="14983" w:author="Fegie" w:date="2021-05-02T20:43:00Z"/>
                <w:rFonts w:ascii="標楷體" w:eastAsia="標楷體" w:hAnsi="標楷體"/>
              </w:rPr>
            </w:pPr>
            <w:ins w:id="14984" w:author="Fegie" w:date="2021-05-02T20:43:00Z">
              <w:r>
                <w:rPr>
                  <w:rFonts w:ascii="標楷體" w:eastAsia="標楷體" w:hAnsi="標楷體" w:hint="eastAsia"/>
                </w:rPr>
                <w:t>顧客基本資料</w:t>
              </w:r>
            </w:ins>
            <w:ins w:id="14985" w:author="Fegie" w:date="2021-05-02T20:44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4986" w:author="Fegie" w:date="2021-05-02T20:43:00Z">
              <w:r>
                <w:rPr>
                  <w:rFonts w:ascii="標楷體" w:eastAsia="標楷體" w:hAnsi="標楷體" w:hint="eastAsia"/>
                </w:rPr>
                <w:t>-自然人</w:t>
              </w:r>
            </w:ins>
          </w:p>
        </w:tc>
      </w:tr>
      <w:tr w:rsidR="007370E3" w14:paraId="5F4E9A21" w14:textId="77777777" w:rsidTr="001C13CA">
        <w:trPr>
          <w:trHeight w:val="277"/>
          <w:ins w:id="14987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61F5AA1" w14:textId="77777777" w:rsidR="007370E3" w:rsidRDefault="007370E3" w:rsidP="001C13CA">
            <w:pPr>
              <w:rPr>
                <w:ins w:id="14988" w:author="Fegie" w:date="2021-05-02T20:43:00Z"/>
                <w:rFonts w:ascii="標楷體" w:eastAsia="標楷體" w:hAnsi="標楷體"/>
              </w:rPr>
            </w:pPr>
            <w:ins w:id="14989" w:author="Fegie" w:date="2021-05-02T20:43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4B925" w14:textId="081E5954" w:rsidR="007370E3" w:rsidRDefault="007370E3" w:rsidP="001C13CA">
            <w:pPr>
              <w:rPr>
                <w:ins w:id="14990" w:author="Fegie" w:date="2021-05-02T20:43:00Z"/>
                <w:rFonts w:ascii="標楷體" w:eastAsia="標楷體" w:hAnsi="標楷體"/>
              </w:rPr>
            </w:pPr>
            <w:ins w:id="14991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4992" w:author="Fegie" w:date="2021-05-02T20:44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4993" w:author="Fegie" w:date="2021-05-02T20:43:00Z">
              <w:r>
                <w:rPr>
                  <w:rFonts w:ascii="標楷體" w:eastAsia="標楷體" w:hAnsi="標楷體" w:hint="eastAsia"/>
                </w:rPr>
                <w:t>自然人基本資料。</w:t>
              </w:r>
            </w:ins>
          </w:p>
          <w:p w14:paraId="609F6E12" w14:textId="77777777" w:rsidR="007370E3" w:rsidRDefault="007370E3" w:rsidP="001C13CA">
            <w:pPr>
              <w:rPr>
                <w:ins w:id="14994" w:author="Fegie" w:date="2021-05-02T20:43:00Z"/>
                <w:rFonts w:ascii="標楷體" w:eastAsia="標楷體" w:hAnsi="標楷體"/>
              </w:rPr>
            </w:pPr>
            <w:ins w:id="14995" w:author="Fegie" w:date="2021-05-02T20:43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7370E3" w14:paraId="1185EEFD" w14:textId="77777777" w:rsidTr="001C13CA">
        <w:trPr>
          <w:trHeight w:val="773"/>
          <w:ins w:id="14996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7BCBE9" w14:textId="77777777" w:rsidR="007370E3" w:rsidRDefault="007370E3" w:rsidP="001C13CA">
            <w:pPr>
              <w:rPr>
                <w:ins w:id="14997" w:author="Fegie" w:date="2021-05-02T20:43:00Z"/>
                <w:rFonts w:ascii="標楷體" w:eastAsia="標楷體" w:hAnsi="標楷體"/>
              </w:rPr>
            </w:pPr>
            <w:ins w:id="14998" w:author="Fegie" w:date="2021-05-02T20:43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4AA75F" w14:textId="5875B613" w:rsidR="007370E3" w:rsidRDefault="007370E3" w:rsidP="001C13CA">
            <w:pPr>
              <w:ind w:left="240" w:hangingChars="100" w:hanging="240"/>
              <w:rPr>
                <w:ins w:id="14999" w:author="Fegie" w:date="2021-05-02T20:43:00Z"/>
                <w:rFonts w:ascii="標楷體" w:eastAsia="標楷體" w:hAnsi="標楷體"/>
              </w:rPr>
            </w:pPr>
            <w:ins w:id="15000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5001" w:author="st1" w:date="2021-05-06T10:57:00Z">
              <w:r w:rsidR="00D85B3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15002" w:author="Fegie" w:date="2021-05-02T20:43:00Z">
              <w:del w:id="15003" w:author="st1" w:date="2021-05-06T10:57:00Z">
                <w:r w:rsidRPr="00F15B2B" w:rsidDel="00D85B3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</w:del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</w:p>
          <w:p w14:paraId="2003DFC6" w14:textId="77777777" w:rsidR="007370E3" w:rsidRDefault="007370E3" w:rsidP="001C13CA">
            <w:pPr>
              <w:rPr>
                <w:ins w:id="15004" w:author="Fegie" w:date="2021-05-02T20:43:00Z"/>
                <w:rFonts w:ascii="標楷體" w:eastAsia="標楷體" w:hAnsi="標楷體"/>
              </w:rPr>
            </w:pPr>
            <w:ins w:id="15005" w:author="Fegie" w:date="2021-05-02T20:43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FAC76DC" w14:textId="77777777" w:rsidR="007370E3" w:rsidRDefault="007370E3" w:rsidP="001C13CA">
            <w:pPr>
              <w:rPr>
                <w:ins w:id="15006" w:author="Fegie" w:date="2021-05-02T20:43:00Z"/>
                <w:rFonts w:ascii="標楷體" w:eastAsia="標楷體" w:hAnsi="標楷體"/>
                <w:lang w:eastAsia="zh-HK"/>
              </w:rPr>
            </w:pPr>
            <w:ins w:id="15007" w:author="Fegie" w:date="2021-05-02T20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58384AF" w14:textId="5B3A0D82" w:rsidR="007370E3" w:rsidRDefault="007370E3" w:rsidP="001C13CA">
            <w:pPr>
              <w:rPr>
                <w:ins w:id="15008" w:author="Fegie" w:date="2021-05-02T20:43:00Z"/>
                <w:rFonts w:ascii="標楷體" w:eastAsia="標楷體" w:hAnsi="標楷體"/>
                <w:lang w:eastAsia="zh-HK"/>
              </w:rPr>
            </w:pPr>
            <w:ins w:id="15009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</w:ins>
            <w:ins w:id="15010" w:author="Fegie" w:date="2021-05-02T20:4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1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:</w:t>
              </w:r>
            </w:ins>
            <w:ins w:id="15012" w:author="Fegie" w:date="2021-05-02T20:4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1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自然人基本資料</w:t>
              </w:r>
            </w:ins>
          </w:p>
        </w:tc>
      </w:tr>
      <w:tr w:rsidR="007370E3" w14:paraId="44C60E92" w14:textId="77777777" w:rsidTr="001C13CA">
        <w:trPr>
          <w:trHeight w:val="321"/>
          <w:ins w:id="15014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A2E2957" w14:textId="77777777" w:rsidR="007370E3" w:rsidRDefault="007370E3" w:rsidP="001C13CA">
            <w:pPr>
              <w:rPr>
                <w:ins w:id="15015" w:author="Fegie" w:date="2021-05-02T20:43:00Z"/>
                <w:rFonts w:ascii="標楷體" w:eastAsia="標楷體" w:hAnsi="標楷體"/>
              </w:rPr>
            </w:pPr>
            <w:ins w:id="15016" w:author="Fegie" w:date="2021-05-02T20:43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4C8BF" w14:textId="77777777" w:rsidR="007370E3" w:rsidRDefault="007370E3" w:rsidP="001C13CA">
            <w:pPr>
              <w:rPr>
                <w:ins w:id="15017" w:author="Fegie" w:date="2021-05-02T20:43:00Z"/>
                <w:rFonts w:ascii="標楷體" w:eastAsia="標楷體" w:hAnsi="標楷體"/>
              </w:rPr>
            </w:pPr>
          </w:p>
        </w:tc>
      </w:tr>
      <w:tr w:rsidR="007370E3" w14:paraId="5D952F3E" w14:textId="77777777" w:rsidTr="001C13CA">
        <w:trPr>
          <w:trHeight w:val="1311"/>
          <w:ins w:id="15018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29BFF1" w14:textId="77777777" w:rsidR="007370E3" w:rsidRDefault="007370E3" w:rsidP="001C13CA">
            <w:pPr>
              <w:rPr>
                <w:ins w:id="15019" w:author="Fegie" w:date="2021-05-02T20:43:00Z"/>
                <w:rFonts w:ascii="標楷體" w:eastAsia="標楷體" w:hAnsi="標楷體"/>
              </w:rPr>
            </w:pPr>
            <w:ins w:id="15020" w:author="Fegie" w:date="2021-05-02T20:43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B576A3" w14:textId="77777777" w:rsidR="007370E3" w:rsidRDefault="007370E3" w:rsidP="001C13CA">
            <w:pPr>
              <w:rPr>
                <w:ins w:id="15021" w:author="Fegie" w:date="2021-05-02T20:43:00Z"/>
                <w:rFonts w:ascii="標楷體" w:eastAsia="標楷體" w:hAnsi="標楷體"/>
              </w:rPr>
            </w:pPr>
          </w:p>
        </w:tc>
      </w:tr>
      <w:tr w:rsidR="007370E3" w14:paraId="221E8074" w14:textId="77777777" w:rsidTr="001C13CA">
        <w:trPr>
          <w:trHeight w:val="278"/>
          <w:ins w:id="15022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424A2B" w14:textId="77777777" w:rsidR="007370E3" w:rsidRDefault="007370E3" w:rsidP="001C13CA">
            <w:pPr>
              <w:rPr>
                <w:ins w:id="15023" w:author="Fegie" w:date="2021-05-02T20:43:00Z"/>
                <w:rFonts w:ascii="標楷體" w:eastAsia="標楷體" w:hAnsi="標楷體"/>
              </w:rPr>
            </w:pPr>
            <w:ins w:id="15024" w:author="Fegie" w:date="2021-05-02T20:43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43BFE" w14:textId="509680C9" w:rsidR="007370E3" w:rsidRDefault="007370E3" w:rsidP="001C13CA">
            <w:pPr>
              <w:rPr>
                <w:ins w:id="15025" w:author="Fegie" w:date="2021-05-02T20:43:00Z"/>
                <w:rFonts w:ascii="標楷體" w:eastAsia="標楷體" w:hAnsi="標楷體"/>
              </w:rPr>
            </w:pPr>
            <w:ins w:id="15026" w:author="Fegie" w:date="2021-05-02T20:44:00Z">
              <w:r>
                <w:rPr>
                  <w:rFonts w:ascii="標楷體" w:eastAsia="標楷體" w:hAnsi="標楷體" w:hint="eastAsia"/>
                </w:rPr>
                <w:t>需要主管放行</w:t>
              </w:r>
            </w:ins>
          </w:p>
        </w:tc>
      </w:tr>
      <w:tr w:rsidR="007370E3" w14:paraId="48CB1B9E" w14:textId="77777777" w:rsidTr="001C13CA">
        <w:trPr>
          <w:trHeight w:val="358"/>
          <w:ins w:id="15027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7329B51" w14:textId="77777777" w:rsidR="007370E3" w:rsidRDefault="007370E3" w:rsidP="001C13CA">
            <w:pPr>
              <w:rPr>
                <w:ins w:id="15028" w:author="Fegie" w:date="2021-05-02T20:43:00Z"/>
                <w:rFonts w:ascii="標楷體" w:eastAsia="標楷體" w:hAnsi="標楷體"/>
              </w:rPr>
            </w:pPr>
            <w:ins w:id="15029" w:author="Fegie" w:date="2021-05-02T20:43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7D163E" w14:textId="3E1EB0AE" w:rsidR="007370E3" w:rsidRDefault="00572608" w:rsidP="001C13CA">
            <w:pPr>
              <w:rPr>
                <w:ins w:id="15030" w:author="Fegie" w:date="2021-05-02T20:43:00Z"/>
                <w:rFonts w:ascii="標楷體" w:eastAsia="標楷體" w:hAnsi="標楷體"/>
              </w:rPr>
            </w:pPr>
            <w:ins w:id="15031" w:author="st1" w:date="2021-05-06T11:03:00Z">
              <w:r>
                <w:rPr>
                  <w:rFonts w:ascii="標楷體" w:eastAsia="標楷體" w:hAnsi="標楷體" w:hint="eastAsia"/>
                  <w:color w:val="222222"/>
                </w:rPr>
                <w:t>修改時,異動原因及內容會記錄於「資料變更紀錄檔(TxDataLog)」,可至「L6932 資料變更交易查詢」查詢異動內容記錄內容</w:t>
              </w:r>
            </w:ins>
          </w:p>
        </w:tc>
      </w:tr>
      <w:tr w:rsidR="007370E3" w14:paraId="7AD05D2A" w14:textId="77777777" w:rsidTr="001C13CA">
        <w:trPr>
          <w:trHeight w:val="278"/>
          <w:ins w:id="15032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2EF6719" w14:textId="77777777" w:rsidR="007370E3" w:rsidRDefault="007370E3" w:rsidP="001C13CA">
            <w:pPr>
              <w:rPr>
                <w:ins w:id="15033" w:author="Fegie" w:date="2021-05-02T20:43:00Z"/>
                <w:rFonts w:ascii="標楷體" w:eastAsia="標楷體" w:hAnsi="標楷體"/>
              </w:rPr>
            </w:pPr>
            <w:ins w:id="15034" w:author="Fegie" w:date="2021-05-02T20:43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2F6BC" w14:textId="77777777" w:rsidR="007370E3" w:rsidRDefault="007370E3" w:rsidP="001C13CA">
            <w:pPr>
              <w:rPr>
                <w:ins w:id="15035" w:author="Fegie" w:date="2021-05-02T20:43:00Z"/>
                <w:rFonts w:ascii="標楷體" w:eastAsia="標楷體" w:hAnsi="標楷體"/>
              </w:rPr>
            </w:pPr>
          </w:p>
        </w:tc>
      </w:tr>
    </w:tbl>
    <w:p w14:paraId="2693106A" w14:textId="77777777" w:rsidR="007370E3" w:rsidRDefault="007370E3" w:rsidP="007370E3">
      <w:pPr>
        <w:rPr>
          <w:ins w:id="15036" w:author="Fegie" w:date="2021-05-02T20:43:00Z"/>
          <w:rFonts w:ascii="標楷體" w:eastAsia="標楷體" w:hAnsi="標楷體"/>
        </w:rPr>
      </w:pPr>
    </w:p>
    <w:p w14:paraId="72E98B98" w14:textId="77777777" w:rsidR="007370E3" w:rsidRDefault="007370E3" w:rsidP="007370E3">
      <w:pPr>
        <w:pStyle w:val="a"/>
        <w:numPr>
          <w:ilvl w:val="0"/>
          <w:numId w:val="55"/>
        </w:numPr>
        <w:spacing w:before="0"/>
        <w:ind w:left="1418"/>
        <w:rPr>
          <w:ins w:id="15037" w:author="Fegie" w:date="2021-05-02T20:43:00Z"/>
        </w:rPr>
      </w:pPr>
      <w:ins w:id="15038" w:author="Fegie" w:date="2021-05-02T20:43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370E3" w14:paraId="35CF48AB" w14:textId="77777777" w:rsidTr="001C13CA">
        <w:trPr>
          <w:ins w:id="15039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9D454D" w14:textId="77777777" w:rsidR="007370E3" w:rsidRDefault="007370E3" w:rsidP="001C13CA">
            <w:pPr>
              <w:jc w:val="center"/>
              <w:rPr>
                <w:ins w:id="15040" w:author="Fegie" w:date="2021-05-02T20:43:00Z"/>
                <w:rFonts w:ascii="標楷體" w:eastAsia="標楷體" w:hAnsi="標楷體"/>
              </w:rPr>
            </w:pPr>
            <w:ins w:id="1504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7850D9" w14:textId="77777777" w:rsidR="007370E3" w:rsidRDefault="007370E3" w:rsidP="001C13CA">
            <w:pPr>
              <w:jc w:val="center"/>
              <w:rPr>
                <w:ins w:id="15042" w:author="Fegie" w:date="2021-05-02T20:43:00Z"/>
                <w:rFonts w:ascii="標楷體" w:eastAsia="標楷體" w:hAnsi="標楷體"/>
              </w:rPr>
            </w:pPr>
            <w:ins w:id="1504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2C25F50" w14:textId="77777777" w:rsidR="007370E3" w:rsidRDefault="007370E3" w:rsidP="001C13CA">
            <w:pPr>
              <w:jc w:val="center"/>
              <w:rPr>
                <w:ins w:id="15044" w:author="Fegie" w:date="2021-05-02T20:43:00Z"/>
                <w:rFonts w:ascii="標楷體" w:eastAsia="標楷體" w:hAnsi="標楷體"/>
              </w:rPr>
            </w:pPr>
            <w:ins w:id="1504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7370E3" w14:paraId="5FAA064A" w14:textId="77777777" w:rsidTr="001C13CA">
        <w:trPr>
          <w:ins w:id="15046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3A255" w14:textId="77777777" w:rsidR="007370E3" w:rsidRDefault="007370E3" w:rsidP="001C13CA">
            <w:pPr>
              <w:jc w:val="center"/>
              <w:rPr>
                <w:ins w:id="15047" w:author="Fegie" w:date="2021-05-02T20:43:00Z"/>
                <w:rFonts w:ascii="標楷體" w:eastAsia="標楷體" w:hAnsi="標楷體"/>
              </w:rPr>
            </w:pPr>
            <w:ins w:id="15048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8B65" w14:textId="77777777" w:rsidR="007370E3" w:rsidRDefault="007370E3" w:rsidP="001C13CA">
            <w:pPr>
              <w:rPr>
                <w:ins w:id="15049" w:author="Fegie" w:date="2021-05-02T20:43:00Z"/>
                <w:rFonts w:ascii="標楷體" w:eastAsia="標楷體" w:hAnsi="標楷體"/>
              </w:rPr>
            </w:pPr>
            <w:ins w:id="15050" w:author="Fegie" w:date="2021-05-02T20:43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B668D" w14:textId="77777777" w:rsidR="007370E3" w:rsidRDefault="007370E3" w:rsidP="001C13CA">
            <w:pPr>
              <w:rPr>
                <w:ins w:id="15051" w:author="Fegie" w:date="2021-05-02T20:43:00Z"/>
                <w:rFonts w:ascii="標楷體" w:eastAsia="標楷體" w:hAnsi="標楷體"/>
              </w:rPr>
            </w:pPr>
            <w:ins w:id="15052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18C02146" w14:textId="77777777" w:rsidR="007370E3" w:rsidRDefault="007370E3" w:rsidP="007370E3">
      <w:pPr>
        <w:rPr>
          <w:ins w:id="15053" w:author="Fegie" w:date="2021-05-02T20:43:00Z"/>
          <w:rFonts w:ascii="標楷體" w:eastAsia="標楷體" w:hAnsi="標楷體"/>
        </w:rPr>
      </w:pPr>
    </w:p>
    <w:p w14:paraId="1DC92C7C" w14:textId="77777777" w:rsidR="007370E3" w:rsidRDefault="007370E3" w:rsidP="007370E3">
      <w:pPr>
        <w:pStyle w:val="15"/>
        <w:numPr>
          <w:ilvl w:val="0"/>
          <w:numId w:val="55"/>
        </w:numPr>
        <w:ind w:left="1418"/>
        <w:rPr>
          <w:ins w:id="15054" w:author="Fegie" w:date="2021-05-02T20:43:00Z"/>
        </w:rPr>
      </w:pPr>
      <w:ins w:id="15055" w:author="Fegie" w:date="2021-05-02T20:43:00Z">
        <w:r>
          <w:rPr>
            <w:rFonts w:hint="eastAsia"/>
          </w:rPr>
          <w:t>UI畫面</w:t>
        </w:r>
      </w:ins>
    </w:p>
    <w:p w14:paraId="49BC5169" w14:textId="63BFE580" w:rsidR="007370E3" w:rsidRDefault="007370E3" w:rsidP="007370E3">
      <w:pPr>
        <w:rPr>
          <w:ins w:id="15056" w:author="Fegie" w:date="2021-05-02T20:46:00Z"/>
          <w:noProof/>
        </w:rPr>
      </w:pPr>
      <w:ins w:id="15057" w:author="Fegie" w:date="2021-05-02T20:43:00Z">
        <w:r>
          <w:rPr>
            <w:noProof/>
          </w:rPr>
          <w:t xml:space="preserve"> </w:t>
        </w:r>
      </w:ins>
      <w:ins w:id="15058" w:author="Fegie" w:date="2021-05-02T20:45:00Z">
        <w:r>
          <w:rPr>
            <w:noProof/>
          </w:rPr>
          <w:drawing>
            <wp:inline distT="0" distB="0" distL="0" distR="0" wp14:anchorId="4C2C17C4" wp14:editId="35CE65B9">
              <wp:extent cx="6479540" cy="2729865"/>
              <wp:effectExtent l="0" t="0" r="0" b="0"/>
              <wp:docPr id="73" name="圖片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298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5059" w:author="Fegie" w:date="2021-05-02T20:46:00Z">
        <w:r w:rsidRPr="007370E3">
          <w:rPr>
            <w:noProof/>
          </w:rPr>
          <w:t xml:space="preserve"> </w:t>
        </w:r>
        <w:r>
          <w:rPr>
            <w:noProof/>
          </w:rPr>
          <w:lastRenderedPageBreak/>
          <w:drawing>
            <wp:inline distT="0" distB="0" distL="0" distR="0" wp14:anchorId="76C82B3E" wp14:editId="1F59D17D">
              <wp:extent cx="6479540" cy="2907665"/>
              <wp:effectExtent l="0" t="0" r="0" b="0"/>
              <wp:docPr id="74" name="圖片 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07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D448A0" w14:textId="6A684F91" w:rsidR="007370E3" w:rsidRDefault="007370E3" w:rsidP="007370E3">
      <w:pPr>
        <w:rPr>
          <w:ins w:id="15060" w:author="Fegie" w:date="2021-05-02T20:46:00Z"/>
          <w:noProof/>
        </w:rPr>
      </w:pPr>
      <w:ins w:id="15061" w:author="Fegie" w:date="2021-05-02T20:46:00Z">
        <w:r>
          <w:rPr>
            <w:noProof/>
          </w:rPr>
          <w:drawing>
            <wp:inline distT="0" distB="0" distL="0" distR="0" wp14:anchorId="239A0201" wp14:editId="1AC69D84">
              <wp:extent cx="6479540" cy="2698750"/>
              <wp:effectExtent l="0" t="0" r="0" b="0"/>
              <wp:docPr id="75" name="圖片 7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98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C160D7" w14:textId="429F2902" w:rsidR="007370E3" w:rsidRDefault="007370E3" w:rsidP="007370E3">
      <w:pPr>
        <w:rPr>
          <w:ins w:id="15062" w:author="Fegie" w:date="2021-05-02T20:43:00Z"/>
          <w:noProof/>
        </w:rPr>
      </w:pPr>
      <w:ins w:id="15063" w:author="Fegie" w:date="2021-05-02T20:46:00Z">
        <w:r>
          <w:rPr>
            <w:noProof/>
          </w:rPr>
          <w:drawing>
            <wp:inline distT="0" distB="0" distL="0" distR="0" wp14:anchorId="6EF4FEFA" wp14:editId="69378A6F">
              <wp:extent cx="6479540" cy="1711325"/>
              <wp:effectExtent l="0" t="0" r="0" b="0"/>
              <wp:docPr id="76" name="圖片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11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8C041B" w14:textId="77777777" w:rsidR="007370E3" w:rsidRDefault="007370E3" w:rsidP="007370E3">
      <w:pPr>
        <w:pStyle w:val="a"/>
        <w:numPr>
          <w:ilvl w:val="0"/>
          <w:numId w:val="55"/>
        </w:numPr>
        <w:spacing w:before="0"/>
        <w:ind w:left="1418"/>
        <w:rPr>
          <w:ins w:id="15064" w:author="Fegie" w:date="2021-05-02T20:43:00Z"/>
        </w:rPr>
      </w:pPr>
      <w:ins w:id="15065" w:author="Fegie" w:date="2021-05-02T20:4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E866D48" w14:textId="77777777" w:rsidR="007370E3" w:rsidRDefault="007370E3" w:rsidP="007370E3">
      <w:pPr>
        <w:rPr>
          <w:ins w:id="15066" w:author="Fegie" w:date="2021-05-02T20:4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7370E3" w14:paraId="6A71B3E5" w14:textId="77777777" w:rsidTr="001C13CA">
        <w:trPr>
          <w:ins w:id="15067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1B2518" w14:textId="77777777" w:rsidR="007370E3" w:rsidRDefault="007370E3" w:rsidP="001C13CA">
            <w:pPr>
              <w:jc w:val="center"/>
              <w:rPr>
                <w:ins w:id="15068" w:author="Fegie" w:date="2021-05-02T20:43:00Z"/>
                <w:rFonts w:ascii="標楷體" w:eastAsia="標楷體" w:hAnsi="標楷體"/>
              </w:rPr>
            </w:pPr>
            <w:ins w:id="15069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A6ADD90" w14:textId="77777777" w:rsidR="007370E3" w:rsidRDefault="007370E3" w:rsidP="001C13CA">
            <w:pPr>
              <w:jc w:val="center"/>
              <w:rPr>
                <w:ins w:id="15070" w:author="Fegie" w:date="2021-05-02T20:43:00Z"/>
                <w:rFonts w:ascii="標楷體" w:eastAsia="標楷體" w:hAnsi="標楷體"/>
              </w:rPr>
            </w:pPr>
            <w:ins w:id="1507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C2C0F8" w14:textId="77777777" w:rsidR="007370E3" w:rsidRDefault="007370E3" w:rsidP="001C13CA">
            <w:pPr>
              <w:jc w:val="center"/>
              <w:rPr>
                <w:ins w:id="15072" w:author="Fegie" w:date="2021-05-02T20:43:00Z"/>
                <w:rFonts w:ascii="標楷體" w:eastAsia="標楷體" w:hAnsi="標楷體"/>
              </w:rPr>
            </w:pPr>
            <w:ins w:id="1507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370E3" w14:paraId="4A87EF4A" w14:textId="77777777" w:rsidTr="001C13CA">
        <w:trPr>
          <w:ins w:id="15074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F552C" w14:textId="77777777" w:rsidR="007370E3" w:rsidRDefault="007370E3" w:rsidP="001C13CA">
            <w:pPr>
              <w:jc w:val="center"/>
              <w:rPr>
                <w:ins w:id="15075" w:author="Fegie" w:date="2021-05-02T20:43:00Z"/>
                <w:rFonts w:ascii="標楷體" w:eastAsia="標楷體" w:hAnsi="標楷體"/>
                <w:lang w:eastAsia="zh-HK"/>
              </w:rPr>
            </w:pPr>
            <w:ins w:id="15076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351ED" w14:textId="12C48B65" w:rsidR="007370E3" w:rsidRDefault="007370E3" w:rsidP="001C13CA">
            <w:pPr>
              <w:rPr>
                <w:ins w:id="15077" w:author="Fegie" w:date="2021-05-02T20:43:00Z"/>
                <w:rFonts w:ascii="標楷體" w:eastAsia="標楷體" w:hAnsi="標楷體"/>
                <w:lang w:eastAsia="zh-HK"/>
              </w:rPr>
            </w:pPr>
            <w:ins w:id="15078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ABBE0" w14:textId="7871C530" w:rsidR="007370E3" w:rsidRDefault="007370E3" w:rsidP="001C13CA">
            <w:pPr>
              <w:rPr>
                <w:ins w:id="15079" w:author="Fegie" w:date="2021-05-02T20:43:00Z"/>
                <w:rFonts w:ascii="標楷體" w:eastAsia="標楷體" w:hAnsi="標楷體"/>
                <w:lang w:eastAsia="zh-HK"/>
              </w:rPr>
            </w:pPr>
            <w:ins w:id="15080" w:author="Fegie" w:date="2021-05-02T20:43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15081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82" w:author="Fegie" w:date="2021-05-02T20:43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1FF664DB" w14:textId="7DD43BA0" w:rsidR="007370E3" w:rsidRDefault="007370E3" w:rsidP="001C13CA">
            <w:pPr>
              <w:rPr>
                <w:ins w:id="15083" w:author="Fegie" w:date="2021-05-02T20:43:00Z"/>
                <w:rFonts w:ascii="標楷體" w:eastAsia="標楷體" w:hAnsi="標楷體"/>
                <w:lang w:eastAsia="zh-HK"/>
              </w:rPr>
            </w:pPr>
            <w:ins w:id="15084" w:author="Fegie" w:date="2021-05-02T20:4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15085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86" w:author="Fegie" w:date="2021-05-02T20:47:00Z">
              <w:r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5087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7370E3" w14:paraId="4FC8FAA3" w14:textId="77777777" w:rsidTr="001C13CA">
        <w:trPr>
          <w:ins w:id="15088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3B988" w14:textId="77777777" w:rsidR="007370E3" w:rsidRDefault="007370E3" w:rsidP="001C13CA">
            <w:pPr>
              <w:jc w:val="center"/>
              <w:rPr>
                <w:ins w:id="15089" w:author="Fegie" w:date="2021-05-02T20:43:00Z"/>
                <w:rFonts w:ascii="標楷體" w:eastAsia="標楷體" w:hAnsi="標楷體"/>
              </w:rPr>
            </w:pPr>
            <w:ins w:id="15090" w:author="Fegie" w:date="2021-05-02T20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17378" w14:textId="77777777" w:rsidR="007370E3" w:rsidRDefault="007370E3" w:rsidP="001C13CA">
            <w:pPr>
              <w:rPr>
                <w:ins w:id="15091" w:author="Fegie" w:date="2021-05-02T20:43:00Z"/>
                <w:rFonts w:ascii="標楷體" w:eastAsia="標楷體" w:hAnsi="標楷體"/>
                <w:lang w:eastAsia="zh-HK"/>
              </w:rPr>
            </w:pPr>
            <w:ins w:id="15092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78D00" w14:textId="77777777" w:rsidR="007370E3" w:rsidRDefault="007370E3" w:rsidP="001C13CA">
            <w:pPr>
              <w:rPr>
                <w:ins w:id="15093" w:author="Fegie" w:date="2021-05-02T20:43:00Z"/>
                <w:rFonts w:ascii="標楷體" w:eastAsia="標楷體" w:hAnsi="標楷體"/>
                <w:lang w:eastAsia="zh-HK"/>
              </w:rPr>
            </w:pPr>
            <w:ins w:id="15094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2EE77D80" w14:textId="77777777" w:rsidR="007370E3" w:rsidRDefault="007370E3" w:rsidP="007370E3">
      <w:pPr>
        <w:pStyle w:val="15"/>
        <w:numPr>
          <w:ilvl w:val="0"/>
          <w:numId w:val="55"/>
        </w:numPr>
        <w:ind w:left="1418"/>
        <w:rPr>
          <w:ins w:id="15095" w:author="Fegie" w:date="2021-05-02T20:43:00Z"/>
        </w:rPr>
      </w:pPr>
      <w:ins w:id="15096" w:author="Fegie" w:date="2021-05-02T20:43:00Z">
        <w:r>
          <w:rPr>
            <w:rFonts w:hint="eastAsia"/>
          </w:rPr>
          <w:lastRenderedPageBreak/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5097" w:author="st1" w:date="2021-05-06T11:00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5"/>
        <w:gridCol w:w="575"/>
        <w:gridCol w:w="1655"/>
        <w:gridCol w:w="456"/>
        <w:gridCol w:w="2914"/>
        <w:gridCol w:w="456"/>
        <w:gridCol w:w="576"/>
        <w:gridCol w:w="3333"/>
        <w:tblGridChange w:id="15098">
          <w:tblGrid>
            <w:gridCol w:w="465"/>
            <w:gridCol w:w="620"/>
            <w:gridCol w:w="1536"/>
            <w:gridCol w:w="500"/>
            <w:gridCol w:w="2916"/>
            <w:gridCol w:w="471"/>
            <w:gridCol w:w="576"/>
            <w:gridCol w:w="3336"/>
          </w:tblGrid>
        </w:tblGridChange>
      </w:tblGrid>
      <w:tr w:rsidR="007370E3" w14:paraId="25087C27" w14:textId="77777777" w:rsidTr="00D85B3E">
        <w:trPr>
          <w:trHeight w:val="388"/>
          <w:tblHeader/>
          <w:jc w:val="center"/>
          <w:ins w:id="15099" w:author="Fegie" w:date="2021-05-02T20:43:00Z"/>
          <w:trPrChange w:id="15100" w:author="st1" w:date="2021-05-06T11:00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01" w:author="st1" w:date="2021-05-06T11:00:00Z">
              <w:tcPr>
                <w:tcW w:w="465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1C66667" w14:textId="77777777" w:rsidR="007370E3" w:rsidRDefault="007370E3" w:rsidP="001C13CA">
            <w:pPr>
              <w:rPr>
                <w:ins w:id="15102" w:author="Fegie" w:date="2021-05-02T20:43:00Z"/>
                <w:rFonts w:ascii="標楷體" w:eastAsia="標楷體" w:hAnsi="標楷體"/>
              </w:rPr>
            </w:pPr>
            <w:ins w:id="15103" w:author="Fegie" w:date="2021-05-02T20:4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0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04" w:author="st1" w:date="2021-05-06T11:00:00Z">
              <w:tcPr>
                <w:tcW w:w="620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3533B29" w14:textId="77777777" w:rsidR="007370E3" w:rsidRDefault="007370E3" w:rsidP="001C13CA">
            <w:pPr>
              <w:rPr>
                <w:ins w:id="15105" w:author="Fegie" w:date="2021-05-02T20:43:00Z"/>
                <w:rFonts w:ascii="標楷體" w:eastAsia="標楷體" w:hAnsi="標楷體"/>
              </w:rPr>
            </w:pPr>
            <w:ins w:id="15106" w:author="Fegie" w:date="2021-05-02T20:4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55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07" w:author="st1" w:date="2021-05-06T11:00:00Z">
              <w:tcPr>
                <w:tcW w:w="5999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B116127" w14:textId="77777777" w:rsidR="007370E3" w:rsidRDefault="007370E3" w:rsidP="001C13CA">
            <w:pPr>
              <w:jc w:val="center"/>
              <w:rPr>
                <w:ins w:id="15108" w:author="Fegie" w:date="2021-05-02T20:43:00Z"/>
                <w:rFonts w:ascii="標楷體" w:eastAsia="標楷體" w:hAnsi="標楷體"/>
              </w:rPr>
            </w:pPr>
            <w:ins w:id="15109" w:author="Fegie" w:date="2021-05-02T20:4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10" w:author="st1" w:date="2021-05-06T11:00:00Z">
              <w:tcPr>
                <w:tcW w:w="333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4C8C3B4" w14:textId="77777777" w:rsidR="007370E3" w:rsidRDefault="007370E3" w:rsidP="001C13CA">
            <w:pPr>
              <w:rPr>
                <w:ins w:id="15111" w:author="Fegie" w:date="2021-05-02T20:43:00Z"/>
                <w:rFonts w:ascii="標楷體" w:eastAsia="標楷體" w:hAnsi="標楷體"/>
              </w:rPr>
            </w:pPr>
            <w:ins w:id="15112" w:author="Fegie" w:date="2021-05-02T20:4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370E3" w14:paraId="632D431B" w14:textId="77777777" w:rsidTr="00D85B3E">
        <w:trPr>
          <w:trHeight w:val="244"/>
          <w:tblHeader/>
          <w:jc w:val="center"/>
          <w:ins w:id="15113" w:author="Fegie" w:date="2021-05-02T20:43:00Z"/>
          <w:trPrChange w:id="15114" w:author="st1" w:date="2021-05-06T11:00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5115" w:author="st1" w:date="2021-05-06T11:0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18F9AA4" w14:textId="77777777" w:rsidR="007370E3" w:rsidRDefault="007370E3" w:rsidP="001C13CA">
            <w:pPr>
              <w:widowControl/>
              <w:rPr>
                <w:ins w:id="15116" w:author="Fegie" w:date="2021-05-02T20:43:00Z"/>
                <w:rFonts w:ascii="標楷體" w:eastAsia="標楷體" w:hAnsi="標楷體"/>
              </w:rPr>
            </w:pPr>
          </w:p>
        </w:tc>
        <w:tc>
          <w:tcPr>
            <w:tcW w:w="1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5117" w:author="st1" w:date="2021-05-06T11:0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D2C6172" w14:textId="77777777" w:rsidR="007370E3" w:rsidRDefault="007370E3" w:rsidP="001C13CA">
            <w:pPr>
              <w:widowControl/>
              <w:rPr>
                <w:ins w:id="15118" w:author="Fegie" w:date="2021-05-02T20:43:00Z"/>
                <w:rFonts w:ascii="標楷體" w:eastAsia="標楷體" w:hAnsi="標楷體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1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AA2FA0C" w14:textId="77777777" w:rsidR="007370E3" w:rsidRDefault="007370E3" w:rsidP="001C13CA">
            <w:pPr>
              <w:rPr>
                <w:ins w:id="15120" w:author="Fegie" w:date="2021-05-02T20:43:00Z"/>
                <w:rFonts w:ascii="標楷體" w:eastAsia="標楷體" w:hAnsi="標楷體"/>
              </w:rPr>
            </w:pPr>
            <w:ins w:id="15121" w:author="Fegie" w:date="2021-05-02T20:43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2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95FA1EF" w14:textId="77777777" w:rsidR="007370E3" w:rsidRDefault="007370E3" w:rsidP="001C13CA">
            <w:pPr>
              <w:rPr>
                <w:ins w:id="15123" w:author="Fegie" w:date="2021-05-02T20:43:00Z"/>
                <w:rFonts w:ascii="標楷體" w:eastAsia="標楷體" w:hAnsi="標楷體"/>
              </w:rPr>
            </w:pPr>
            <w:ins w:id="15124" w:author="Fegie" w:date="2021-05-02T20:4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2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4D4262A" w14:textId="77777777" w:rsidR="007370E3" w:rsidRDefault="007370E3" w:rsidP="001C13CA">
            <w:pPr>
              <w:rPr>
                <w:ins w:id="15126" w:author="Fegie" w:date="2021-05-02T20:43:00Z"/>
                <w:rFonts w:ascii="標楷體" w:eastAsia="標楷體" w:hAnsi="標楷體"/>
              </w:rPr>
            </w:pPr>
            <w:ins w:id="15127" w:author="Fegie" w:date="2021-05-02T20:4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2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9C8F905" w14:textId="77777777" w:rsidR="007370E3" w:rsidRDefault="007370E3" w:rsidP="001C13CA">
            <w:pPr>
              <w:rPr>
                <w:ins w:id="15129" w:author="Fegie" w:date="2021-05-02T20:43:00Z"/>
                <w:rFonts w:ascii="標楷體" w:eastAsia="標楷體" w:hAnsi="標楷體"/>
              </w:rPr>
            </w:pPr>
            <w:ins w:id="15130" w:author="Fegie" w:date="2021-05-02T20:4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3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E05ED89" w14:textId="77777777" w:rsidR="007370E3" w:rsidRDefault="007370E3" w:rsidP="001C13CA">
            <w:pPr>
              <w:rPr>
                <w:ins w:id="15132" w:author="Fegie" w:date="2021-05-02T20:43:00Z"/>
                <w:rFonts w:ascii="標楷體" w:eastAsia="標楷體" w:hAnsi="標楷體"/>
              </w:rPr>
            </w:pPr>
            <w:ins w:id="15133" w:author="Fegie" w:date="2021-05-02T20:4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5134" w:author="st1" w:date="2021-05-06T11:0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4768DDD" w14:textId="77777777" w:rsidR="007370E3" w:rsidRDefault="007370E3" w:rsidP="001C13CA">
            <w:pPr>
              <w:widowControl/>
              <w:rPr>
                <w:ins w:id="15135" w:author="Fegie" w:date="2021-05-02T20:43:00Z"/>
                <w:rFonts w:ascii="標楷體" w:eastAsia="標楷體" w:hAnsi="標楷體"/>
              </w:rPr>
            </w:pPr>
          </w:p>
        </w:tc>
      </w:tr>
      <w:tr w:rsidR="007370E3" w14:paraId="3AF4224F" w14:textId="77777777" w:rsidTr="00D85B3E">
        <w:trPr>
          <w:trHeight w:val="291"/>
          <w:jc w:val="center"/>
          <w:ins w:id="15136" w:author="Fegie" w:date="2021-05-02T20:43:00Z"/>
          <w:trPrChange w:id="1513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3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A744B42" w14:textId="77777777" w:rsidR="007370E3" w:rsidRDefault="007370E3" w:rsidP="001C13CA">
            <w:pPr>
              <w:rPr>
                <w:ins w:id="15139" w:author="Fegie" w:date="2021-05-02T20:43:00Z"/>
                <w:rFonts w:ascii="標楷體" w:eastAsia="標楷體" w:hAnsi="標楷體"/>
              </w:rPr>
            </w:pPr>
            <w:ins w:id="15140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4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7804C2" w14:textId="77777777" w:rsidR="007370E3" w:rsidRDefault="007370E3" w:rsidP="001C13CA">
            <w:pPr>
              <w:rPr>
                <w:ins w:id="15142" w:author="Fegie" w:date="2021-05-02T20:43:00Z"/>
                <w:rFonts w:ascii="標楷體" w:eastAsia="標楷體" w:hAnsi="標楷體"/>
              </w:rPr>
            </w:pPr>
            <w:ins w:id="15143" w:author="Fegie" w:date="2021-05-02T20:4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4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5B61E4" w14:textId="77777777" w:rsidR="007370E3" w:rsidRDefault="007370E3" w:rsidP="001C13CA">
            <w:pPr>
              <w:rPr>
                <w:ins w:id="15145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4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C73262" w14:textId="77777777" w:rsidR="007370E3" w:rsidRDefault="007370E3" w:rsidP="001C13CA">
            <w:pPr>
              <w:rPr>
                <w:ins w:id="15147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4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E4A92D" w14:textId="77777777" w:rsidR="007370E3" w:rsidRDefault="007370E3" w:rsidP="001C13CA">
            <w:pPr>
              <w:rPr>
                <w:ins w:id="15149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5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3AF970" w14:textId="77777777" w:rsidR="007370E3" w:rsidRDefault="007370E3" w:rsidP="001C13CA">
            <w:pPr>
              <w:rPr>
                <w:ins w:id="15151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5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D803292" w14:textId="77777777" w:rsidR="007370E3" w:rsidRDefault="007370E3" w:rsidP="001C13CA">
            <w:pPr>
              <w:rPr>
                <w:ins w:id="15153" w:author="Fegie" w:date="2021-05-02T20:43:00Z"/>
                <w:rFonts w:ascii="標楷體" w:eastAsia="標楷體" w:hAnsi="標楷體"/>
              </w:rPr>
            </w:pPr>
            <w:ins w:id="15154" w:author="Fegie" w:date="2021-05-02T20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5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211907" w14:textId="77777777" w:rsidR="007370E3" w:rsidRDefault="007370E3" w:rsidP="001C13CA">
            <w:pPr>
              <w:rPr>
                <w:ins w:id="15156" w:author="Fegie" w:date="2021-05-02T20:43:00Z"/>
                <w:rFonts w:ascii="標楷體" w:eastAsia="標楷體" w:hAnsi="標楷體"/>
              </w:rPr>
            </w:pPr>
            <w:ins w:id="15157" w:author="Fegie" w:date="2021-05-02T20:43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22CA037A" w14:textId="77777777" w:rsidR="007370E3" w:rsidRDefault="007370E3" w:rsidP="001C13CA">
            <w:pPr>
              <w:rPr>
                <w:ins w:id="15158" w:author="Fegie" w:date="2021-05-02T20:43:00Z"/>
                <w:rFonts w:ascii="標楷體" w:eastAsia="標楷體" w:hAnsi="標楷體"/>
              </w:rPr>
            </w:pPr>
            <w:ins w:id="15159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C40BE6" w14:paraId="38D18153" w14:textId="77777777" w:rsidTr="00D85B3E">
        <w:trPr>
          <w:trHeight w:val="291"/>
          <w:jc w:val="center"/>
          <w:ins w:id="15160" w:author="Fegie" w:date="2021-05-04T19:27:00Z"/>
          <w:trPrChange w:id="1516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6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27EEEF" w14:textId="403B7AD0" w:rsidR="00C40BE6" w:rsidRDefault="009D78F5" w:rsidP="00C40BE6">
            <w:pPr>
              <w:rPr>
                <w:ins w:id="15163" w:author="Fegie" w:date="2021-05-04T19:27:00Z"/>
                <w:rFonts w:ascii="標楷體" w:eastAsia="標楷體" w:hAnsi="標楷體"/>
              </w:rPr>
            </w:pPr>
            <w:ins w:id="15164" w:author="Fegie" w:date="2021-05-04T19:5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6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05F91A" w14:textId="0DA0DD9E" w:rsidR="00C40BE6" w:rsidRDefault="00C40BE6" w:rsidP="00C40BE6">
            <w:pPr>
              <w:rPr>
                <w:ins w:id="15166" w:author="Fegie" w:date="2021-05-04T19:27:00Z"/>
                <w:rFonts w:ascii="標楷體" w:eastAsia="標楷體" w:hAnsi="標楷體"/>
              </w:rPr>
            </w:pPr>
            <w:ins w:id="15167" w:author="Fegie" w:date="2021-05-04T19:27:00Z">
              <w:r>
                <w:rPr>
                  <w:rFonts w:ascii="標楷體" w:eastAsia="標楷體" w:hAnsi="標楷體" w:hint="eastAsia"/>
                </w:rPr>
                <w:t>身分證字號-修改前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6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322FB6" w14:textId="77777777" w:rsidR="00C40BE6" w:rsidRDefault="00C40BE6" w:rsidP="00C40BE6">
            <w:pPr>
              <w:rPr>
                <w:ins w:id="15169" w:author="Fegie" w:date="2021-05-04T19:27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5D4E15" w14:textId="77777777" w:rsidR="00C40BE6" w:rsidRDefault="00C40BE6" w:rsidP="00C40BE6">
            <w:pPr>
              <w:rPr>
                <w:ins w:id="15171" w:author="Fegie" w:date="2021-05-04T19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8943EF" w14:textId="77777777" w:rsidR="00C40BE6" w:rsidRDefault="00C40BE6" w:rsidP="00C40BE6">
            <w:pPr>
              <w:rPr>
                <w:ins w:id="15173" w:author="Fegie" w:date="2021-05-04T19:2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000C87" w14:textId="77777777" w:rsidR="00C40BE6" w:rsidRDefault="00C40BE6" w:rsidP="00C40BE6">
            <w:pPr>
              <w:rPr>
                <w:ins w:id="15175" w:author="Fegie" w:date="2021-05-04T19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ED75AD" w14:textId="506E415B" w:rsidR="00C40BE6" w:rsidRDefault="00C40BE6" w:rsidP="00C40BE6">
            <w:pPr>
              <w:rPr>
                <w:ins w:id="15177" w:author="Fegie" w:date="2021-05-04T19:27:00Z"/>
                <w:rFonts w:ascii="標楷體" w:eastAsia="標楷體" w:hAnsi="標楷體"/>
              </w:rPr>
            </w:pPr>
            <w:ins w:id="15178" w:author="Fegie" w:date="2021-05-04T19:2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CE18B3" w14:textId="0CC1F5BB" w:rsidR="00C40BE6" w:rsidRDefault="00C40BE6" w:rsidP="00C40BE6">
            <w:pPr>
              <w:rPr>
                <w:ins w:id="15180" w:author="Fegie" w:date="2021-05-04T19:27:00Z"/>
                <w:rFonts w:ascii="標楷體" w:eastAsia="標楷體" w:hAnsi="標楷體"/>
              </w:rPr>
            </w:pPr>
            <w:ins w:id="15181" w:author="Fegie" w:date="2021-05-04T19:27:00Z">
              <w:r>
                <w:rPr>
                  <w:rFonts w:ascii="標楷體" w:eastAsia="標楷體" w:hAnsi="標楷體" w:hint="eastAsia"/>
                </w:rPr>
                <w:t>1.自動顯示不</w:t>
              </w:r>
            </w:ins>
            <w:ins w:id="15182" w:author="Fegie" w:date="2021-05-04T19:29:00Z">
              <w:r>
                <w:rPr>
                  <w:rFonts w:ascii="標楷體" w:eastAsia="標楷體" w:hAnsi="標楷體" w:hint="eastAsia"/>
                </w:rPr>
                <w:t>可修改</w:t>
              </w:r>
            </w:ins>
          </w:p>
          <w:p w14:paraId="78C8577E" w14:textId="6D96604B" w:rsidR="00C40BE6" w:rsidRDefault="00C40BE6" w:rsidP="00C40BE6">
            <w:pPr>
              <w:rPr>
                <w:ins w:id="15183" w:author="Fegie" w:date="2021-05-04T19:27:00Z"/>
                <w:rFonts w:ascii="標楷體" w:eastAsia="標楷體" w:hAnsi="標楷體"/>
              </w:rPr>
            </w:pPr>
            <w:ins w:id="15184" w:author="Fegie" w:date="2021-05-04T19:2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C40BE6" w14:paraId="1D0A1C83" w14:textId="77777777" w:rsidTr="00D85B3E">
        <w:trPr>
          <w:trHeight w:val="291"/>
          <w:jc w:val="center"/>
          <w:ins w:id="15185" w:author="Fegie" w:date="2021-05-02T20:43:00Z"/>
          <w:trPrChange w:id="1518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8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D4F303" w14:textId="36BBE9BE" w:rsidR="00C40BE6" w:rsidRDefault="009D78F5" w:rsidP="00C40BE6">
            <w:pPr>
              <w:rPr>
                <w:ins w:id="15188" w:author="Fegie" w:date="2021-05-02T20:43:00Z"/>
                <w:rFonts w:ascii="標楷體" w:eastAsia="標楷體" w:hAnsi="標楷體"/>
              </w:rPr>
            </w:pPr>
            <w:ins w:id="15189" w:author="Fegie" w:date="2021-05-04T19:5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9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7B8A69" w14:textId="19F194E4" w:rsidR="00C40BE6" w:rsidRDefault="00C40BE6" w:rsidP="00C40BE6">
            <w:pPr>
              <w:rPr>
                <w:ins w:id="15191" w:author="Fegie" w:date="2021-05-02T20:43:00Z"/>
                <w:rFonts w:ascii="標楷體" w:eastAsia="標楷體" w:hAnsi="標楷體"/>
              </w:rPr>
            </w:pPr>
            <w:ins w:id="15192" w:author="Fegie" w:date="2021-05-02T20:43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  <w:ins w:id="15193" w:author="Fegie" w:date="2021-05-04T19:27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9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79D38E" w14:textId="43919652" w:rsidR="00C40BE6" w:rsidRDefault="00C40BE6" w:rsidP="00C40BE6">
            <w:pPr>
              <w:rPr>
                <w:ins w:id="15195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9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B5E0B4" w14:textId="77777777" w:rsidR="00C40BE6" w:rsidRDefault="00C40BE6" w:rsidP="00C40BE6">
            <w:pPr>
              <w:rPr>
                <w:ins w:id="15197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9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7A255E" w14:textId="77777777" w:rsidR="00C40BE6" w:rsidRDefault="00C40BE6" w:rsidP="00C40BE6">
            <w:pPr>
              <w:rPr>
                <w:ins w:id="15199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20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4F86809" w14:textId="1A7ABE8D" w:rsidR="00C40BE6" w:rsidRDefault="00C40BE6" w:rsidP="00C40BE6">
            <w:pPr>
              <w:rPr>
                <w:ins w:id="15201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20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48BBCF6D" w14:textId="242A1646" w:rsidR="00C40BE6" w:rsidRDefault="00C40BE6" w:rsidP="00C40BE6">
            <w:pPr>
              <w:rPr>
                <w:ins w:id="15203" w:author="Fegie" w:date="2021-05-02T20:43:00Z"/>
                <w:rFonts w:ascii="標楷體" w:eastAsia="標楷體" w:hAnsi="標楷體"/>
              </w:rPr>
            </w:pPr>
            <w:ins w:id="15204" w:author="Fegie" w:date="2021-05-02T20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20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3A0166EF" w14:textId="77777777" w:rsidR="00C40BE6" w:rsidRDefault="00C40BE6" w:rsidP="00C40BE6">
            <w:pPr>
              <w:rPr>
                <w:ins w:id="15206" w:author="Fegie" w:date="2021-05-04T19:29:00Z"/>
                <w:rFonts w:ascii="標楷體" w:eastAsia="標楷體" w:hAnsi="標楷體"/>
              </w:rPr>
            </w:pPr>
            <w:ins w:id="15207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63505CEF" w14:textId="3B519783" w:rsidR="00C40BE6" w:rsidRPr="004E5117" w:rsidRDefault="00C40BE6" w:rsidP="00C40BE6">
            <w:pPr>
              <w:rPr>
                <w:ins w:id="15208" w:author="Fegie" w:date="2021-05-02T20:43:00Z"/>
                <w:rFonts w:ascii="標楷體" w:eastAsia="標楷體" w:hAnsi="標楷體"/>
              </w:rPr>
            </w:pPr>
            <w:ins w:id="15209" w:author="Fegie" w:date="2021-05-02T20:47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210" w:author="Fegie" w:date="2021-05-02T20:43:00Z"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C40BE6" w14:paraId="184B6F07" w14:textId="77777777" w:rsidTr="00D85B3E">
        <w:trPr>
          <w:trHeight w:val="291"/>
          <w:jc w:val="center"/>
          <w:ins w:id="15211" w:author="Fegie" w:date="2021-05-02T20:43:00Z"/>
          <w:trPrChange w:id="15212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213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F47F58" w14:textId="695D1E03" w:rsidR="00C40BE6" w:rsidRDefault="009D78F5" w:rsidP="00C40BE6">
            <w:pPr>
              <w:rPr>
                <w:ins w:id="15214" w:author="Fegie" w:date="2021-05-02T20:43:00Z"/>
                <w:rFonts w:ascii="標楷體" w:eastAsia="標楷體" w:hAnsi="標楷體"/>
              </w:rPr>
            </w:pPr>
            <w:ins w:id="15215" w:author="Fegie" w:date="2021-05-04T19:5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1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C61DD2" w14:textId="13C6C7E0" w:rsidR="00C40BE6" w:rsidRDefault="00C40BE6" w:rsidP="00C40BE6">
            <w:pPr>
              <w:rPr>
                <w:ins w:id="15217" w:author="Fegie" w:date="2021-05-02T20:43:00Z"/>
                <w:rFonts w:ascii="標楷體" w:eastAsia="標楷體" w:hAnsi="標楷體"/>
              </w:rPr>
            </w:pPr>
            <w:ins w:id="15218" w:author="Fegie" w:date="2021-05-02T20:43:00Z">
              <w:r>
                <w:rPr>
                  <w:rFonts w:ascii="標楷體" w:eastAsia="標楷體" w:hAnsi="標楷體" w:hint="eastAsia"/>
                </w:rPr>
                <w:t>戶名</w:t>
              </w:r>
            </w:ins>
            <w:ins w:id="15219" w:author="Fegie" w:date="2021-05-04T19:2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72ECBC" w14:textId="49C5A2CB" w:rsidR="00C40BE6" w:rsidRDefault="00C40BE6" w:rsidP="00C40BE6">
            <w:pPr>
              <w:rPr>
                <w:ins w:id="15221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F0D446" w14:textId="77777777" w:rsidR="00C40BE6" w:rsidRDefault="00C40BE6" w:rsidP="00C40BE6">
            <w:pPr>
              <w:rPr>
                <w:ins w:id="1522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0C2B2A" w14:textId="77777777" w:rsidR="00C40BE6" w:rsidRDefault="00C40BE6" w:rsidP="00C40BE6">
            <w:pPr>
              <w:rPr>
                <w:ins w:id="1522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6" w:author="st1" w:date="2021-05-06T11:00:00Z">
              <w:tcPr>
                <w:tcW w:w="471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E0CAC3" w14:textId="5B8C10A8" w:rsidR="00C40BE6" w:rsidRDefault="00C40BE6" w:rsidP="00C40BE6">
            <w:pPr>
              <w:rPr>
                <w:ins w:id="1522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8" w:author="st1" w:date="2021-05-06T11:00:00Z">
              <w:tcPr>
                <w:tcW w:w="57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CF993F" w14:textId="33E1D06C" w:rsidR="00C40BE6" w:rsidRDefault="00C40BE6" w:rsidP="00C40BE6">
            <w:pPr>
              <w:rPr>
                <w:ins w:id="15229" w:author="Fegie" w:date="2021-05-02T20:43:00Z"/>
                <w:rFonts w:ascii="標楷體" w:eastAsia="標楷體" w:hAnsi="標楷體"/>
              </w:rPr>
            </w:pPr>
            <w:ins w:id="15230" w:author="Fegie" w:date="2021-05-04T19:2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31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AAD32C" w14:textId="77777777" w:rsidR="00C40BE6" w:rsidRDefault="00C40BE6" w:rsidP="00C40BE6">
            <w:pPr>
              <w:rPr>
                <w:ins w:id="15232" w:author="Fegie" w:date="2021-05-04T19:29:00Z"/>
                <w:rFonts w:ascii="標楷體" w:eastAsia="標楷體" w:hAnsi="標楷體"/>
              </w:rPr>
            </w:pPr>
            <w:ins w:id="15233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7C8BBFD6" w14:textId="0F4A2CF1" w:rsidR="00C40BE6" w:rsidRDefault="00C40BE6" w:rsidP="00C40BE6">
            <w:pPr>
              <w:rPr>
                <w:ins w:id="15234" w:author="Fegie" w:date="2021-05-02T20:43:00Z"/>
                <w:rFonts w:ascii="標楷體" w:eastAsia="標楷體" w:hAnsi="標楷體"/>
              </w:rPr>
            </w:pPr>
            <w:ins w:id="15235" w:author="Fegie" w:date="2021-05-02T20:4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236" w:author="Fegie" w:date="2021-05-02T20:43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40BE6" w14:paraId="522ED2DA" w14:textId="77777777" w:rsidTr="00D85B3E">
        <w:trPr>
          <w:trHeight w:val="291"/>
          <w:jc w:val="center"/>
          <w:ins w:id="15237" w:author="Fegie" w:date="2021-05-04T19:28:00Z"/>
          <w:trPrChange w:id="1523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3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9D9D6C" w14:textId="0349B2F8" w:rsidR="00C40BE6" w:rsidRDefault="009D78F5" w:rsidP="00C40BE6">
            <w:pPr>
              <w:rPr>
                <w:ins w:id="15240" w:author="Fegie" w:date="2021-05-04T19:28:00Z"/>
                <w:rFonts w:ascii="標楷體" w:eastAsia="標楷體" w:hAnsi="標楷體"/>
              </w:rPr>
            </w:pPr>
            <w:ins w:id="15241" w:author="Fegie" w:date="2021-05-04T19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4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AD0928" w14:textId="512F3943" w:rsidR="00C40BE6" w:rsidRDefault="00C40BE6" w:rsidP="00C40BE6">
            <w:pPr>
              <w:rPr>
                <w:ins w:id="15243" w:author="Fegie" w:date="2021-05-04T19:28:00Z"/>
                <w:rFonts w:ascii="標楷體" w:eastAsia="標楷體" w:hAnsi="標楷體"/>
              </w:rPr>
            </w:pPr>
            <w:ins w:id="15244" w:author="Fegie" w:date="2021-05-04T19:28:00Z">
              <w:r>
                <w:rPr>
                  <w:rFonts w:ascii="標楷體" w:eastAsia="標楷體" w:hAnsi="標楷體" w:hint="eastAsia"/>
                </w:rPr>
                <w:t>戶名-修改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4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4523F6" w14:textId="7AB26AE0" w:rsidR="00C40BE6" w:rsidRDefault="00C40BE6" w:rsidP="00C40BE6">
            <w:pPr>
              <w:rPr>
                <w:ins w:id="15246" w:author="Fegie" w:date="2021-05-04T19:28:00Z"/>
                <w:rFonts w:ascii="標楷體" w:eastAsia="標楷體" w:hAnsi="標楷體"/>
              </w:rPr>
            </w:pPr>
            <w:ins w:id="15247" w:author="Fegie" w:date="2021-05-04T19:28:00Z">
              <w:del w:id="15248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lastRenderedPageBreak/>
                  <w:delText>X(100)</w:delText>
                </w:r>
              </w:del>
            </w:ins>
            <w:ins w:id="15249" w:author="家榮 張" w:date="2021-05-06T18:46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818BCE" w14:textId="77777777" w:rsidR="00C40BE6" w:rsidRDefault="00C40BE6" w:rsidP="00C40BE6">
            <w:pPr>
              <w:rPr>
                <w:ins w:id="15251" w:author="Fegie" w:date="2021-05-04T19:2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DD25FE" w14:textId="77777777" w:rsidR="00C40BE6" w:rsidRDefault="00C40BE6" w:rsidP="00C40BE6">
            <w:pPr>
              <w:rPr>
                <w:ins w:id="15253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4" w:author="st1" w:date="2021-05-06T11:00:00Z">
              <w:tcPr>
                <w:tcW w:w="471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07580A" w14:textId="14D5DF69" w:rsidR="00C40BE6" w:rsidRDefault="00C40BE6" w:rsidP="00C40BE6">
            <w:pPr>
              <w:rPr>
                <w:ins w:id="15255" w:author="Fegie" w:date="2021-05-04T19:28:00Z"/>
                <w:rFonts w:ascii="標楷體" w:eastAsia="標楷體" w:hAnsi="標楷體"/>
              </w:rPr>
            </w:pPr>
            <w:ins w:id="15256" w:author="Fegie" w:date="2021-05-04T19:2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7" w:author="st1" w:date="2021-05-06T11:00:00Z">
              <w:tcPr>
                <w:tcW w:w="57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C95E83" w14:textId="6BE87D7C" w:rsidR="00C40BE6" w:rsidRDefault="00C40BE6" w:rsidP="00C40BE6">
            <w:pPr>
              <w:rPr>
                <w:ins w:id="15258" w:author="Fegie" w:date="2021-05-04T19:28:00Z"/>
                <w:rFonts w:ascii="標楷體" w:eastAsia="標楷體" w:hAnsi="標楷體"/>
              </w:rPr>
            </w:pPr>
            <w:ins w:id="15259" w:author="Fegie" w:date="2021-05-04T19:2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0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3B8A20" w14:textId="5122DCAE" w:rsidR="00C40BE6" w:rsidRDefault="00C40BE6" w:rsidP="00C40BE6">
            <w:pPr>
              <w:rPr>
                <w:ins w:id="15261" w:author="Fegie" w:date="2021-05-04T19:28:00Z"/>
                <w:rFonts w:ascii="標楷體" w:eastAsia="標楷體" w:hAnsi="標楷體"/>
              </w:rPr>
            </w:pPr>
            <w:ins w:id="15262" w:author="Fegie" w:date="2021-05-04T19:28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40BE6" w14:paraId="17745FD7" w14:textId="77777777" w:rsidTr="00D85B3E">
        <w:trPr>
          <w:trHeight w:val="291"/>
          <w:jc w:val="center"/>
          <w:ins w:id="15263" w:author="Fegie" w:date="2021-05-04T19:28:00Z"/>
          <w:trPrChange w:id="1526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5B661" w14:textId="508CC371" w:rsidR="00C40BE6" w:rsidRDefault="009D78F5" w:rsidP="00C40BE6">
            <w:pPr>
              <w:rPr>
                <w:ins w:id="15266" w:author="Fegie" w:date="2021-05-04T19:28:00Z"/>
                <w:rFonts w:ascii="標楷體" w:eastAsia="標楷體" w:hAnsi="標楷體"/>
              </w:rPr>
            </w:pPr>
            <w:ins w:id="15267" w:author="Fegie" w:date="2021-05-04T19:5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B2AF88" w14:textId="22D21802" w:rsidR="00C40BE6" w:rsidRDefault="00C40BE6" w:rsidP="00C40BE6">
            <w:pPr>
              <w:rPr>
                <w:ins w:id="15269" w:author="Fegie" w:date="2021-05-04T19:28:00Z"/>
                <w:rFonts w:ascii="標楷體" w:eastAsia="標楷體" w:hAnsi="標楷體"/>
              </w:rPr>
            </w:pPr>
            <w:ins w:id="15270" w:author="Fegie" w:date="2021-05-04T19:29:00Z">
              <w:r>
                <w:rPr>
                  <w:rFonts w:ascii="標楷體" w:eastAsia="標楷體" w:hAnsi="標楷體" w:hint="eastAsia"/>
                </w:rPr>
                <w:t>出生年月日-修改前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04DDD5" w14:textId="77777777" w:rsidR="00C40BE6" w:rsidRDefault="00C40BE6" w:rsidP="00C40BE6">
            <w:pPr>
              <w:rPr>
                <w:ins w:id="15272" w:author="Fegie" w:date="2021-05-04T19:28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BEFDBB" w14:textId="77777777" w:rsidR="00C40BE6" w:rsidRDefault="00C40BE6" w:rsidP="00C40BE6">
            <w:pPr>
              <w:rPr>
                <w:ins w:id="15274" w:author="Fegie" w:date="2021-05-04T19:2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18E878" w14:textId="77777777" w:rsidR="00C40BE6" w:rsidRDefault="00C40BE6" w:rsidP="00C40BE6">
            <w:pPr>
              <w:rPr>
                <w:ins w:id="15276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7" w:author="st1" w:date="2021-05-06T11:00:00Z">
              <w:tcPr>
                <w:tcW w:w="471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9B0F0B" w14:textId="77777777" w:rsidR="00C40BE6" w:rsidRDefault="00C40BE6" w:rsidP="00C40BE6">
            <w:pPr>
              <w:rPr>
                <w:ins w:id="15278" w:author="Fegie" w:date="2021-05-04T19:2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9" w:author="st1" w:date="2021-05-06T11:00:00Z">
              <w:tcPr>
                <w:tcW w:w="57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9D15D3" w14:textId="4D3108C5" w:rsidR="00C40BE6" w:rsidRDefault="00C40BE6" w:rsidP="00C40BE6">
            <w:pPr>
              <w:rPr>
                <w:ins w:id="15280" w:author="Fegie" w:date="2021-05-04T19:28:00Z"/>
                <w:rFonts w:ascii="標楷體" w:eastAsia="標楷體" w:hAnsi="標楷體"/>
              </w:rPr>
            </w:pPr>
            <w:ins w:id="15281" w:author="Fegie" w:date="2021-05-04T19:2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2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26129F" w14:textId="77777777" w:rsidR="00C40BE6" w:rsidRDefault="00C40BE6" w:rsidP="00C40BE6">
            <w:pPr>
              <w:rPr>
                <w:ins w:id="15283" w:author="Fegie" w:date="2021-05-04T19:29:00Z"/>
                <w:rFonts w:ascii="標楷體" w:eastAsia="標楷體" w:hAnsi="標楷體"/>
              </w:rPr>
            </w:pPr>
            <w:ins w:id="15284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7A5B3104" w14:textId="29539446" w:rsidR="00C40BE6" w:rsidRDefault="00C40BE6" w:rsidP="00C40BE6">
            <w:pPr>
              <w:rPr>
                <w:ins w:id="15285" w:author="Fegie" w:date="2021-05-04T19:28:00Z"/>
                <w:rFonts w:ascii="標楷體" w:eastAsia="標楷體" w:hAnsi="標楷體"/>
              </w:rPr>
            </w:pPr>
            <w:ins w:id="15286" w:author="Fegie" w:date="2021-05-04T19:3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40BE6" w14:paraId="7BF20876" w14:textId="77777777" w:rsidTr="00D85B3E">
        <w:trPr>
          <w:trHeight w:val="291"/>
          <w:jc w:val="center"/>
          <w:ins w:id="15287" w:author="Fegie" w:date="2021-05-02T20:43:00Z"/>
          <w:trPrChange w:id="1528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28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0EF23CE" w14:textId="67681466" w:rsidR="00C40BE6" w:rsidRDefault="009D78F5" w:rsidP="00C40BE6">
            <w:pPr>
              <w:rPr>
                <w:ins w:id="15290" w:author="Fegie" w:date="2021-05-02T20:43:00Z"/>
                <w:rFonts w:ascii="標楷體" w:eastAsia="標楷體" w:hAnsi="標楷體"/>
              </w:rPr>
            </w:pPr>
            <w:ins w:id="15291" w:author="Fegie" w:date="2021-05-04T19:54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9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3D5B86" w14:textId="1AD56C28" w:rsidR="00C40BE6" w:rsidRDefault="00C40BE6" w:rsidP="00C40BE6">
            <w:pPr>
              <w:rPr>
                <w:ins w:id="15293" w:author="Fegie" w:date="2021-05-02T20:43:00Z"/>
                <w:rFonts w:ascii="標楷體" w:eastAsia="標楷體" w:hAnsi="標楷體"/>
              </w:rPr>
            </w:pPr>
            <w:ins w:id="15294" w:author="Fegie" w:date="2021-05-02T20:43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  <w:ins w:id="15295" w:author="Fegie" w:date="2021-05-04T19:2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9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ECD44E" w14:textId="5AF27091" w:rsidR="00C40BE6" w:rsidRDefault="00C40BE6" w:rsidP="00C40BE6">
            <w:pPr>
              <w:rPr>
                <w:ins w:id="15297" w:author="Fegie" w:date="2021-05-02T20:43:00Z"/>
                <w:rFonts w:ascii="標楷體" w:eastAsia="標楷體" w:hAnsi="標楷體"/>
              </w:rPr>
            </w:pPr>
            <w:ins w:id="15298" w:author="Fegie" w:date="2021-05-02T20:43:00Z">
              <w:del w:id="15299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5300" w:author="家榮 張" w:date="2021-05-06T18:46:00Z">
              <w:r w:rsidR="00A27B8E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99B01F" w14:textId="77777777" w:rsidR="00C40BE6" w:rsidRDefault="00C40BE6" w:rsidP="00C40BE6">
            <w:pPr>
              <w:rPr>
                <w:ins w:id="1530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64B6F" w14:textId="77777777" w:rsidR="00C40BE6" w:rsidRPr="00F15B2B" w:rsidRDefault="00C40BE6" w:rsidP="00C40BE6">
            <w:pPr>
              <w:rPr>
                <w:ins w:id="15304" w:author="Fegie" w:date="2021-05-02T20:43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8C7AC" w14:textId="77777777" w:rsidR="00C40BE6" w:rsidRDefault="00C40BE6" w:rsidP="00C40BE6">
            <w:pPr>
              <w:rPr>
                <w:ins w:id="15306" w:author="Fegie" w:date="2021-05-02T20:43:00Z"/>
                <w:rFonts w:ascii="標楷體" w:eastAsia="標楷體" w:hAnsi="標楷體"/>
              </w:rPr>
            </w:pPr>
            <w:ins w:id="15307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611655" w14:textId="77777777" w:rsidR="00C40BE6" w:rsidRDefault="00C40BE6" w:rsidP="00C40BE6">
            <w:pPr>
              <w:rPr>
                <w:ins w:id="15309" w:author="Fegie" w:date="2021-05-02T20:43:00Z"/>
                <w:rFonts w:ascii="標楷體" w:eastAsia="標楷體" w:hAnsi="標楷體"/>
              </w:rPr>
            </w:pPr>
            <w:ins w:id="15310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1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B5EA80" w14:textId="5412D838" w:rsidR="00C40BE6" w:rsidRPr="00F15B2B" w:rsidRDefault="00C40BE6" w:rsidP="00C40BE6">
            <w:pPr>
              <w:rPr>
                <w:ins w:id="15312" w:author="Fegie" w:date="2021-05-02T20:43:00Z"/>
                <w:rFonts w:ascii="標楷體" w:eastAsia="標楷體" w:hAnsi="標楷體"/>
                <w:color w:val="000000" w:themeColor="text1"/>
              </w:rPr>
            </w:pPr>
            <w:ins w:id="15313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314" w:author="Fegie" w:date="2021-05-02T20:43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40BE6" w14:paraId="4C26A6A8" w14:textId="77777777" w:rsidTr="00D85B3E">
        <w:trPr>
          <w:trHeight w:val="291"/>
          <w:jc w:val="center"/>
          <w:ins w:id="15315" w:author="Fegie" w:date="2021-05-04T19:29:00Z"/>
          <w:trPrChange w:id="1531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1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8A2779" w14:textId="629B6AEE" w:rsidR="00C40BE6" w:rsidRDefault="009D78F5" w:rsidP="00C40BE6">
            <w:pPr>
              <w:rPr>
                <w:ins w:id="15318" w:author="Fegie" w:date="2021-05-04T19:29:00Z"/>
                <w:rFonts w:ascii="標楷體" w:eastAsia="標楷體" w:hAnsi="標楷體"/>
              </w:rPr>
            </w:pPr>
            <w:ins w:id="15319" w:author="Fegie" w:date="2021-05-04T19:5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193A20" w14:textId="6FA78F15" w:rsidR="00C40BE6" w:rsidRDefault="00C40BE6" w:rsidP="00C40BE6">
            <w:pPr>
              <w:rPr>
                <w:ins w:id="15321" w:author="Fegie" w:date="2021-05-04T19:29:00Z"/>
                <w:rFonts w:ascii="標楷體" w:eastAsia="標楷體" w:hAnsi="標楷體"/>
              </w:rPr>
            </w:pPr>
            <w:ins w:id="15322" w:author="Fegie" w:date="2021-05-04T19:29:00Z">
              <w:r>
                <w:rPr>
                  <w:rFonts w:ascii="標楷體" w:eastAsia="標楷體" w:hAnsi="標楷體" w:hint="eastAsia"/>
                </w:rPr>
                <w:t>性別-修改前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7D07D" w14:textId="5F9DCF22" w:rsidR="00C40BE6" w:rsidRDefault="00C40BE6" w:rsidP="00C40BE6">
            <w:pPr>
              <w:rPr>
                <w:ins w:id="15324" w:author="Fegie" w:date="2021-05-04T19:29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6636B4" w14:textId="77777777" w:rsidR="00C40BE6" w:rsidRDefault="00C40BE6" w:rsidP="00C40BE6">
            <w:pPr>
              <w:rPr>
                <w:ins w:id="15326" w:author="Fegie" w:date="2021-05-04T19:2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4D9BCB" w14:textId="0EDD8FCA" w:rsidR="00C40BE6" w:rsidRPr="00F15B2B" w:rsidRDefault="00C40BE6" w:rsidP="00C40BE6">
            <w:pPr>
              <w:rPr>
                <w:ins w:id="15328" w:author="Fegie" w:date="2021-05-04T19:29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5E6CBA" w14:textId="6ABA35A3" w:rsidR="00C40BE6" w:rsidRDefault="00C40BE6" w:rsidP="00C40BE6">
            <w:pPr>
              <w:rPr>
                <w:ins w:id="15330" w:author="Fegie" w:date="2021-05-04T19:2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7DD4F7" w14:textId="1102DB99" w:rsidR="00C40BE6" w:rsidRDefault="00C40BE6" w:rsidP="00C40BE6">
            <w:pPr>
              <w:rPr>
                <w:ins w:id="15332" w:author="Fegie" w:date="2021-05-04T19:29:00Z"/>
                <w:rFonts w:ascii="標楷體" w:eastAsia="標楷體" w:hAnsi="標楷體"/>
              </w:rPr>
            </w:pPr>
            <w:ins w:id="15333" w:author="Fegie" w:date="2021-05-04T19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1799CF" w14:textId="708D4D53" w:rsidR="00C40BE6" w:rsidRPr="00C40BE6" w:rsidRDefault="00C40BE6">
            <w:pPr>
              <w:rPr>
                <w:ins w:id="15335" w:author="Fegie" w:date="2021-05-04T19:31:00Z"/>
                <w:rFonts w:ascii="標楷體" w:eastAsia="標楷體" w:hAnsi="標楷體"/>
                <w:rPrChange w:id="15336" w:author="Fegie" w:date="2021-05-04T19:31:00Z">
                  <w:rPr>
                    <w:ins w:id="15337" w:author="Fegie" w:date="2021-05-04T19:31:00Z"/>
                  </w:rPr>
                </w:rPrChange>
              </w:rPr>
            </w:pPr>
            <w:ins w:id="15338" w:author="Fegie" w:date="2021-05-04T19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5339" w:author="Fegie" w:date="2021-05-04T19:29:00Z">
              <w:r w:rsidRPr="00C40BE6">
                <w:rPr>
                  <w:rFonts w:ascii="標楷體" w:eastAsia="標楷體" w:hAnsi="標楷體" w:hint="eastAsia"/>
                  <w:rPrChange w:id="15340" w:author="Fegie" w:date="2021-05-04T19:31:00Z">
                    <w:rPr>
                      <w:rFonts w:hint="eastAsia"/>
                    </w:rPr>
                  </w:rPrChange>
                </w:rPr>
                <w:t>自動顯示</w:t>
              </w:r>
            </w:ins>
            <w:ins w:id="15341" w:author="Fegie" w:date="2021-05-04T19:30:00Z">
              <w:r w:rsidRPr="00C40BE6">
                <w:rPr>
                  <w:rFonts w:ascii="標楷體" w:eastAsia="標楷體" w:hAnsi="標楷體" w:hint="eastAsia"/>
                  <w:rPrChange w:id="15342" w:author="Fegie" w:date="2021-05-04T19:31:00Z">
                    <w:rPr>
                      <w:rFonts w:hint="eastAsia"/>
                    </w:rPr>
                  </w:rPrChange>
                </w:rPr>
                <w:t>不可修改</w:t>
              </w:r>
            </w:ins>
          </w:p>
          <w:p w14:paraId="7A5FE6D0" w14:textId="11DDA98E" w:rsidR="00C40BE6" w:rsidRPr="00C40BE6" w:rsidRDefault="00C40BE6">
            <w:pPr>
              <w:rPr>
                <w:ins w:id="15343" w:author="Fegie" w:date="2021-05-04T19:29:00Z"/>
                <w:rFonts w:ascii="標楷體" w:eastAsia="標楷體" w:hAnsi="標楷體"/>
                <w:rPrChange w:id="15344" w:author="Fegie" w:date="2021-05-04T19:31:00Z">
                  <w:rPr>
                    <w:ins w:id="15345" w:author="Fegie" w:date="2021-05-04T19:29:00Z"/>
                  </w:rPr>
                </w:rPrChange>
              </w:rPr>
            </w:pPr>
            <w:ins w:id="15346" w:author="Fegie" w:date="2021-05-04T19:31:00Z">
              <w:r w:rsidRPr="00C40BE6">
                <w:rPr>
                  <w:rFonts w:ascii="標楷體" w:eastAsia="標楷體" w:hAnsi="標楷體"/>
                  <w:rPrChange w:id="15347" w:author="Fegie" w:date="2021-05-04T19:31:00Z">
                    <w:rPr/>
                  </w:rPrChange>
                </w:rPr>
                <w:t>2.CustMain.Sex</w:t>
              </w:r>
            </w:ins>
          </w:p>
        </w:tc>
      </w:tr>
      <w:tr w:rsidR="00C40BE6" w14:paraId="32ECC9D7" w14:textId="77777777" w:rsidTr="00D85B3E">
        <w:trPr>
          <w:trHeight w:val="291"/>
          <w:jc w:val="center"/>
          <w:ins w:id="15348" w:author="Fegie" w:date="2021-05-02T20:43:00Z"/>
          <w:trPrChange w:id="1534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5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3BA084" w14:textId="779769F4" w:rsidR="00C40BE6" w:rsidRDefault="009D78F5" w:rsidP="00C40BE6">
            <w:pPr>
              <w:rPr>
                <w:ins w:id="15351" w:author="Fegie" w:date="2021-05-02T20:43:00Z"/>
                <w:rFonts w:ascii="標楷體" w:eastAsia="標楷體" w:hAnsi="標楷體"/>
              </w:rPr>
            </w:pPr>
            <w:ins w:id="15352" w:author="Fegie" w:date="2021-05-04T19:54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5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898EFD" w14:textId="3DF29C60" w:rsidR="00C40BE6" w:rsidRDefault="00C40BE6" w:rsidP="00C40BE6">
            <w:pPr>
              <w:rPr>
                <w:ins w:id="15354" w:author="Fegie" w:date="2021-05-02T20:43:00Z"/>
                <w:rFonts w:ascii="標楷體" w:eastAsia="標楷體" w:hAnsi="標楷體"/>
              </w:rPr>
            </w:pPr>
            <w:ins w:id="15355" w:author="Fegie" w:date="2021-05-02T20:43:00Z">
              <w:r>
                <w:rPr>
                  <w:rFonts w:ascii="標楷體" w:eastAsia="標楷體" w:hAnsi="標楷體" w:hint="eastAsia"/>
                </w:rPr>
                <w:t>性別</w:t>
              </w:r>
            </w:ins>
            <w:ins w:id="15356" w:author="Fegie" w:date="2021-05-04T19:3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5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3F721A" w14:textId="0FCBC159" w:rsidR="00C40BE6" w:rsidRDefault="00C40BE6" w:rsidP="00C40BE6">
            <w:pPr>
              <w:rPr>
                <w:ins w:id="15358" w:author="Fegie" w:date="2021-05-02T20:43:00Z"/>
                <w:rFonts w:ascii="標楷體" w:eastAsia="標楷體" w:hAnsi="標楷體"/>
              </w:rPr>
            </w:pPr>
            <w:ins w:id="15359" w:author="Fegie" w:date="2021-05-02T20:43:00Z">
              <w:del w:id="15360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15361" w:author="家榮 張" w:date="2021-05-06T18:46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6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92265" w14:textId="77777777" w:rsidR="00C40BE6" w:rsidRDefault="00C40BE6" w:rsidP="00C40BE6">
            <w:pPr>
              <w:rPr>
                <w:ins w:id="1536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6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793316" w14:textId="0A562A98" w:rsidR="00C40BE6" w:rsidRDefault="00C40BE6" w:rsidP="00C40BE6">
            <w:pPr>
              <w:rPr>
                <w:ins w:id="15365" w:author="Fegie" w:date="2021-05-02T20:43:00Z"/>
                <w:rFonts w:ascii="標楷體" w:eastAsia="標楷體" w:hAnsi="標楷體"/>
              </w:rPr>
            </w:pPr>
            <w:ins w:id="15366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下拉選單(Se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x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5367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"_(1).附件1"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5368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1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5369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7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A9CE40" w14:textId="77777777" w:rsidR="00C40BE6" w:rsidRDefault="00C40BE6" w:rsidP="00C40BE6">
            <w:pPr>
              <w:rPr>
                <w:ins w:id="15371" w:author="Fegie" w:date="2021-05-02T20:43:00Z"/>
                <w:rFonts w:ascii="標楷體" w:eastAsia="標楷體" w:hAnsi="標楷體"/>
              </w:rPr>
            </w:pPr>
            <w:ins w:id="15372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7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5A3F72" w14:textId="77777777" w:rsidR="00C40BE6" w:rsidRDefault="00C40BE6" w:rsidP="00C40BE6">
            <w:pPr>
              <w:rPr>
                <w:ins w:id="15374" w:author="Fegie" w:date="2021-05-02T20:43:00Z"/>
                <w:rFonts w:ascii="標楷體" w:eastAsia="標楷體" w:hAnsi="標楷體"/>
              </w:rPr>
            </w:pPr>
            <w:ins w:id="15375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37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F07A25F" w14:textId="25960271" w:rsidR="00C40BE6" w:rsidRDefault="00C40BE6" w:rsidP="00C40BE6">
            <w:pPr>
              <w:rPr>
                <w:ins w:id="15377" w:author="Fegie" w:date="2021-05-02T20:43:00Z"/>
                <w:rFonts w:ascii="標楷體" w:eastAsia="標楷體" w:hAnsi="標楷體"/>
              </w:rPr>
            </w:pPr>
            <w:ins w:id="15378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379" w:author="Fegie" w:date="2021-05-02T20:43:00Z">
              <w:r>
                <w:rPr>
                  <w:rFonts w:ascii="標楷體" w:eastAsia="標楷體" w:hAnsi="標楷體"/>
                </w:rPr>
                <w:t>.CustMain.</w:t>
              </w:r>
            </w:ins>
            <w:ins w:id="15380" w:author="Fegie" w:date="2021-05-04T19:31:00Z">
              <w:r>
                <w:rPr>
                  <w:rFonts w:ascii="標楷體" w:eastAsia="標楷體" w:hAnsi="標楷體"/>
                </w:rPr>
                <w:t>Sex</w:t>
              </w:r>
            </w:ins>
          </w:p>
        </w:tc>
      </w:tr>
      <w:tr w:rsidR="00C40BE6" w14:paraId="42257F94" w14:textId="77777777" w:rsidTr="00D85B3E">
        <w:trPr>
          <w:trHeight w:val="291"/>
          <w:jc w:val="center"/>
          <w:ins w:id="15381" w:author="Fegie" w:date="2021-05-04T19:32:00Z"/>
          <w:trPrChange w:id="15382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83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259315" w14:textId="736EEBF6" w:rsidR="00C40BE6" w:rsidRDefault="009D78F5" w:rsidP="00C40BE6">
            <w:pPr>
              <w:rPr>
                <w:ins w:id="15384" w:author="Fegie" w:date="2021-05-04T19:32:00Z"/>
                <w:rFonts w:ascii="標楷體" w:eastAsia="標楷體" w:hAnsi="標楷體"/>
              </w:rPr>
            </w:pPr>
            <w:ins w:id="15385" w:author="Fegie" w:date="2021-05-04T19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8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883B50" w14:textId="37C88B7A" w:rsidR="00C40BE6" w:rsidRDefault="00C40BE6" w:rsidP="00C40BE6">
            <w:pPr>
              <w:rPr>
                <w:ins w:id="15387" w:author="Fegie" w:date="2021-05-04T19:32:00Z"/>
                <w:rFonts w:ascii="標楷體" w:eastAsia="標楷體" w:hAnsi="標楷體"/>
              </w:rPr>
            </w:pPr>
            <w:ins w:id="15388" w:author="Fegie" w:date="2021-05-04T19:32:00Z">
              <w:r>
                <w:rPr>
                  <w:rFonts w:ascii="標楷體" w:eastAsia="標楷體" w:hAnsi="標楷體" w:hint="eastAsia"/>
                </w:rPr>
                <w:t>客戶別</w:t>
              </w:r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8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5825C3" w14:textId="2D6C9C7E" w:rsidR="00C40BE6" w:rsidRDefault="00C40BE6" w:rsidP="00C40BE6">
            <w:pPr>
              <w:rPr>
                <w:ins w:id="15390" w:author="Fegie" w:date="2021-05-04T19:3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9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AD6392" w14:textId="77777777" w:rsidR="00C40BE6" w:rsidRDefault="00C40BE6" w:rsidP="00C40BE6">
            <w:pPr>
              <w:rPr>
                <w:ins w:id="15392" w:author="Fegie" w:date="2021-05-04T19:3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9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D1C34D" w14:textId="375CFC7A" w:rsidR="00C40BE6" w:rsidRDefault="00C40BE6" w:rsidP="00C40BE6">
            <w:pPr>
              <w:rPr>
                <w:ins w:id="15394" w:author="Fegie" w:date="2021-05-04T19:3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9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3E284E" w14:textId="5EA41D1C" w:rsidR="00C40BE6" w:rsidRDefault="00C40BE6" w:rsidP="00C40BE6">
            <w:pPr>
              <w:rPr>
                <w:ins w:id="15396" w:author="Fegie" w:date="2021-05-04T19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9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D0F2E" w14:textId="2D72CE32" w:rsidR="00C40BE6" w:rsidRDefault="00C40BE6" w:rsidP="00C40BE6">
            <w:pPr>
              <w:rPr>
                <w:ins w:id="15398" w:author="Fegie" w:date="2021-05-04T19:32:00Z"/>
                <w:rFonts w:ascii="標楷體" w:eastAsia="標楷體" w:hAnsi="標楷體"/>
              </w:rPr>
            </w:pPr>
            <w:ins w:id="15399" w:author="Fegie" w:date="2021-05-04T19:3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40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2D5C1F32" w14:textId="243C8C1A" w:rsidR="00C40BE6" w:rsidRDefault="00C40BE6" w:rsidP="00C40BE6">
            <w:pPr>
              <w:rPr>
                <w:ins w:id="15401" w:author="Fegie" w:date="2021-05-04T19:32:00Z"/>
                <w:rFonts w:ascii="標楷體" w:eastAsia="標楷體" w:hAnsi="標楷體"/>
              </w:rPr>
            </w:pPr>
            <w:ins w:id="15402" w:author="Fegie" w:date="2021-05-04T19:3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C40BE6" w14:paraId="3E65F2F2" w14:textId="77777777" w:rsidTr="00D85B3E">
        <w:trPr>
          <w:trHeight w:val="291"/>
          <w:jc w:val="center"/>
          <w:ins w:id="15403" w:author="Fegie" w:date="2021-05-02T20:43:00Z"/>
          <w:trPrChange w:id="1540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40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10800D7" w14:textId="6E47AD3B" w:rsidR="00C40BE6" w:rsidRDefault="009D78F5" w:rsidP="00C40BE6">
            <w:pPr>
              <w:rPr>
                <w:ins w:id="15406" w:author="Fegie" w:date="2021-05-02T20:43:00Z"/>
                <w:rFonts w:ascii="標楷體" w:eastAsia="標楷體" w:hAnsi="標楷體"/>
              </w:rPr>
            </w:pPr>
            <w:ins w:id="15407" w:author="Fegie" w:date="2021-05-04T19:54:00Z">
              <w:r>
                <w:rPr>
                  <w:rFonts w:ascii="標楷體" w:eastAsia="標楷體" w:hAnsi="標楷體"/>
                </w:rPr>
                <w:t>11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1519BC" w14:textId="405110B6" w:rsidR="00C40BE6" w:rsidRDefault="00C40BE6" w:rsidP="00C40BE6">
            <w:pPr>
              <w:rPr>
                <w:ins w:id="15409" w:author="Fegie" w:date="2021-05-02T20:43:00Z"/>
                <w:rFonts w:ascii="標楷體" w:eastAsia="標楷體" w:hAnsi="標楷體"/>
              </w:rPr>
            </w:pPr>
            <w:ins w:id="15410" w:author="Fegie" w:date="2021-05-02T20:43:00Z">
              <w:r>
                <w:rPr>
                  <w:rFonts w:ascii="標楷體" w:eastAsia="標楷體" w:hAnsi="標楷體" w:hint="eastAsia"/>
                </w:rPr>
                <w:t>客戶別</w:t>
              </w:r>
            </w:ins>
            <w:ins w:id="15411" w:author="Fegie" w:date="2021-05-04T19:3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1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893523" w14:textId="7AAEC8A0" w:rsidR="00C40BE6" w:rsidRDefault="00C40BE6" w:rsidP="00C40BE6">
            <w:pPr>
              <w:rPr>
                <w:ins w:id="15413" w:author="Fegie" w:date="2021-05-02T20:43:00Z"/>
                <w:rFonts w:ascii="標楷體" w:eastAsia="標楷體" w:hAnsi="標楷體"/>
              </w:rPr>
            </w:pPr>
            <w:ins w:id="15414" w:author="Fegie" w:date="2021-05-02T20:43:00Z">
              <w:del w:id="15415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5416" w:author="家榮 張" w:date="2021-05-06T18:46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1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C852A9" w14:textId="77777777" w:rsidR="00C40BE6" w:rsidRDefault="00C40BE6" w:rsidP="00C40BE6">
            <w:pPr>
              <w:rPr>
                <w:ins w:id="15418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1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17FA28" w14:textId="3078A983" w:rsidR="00C40BE6" w:rsidRDefault="00C40BE6" w:rsidP="00C40BE6">
            <w:pPr>
              <w:rPr>
                <w:ins w:id="15420" w:author="Fegie" w:date="2021-05-02T20:43:00Z"/>
                <w:rFonts w:ascii="標楷體" w:eastAsia="標楷體" w:hAnsi="標楷體"/>
              </w:rPr>
            </w:pPr>
            <w:ins w:id="1542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</w:t>
              </w:r>
            </w:ins>
            <w:ins w:id="15422" w:author="Fegie" w:date="2021-05-05T16:41:00Z">
              <w:r w:rsidR="001C4A50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t</w:t>
              </w:r>
            </w:ins>
            <w:ins w:id="15423" w:author="Fegie" w:date="2021-05-02T20:4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5424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5425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5426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2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E4A56C" w14:textId="77777777" w:rsidR="00C40BE6" w:rsidRDefault="00C40BE6" w:rsidP="00C40BE6">
            <w:pPr>
              <w:rPr>
                <w:ins w:id="15428" w:author="Fegie" w:date="2021-05-02T20:43:00Z"/>
                <w:rFonts w:ascii="標楷體" w:eastAsia="標楷體" w:hAnsi="標楷體"/>
              </w:rPr>
            </w:pPr>
            <w:ins w:id="15429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3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AB18B9" w14:textId="77777777" w:rsidR="00C40BE6" w:rsidRDefault="00C40BE6" w:rsidP="00C40BE6">
            <w:pPr>
              <w:rPr>
                <w:ins w:id="15431" w:author="Fegie" w:date="2021-05-02T20:43:00Z"/>
                <w:rFonts w:ascii="標楷體" w:eastAsia="標楷體" w:hAnsi="標楷體"/>
              </w:rPr>
            </w:pPr>
            <w:ins w:id="15432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15433" w:author="st1" w:date="2021-05-06T11:00:00Z">
              <w:tcPr>
                <w:tcW w:w="3336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478190D" w14:textId="16329BF1" w:rsidR="00C40BE6" w:rsidRDefault="00C40BE6" w:rsidP="00C40BE6">
            <w:pPr>
              <w:rPr>
                <w:ins w:id="15434" w:author="Fegie" w:date="2021-05-02T20:43:00Z"/>
                <w:rFonts w:ascii="標楷體" w:eastAsia="標楷體" w:hAnsi="標楷體"/>
              </w:rPr>
            </w:pPr>
            <w:ins w:id="15435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436" w:author="Fegie" w:date="2021-05-02T20:43:00Z"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C40BE6" w14:paraId="049327B1" w14:textId="77777777" w:rsidTr="00D85B3E">
        <w:trPr>
          <w:trHeight w:val="291"/>
          <w:jc w:val="center"/>
          <w:ins w:id="15437" w:author="Fegie" w:date="2021-05-04T19:32:00Z"/>
          <w:trPrChange w:id="1543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3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3A4F3A" w14:textId="677DB182" w:rsidR="00C40BE6" w:rsidRDefault="009D78F5" w:rsidP="00C40BE6">
            <w:pPr>
              <w:rPr>
                <w:ins w:id="15440" w:author="Fegie" w:date="2021-05-04T19:32:00Z"/>
                <w:rFonts w:ascii="標楷體" w:eastAsia="標楷體" w:hAnsi="標楷體"/>
              </w:rPr>
            </w:pPr>
            <w:ins w:id="15441" w:author="Fegie" w:date="2021-05-04T19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4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FE390A" w14:textId="709F7D7C" w:rsidR="00C40BE6" w:rsidRDefault="00C40BE6" w:rsidP="00C40BE6">
            <w:pPr>
              <w:rPr>
                <w:ins w:id="15443" w:author="Fegie" w:date="2021-05-04T19:32:00Z"/>
                <w:rFonts w:ascii="標楷體" w:eastAsia="標楷體" w:hAnsi="標楷體"/>
              </w:rPr>
            </w:pPr>
            <w:ins w:id="15444" w:author="Fegie" w:date="2021-05-04T19:32:00Z">
              <w:r>
                <w:rPr>
                  <w:rFonts w:ascii="標楷體" w:eastAsia="標楷體" w:hAnsi="標楷體" w:hint="eastAsia"/>
                </w:rPr>
                <w:t>行業別-修改前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4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DF0DB9" w14:textId="0EA03FF5" w:rsidR="00C40BE6" w:rsidRDefault="00C40BE6" w:rsidP="00C40BE6">
            <w:pPr>
              <w:rPr>
                <w:ins w:id="15446" w:author="Fegie" w:date="2021-05-04T19:3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4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1E4AED" w14:textId="77777777" w:rsidR="00C40BE6" w:rsidRDefault="00C40BE6" w:rsidP="00C40BE6">
            <w:pPr>
              <w:rPr>
                <w:ins w:id="15448" w:author="Fegie" w:date="2021-05-04T19:3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4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D1BFA" w14:textId="77777777" w:rsidR="00C40BE6" w:rsidRDefault="00C40BE6" w:rsidP="00C40BE6">
            <w:pPr>
              <w:rPr>
                <w:ins w:id="15450" w:author="Fegie" w:date="2021-05-04T19:3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96E9EF" w14:textId="24903954" w:rsidR="00C40BE6" w:rsidRDefault="00C40BE6" w:rsidP="00C40BE6">
            <w:pPr>
              <w:rPr>
                <w:ins w:id="15452" w:author="Fegie" w:date="2021-05-04T19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9964CC" w14:textId="2A2B4A91" w:rsidR="00C40BE6" w:rsidRDefault="00C40BE6" w:rsidP="00C40BE6">
            <w:pPr>
              <w:rPr>
                <w:ins w:id="15454" w:author="Fegie" w:date="2021-05-04T19:32:00Z"/>
                <w:rFonts w:ascii="標楷體" w:eastAsia="標楷體" w:hAnsi="標楷體"/>
              </w:rPr>
            </w:pPr>
            <w:ins w:id="15455" w:author="Fegie" w:date="2021-05-04T19:3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15456" w:author="st1" w:date="2021-05-06T11:00:00Z">
              <w:tcPr>
                <w:tcW w:w="3336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4BCA858" w14:textId="411CFE03" w:rsidR="00C40BE6" w:rsidRDefault="00C40BE6" w:rsidP="00C40BE6">
            <w:pPr>
              <w:rPr>
                <w:ins w:id="15457" w:author="Fegie" w:date="2021-05-04T19:32:00Z"/>
                <w:rFonts w:ascii="標楷體" w:eastAsia="標楷體" w:hAnsi="標楷體"/>
              </w:rPr>
            </w:pPr>
            <w:ins w:id="15458" w:author="Fegie" w:date="2021-05-04T19:3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C40BE6" w14:paraId="4939D683" w14:textId="77777777" w:rsidTr="00D85B3E">
        <w:trPr>
          <w:trHeight w:val="291"/>
          <w:jc w:val="center"/>
          <w:ins w:id="15459" w:author="Fegie" w:date="2021-05-02T20:43:00Z"/>
          <w:trPrChange w:id="1546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6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26050E" w14:textId="008E4F77" w:rsidR="00C40BE6" w:rsidRDefault="009D78F5" w:rsidP="00C40BE6">
            <w:pPr>
              <w:rPr>
                <w:ins w:id="15462" w:author="Fegie" w:date="2021-05-02T20:43:00Z"/>
                <w:rFonts w:ascii="標楷體" w:eastAsia="標楷體" w:hAnsi="標楷體"/>
              </w:rPr>
            </w:pPr>
            <w:ins w:id="15463" w:author="Fegie" w:date="2021-05-04T19:55:00Z">
              <w:r>
                <w:rPr>
                  <w:rFonts w:ascii="標楷體" w:eastAsia="標楷體" w:hAnsi="標楷體"/>
                </w:rPr>
                <w:t>13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6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9CCD72" w14:textId="30D24A52" w:rsidR="00C40BE6" w:rsidRDefault="00C40BE6" w:rsidP="00C40BE6">
            <w:pPr>
              <w:rPr>
                <w:ins w:id="15465" w:author="Fegie" w:date="2021-05-02T20:43:00Z"/>
                <w:rFonts w:ascii="標楷體" w:eastAsia="標楷體" w:hAnsi="標楷體"/>
              </w:rPr>
            </w:pPr>
            <w:ins w:id="15466" w:author="Fegie" w:date="2021-05-02T20:43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ins w:id="15467" w:author="Fegie" w:date="2021-05-04T19:3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6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823C59" w14:textId="0DCAD3CF" w:rsidR="00C40BE6" w:rsidRDefault="00C40BE6" w:rsidP="00C40BE6">
            <w:pPr>
              <w:rPr>
                <w:ins w:id="15469" w:author="Fegie" w:date="2021-05-02T20:43:00Z"/>
                <w:rFonts w:ascii="標楷體" w:eastAsia="標楷體" w:hAnsi="標楷體"/>
              </w:rPr>
            </w:pPr>
            <w:ins w:id="15470" w:author="Fegie" w:date="2021-05-02T20:43:00Z">
              <w:del w:id="15471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5472" w:author="家榮 張" w:date="2021-05-06T18:46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7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51E313" w14:textId="77777777" w:rsidR="00C40BE6" w:rsidRDefault="00C40BE6" w:rsidP="00C40BE6">
            <w:pPr>
              <w:rPr>
                <w:ins w:id="1547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7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8100FA" w14:textId="77777777" w:rsidR="00C40BE6" w:rsidRDefault="00C40BE6" w:rsidP="00C40BE6">
            <w:pPr>
              <w:rPr>
                <w:ins w:id="1547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7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0F760C" w14:textId="77777777" w:rsidR="00C40BE6" w:rsidRDefault="00C40BE6" w:rsidP="00C40BE6">
            <w:pPr>
              <w:rPr>
                <w:ins w:id="15478" w:author="Fegie" w:date="2021-05-02T20:43:00Z"/>
                <w:rFonts w:ascii="標楷體" w:eastAsia="標楷體" w:hAnsi="標楷體"/>
              </w:rPr>
            </w:pPr>
            <w:ins w:id="15479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3094AF" w14:textId="77777777" w:rsidR="00C40BE6" w:rsidRDefault="00C40BE6" w:rsidP="00C40BE6">
            <w:pPr>
              <w:rPr>
                <w:ins w:id="15481" w:author="Fegie" w:date="2021-05-02T20:43:00Z"/>
                <w:rFonts w:ascii="標楷體" w:eastAsia="標楷體" w:hAnsi="標楷體"/>
              </w:rPr>
            </w:pPr>
            <w:ins w:id="15482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3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059535" w14:textId="555D6990" w:rsidR="00C40BE6" w:rsidRDefault="00C40BE6" w:rsidP="00C40BE6">
            <w:pPr>
              <w:rPr>
                <w:ins w:id="15484" w:author="Fegie" w:date="2021-05-02T20:43:00Z"/>
                <w:rFonts w:ascii="標楷體" w:eastAsia="標楷體" w:hAnsi="標楷體"/>
              </w:rPr>
            </w:pPr>
            <w:ins w:id="15485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486" w:author="Fegie" w:date="2021-05-02T20:43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497F19" w14:paraId="29031CA0" w14:textId="77777777" w:rsidTr="00D85B3E">
        <w:trPr>
          <w:trHeight w:val="291"/>
          <w:jc w:val="center"/>
          <w:ins w:id="15487" w:author="Fegie" w:date="2021-05-05T15:37:00Z"/>
          <w:trPrChange w:id="1548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E675C4" w14:textId="77777777" w:rsidR="00497F19" w:rsidRDefault="00497F19" w:rsidP="00497F19">
            <w:pPr>
              <w:rPr>
                <w:ins w:id="15490" w:author="Fegie" w:date="2021-05-05T15:37:00Z"/>
                <w:rFonts w:ascii="標楷體" w:eastAsia="標楷體" w:hAnsi="標楷體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9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409FD1" w14:textId="62CA8B51" w:rsidR="00497F19" w:rsidRDefault="00497F19" w:rsidP="00497F19">
            <w:pPr>
              <w:rPr>
                <w:ins w:id="15492" w:author="Fegie" w:date="2021-05-05T15:37:00Z"/>
                <w:rFonts w:ascii="標楷體" w:eastAsia="標楷體" w:hAnsi="標楷體"/>
              </w:rPr>
            </w:pPr>
            <w:ins w:id="15493" w:author="Fegie" w:date="2021-05-05T15:37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9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400DEF" w14:textId="0F4F9DFC" w:rsidR="00497F19" w:rsidRDefault="00497F19" w:rsidP="00497F19">
            <w:pPr>
              <w:rPr>
                <w:ins w:id="15495" w:author="Fegie" w:date="2021-05-05T15:37:00Z"/>
                <w:rFonts w:ascii="標楷體" w:eastAsia="標楷體" w:hAnsi="標楷體"/>
              </w:rPr>
            </w:pPr>
            <w:ins w:id="15496" w:author="Fegie" w:date="2021-05-05T15:3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9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637126" w14:textId="77777777" w:rsidR="00497F19" w:rsidRDefault="00497F19" w:rsidP="00497F19">
            <w:pPr>
              <w:rPr>
                <w:ins w:id="15498" w:author="Fegie" w:date="2021-05-05T15:3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9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F8AB27" w14:textId="77777777" w:rsidR="00497F19" w:rsidRDefault="00497F19" w:rsidP="00497F19">
            <w:pPr>
              <w:rPr>
                <w:ins w:id="15500" w:author="Fegie" w:date="2021-05-05T15:3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CAC3AB" w14:textId="77777777" w:rsidR="00497F19" w:rsidRDefault="00497F19" w:rsidP="00497F19">
            <w:pPr>
              <w:rPr>
                <w:ins w:id="15502" w:author="Fegie" w:date="2021-05-05T15:3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C1626A" w14:textId="77777777" w:rsidR="00497F19" w:rsidRDefault="00497F19" w:rsidP="00497F19">
            <w:pPr>
              <w:rPr>
                <w:ins w:id="15504" w:author="Fegie" w:date="2021-05-05T15:37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5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E980E8" w14:textId="7C6C942D" w:rsidR="00497F19" w:rsidRDefault="00497F19" w:rsidP="00497F19">
            <w:pPr>
              <w:rPr>
                <w:ins w:id="15506" w:author="Fegie" w:date="2021-05-05T15:37:00Z"/>
                <w:rFonts w:ascii="標楷體" w:eastAsia="標楷體" w:hAnsi="標楷體"/>
              </w:rPr>
            </w:pPr>
            <w:ins w:id="15507" w:author="Fegie" w:date="2021-05-05T15:37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497F19" w14:paraId="13760DF7" w14:textId="77777777" w:rsidTr="00D85B3E">
        <w:trPr>
          <w:trHeight w:val="291"/>
          <w:jc w:val="center"/>
          <w:ins w:id="15508" w:author="Fegie" w:date="2021-05-04T19:33:00Z"/>
          <w:trPrChange w:id="1550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042960" w14:textId="5B3CB33D" w:rsidR="00497F19" w:rsidRDefault="00497F19" w:rsidP="00497F19">
            <w:pPr>
              <w:rPr>
                <w:ins w:id="15511" w:author="Fegie" w:date="2021-05-04T19:33:00Z"/>
                <w:rFonts w:ascii="標楷體" w:eastAsia="標楷體" w:hAnsi="標楷體"/>
              </w:rPr>
            </w:pPr>
            <w:ins w:id="15512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B415B9" w14:textId="3E68EAA8" w:rsidR="00497F19" w:rsidRDefault="00497F19" w:rsidP="00497F19">
            <w:pPr>
              <w:rPr>
                <w:ins w:id="15514" w:author="Fegie" w:date="2021-05-04T19:33:00Z"/>
                <w:rFonts w:ascii="標楷體" w:eastAsia="標楷體" w:hAnsi="標楷體"/>
              </w:rPr>
            </w:pPr>
            <w:ins w:id="15515" w:author="Fegie" w:date="2021-05-04T19:33:00Z">
              <w:r>
                <w:rPr>
                  <w:rFonts w:ascii="標楷體" w:eastAsia="標楷體" w:hAnsi="標楷體" w:hint="eastAsia"/>
                </w:rPr>
                <w:t>國籍-修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B24FD8" w14:textId="2B17D152" w:rsidR="00497F19" w:rsidRDefault="00497F19" w:rsidP="00497F19">
            <w:pPr>
              <w:rPr>
                <w:ins w:id="15517" w:author="Fegie" w:date="2021-05-04T19:3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ADF20E" w14:textId="77777777" w:rsidR="00497F19" w:rsidRDefault="00497F19" w:rsidP="00497F19">
            <w:pPr>
              <w:rPr>
                <w:ins w:id="15519" w:author="Fegie" w:date="2021-05-04T19:3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2BBBCF" w14:textId="7D86517E" w:rsidR="00497F19" w:rsidRDefault="00497F19" w:rsidP="00497F19">
            <w:pPr>
              <w:rPr>
                <w:ins w:id="15521" w:author="Fegie" w:date="2021-05-04T19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D0BAEE" w14:textId="5C1B605A" w:rsidR="00497F19" w:rsidRDefault="00497F19" w:rsidP="00497F19">
            <w:pPr>
              <w:rPr>
                <w:ins w:id="15523" w:author="Fegie" w:date="2021-05-04T19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A02848" w14:textId="10191AB1" w:rsidR="00497F19" w:rsidRDefault="00497F19" w:rsidP="00497F19">
            <w:pPr>
              <w:rPr>
                <w:ins w:id="15525" w:author="Fegie" w:date="2021-05-04T19:33:00Z"/>
                <w:rFonts w:ascii="標楷體" w:eastAsia="標楷體" w:hAnsi="標楷體"/>
              </w:rPr>
            </w:pPr>
            <w:ins w:id="15526" w:author="Fegie" w:date="2021-05-04T19:3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7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363AAF" w14:textId="1D99D1AD" w:rsidR="00497F19" w:rsidRDefault="00497F19" w:rsidP="00497F19">
            <w:pPr>
              <w:rPr>
                <w:ins w:id="15528" w:author="Fegie" w:date="2021-05-04T19:33:00Z"/>
                <w:rFonts w:ascii="標楷體" w:eastAsia="標楷體" w:hAnsi="標楷體"/>
              </w:rPr>
            </w:pPr>
            <w:ins w:id="15529" w:author="Fegie" w:date="2021-05-04T19:33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497F19" w14:paraId="02107F31" w14:textId="77777777" w:rsidTr="00D85B3E">
        <w:trPr>
          <w:trHeight w:val="291"/>
          <w:jc w:val="center"/>
          <w:ins w:id="15530" w:author="Fegie" w:date="2021-05-02T20:43:00Z"/>
          <w:trPrChange w:id="1553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53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E74BA3" w14:textId="35CEB341" w:rsidR="00497F19" w:rsidRDefault="00497F19" w:rsidP="00497F19">
            <w:pPr>
              <w:rPr>
                <w:ins w:id="15533" w:author="Fegie" w:date="2021-05-02T20:43:00Z"/>
                <w:rFonts w:ascii="標楷體" w:eastAsia="標楷體" w:hAnsi="標楷體"/>
              </w:rPr>
            </w:pPr>
            <w:ins w:id="15534" w:author="Fegie" w:date="2021-05-04T19:55:00Z">
              <w:r>
                <w:rPr>
                  <w:rFonts w:ascii="標楷體" w:eastAsia="標楷體" w:hAnsi="標楷體"/>
                </w:rPr>
                <w:t>15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4D8335" w14:textId="76F975E6" w:rsidR="00497F19" w:rsidRDefault="00497F19" w:rsidP="00497F19">
            <w:pPr>
              <w:rPr>
                <w:ins w:id="15536" w:author="Fegie" w:date="2021-05-02T20:43:00Z"/>
                <w:rFonts w:ascii="標楷體" w:eastAsia="標楷體" w:hAnsi="標楷體"/>
              </w:rPr>
            </w:pPr>
            <w:ins w:id="15537" w:author="Fegie" w:date="2021-05-02T20:43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5538" w:author="Fegie" w:date="2021-05-04T19:3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AF5DAD" w14:textId="5A1209EB" w:rsidR="00497F19" w:rsidRDefault="00497F19" w:rsidP="00497F19">
            <w:pPr>
              <w:rPr>
                <w:ins w:id="15540" w:author="Fegie" w:date="2021-05-02T20:43:00Z"/>
                <w:rFonts w:ascii="標楷體" w:eastAsia="標楷體" w:hAnsi="標楷體"/>
              </w:rPr>
            </w:pPr>
            <w:ins w:id="15541" w:author="Fegie" w:date="2021-05-02T20:43:00Z">
              <w:del w:id="15542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5543" w:author="家榮 張" w:date="2021-05-06T18:46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4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A96C06" w14:textId="77777777" w:rsidR="00497F19" w:rsidRDefault="00497F19" w:rsidP="00497F19">
            <w:pPr>
              <w:rPr>
                <w:ins w:id="1554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4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A1E22B" w14:textId="5041F52E" w:rsidR="00497F19" w:rsidRDefault="00497F19" w:rsidP="00497F19">
            <w:pPr>
              <w:rPr>
                <w:ins w:id="15547" w:author="Fegie" w:date="2021-05-02T20:43:00Z"/>
                <w:rFonts w:ascii="標楷體" w:eastAsia="標楷體" w:hAnsi="標楷體"/>
              </w:rPr>
            </w:pPr>
            <w:ins w:id="1554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5549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5550" w:author="家榮 張" w:date="2021-05-06T19:32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555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6E6A1B" w14:textId="77777777" w:rsidR="00497F19" w:rsidRDefault="00497F19" w:rsidP="00497F19">
            <w:pPr>
              <w:rPr>
                <w:ins w:id="15553" w:author="Fegie" w:date="2021-05-02T20:43:00Z"/>
                <w:rFonts w:ascii="標楷體" w:eastAsia="標楷體" w:hAnsi="標楷體"/>
              </w:rPr>
            </w:pPr>
            <w:ins w:id="15554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E96986" w14:textId="77777777" w:rsidR="00497F19" w:rsidRDefault="00497F19" w:rsidP="00497F19">
            <w:pPr>
              <w:rPr>
                <w:ins w:id="15556" w:author="Fegie" w:date="2021-05-02T20:43:00Z"/>
                <w:rFonts w:ascii="標楷體" w:eastAsia="標楷體" w:hAnsi="標楷體"/>
              </w:rPr>
            </w:pPr>
            <w:ins w:id="1555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FBC710" w14:textId="3EB7B850" w:rsidR="00497F19" w:rsidRDefault="00497F19" w:rsidP="00497F19">
            <w:pPr>
              <w:rPr>
                <w:ins w:id="15559" w:author="Fegie" w:date="2021-05-02T20:43:00Z"/>
                <w:rFonts w:ascii="標楷體" w:eastAsia="標楷體" w:hAnsi="標楷體"/>
              </w:rPr>
            </w:pPr>
            <w:ins w:id="15560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561" w:author="Fegie" w:date="2021-05-02T20:43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497F19" w14:paraId="441B1B64" w14:textId="77777777" w:rsidTr="00D85B3E">
        <w:trPr>
          <w:trHeight w:val="291"/>
          <w:jc w:val="center"/>
          <w:ins w:id="15562" w:author="Fegie" w:date="2021-05-04T19:33:00Z"/>
          <w:trPrChange w:id="1556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6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995156" w14:textId="5FF60158" w:rsidR="00497F19" w:rsidRDefault="00497F19" w:rsidP="00497F19">
            <w:pPr>
              <w:rPr>
                <w:ins w:id="15565" w:author="Fegie" w:date="2021-05-04T19:33:00Z"/>
                <w:rFonts w:ascii="標楷體" w:eastAsia="標楷體" w:hAnsi="標楷體"/>
              </w:rPr>
            </w:pPr>
            <w:ins w:id="15566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6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D2394C" w14:textId="629114C2" w:rsidR="00497F19" w:rsidRDefault="00497F19" w:rsidP="00497F19">
            <w:pPr>
              <w:rPr>
                <w:ins w:id="15568" w:author="Fegie" w:date="2021-05-04T19:33:00Z"/>
                <w:rFonts w:ascii="標楷體" w:eastAsia="標楷體" w:hAnsi="標楷體"/>
              </w:rPr>
            </w:pPr>
            <w:ins w:id="15569" w:author="Fegie" w:date="2021-05-04T19:33:00Z">
              <w:r>
                <w:rPr>
                  <w:rFonts w:ascii="標楷體" w:eastAsia="標楷體" w:hAnsi="標楷體" w:hint="eastAsia"/>
                </w:rPr>
                <w:t>配偶身份證字號-</w:t>
              </w:r>
            </w:ins>
            <w:ins w:id="15570" w:author="Fegie" w:date="2021-05-04T19:34:00Z">
              <w:r>
                <w:rPr>
                  <w:rFonts w:ascii="標楷體" w:eastAsia="標楷體" w:hAnsi="標楷體" w:hint="eastAsia"/>
                </w:rPr>
                <w:t>修改前</w:t>
              </w:r>
            </w:ins>
            <w:ins w:id="15571" w:author="Fegie" w:date="2021-05-04T19:33:00Z"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ECBF0C" w14:textId="77777777" w:rsidR="00497F19" w:rsidRDefault="00497F19" w:rsidP="00497F19">
            <w:pPr>
              <w:rPr>
                <w:ins w:id="15573" w:author="Fegie" w:date="2021-05-04T19:3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6A102B" w14:textId="77777777" w:rsidR="00497F19" w:rsidRDefault="00497F19" w:rsidP="00497F19">
            <w:pPr>
              <w:rPr>
                <w:ins w:id="15575" w:author="Fegie" w:date="2021-05-04T19:3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FB0F2D" w14:textId="77777777" w:rsidR="00497F19" w:rsidRDefault="00497F19" w:rsidP="00497F19">
            <w:pPr>
              <w:rPr>
                <w:ins w:id="15577" w:author="Fegie" w:date="2021-05-04T19:33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81E4BF" w14:textId="77777777" w:rsidR="00497F19" w:rsidRDefault="00497F19" w:rsidP="00497F19">
            <w:pPr>
              <w:rPr>
                <w:ins w:id="15579" w:author="Fegie" w:date="2021-05-04T19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8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16474" w14:textId="4CE6A56B" w:rsidR="00497F19" w:rsidRDefault="00497F19" w:rsidP="00497F19">
            <w:pPr>
              <w:rPr>
                <w:ins w:id="15581" w:author="Fegie" w:date="2021-05-04T19:33:00Z"/>
                <w:rFonts w:ascii="標楷體" w:eastAsia="標楷體" w:hAnsi="標楷體"/>
              </w:rPr>
            </w:pPr>
            <w:ins w:id="15582" w:author="Fegie" w:date="2021-05-04T19:3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8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E793B9" w14:textId="53D52E04" w:rsidR="00497F19" w:rsidRDefault="00497F19" w:rsidP="00497F19">
            <w:pPr>
              <w:rPr>
                <w:ins w:id="15584" w:author="Fegie" w:date="2021-05-04T19:33:00Z"/>
                <w:rFonts w:ascii="標楷體" w:eastAsia="標楷體" w:hAnsi="標楷體"/>
              </w:rPr>
            </w:pPr>
            <w:ins w:id="15585" w:author="Fegie" w:date="2021-05-04T19:34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497F19" w14:paraId="37CF86C0" w14:textId="77777777" w:rsidTr="00D85B3E">
        <w:trPr>
          <w:trHeight w:val="291"/>
          <w:jc w:val="center"/>
          <w:ins w:id="15586" w:author="Fegie" w:date="2021-05-02T20:43:00Z"/>
          <w:trPrChange w:id="1558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58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DEC2E20" w14:textId="3BDCCE0E" w:rsidR="00497F19" w:rsidRDefault="00497F19" w:rsidP="00497F19">
            <w:pPr>
              <w:rPr>
                <w:ins w:id="15589" w:author="Fegie" w:date="2021-05-02T20:43:00Z"/>
                <w:rFonts w:ascii="標楷體" w:eastAsia="標楷體" w:hAnsi="標楷體"/>
              </w:rPr>
            </w:pPr>
            <w:ins w:id="15590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9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B26BB9" w14:textId="0D1D4A75" w:rsidR="00497F19" w:rsidRDefault="00497F19" w:rsidP="00497F19">
            <w:pPr>
              <w:rPr>
                <w:ins w:id="15592" w:author="Fegie" w:date="2021-05-02T20:43:00Z"/>
                <w:rFonts w:ascii="標楷體" w:eastAsia="標楷體" w:hAnsi="標楷體"/>
              </w:rPr>
            </w:pPr>
            <w:ins w:id="15593" w:author="Fegie" w:date="2021-05-02T20:43:00Z">
              <w:r>
                <w:rPr>
                  <w:rFonts w:ascii="標楷體" w:eastAsia="標楷體" w:hAnsi="標楷體" w:hint="eastAsia"/>
                </w:rPr>
                <w:t>配偶身份證字號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15594" w:author="Fegie" w:date="2021-05-04T19:34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9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DB90D7" w14:textId="6CD249AD" w:rsidR="00497F19" w:rsidRDefault="00497F19" w:rsidP="00497F19">
            <w:pPr>
              <w:rPr>
                <w:ins w:id="15596" w:author="Fegie" w:date="2021-05-02T20:43:00Z"/>
                <w:rFonts w:ascii="標楷體" w:eastAsia="標楷體" w:hAnsi="標楷體"/>
              </w:rPr>
            </w:pPr>
            <w:ins w:id="15597" w:author="Fegie" w:date="2021-05-02T20:43:00Z">
              <w:del w:id="15598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5599" w:author="家榮 張" w:date="2021-05-06T18:46:00Z">
              <w:r w:rsidR="00A27B8E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507307" w14:textId="77777777" w:rsidR="00497F19" w:rsidRDefault="00497F19" w:rsidP="00497F19">
            <w:pPr>
              <w:rPr>
                <w:ins w:id="1560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59B52E" w14:textId="77777777" w:rsidR="00497F19" w:rsidRDefault="00497F19" w:rsidP="00497F19">
            <w:pPr>
              <w:rPr>
                <w:ins w:id="1560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884CD3" w14:textId="77777777" w:rsidR="00497F19" w:rsidRDefault="00497F19" w:rsidP="00497F19">
            <w:pPr>
              <w:rPr>
                <w:ins w:id="15605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F80D73" w14:textId="77777777" w:rsidR="00497F19" w:rsidRDefault="00497F19" w:rsidP="00497F19">
            <w:pPr>
              <w:rPr>
                <w:ins w:id="15607" w:author="Fegie" w:date="2021-05-02T20:43:00Z"/>
                <w:rFonts w:ascii="標楷體" w:eastAsia="標楷體" w:hAnsi="標楷體"/>
              </w:rPr>
            </w:pPr>
            <w:ins w:id="15608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C9F13" w14:textId="51DC62D8" w:rsidR="00497F19" w:rsidRDefault="00497F19" w:rsidP="00497F19">
            <w:pPr>
              <w:rPr>
                <w:ins w:id="15610" w:author="Fegie" w:date="2021-05-02T20:43:00Z"/>
                <w:rFonts w:ascii="標楷體" w:eastAsia="標楷體" w:hAnsi="標楷體"/>
              </w:rPr>
            </w:pPr>
            <w:ins w:id="15611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  <w:ins w:id="15612" w:author="Fegie" w:date="2021-05-02T20:4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613" w:author="Fegie" w:date="2021-05-02T20:43:00Z"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497F19" w14:paraId="06D18229" w14:textId="77777777" w:rsidTr="00D85B3E">
        <w:trPr>
          <w:trHeight w:val="291"/>
          <w:jc w:val="center"/>
          <w:ins w:id="15614" w:author="Fegie" w:date="2021-05-02T20:43:00Z"/>
          <w:trPrChange w:id="1561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61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F714E7D" w14:textId="1BFED2B8" w:rsidR="00497F19" w:rsidRDefault="00497F19" w:rsidP="00497F19">
            <w:pPr>
              <w:rPr>
                <w:ins w:id="15617" w:author="Fegie" w:date="2021-05-02T20:43:00Z"/>
                <w:rFonts w:ascii="標楷體" w:eastAsia="標楷體" w:hAnsi="標楷體"/>
              </w:rPr>
            </w:pPr>
            <w:ins w:id="15618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619" w:author="Fegie" w:date="2021-05-04T19:55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2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DCE9FA" w14:textId="7C3CC153" w:rsidR="00497F19" w:rsidRDefault="00497F19" w:rsidP="00497F19">
            <w:pPr>
              <w:rPr>
                <w:ins w:id="15621" w:author="Fegie" w:date="2021-05-02T20:43:00Z"/>
                <w:rFonts w:ascii="標楷體" w:eastAsia="標楷體" w:hAnsi="標楷體"/>
              </w:rPr>
            </w:pPr>
            <w:ins w:id="15622" w:author="Fegie" w:date="2021-05-02T20:43:00Z">
              <w:r>
                <w:rPr>
                  <w:rFonts w:ascii="標楷體" w:eastAsia="標楷體" w:hAnsi="標楷體" w:hint="eastAsia"/>
                </w:rPr>
                <w:t>配偶姓名</w:t>
              </w:r>
            </w:ins>
            <w:ins w:id="15623" w:author="Fegie" w:date="2021-05-04T19:34:00Z"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2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08EA1F" w14:textId="67B13B21" w:rsidR="00497F19" w:rsidRDefault="00497F19" w:rsidP="00497F19">
            <w:pPr>
              <w:rPr>
                <w:ins w:id="15625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2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0A79FB" w14:textId="77777777" w:rsidR="00497F19" w:rsidRDefault="00497F19" w:rsidP="00497F19">
            <w:pPr>
              <w:rPr>
                <w:ins w:id="15627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2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F68067" w14:textId="77777777" w:rsidR="00497F19" w:rsidRDefault="00497F19" w:rsidP="00497F19">
            <w:pPr>
              <w:rPr>
                <w:ins w:id="15629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A8D0BF" w14:textId="77777777" w:rsidR="00497F19" w:rsidRDefault="00497F19" w:rsidP="00497F19">
            <w:pPr>
              <w:rPr>
                <w:ins w:id="15631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5D2DB7" w14:textId="14F2A292" w:rsidR="00497F19" w:rsidRDefault="00497F19" w:rsidP="00497F19">
            <w:pPr>
              <w:rPr>
                <w:ins w:id="15633" w:author="Fegie" w:date="2021-05-02T20:43:00Z"/>
                <w:rFonts w:ascii="標楷體" w:eastAsia="標楷體" w:hAnsi="標楷體"/>
              </w:rPr>
            </w:pPr>
            <w:ins w:id="15634" w:author="Fegie" w:date="2021-05-04T19:3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BB2043" w14:textId="72D299FE" w:rsidR="00497F19" w:rsidRDefault="00497F19" w:rsidP="00497F19">
            <w:pPr>
              <w:rPr>
                <w:ins w:id="15636" w:author="Fegie" w:date="2021-05-02T20:43:00Z"/>
                <w:rFonts w:ascii="標楷體" w:eastAsia="標楷體" w:hAnsi="標楷體"/>
              </w:rPr>
            </w:pPr>
            <w:ins w:id="15637" w:author="Fegie" w:date="2021-05-02T20:49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5638" w:author="Fegie" w:date="2021-05-04T19:35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5639" w:author="Fegie" w:date="2021-05-02T20:49:00Z">
              <w:r>
                <w:rPr>
                  <w:rFonts w:ascii="標楷體" w:eastAsia="標楷體" w:hAnsi="標楷體" w:hint="eastAsia"/>
                </w:rPr>
                <w:t>修改2</w:t>
              </w:r>
            </w:ins>
            <w:ins w:id="15640" w:author="Fegie" w:date="2021-05-02T20:43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497F19" w14:paraId="56D4B3F3" w14:textId="77777777" w:rsidTr="00D85B3E">
        <w:trPr>
          <w:trHeight w:val="291"/>
          <w:jc w:val="center"/>
          <w:ins w:id="15641" w:author="Fegie" w:date="2021-05-04T19:34:00Z"/>
          <w:trPrChange w:id="15642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3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A7799C" w14:textId="37554EFE" w:rsidR="00497F19" w:rsidRDefault="00497F19" w:rsidP="00497F19">
            <w:pPr>
              <w:rPr>
                <w:ins w:id="15644" w:author="Fegie" w:date="2021-05-04T19:34:00Z"/>
                <w:rFonts w:ascii="標楷體" w:eastAsia="標楷體" w:hAnsi="標楷體"/>
              </w:rPr>
            </w:pPr>
            <w:ins w:id="15645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F0FB83" w14:textId="6D062C5E" w:rsidR="00497F19" w:rsidRDefault="00497F19" w:rsidP="00497F19">
            <w:pPr>
              <w:rPr>
                <w:ins w:id="15647" w:author="Fegie" w:date="2021-05-04T19:34:00Z"/>
                <w:rFonts w:ascii="標楷體" w:eastAsia="標楷體" w:hAnsi="標楷體"/>
              </w:rPr>
            </w:pPr>
            <w:ins w:id="15648" w:author="Fegie" w:date="2021-05-04T19:34:00Z">
              <w:r>
                <w:rPr>
                  <w:rFonts w:ascii="標楷體" w:eastAsia="標楷體" w:hAnsi="標楷體" w:hint="eastAsia"/>
                </w:rPr>
                <w:t>配偶姓名-修改後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EDA004" w14:textId="561516D2" w:rsidR="00497F19" w:rsidRDefault="00497F19" w:rsidP="00497F19">
            <w:pPr>
              <w:rPr>
                <w:ins w:id="15650" w:author="Fegie" w:date="2021-05-04T19:34:00Z"/>
                <w:rFonts w:ascii="標楷體" w:eastAsia="標楷體" w:hAnsi="標楷體"/>
              </w:rPr>
            </w:pPr>
            <w:ins w:id="15651" w:author="Fegie" w:date="2021-05-04T19:34:00Z">
              <w:del w:id="15652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5653" w:author="家榮 張" w:date="2021-05-06T18:46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5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20819D" w14:textId="77777777" w:rsidR="00497F19" w:rsidRDefault="00497F19" w:rsidP="00497F19">
            <w:pPr>
              <w:rPr>
                <w:ins w:id="15655" w:author="Fegie" w:date="2021-05-04T19:3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5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191471" w14:textId="77777777" w:rsidR="00497F19" w:rsidRDefault="00497F19" w:rsidP="00497F19">
            <w:pPr>
              <w:rPr>
                <w:ins w:id="15657" w:author="Fegie" w:date="2021-05-04T19:34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5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31F392" w14:textId="77777777" w:rsidR="00497F19" w:rsidRDefault="00497F19" w:rsidP="00497F19">
            <w:pPr>
              <w:rPr>
                <w:ins w:id="15659" w:author="Fegie" w:date="2021-05-04T19:3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59DB37" w14:textId="07D7B4CD" w:rsidR="00497F19" w:rsidRDefault="00497F19" w:rsidP="00497F19">
            <w:pPr>
              <w:rPr>
                <w:ins w:id="15661" w:author="Fegie" w:date="2021-05-04T19:34:00Z"/>
                <w:rFonts w:ascii="標楷體" w:eastAsia="標楷體" w:hAnsi="標楷體"/>
              </w:rPr>
            </w:pPr>
            <w:ins w:id="15662" w:author="Fegie" w:date="2021-05-04T19:3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3BA924" w14:textId="793FD1E5" w:rsidR="00497F19" w:rsidRDefault="00497F19" w:rsidP="00497F19">
            <w:pPr>
              <w:rPr>
                <w:ins w:id="15664" w:author="Fegie" w:date="2021-05-04T19:34:00Z"/>
                <w:rFonts w:ascii="標楷體" w:eastAsia="標楷體" w:hAnsi="標楷體"/>
              </w:rPr>
            </w:pPr>
            <w:ins w:id="15665" w:author="Fegie" w:date="2021-05-04T19:34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497F19" w14:paraId="1290AFDE" w14:textId="77777777" w:rsidTr="00D85B3E">
        <w:trPr>
          <w:trHeight w:val="291"/>
          <w:jc w:val="center"/>
          <w:ins w:id="15666" w:author="Fegie" w:date="2021-05-04T19:35:00Z"/>
          <w:trPrChange w:id="1566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BFE1A8" w14:textId="7F7183FE" w:rsidR="00497F19" w:rsidRDefault="00497F19" w:rsidP="00497F19">
            <w:pPr>
              <w:rPr>
                <w:ins w:id="15669" w:author="Fegie" w:date="2021-05-04T19:35:00Z"/>
                <w:rFonts w:ascii="標楷體" w:eastAsia="標楷體" w:hAnsi="標楷體"/>
              </w:rPr>
            </w:pPr>
            <w:ins w:id="15670" w:author="Fegie" w:date="2021-05-04T19:5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40DF25" w14:textId="2351AAD2" w:rsidR="00497F19" w:rsidRDefault="00497F19" w:rsidP="00497F19">
            <w:pPr>
              <w:rPr>
                <w:ins w:id="15672" w:author="Fegie" w:date="2021-05-04T19:35:00Z"/>
                <w:rFonts w:ascii="標楷體" w:eastAsia="標楷體" w:hAnsi="標楷體"/>
              </w:rPr>
            </w:pPr>
            <w:ins w:id="15673" w:author="Fegie" w:date="2021-05-04T19:35:00Z">
              <w:r>
                <w:rPr>
                  <w:rFonts w:ascii="標楷體" w:eastAsia="標楷體" w:hAnsi="標楷體" w:hint="eastAsia"/>
                </w:rPr>
                <w:t>戶籍-郵遞區號-修改前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BD64AF" w14:textId="219FD8CC" w:rsidR="00497F19" w:rsidRDefault="00497F19" w:rsidP="00497F19">
            <w:pPr>
              <w:rPr>
                <w:ins w:id="15675" w:author="Fegie" w:date="2021-05-04T19:35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CC6A0A" w14:textId="77777777" w:rsidR="00497F19" w:rsidRDefault="00497F19" w:rsidP="00497F19">
            <w:pPr>
              <w:rPr>
                <w:ins w:id="15677" w:author="Fegie" w:date="2021-05-04T19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0CBAA7" w14:textId="77777777" w:rsidR="00497F19" w:rsidRDefault="00497F19" w:rsidP="00497F19">
            <w:pPr>
              <w:rPr>
                <w:ins w:id="15679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617B47" w14:textId="00A450CE" w:rsidR="00497F19" w:rsidRDefault="00497F19" w:rsidP="00497F19">
            <w:pPr>
              <w:rPr>
                <w:ins w:id="15681" w:author="Fegie" w:date="2021-05-04T19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C307C4" w14:textId="7B432F23" w:rsidR="00497F19" w:rsidRDefault="00497F19" w:rsidP="00497F19">
            <w:pPr>
              <w:rPr>
                <w:ins w:id="15683" w:author="Fegie" w:date="2021-05-04T19:35:00Z"/>
                <w:rFonts w:ascii="標楷體" w:eastAsia="標楷體" w:hAnsi="標楷體"/>
              </w:rPr>
            </w:pPr>
            <w:ins w:id="15684" w:author="Fegie" w:date="2021-05-04T19:3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B1623C" w14:textId="14E69B45" w:rsidR="00497F19" w:rsidRDefault="00497F19" w:rsidP="00497F19">
            <w:pPr>
              <w:rPr>
                <w:ins w:id="15686" w:author="Fegie" w:date="2021-05-04T19:35:00Z"/>
                <w:rFonts w:ascii="標楷體" w:eastAsia="標楷體" w:hAnsi="標楷體"/>
              </w:rPr>
            </w:pPr>
            <w:ins w:id="15687" w:author="Fegie" w:date="2021-05-04T19:35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290DD427" w14:textId="01123A7E" w:rsidR="00497F19" w:rsidRDefault="00497F19" w:rsidP="00497F19">
            <w:pPr>
              <w:rPr>
                <w:ins w:id="15688" w:author="Fegie" w:date="2021-05-04T19:35:00Z"/>
                <w:rFonts w:ascii="標楷體" w:eastAsia="標楷體" w:hAnsi="標楷體"/>
              </w:rPr>
            </w:pPr>
            <w:ins w:id="15689" w:author="Fegie" w:date="2021-05-04T19:35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497F19" w14:paraId="03AE78C1" w14:textId="77777777" w:rsidTr="00D85B3E">
        <w:trPr>
          <w:trHeight w:val="291"/>
          <w:jc w:val="center"/>
          <w:ins w:id="15690" w:author="Fegie" w:date="2021-05-02T20:43:00Z"/>
          <w:trPrChange w:id="1569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69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7B0DE0" w14:textId="51EF414A" w:rsidR="00497F19" w:rsidRDefault="00497F19" w:rsidP="00497F19">
            <w:pPr>
              <w:rPr>
                <w:ins w:id="15693" w:author="Fegie" w:date="2021-05-02T20:43:00Z"/>
                <w:rFonts w:ascii="標楷體" w:eastAsia="標楷體" w:hAnsi="標楷體"/>
              </w:rPr>
            </w:pPr>
            <w:ins w:id="15694" w:author="Fegie" w:date="2021-05-04T19:55:00Z">
              <w:r>
                <w:rPr>
                  <w:rFonts w:ascii="標楷體" w:eastAsia="標楷體" w:hAnsi="標楷體"/>
                </w:rPr>
                <w:t>2</w:t>
              </w:r>
            </w:ins>
            <w:ins w:id="15695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9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D01FF1" w14:textId="08EBAA59" w:rsidR="00497F19" w:rsidRDefault="00497F19" w:rsidP="00497F19">
            <w:pPr>
              <w:rPr>
                <w:ins w:id="15697" w:author="Fegie" w:date="2021-05-02T20:43:00Z"/>
                <w:rFonts w:ascii="標楷體" w:eastAsia="標楷體" w:hAnsi="標楷體"/>
              </w:rPr>
            </w:pPr>
            <w:ins w:id="15698" w:author="Fegie" w:date="2021-05-02T20:43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  <w:ins w:id="15699" w:author="Fegie" w:date="2021-05-04T19:3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0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664B06" w14:textId="41A38E20" w:rsidR="00497F19" w:rsidRDefault="00497F19" w:rsidP="00497F19">
            <w:pPr>
              <w:rPr>
                <w:ins w:id="15701" w:author="Fegie" w:date="2021-05-02T20:43:00Z"/>
                <w:rFonts w:ascii="標楷體" w:eastAsia="標楷體" w:hAnsi="標楷體"/>
              </w:rPr>
            </w:pPr>
            <w:ins w:id="15702" w:author="Fegie" w:date="2021-05-02T20:43:00Z">
              <w:del w:id="15703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5704" w:author="家榮 張" w:date="2021-05-06T18:46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0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59034A" w14:textId="77777777" w:rsidR="00497F19" w:rsidRDefault="00497F19" w:rsidP="00497F19">
            <w:pPr>
              <w:rPr>
                <w:ins w:id="1570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0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E00D1D" w14:textId="77777777" w:rsidR="00497F19" w:rsidRDefault="00497F19" w:rsidP="00497F19">
            <w:pPr>
              <w:rPr>
                <w:ins w:id="15708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0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640C91" w14:textId="77777777" w:rsidR="00497F19" w:rsidRDefault="00497F19" w:rsidP="00497F19">
            <w:pPr>
              <w:rPr>
                <w:ins w:id="15710" w:author="Fegie" w:date="2021-05-02T20:43:00Z"/>
                <w:rFonts w:ascii="標楷體" w:eastAsia="標楷體" w:hAnsi="標楷體"/>
              </w:rPr>
            </w:pPr>
            <w:ins w:id="15711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1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42FA68" w14:textId="77777777" w:rsidR="00497F19" w:rsidRDefault="00497F19" w:rsidP="00497F19">
            <w:pPr>
              <w:rPr>
                <w:ins w:id="15713" w:author="Fegie" w:date="2021-05-02T20:43:00Z"/>
                <w:rFonts w:ascii="標楷體" w:eastAsia="標楷體" w:hAnsi="標楷體"/>
              </w:rPr>
            </w:pPr>
            <w:ins w:id="15714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1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886905" w14:textId="41547F69" w:rsidR="00497F19" w:rsidRDefault="00497F19" w:rsidP="00497F19">
            <w:pPr>
              <w:rPr>
                <w:ins w:id="15716" w:author="Fegie" w:date="2021-05-02T20:43:00Z"/>
                <w:rFonts w:ascii="標楷體" w:eastAsia="標楷體" w:hAnsi="標楷體"/>
              </w:rPr>
            </w:pPr>
            <w:ins w:id="15717" w:author="Fegie" w:date="2021-05-02T20:49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718" w:author="Fegie" w:date="2021-05-02T20:43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6E31B30A" w14:textId="529378EB" w:rsidR="00497F19" w:rsidRDefault="00497F19" w:rsidP="00497F19">
            <w:pPr>
              <w:rPr>
                <w:ins w:id="15719" w:author="Fegie" w:date="2021-05-02T20:43:00Z"/>
                <w:rFonts w:ascii="標楷體" w:eastAsia="標楷體" w:hAnsi="標楷體"/>
              </w:rPr>
            </w:pPr>
            <w:ins w:id="15720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721" w:author="Fegie" w:date="2021-05-02T20:43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497F19" w14:paraId="44B454C7" w14:textId="77777777" w:rsidTr="00D85B3E">
        <w:trPr>
          <w:trHeight w:val="291"/>
          <w:jc w:val="center"/>
          <w:ins w:id="15722" w:author="Fegie" w:date="2021-05-04T19:35:00Z"/>
          <w:trPrChange w:id="1572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2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0F85B6" w14:textId="03BCD5DD" w:rsidR="00497F19" w:rsidRDefault="00497F19" w:rsidP="00497F19">
            <w:pPr>
              <w:rPr>
                <w:ins w:id="15725" w:author="Fegie" w:date="2021-05-04T19:35:00Z"/>
                <w:rFonts w:ascii="標楷體" w:eastAsia="標楷體" w:hAnsi="標楷體"/>
              </w:rPr>
            </w:pPr>
            <w:ins w:id="15726" w:author="Fegie" w:date="2021-05-04T19:55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2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896831" w14:textId="5B604814" w:rsidR="00497F19" w:rsidRDefault="00497F19" w:rsidP="00497F19">
            <w:pPr>
              <w:rPr>
                <w:ins w:id="15728" w:author="Fegie" w:date="2021-05-04T19:35:00Z"/>
                <w:rFonts w:ascii="標楷體" w:eastAsia="標楷體" w:hAnsi="標楷體"/>
              </w:rPr>
            </w:pPr>
            <w:ins w:id="15729" w:author="Fegie" w:date="2021-05-04T19:36:00Z">
              <w:r>
                <w:rPr>
                  <w:rFonts w:ascii="標楷體" w:eastAsia="標楷體" w:hAnsi="標楷體" w:hint="eastAsia"/>
                </w:rPr>
                <w:t>戶籍-地址-修改前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6EE7CF" w14:textId="4323716B" w:rsidR="00497F19" w:rsidRDefault="00497F19" w:rsidP="00497F19">
            <w:pPr>
              <w:rPr>
                <w:ins w:id="15731" w:author="Fegie" w:date="2021-05-04T19:35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BFB907" w14:textId="77777777" w:rsidR="00497F19" w:rsidRDefault="00497F19" w:rsidP="00497F19">
            <w:pPr>
              <w:rPr>
                <w:ins w:id="15733" w:author="Fegie" w:date="2021-05-04T19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2A30AA" w14:textId="77777777" w:rsidR="00497F19" w:rsidRDefault="00497F19" w:rsidP="00497F19">
            <w:pPr>
              <w:rPr>
                <w:ins w:id="15735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99AB9F" w14:textId="4386A2A1" w:rsidR="00497F19" w:rsidRDefault="00497F19" w:rsidP="00497F19">
            <w:pPr>
              <w:rPr>
                <w:ins w:id="15737" w:author="Fegie" w:date="2021-05-04T19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9BFA3" w14:textId="0880E12A" w:rsidR="00497F19" w:rsidRDefault="00497F19" w:rsidP="00497F19">
            <w:pPr>
              <w:rPr>
                <w:ins w:id="15739" w:author="Fegie" w:date="2021-05-04T19:35:00Z"/>
                <w:rFonts w:ascii="標楷體" w:eastAsia="標楷體" w:hAnsi="標楷體"/>
              </w:rPr>
            </w:pPr>
            <w:ins w:id="15740" w:author="Fegie" w:date="2021-05-04T19:3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4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4F6FAC" w14:textId="325189D2" w:rsidR="00497F19" w:rsidRDefault="00497F19" w:rsidP="00497F19">
            <w:pPr>
              <w:rPr>
                <w:ins w:id="15742" w:author="Fegie" w:date="2021-05-04T19:36:00Z"/>
                <w:rFonts w:ascii="標楷體" w:eastAsia="標楷體" w:hAnsi="標楷體"/>
              </w:rPr>
            </w:pPr>
            <w:ins w:id="15743" w:author="Fegie" w:date="2021-05-04T19:36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547C0E26" w14:textId="77777777" w:rsidR="00497F19" w:rsidRDefault="00497F19" w:rsidP="00497F19">
            <w:pPr>
              <w:rPr>
                <w:ins w:id="15744" w:author="Fegie" w:date="2021-05-04T19:36:00Z"/>
                <w:rFonts w:ascii="標楷體" w:eastAsia="標楷體" w:hAnsi="標楷體"/>
              </w:rPr>
            </w:pPr>
            <w:ins w:id="15745" w:author="Fegie" w:date="2021-05-04T19:36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36379A9A" w14:textId="77777777" w:rsidR="00497F19" w:rsidRDefault="00497F19" w:rsidP="00497F19">
            <w:pPr>
              <w:rPr>
                <w:ins w:id="15746" w:author="Fegie" w:date="2021-05-04T19:36:00Z"/>
                <w:rFonts w:ascii="標楷體" w:eastAsia="標楷體" w:hAnsi="標楷體"/>
              </w:rPr>
            </w:pPr>
            <w:ins w:id="15747" w:author="Fegie" w:date="2021-05-04T19:3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0E32D4C6" w14:textId="77777777" w:rsidR="00497F19" w:rsidRDefault="00497F19" w:rsidP="00497F19">
            <w:pPr>
              <w:rPr>
                <w:ins w:id="15748" w:author="Fegie" w:date="2021-05-04T19:36:00Z"/>
                <w:rFonts w:ascii="標楷體" w:eastAsia="標楷體" w:hAnsi="標楷體"/>
              </w:rPr>
            </w:pPr>
            <w:ins w:id="15749" w:author="Fegie" w:date="2021-05-04T19:36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4F1966B4" w14:textId="77777777" w:rsidR="00497F19" w:rsidRDefault="00497F19" w:rsidP="00497F19">
            <w:pPr>
              <w:rPr>
                <w:ins w:id="15750" w:author="Fegie" w:date="2021-05-04T19:36:00Z"/>
                <w:rFonts w:ascii="標楷體" w:eastAsia="標楷體" w:hAnsi="標楷體"/>
              </w:rPr>
            </w:pPr>
            <w:ins w:id="15751" w:author="Fegie" w:date="2021-05-04T19:36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1C85D8C4" w14:textId="77777777" w:rsidR="00497F19" w:rsidRDefault="00497F19" w:rsidP="00497F19">
            <w:pPr>
              <w:rPr>
                <w:ins w:id="15752" w:author="Fegie" w:date="2021-05-04T19:36:00Z"/>
                <w:rFonts w:ascii="標楷體" w:eastAsia="標楷體" w:hAnsi="標楷體"/>
              </w:rPr>
            </w:pPr>
            <w:ins w:id="15753" w:author="Fegie" w:date="2021-05-04T19:36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5D994B8" w14:textId="77777777" w:rsidR="00497F19" w:rsidRDefault="00497F19" w:rsidP="00497F19">
            <w:pPr>
              <w:rPr>
                <w:ins w:id="15754" w:author="Fegie" w:date="2021-05-04T19:36:00Z"/>
                <w:rFonts w:ascii="標楷體" w:eastAsia="標楷體" w:hAnsi="標楷體"/>
              </w:rPr>
            </w:pPr>
            <w:ins w:id="15755" w:author="Fegie" w:date="2021-05-04T19:36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172B358E" w14:textId="77777777" w:rsidR="00497F19" w:rsidRDefault="00497F19" w:rsidP="00497F19">
            <w:pPr>
              <w:rPr>
                <w:ins w:id="15756" w:author="Fegie" w:date="2021-05-04T19:36:00Z"/>
                <w:rFonts w:ascii="標楷體" w:eastAsia="標楷體" w:hAnsi="標楷體"/>
              </w:rPr>
            </w:pPr>
            <w:ins w:id="15757" w:author="Fegie" w:date="2021-05-04T19:36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6FB252D6" w14:textId="77777777" w:rsidR="00497F19" w:rsidRDefault="00497F19" w:rsidP="00497F19">
            <w:pPr>
              <w:rPr>
                <w:ins w:id="15758" w:author="Fegie" w:date="2021-05-04T19:36:00Z"/>
                <w:rFonts w:ascii="標楷體" w:eastAsia="標楷體" w:hAnsi="標楷體"/>
              </w:rPr>
            </w:pPr>
            <w:ins w:id="15759" w:author="Fegie" w:date="2021-05-04T19:36:00Z">
              <w:r>
                <w:rPr>
                  <w:rFonts w:ascii="標楷體" w:eastAsia="標楷體" w:hAnsi="標楷體" w:hint="eastAsia"/>
                </w:rPr>
                <w:t>10</w:t>
              </w:r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1B19B7FE" w14:textId="2720DC2C" w:rsidR="00497F19" w:rsidRDefault="00497F19" w:rsidP="00497F19">
            <w:pPr>
              <w:rPr>
                <w:ins w:id="15760" w:author="Fegie" w:date="2021-05-04T19:35:00Z"/>
                <w:rFonts w:ascii="標楷體" w:eastAsia="標楷體" w:hAnsi="標楷體"/>
              </w:rPr>
            </w:pPr>
            <w:ins w:id="15761" w:author="Fegie" w:date="2021-05-04T19:36:00Z">
              <w:r>
                <w:rPr>
                  <w:rFonts w:ascii="標楷體" w:eastAsia="標楷體" w:hAnsi="標楷體" w:hint="eastAsia"/>
                </w:rPr>
                <w:t>11</w:t>
              </w:r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497F19" w14:paraId="49AA7289" w14:textId="77777777" w:rsidTr="00D85B3E">
        <w:trPr>
          <w:trHeight w:val="291"/>
          <w:jc w:val="center"/>
          <w:ins w:id="15762" w:author="Fegie" w:date="2021-05-02T20:43:00Z"/>
          <w:trPrChange w:id="1576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76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75B29CD" w14:textId="39B3188E" w:rsidR="00497F19" w:rsidRDefault="00497F19" w:rsidP="00497F19">
            <w:pPr>
              <w:rPr>
                <w:ins w:id="15765" w:author="Fegie" w:date="2021-05-02T20:43:00Z"/>
                <w:rFonts w:ascii="標楷體" w:eastAsia="標楷體" w:hAnsi="標楷體"/>
              </w:rPr>
            </w:pPr>
            <w:ins w:id="15766" w:author="Fegie" w:date="2021-05-04T19:55:00Z">
              <w:r>
                <w:rPr>
                  <w:rFonts w:ascii="標楷體" w:eastAsia="標楷體" w:hAnsi="標楷體"/>
                </w:rPr>
                <w:t>23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6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5F8552" w14:textId="5FFB4A05" w:rsidR="00497F19" w:rsidRDefault="00497F19" w:rsidP="00497F19">
            <w:pPr>
              <w:rPr>
                <w:ins w:id="15768" w:author="Fegie" w:date="2021-05-02T20:43:00Z"/>
                <w:rFonts w:ascii="標楷體" w:eastAsia="標楷體" w:hAnsi="標楷體"/>
              </w:rPr>
            </w:pPr>
            <w:ins w:id="15769" w:author="Fegie" w:date="2021-05-02T20:43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  <w:ins w:id="15770" w:author="Fegie" w:date="2021-05-04T19:3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7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8A918C" w14:textId="11AE50EE" w:rsidR="00497F19" w:rsidRDefault="00497F19" w:rsidP="00497F19">
            <w:pPr>
              <w:rPr>
                <w:ins w:id="15772" w:author="Fegie" w:date="2021-05-02T20:43:00Z"/>
                <w:rFonts w:ascii="標楷體" w:eastAsia="標楷體" w:hAnsi="標楷體"/>
              </w:rPr>
            </w:pPr>
            <w:ins w:id="15773" w:author="Fegie" w:date="2021-05-02T20:43:00Z">
              <w:del w:id="15774" w:author="家榮 張" w:date="2021-05-06T18:47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5775" w:author="家榮 張" w:date="2021-05-06T18:47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7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FEA43D" w14:textId="77777777" w:rsidR="00497F19" w:rsidRDefault="00497F19" w:rsidP="00497F19">
            <w:pPr>
              <w:rPr>
                <w:ins w:id="15777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7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EFA614" w14:textId="77777777" w:rsidR="00497F19" w:rsidRDefault="00497F19" w:rsidP="00497F19">
            <w:pPr>
              <w:rPr>
                <w:ins w:id="15779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8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33903" w14:textId="77777777" w:rsidR="00497F19" w:rsidRDefault="00497F19" w:rsidP="00497F19">
            <w:pPr>
              <w:rPr>
                <w:ins w:id="15781" w:author="Fegie" w:date="2021-05-02T20:43:00Z"/>
                <w:rFonts w:ascii="標楷體" w:eastAsia="標楷體" w:hAnsi="標楷體"/>
              </w:rPr>
            </w:pPr>
            <w:ins w:id="15782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8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6F0993" w14:textId="77777777" w:rsidR="00497F19" w:rsidRDefault="00497F19" w:rsidP="00497F19">
            <w:pPr>
              <w:rPr>
                <w:ins w:id="15784" w:author="Fegie" w:date="2021-05-02T20:43:00Z"/>
                <w:rFonts w:ascii="標楷體" w:eastAsia="標楷體" w:hAnsi="標楷體"/>
              </w:rPr>
            </w:pPr>
            <w:ins w:id="15785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8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6C29EE" w14:textId="1E0024D1" w:rsidR="00497F19" w:rsidRDefault="00497F19" w:rsidP="00497F19">
            <w:pPr>
              <w:rPr>
                <w:ins w:id="15787" w:author="Fegie" w:date="2021-05-02T20:43:00Z"/>
                <w:rFonts w:ascii="標楷體" w:eastAsia="標楷體" w:hAnsi="標楷體"/>
              </w:rPr>
            </w:pPr>
            <w:ins w:id="15788" w:author="Fegie" w:date="2021-05-02T20:49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789" w:author="Fegie" w:date="2021-05-02T20:43:00Z"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0C9173CB" w14:textId="06053BF1" w:rsidR="00497F19" w:rsidRDefault="00497F19" w:rsidP="00497F19">
            <w:pPr>
              <w:rPr>
                <w:ins w:id="15790" w:author="Fegie" w:date="2021-05-02T20:43:00Z"/>
                <w:rFonts w:ascii="標楷體" w:eastAsia="標楷體" w:hAnsi="標楷體"/>
              </w:rPr>
            </w:pPr>
            <w:ins w:id="15791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79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4313EE9D" w14:textId="4DA2E692" w:rsidR="00497F19" w:rsidRDefault="00497F19" w:rsidP="00497F19">
            <w:pPr>
              <w:rPr>
                <w:ins w:id="15793" w:author="Fegie" w:date="2021-05-02T20:43:00Z"/>
                <w:rFonts w:ascii="標楷體" w:eastAsia="標楷體" w:hAnsi="標楷體"/>
              </w:rPr>
            </w:pPr>
            <w:ins w:id="15794" w:author="Fegie" w:date="2021-05-02T20:4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5795" w:author="Fegie" w:date="2021-05-02T20:43:00Z"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6EB5DBE4" w14:textId="0ECD054E" w:rsidR="00497F19" w:rsidRDefault="00497F19" w:rsidP="00497F19">
            <w:pPr>
              <w:rPr>
                <w:ins w:id="15796" w:author="Fegie" w:date="2021-05-02T20:43:00Z"/>
                <w:rFonts w:ascii="標楷體" w:eastAsia="標楷體" w:hAnsi="標楷體"/>
              </w:rPr>
            </w:pPr>
            <w:ins w:id="15797" w:author="Fegie" w:date="2021-05-02T20:4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5798" w:author="Fegie" w:date="2021-05-02T20:43:00Z"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51C1B862" w14:textId="0F1EE94E" w:rsidR="00497F19" w:rsidRDefault="00497F19" w:rsidP="00497F19">
            <w:pPr>
              <w:rPr>
                <w:ins w:id="15799" w:author="Fegie" w:date="2021-05-02T20:43:00Z"/>
                <w:rFonts w:ascii="標楷體" w:eastAsia="標楷體" w:hAnsi="標楷體"/>
              </w:rPr>
            </w:pPr>
            <w:ins w:id="15800" w:author="Fegie" w:date="2021-05-02T20:49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5801" w:author="Fegie" w:date="2021-05-02T20:43:00Z"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0FCB5980" w14:textId="0CBDE0B3" w:rsidR="00497F19" w:rsidRDefault="00497F19" w:rsidP="00497F19">
            <w:pPr>
              <w:rPr>
                <w:ins w:id="15802" w:author="Fegie" w:date="2021-05-02T20:43:00Z"/>
                <w:rFonts w:ascii="標楷體" w:eastAsia="標楷體" w:hAnsi="標楷體"/>
              </w:rPr>
            </w:pPr>
            <w:ins w:id="15803" w:author="Fegie" w:date="2021-05-02T20:49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5804" w:author="Fegie" w:date="2021-05-02T20:43:00Z"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07354B6F" w14:textId="071CC058" w:rsidR="00497F19" w:rsidRDefault="00497F19" w:rsidP="00497F19">
            <w:pPr>
              <w:rPr>
                <w:ins w:id="15805" w:author="Fegie" w:date="2021-05-02T20:43:00Z"/>
                <w:rFonts w:ascii="標楷體" w:eastAsia="標楷體" w:hAnsi="標楷體"/>
              </w:rPr>
            </w:pPr>
            <w:ins w:id="15806" w:author="Fegie" w:date="2021-05-02T20:49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5807" w:author="Fegie" w:date="2021-05-02T20:43:00Z"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229BA330" w14:textId="77354926" w:rsidR="00497F19" w:rsidRDefault="00497F19" w:rsidP="00497F19">
            <w:pPr>
              <w:rPr>
                <w:ins w:id="15808" w:author="Fegie" w:date="2021-05-02T20:43:00Z"/>
                <w:rFonts w:ascii="標楷體" w:eastAsia="標楷體" w:hAnsi="標楷體"/>
              </w:rPr>
            </w:pPr>
            <w:ins w:id="15809" w:author="Fegie" w:date="2021-05-02T20:49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5810" w:author="Fegie" w:date="2021-05-02T20:43:00Z"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47D03550" w14:textId="4FAE413E" w:rsidR="00497F19" w:rsidRDefault="00497F19" w:rsidP="00497F19">
            <w:pPr>
              <w:rPr>
                <w:ins w:id="15811" w:author="Fegie" w:date="2021-05-02T20:43:00Z"/>
                <w:rFonts w:ascii="標楷體" w:eastAsia="標楷體" w:hAnsi="標楷體"/>
              </w:rPr>
            </w:pPr>
            <w:ins w:id="15812" w:author="Fegie" w:date="2021-05-02T20:49:00Z">
              <w:r>
                <w:rPr>
                  <w:rFonts w:ascii="標楷體" w:eastAsia="標楷體" w:hAnsi="標楷體" w:hint="eastAsia"/>
                </w:rPr>
                <w:t>10</w:t>
              </w:r>
            </w:ins>
            <w:ins w:id="15813" w:author="Fegie" w:date="2021-05-02T20:43:00Z"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199A25D7" w14:textId="642283EF" w:rsidR="00497F19" w:rsidRDefault="00497F19" w:rsidP="00497F19">
            <w:pPr>
              <w:rPr>
                <w:ins w:id="15814" w:author="Fegie" w:date="2021-05-02T20:43:00Z"/>
                <w:rFonts w:ascii="標楷體" w:eastAsia="標楷體" w:hAnsi="標楷體"/>
              </w:rPr>
            </w:pPr>
            <w:ins w:id="15815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816" w:author="Fegie" w:date="2021-05-02T20:49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817" w:author="Fegie" w:date="2021-05-02T20:43:00Z"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497F19" w14:paraId="7092F64F" w14:textId="77777777" w:rsidTr="00D85B3E">
        <w:trPr>
          <w:trHeight w:val="291"/>
          <w:jc w:val="center"/>
          <w:ins w:id="15818" w:author="Fegie" w:date="2021-05-04T19:36:00Z"/>
          <w:trPrChange w:id="1581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2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59A915" w14:textId="3AEC1AF9" w:rsidR="00497F19" w:rsidRDefault="00497F19" w:rsidP="00497F19">
            <w:pPr>
              <w:rPr>
                <w:ins w:id="15821" w:author="Fegie" w:date="2021-05-04T19:36:00Z"/>
                <w:rFonts w:ascii="標楷體" w:eastAsia="標楷體" w:hAnsi="標楷體"/>
              </w:rPr>
            </w:pPr>
            <w:ins w:id="15822" w:author="Fegie" w:date="2021-05-04T19:5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2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B83B7C" w14:textId="2C228A76" w:rsidR="00497F19" w:rsidRDefault="00497F19" w:rsidP="00497F19">
            <w:pPr>
              <w:rPr>
                <w:ins w:id="15824" w:author="Fegie" w:date="2021-05-04T19:36:00Z"/>
                <w:rFonts w:ascii="標楷體" w:eastAsia="標楷體" w:hAnsi="標楷體"/>
              </w:rPr>
            </w:pPr>
            <w:ins w:id="15825" w:author="Fegie" w:date="2021-05-04T19:36:00Z">
              <w:r>
                <w:rPr>
                  <w:rFonts w:ascii="標楷體" w:eastAsia="標楷體" w:hAnsi="標楷體" w:hint="eastAsia"/>
                </w:rPr>
                <w:t>通訊-郵遞區號-修改前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2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CEC802" w14:textId="20BD90C3" w:rsidR="00497F19" w:rsidRDefault="00497F19" w:rsidP="00497F19">
            <w:pPr>
              <w:rPr>
                <w:ins w:id="15827" w:author="Fegie" w:date="2021-05-04T19:36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2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DBC4E7" w14:textId="77777777" w:rsidR="00497F19" w:rsidRDefault="00497F19" w:rsidP="00497F19">
            <w:pPr>
              <w:rPr>
                <w:ins w:id="15829" w:author="Fegie" w:date="2021-05-04T19:3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1D9308" w14:textId="77777777" w:rsidR="00497F19" w:rsidRDefault="00497F19" w:rsidP="00497F19">
            <w:pPr>
              <w:rPr>
                <w:ins w:id="15831" w:author="Fegie" w:date="2021-05-04T19:36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9E6DD3" w14:textId="45B59C30" w:rsidR="00497F19" w:rsidRDefault="00497F19" w:rsidP="00497F19">
            <w:pPr>
              <w:rPr>
                <w:ins w:id="15833" w:author="Fegie" w:date="2021-05-04T19:3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E82247" w14:textId="24F362D2" w:rsidR="00497F19" w:rsidRDefault="00497F19" w:rsidP="00497F19">
            <w:pPr>
              <w:rPr>
                <w:ins w:id="15835" w:author="Fegie" w:date="2021-05-04T19:36:00Z"/>
                <w:rFonts w:ascii="標楷體" w:eastAsia="標楷體" w:hAnsi="標楷體"/>
              </w:rPr>
            </w:pPr>
            <w:ins w:id="15836" w:author="Fegie" w:date="2021-05-04T19:3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8AB5B6" w14:textId="09C1101D" w:rsidR="00497F19" w:rsidRDefault="00497F19" w:rsidP="00497F19">
            <w:pPr>
              <w:rPr>
                <w:ins w:id="15838" w:author="Fegie" w:date="2021-05-04T19:36:00Z"/>
                <w:rFonts w:ascii="標楷體" w:eastAsia="標楷體" w:hAnsi="標楷體"/>
              </w:rPr>
            </w:pPr>
            <w:ins w:id="15839" w:author="Fegie" w:date="2021-05-04T19:36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5840" w:author="Fegie" w:date="2021-05-04T19:3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5841" w:author="Fegie" w:date="2021-05-04T19:36:00Z">
              <w:r>
                <w:rPr>
                  <w:rFonts w:ascii="標楷體" w:eastAsia="標楷體" w:hAnsi="標楷體" w:hint="eastAsia"/>
                </w:rPr>
                <w:t>修改2</w:t>
              </w:r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3F77C37A" w14:textId="6B69CAB3" w:rsidR="00497F19" w:rsidRDefault="00497F19" w:rsidP="00497F19">
            <w:pPr>
              <w:rPr>
                <w:ins w:id="15842" w:author="Fegie" w:date="2021-05-04T19:36:00Z"/>
                <w:rFonts w:ascii="標楷體" w:eastAsia="標楷體" w:hAnsi="標楷體"/>
              </w:rPr>
            </w:pPr>
            <w:ins w:id="15843" w:author="Fegie" w:date="2021-05-04T19:3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497F19" w14:paraId="54651168" w14:textId="77777777" w:rsidTr="00D85B3E">
        <w:trPr>
          <w:trHeight w:val="291"/>
          <w:jc w:val="center"/>
          <w:ins w:id="15844" w:author="Fegie" w:date="2021-05-02T20:43:00Z"/>
          <w:trPrChange w:id="1584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84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F8CBE9" w14:textId="25136B95" w:rsidR="00497F19" w:rsidRDefault="00497F19" w:rsidP="00497F19">
            <w:pPr>
              <w:rPr>
                <w:ins w:id="15847" w:author="Fegie" w:date="2021-05-02T20:43:00Z"/>
                <w:rFonts w:ascii="標楷體" w:eastAsia="標楷體" w:hAnsi="標楷體"/>
              </w:rPr>
            </w:pPr>
            <w:ins w:id="15848" w:author="Fegie" w:date="2021-05-04T19:56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/>
                </w:rPr>
                <w:lastRenderedPageBreak/>
                <w:t>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B370D4" w14:textId="48614FBC" w:rsidR="00497F19" w:rsidRDefault="00497F19" w:rsidP="00497F19">
            <w:pPr>
              <w:rPr>
                <w:ins w:id="15850" w:author="Fegie" w:date="2021-05-02T20:43:00Z"/>
                <w:rFonts w:ascii="標楷體" w:eastAsia="標楷體" w:hAnsi="標楷體"/>
              </w:rPr>
            </w:pPr>
            <w:ins w:id="15851" w:author="Fegie" w:date="2021-05-02T20:43:00Z">
              <w:r>
                <w:rPr>
                  <w:rFonts w:ascii="標楷體" w:eastAsia="標楷體" w:hAnsi="標楷體" w:hint="eastAsia"/>
                </w:rPr>
                <w:lastRenderedPageBreak/>
                <w:t>通</w:t>
              </w:r>
              <w:r>
                <w:rPr>
                  <w:rFonts w:ascii="標楷體" w:eastAsia="標楷體" w:hAnsi="標楷體" w:hint="eastAsia"/>
                </w:rPr>
                <w:lastRenderedPageBreak/>
                <w:t>訊-郵遞區號</w:t>
              </w:r>
            </w:ins>
            <w:ins w:id="15852" w:author="Fegie" w:date="2021-05-04T19:3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5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FC3DEB" w14:textId="2333E1DE" w:rsidR="00497F19" w:rsidRDefault="00497F19" w:rsidP="00497F19">
            <w:pPr>
              <w:rPr>
                <w:ins w:id="15854" w:author="Fegie" w:date="2021-05-02T20:43:00Z"/>
                <w:rFonts w:ascii="標楷體" w:eastAsia="標楷體" w:hAnsi="標楷體"/>
              </w:rPr>
            </w:pPr>
            <w:ins w:id="15855" w:author="Fegie" w:date="2021-05-02T20:43:00Z">
              <w:del w:id="15856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X(03)+X(03)</w:delText>
                </w:r>
              </w:del>
            </w:ins>
            <w:ins w:id="15857" w:author="家榮 張" w:date="2021-05-06T18:48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5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E05675" w14:textId="77777777" w:rsidR="00497F19" w:rsidRDefault="00497F19" w:rsidP="00497F19">
            <w:pPr>
              <w:rPr>
                <w:ins w:id="1585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6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61AA88" w14:textId="77777777" w:rsidR="00497F19" w:rsidRDefault="00497F19" w:rsidP="00497F19">
            <w:pPr>
              <w:rPr>
                <w:ins w:id="1586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6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D8100D" w14:textId="77777777" w:rsidR="00497F19" w:rsidRDefault="00497F19" w:rsidP="00497F19">
            <w:pPr>
              <w:rPr>
                <w:ins w:id="15863" w:author="Fegie" w:date="2021-05-02T20:43:00Z"/>
                <w:rFonts w:ascii="標楷體" w:eastAsia="標楷體" w:hAnsi="標楷體"/>
              </w:rPr>
            </w:pPr>
            <w:ins w:id="15864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6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ECAB1A" w14:textId="77777777" w:rsidR="00497F19" w:rsidRDefault="00497F19" w:rsidP="00497F19">
            <w:pPr>
              <w:rPr>
                <w:ins w:id="15866" w:author="Fegie" w:date="2021-05-02T20:43:00Z"/>
                <w:rFonts w:ascii="標楷體" w:eastAsia="標楷體" w:hAnsi="標楷體"/>
              </w:rPr>
            </w:pPr>
            <w:ins w:id="1586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6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E7FBA5" w14:textId="3096F25B" w:rsidR="00497F19" w:rsidRDefault="00497F19" w:rsidP="00497F19">
            <w:pPr>
              <w:rPr>
                <w:ins w:id="15869" w:author="Fegie" w:date="2021-05-02T20:43:00Z"/>
                <w:rFonts w:ascii="標楷體" w:eastAsia="標楷體" w:hAnsi="標楷體"/>
              </w:rPr>
            </w:pPr>
            <w:ins w:id="15870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871" w:author="Fegie" w:date="2021-05-02T20:49:00Z">
              <w:r>
                <w:rPr>
                  <w:rFonts w:ascii="標楷體" w:eastAsia="標楷體" w:hAnsi="標楷體" w:hint="eastAsia"/>
                </w:rPr>
                <w:t>.自動顯示可以修改</w:t>
              </w:r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5872" w:author="Fegie" w:date="2021-05-02T20:43:00Z"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2EAD9620" w14:textId="3B09F587" w:rsidR="00497F19" w:rsidRDefault="00497F19" w:rsidP="00497F19">
            <w:pPr>
              <w:rPr>
                <w:ins w:id="15873" w:author="Fegie" w:date="2021-05-02T20:43:00Z"/>
                <w:rFonts w:ascii="標楷體" w:eastAsia="標楷體" w:hAnsi="標楷體"/>
              </w:rPr>
            </w:pPr>
            <w:ins w:id="15874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875" w:author="Fegie" w:date="2021-05-02T20:43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497F19" w14:paraId="70090F6F" w14:textId="77777777" w:rsidTr="00D85B3E">
        <w:trPr>
          <w:trHeight w:val="291"/>
          <w:jc w:val="center"/>
          <w:ins w:id="15876" w:author="Fegie" w:date="2021-05-04T19:39:00Z"/>
          <w:trPrChange w:id="1587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7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4A4FA0" w14:textId="215E435B" w:rsidR="00497F19" w:rsidRDefault="00497F19" w:rsidP="00497F19">
            <w:pPr>
              <w:rPr>
                <w:ins w:id="15879" w:author="Fegie" w:date="2021-05-04T19:39:00Z"/>
                <w:rFonts w:ascii="標楷體" w:eastAsia="標楷體" w:hAnsi="標楷體"/>
              </w:rPr>
            </w:pPr>
            <w:ins w:id="15880" w:author="Fegie" w:date="2021-05-04T19:56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8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DD8923" w14:textId="17A50926" w:rsidR="00497F19" w:rsidRDefault="00497F19" w:rsidP="00497F19">
            <w:pPr>
              <w:rPr>
                <w:ins w:id="15882" w:author="Fegie" w:date="2021-05-04T19:39:00Z"/>
                <w:rFonts w:ascii="標楷體" w:eastAsia="標楷體" w:hAnsi="標楷體"/>
              </w:rPr>
            </w:pPr>
            <w:ins w:id="15883" w:author="Fegie" w:date="2021-05-04T19:40:00Z">
              <w:r>
                <w:rPr>
                  <w:rFonts w:ascii="標楷體" w:eastAsia="標楷體" w:hAnsi="標楷體" w:hint="eastAsia"/>
                </w:rPr>
                <w:t>通訊-地址-修改前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8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E2DFA7" w14:textId="6BD38582" w:rsidR="00497F19" w:rsidRDefault="00497F19" w:rsidP="00497F19">
            <w:pPr>
              <w:rPr>
                <w:ins w:id="15885" w:author="Fegie" w:date="2021-05-04T19:39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8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AADEA4" w14:textId="77777777" w:rsidR="00497F19" w:rsidRDefault="00497F19" w:rsidP="00497F19">
            <w:pPr>
              <w:rPr>
                <w:ins w:id="15887" w:author="Fegie" w:date="2021-05-04T19:3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8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2BEC4D" w14:textId="77777777" w:rsidR="00497F19" w:rsidRDefault="00497F19" w:rsidP="00497F19">
            <w:pPr>
              <w:rPr>
                <w:ins w:id="15889" w:author="Fegie" w:date="2021-05-04T19:3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15450E" w14:textId="58B8F945" w:rsidR="00497F19" w:rsidRDefault="00497F19" w:rsidP="00497F19">
            <w:pPr>
              <w:rPr>
                <w:ins w:id="15891" w:author="Fegie" w:date="2021-05-04T19:3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06DFF6" w14:textId="78610EBA" w:rsidR="00497F19" w:rsidRDefault="00497F19" w:rsidP="00497F19">
            <w:pPr>
              <w:rPr>
                <w:ins w:id="15893" w:author="Fegie" w:date="2021-05-04T19:39:00Z"/>
                <w:rFonts w:ascii="標楷體" w:eastAsia="標楷體" w:hAnsi="標楷體"/>
              </w:rPr>
            </w:pPr>
            <w:ins w:id="15894" w:author="Fegie" w:date="2021-05-04T19:4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73B143" w14:textId="739E1852" w:rsidR="00497F19" w:rsidRPr="00702FE3" w:rsidRDefault="00497F19" w:rsidP="00497F19">
            <w:pPr>
              <w:rPr>
                <w:ins w:id="15896" w:author="Fegie" w:date="2021-05-04T19:40:00Z"/>
                <w:rFonts w:ascii="標楷體" w:eastAsia="標楷體" w:hAnsi="標楷體"/>
              </w:rPr>
            </w:pPr>
            <w:ins w:id="15897" w:author="Fegie" w:date="2021-05-04T19:40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0B643621" w14:textId="77777777" w:rsidR="00497F19" w:rsidRPr="00702FE3" w:rsidRDefault="00497F19" w:rsidP="00497F19">
            <w:pPr>
              <w:rPr>
                <w:ins w:id="15898" w:author="Fegie" w:date="2021-05-04T19:40:00Z"/>
                <w:rFonts w:ascii="標楷體" w:eastAsia="標楷體" w:hAnsi="標楷體"/>
              </w:rPr>
            </w:pPr>
            <w:ins w:id="15899" w:author="Fegie" w:date="2021-05-04T19:40:00Z">
              <w:r>
                <w:rPr>
                  <w:rFonts w:ascii="標楷體" w:eastAsia="標楷體" w:hAnsi="標楷體" w:hint="eastAsia"/>
                </w:rPr>
                <w:t>3</w:t>
              </w:r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1E7D4650" w14:textId="77777777" w:rsidR="00497F19" w:rsidRPr="00702FE3" w:rsidRDefault="00497F19" w:rsidP="00497F19">
            <w:pPr>
              <w:rPr>
                <w:ins w:id="15900" w:author="Fegie" w:date="2021-05-04T19:40:00Z"/>
                <w:rFonts w:ascii="標楷體" w:eastAsia="標楷體" w:hAnsi="標楷體"/>
              </w:rPr>
            </w:pPr>
            <w:ins w:id="15901" w:author="Fegie" w:date="2021-05-04T19:40:00Z">
              <w:r>
                <w:rPr>
                  <w:rFonts w:ascii="標楷體" w:eastAsia="標楷體" w:hAnsi="標楷體" w:hint="eastAsia"/>
                </w:rPr>
                <w:t>4</w:t>
              </w:r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46FF38FD" w14:textId="77777777" w:rsidR="00497F19" w:rsidRPr="00702FE3" w:rsidRDefault="00497F19" w:rsidP="00497F19">
            <w:pPr>
              <w:rPr>
                <w:ins w:id="15902" w:author="Fegie" w:date="2021-05-04T19:40:00Z"/>
                <w:rFonts w:ascii="標楷體" w:eastAsia="標楷體" w:hAnsi="標楷體"/>
              </w:rPr>
            </w:pPr>
            <w:ins w:id="15903" w:author="Fegie" w:date="2021-05-04T19:40:00Z">
              <w:r>
                <w:rPr>
                  <w:rFonts w:ascii="標楷體" w:eastAsia="標楷體" w:hAnsi="標楷體" w:hint="eastAsia"/>
                </w:rPr>
                <w:t>5</w:t>
              </w:r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483A1827" w14:textId="77777777" w:rsidR="00497F19" w:rsidRPr="00702FE3" w:rsidRDefault="00497F19" w:rsidP="00497F19">
            <w:pPr>
              <w:rPr>
                <w:ins w:id="15904" w:author="Fegie" w:date="2021-05-04T19:40:00Z"/>
                <w:rFonts w:ascii="標楷體" w:eastAsia="標楷體" w:hAnsi="標楷體"/>
              </w:rPr>
            </w:pPr>
            <w:ins w:id="15905" w:author="Fegie" w:date="2021-05-04T19:40:00Z">
              <w:r>
                <w:rPr>
                  <w:rFonts w:ascii="標楷體" w:eastAsia="標楷體" w:hAnsi="標楷體" w:hint="eastAsia"/>
                </w:rPr>
                <w:t>6</w:t>
              </w:r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77BD6CA0" w14:textId="77777777" w:rsidR="00497F19" w:rsidRPr="00702FE3" w:rsidRDefault="00497F19" w:rsidP="00497F19">
            <w:pPr>
              <w:rPr>
                <w:ins w:id="15906" w:author="Fegie" w:date="2021-05-04T19:40:00Z"/>
                <w:rFonts w:ascii="標楷體" w:eastAsia="標楷體" w:hAnsi="標楷體"/>
              </w:rPr>
            </w:pPr>
            <w:ins w:id="15907" w:author="Fegie" w:date="2021-05-04T19:40:00Z">
              <w:r>
                <w:rPr>
                  <w:rFonts w:ascii="標楷體" w:eastAsia="標楷體" w:hAnsi="標楷體" w:hint="eastAsia"/>
                </w:rPr>
                <w:t>7</w:t>
              </w:r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38FD3BDF" w14:textId="77777777" w:rsidR="00497F19" w:rsidRPr="00702FE3" w:rsidRDefault="00497F19" w:rsidP="00497F19">
            <w:pPr>
              <w:rPr>
                <w:ins w:id="15908" w:author="Fegie" w:date="2021-05-04T19:40:00Z"/>
                <w:rFonts w:ascii="標楷體" w:eastAsia="標楷體" w:hAnsi="標楷體"/>
              </w:rPr>
            </w:pPr>
            <w:ins w:id="15909" w:author="Fegie" w:date="2021-05-04T19:40:00Z">
              <w:r>
                <w:rPr>
                  <w:rFonts w:ascii="標楷體" w:eastAsia="標楷體" w:hAnsi="標楷體" w:hint="eastAsia"/>
                </w:rPr>
                <w:t>8</w:t>
              </w:r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65EEBCB1" w14:textId="77777777" w:rsidR="00497F19" w:rsidRPr="00702FE3" w:rsidRDefault="00497F19" w:rsidP="00497F19">
            <w:pPr>
              <w:rPr>
                <w:ins w:id="15910" w:author="Fegie" w:date="2021-05-04T19:40:00Z"/>
                <w:rFonts w:ascii="標楷體" w:eastAsia="標楷體" w:hAnsi="標楷體"/>
              </w:rPr>
            </w:pPr>
            <w:ins w:id="15911" w:author="Fegie" w:date="2021-05-04T19:40:00Z">
              <w:r>
                <w:rPr>
                  <w:rFonts w:ascii="標楷體" w:eastAsia="標楷體" w:hAnsi="標楷體" w:hint="eastAsia"/>
                </w:rPr>
                <w:t>9</w:t>
              </w:r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12C9B49C" w14:textId="77777777" w:rsidR="00497F19" w:rsidRPr="00702FE3" w:rsidRDefault="00497F19" w:rsidP="00497F19">
            <w:pPr>
              <w:rPr>
                <w:ins w:id="15912" w:author="Fegie" w:date="2021-05-04T19:40:00Z"/>
                <w:rFonts w:ascii="標楷體" w:eastAsia="標楷體" w:hAnsi="標楷體"/>
              </w:rPr>
            </w:pPr>
            <w:ins w:id="15913" w:author="Fegie" w:date="2021-05-04T19:40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0</w:t>
              </w:r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6ECAAAD8" w14:textId="5F228422" w:rsidR="00497F19" w:rsidRDefault="00497F19" w:rsidP="00497F19">
            <w:pPr>
              <w:rPr>
                <w:ins w:id="15914" w:author="Fegie" w:date="2021-05-04T19:39:00Z"/>
                <w:rFonts w:ascii="標楷體" w:eastAsia="標楷體" w:hAnsi="標楷體"/>
              </w:rPr>
            </w:pPr>
            <w:ins w:id="15915" w:author="Fegie" w:date="2021-05-04T19:40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1</w:t>
              </w:r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497F19" w14:paraId="62271C48" w14:textId="77777777" w:rsidTr="00D85B3E">
        <w:trPr>
          <w:trHeight w:val="291"/>
          <w:jc w:val="center"/>
          <w:ins w:id="15916" w:author="Fegie" w:date="2021-05-02T20:43:00Z"/>
          <w:trPrChange w:id="1591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1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599D12" w14:textId="1BECC3ED" w:rsidR="00497F19" w:rsidRDefault="00497F19" w:rsidP="00497F19">
            <w:pPr>
              <w:rPr>
                <w:ins w:id="15919" w:author="Fegie" w:date="2021-05-02T20:43:00Z"/>
                <w:rFonts w:ascii="標楷體" w:eastAsia="標楷體" w:hAnsi="標楷體"/>
              </w:rPr>
            </w:pPr>
            <w:ins w:id="15920" w:author="Fegie" w:date="2021-05-04T19:56:00Z">
              <w:r>
                <w:rPr>
                  <w:rFonts w:ascii="標楷體" w:eastAsia="標楷體" w:hAnsi="標楷體"/>
                </w:rPr>
                <w:t>27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2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EB90A8" w14:textId="4242AD7E" w:rsidR="00497F19" w:rsidRDefault="00497F19" w:rsidP="00497F19">
            <w:pPr>
              <w:rPr>
                <w:ins w:id="15922" w:author="Fegie" w:date="2021-05-02T20:43:00Z"/>
                <w:rFonts w:ascii="標楷體" w:eastAsia="標楷體" w:hAnsi="標楷體"/>
              </w:rPr>
            </w:pPr>
            <w:ins w:id="15923" w:author="Fegie" w:date="2021-05-02T20:43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  <w:ins w:id="15924" w:author="Fegie" w:date="2021-05-04T19:4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2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19640F" w14:textId="653E4EBA" w:rsidR="00497F19" w:rsidRDefault="00497F19" w:rsidP="00497F19">
            <w:pPr>
              <w:rPr>
                <w:ins w:id="15926" w:author="Fegie" w:date="2021-05-02T20:43:00Z"/>
                <w:rFonts w:ascii="標楷體" w:eastAsia="標楷體" w:hAnsi="標楷體"/>
              </w:rPr>
            </w:pPr>
            <w:ins w:id="15927" w:author="Fegie" w:date="2021-05-02T20:43:00Z">
              <w:del w:id="15928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5929" w:author="家榮 張" w:date="2021-05-06T18:48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2063EC" w14:textId="77777777" w:rsidR="00497F19" w:rsidRDefault="00497F19" w:rsidP="00497F19">
            <w:pPr>
              <w:rPr>
                <w:ins w:id="1593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A631B8" w14:textId="77777777" w:rsidR="00497F19" w:rsidRDefault="00497F19" w:rsidP="00497F19">
            <w:pPr>
              <w:rPr>
                <w:ins w:id="1593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E49A4" w14:textId="77777777" w:rsidR="00497F19" w:rsidRDefault="00497F19" w:rsidP="00497F19">
            <w:pPr>
              <w:rPr>
                <w:ins w:id="15935" w:author="Fegie" w:date="2021-05-02T20:43:00Z"/>
                <w:rFonts w:ascii="標楷體" w:eastAsia="標楷體" w:hAnsi="標楷體"/>
              </w:rPr>
            </w:pPr>
            <w:ins w:id="15936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EC04B4" w14:textId="77777777" w:rsidR="00497F19" w:rsidRDefault="00497F19" w:rsidP="00497F19">
            <w:pPr>
              <w:rPr>
                <w:ins w:id="15938" w:author="Fegie" w:date="2021-05-02T20:43:00Z"/>
                <w:rFonts w:ascii="標楷體" w:eastAsia="標楷體" w:hAnsi="標楷體"/>
              </w:rPr>
            </w:pPr>
            <w:ins w:id="15939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4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606B0F" w14:textId="1A6B3F41" w:rsidR="00497F19" w:rsidRPr="00702FE3" w:rsidRDefault="00497F19" w:rsidP="00497F19">
            <w:pPr>
              <w:rPr>
                <w:ins w:id="15941" w:author="Fegie" w:date="2021-05-02T20:43:00Z"/>
                <w:rFonts w:ascii="標楷體" w:eastAsia="標楷體" w:hAnsi="標楷體"/>
              </w:rPr>
            </w:pPr>
            <w:ins w:id="15942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5943" w:author="Fegie" w:date="2021-05-02T20:49:00Z">
              <w:r>
                <w:rPr>
                  <w:rFonts w:ascii="標楷體" w:eastAsia="標楷體" w:hAnsi="標楷體" w:hint="eastAsia"/>
                </w:rPr>
                <w:t>自動顯示可以修改2</w:t>
              </w:r>
            </w:ins>
            <w:ins w:id="15944" w:author="Fegie" w:date="2021-05-02T20:43:00Z"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0AF7DB4B" w14:textId="55F5826C" w:rsidR="00497F19" w:rsidRPr="00702FE3" w:rsidRDefault="00497F19" w:rsidP="00497F19">
            <w:pPr>
              <w:rPr>
                <w:ins w:id="15945" w:author="Fegie" w:date="2021-05-02T20:43:00Z"/>
                <w:rFonts w:ascii="標楷體" w:eastAsia="標楷體" w:hAnsi="標楷體"/>
              </w:rPr>
            </w:pPr>
            <w:ins w:id="15946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947" w:author="Fegie" w:date="2021-05-02T20:43:00Z"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61A4929A" w14:textId="0566A6E9" w:rsidR="00497F19" w:rsidRPr="00702FE3" w:rsidRDefault="00497F19" w:rsidP="00497F19">
            <w:pPr>
              <w:rPr>
                <w:ins w:id="15948" w:author="Fegie" w:date="2021-05-02T20:43:00Z"/>
                <w:rFonts w:ascii="標楷體" w:eastAsia="標楷體" w:hAnsi="標楷體"/>
              </w:rPr>
            </w:pPr>
            <w:ins w:id="15949" w:author="Fegie" w:date="2021-05-02T20:4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5950" w:author="Fegie" w:date="2021-05-02T20:43:00Z"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01990D4B" w14:textId="2E99595E" w:rsidR="00497F19" w:rsidRPr="00702FE3" w:rsidRDefault="00497F19" w:rsidP="00497F19">
            <w:pPr>
              <w:rPr>
                <w:ins w:id="15951" w:author="Fegie" w:date="2021-05-02T20:43:00Z"/>
                <w:rFonts w:ascii="標楷體" w:eastAsia="標楷體" w:hAnsi="標楷體"/>
              </w:rPr>
            </w:pPr>
            <w:ins w:id="15952" w:author="Fegie" w:date="2021-05-02T20:4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5953" w:author="Fegie" w:date="2021-05-02T20:43:00Z"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679FA693" w14:textId="5706FBE0" w:rsidR="00497F19" w:rsidRPr="00702FE3" w:rsidRDefault="00497F19" w:rsidP="00497F19">
            <w:pPr>
              <w:rPr>
                <w:ins w:id="15954" w:author="Fegie" w:date="2021-05-02T20:43:00Z"/>
                <w:rFonts w:ascii="標楷體" w:eastAsia="標楷體" w:hAnsi="標楷體"/>
              </w:rPr>
            </w:pPr>
            <w:ins w:id="15955" w:author="Fegie" w:date="2021-05-02T20:50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5956" w:author="Fegie" w:date="2021-05-02T20:43:00Z"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72C6354F" w14:textId="13F55244" w:rsidR="00497F19" w:rsidRPr="00702FE3" w:rsidRDefault="00497F19" w:rsidP="00497F19">
            <w:pPr>
              <w:rPr>
                <w:ins w:id="15957" w:author="Fegie" w:date="2021-05-02T20:43:00Z"/>
                <w:rFonts w:ascii="標楷體" w:eastAsia="標楷體" w:hAnsi="標楷體"/>
              </w:rPr>
            </w:pPr>
            <w:ins w:id="15958" w:author="Fegie" w:date="2021-05-02T20:50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5959" w:author="Fegie" w:date="2021-05-02T20:43:00Z"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38F8102F" w14:textId="061E6D24" w:rsidR="00497F19" w:rsidRPr="00702FE3" w:rsidRDefault="00497F19" w:rsidP="00497F19">
            <w:pPr>
              <w:rPr>
                <w:ins w:id="15960" w:author="Fegie" w:date="2021-05-02T20:43:00Z"/>
                <w:rFonts w:ascii="標楷體" w:eastAsia="標楷體" w:hAnsi="標楷體"/>
              </w:rPr>
            </w:pPr>
            <w:ins w:id="15961" w:author="Fegie" w:date="2021-05-02T20:50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5962" w:author="Fegie" w:date="2021-05-02T20:43:00Z"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1F91B7EA" w14:textId="7786955E" w:rsidR="00497F19" w:rsidRPr="00702FE3" w:rsidRDefault="00497F19" w:rsidP="00497F19">
            <w:pPr>
              <w:rPr>
                <w:ins w:id="15963" w:author="Fegie" w:date="2021-05-02T20:43:00Z"/>
                <w:rFonts w:ascii="標楷體" w:eastAsia="標楷體" w:hAnsi="標楷體"/>
              </w:rPr>
            </w:pPr>
            <w:ins w:id="15964" w:author="Fegie" w:date="2021-05-02T20:50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5965" w:author="Fegie" w:date="2021-05-02T20:43:00Z"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34494182" w14:textId="568EBAEF" w:rsidR="00497F19" w:rsidRPr="00702FE3" w:rsidRDefault="00497F19" w:rsidP="00497F19">
            <w:pPr>
              <w:rPr>
                <w:ins w:id="15966" w:author="Fegie" w:date="2021-05-02T20:43:00Z"/>
                <w:rFonts w:ascii="標楷體" w:eastAsia="標楷體" w:hAnsi="標楷體"/>
              </w:rPr>
            </w:pPr>
            <w:ins w:id="15967" w:author="Fegie" w:date="2021-05-02T20:43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5968" w:author="Fegie" w:date="2021-05-02T20:50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5969" w:author="Fegie" w:date="2021-05-02T20:43:00Z"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7962E639" w14:textId="3C0CBEC1" w:rsidR="00497F19" w:rsidRDefault="00497F19" w:rsidP="00497F19">
            <w:pPr>
              <w:rPr>
                <w:ins w:id="15970" w:author="Fegie" w:date="2021-05-02T20:43:00Z"/>
                <w:rFonts w:ascii="標楷體" w:eastAsia="標楷體" w:hAnsi="標楷體"/>
              </w:rPr>
            </w:pPr>
            <w:ins w:id="15971" w:author="Fegie" w:date="2021-05-02T20:43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5972" w:author="Fegie" w:date="2021-05-02T20:50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973" w:author="Fegie" w:date="2021-05-02T20:43:00Z"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497F19" w14:paraId="1F60B34E" w14:textId="77777777" w:rsidTr="00D85B3E">
        <w:trPr>
          <w:trHeight w:val="291"/>
          <w:jc w:val="center"/>
          <w:ins w:id="15974" w:author="Fegie" w:date="2021-05-02T20:43:00Z"/>
          <w:trPrChange w:id="1597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7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74CE80" w14:textId="15D7AE10" w:rsidR="00497F19" w:rsidRDefault="00497F19" w:rsidP="00497F19">
            <w:pPr>
              <w:rPr>
                <w:ins w:id="15977" w:author="Fegie" w:date="2021-05-02T20:43:00Z"/>
                <w:rFonts w:ascii="標楷體" w:eastAsia="標楷體" w:hAnsi="標楷體"/>
              </w:rPr>
            </w:pPr>
            <w:ins w:id="15978" w:author="Fegie" w:date="2021-05-04T19:56:00Z">
              <w:r>
                <w:rPr>
                  <w:rFonts w:ascii="標楷體" w:eastAsia="標楷體" w:hAnsi="標楷體"/>
                </w:rPr>
                <w:t>28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7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22BDE5" w14:textId="5F38BF2A" w:rsidR="00497F19" w:rsidRDefault="00497F19" w:rsidP="00497F19">
            <w:pPr>
              <w:rPr>
                <w:ins w:id="15980" w:author="Fegie" w:date="2021-05-02T20:43:00Z"/>
                <w:rFonts w:ascii="標楷體" w:eastAsia="標楷體" w:hAnsi="標楷體"/>
              </w:rPr>
            </w:pPr>
            <w:ins w:id="15981" w:author="Fegie" w:date="2021-05-02T20:43:00Z">
              <w:r>
                <w:rPr>
                  <w:rFonts w:ascii="標楷體" w:eastAsia="標楷體" w:hAnsi="標楷體" w:hint="eastAsia"/>
                </w:rPr>
                <w:t>電子</w:t>
              </w:r>
              <w:r>
                <w:rPr>
                  <w:rFonts w:ascii="標楷體" w:eastAsia="標楷體" w:hAnsi="標楷體" w:hint="eastAsia"/>
                </w:rPr>
                <w:lastRenderedPageBreak/>
                <w:t>信箱</w:t>
              </w:r>
            </w:ins>
            <w:ins w:id="15982" w:author="Fegie" w:date="2021-05-04T19:40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8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DBD946" w14:textId="0D34E3AB" w:rsidR="00497F19" w:rsidRDefault="00497F19" w:rsidP="00497F19">
            <w:pPr>
              <w:rPr>
                <w:ins w:id="15984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8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2B3F87" w14:textId="77777777" w:rsidR="00497F19" w:rsidRDefault="00497F19" w:rsidP="00497F19">
            <w:pPr>
              <w:rPr>
                <w:ins w:id="1598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8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30E380" w14:textId="77777777" w:rsidR="00497F19" w:rsidRDefault="00497F19" w:rsidP="00497F19">
            <w:pPr>
              <w:rPr>
                <w:ins w:id="15988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8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948DF3" w14:textId="77777777" w:rsidR="00497F19" w:rsidRDefault="00497F19" w:rsidP="00497F19">
            <w:pPr>
              <w:rPr>
                <w:ins w:id="15990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9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16850E" w14:textId="180A6D67" w:rsidR="00497F19" w:rsidRDefault="00497F19" w:rsidP="00497F19">
            <w:pPr>
              <w:rPr>
                <w:ins w:id="15992" w:author="Fegie" w:date="2021-05-02T20:43:00Z"/>
                <w:rFonts w:ascii="標楷體" w:eastAsia="標楷體" w:hAnsi="標楷體"/>
              </w:rPr>
            </w:pPr>
            <w:ins w:id="15993" w:author="Fegie" w:date="2021-05-04T19:4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9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B052AD" w14:textId="4C0999E6" w:rsidR="00497F19" w:rsidRDefault="00497F19" w:rsidP="00497F19">
            <w:pPr>
              <w:rPr>
                <w:ins w:id="15995" w:author="Fegie" w:date="2021-05-02T20:43:00Z"/>
                <w:rFonts w:ascii="標楷體" w:eastAsia="標楷體" w:hAnsi="標楷體"/>
              </w:rPr>
            </w:pPr>
            <w:ins w:id="15996" w:author="Fegie" w:date="2021-05-02T20:50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5997" w:author="Fegie" w:date="2021-05-04T19:41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5998" w:author="Fegie" w:date="2021-05-02T20:50:00Z">
              <w:r>
                <w:rPr>
                  <w:rFonts w:ascii="標楷體" w:eastAsia="標楷體" w:hAnsi="標楷體" w:hint="eastAsia"/>
                </w:rPr>
                <w:t>修改2</w:t>
              </w:r>
            </w:ins>
            <w:ins w:id="15999" w:author="Fegie" w:date="2021-05-02T20:43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497F19" w14:paraId="0097CF05" w14:textId="77777777" w:rsidTr="00D85B3E">
        <w:trPr>
          <w:trHeight w:val="291"/>
          <w:jc w:val="center"/>
          <w:ins w:id="16000" w:author="Fegie" w:date="2021-05-04T19:40:00Z"/>
          <w:trPrChange w:id="1600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0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556B09" w14:textId="780F766C" w:rsidR="00497F19" w:rsidRDefault="00497F19" w:rsidP="00497F19">
            <w:pPr>
              <w:rPr>
                <w:ins w:id="16003" w:author="Fegie" w:date="2021-05-04T19:40:00Z"/>
                <w:rFonts w:ascii="標楷體" w:eastAsia="標楷體" w:hAnsi="標楷體"/>
              </w:rPr>
            </w:pPr>
            <w:ins w:id="16004" w:author="Fegie" w:date="2021-05-04T19:5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0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82A3D" w14:textId="282E1120" w:rsidR="00497F19" w:rsidRDefault="00497F19" w:rsidP="00497F19">
            <w:pPr>
              <w:rPr>
                <w:ins w:id="16006" w:author="Fegie" w:date="2021-05-04T19:40:00Z"/>
                <w:rFonts w:ascii="標楷體" w:eastAsia="標楷體" w:hAnsi="標楷體"/>
              </w:rPr>
            </w:pPr>
            <w:ins w:id="16007" w:author="Fegie" w:date="2021-05-04T19:40:00Z">
              <w:r>
                <w:rPr>
                  <w:rFonts w:ascii="標楷體" w:eastAsia="標楷體" w:hAnsi="標楷體" w:hint="eastAsia"/>
                </w:rPr>
                <w:t>電子信箱-修改後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0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792434" w14:textId="1220927B" w:rsidR="00497F19" w:rsidRDefault="00497F19" w:rsidP="00497F19">
            <w:pPr>
              <w:rPr>
                <w:ins w:id="16009" w:author="Fegie" w:date="2021-05-04T19:40:00Z"/>
                <w:rFonts w:ascii="標楷體" w:eastAsia="標楷體" w:hAnsi="標楷體"/>
              </w:rPr>
            </w:pPr>
            <w:ins w:id="16010" w:author="Fegie" w:date="2021-05-04T19:40:00Z">
              <w:del w:id="16011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  <w:ins w:id="16012" w:author="家榮 張" w:date="2021-05-06T18:48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6EA1A7" w14:textId="77777777" w:rsidR="00497F19" w:rsidRDefault="00497F19" w:rsidP="00497F19">
            <w:pPr>
              <w:rPr>
                <w:ins w:id="16014" w:author="Fegie" w:date="2021-05-04T19:4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3C5770" w14:textId="77777777" w:rsidR="00497F19" w:rsidRDefault="00497F19" w:rsidP="00497F19">
            <w:pPr>
              <w:rPr>
                <w:ins w:id="16016" w:author="Fegie" w:date="2021-05-04T19:40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F34060" w14:textId="77777777" w:rsidR="00497F19" w:rsidRDefault="00497F19" w:rsidP="00497F19">
            <w:pPr>
              <w:rPr>
                <w:ins w:id="16018" w:author="Fegie" w:date="2021-05-04T19:4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F970CC" w14:textId="18DCA302" w:rsidR="00497F19" w:rsidRDefault="00497F19" w:rsidP="00497F19">
            <w:pPr>
              <w:rPr>
                <w:ins w:id="16020" w:author="Fegie" w:date="2021-05-04T19:40:00Z"/>
                <w:rFonts w:ascii="標楷體" w:eastAsia="標楷體" w:hAnsi="標楷體"/>
              </w:rPr>
            </w:pPr>
            <w:ins w:id="16021" w:author="Fegie" w:date="2021-05-04T19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2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693EB8" w14:textId="63664AE8" w:rsidR="00497F19" w:rsidRDefault="00497F19" w:rsidP="00497F19">
            <w:pPr>
              <w:rPr>
                <w:ins w:id="16023" w:author="Fegie" w:date="2021-05-04T19:40:00Z"/>
                <w:rFonts w:ascii="標楷體" w:eastAsia="標楷體" w:hAnsi="標楷體"/>
              </w:rPr>
            </w:pPr>
            <w:ins w:id="16024" w:author="Fegie" w:date="2021-05-04T19:40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497F19" w14:paraId="02FAFA12" w14:textId="77777777" w:rsidTr="00D85B3E">
        <w:trPr>
          <w:trHeight w:val="291"/>
          <w:jc w:val="center"/>
          <w:ins w:id="16025" w:author="Fegie" w:date="2021-05-04T19:41:00Z"/>
          <w:trPrChange w:id="1602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2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1052D3" w14:textId="3B8F44BF" w:rsidR="00497F19" w:rsidRDefault="00497F19" w:rsidP="00497F19">
            <w:pPr>
              <w:rPr>
                <w:ins w:id="16028" w:author="Fegie" w:date="2021-05-04T19:41:00Z"/>
                <w:rFonts w:ascii="標楷體" w:eastAsia="標楷體" w:hAnsi="標楷體"/>
              </w:rPr>
            </w:pPr>
            <w:ins w:id="16029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46730C" w14:textId="7875EC26" w:rsidR="00497F19" w:rsidRDefault="00497F19" w:rsidP="00497F19">
            <w:pPr>
              <w:rPr>
                <w:ins w:id="16031" w:author="Fegie" w:date="2021-05-04T19:41:00Z"/>
                <w:rFonts w:ascii="標楷體" w:eastAsia="標楷體" w:hAnsi="標楷體"/>
              </w:rPr>
            </w:pPr>
            <w:ins w:id="16032" w:author="Fegie" w:date="2021-05-04T19:41:00Z">
              <w:r>
                <w:rPr>
                  <w:rFonts w:ascii="標楷體" w:eastAsia="標楷體" w:hAnsi="標楷體" w:hint="eastAsia"/>
                </w:rPr>
                <w:t>企金別-修改前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859B8" w14:textId="77777777" w:rsidR="00497F19" w:rsidRDefault="00497F19" w:rsidP="00497F19">
            <w:pPr>
              <w:rPr>
                <w:ins w:id="16034" w:author="Fegie" w:date="2021-05-04T19:4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56B0D3" w14:textId="77777777" w:rsidR="00497F19" w:rsidRDefault="00497F19" w:rsidP="00497F19">
            <w:pPr>
              <w:rPr>
                <w:ins w:id="16036" w:author="Fegie" w:date="2021-05-04T19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CA6558" w14:textId="77777777" w:rsidR="00497F19" w:rsidRDefault="00497F19" w:rsidP="00497F19">
            <w:pPr>
              <w:rPr>
                <w:ins w:id="16038" w:author="Fegie" w:date="2021-05-04T19:4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9EC0E1" w14:textId="77777777" w:rsidR="00497F19" w:rsidRDefault="00497F19" w:rsidP="00497F19">
            <w:pPr>
              <w:rPr>
                <w:ins w:id="16040" w:author="Fegie" w:date="2021-05-04T19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5A3E65" w14:textId="0EAF7F9D" w:rsidR="00497F19" w:rsidRDefault="00497F19" w:rsidP="00497F19">
            <w:pPr>
              <w:rPr>
                <w:ins w:id="16042" w:author="Fegie" w:date="2021-05-04T19:41:00Z"/>
                <w:rFonts w:ascii="標楷體" w:eastAsia="標楷體" w:hAnsi="標楷體"/>
              </w:rPr>
            </w:pPr>
            <w:ins w:id="16043" w:author="Fegie" w:date="2021-05-04T19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188D8D" w14:textId="5AD056D7" w:rsidR="00497F19" w:rsidRDefault="00497F19" w:rsidP="00497F19">
            <w:pPr>
              <w:rPr>
                <w:ins w:id="16045" w:author="Fegie" w:date="2021-05-04T19:41:00Z"/>
                <w:rFonts w:ascii="標楷體" w:eastAsia="標楷體" w:hAnsi="標楷體"/>
              </w:rPr>
            </w:pPr>
            <w:ins w:id="16046" w:author="Fegie" w:date="2021-05-04T19:4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497F19" w14:paraId="6BFD6905" w14:textId="77777777" w:rsidTr="00D85B3E">
        <w:trPr>
          <w:trHeight w:val="291"/>
          <w:jc w:val="center"/>
          <w:ins w:id="16047" w:author="Fegie" w:date="2021-05-02T20:43:00Z"/>
          <w:trPrChange w:id="1604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CB85EF" w14:textId="7AC92589" w:rsidR="00497F19" w:rsidRDefault="00497F19" w:rsidP="00497F19">
            <w:pPr>
              <w:rPr>
                <w:ins w:id="16050" w:author="Fegie" w:date="2021-05-02T20:43:00Z"/>
                <w:rFonts w:ascii="標楷體" w:eastAsia="標楷體" w:hAnsi="標楷體"/>
              </w:rPr>
            </w:pPr>
            <w:ins w:id="16051" w:author="Fegie" w:date="2021-05-04T19:56:00Z">
              <w:r>
                <w:rPr>
                  <w:rFonts w:ascii="標楷體" w:eastAsia="標楷體" w:hAnsi="標楷體"/>
                </w:rPr>
                <w:t>31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5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DE106C" w14:textId="7CA01882" w:rsidR="00497F19" w:rsidRDefault="00497F19" w:rsidP="00497F19">
            <w:pPr>
              <w:rPr>
                <w:ins w:id="16053" w:author="Fegie" w:date="2021-05-02T20:43:00Z"/>
                <w:rFonts w:ascii="標楷體" w:eastAsia="標楷體" w:hAnsi="標楷體"/>
              </w:rPr>
            </w:pPr>
            <w:ins w:id="16054" w:author="Fegie" w:date="2021-05-02T20:43:00Z">
              <w:r>
                <w:rPr>
                  <w:rFonts w:ascii="標楷體" w:eastAsia="標楷體" w:hAnsi="標楷體" w:hint="eastAsia"/>
                </w:rPr>
                <w:t>企金別</w:t>
              </w:r>
            </w:ins>
            <w:ins w:id="16055" w:author="Fegie" w:date="2021-05-04T19:4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5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28B69B" w14:textId="2661842B" w:rsidR="00497F19" w:rsidRDefault="00497F19" w:rsidP="00497F19">
            <w:pPr>
              <w:rPr>
                <w:ins w:id="16057" w:author="Fegie" w:date="2021-05-02T20:43:00Z"/>
                <w:rFonts w:ascii="標楷體" w:eastAsia="標楷體" w:hAnsi="標楷體"/>
              </w:rPr>
            </w:pPr>
            <w:ins w:id="16058" w:author="Fegie" w:date="2021-05-02T20:43:00Z">
              <w:del w:id="1605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6060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6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F23B0F" w14:textId="77777777" w:rsidR="00497F19" w:rsidRDefault="00497F19" w:rsidP="00497F19">
            <w:pPr>
              <w:rPr>
                <w:ins w:id="1606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6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D0BE17" w14:textId="09D11D5D" w:rsidR="00497F19" w:rsidRDefault="00497F19" w:rsidP="00497F19">
            <w:pPr>
              <w:rPr>
                <w:ins w:id="16064" w:author="Fegie" w:date="2021-05-02T20:43:00Z"/>
                <w:rFonts w:ascii="標楷體" w:eastAsia="標楷體" w:hAnsi="標楷體"/>
              </w:rPr>
            </w:pPr>
            <w:ins w:id="16065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ntCode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066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"_(4).附件4"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067" w:author="Fegie" w:date="2021-05-02T20:43:00Z">
              <w:del w:id="16068" w:author="家榮 張" w:date="2021-05-06T19:32:00Z">
                <w:r w:rsidDel="00831FEB">
                  <w:rPr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</w:ins>
            <w:ins w:id="16069" w:author="Fegie" w:date="2021-05-05T16:41:00Z">
              <w:del w:id="16070" w:author="家榮 張" w:date="2021-05-06T19:32:00Z">
                <w:r w:rsidR="001C4A50" w:rsidDel="00831FEB">
                  <w:rPr>
                    <w:rFonts w:ascii="標楷體" w:eastAsia="標楷體" w:hAnsi="標楷體" w:cs="細明體"/>
                    <w:spacing w:val="15"/>
                    <w:kern w:val="0"/>
                  </w:rPr>
                  <w:delText>4</w:delText>
                </w:r>
              </w:del>
            </w:ins>
            <w:ins w:id="1607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7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1933C7" w14:textId="77777777" w:rsidR="00497F19" w:rsidRDefault="00497F19" w:rsidP="00497F19">
            <w:pPr>
              <w:rPr>
                <w:ins w:id="16073" w:author="Fegie" w:date="2021-05-02T20:43:00Z"/>
                <w:rFonts w:ascii="標楷體" w:eastAsia="標楷體" w:hAnsi="標楷體"/>
              </w:rPr>
            </w:pPr>
            <w:ins w:id="16074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7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E40E58" w14:textId="77777777" w:rsidR="00497F19" w:rsidRDefault="00497F19" w:rsidP="00497F19">
            <w:pPr>
              <w:rPr>
                <w:ins w:id="16076" w:author="Fegie" w:date="2021-05-02T20:43:00Z"/>
                <w:rFonts w:ascii="標楷體" w:eastAsia="標楷體" w:hAnsi="標楷體"/>
              </w:rPr>
            </w:pPr>
            <w:ins w:id="1607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7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3CF7DC" w14:textId="00619F1D" w:rsidR="00497F19" w:rsidRDefault="00497F19" w:rsidP="00497F19">
            <w:pPr>
              <w:rPr>
                <w:ins w:id="16079" w:author="Fegie" w:date="2021-05-02T20:43:00Z"/>
                <w:rFonts w:ascii="標楷體" w:eastAsia="標楷體" w:hAnsi="標楷體"/>
              </w:rPr>
            </w:pPr>
            <w:ins w:id="16080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081" w:author="Fegie" w:date="2021-05-02T20:43:00Z"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497F19" w14:paraId="3B9A9EAE" w14:textId="77777777" w:rsidTr="00D85B3E">
        <w:trPr>
          <w:trHeight w:val="291"/>
          <w:jc w:val="center"/>
          <w:ins w:id="16082" w:author="Fegie" w:date="2021-05-04T19:42:00Z"/>
          <w:trPrChange w:id="1608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8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D1B490" w14:textId="7F99B5D0" w:rsidR="00497F19" w:rsidRDefault="00497F19" w:rsidP="00497F19">
            <w:pPr>
              <w:rPr>
                <w:ins w:id="16085" w:author="Fegie" w:date="2021-05-04T19:42:00Z"/>
                <w:rFonts w:ascii="標楷體" w:eastAsia="標楷體" w:hAnsi="標楷體"/>
              </w:rPr>
            </w:pPr>
            <w:ins w:id="16086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8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8C569" w14:textId="54ADAAA3" w:rsidR="00497F19" w:rsidRDefault="00497F19" w:rsidP="00497F19">
            <w:pPr>
              <w:rPr>
                <w:ins w:id="16088" w:author="Fegie" w:date="2021-05-04T19:42:00Z"/>
                <w:rFonts w:ascii="標楷體" w:eastAsia="標楷體" w:hAnsi="標楷體"/>
              </w:rPr>
            </w:pPr>
            <w:ins w:id="16089" w:author="Fegie" w:date="2021-05-04T19:42:00Z">
              <w:r>
                <w:rPr>
                  <w:rFonts w:ascii="標楷體" w:eastAsia="標楷體" w:hAnsi="標楷體" w:hint="eastAsia"/>
                </w:rPr>
                <w:t>員工代號-修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8A49D3" w14:textId="45CAB9DE" w:rsidR="00497F19" w:rsidRDefault="00497F19" w:rsidP="00497F19">
            <w:pPr>
              <w:rPr>
                <w:ins w:id="16091" w:author="Fegie" w:date="2021-05-04T19:4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3F0715" w14:textId="77777777" w:rsidR="00497F19" w:rsidRDefault="00497F19" w:rsidP="00497F19">
            <w:pPr>
              <w:rPr>
                <w:ins w:id="16093" w:author="Fegie" w:date="2021-05-04T19:4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FF8BE4" w14:textId="77777777" w:rsidR="00497F19" w:rsidRDefault="00497F19" w:rsidP="00497F19">
            <w:pPr>
              <w:rPr>
                <w:ins w:id="16095" w:author="Fegie" w:date="2021-05-04T19:4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A68CCF" w14:textId="77777777" w:rsidR="00497F19" w:rsidRDefault="00497F19" w:rsidP="00497F19">
            <w:pPr>
              <w:rPr>
                <w:ins w:id="16097" w:author="Fegie" w:date="2021-05-04T19:4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74B904" w14:textId="2AE5028D" w:rsidR="00497F19" w:rsidRPr="00572388" w:rsidRDefault="00497F19" w:rsidP="00497F19">
            <w:pPr>
              <w:rPr>
                <w:ins w:id="16099" w:author="Fegie" w:date="2021-05-04T19:42:00Z"/>
                <w:rFonts w:ascii="標楷體" w:eastAsia="標楷體" w:hAnsi="標楷體"/>
              </w:rPr>
            </w:pPr>
            <w:ins w:id="16100" w:author="Fegie" w:date="2021-05-04T19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EAA3CB" w14:textId="510B05BC" w:rsidR="00497F19" w:rsidRDefault="00497F19" w:rsidP="00497F19">
            <w:pPr>
              <w:rPr>
                <w:ins w:id="16102" w:author="Fegie" w:date="2021-05-04T19:42:00Z"/>
                <w:rFonts w:ascii="標楷體" w:eastAsia="標楷體" w:hAnsi="標楷體"/>
              </w:rPr>
            </w:pPr>
            <w:ins w:id="16103" w:author="Fegie" w:date="2021-05-04T19:42:00Z">
              <w:r>
                <w:rPr>
                  <w:rFonts w:ascii="標楷體" w:eastAsia="標楷體" w:hAnsi="標楷體" w:hint="eastAsia"/>
                </w:rPr>
                <w:t>1.自動顯示不可修改2.CustMain.Em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497F19" w14:paraId="5C09B2BF" w14:textId="77777777" w:rsidTr="00D85B3E">
        <w:trPr>
          <w:trHeight w:val="291"/>
          <w:jc w:val="center"/>
          <w:ins w:id="16104" w:author="Fegie" w:date="2021-05-02T20:43:00Z"/>
          <w:trPrChange w:id="1610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B2C433" w14:textId="0C16392E" w:rsidR="00497F19" w:rsidRDefault="00497F19" w:rsidP="00497F19">
            <w:pPr>
              <w:rPr>
                <w:ins w:id="16107" w:author="Fegie" w:date="2021-05-02T20:43:00Z"/>
                <w:rFonts w:ascii="標楷體" w:eastAsia="標楷體" w:hAnsi="標楷體"/>
              </w:rPr>
            </w:pPr>
            <w:ins w:id="16108" w:author="Fegie" w:date="2021-05-04T19:56:00Z">
              <w:r>
                <w:rPr>
                  <w:rFonts w:ascii="標楷體" w:eastAsia="標楷體" w:hAnsi="標楷體"/>
                </w:rPr>
                <w:t>33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1DBB36" w14:textId="0EA8E226" w:rsidR="00497F19" w:rsidRDefault="00497F19" w:rsidP="00497F19">
            <w:pPr>
              <w:rPr>
                <w:ins w:id="16110" w:author="Fegie" w:date="2021-05-02T20:43:00Z"/>
                <w:rFonts w:ascii="標楷體" w:eastAsia="標楷體" w:hAnsi="標楷體"/>
              </w:rPr>
            </w:pPr>
            <w:ins w:id="16111" w:author="Fegie" w:date="2021-05-02T20:43:00Z">
              <w:r>
                <w:rPr>
                  <w:rFonts w:ascii="標楷體" w:eastAsia="標楷體" w:hAnsi="標楷體" w:hint="eastAsia"/>
                </w:rPr>
                <w:t>員工代號</w:t>
              </w:r>
            </w:ins>
            <w:ins w:id="16112" w:author="Fegie" w:date="2021-05-04T19:4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1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A3C2A3" w14:textId="48814E16" w:rsidR="00497F19" w:rsidRDefault="00497F19" w:rsidP="00497F19">
            <w:pPr>
              <w:rPr>
                <w:ins w:id="16114" w:author="Fegie" w:date="2021-05-02T20:43:00Z"/>
                <w:rFonts w:ascii="標楷體" w:eastAsia="標楷體" w:hAnsi="標楷體"/>
              </w:rPr>
            </w:pPr>
            <w:ins w:id="16115" w:author="Fegie" w:date="2021-05-02T20:43:00Z">
              <w:del w:id="16116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6117" w:author="家榮 張" w:date="2021-05-06T18:48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1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6EADA6" w14:textId="77777777" w:rsidR="00497F19" w:rsidRDefault="00497F19" w:rsidP="00497F19">
            <w:pPr>
              <w:rPr>
                <w:ins w:id="1611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2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088941" w14:textId="77777777" w:rsidR="00497F19" w:rsidRDefault="00497F19" w:rsidP="00497F19">
            <w:pPr>
              <w:rPr>
                <w:ins w:id="1612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2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6552E" w14:textId="77777777" w:rsidR="00497F19" w:rsidRDefault="00497F19" w:rsidP="00497F19">
            <w:pPr>
              <w:rPr>
                <w:ins w:id="1612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2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7ECC5C" w14:textId="77777777" w:rsidR="00497F19" w:rsidRDefault="00497F19" w:rsidP="00497F19">
            <w:pPr>
              <w:rPr>
                <w:ins w:id="16125" w:author="Fegie" w:date="2021-05-02T20:43:00Z"/>
                <w:rFonts w:ascii="標楷體" w:eastAsia="標楷體" w:hAnsi="標楷體"/>
              </w:rPr>
            </w:pPr>
            <w:ins w:id="16126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2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0D4481" w14:textId="233734EB" w:rsidR="00497F19" w:rsidRDefault="00497F19" w:rsidP="00497F19">
            <w:pPr>
              <w:rPr>
                <w:ins w:id="16128" w:author="Fegie" w:date="2021-05-02T20:43:00Z"/>
                <w:rFonts w:ascii="標楷體" w:eastAsia="標楷體" w:hAnsi="標楷體"/>
              </w:rPr>
            </w:pPr>
            <w:ins w:id="16129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130" w:author="Fegie" w:date="2021-05-02T20:43:00Z">
              <w:r>
                <w:rPr>
                  <w:rFonts w:ascii="標楷體" w:eastAsia="標楷體" w:hAnsi="標楷體" w:hint="eastAsia"/>
                </w:rPr>
                <w:t>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497F19" w14:paraId="13516220" w14:textId="77777777" w:rsidTr="00D85B3E">
        <w:trPr>
          <w:trHeight w:val="291"/>
          <w:jc w:val="center"/>
          <w:ins w:id="16131" w:author="Fegie" w:date="2021-05-04T19:43:00Z"/>
          <w:trPrChange w:id="16132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3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B322D3" w14:textId="2048E314" w:rsidR="00497F19" w:rsidRDefault="00497F19" w:rsidP="00497F19">
            <w:pPr>
              <w:rPr>
                <w:ins w:id="16134" w:author="Fegie" w:date="2021-05-04T19:43:00Z"/>
                <w:rFonts w:ascii="標楷體" w:eastAsia="標楷體" w:hAnsi="標楷體"/>
              </w:rPr>
            </w:pPr>
            <w:ins w:id="16135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4BF302" w14:textId="60C2C27C" w:rsidR="00497F19" w:rsidRDefault="00497F19" w:rsidP="00497F19">
            <w:pPr>
              <w:rPr>
                <w:ins w:id="16137" w:author="Fegie" w:date="2021-05-04T19:43:00Z"/>
                <w:rFonts w:ascii="標楷體" w:eastAsia="標楷體" w:hAnsi="標楷體"/>
              </w:rPr>
            </w:pPr>
            <w:ins w:id="16138" w:author="Fegie" w:date="2021-05-04T19:43:00Z">
              <w:r>
                <w:rPr>
                  <w:rFonts w:ascii="標楷體" w:eastAsia="標楷體" w:hAnsi="標楷體" w:hint="eastAsia"/>
                </w:rPr>
                <w:t>英文姓名-修改前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B68550" w14:textId="7F7A06C4" w:rsidR="00497F19" w:rsidRDefault="00497F19" w:rsidP="00497F19">
            <w:pPr>
              <w:rPr>
                <w:ins w:id="16140" w:author="Fegie" w:date="2021-05-04T19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255C5A" w14:textId="77777777" w:rsidR="00497F19" w:rsidRDefault="00497F19" w:rsidP="00497F19">
            <w:pPr>
              <w:rPr>
                <w:ins w:id="16142" w:author="Fegie" w:date="2021-05-04T19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54C023" w14:textId="77777777" w:rsidR="00497F19" w:rsidRDefault="00497F19" w:rsidP="00497F19">
            <w:pPr>
              <w:rPr>
                <w:ins w:id="16144" w:author="Fegie" w:date="2021-05-04T19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5BD796" w14:textId="77777777" w:rsidR="00497F19" w:rsidRDefault="00497F19" w:rsidP="00497F19">
            <w:pPr>
              <w:rPr>
                <w:ins w:id="16146" w:author="Fegie" w:date="2021-05-04T19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6A32F0" w14:textId="13C70A34" w:rsidR="00497F19" w:rsidRPr="00572388" w:rsidRDefault="00497F19" w:rsidP="00497F19">
            <w:pPr>
              <w:rPr>
                <w:ins w:id="16148" w:author="Fegie" w:date="2021-05-04T19:43:00Z"/>
                <w:rFonts w:ascii="標楷體" w:eastAsia="標楷體" w:hAnsi="標楷體"/>
              </w:rPr>
            </w:pPr>
            <w:ins w:id="16149" w:author="Fegie" w:date="2021-05-04T19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3109CA" w14:textId="326F94CF" w:rsidR="00497F19" w:rsidRDefault="00497F19" w:rsidP="00497F19">
            <w:pPr>
              <w:rPr>
                <w:ins w:id="16151" w:author="Fegie" w:date="2021-05-04T19:43:00Z"/>
                <w:rFonts w:ascii="標楷體" w:eastAsia="標楷體" w:hAnsi="標楷體"/>
              </w:rPr>
            </w:pPr>
            <w:ins w:id="16152" w:author="Fegie" w:date="2021-05-04T19:43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497F19" w14:paraId="33E38A43" w14:textId="77777777" w:rsidTr="00D85B3E">
        <w:trPr>
          <w:trHeight w:val="291"/>
          <w:jc w:val="center"/>
          <w:ins w:id="16153" w:author="Fegie" w:date="2021-05-02T20:43:00Z"/>
          <w:trPrChange w:id="1615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1B37D4" w14:textId="513AF598" w:rsidR="00497F19" w:rsidRDefault="00497F19" w:rsidP="00497F19">
            <w:pPr>
              <w:rPr>
                <w:ins w:id="16156" w:author="Fegie" w:date="2021-05-02T20:43:00Z"/>
                <w:rFonts w:ascii="標楷體" w:eastAsia="標楷體" w:hAnsi="標楷體"/>
              </w:rPr>
            </w:pPr>
            <w:ins w:id="16157" w:author="Fegie" w:date="2021-05-04T19:56:00Z">
              <w:r>
                <w:rPr>
                  <w:rFonts w:ascii="標楷體" w:eastAsia="標楷體" w:hAnsi="標楷體"/>
                </w:rPr>
                <w:t>35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39B62D" w14:textId="24446B96" w:rsidR="00497F19" w:rsidRDefault="00497F19" w:rsidP="00497F19">
            <w:pPr>
              <w:rPr>
                <w:ins w:id="16159" w:author="Fegie" w:date="2021-05-02T20:43:00Z"/>
                <w:rFonts w:ascii="標楷體" w:eastAsia="標楷體" w:hAnsi="標楷體"/>
              </w:rPr>
            </w:pPr>
            <w:ins w:id="16160" w:author="Fegie" w:date="2021-05-02T20:43:00Z">
              <w:r>
                <w:rPr>
                  <w:rFonts w:ascii="標楷體" w:eastAsia="標楷體" w:hAnsi="標楷體" w:hint="eastAsia"/>
                </w:rPr>
                <w:t>英文姓名</w:t>
              </w:r>
            </w:ins>
            <w:ins w:id="16161" w:author="Fegie" w:date="2021-05-04T19:4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6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EC76B" w14:textId="168D9666" w:rsidR="00497F19" w:rsidRDefault="00497F19" w:rsidP="00497F19">
            <w:pPr>
              <w:rPr>
                <w:ins w:id="16163" w:author="Fegie" w:date="2021-05-02T20:43:00Z"/>
                <w:rFonts w:ascii="標楷體" w:eastAsia="標楷體" w:hAnsi="標楷體"/>
              </w:rPr>
            </w:pPr>
            <w:ins w:id="16164" w:author="Fegie" w:date="2021-05-02T20:43:00Z">
              <w:del w:id="16165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6166" w:author="家榮 張" w:date="2021-05-06T18:48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6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05435D" w14:textId="77777777" w:rsidR="00497F19" w:rsidRDefault="00497F19" w:rsidP="00497F19">
            <w:pPr>
              <w:rPr>
                <w:ins w:id="16168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6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62B6B" w14:textId="77777777" w:rsidR="00497F19" w:rsidRDefault="00497F19" w:rsidP="00497F19">
            <w:pPr>
              <w:rPr>
                <w:ins w:id="16170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EC592D" w14:textId="77777777" w:rsidR="00497F19" w:rsidRDefault="00497F19" w:rsidP="00497F19">
            <w:pPr>
              <w:rPr>
                <w:ins w:id="1617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25DAC2" w14:textId="77777777" w:rsidR="00497F19" w:rsidRDefault="00497F19" w:rsidP="00497F19">
            <w:pPr>
              <w:rPr>
                <w:ins w:id="16174" w:author="Fegie" w:date="2021-05-02T20:43:00Z"/>
                <w:rFonts w:ascii="標楷體" w:eastAsia="標楷體" w:hAnsi="標楷體"/>
              </w:rPr>
            </w:pPr>
            <w:ins w:id="16175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35729" w14:textId="372BDA93" w:rsidR="00497F19" w:rsidRDefault="00497F19" w:rsidP="00497F19">
            <w:pPr>
              <w:rPr>
                <w:ins w:id="16177" w:author="Fegie" w:date="2021-05-02T20:43:00Z"/>
                <w:rFonts w:ascii="標楷體" w:eastAsia="標楷體" w:hAnsi="標楷體"/>
              </w:rPr>
            </w:pPr>
            <w:ins w:id="16178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179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497F19" w14:paraId="3C813D10" w14:textId="77777777" w:rsidTr="00D85B3E">
        <w:trPr>
          <w:trHeight w:val="291"/>
          <w:jc w:val="center"/>
          <w:ins w:id="16180" w:author="Fegie" w:date="2021-05-04T19:44:00Z"/>
          <w:trPrChange w:id="1618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0D62" w14:textId="27E850EE" w:rsidR="00497F19" w:rsidRDefault="00497F19" w:rsidP="00497F19">
            <w:pPr>
              <w:rPr>
                <w:ins w:id="16183" w:author="Fegie" w:date="2021-05-04T19:44:00Z"/>
                <w:rFonts w:ascii="標楷體" w:eastAsia="標楷體" w:hAnsi="標楷體"/>
              </w:rPr>
            </w:pPr>
            <w:ins w:id="16184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AA2ECF" w14:textId="5B7FDE54" w:rsidR="00497F19" w:rsidRDefault="00497F19" w:rsidP="00497F19">
            <w:pPr>
              <w:rPr>
                <w:ins w:id="16186" w:author="Fegie" w:date="2021-05-04T19:44:00Z"/>
                <w:rFonts w:ascii="標楷體" w:eastAsia="標楷體" w:hAnsi="標楷體"/>
              </w:rPr>
            </w:pPr>
            <w:ins w:id="16187" w:author="Fegie" w:date="2021-05-04T19:44:00Z">
              <w:r>
                <w:rPr>
                  <w:rFonts w:ascii="標楷體" w:eastAsia="標楷體" w:hAnsi="標楷體" w:hint="eastAsia"/>
                </w:rPr>
                <w:t>教育程度代號-修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D29C9A" w14:textId="59C3917C" w:rsidR="00497F19" w:rsidRDefault="00497F19" w:rsidP="00497F19">
            <w:pPr>
              <w:rPr>
                <w:ins w:id="16189" w:author="Fegie" w:date="2021-05-04T19:44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CEC53E" w14:textId="77777777" w:rsidR="00497F19" w:rsidRDefault="00497F19" w:rsidP="00497F19">
            <w:pPr>
              <w:rPr>
                <w:ins w:id="16191" w:author="Fegie" w:date="2021-05-04T19:4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1BAC3" w14:textId="20DA8755" w:rsidR="00497F19" w:rsidRDefault="00497F19" w:rsidP="00497F19">
            <w:pPr>
              <w:rPr>
                <w:ins w:id="16193" w:author="Fegie" w:date="2021-05-04T19:44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167924" w14:textId="77777777" w:rsidR="00497F19" w:rsidRDefault="00497F19" w:rsidP="00497F19">
            <w:pPr>
              <w:rPr>
                <w:ins w:id="16195" w:author="Fegie" w:date="2021-05-04T19:4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326405" w14:textId="2C1644EB" w:rsidR="00497F19" w:rsidRPr="00572388" w:rsidRDefault="00497F19" w:rsidP="00497F19">
            <w:pPr>
              <w:rPr>
                <w:ins w:id="16197" w:author="Fegie" w:date="2021-05-04T19:44:00Z"/>
                <w:rFonts w:ascii="標楷體" w:eastAsia="標楷體" w:hAnsi="標楷體"/>
              </w:rPr>
            </w:pPr>
            <w:ins w:id="16198" w:author="Fegie" w:date="2021-05-04T19:4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33FD17" w14:textId="2518D780" w:rsidR="00497F19" w:rsidRDefault="00497F19" w:rsidP="00497F19">
            <w:pPr>
              <w:rPr>
                <w:ins w:id="16200" w:author="Fegie" w:date="2021-05-04T19:44:00Z"/>
                <w:rFonts w:ascii="標楷體" w:eastAsia="標楷體" w:hAnsi="標楷體"/>
              </w:rPr>
            </w:pPr>
            <w:ins w:id="16201" w:author="Fegie" w:date="2021-05-04T19:44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497F19" w14:paraId="6B268038" w14:textId="77777777" w:rsidTr="00D85B3E">
        <w:trPr>
          <w:trHeight w:val="291"/>
          <w:jc w:val="center"/>
          <w:ins w:id="16202" w:author="Fegie" w:date="2021-05-02T20:43:00Z"/>
          <w:trPrChange w:id="1620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3BFDAD" w14:textId="209DC501" w:rsidR="00497F19" w:rsidRDefault="00497F19" w:rsidP="00497F19">
            <w:pPr>
              <w:rPr>
                <w:ins w:id="16205" w:author="Fegie" w:date="2021-05-02T20:43:00Z"/>
                <w:rFonts w:ascii="標楷體" w:eastAsia="標楷體" w:hAnsi="標楷體"/>
              </w:rPr>
            </w:pPr>
            <w:ins w:id="16206" w:author="Fegie" w:date="2021-05-04T19:56:00Z">
              <w:r>
                <w:rPr>
                  <w:rFonts w:ascii="標楷體" w:eastAsia="標楷體" w:hAnsi="標楷體"/>
                </w:rPr>
                <w:t>37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7FA311" w14:textId="20686491" w:rsidR="00497F19" w:rsidRDefault="00497F19" w:rsidP="00497F19">
            <w:pPr>
              <w:rPr>
                <w:ins w:id="16208" w:author="Fegie" w:date="2021-05-02T20:43:00Z"/>
                <w:rFonts w:ascii="標楷體" w:eastAsia="標楷體" w:hAnsi="標楷體"/>
              </w:rPr>
            </w:pPr>
            <w:ins w:id="16209" w:author="Fegie" w:date="2021-05-02T20:43:00Z">
              <w:r>
                <w:rPr>
                  <w:rFonts w:ascii="標楷體" w:eastAsia="標楷體" w:hAnsi="標楷體" w:hint="eastAsia"/>
                </w:rPr>
                <w:t>教育程度代號</w:t>
              </w:r>
            </w:ins>
            <w:ins w:id="16210" w:author="Fegie" w:date="2021-05-04T19:44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1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9F6A70" w14:textId="205D8C86" w:rsidR="00497F19" w:rsidRDefault="00497F19" w:rsidP="00497F19">
            <w:pPr>
              <w:rPr>
                <w:ins w:id="16212" w:author="Fegie" w:date="2021-05-02T20:43:00Z"/>
                <w:rFonts w:ascii="標楷體" w:eastAsia="標楷體" w:hAnsi="標楷體"/>
              </w:rPr>
            </w:pPr>
            <w:ins w:id="16213" w:author="Fegie" w:date="2021-05-02T20:43:00Z">
              <w:del w:id="16214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6215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1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C32B6B" w14:textId="77777777" w:rsidR="00497F19" w:rsidRDefault="00497F19" w:rsidP="00497F19">
            <w:pPr>
              <w:rPr>
                <w:ins w:id="16217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1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6594D2" w14:textId="4A4A3790" w:rsidR="00497F19" w:rsidRDefault="00497F19" w:rsidP="00497F19">
            <w:pPr>
              <w:rPr>
                <w:ins w:id="16219" w:author="Fegie" w:date="2021-05-02T20:43:00Z"/>
                <w:rFonts w:ascii="標楷體" w:eastAsia="標楷體" w:hAnsi="標楷體"/>
              </w:rPr>
            </w:pPr>
            <w:ins w:id="16220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duCode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221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"_(5).附件5"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6222" w:author="家榮 張" w:date="2021-05-06T19:32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223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2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0AF3F6" w14:textId="77777777" w:rsidR="00497F19" w:rsidRDefault="00497F19" w:rsidP="00497F19">
            <w:pPr>
              <w:rPr>
                <w:ins w:id="16225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2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3DFCA3" w14:textId="77777777" w:rsidR="00497F19" w:rsidRDefault="00497F19" w:rsidP="00497F19">
            <w:pPr>
              <w:rPr>
                <w:ins w:id="16227" w:author="Fegie" w:date="2021-05-02T20:43:00Z"/>
                <w:rFonts w:ascii="標楷體" w:eastAsia="標楷體" w:hAnsi="標楷體"/>
              </w:rPr>
            </w:pPr>
            <w:ins w:id="16228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2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690661" w14:textId="07056CF8" w:rsidR="00497F19" w:rsidRDefault="00497F19" w:rsidP="00497F19">
            <w:pPr>
              <w:rPr>
                <w:ins w:id="16230" w:author="Fegie" w:date="2021-05-02T20:43:00Z"/>
                <w:rFonts w:ascii="標楷體" w:eastAsia="標楷體" w:hAnsi="標楷體"/>
              </w:rPr>
            </w:pPr>
            <w:ins w:id="16231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23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497F19" w14:paraId="48A4C9F7" w14:textId="77777777" w:rsidTr="00D85B3E">
        <w:trPr>
          <w:trHeight w:val="291"/>
          <w:jc w:val="center"/>
          <w:ins w:id="16233" w:author="Fegie" w:date="2021-05-04T19:45:00Z"/>
          <w:trPrChange w:id="1623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3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BE16C3" w14:textId="25900AA9" w:rsidR="00497F19" w:rsidRDefault="00497F19" w:rsidP="00497F19">
            <w:pPr>
              <w:rPr>
                <w:ins w:id="16236" w:author="Fegie" w:date="2021-05-04T19:45:00Z"/>
                <w:rFonts w:ascii="標楷體" w:eastAsia="標楷體" w:hAnsi="標楷體"/>
              </w:rPr>
            </w:pPr>
            <w:ins w:id="16237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3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7BFA5A" w14:textId="5F867E19" w:rsidR="00497F19" w:rsidRDefault="00497F19" w:rsidP="00497F19">
            <w:pPr>
              <w:rPr>
                <w:ins w:id="16239" w:author="Fegie" w:date="2021-05-04T19:45:00Z"/>
                <w:rFonts w:ascii="標楷體" w:eastAsia="標楷體" w:hAnsi="標楷體"/>
              </w:rPr>
            </w:pPr>
            <w:ins w:id="16240" w:author="Fegie" w:date="2021-05-04T19:45:00Z">
              <w:r>
                <w:rPr>
                  <w:rFonts w:ascii="標楷體" w:eastAsia="標楷體" w:hAnsi="標楷體" w:hint="eastAsia"/>
                </w:rPr>
                <w:t>自有住宅有無-修改前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401B6B" w14:textId="0B041023" w:rsidR="00497F19" w:rsidRDefault="00497F19" w:rsidP="00497F19">
            <w:pPr>
              <w:rPr>
                <w:ins w:id="16242" w:author="Fegie" w:date="2021-05-04T19:45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68D814" w14:textId="77777777" w:rsidR="00497F19" w:rsidRDefault="00497F19" w:rsidP="00497F19">
            <w:pPr>
              <w:rPr>
                <w:ins w:id="16244" w:author="Fegie" w:date="2021-05-04T19:4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3622A7" w14:textId="51BC1E65" w:rsidR="00497F19" w:rsidRDefault="00497F19" w:rsidP="00497F19">
            <w:pPr>
              <w:rPr>
                <w:ins w:id="16246" w:author="Fegie" w:date="2021-05-04T19:45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DC1AAA" w14:textId="77777777" w:rsidR="00497F19" w:rsidRDefault="00497F19" w:rsidP="00497F19">
            <w:pPr>
              <w:rPr>
                <w:ins w:id="16248" w:author="Fegie" w:date="2021-05-04T19:4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F7B5DC" w14:textId="32AC8F87" w:rsidR="00497F19" w:rsidRPr="00572388" w:rsidRDefault="00497F19" w:rsidP="00497F19">
            <w:pPr>
              <w:rPr>
                <w:ins w:id="16250" w:author="Fegie" w:date="2021-05-04T19:45:00Z"/>
                <w:rFonts w:ascii="標楷體" w:eastAsia="標楷體" w:hAnsi="標楷體"/>
              </w:rPr>
            </w:pPr>
            <w:ins w:id="16251" w:author="Fegie" w:date="2021-05-04T19:4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08AB69" w14:textId="15506460" w:rsidR="00497F19" w:rsidRDefault="00497F19" w:rsidP="00497F19">
            <w:pPr>
              <w:rPr>
                <w:ins w:id="16253" w:author="Fegie" w:date="2021-05-04T19:45:00Z"/>
                <w:rFonts w:ascii="標楷體" w:eastAsia="標楷體" w:hAnsi="標楷體"/>
              </w:rPr>
            </w:pPr>
            <w:ins w:id="16254" w:author="Fegie" w:date="2021-05-04T19:45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497F19" w14:paraId="29E11C1A" w14:textId="77777777" w:rsidTr="00D85B3E">
        <w:trPr>
          <w:trHeight w:val="291"/>
          <w:jc w:val="center"/>
          <w:ins w:id="16255" w:author="Fegie" w:date="2021-05-02T20:43:00Z"/>
          <w:trPrChange w:id="1625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11D20A" w14:textId="5C28DCF3" w:rsidR="00497F19" w:rsidRDefault="00497F19" w:rsidP="00497F19">
            <w:pPr>
              <w:rPr>
                <w:ins w:id="16258" w:author="Fegie" w:date="2021-05-02T20:43:00Z"/>
                <w:rFonts w:ascii="標楷體" w:eastAsia="標楷體" w:hAnsi="標楷體"/>
              </w:rPr>
            </w:pPr>
            <w:ins w:id="16259" w:author="Fegie" w:date="2021-05-04T19:56:00Z">
              <w:r>
                <w:rPr>
                  <w:rFonts w:ascii="標楷體" w:eastAsia="標楷體" w:hAnsi="標楷體"/>
                </w:rPr>
                <w:t>39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6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B3A07A" w14:textId="1D08705C" w:rsidR="00497F19" w:rsidRDefault="00497F19" w:rsidP="00497F19">
            <w:pPr>
              <w:rPr>
                <w:ins w:id="16261" w:author="Fegie" w:date="2021-05-02T20:43:00Z"/>
                <w:rFonts w:ascii="標楷體" w:eastAsia="標楷體" w:hAnsi="標楷體"/>
              </w:rPr>
            </w:pPr>
            <w:ins w:id="16262" w:author="Fegie" w:date="2021-05-02T20:43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  <w:ins w:id="16263" w:author="Fegie" w:date="2021-05-04T19:4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6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202FCD" w14:textId="5A09FD3A" w:rsidR="00497F19" w:rsidRDefault="00497F19" w:rsidP="00497F19">
            <w:pPr>
              <w:rPr>
                <w:ins w:id="16265" w:author="Fegie" w:date="2021-05-02T20:43:00Z"/>
                <w:rFonts w:ascii="標楷體" w:eastAsia="標楷體" w:hAnsi="標楷體"/>
              </w:rPr>
            </w:pPr>
            <w:ins w:id="16266" w:author="Fegie" w:date="2021-05-02T20:43:00Z">
              <w:del w:id="16267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6268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6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D6B040" w14:textId="77777777" w:rsidR="00497F19" w:rsidRDefault="00497F19" w:rsidP="00497F19">
            <w:pPr>
              <w:rPr>
                <w:ins w:id="1627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346CED" w14:textId="2FA4CE4B" w:rsidR="00497F19" w:rsidRDefault="00497F19" w:rsidP="00497F19">
            <w:pPr>
              <w:rPr>
                <w:ins w:id="16272" w:author="Fegie" w:date="2021-05-02T20:43:00Z"/>
                <w:rFonts w:ascii="標楷體" w:eastAsia="標楷體" w:hAnsi="標楷體"/>
              </w:rPr>
            </w:pPr>
            <w:ins w:id="16273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YesNo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274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6275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276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43AC97" w14:textId="77777777" w:rsidR="00497F19" w:rsidRDefault="00497F19" w:rsidP="00497F19">
            <w:pPr>
              <w:rPr>
                <w:ins w:id="1627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411DA8" w14:textId="77777777" w:rsidR="00497F19" w:rsidRDefault="00497F19" w:rsidP="00497F19">
            <w:pPr>
              <w:rPr>
                <w:ins w:id="16280" w:author="Fegie" w:date="2021-05-02T20:43:00Z"/>
                <w:rFonts w:ascii="標楷體" w:eastAsia="標楷體" w:hAnsi="標楷體"/>
              </w:rPr>
            </w:pPr>
            <w:ins w:id="16281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8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2C7069" w14:textId="5B3D9B81" w:rsidR="00497F19" w:rsidRDefault="00497F19" w:rsidP="00497F19">
            <w:pPr>
              <w:rPr>
                <w:ins w:id="16283" w:author="Fegie" w:date="2021-05-02T20:43:00Z"/>
                <w:rFonts w:ascii="標楷體" w:eastAsia="標楷體" w:hAnsi="標楷體"/>
              </w:rPr>
            </w:pPr>
            <w:ins w:id="16284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28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497F19" w14:paraId="7A467449" w14:textId="77777777" w:rsidTr="00D85B3E">
        <w:trPr>
          <w:trHeight w:val="291"/>
          <w:jc w:val="center"/>
          <w:ins w:id="16286" w:author="Fegie" w:date="2021-05-02T20:43:00Z"/>
          <w:trPrChange w:id="1628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8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FFCE83" w14:textId="3A6E15BB" w:rsidR="00497F19" w:rsidRDefault="00497F19" w:rsidP="00497F19">
            <w:pPr>
              <w:rPr>
                <w:ins w:id="16289" w:author="Fegie" w:date="2021-05-02T20:43:00Z"/>
                <w:rFonts w:ascii="標楷體" w:eastAsia="標楷體" w:hAnsi="標楷體"/>
              </w:rPr>
            </w:pPr>
            <w:ins w:id="16290" w:author="Fegie" w:date="2021-05-04T19:56:00Z">
              <w:r>
                <w:rPr>
                  <w:rFonts w:ascii="標楷體" w:eastAsia="標楷體" w:hAnsi="標楷體"/>
                </w:rPr>
                <w:t>40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9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A252DA" w14:textId="76FED706" w:rsidR="00497F19" w:rsidRDefault="00497F19" w:rsidP="00497F19">
            <w:pPr>
              <w:rPr>
                <w:ins w:id="16292" w:author="Fegie" w:date="2021-05-02T20:43:00Z"/>
                <w:rFonts w:ascii="標楷體" w:eastAsia="標楷體" w:hAnsi="標楷體"/>
              </w:rPr>
            </w:pPr>
            <w:ins w:id="16293" w:author="Fegie" w:date="2021-05-02T20:43:00Z">
              <w:r>
                <w:rPr>
                  <w:rFonts w:ascii="標楷體" w:eastAsia="標楷體" w:hAnsi="標楷體" w:hint="eastAsia"/>
                </w:rPr>
                <w:t>任職</w:t>
              </w:r>
              <w:r>
                <w:rPr>
                  <w:rFonts w:ascii="標楷體" w:eastAsia="標楷體" w:hAnsi="標楷體" w:hint="eastAsia"/>
                </w:rPr>
                <w:lastRenderedPageBreak/>
                <w:t>機構統編</w:t>
              </w:r>
            </w:ins>
            <w:ins w:id="16294" w:author="Fegie" w:date="2021-05-04T19:4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9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1582C" w14:textId="76683BFD" w:rsidR="00497F19" w:rsidRDefault="00497F19" w:rsidP="00497F19">
            <w:pPr>
              <w:rPr>
                <w:ins w:id="16296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9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B08E2A" w14:textId="77777777" w:rsidR="00497F19" w:rsidRDefault="00497F19" w:rsidP="00497F19">
            <w:pPr>
              <w:rPr>
                <w:ins w:id="16298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9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4AB69B" w14:textId="77777777" w:rsidR="00497F19" w:rsidRDefault="00497F19" w:rsidP="00497F19">
            <w:pPr>
              <w:rPr>
                <w:ins w:id="16300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4C0784" w14:textId="77777777" w:rsidR="00497F19" w:rsidRDefault="00497F19" w:rsidP="00497F19">
            <w:pPr>
              <w:rPr>
                <w:ins w:id="1630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91710" w14:textId="75F364C6" w:rsidR="00497F19" w:rsidRDefault="00497F19" w:rsidP="00497F19">
            <w:pPr>
              <w:rPr>
                <w:ins w:id="16304" w:author="Fegie" w:date="2021-05-02T20:43:00Z"/>
                <w:rFonts w:ascii="標楷體" w:eastAsia="標楷體" w:hAnsi="標楷體"/>
              </w:rPr>
            </w:pPr>
            <w:ins w:id="16305" w:author="Fegie" w:date="2021-05-04T19:4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F7D8D6" w14:textId="74991F4C" w:rsidR="00497F19" w:rsidRDefault="00497F19" w:rsidP="00497F19">
            <w:pPr>
              <w:rPr>
                <w:ins w:id="16307" w:author="Fegie" w:date="2021-05-02T20:43:00Z"/>
                <w:rFonts w:ascii="標楷體" w:eastAsia="標楷體" w:hAnsi="標楷體"/>
              </w:rPr>
            </w:pPr>
            <w:ins w:id="16308" w:author="Fegie" w:date="2021-05-02T20:50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6309" w:author="Fegie" w:date="2021-05-04T19:48:00Z">
              <w:r>
                <w:rPr>
                  <w:rFonts w:ascii="標楷體" w:eastAsia="標楷體" w:hAnsi="標楷體" w:hint="eastAsia"/>
                </w:rPr>
                <w:t>不可修改</w:t>
              </w:r>
            </w:ins>
            <w:ins w:id="16310" w:author="Fegie" w:date="2021-05-02T20:5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311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497F19" w14:paraId="2E603E97" w14:textId="77777777" w:rsidTr="00D85B3E">
        <w:trPr>
          <w:trHeight w:val="291"/>
          <w:jc w:val="center"/>
          <w:ins w:id="16312" w:author="Fegie" w:date="2021-05-04T19:47:00Z"/>
          <w:trPrChange w:id="1631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1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BA642E" w14:textId="2EC9DEF1" w:rsidR="00497F19" w:rsidRDefault="00497F19" w:rsidP="00497F19">
            <w:pPr>
              <w:rPr>
                <w:ins w:id="16315" w:author="Fegie" w:date="2021-05-04T19:47:00Z"/>
                <w:rFonts w:ascii="標楷體" w:eastAsia="標楷體" w:hAnsi="標楷體"/>
              </w:rPr>
            </w:pPr>
            <w:ins w:id="16316" w:author="Fegie" w:date="2021-05-04T19:5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1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A21000" w14:textId="268AC2CA" w:rsidR="00497F19" w:rsidRDefault="00497F19" w:rsidP="00497F19">
            <w:pPr>
              <w:rPr>
                <w:ins w:id="16318" w:author="Fegie" w:date="2021-05-04T19:47:00Z"/>
                <w:rFonts w:ascii="標楷體" w:eastAsia="標楷體" w:hAnsi="標楷體"/>
              </w:rPr>
            </w:pPr>
            <w:ins w:id="16319" w:author="Fegie" w:date="2021-05-04T19:47:00Z">
              <w:r>
                <w:rPr>
                  <w:rFonts w:ascii="標楷體" w:eastAsia="標楷體" w:hAnsi="標楷體" w:hint="eastAsia"/>
                </w:rPr>
                <w:t>任職機構統編-修改後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2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C14B" w14:textId="03D81BA0" w:rsidR="00497F19" w:rsidRDefault="00497F19" w:rsidP="00497F19">
            <w:pPr>
              <w:rPr>
                <w:ins w:id="16321" w:author="Fegie" w:date="2021-05-04T19:47:00Z"/>
                <w:rFonts w:ascii="標楷體" w:eastAsia="標楷體" w:hAnsi="標楷體"/>
              </w:rPr>
            </w:pPr>
            <w:ins w:id="16322" w:author="Fegie" w:date="2021-05-04T19:47:00Z">
              <w:del w:id="1632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X(08)</w:delText>
                </w:r>
              </w:del>
            </w:ins>
            <w:ins w:id="16324" w:author="家榮 張" w:date="2021-05-06T18:48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2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0264C" w14:textId="77777777" w:rsidR="00497F19" w:rsidRDefault="00497F19" w:rsidP="00497F19">
            <w:pPr>
              <w:rPr>
                <w:ins w:id="16326" w:author="Fegie" w:date="2021-05-04T19:4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2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EA1976" w14:textId="77777777" w:rsidR="00497F19" w:rsidRDefault="00497F19" w:rsidP="00497F19">
            <w:pPr>
              <w:rPr>
                <w:ins w:id="16328" w:author="Fegie" w:date="2021-05-04T19:4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2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DF9444" w14:textId="77777777" w:rsidR="00497F19" w:rsidRDefault="00497F19" w:rsidP="00497F19">
            <w:pPr>
              <w:rPr>
                <w:ins w:id="16330" w:author="Fegie" w:date="2021-05-04T19:4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3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47CAB9" w14:textId="1D80C57E" w:rsidR="00497F19" w:rsidRPr="00572388" w:rsidRDefault="00497F19" w:rsidP="00497F19">
            <w:pPr>
              <w:rPr>
                <w:ins w:id="16332" w:author="Fegie" w:date="2021-05-04T19:47:00Z"/>
                <w:rFonts w:ascii="標楷體" w:eastAsia="標楷體" w:hAnsi="標楷體"/>
              </w:rPr>
            </w:pPr>
            <w:ins w:id="16333" w:author="Fegie" w:date="2021-05-04T19:47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3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38E2C3" w14:textId="70252892" w:rsidR="00497F19" w:rsidRDefault="00497F19" w:rsidP="00497F19">
            <w:pPr>
              <w:rPr>
                <w:ins w:id="16335" w:author="Fegie" w:date="2021-05-04T19:47:00Z"/>
                <w:rFonts w:ascii="標楷體" w:eastAsia="標楷體" w:hAnsi="標楷體"/>
              </w:rPr>
            </w:pPr>
            <w:ins w:id="16336" w:author="Fegie" w:date="2021-05-04T19:47:00Z">
              <w:r>
                <w:rPr>
                  <w:rFonts w:ascii="標楷體" w:eastAsia="標楷體" w:hAnsi="標楷體" w:hint="eastAsia"/>
                </w:rPr>
                <w:t>1.自動顯示可以修改2.CustMain.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497F19" w14:paraId="0BAEA7E0" w14:textId="77777777" w:rsidTr="00D85B3E">
        <w:trPr>
          <w:trHeight w:val="291"/>
          <w:jc w:val="center"/>
          <w:ins w:id="16337" w:author="Fegie" w:date="2021-05-04T19:48:00Z"/>
          <w:trPrChange w:id="1633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3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00D3AA" w14:textId="21D2C49E" w:rsidR="00497F19" w:rsidRDefault="00497F19" w:rsidP="00497F19">
            <w:pPr>
              <w:rPr>
                <w:ins w:id="16340" w:author="Fegie" w:date="2021-05-04T19:48:00Z"/>
                <w:rFonts w:ascii="標楷體" w:eastAsia="標楷體" w:hAnsi="標楷體"/>
              </w:rPr>
            </w:pPr>
            <w:ins w:id="16341" w:author="Fegie" w:date="2021-05-04T19:5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C4E444" w14:textId="1D27E4A8" w:rsidR="00497F19" w:rsidRDefault="00497F19" w:rsidP="00497F19">
            <w:pPr>
              <w:rPr>
                <w:ins w:id="16343" w:author="Fegie" w:date="2021-05-04T19:48:00Z"/>
                <w:rFonts w:ascii="標楷體" w:eastAsia="標楷體" w:hAnsi="標楷體"/>
              </w:rPr>
            </w:pPr>
            <w:ins w:id="16344" w:author="Fegie" w:date="2021-05-04T19:48:00Z">
              <w:r>
                <w:rPr>
                  <w:rFonts w:ascii="標楷體" w:eastAsia="標楷體" w:hAnsi="標楷體" w:hint="eastAsia"/>
                </w:rPr>
                <w:t>任職機構名稱-修改前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75F7CB" w14:textId="3ED9FE3D" w:rsidR="00497F19" w:rsidRDefault="00497F19" w:rsidP="00497F19">
            <w:pPr>
              <w:rPr>
                <w:ins w:id="16346" w:author="Fegie" w:date="2021-05-04T19:48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00096" w14:textId="77777777" w:rsidR="00497F19" w:rsidRDefault="00497F19" w:rsidP="00497F19">
            <w:pPr>
              <w:rPr>
                <w:ins w:id="16348" w:author="Fegie" w:date="2021-05-04T19:4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134C2B" w14:textId="77777777" w:rsidR="00497F19" w:rsidRDefault="00497F19" w:rsidP="00497F19">
            <w:pPr>
              <w:rPr>
                <w:ins w:id="16350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DC0A5" w14:textId="77777777" w:rsidR="00497F19" w:rsidRDefault="00497F19" w:rsidP="00497F19">
            <w:pPr>
              <w:rPr>
                <w:ins w:id="16352" w:author="Fegie" w:date="2021-05-04T19:4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B46E88" w14:textId="21269017" w:rsidR="00497F19" w:rsidRPr="00572388" w:rsidRDefault="00497F19" w:rsidP="00497F19">
            <w:pPr>
              <w:rPr>
                <w:ins w:id="16354" w:author="Fegie" w:date="2021-05-04T19:48:00Z"/>
                <w:rFonts w:ascii="標楷體" w:eastAsia="標楷體" w:hAnsi="標楷體"/>
              </w:rPr>
            </w:pPr>
            <w:ins w:id="16355" w:author="Fegie" w:date="2021-05-04T19:4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01232A" w14:textId="4409A5AF" w:rsidR="00497F19" w:rsidRDefault="00497F19" w:rsidP="00497F19">
            <w:pPr>
              <w:rPr>
                <w:ins w:id="16357" w:author="Fegie" w:date="2021-05-04T19:48:00Z"/>
                <w:rFonts w:ascii="標楷體" w:eastAsia="標楷體" w:hAnsi="標楷體"/>
              </w:rPr>
            </w:pPr>
            <w:ins w:id="16358" w:author="Fegie" w:date="2021-05-04T19:48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497F19" w14:paraId="4AF59717" w14:textId="77777777" w:rsidTr="00D85B3E">
        <w:trPr>
          <w:trHeight w:val="291"/>
          <w:jc w:val="center"/>
          <w:ins w:id="16359" w:author="Fegie" w:date="2021-05-02T20:43:00Z"/>
          <w:trPrChange w:id="1636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E8201C" w14:textId="0968CA5E" w:rsidR="00497F19" w:rsidRDefault="00497F19" w:rsidP="00497F19">
            <w:pPr>
              <w:rPr>
                <w:ins w:id="16362" w:author="Fegie" w:date="2021-05-02T20:43:00Z"/>
                <w:rFonts w:ascii="標楷體" w:eastAsia="標楷體" w:hAnsi="標楷體"/>
              </w:rPr>
            </w:pPr>
            <w:ins w:id="16363" w:author="Fegie" w:date="2021-05-04T19:56:00Z">
              <w:r>
                <w:rPr>
                  <w:rFonts w:ascii="標楷體" w:eastAsia="標楷體" w:hAnsi="標楷體"/>
                </w:rPr>
                <w:t>43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24BB4D" w14:textId="0D0C2253" w:rsidR="00497F19" w:rsidRDefault="00497F19" w:rsidP="00497F19">
            <w:pPr>
              <w:rPr>
                <w:ins w:id="16365" w:author="Fegie" w:date="2021-05-02T20:43:00Z"/>
                <w:rFonts w:ascii="標楷體" w:eastAsia="標楷體" w:hAnsi="標楷體"/>
              </w:rPr>
            </w:pPr>
            <w:ins w:id="16366" w:author="Fegie" w:date="2021-05-02T20:43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  <w:ins w:id="16367" w:author="Fegie" w:date="2021-05-04T19:48:00Z">
              <w:r>
                <w:rPr>
                  <w:rFonts w:ascii="標楷體" w:eastAsia="標楷體" w:hAnsi="標楷體" w:hint="eastAsia"/>
                </w:rPr>
                <w:lastRenderedPageBreak/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322675" w14:textId="7ECC5D17" w:rsidR="00497F19" w:rsidRDefault="00497F19" w:rsidP="00497F19">
            <w:pPr>
              <w:rPr>
                <w:ins w:id="16369" w:author="Fegie" w:date="2021-05-02T20:43:00Z"/>
                <w:rFonts w:ascii="標楷體" w:eastAsia="標楷體" w:hAnsi="標楷體"/>
              </w:rPr>
            </w:pPr>
            <w:ins w:id="16370" w:author="Fegie" w:date="2021-05-02T20:43:00Z">
              <w:del w:id="16371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X(60)</w:delText>
                </w:r>
              </w:del>
            </w:ins>
            <w:ins w:id="16372" w:author="家榮 張" w:date="2021-05-06T18:48:00Z">
              <w:r w:rsidR="00A7651D"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FA13CC" w14:textId="77777777" w:rsidR="00497F19" w:rsidRDefault="00497F19" w:rsidP="00497F19">
            <w:pPr>
              <w:rPr>
                <w:ins w:id="1637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D642EA" w14:textId="77777777" w:rsidR="00497F19" w:rsidRDefault="00497F19" w:rsidP="00497F19">
            <w:pPr>
              <w:rPr>
                <w:ins w:id="1637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D1F8A1" w14:textId="77777777" w:rsidR="00497F19" w:rsidRDefault="00497F19" w:rsidP="00497F19">
            <w:pPr>
              <w:rPr>
                <w:ins w:id="1637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3C085C" w14:textId="77777777" w:rsidR="00497F19" w:rsidRDefault="00497F19" w:rsidP="00497F19">
            <w:pPr>
              <w:rPr>
                <w:ins w:id="16380" w:author="Fegie" w:date="2021-05-02T20:43:00Z"/>
                <w:rFonts w:ascii="標楷體" w:eastAsia="標楷體" w:hAnsi="標楷體"/>
              </w:rPr>
            </w:pPr>
            <w:ins w:id="16381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446C25" w14:textId="4F9AF0EC" w:rsidR="00497F19" w:rsidRDefault="00497F19" w:rsidP="00497F19">
            <w:pPr>
              <w:rPr>
                <w:ins w:id="16383" w:author="Fegie" w:date="2021-05-02T20:43:00Z"/>
                <w:rFonts w:ascii="標楷體" w:eastAsia="標楷體" w:hAnsi="標楷體"/>
              </w:rPr>
            </w:pPr>
            <w:ins w:id="16384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38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497F19" w14:paraId="39390086" w14:textId="77777777" w:rsidTr="00D85B3E">
        <w:trPr>
          <w:trHeight w:val="291"/>
          <w:jc w:val="center"/>
          <w:ins w:id="16386" w:author="Fegie" w:date="2021-05-04T19:48:00Z"/>
          <w:trPrChange w:id="1638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81A407" w14:textId="1F69CB33" w:rsidR="00497F19" w:rsidRDefault="00497F19" w:rsidP="00497F19">
            <w:pPr>
              <w:rPr>
                <w:ins w:id="16389" w:author="Fegie" w:date="2021-05-04T19:48:00Z"/>
                <w:rFonts w:ascii="標楷體" w:eastAsia="標楷體" w:hAnsi="標楷體"/>
              </w:rPr>
            </w:pPr>
            <w:ins w:id="16390" w:author="Fegie" w:date="2021-05-04T19:57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7E7956" w14:textId="27CC749D" w:rsidR="00497F19" w:rsidRDefault="00497F19" w:rsidP="00497F19">
            <w:pPr>
              <w:rPr>
                <w:ins w:id="16392" w:author="Fegie" w:date="2021-05-04T19:48:00Z"/>
                <w:rFonts w:ascii="標楷體" w:eastAsia="標楷體" w:hAnsi="標楷體"/>
              </w:rPr>
            </w:pPr>
            <w:ins w:id="16393" w:author="Fegie" w:date="2021-05-04T19:49:00Z">
              <w:r>
                <w:rPr>
                  <w:rFonts w:ascii="標楷體" w:eastAsia="標楷體" w:hAnsi="標楷體" w:hint="eastAsia"/>
                </w:rPr>
                <w:t>任職機構電話-修改前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19515" w14:textId="6CE0527B" w:rsidR="00497F19" w:rsidRDefault="00497F19" w:rsidP="00497F19">
            <w:pPr>
              <w:rPr>
                <w:ins w:id="16395" w:author="Fegie" w:date="2021-05-04T19:48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1335A" w14:textId="77777777" w:rsidR="00497F19" w:rsidRDefault="00497F19" w:rsidP="00497F19">
            <w:pPr>
              <w:rPr>
                <w:ins w:id="16397" w:author="Fegie" w:date="2021-05-04T19:4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DBCCAC" w14:textId="77777777" w:rsidR="00497F19" w:rsidRDefault="00497F19" w:rsidP="00497F19">
            <w:pPr>
              <w:rPr>
                <w:ins w:id="16399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47DF8A" w14:textId="77777777" w:rsidR="00497F19" w:rsidRDefault="00497F19" w:rsidP="00497F19">
            <w:pPr>
              <w:rPr>
                <w:ins w:id="16401" w:author="Fegie" w:date="2021-05-04T19:4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57910B" w14:textId="16CC208E" w:rsidR="00497F19" w:rsidRPr="00572388" w:rsidRDefault="00497F19" w:rsidP="00497F19">
            <w:pPr>
              <w:rPr>
                <w:ins w:id="16403" w:author="Fegie" w:date="2021-05-04T19:48:00Z"/>
                <w:rFonts w:ascii="標楷體" w:eastAsia="標楷體" w:hAnsi="標楷體"/>
              </w:rPr>
            </w:pPr>
            <w:ins w:id="16404" w:author="Fegie" w:date="2021-05-04T19:4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6419A8" w14:textId="36AFA2AA" w:rsidR="00497F19" w:rsidRDefault="00497F19" w:rsidP="00497F19">
            <w:pPr>
              <w:rPr>
                <w:ins w:id="16406" w:author="Fegie" w:date="2021-05-04T19:48:00Z"/>
                <w:rFonts w:ascii="標楷體" w:eastAsia="標楷體" w:hAnsi="標楷體"/>
              </w:rPr>
            </w:pPr>
            <w:ins w:id="16407" w:author="Fegie" w:date="2021-05-04T19:49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497F19" w14:paraId="3439C7AF" w14:textId="77777777" w:rsidTr="00D85B3E">
        <w:trPr>
          <w:trHeight w:val="291"/>
          <w:jc w:val="center"/>
          <w:ins w:id="16408" w:author="Fegie" w:date="2021-05-02T20:43:00Z"/>
          <w:trPrChange w:id="1640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B22A6B" w14:textId="5C977233" w:rsidR="00497F19" w:rsidRDefault="00497F19" w:rsidP="00497F19">
            <w:pPr>
              <w:rPr>
                <w:ins w:id="16411" w:author="Fegie" w:date="2021-05-02T20:43:00Z"/>
                <w:rFonts w:ascii="標楷體" w:eastAsia="標楷體" w:hAnsi="標楷體"/>
              </w:rPr>
            </w:pPr>
            <w:ins w:id="16412" w:author="Fegie" w:date="2021-05-04T19:57:00Z">
              <w:r>
                <w:rPr>
                  <w:rFonts w:ascii="標楷體" w:eastAsia="標楷體" w:hAnsi="標楷體"/>
                </w:rPr>
                <w:t>45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121547" w14:textId="02598C24" w:rsidR="00497F19" w:rsidRDefault="00497F19" w:rsidP="00497F19">
            <w:pPr>
              <w:rPr>
                <w:ins w:id="16414" w:author="Fegie" w:date="2021-05-02T20:43:00Z"/>
                <w:rFonts w:ascii="標楷體" w:eastAsia="標楷體" w:hAnsi="標楷體"/>
              </w:rPr>
            </w:pPr>
            <w:ins w:id="16415" w:author="Fegie" w:date="2021-05-02T20:43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  <w:ins w:id="16416" w:author="Fegie" w:date="2021-05-04T19:4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7066E" w14:textId="332B67F7" w:rsidR="00497F19" w:rsidRDefault="00497F19" w:rsidP="00497F19">
            <w:pPr>
              <w:rPr>
                <w:ins w:id="16418" w:author="Fegie" w:date="2021-05-02T20:43:00Z"/>
                <w:rFonts w:ascii="標楷體" w:eastAsia="標楷體" w:hAnsi="標楷體"/>
              </w:rPr>
            </w:pPr>
            <w:ins w:id="16419" w:author="Fegie" w:date="2021-05-02T20:43:00Z">
              <w:del w:id="16420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X(16)</w:delText>
                </w:r>
              </w:del>
            </w:ins>
            <w:ins w:id="16421" w:author="家榮 張" w:date="2021-05-06T18:48:00Z">
              <w:r w:rsidR="00A7651D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4E884C" w14:textId="77777777" w:rsidR="00497F19" w:rsidRDefault="00497F19" w:rsidP="00497F19">
            <w:pPr>
              <w:rPr>
                <w:ins w:id="1642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CF9963" w14:textId="77777777" w:rsidR="00497F19" w:rsidRDefault="00497F19" w:rsidP="00497F19">
            <w:pPr>
              <w:rPr>
                <w:ins w:id="1642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C3345" w14:textId="77777777" w:rsidR="00497F19" w:rsidRDefault="00497F19" w:rsidP="00497F19">
            <w:pPr>
              <w:rPr>
                <w:ins w:id="1642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87C2C6" w14:textId="77777777" w:rsidR="00497F19" w:rsidRDefault="00497F19" w:rsidP="00497F19">
            <w:pPr>
              <w:rPr>
                <w:ins w:id="16429" w:author="Fegie" w:date="2021-05-02T20:43:00Z"/>
                <w:rFonts w:ascii="標楷體" w:eastAsia="標楷體" w:hAnsi="標楷體"/>
              </w:rPr>
            </w:pPr>
            <w:ins w:id="1643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3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F28089" w14:textId="2DFCB50D" w:rsidR="00497F19" w:rsidRDefault="00497F19" w:rsidP="00497F19">
            <w:pPr>
              <w:rPr>
                <w:ins w:id="16432" w:author="Fegie" w:date="2021-05-02T20:43:00Z"/>
                <w:rFonts w:ascii="標楷體" w:eastAsia="標楷體" w:hAnsi="標楷體"/>
              </w:rPr>
            </w:pPr>
            <w:ins w:id="16433" w:author="Fegie" w:date="2021-05-02T20:50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  <w:ins w:id="16434" w:author="Fegie" w:date="2021-05-02T20:5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43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497F19" w14:paraId="3AF14776" w14:textId="77777777" w:rsidTr="00D85B3E">
        <w:trPr>
          <w:trHeight w:val="291"/>
          <w:jc w:val="center"/>
          <w:ins w:id="16436" w:author="Fegie" w:date="2021-05-04T19:49:00Z"/>
          <w:trPrChange w:id="1643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3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751485" w14:textId="776E70A5" w:rsidR="00497F19" w:rsidRDefault="00497F19" w:rsidP="00497F19">
            <w:pPr>
              <w:rPr>
                <w:ins w:id="16439" w:author="Fegie" w:date="2021-05-04T19:49:00Z"/>
                <w:rFonts w:ascii="標楷體" w:eastAsia="標楷體" w:hAnsi="標楷體"/>
              </w:rPr>
            </w:pPr>
            <w:ins w:id="16440" w:author="Fegie" w:date="2021-05-04T19:57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A11D3E" w14:textId="226E8EA2" w:rsidR="00497F19" w:rsidRDefault="00497F19" w:rsidP="00497F19">
            <w:pPr>
              <w:rPr>
                <w:ins w:id="16442" w:author="Fegie" w:date="2021-05-04T19:49:00Z"/>
                <w:rFonts w:ascii="標楷體" w:eastAsia="標楷體" w:hAnsi="標楷體"/>
              </w:rPr>
            </w:pPr>
            <w:ins w:id="16443" w:author="Fegie" w:date="2021-05-04T19:49:00Z">
              <w:r>
                <w:rPr>
                  <w:rFonts w:ascii="標楷體" w:eastAsia="標楷體" w:hAnsi="標楷體" w:hint="eastAsia"/>
                </w:rPr>
                <w:t>職位名稱-修改前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EB8ECC" w14:textId="3AF141AF" w:rsidR="00497F19" w:rsidRDefault="00497F19" w:rsidP="00497F19">
            <w:pPr>
              <w:rPr>
                <w:ins w:id="16445" w:author="Fegie" w:date="2021-05-04T19:49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D1CF38" w14:textId="77777777" w:rsidR="00497F19" w:rsidRDefault="00497F19" w:rsidP="00497F19">
            <w:pPr>
              <w:rPr>
                <w:ins w:id="16447" w:author="Fegie" w:date="2021-05-04T19:4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079081" w14:textId="77777777" w:rsidR="00497F19" w:rsidRDefault="00497F19" w:rsidP="00497F19">
            <w:pPr>
              <w:rPr>
                <w:ins w:id="16449" w:author="Fegie" w:date="2021-05-04T19:4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3F73B0" w14:textId="77777777" w:rsidR="00497F19" w:rsidRDefault="00497F19" w:rsidP="00497F19">
            <w:pPr>
              <w:rPr>
                <w:ins w:id="16451" w:author="Fegie" w:date="2021-05-04T19:4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460412" w14:textId="180F65B8" w:rsidR="00497F19" w:rsidRPr="00572388" w:rsidRDefault="00497F19" w:rsidP="00497F19">
            <w:pPr>
              <w:rPr>
                <w:ins w:id="16453" w:author="Fegie" w:date="2021-05-04T19:49:00Z"/>
                <w:rFonts w:ascii="標楷體" w:eastAsia="標楷體" w:hAnsi="標楷體"/>
              </w:rPr>
            </w:pPr>
            <w:ins w:id="16454" w:author="Fegie" w:date="2021-05-04T19:4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171E46" w14:textId="028E7ED2" w:rsidR="00497F19" w:rsidRDefault="00497F19" w:rsidP="00497F19">
            <w:pPr>
              <w:rPr>
                <w:ins w:id="16456" w:author="Fegie" w:date="2021-05-04T19:49:00Z"/>
                <w:rFonts w:ascii="標楷體" w:eastAsia="標楷體" w:hAnsi="標楷體"/>
              </w:rPr>
            </w:pPr>
            <w:ins w:id="16457" w:author="Fegie" w:date="2021-05-04T19:49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497F19" w14:paraId="43179288" w14:textId="77777777" w:rsidTr="00D85B3E">
        <w:trPr>
          <w:trHeight w:val="291"/>
          <w:jc w:val="center"/>
          <w:ins w:id="16458" w:author="Fegie" w:date="2021-05-02T20:43:00Z"/>
          <w:trPrChange w:id="1645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AE5C18" w14:textId="4376B7A1" w:rsidR="00497F19" w:rsidRDefault="00497F19" w:rsidP="00497F19">
            <w:pPr>
              <w:rPr>
                <w:ins w:id="16461" w:author="Fegie" w:date="2021-05-02T20:43:00Z"/>
                <w:rFonts w:ascii="標楷體" w:eastAsia="標楷體" w:hAnsi="標楷體"/>
              </w:rPr>
            </w:pPr>
            <w:ins w:id="16462" w:author="Fegie" w:date="2021-05-04T19:57:00Z">
              <w:r>
                <w:rPr>
                  <w:rFonts w:ascii="標楷體" w:eastAsia="標楷體" w:hAnsi="標楷體"/>
                </w:rPr>
                <w:t>47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FBE30" w14:textId="45A7DE21" w:rsidR="00497F19" w:rsidRDefault="00497F19" w:rsidP="00497F19">
            <w:pPr>
              <w:rPr>
                <w:ins w:id="16464" w:author="Fegie" w:date="2021-05-02T20:43:00Z"/>
                <w:rFonts w:ascii="標楷體" w:eastAsia="標楷體" w:hAnsi="標楷體"/>
              </w:rPr>
            </w:pPr>
            <w:ins w:id="16465" w:author="Fegie" w:date="2021-05-02T20:43:00Z">
              <w:r>
                <w:rPr>
                  <w:rFonts w:ascii="標楷體" w:eastAsia="標楷體" w:hAnsi="標楷體" w:hint="eastAsia"/>
                </w:rPr>
                <w:t>職位</w:t>
              </w:r>
              <w:r>
                <w:rPr>
                  <w:rFonts w:ascii="標楷體" w:eastAsia="標楷體" w:hAnsi="標楷體" w:hint="eastAsia"/>
                </w:rPr>
                <w:lastRenderedPageBreak/>
                <w:t>名稱</w:t>
              </w:r>
            </w:ins>
            <w:ins w:id="16466" w:author="Fegie" w:date="2021-05-04T19:4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001D7D" w14:textId="4B8C9A62" w:rsidR="00497F19" w:rsidRDefault="00497F19" w:rsidP="00497F19">
            <w:pPr>
              <w:rPr>
                <w:ins w:id="16468" w:author="Fegie" w:date="2021-05-02T20:43:00Z"/>
                <w:rFonts w:ascii="標楷體" w:eastAsia="標楷體" w:hAnsi="標楷體"/>
              </w:rPr>
            </w:pPr>
            <w:ins w:id="16469" w:author="Fegie" w:date="2021-05-02T20:43:00Z">
              <w:del w:id="16470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X(20)</w:delText>
                </w:r>
              </w:del>
            </w:ins>
            <w:ins w:id="16471" w:author="家榮 張" w:date="2021-05-06T18:48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782D63" w14:textId="77777777" w:rsidR="00497F19" w:rsidRDefault="00497F19" w:rsidP="00497F19">
            <w:pPr>
              <w:rPr>
                <w:ins w:id="1647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71F4CC" w14:textId="77777777" w:rsidR="00497F19" w:rsidRDefault="00497F19" w:rsidP="00497F19">
            <w:pPr>
              <w:rPr>
                <w:ins w:id="1647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91B09" w14:textId="77777777" w:rsidR="00497F19" w:rsidRDefault="00497F19" w:rsidP="00497F19">
            <w:pPr>
              <w:rPr>
                <w:ins w:id="1647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1F1BCF" w14:textId="77777777" w:rsidR="00497F19" w:rsidRDefault="00497F19" w:rsidP="00497F19">
            <w:pPr>
              <w:rPr>
                <w:ins w:id="16479" w:author="Fegie" w:date="2021-05-02T20:43:00Z"/>
                <w:rFonts w:ascii="標楷體" w:eastAsia="標楷體" w:hAnsi="標楷體"/>
              </w:rPr>
            </w:pPr>
            <w:ins w:id="1648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8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4E6F7C" w14:textId="61B183F0" w:rsidR="00497F19" w:rsidRDefault="00497F19" w:rsidP="00497F19">
            <w:pPr>
              <w:rPr>
                <w:ins w:id="16482" w:author="Fegie" w:date="2021-05-02T20:43:00Z"/>
                <w:rFonts w:ascii="標楷體" w:eastAsia="標楷體" w:hAnsi="標楷體"/>
              </w:rPr>
            </w:pPr>
            <w:ins w:id="16483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484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497F19" w14:paraId="30E3F4AE" w14:textId="77777777" w:rsidTr="00D85B3E">
        <w:trPr>
          <w:trHeight w:val="291"/>
          <w:jc w:val="center"/>
          <w:ins w:id="16485" w:author="Fegie" w:date="2021-05-04T19:50:00Z"/>
          <w:trPrChange w:id="1648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8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87086F" w14:textId="58E2968F" w:rsidR="00497F19" w:rsidRDefault="00497F19" w:rsidP="00497F19">
            <w:pPr>
              <w:rPr>
                <w:ins w:id="16488" w:author="Fegie" w:date="2021-05-04T19:50:00Z"/>
                <w:rFonts w:ascii="標楷體" w:eastAsia="標楷體" w:hAnsi="標楷體"/>
              </w:rPr>
            </w:pPr>
            <w:ins w:id="16489" w:author="Fegie" w:date="2021-05-04T19:57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5B2DC4" w14:textId="04358B56" w:rsidR="00497F19" w:rsidRDefault="00497F19" w:rsidP="00497F19">
            <w:pPr>
              <w:rPr>
                <w:ins w:id="16491" w:author="Fegie" w:date="2021-05-04T19:50:00Z"/>
                <w:rFonts w:ascii="標楷體" w:eastAsia="標楷體" w:hAnsi="標楷體"/>
              </w:rPr>
            </w:pPr>
            <w:ins w:id="16492" w:author="Fegie" w:date="2021-05-04T19:50:00Z">
              <w:r>
                <w:rPr>
                  <w:rFonts w:ascii="標楷體" w:eastAsia="標楷體" w:hAnsi="標楷體" w:hint="eastAsia"/>
                </w:rPr>
                <w:t>服務年資-修改前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F78ED2" w14:textId="3CBEC25C" w:rsidR="00497F19" w:rsidRDefault="00497F19" w:rsidP="00497F19">
            <w:pPr>
              <w:rPr>
                <w:ins w:id="16494" w:author="Fegie" w:date="2021-05-04T19:50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2EE73A" w14:textId="77777777" w:rsidR="00497F19" w:rsidRDefault="00497F19" w:rsidP="00497F19">
            <w:pPr>
              <w:rPr>
                <w:ins w:id="16496" w:author="Fegie" w:date="2021-05-04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698D37" w14:textId="77777777" w:rsidR="00497F19" w:rsidRDefault="00497F19" w:rsidP="00497F19">
            <w:pPr>
              <w:rPr>
                <w:ins w:id="16498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5B3518" w14:textId="77777777" w:rsidR="00497F19" w:rsidRDefault="00497F19" w:rsidP="00497F19">
            <w:pPr>
              <w:rPr>
                <w:ins w:id="16500" w:author="Fegie" w:date="2021-05-04T19:5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0C9D1" w14:textId="3BEA6B78" w:rsidR="00497F19" w:rsidRPr="00572388" w:rsidRDefault="00497F19" w:rsidP="00497F19">
            <w:pPr>
              <w:rPr>
                <w:ins w:id="16502" w:author="Fegie" w:date="2021-05-04T19:50:00Z"/>
                <w:rFonts w:ascii="標楷體" w:eastAsia="標楷體" w:hAnsi="標楷體"/>
              </w:rPr>
            </w:pPr>
            <w:ins w:id="16503" w:author="Fegie" w:date="2021-05-04T19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1B0037" w14:textId="0AC56E26" w:rsidR="00497F19" w:rsidRDefault="00497F19" w:rsidP="00497F19">
            <w:pPr>
              <w:rPr>
                <w:ins w:id="16505" w:author="Fegie" w:date="2021-05-04T19:50:00Z"/>
                <w:rFonts w:ascii="標楷體" w:eastAsia="標楷體" w:hAnsi="標楷體"/>
              </w:rPr>
            </w:pPr>
            <w:ins w:id="16506" w:author="Fegie" w:date="2021-05-04T19:50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497F19" w14:paraId="630BA376" w14:textId="77777777" w:rsidTr="00D85B3E">
        <w:trPr>
          <w:trHeight w:val="291"/>
          <w:jc w:val="center"/>
          <w:ins w:id="16507" w:author="Fegie" w:date="2021-05-02T20:43:00Z"/>
          <w:trPrChange w:id="1650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5D44DE" w14:textId="43D83AF7" w:rsidR="00497F19" w:rsidRDefault="00497F19" w:rsidP="00497F19">
            <w:pPr>
              <w:rPr>
                <w:ins w:id="16510" w:author="Fegie" w:date="2021-05-02T20:43:00Z"/>
                <w:rFonts w:ascii="標楷體" w:eastAsia="標楷體" w:hAnsi="標楷體"/>
              </w:rPr>
            </w:pPr>
            <w:ins w:id="16511" w:author="Fegie" w:date="2021-05-04T19:57:00Z">
              <w:r>
                <w:rPr>
                  <w:rFonts w:ascii="標楷體" w:eastAsia="標楷體" w:hAnsi="標楷體"/>
                </w:rPr>
                <w:t>49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1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27F434" w14:textId="247EC921" w:rsidR="00497F19" w:rsidRDefault="00497F19" w:rsidP="00497F19">
            <w:pPr>
              <w:rPr>
                <w:ins w:id="16513" w:author="Fegie" w:date="2021-05-02T20:43:00Z"/>
                <w:rFonts w:ascii="標楷體" w:eastAsia="標楷體" w:hAnsi="標楷體"/>
              </w:rPr>
            </w:pPr>
            <w:ins w:id="16514" w:author="Fegie" w:date="2021-05-02T20:43:00Z">
              <w:r>
                <w:rPr>
                  <w:rFonts w:ascii="標楷體" w:eastAsia="標楷體" w:hAnsi="標楷體" w:hint="eastAsia"/>
                </w:rPr>
                <w:t>服務年資</w:t>
              </w:r>
            </w:ins>
            <w:ins w:id="16515" w:author="Fegie" w:date="2021-05-04T19:5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1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D05CF7" w14:textId="464FD99E" w:rsidR="00497F19" w:rsidRDefault="00497F19" w:rsidP="00497F19">
            <w:pPr>
              <w:rPr>
                <w:ins w:id="16517" w:author="Fegie" w:date="2021-05-02T20:43:00Z"/>
                <w:rFonts w:ascii="標楷體" w:eastAsia="標楷體" w:hAnsi="標楷體"/>
              </w:rPr>
            </w:pPr>
            <w:ins w:id="16518" w:author="Fegie" w:date="2021-05-02T20:43:00Z">
              <w:del w:id="1651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6520" w:author="家榮 張" w:date="2021-05-06T18:48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8B1CB1" w14:textId="77777777" w:rsidR="00497F19" w:rsidRDefault="00497F19" w:rsidP="00497F19">
            <w:pPr>
              <w:rPr>
                <w:ins w:id="1652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D8652F" w14:textId="77777777" w:rsidR="00497F19" w:rsidRDefault="00497F19" w:rsidP="00497F19">
            <w:pPr>
              <w:rPr>
                <w:ins w:id="16524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AE6D00" w14:textId="77777777" w:rsidR="00497F19" w:rsidRDefault="00497F19" w:rsidP="00497F19">
            <w:pPr>
              <w:rPr>
                <w:ins w:id="16526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988A4B" w14:textId="77777777" w:rsidR="00497F19" w:rsidRDefault="00497F19" w:rsidP="00497F19">
            <w:pPr>
              <w:rPr>
                <w:ins w:id="16528" w:author="Fegie" w:date="2021-05-02T20:43:00Z"/>
                <w:rFonts w:ascii="標楷體" w:eastAsia="標楷體" w:hAnsi="標楷體"/>
              </w:rPr>
            </w:pPr>
            <w:ins w:id="1652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62816A" w14:textId="072B1CE9" w:rsidR="00497F19" w:rsidRDefault="00497F19" w:rsidP="00497F19">
            <w:pPr>
              <w:rPr>
                <w:ins w:id="16531" w:author="Fegie" w:date="2021-05-02T20:43:00Z"/>
                <w:rFonts w:ascii="標楷體" w:eastAsia="標楷體" w:hAnsi="標楷體"/>
              </w:rPr>
            </w:pPr>
            <w:ins w:id="16532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533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497F19" w14:paraId="5D3694D3" w14:textId="77777777" w:rsidTr="00D85B3E">
        <w:trPr>
          <w:trHeight w:val="291"/>
          <w:jc w:val="center"/>
          <w:ins w:id="16534" w:author="Fegie" w:date="2021-05-04T19:50:00Z"/>
          <w:trPrChange w:id="1653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C035B6" w14:textId="02BC55FB" w:rsidR="00497F19" w:rsidRDefault="00497F19" w:rsidP="00497F19">
            <w:pPr>
              <w:rPr>
                <w:ins w:id="16537" w:author="Fegie" w:date="2021-05-04T19:50:00Z"/>
                <w:rFonts w:ascii="標楷體" w:eastAsia="標楷體" w:hAnsi="標楷體"/>
              </w:rPr>
            </w:pPr>
            <w:ins w:id="16538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D9830D" w14:textId="686AD742" w:rsidR="00497F19" w:rsidRDefault="00497F19" w:rsidP="00497F19">
            <w:pPr>
              <w:rPr>
                <w:ins w:id="16540" w:author="Fegie" w:date="2021-05-04T19:50:00Z"/>
                <w:rFonts w:ascii="標楷體" w:eastAsia="標楷體" w:hAnsi="標楷體"/>
              </w:rPr>
            </w:pPr>
            <w:ins w:id="16541" w:author="Fegie" w:date="2021-05-04T19:50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16542" w:author="Fegie" w:date="2021-05-04T19:51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854DFB" w14:textId="146A2DFA" w:rsidR="00497F19" w:rsidRDefault="00497F19" w:rsidP="00497F19">
            <w:pPr>
              <w:rPr>
                <w:ins w:id="16544" w:author="Fegie" w:date="2021-05-04T19:50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0D823B" w14:textId="77777777" w:rsidR="00497F19" w:rsidRDefault="00497F19" w:rsidP="00497F19">
            <w:pPr>
              <w:rPr>
                <w:ins w:id="16546" w:author="Fegie" w:date="2021-05-04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49E86D" w14:textId="77777777" w:rsidR="00497F19" w:rsidRDefault="00497F19" w:rsidP="00497F19">
            <w:pPr>
              <w:rPr>
                <w:ins w:id="16548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667304" w14:textId="77777777" w:rsidR="00497F19" w:rsidRDefault="00497F19" w:rsidP="00497F19">
            <w:pPr>
              <w:rPr>
                <w:ins w:id="16550" w:author="Fegie" w:date="2021-05-04T19:5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573CFE" w14:textId="0C48B466" w:rsidR="00497F19" w:rsidRPr="00572388" w:rsidRDefault="00497F19" w:rsidP="00497F19">
            <w:pPr>
              <w:rPr>
                <w:ins w:id="16552" w:author="Fegie" w:date="2021-05-04T19:50:00Z"/>
                <w:rFonts w:ascii="標楷體" w:eastAsia="標楷體" w:hAnsi="標楷體"/>
              </w:rPr>
            </w:pPr>
            <w:ins w:id="16553" w:author="Fegie" w:date="2021-05-04T19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CB9C43" w14:textId="1BB537B6" w:rsidR="00497F19" w:rsidRDefault="00497F19" w:rsidP="00497F19">
            <w:pPr>
              <w:rPr>
                <w:ins w:id="16555" w:author="Fegie" w:date="2021-05-04T19:50:00Z"/>
                <w:rFonts w:ascii="標楷體" w:eastAsia="標楷體" w:hAnsi="標楷體"/>
              </w:rPr>
            </w:pPr>
            <w:ins w:id="16556" w:author="Fegie" w:date="2021-05-04T19:50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497F19" w14:paraId="4CC316B6" w14:textId="77777777" w:rsidTr="00D85B3E">
        <w:trPr>
          <w:trHeight w:val="291"/>
          <w:jc w:val="center"/>
          <w:ins w:id="16557" w:author="Fegie" w:date="2021-05-02T20:43:00Z"/>
          <w:trPrChange w:id="1655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8ACB8B" w14:textId="365A9C35" w:rsidR="00497F19" w:rsidRDefault="00497F19" w:rsidP="00497F19">
            <w:pPr>
              <w:rPr>
                <w:ins w:id="16560" w:author="Fegie" w:date="2021-05-02T20:43:00Z"/>
                <w:rFonts w:ascii="標楷體" w:eastAsia="標楷體" w:hAnsi="標楷體"/>
              </w:rPr>
            </w:pPr>
            <w:ins w:id="16561" w:author="Fegie" w:date="2021-05-04T19:57:00Z">
              <w:r>
                <w:rPr>
                  <w:rFonts w:ascii="標楷體" w:eastAsia="標楷體" w:hAnsi="標楷體"/>
                </w:rPr>
                <w:t>51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6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AF7FFD" w14:textId="03416EE9" w:rsidR="00497F19" w:rsidRDefault="00497F19" w:rsidP="00497F19">
            <w:pPr>
              <w:rPr>
                <w:ins w:id="16563" w:author="Fegie" w:date="2021-05-02T20:43:00Z"/>
                <w:rFonts w:ascii="標楷體" w:eastAsia="標楷體" w:hAnsi="標楷體"/>
              </w:rPr>
            </w:pPr>
            <w:ins w:id="16564" w:author="Fegie" w:date="2021-05-02T20:43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16565" w:author="Fegie" w:date="2021-05-04T19:51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6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CE0DB7" w14:textId="7C5EC364" w:rsidR="00497F19" w:rsidRDefault="00497F19" w:rsidP="00497F19">
            <w:pPr>
              <w:rPr>
                <w:ins w:id="16567" w:author="Fegie" w:date="2021-05-02T20:43:00Z"/>
                <w:rFonts w:ascii="標楷體" w:eastAsia="標楷體" w:hAnsi="標楷體"/>
              </w:rPr>
            </w:pPr>
            <w:ins w:id="16568" w:author="Fegie" w:date="2021-05-02T20:43:00Z">
              <w:del w:id="1656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9(09)</w:delText>
                </w:r>
              </w:del>
            </w:ins>
            <w:ins w:id="16570" w:author="家榮 張" w:date="2021-05-06T18:48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F0E23F" w14:textId="77777777" w:rsidR="00497F19" w:rsidRDefault="00497F19" w:rsidP="00497F19">
            <w:pPr>
              <w:rPr>
                <w:ins w:id="1657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2470A4" w14:textId="77777777" w:rsidR="00497F19" w:rsidRDefault="00497F19" w:rsidP="00497F19">
            <w:pPr>
              <w:rPr>
                <w:ins w:id="16574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0210AE" w14:textId="77777777" w:rsidR="00497F19" w:rsidRDefault="00497F19" w:rsidP="00497F19">
            <w:pPr>
              <w:rPr>
                <w:ins w:id="16576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46B988" w14:textId="77777777" w:rsidR="00497F19" w:rsidRDefault="00497F19" w:rsidP="00497F19">
            <w:pPr>
              <w:rPr>
                <w:ins w:id="16578" w:author="Fegie" w:date="2021-05-02T20:43:00Z"/>
                <w:rFonts w:ascii="標楷體" w:eastAsia="標楷體" w:hAnsi="標楷體"/>
              </w:rPr>
            </w:pPr>
            <w:ins w:id="1657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F55B79" w14:textId="55199706" w:rsidR="00497F19" w:rsidRDefault="00497F19" w:rsidP="00497F19">
            <w:pPr>
              <w:rPr>
                <w:ins w:id="16581" w:author="Fegie" w:date="2021-05-02T20:43:00Z"/>
                <w:rFonts w:ascii="標楷體" w:eastAsia="標楷體" w:hAnsi="標楷體"/>
              </w:rPr>
            </w:pPr>
            <w:ins w:id="16582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583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497F19" w14:paraId="5C6EA828" w14:textId="77777777" w:rsidTr="00D85B3E">
        <w:trPr>
          <w:trHeight w:val="291"/>
          <w:jc w:val="center"/>
          <w:ins w:id="16584" w:author="Fegie" w:date="2021-05-04T19:51:00Z"/>
          <w:trPrChange w:id="1658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5D92A8" w14:textId="77BA914A" w:rsidR="00497F19" w:rsidRDefault="00497F19" w:rsidP="00497F19">
            <w:pPr>
              <w:rPr>
                <w:ins w:id="16587" w:author="Fegie" w:date="2021-05-04T19:51:00Z"/>
                <w:rFonts w:ascii="標楷體" w:eastAsia="標楷體" w:hAnsi="標楷體"/>
              </w:rPr>
            </w:pPr>
            <w:ins w:id="16588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D012D3" w14:textId="29D8E88C" w:rsidR="00497F19" w:rsidRDefault="00497F19" w:rsidP="00497F19">
            <w:pPr>
              <w:rPr>
                <w:ins w:id="16590" w:author="Fegie" w:date="2021-05-04T19:51:00Z"/>
                <w:rFonts w:ascii="標楷體" w:eastAsia="標楷體" w:hAnsi="標楷體"/>
              </w:rPr>
            </w:pPr>
            <w:ins w:id="16591" w:author="Fegie" w:date="2021-05-04T19:51:00Z">
              <w:r>
                <w:rPr>
                  <w:rFonts w:ascii="標楷體" w:eastAsia="標楷體" w:hAnsi="標楷體" w:hint="eastAsia"/>
                </w:rPr>
                <w:t>年收入資料年月-修改前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6EC952" w14:textId="552BFE12" w:rsidR="00497F19" w:rsidRDefault="00497F19" w:rsidP="00497F19">
            <w:pPr>
              <w:rPr>
                <w:ins w:id="16593" w:author="Fegie" w:date="2021-05-04T19:5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2E301F" w14:textId="77777777" w:rsidR="00497F19" w:rsidRDefault="00497F19" w:rsidP="00497F19">
            <w:pPr>
              <w:rPr>
                <w:ins w:id="16595" w:author="Fegie" w:date="2021-05-04T19:5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8F8B2" w14:textId="77777777" w:rsidR="00497F19" w:rsidRDefault="00497F19" w:rsidP="00497F19">
            <w:pPr>
              <w:rPr>
                <w:ins w:id="16597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697991" w14:textId="77777777" w:rsidR="00497F19" w:rsidRDefault="00497F19" w:rsidP="00497F19">
            <w:pPr>
              <w:rPr>
                <w:ins w:id="16599" w:author="Fegie" w:date="2021-05-04T19:5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696C4B" w14:textId="5E4F08FA" w:rsidR="00497F19" w:rsidRPr="00572388" w:rsidRDefault="00497F19" w:rsidP="00497F19">
            <w:pPr>
              <w:rPr>
                <w:ins w:id="16601" w:author="Fegie" w:date="2021-05-04T19:51:00Z"/>
                <w:rFonts w:ascii="標楷體" w:eastAsia="標楷體" w:hAnsi="標楷體"/>
              </w:rPr>
            </w:pPr>
            <w:ins w:id="16602" w:author="Fegie" w:date="2021-05-04T19:5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6C5110" w14:textId="2E04E9EC" w:rsidR="00497F19" w:rsidRDefault="00497F19" w:rsidP="00497F19">
            <w:pPr>
              <w:rPr>
                <w:ins w:id="16604" w:author="Fegie" w:date="2021-05-04T19:51:00Z"/>
                <w:rFonts w:ascii="標楷體" w:eastAsia="標楷體" w:hAnsi="標楷體"/>
              </w:rPr>
            </w:pPr>
            <w:ins w:id="16605" w:author="Fegie" w:date="2021-05-04T19:51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497F19" w14:paraId="58410848" w14:textId="77777777" w:rsidTr="00D85B3E">
        <w:trPr>
          <w:trHeight w:val="291"/>
          <w:jc w:val="center"/>
          <w:ins w:id="16606" w:author="Fegie" w:date="2021-05-02T20:43:00Z"/>
          <w:trPrChange w:id="1660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4B1137" w14:textId="6F02F6BF" w:rsidR="00497F19" w:rsidRDefault="00497F19" w:rsidP="00497F19">
            <w:pPr>
              <w:rPr>
                <w:ins w:id="16609" w:author="Fegie" w:date="2021-05-02T20:43:00Z"/>
                <w:rFonts w:ascii="標楷體" w:eastAsia="標楷體" w:hAnsi="標楷體"/>
              </w:rPr>
            </w:pPr>
            <w:ins w:id="16610" w:author="Fegie" w:date="2021-05-04T19:57:00Z">
              <w:r>
                <w:rPr>
                  <w:rFonts w:ascii="標楷體" w:eastAsia="標楷體" w:hAnsi="標楷體"/>
                </w:rPr>
                <w:t>53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1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E067AA" w14:textId="7220A8A3" w:rsidR="00497F19" w:rsidRDefault="00497F19" w:rsidP="00497F19">
            <w:pPr>
              <w:rPr>
                <w:ins w:id="16612" w:author="Fegie" w:date="2021-05-02T20:43:00Z"/>
                <w:rFonts w:ascii="標楷體" w:eastAsia="標楷體" w:hAnsi="標楷體"/>
              </w:rPr>
            </w:pPr>
            <w:ins w:id="16613" w:author="Fegie" w:date="2021-05-02T20:43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  <w:ins w:id="16614" w:author="Fegie" w:date="2021-05-04T19:5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1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F5A1D3" w14:textId="10B90081" w:rsidR="00497F19" w:rsidRDefault="00497F19" w:rsidP="00497F19">
            <w:pPr>
              <w:rPr>
                <w:ins w:id="16616" w:author="Fegie" w:date="2021-05-02T20:43:00Z"/>
                <w:rFonts w:ascii="標楷體" w:eastAsia="標楷體" w:hAnsi="標楷體"/>
              </w:rPr>
            </w:pPr>
            <w:ins w:id="16617" w:author="Fegie" w:date="2021-05-02T20:43:00Z">
              <w:del w:id="16618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6619" w:author="家榮 張" w:date="2021-05-06T18:48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4DF6EA" w14:textId="77777777" w:rsidR="00497F19" w:rsidRDefault="00497F19" w:rsidP="00497F19">
            <w:pPr>
              <w:rPr>
                <w:ins w:id="1662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0651FD" w14:textId="77777777" w:rsidR="00497F19" w:rsidRDefault="00497F19" w:rsidP="00497F19">
            <w:pPr>
              <w:rPr>
                <w:ins w:id="1662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842EBA" w14:textId="77777777" w:rsidR="00497F19" w:rsidRDefault="00497F19" w:rsidP="00497F19">
            <w:pPr>
              <w:rPr>
                <w:ins w:id="16625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16AEB" w14:textId="77777777" w:rsidR="00497F19" w:rsidRDefault="00497F19" w:rsidP="00497F19">
            <w:pPr>
              <w:rPr>
                <w:ins w:id="16627" w:author="Fegie" w:date="2021-05-02T20:43:00Z"/>
                <w:rFonts w:ascii="標楷體" w:eastAsia="標楷體" w:hAnsi="標楷體"/>
              </w:rPr>
            </w:pPr>
            <w:ins w:id="16628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E6A47D" w14:textId="70971CF0" w:rsidR="00497F19" w:rsidRDefault="00497F19" w:rsidP="00497F19">
            <w:pPr>
              <w:rPr>
                <w:ins w:id="16630" w:author="Fegie" w:date="2021-05-02T20:43:00Z"/>
                <w:rFonts w:ascii="標楷體" w:eastAsia="標楷體" w:hAnsi="標楷體"/>
              </w:rPr>
            </w:pPr>
            <w:ins w:id="16631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63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497F19" w14:paraId="64A61BCF" w14:textId="77777777" w:rsidTr="00D85B3E">
        <w:trPr>
          <w:trHeight w:val="291"/>
          <w:jc w:val="center"/>
          <w:ins w:id="16633" w:author="Fegie" w:date="2021-05-04T19:51:00Z"/>
          <w:trPrChange w:id="1663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2B8B62" w14:textId="67DCA5C9" w:rsidR="00497F19" w:rsidRDefault="00497F19" w:rsidP="00497F19">
            <w:pPr>
              <w:rPr>
                <w:ins w:id="16636" w:author="Fegie" w:date="2021-05-04T19:51:00Z"/>
                <w:rFonts w:ascii="標楷體" w:eastAsia="標楷體" w:hAnsi="標楷體"/>
              </w:rPr>
            </w:pPr>
            <w:ins w:id="16637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8ED890" w14:textId="4AB0A58A" w:rsidR="00497F19" w:rsidRDefault="00497F19" w:rsidP="00497F19">
            <w:pPr>
              <w:rPr>
                <w:ins w:id="16639" w:author="Fegie" w:date="2021-05-04T19:51:00Z"/>
                <w:rFonts w:ascii="標楷體" w:eastAsia="標楷體" w:hAnsi="標楷體"/>
              </w:rPr>
            </w:pPr>
            <w:ins w:id="16640" w:author="Fegie" w:date="2021-05-04T19:51:00Z">
              <w:r>
                <w:rPr>
                  <w:rFonts w:ascii="標楷體" w:eastAsia="標楷體" w:hAnsi="標楷體" w:hint="eastAsia"/>
                </w:rPr>
                <w:t>護照號碼-修改前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16DB5C" w14:textId="606827BB" w:rsidR="00497F19" w:rsidRDefault="00497F19" w:rsidP="00497F19">
            <w:pPr>
              <w:rPr>
                <w:ins w:id="16642" w:author="Fegie" w:date="2021-05-04T19:5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EA4A76" w14:textId="77777777" w:rsidR="00497F19" w:rsidRDefault="00497F19" w:rsidP="00497F19">
            <w:pPr>
              <w:rPr>
                <w:ins w:id="16644" w:author="Fegie" w:date="2021-05-04T19:5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377C3E" w14:textId="77777777" w:rsidR="00497F19" w:rsidRDefault="00497F19" w:rsidP="00497F19">
            <w:pPr>
              <w:rPr>
                <w:ins w:id="16646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A6152A" w14:textId="77777777" w:rsidR="00497F19" w:rsidRDefault="00497F19" w:rsidP="00497F19">
            <w:pPr>
              <w:rPr>
                <w:ins w:id="16648" w:author="Fegie" w:date="2021-05-04T19:5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86C067" w14:textId="51E873DD" w:rsidR="00497F19" w:rsidRPr="00572388" w:rsidRDefault="00497F19" w:rsidP="00497F19">
            <w:pPr>
              <w:rPr>
                <w:ins w:id="16650" w:author="Fegie" w:date="2021-05-04T19:51:00Z"/>
                <w:rFonts w:ascii="標楷體" w:eastAsia="標楷體" w:hAnsi="標楷體"/>
              </w:rPr>
            </w:pPr>
            <w:ins w:id="16651" w:author="Fegie" w:date="2021-05-04T19:5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900895" w14:textId="48C5C594" w:rsidR="00497F19" w:rsidRDefault="00497F19" w:rsidP="00497F19">
            <w:pPr>
              <w:rPr>
                <w:ins w:id="16653" w:author="Fegie" w:date="2021-05-04T19:51:00Z"/>
                <w:rFonts w:ascii="標楷體" w:eastAsia="標楷體" w:hAnsi="標楷體"/>
              </w:rPr>
            </w:pPr>
            <w:ins w:id="16654" w:author="Fegie" w:date="2021-05-04T19:51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497F19" w14:paraId="160FC601" w14:textId="77777777" w:rsidTr="00D85B3E">
        <w:trPr>
          <w:trHeight w:val="291"/>
          <w:jc w:val="center"/>
          <w:ins w:id="16655" w:author="Fegie" w:date="2021-05-02T20:43:00Z"/>
          <w:trPrChange w:id="1665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E786D3" w14:textId="611CA565" w:rsidR="00497F19" w:rsidRDefault="00497F19" w:rsidP="00497F19">
            <w:pPr>
              <w:rPr>
                <w:ins w:id="16658" w:author="Fegie" w:date="2021-05-02T20:43:00Z"/>
                <w:rFonts w:ascii="標楷體" w:eastAsia="標楷體" w:hAnsi="標楷體"/>
              </w:rPr>
            </w:pPr>
            <w:ins w:id="16659" w:author="Fegie" w:date="2021-05-04T19:57:00Z">
              <w:r>
                <w:rPr>
                  <w:rFonts w:ascii="標楷體" w:eastAsia="標楷體" w:hAnsi="標楷體"/>
                </w:rPr>
                <w:t>55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6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2C303C" w14:textId="622DF0D8" w:rsidR="00497F19" w:rsidRDefault="00497F19" w:rsidP="00497F19">
            <w:pPr>
              <w:rPr>
                <w:ins w:id="16661" w:author="Fegie" w:date="2021-05-02T20:43:00Z"/>
                <w:rFonts w:ascii="標楷體" w:eastAsia="標楷體" w:hAnsi="標楷體"/>
              </w:rPr>
            </w:pPr>
            <w:ins w:id="16662" w:author="Fegie" w:date="2021-05-02T20:43:00Z">
              <w:r>
                <w:rPr>
                  <w:rFonts w:ascii="標楷體" w:eastAsia="標楷體" w:hAnsi="標楷體" w:hint="eastAsia"/>
                </w:rPr>
                <w:t>護照</w:t>
              </w:r>
              <w:r>
                <w:rPr>
                  <w:rFonts w:ascii="標楷體" w:eastAsia="標楷體" w:hAnsi="標楷體" w:hint="eastAsia"/>
                </w:rPr>
                <w:lastRenderedPageBreak/>
                <w:t>號碼</w:t>
              </w:r>
            </w:ins>
            <w:ins w:id="16663" w:author="Fegie" w:date="2021-05-04T19:5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6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4330A2" w14:textId="014ECDF6" w:rsidR="00497F19" w:rsidRDefault="00497F19" w:rsidP="00497F19">
            <w:pPr>
              <w:rPr>
                <w:ins w:id="16665" w:author="Fegie" w:date="2021-05-02T20:43:00Z"/>
                <w:rFonts w:ascii="標楷體" w:eastAsia="標楷體" w:hAnsi="標楷體"/>
              </w:rPr>
            </w:pPr>
            <w:ins w:id="16666" w:author="Fegie" w:date="2021-05-02T20:43:00Z">
              <w:del w:id="16667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X(20)</w:delText>
                </w:r>
              </w:del>
            </w:ins>
            <w:ins w:id="16668" w:author="家榮 張" w:date="2021-05-06T18:49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6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AD9197" w14:textId="77777777" w:rsidR="00497F19" w:rsidRDefault="00497F19" w:rsidP="00497F19">
            <w:pPr>
              <w:rPr>
                <w:ins w:id="1667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7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B7266C" w14:textId="77777777" w:rsidR="00497F19" w:rsidRDefault="00497F19" w:rsidP="00497F19">
            <w:pPr>
              <w:rPr>
                <w:ins w:id="1667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73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49CB89" w14:textId="77777777" w:rsidR="00497F19" w:rsidRDefault="00497F19" w:rsidP="00497F19">
            <w:pPr>
              <w:rPr>
                <w:ins w:id="16674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7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12197E" w14:textId="77777777" w:rsidR="00497F19" w:rsidRDefault="00497F19" w:rsidP="00497F19">
            <w:pPr>
              <w:rPr>
                <w:ins w:id="16676" w:author="Fegie" w:date="2021-05-02T20:43:00Z"/>
                <w:rFonts w:ascii="標楷體" w:eastAsia="標楷體" w:hAnsi="標楷體"/>
              </w:rPr>
            </w:pPr>
            <w:ins w:id="16677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7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43FB62" w14:textId="65CDA99B" w:rsidR="00497F19" w:rsidRDefault="00497F19" w:rsidP="00497F19">
            <w:pPr>
              <w:rPr>
                <w:ins w:id="16679" w:author="Fegie" w:date="2021-05-02T20:43:00Z"/>
                <w:rFonts w:ascii="標楷體" w:eastAsia="標楷體" w:hAnsi="標楷體"/>
              </w:rPr>
            </w:pPr>
            <w:ins w:id="16680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681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497F19" w14:paraId="5F24AC66" w14:textId="77777777" w:rsidTr="00D85B3E">
        <w:trPr>
          <w:trHeight w:val="291"/>
          <w:jc w:val="center"/>
          <w:ins w:id="16682" w:author="Fegie" w:date="2021-05-04T19:52:00Z"/>
          <w:trPrChange w:id="1668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7D617B" w14:textId="292BDBA2" w:rsidR="00497F19" w:rsidRDefault="00497F19" w:rsidP="00497F19">
            <w:pPr>
              <w:rPr>
                <w:ins w:id="16685" w:author="Fegie" w:date="2021-05-04T19:52:00Z"/>
                <w:rFonts w:ascii="標楷體" w:eastAsia="標楷體" w:hAnsi="標楷體"/>
              </w:rPr>
            </w:pPr>
            <w:ins w:id="16686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1163A7" w14:textId="03D9583B" w:rsidR="00497F19" w:rsidRDefault="00497F19" w:rsidP="00497F19">
            <w:pPr>
              <w:rPr>
                <w:ins w:id="16688" w:author="Fegie" w:date="2021-05-04T19:52:00Z"/>
                <w:rFonts w:ascii="標楷體" w:eastAsia="標楷體" w:hAnsi="標楷體"/>
              </w:rPr>
            </w:pPr>
            <w:ins w:id="16689" w:author="Fegie" w:date="2021-05-04T19:52:00Z">
              <w:r>
                <w:rPr>
                  <w:rFonts w:ascii="標楷體" w:eastAsia="標楷體" w:hAnsi="標楷體" w:hint="eastAsia"/>
                </w:rPr>
                <w:t>AML職業別-修改前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28F1CF" w14:textId="2B0DF3B2" w:rsidR="00497F19" w:rsidRDefault="00497F19" w:rsidP="00497F19">
            <w:pPr>
              <w:rPr>
                <w:ins w:id="16691" w:author="Fegie" w:date="2021-05-04T19:5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D15AA9" w14:textId="77777777" w:rsidR="00497F19" w:rsidRDefault="00497F19" w:rsidP="00497F19">
            <w:pPr>
              <w:rPr>
                <w:ins w:id="16693" w:author="Fegie" w:date="2021-05-04T19:5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8FAB4F" w14:textId="32FA87FB" w:rsidR="00497F19" w:rsidRDefault="00497F19" w:rsidP="00497F19">
            <w:pPr>
              <w:rPr>
                <w:ins w:id="16695" w:author="Fegie" w:date="2021-05-04T19:5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ABCC19" w14:textId="77777777" w:rsidR="00497F19" w:rsidRDefault="00497F19" w:rsidP="00497F19">
            <w:pPr>
              <w:rPr>
                <w:ins w:id="16697" w:author="Fegie" w:date="2021-05-04T19:5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C18FC3" w14:textId="2A058015" w:rsidR="00497F19" w:rsidRPr="00572388" w:rsidRDefault="00497F19" w:rsidP="00497F19">
            <w:pPr>
              <w:rPr>
                <w:ins w:id="16699" w:author="Fegie" w:date="2021-05-04T19:52:00Z"/>
                <w:rFonts w:ascii="標楷體" w:eastAsia="標楷體" w:hAnsi="標楷體"/>
              </w:rPr>
            </w:pPr>
            <w:ins w:id="16700" w:author="Fegie" w:date="2021-05-04T19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B4D38E" w14:textId="4C230AF7" w:rsidR="00497F19" w:rsidRDefault="00497F19" w:rsidP="00497F19">
            <w:pPr>
              <w:rPr>
                <w:ins w:id="16702" w:author="Fegie" w:date="2021-05-04T19:52:00Z"/>
                <w:rFonts w:ascii="標楷體" w:eastAsia="標楷體" w:hAnsi="標楷體"/>
              </w:rPr>
            </w:pPr>
            <w:ins w:id="16703" w:author="Fegie" w:date="2021-05-04T19:52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497F19" w14:paraId="596A2C7C" w14:textId="77777777" w:rsidTr="00D85B3E">
        <w:trPr>
          <w:trHeight w:val="291"/>
          <w:jc w:val="center"/>
          <w:ins w:id="16704" w:author="Fegie" w:date="2021-05-02T20:43:00Z"/>
          <w:trPrChange w:id="1670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2BE150" w14:textId="4712366A" w:rsidR="00497F19" w:rsidRDefault="00497F19" w:rsidP="00497F19">
            <w:pPr>
              <w:rPr>
                <w:ins w:id="16707" w:author="Fegie" w:date="2021-05-02T20:43:00Z"/>
                <w:rFonts w:ascii="標楷體" w:eastAsia="標楷體" w:hAnsi="標楷體"/>
              </w:rPr>
            </w:pPr>
            <w:ins w:id="16708" w:author="Fegie" w:date="2021-05-04T19:57:00Z">
              <w:r>
                <w:rPr>
                  <w:rFonts w:ascii="標楷體" w:eastAsia="標楷體" w:hAnsi="標楷體"/>
                </w:rPr>
                <w:t>57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6FA8CF" w14:textId="10BFAC34" w:rsidR="00497F19" w:rsidRDefault="00497F19" w:rsidP="00497F19">
            <w:pPr>
              <w:rPr>
                <w:ins w:id="16710" w:author="Fegie" w:date="2021-05-02T20:43:00Z"/>
                <w:rFonts w:ascii="標楷體" w:eastAsia="標楷體" w:hAnsi="標楷體"/>
              </w:rPr>
            </w:pPr>
            <w:ins w:id="16711" w:author="Fegie" w:date="2021-05-02T20:43:00Z">
              <w:r>
                <w:rPr>
                  <w:rFonts w:ascii="標楷體" w:eastAsia="標楷體" w:hAnsi="標楷體" w:hint="eastAsia"/>
                </w:rPr>
                <w:t>AML職業別</w:t>
              </w:r>
            </w:ins>
            <w:ins w:id="16712" w:author="Fegie" w:date="2021-05-04T19:5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1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ABD2A9" w14:textId="7F2A832A" w:rsidR="00497F19" w:rsidRDefault="00497F19" w:rsidP="00497F19">
            <w:pPr>
              <w:rPr>
                <w:ins w:id="16714" w:author="Fegie" w:date="2021-05-02T20:43:00Z"/>
                <w:rFonts w:ascii="標楷體" w:eastAsia="標楷體" w:hAnsi="標楷體"/>
              </w:rPr>
            </w:pPr>
            <w:ins w:id="16715" w:author="Fegie" w:date="2021-05-02T20:43:00Z">
              <w:del w:id="16716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16717" w:author="家榮 張" w:date="2021-05-06T18:49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1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BD5F7C" w14:textId="77777777" w:rsidR="00497F19" w:rsidRDefault="00497F19" w:rsidP="00497F19">
            <w:pPr>
              <w:rPr>
                <w:ins w:id="1671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2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04D376" w14:textId="611F2BC3" w:rsidR="00497F19" w:rsidRDefault="00497F19" w:rsidP="00497F19">
            <w:pPr>
              <w:rPr>
                <w:ins w:id="16721" w:author="Fegie" w:date="2021-05-02T20:43:00Z"/>
                <w:rFonts w:ascii="標楷體" w:eastAsia="標楷體" w:hAnsi="標楷體"/>
              </w:rPr>
            </w:pPr>
            <w:ins w:id="16722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AMLJobCode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723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"_(7).附件7"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6724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725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2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3157A6" w14:textId="77777777" w:rsidR="00497F19" w:rsidRDefault="00497F19" w:rsidP="00497F19">
            <w:pPr>
              <w:rPr>
                <w:ins w:id="1672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2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FC1F7E" w14:textId="77777777" w:rsidR="00497F19" w:rsidRDefault="00497F19" w:rsidP="00497F19">
            <w:pPr>
              <w:rPr>
                <w:ins w:id="16729" w:author="Fegie" w:date="2021-05-02T20:43:00Z"/>
                <w:rFonts w:ascii="標楷體" w:eastAsia="標楷體" w:hAnsi="標楷體"/>
              </w:rPr>
            </w:pPr>
            <w:ins w:id="1673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3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B43BE2" w14:textId="051C5F0F" w:rsidR="00497F19" w:rsidRDefault="00497F19" w:rsidP="00497F19">
            <w:pPr>
              <w:rPr>
                <w:ins w:id="16732" w:author="Fegie" w:date="2021-05-02T20:43:00Z"/>
                <w:rFonts w:ascii="標楷體" w:eastAsia="標楷體" w:hAnsi="標楷體"/>
              </w:rPr>
            </w:pPr>
            <w:ins w:id="16733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734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497F19" w14:paraId="3F6DEE41" w14:textId="77777777" w:rsidTr="00D85B3E">
        <w:trPr>
          <w:trHeight w:val="291"/>
          <w:jc w:val="center"/>
          <w:ins w:id="16735" w:author="Fegie" w:date="2021-05-04T19:52:00Z"/>
          <w:trPrChange w:id="1673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3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F4DF16" w14:textId="2462B1DC" w:rsidR="00497F19" w:rsidRDefault="00497F19" w:rsidP="00497F19">
            <w:pPr>
              <w:rPr>
                <w:ins w:id="16738" w:author="Fegie" w:date="2021-05-04T19:52:00Z"/>
                <w:rFonts w:ascii="標楷體" w:eastAsia="標楷體" w:hAnsi="標楷體"/>
              </w:rPr>
            </w:pPr>
            <w:ins w:id="16739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1F150E" w14:textId="15089AFF" w:rsidR="00497F19" w:rsidRDefault="00497F19" w:rsidP="00497F19">
            <w:pPr>
              <w:rPr>
                <w:ins w:id="16741" w:author="Fegie" w:date="2021-05-04T19:52:00Z"/>
                <w:rFonts w:ascii="標楷體" w:eastAsia="標楷體" w:hAnsi="標楷體"/>
              </w:rPr>
            </w:pPr>
            <w:ins w:id="16742" w:author="Fegie" w:date="2021-05-04T19:52:00Z">
              <w:r>
                <w:rPr>
                  <w:rFonts w:ascii="標楷體" w:eastAsia="標楷體" w:hAnsi="標楷體" w:hint="eastAsia"/>
                </w:rPr>
                <w:t>AML組織-修改前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776731" w14:textId="54F75479" w:rsidR="00497F19" w:rsidRDefault="00497F19" w:rsidP="00497F19">
            <w:pPr>
              <w:rPr>
                <w:ins w:id="16744" w:author="Fegie" w:date="2021-05-04T19:5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BEA9FA" w14:textId="77777777" w:rsidR="00497F19" w:rsidRDefault="00497F19" w:rsidP="00497F19">
            <w:pPr>
              <w:rPr>
                <w:ins w:id="16746" w:author="Fegie" w:date="2021-05-04T19:5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8BBA3B" w14:textId="77777777" w:rsidR="00497F19" w:rsidRDefault="00497F19" w:rsidP="00497F19">
            <w:pPr>
              <w:rPr>
                <w:ins w:id="16748" w:author="Fegie" w:date="2021-05-04T19:5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743E2D" w14:textId="77777777" w:rsidR="00497F19" w:rsidRDefault="00497F19" w:rsidP="00497F19">
            <w:pPr>
              <w:rPr>
                <w:ins w:id="16750" w:author="Fegie" w:date="2021-05-04T19:5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822EE4" w14:textId="02A35693" w:rsidR="00497F19" w:rsidRPr="00572388" w:rsidRDefault="00497F19" w:rsidP="00497F19">
            <w:pPr>
              <w:rPr>
                <w:ins w:id="16752" w:author="Fegie" w:date="2021-05-04T19:52:00Z"/>
                <w:rFonts w:ascii="標楷體" w:eastAsia="標楷體" w:hAnsi="標楷體"/>
              </w:rPr>
            </w:pPr>
            <w:ins w:id="16753" w:author="Fegie" w:date="2021-05-04T19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4DEC45" w14:textId="4CC64414" w:rsidR="00497F19" w:rsidRDefault="00497F19" w:rsidP="00497F19">
            <w:pPr>
              <w:rPr>
                <w:ins w:id="16755" w:author="Fegie" w:date="2021-05-04T19:52:00Z"/>
                <w:rFonts w:ascii="標楷體" w:eastAsia="標楷體" w:hAnsi="標楷體"/>
              </w:rPr>
            </w:pPr>
            <w:ins w:id="16756" w:author="Fegie" w:date="2021-05-04T19:52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497F19" w14:paraId="4318A1AB" w14:textId="77777777" w:rsidTr="00D85B3E">
        <w:trPr>
          <w:trHeight w:val="291"/>
          <w:jc w:val="center"/>
          <w:ins w:id="16757" w:author="Fegie" w:date="2021-05-02T20:43:00Z"/>
          <w:trPrChange w:id="1675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3973BA" w14:textId="6FB1E361" w:rsidR="00497F19" w:rsidRDefault="00497F19" w:rsidP="00497F19">
            <w:pPr>
              <w:rPr>
                <w:ins w:id="16760" w:author="Fegie" w:date="2021-05-02T20:43:00Z"/>
                <w:rFonts w:ascii="標楷體" w:eastAsia="標楷體" w:hAnsi="標楷體"/>
              </w:rPr>
            </w:pPr>
            <w:ins w:id="16761" w:author="Fegie" w:date="2021-05-04T19:57:00Z">
              <w:r>
                <w:rPr>
                  <w:rFonts w:ascii="標楷體" w:eastAsia="標楷體" w:hAnsi="標楷體"/>
                </w:rPr>
                <w:t>59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6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1988E1" w14:textId="4FA9BBB2" w:rsidR="00497F19" w:rsidRDefault="00497F19" w:rsidP="00497F19">
            <w:pPr>
              <w:rPr>
                <w:ins w:id="16763" w:author="Fegie" w:date="2021-05-02T20:43:00Z"/>
                <w:rFonts w:ascii="標楷體" w:eastAsia="標楷體" w:hAnsi="標楷體"/>
              </w:rPr>
            </w:pPr>
            <w:ins w:id="16764" w:author="Fegie" w:date="2021-05-02T20:43:00Z">
              <w:r>
                <w:rPr>
                  <w:rFonts w:ascii="標楷體" w:eastAsia="標楷體" w:hAnsi="標楷體" w:hint="eastAsia"/>
                </w:rPr>
                <w:t>AML</w:t>
              </w:r>
              <w:r>
                <w:rPr>
                  <w:rFonts w:ascii="標楷體" w:eastAsia="標楷體" w:hAnsi="標楷體" w:hint="eastAsia"/>
                </w:rPr>
                <w:lastRenderedPageBreak/>
                <w:t>組織</w:t>
              </w:r>
            </w:ins>
            <w:ins w:id="16765" w:author="Fegie" w:date="2021-05-04T19:5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6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A4DF34" w14:textId="3561A686" w:rsidR="00497F19" w:rsidRDefault="00497F19" w:rsidP="00497F19">
            <w:pPr>
              <w:rPr>
                <w:ins w:id="16767" w:author="Fegie" w:date="2021-05-02T20:43:00Z"/>
                <w:rFonts w:ascii="標楷體" w:eastAsia="標楷體" w:hAnsi="標楷體"/>
              </w:rPr>
            </w:pPr>
            <w:ins w:id="16768" w:author="Fegie" w:date="2021-05-02T20:43:00Z">
              <w:del w:id="1676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</w:delText>
                </w:r>
              </w:del>
            </w:ins>
            <w:ins w:id="16770" w:author="家榮 張" w:date="2021-05-06T18:49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13A1F6" w14:textId="77777777" w:rsidR="00497F19" w:rsidRDefault="00497F19" w:rsidP="00497F19">
            <w:pPr>
              <w:rPr>
                <w:ins w:id="1677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392C90" w14:textId="77777777" w:rsidR="00497F19" w:rsidRDefault="00497F19" w:rsidP="00497F19">
            <w:pPr>
              <w:rPr>
                <w:ins w:id="16774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6F741E" w14:textId="77777777" w:rsidR="00497F19" w:rsidRDefault="00497F19" w:rsidP="00497F19">
            <w:pPr>
              <w:rPr>
                <w:ins w:id="16776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C67AA4" w14:textId="77777777" w:rsidR="00497F19" w:rsidRDefault="00497F19" w:rsidP="00497F19">
            <w:pPr>
              <w:rPr>
                <w:ins w:id="16778" w:author="Fegie" w:date="2021-05-02T20:43:00Z"/>
                <w:rFonts w:ascii="標楷體" w:eastAsia="標楷體" w:hAnsi="標楷體"/>
              </w:rPr>
            </w:pPr>
            <w:ins w:id="1677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EF8D9E" w14:textId="0325FB15" w:rsidR="00497F19" w:rsidRDefault="00497F19" w:rsidP="00497F19">
            <w:pPr>
              <w:rPr>
                <w:ins w:id="16781" w:author="Fegie" w:date="2021-05-02T20:43:00Z"/>
                <w:rFonts w:ascii="標楷體" w:eastAsia="標楷體" w:hAnsi="標楷體"/>
              </w:rPr>
            </w:pPr>
            <w:ins w:id="16782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783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497F19" w14:paraId="4A572B98" w14:textId="77777777" w:rsidTr="00D85B3E">
        <w:trPr>
          <w:trHeight w:val="291"/>
          <w:jc w:val="center"/>
          <w:ins w:id="16784" w:author="Fegie" w:date="2021-05-04T19:53:00Z"/>
          <w:trPrChange w:id="1678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D69712" w14:textId="6BEFAF9F" w:rsidR="00497F19" w:rsidRDefault="00497F19" w:rsidP="00497F19">
            <w:pPr>
              <w:rPr>
                <w:ins w:id="16787" w:author="Fegie" w:date="2021-05-04T19:53:00Z"/>
                <w:rFonts w:ascii="標楷體" w:eastAsia="標楷體" w:hAnsi="標楷體"/>
              </w:rPr>
            </w:pPr>
            <w:ins w:id="16788" w:author="Fegie" w:date="2021-05-04T19:57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6E7E3B" w14:textId="50B2C67D" w:rsidR="00497F19" w:rsidRDefault="00497F19" w:rsidP="00497F19">
            <w:pPr>
              <w:rPr>
                <w:ins w:id="16790" w:author="Fegie" w:date="2021-05-04T19:53:00Z"/>
                <w:rFonts w:ascii="標楷體" w:eastAsia="標楷體" w:hAnsi="標楷體"/>
              </w:rPr>
            </w:pPr>
            <w:ins w:id="16791" w:author="Fegie" w:date="2021-05-04T19:53:00Z">
              <w:r>
                <w:rPr>
                  <w:rFonts w:ascii="標楷體" w:eastAsia="標楷體" w:hAnsi="標楷體" w:hint="eastAsia"/>
                </w:rPr>
                <w:t>原住民姓名-修改前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9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ED7E77" w14:textId="32EABADB" w:rsidR="00497F19" w:rsidRDefault="00497F19" w:rsidP="00497F19">
            <w:pPr>
              <w:rPr>
                <w:ins w:id="16793" w:author="Fegie" w:date="2021-05-04T19:5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9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197DB0" w14:textId="77777777" w:rsidR="00497F19" w:rsidRDefault="00497F19" w:rsidP="00497F19">
            <w:pPr>
              <w:rPr>
                <w:ins w:id="16795" w:author="Fegie" w:date="2021-05-04T19:5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9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7967E" w14:textId="77777777" w:rsidR="00497F19" w:rsidRDefault="00497F19" w:rsidP="00497F19">
            <w:pPr>
              <w:rPr>
                <w:ins w:id="16797" w:author="Fegie" w:date="2021-05-04T19:5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9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55132C" w14:textId="77777777" w:rsidR="00497F19" w:rsidRDefault="00497F19" w:rsidP="00497F19">
            <w:pPr>
              <w:rPr>
                <w:ins w:id="16799" w:author="Fegie" w:date="2021-05-04T19:5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CD700C" w14:textId="5061D5D1" w:rsidR="00497F19" w:rsidRPr="00572388" w:rsidRDefault="00497F19" w:rsidP="00497F19">
            <w:pPr>
              <w:rPr>
                <w:ins w:id="16801" w:author="Fegie" w:date="2021-05-04T19:53:00Z"/>
                <w:rFonts w:ascii="標楷體" w:eastAsia="標楷體" w:hAnsi="標楷體"/>
              </w:rPr>
            </w:pPr>
            <w:ins w:id="16802" w:author="Fegie" w:date="2021-05-04T19:5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50804F" w14:textId="33A4BD4E" w:rsidR="00497F19" w:rsidRDefault="00497F19" w:rsidP="00497F19">
            <w:pPr>
              <w:rPr>
                <w:ins w:id="16804" w:author="Fegie" w:date="2021-05-04T19:53:00Z"/>
                <w:rFonts w:ascii="標楷體" w:eastAsia="標楷體" w:hAnsi="標楷體"/>
              </w:rPr>
            </w:pPr>
            <w:ins w:id="16805" w:author="Fegie" w:date="2021-05-04T19:53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  <w:tr w:rsidR="00497F19" w14:paraId="7A3A913D" w14:textId="77777777" w:rsidTr="00D85B3E">
        <w:trPr>
          <w:trHeight w:val="291"/>
          <w:jc w:val="center"/>
          <w:ins w:id="16806" w:author="Fegie" w:date="2021-05-02T20:43:00Z"/>
          <w:trPrChange w:id="1680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FEEA99" w14:textId="06B284C9" w:rsidR="00497F19" w:rsidRDefault="00497F19" w:rsidP="00497F19">
            <w:pPr>
              <w:rPr>
                <w:ins w:id="16809" w:author="Fegie" w:date="2021-05-02T20:43:00Z"/>
                <w:rFonts w:ascii="標楷體" w:eastAsia="標楷體" w:hAnsi="標楷體"/>
              </w:rPr>
            </w:pPr>
            <w:ins w:id="16810" w:author="Fegie" w:date="2021-05-04T19:57:00Z">
              <w:r>
                <w:rPr>
                  <w:rFonts w:ascii="標楷體" w:eastAsia="標楷體" w:hAnsi="標楷體"/>
                </w:rPr>
                <w:t>61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1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7AC261" w14:textId="65F76F6E" w:rsidR="00497F19" w:rsidRDefault="00497F19" w:rsidP="00497F19">
            <w:pPr>
              <w:rPr>
                <w:ins w:id="16812" w:author="Fegie" w:date="2021-05-02T20:43:00Z"/>
                <w:rFonts w:ascii="標楷體" w:eastAsia="標楷體" w:hAnsi="標楷體"/>
              </w:rPr>
            </w:pPr>
            <w:ins w:id="16813" w:author="Fegie" w:date="2021-05-02T20:43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  <w:ins w:id="16814" w:author="Fegie" w:date="2021-05-04T19:5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1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7FD211" w14:textId="3DDB6E74" w:rsidR="00497F19" w:rsidRDefault="00497F19" w:rsidP="00497F19">
            <w:pPr>
              <w:rPr>
                <w:ins w:id="16816" w:author="Fegie" w:date="2021-05-02T20:43:00Z"/>
                <w:rFonts w:ascii="標楷體" w:eastAsia="標楷體" w:hAnsi="標楷體"/>
              </w:rPr>
            </w:pPr>
            <w:ins w:id="16817" w:author="Fegie" w:date="2021-05-02T20:43:00Z">
              <w:del w:id="16818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6819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AA8CF3" w14:textId="77777777" w:rsidR="00497F19" w:rsidRDefault="00497F19" w:rsidP="00497F19">
            <w:pPr>
              <w:rPr>
                <w:ins w:id="1682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EE17A6" w14:textId="77777777" w:rsidR="00497F19" w:rsidRDefault="00497F19" w:rsidP="00497F19">
            <w:pPr>
              <w:rPr>
                <w:ins w:id="1682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0E1F30" w14:textId="77777777" w:rsidR="00497F19" w:rsidRDefault="00497F19" w:rsidP="00497F19">
            <w:pPr>
              <w:rPr>
                <w:ins w:id="16825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F2CDC" w14:textId="77777777" w:rsidR="00497F19" w:rsidRDefault="00497F19" w:rsidP="00497F19">
            <w:pPr>
              <w:rPr>
                <w:ins w:id="16827" w:author="Fegie" w:date="2021-05-02T20:43:00Z"/>
                <w:rFonts w:ascii="標楷體" w:eastAsia="標楷體" w:hAnsi="標楷體"/>
              </w:rPr>
            </w:pPr>
            <w:ins w:id="16828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F2808E" w14:textId="5CB6721E" w:rsidR="00497F19" w:rsidRDefault="00497F19" w:rsidP="00497F19">
            <w:pPr>
              <w:rPr>
                <w:ins w:id="16830" w:author="Fegie" w:date="2021-05-02T20:43:00Z"/>
                <w:rFonts w:ascii="標楷體" w:eastAsia="標楷體" w:hAnsi="標楷體"/>
              </w:rPr>
            </w:pPr>
            <w:ins w:id="16831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83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</w:tbl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  <w:rPr>
          <w:ins w:id="16833" w:author="Fegie" w:date="2021-05-02T17:42:00Z"/>
        </w:rPr>
      </w:pPr>
      <w:ins w:id="16834" w:author="Fegie" w:date="2021-05-02T17:42:00Z">
        <w:r>
          <w:rPr>
            <w:rFonts w:hint="eastAsia"/>
          </w:rPr>
          <w:br w:type="page"/>
        </w:r>
      </w:ins>
    </w:p>
    <w:p w14:paraId="1CEEC078" w14:textId="63CF7089" w:rsidR="00C1400F" w:rsidRDefault="00C1400F" w:rsidP="00C1400F">
      <w:pPr>
        <w:pStyle w:val="3"/>
        <w:numPr>
          <w:ilvl w:val="2"/>
          <w:numId w:val="54"/>
        </w:numPr>
        <w:rPr>
          <w:ins w:id="16835" w:author="Fegie" w:date="2021-05-02T17:42:00Z"/>
        </w:rPr>
      </w:pPr>
      <w:ins w:id="16836" w:author="Fegie" w:date="2021-04-29T10:48:00Z">
        <w:r>
          <w:rPr>
            <w:rFonts w:hint="eastAsia"/>
          </w:rPr>
          <w:lastRenderedPageBreak/>
          <w:t>L1</w:t>
        </w:r>
        <w:r>
          <w:t>10</w:t>
        </w:r>
      </w:ins>
      <w:ins w:id="16837" w:author="Fegie" w:date="2021-04-29T10:51:00Z">
        <w:r w:rsidR="00924218">
          <w:rPr>
            <w:rFonts w:hint="eastAsia"/>
          </w:rPr>
          <w:t>2</w:t>
        </w:r>
      </w:ins>
      <w:ins w:id="16838" w:author="Fegie" w:date="2021-04-29T10:48:00Z">
        <w:r>
          <w:t xml:space="preserve"> </w:t>
        </w:r>
        <w:r>
          <w:rPr>
            <w:rFonts w:hint="eastAsia"/>
          </w:rPr>
          <w:t xml:space="preserve"> 顧客基本資料維護-</w:t>
        </w:r>
      </w:ins>
      <w:ins w:id="16839" w:author="Fegie" w:date="2021-04-29T10:51:00Z">
        <w:r w:rsidR="00924218">
          <w:rPr>
            <w:rFonts w:hint="eastAsia"/>
          </w:rPr>
          <w:t>法</w:t>
        </w:r>
      </w:ins>
      <w:ins w:id="16840" w:author="Fegie" w:date="2021-04-29T10:48:00Z">
        <w:r>
          <w:rPr>
            <w:rFonts w:hint="eastAsia"/>
          </w:rPr>
          <w:t>人</w:t>
        </w:r>
      </w:ins>
      <w:ins w:id="16841" w:author="Fegie" w:date="2021-05-05T16:25:00Z">
        <w:r w:rsidR="00C817AE">
          <w:rPr>
            <w:rFonts w:hAnsi="標楷體" w:hint="eastAsia"/>
          </w:rPr>
          <w:t>***</w:t>
        </w:r>
      </w:ins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  <w:rPr>
          <w:ins w:id="16842" w:author="Fegie" w:date="2021-05-02T20:31:00Z"/>
        </w:rPr>
      </w:pPr>
      <w:ins w:id="16843" w:author="Fegie" w:date="2021-05-02T17:42:00Z">
        <w:r>
          <w:rPr>
            <w:rFonts w:hint="eastAsia"/>
          </w:rPr>
          <w:t xml:space="preserve">    </w:t>
        </w:r>
      </w:ins>
      <w:ins w:id="16844" w:author="Fegie" w:date="2021-05-02T20:31:00Z">
        <w:r w:rsidR="00A93840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  <w:ins w:id="16845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ins w:id="16846" w:author="Fegie" w:date="2021-05-02T20:31:00Z"/>
                <w:rFonts w:ascii="標楷體" w:eastAsia="標楷體" w:hAnsi="標楷體"/>
              </w:rPr>
            </w:pPr>
            <w:ins w:id="16847" w:author="Fegie" w:date="2021-05-02T20:31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ins w:id="16848" w:author="Fegie" w:date="2021-05-02T20:31:00Z"/>
                <w:rFonts w:ascii="標楷體" w:eastAsia="標楷體" w:hAnsi="標楷體"/>
              </w:rPr>
            </w:pPr>
            <w:ins w:id="16849" w:author="Fegie" w:date="2021-05-02T20:31:00Z">
              <w:r>
                <w:rPr>
                  <w:rFonts w:ascii="標楷體" w:eastAsia="標楷體" w:hAnsi="標楷體" w:hint="eastAsia"/>
                </w:rPr>
                <w:t>顧客基本資料維護-</w:t>
              </w:r>
            </w:ins>
            <w:ins w:id="16850" w:author="Fegie" w:date="2021-05-02T20:32:00Z">
              <w:r>
                <w:rPr>
                  <w:rFonts w:ascii="標楷體" w:eastAsia="標楷體" w:hAnsi="標楷體" w:hint="eastAsia"/>
                </w:rPr>
                <w:t>法人</w:t>
              </w:r>
            </w:ins>
          </w:p>
        </w:tc>
      </w:tr>
      <w:tr w:rsidR="00A93840" w14:paraId="1E53B5F6" w14:textId="77777777" w:rsidTr="001C13CA">
        <w:trPr>
          <w:trHeight w:val="277"/>
          <w:ins w:id="16851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ins w:id="16852" w:author="Fegie" w:date="2021-05-02T20:31:00Z"/>
                <w:rFonts w:ascii="標楷體" w:eastAsia="標楷體" w:hAnsi="標楷體"/>
              </w:rPr>
            </w:pPr>
            <w:ins w:id="16853" w:author="Fegie" w:date="2021-05-02T20:31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ins w:id="16854" w:author="Fegie" w:date="2021-05-02T20:31:00Z"/>
                <w:rFonts w:ascii="標楷體" w:eastAsia="標楷體" w:hAnsi="標楷體"/>
              </w:rPr>
            </w:pPr>
            <w:ins w:id="16855" w:author="Fegie" w:date="2021-05-02T20:31:00Z">
              <w:r>
                <w:rPr>
                  <w:rFonts w:ascii="標楷體" w:eastAsia="標楷體" w:hAnsi="標楷體" w:hint="eastAsia"/>
                </w:rPr>
                <w:t>1.新增</w:t>
              </w:r>
            </w:ins>
            <w:ins w:id="16856" w:author="Fegie" w:date="2021-05-04T15:37:00Z">
              <w:r w:rsidR="003D17DD">
                <w:rPr>
                  <w:rFonts w:ascii="標楷體" w:eastAsia="標楷體" w:hAnsi="標楷體" w:hint="eastAsia"/>
                </w:rPr>
                <w:t>法</w:t>
              </w:r>
            </w:ins>
            <w:ins w:id="16857" w:author="Fegie" w:date="2021-05-02T20:31:00Z">
              <w:r>
                <w:rPr>
                  <w:rFonts w:ascii="標楷體" w:eastAsia="標楷體" w:hAnsi="標楷體" w:hint="eastAsia"/>
                </w:rPr>
                <w:t>人基本資料。</w:t>
              </w:r>
            </w:ins>
          </w:p>
          <w:p w14:paraId="2D4DD792" w14:textId="77777777" w:rsidR="00A93840" w:rsidRDefault="00A93840" w:rsidP="001C13CA">
            <w:pPr>
              <w:rPr>
                <w:ins w:id="16858" w:author="Fegie" w:date="2021-05-02T20:31:00Z"/>
                <w:rFonts w:ascii="標楷體" w:eastAsia="標楷體" w:hAnsi="標楷體"/>
              </w:rPr>
            </w:pPr>
            <w:ins w:id="16859" w:author="Fegie" w:date="2021-05-02T20:31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A93840" w14:paraId="2F50AFE5" w14:textId="77777777" w:rsidTr="001C13CA">
        <w:trPr>
          <w:trHeight w:val="773"/>
          <w:ins w:id="16860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ins w:id="16861" w:author="Fegie" w:date="2021-05-02T20:31:00Z"/>
                <w:rFonts w:ascii="標楷體" w:eastAsia="標楷體" w:hAnsi="標楷體"/>
              </w:rPr>
            </w:pPr>
            <w:ins w:id="16862" w:author="Fegie" w:date="2021-05-02T20:31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ins w:id="16863" w:author="st1" w:date="2021-05-06T10:42:00Z"/>
                <w:rFonts w:ascii="標楷體" w:eastAsia="標楷體" w:hAnsi="標楷體"/>
              </w:rPr>
            </w:pPr>
            <w:ins w:id="16864" w:author="Fegie" w:date="2021-05-02T20:3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6865" w:author="st1" w:date="2021-05-06T10:42:00Z">
              <w:r w:rsidR="000B49A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</w:p>
          <w:p w14:paraId="0141621E" w14:textId="37EC7859" w:rsidR="00A93840" w:rsidDel="000B49AE" w:rsidRDefault="00A93840">
            <w:pPr>
              <w:rPr>
                <w:ins w:id="16866" w:author="Fegie" w:date="2021-05-02T20:31:00Z"/>
                <w:del w:id="16867" w:author="st1" w:date="2021-05-06T10:42:00Z"/>
                <w:rFonts w:ascii="標楷體" w:eastAsia="標楷體" w:hAnsi="標楷體"/>
              </w:rPr>
              <w:pPrChange w:id="16868" w:author="st1" w:date="2021-05-06T10:42:00Z">
                <w:pPr>
                  <w:ind w:left="240" w:hangingChars="100" w:hanging="240"/>
                </w:pPr>
              </w:pPrChange>
            </w:pPr>
            <w:ins w:id="16869" w:author="Fegie" w:date="2021-05-02T20:31:00Z">
              <w:del w:id="16870" w:author="st1" w:date="2021-05-06T10:42:00Z">
                <w:r w:rsidRPr="00F15B2B" w:rsidDel="000B49A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0B49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45DBA9E" w14:textId="77777777" w:rsidR="00A93840" w:rsidRDefault="00A93840" w:rsidP="001C13CA">
            <w:pPr>
              <w:rPr>
                <w:ins w:id="16871" w:author="Fegie" w:date="2021-05-02T20:31:00Z"/>
                <w:rFonts w:ascii="標楷體" w:eastAsia="標楷體" w:hAnsi="標楷體"/>
              </w:rPr>
            </w:pPr>
            <w:ins w:id="16872" w:author="Fegie" w:date="2021-05-02T20:31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ACD0F32" w14:textId="77777777" w:rsidR="00A93840" w:rsidRDefault="00A93840" w:rsidP="001C13CA">
            <w:pPr>
              <w:rPr>
                <w:ins w:id="16873" w:author="Fegie" w:date="2021-05-02T20:31:00Z"/>
                <w:rFonts w:ascii="標楷體" w:eastAsia="標楷體" w:hAnsi="標楷體"/>
                <w:lang w:eastAsia="zh-HK"/>
              </w:rPr>
            </w:pPr>
            <w:ins w:id="16874" w:author="Fegie" w:date="2021-05-02T20:3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7CCE7A1" w14:textId="25C7916B" w:rsidR="00A93840" w:rsidRDefault="00A93840" w:rsidP="001C13CA">
            <w:pPr>
              <w:rPr>
                <w:ins w:id="16875" w:author="Fegie" w:date="2021-05-02T20:31:00Z"/>
                <w:rFonts w:ascii="標楷體" w:eastAsia="標楷體" w:hAnsi="標楷體"/>
                <w:lang w:eastAsia="zh-HK"/>
              </w:rPr>
            </w:pPr>
            <w:ins w:id="16876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6877" w:author="Fegie" w:date="2021-05-02T20:32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6878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  <w:p w14:paraId="5ADEC5A2" w14:textId="75D3D2BC" w:rsidR="00A93840" w:rsidRDefault="00A93840" w:rsidP="001C13CA">
            <w:pPr>
              <w:rPr>
                <w:ins w:id="16879" w:author="Fegie" w:date="2021-05-02T20:31:00Z"/>
                <w:rFonts w:ascii="標楷體" w:eastAsia="標楷體" w:hAnsi="標楷體"/>
                <w:lang w:eastAsia="zh-HK"/>
              </w:rPr>
            </w:pPr>
            <w:ins w:id="16880" w:author="Fegie" w:date="2021-05-02T20:31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6881" w:author="Fegie" w:date="2021-05-02T20:32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6882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</w:tc>
      </w:tr>
      <w:tr w:rsidR="00A93840" w14:paraId="3F4E7731" w14:textId="77777777" w:rsidTr="001C13CA">
        <w:trPr>
          <w:trHeight w:val="321"/>
          <w:ins w:id="16883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ins w:id="16884" w:author="Fegie" w:date="2021-05-02T20:31:00Z"/>
                <w:rFonts w:ascii="標楷體" w:eastAsia="標楷體" w:hAnsi="標楷體"/>
              </w:rPr>
            </w:pPr>
            <w:ins w:id="16885" w:author="Fegie" w:date="2021-05-02T20:31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ins w:id="16886" w:author="Fegie" w:date="2021-05-02T20:31:00Z"/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  <w:ins w:id="16887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ins w:id="16888" w:author="Fegie" w:date="2021-05-02T20:31:00Z"/>
                <w:rFonts w:ascii="標楷體" w:eastAsia="標楷體" w:hAnsi="標楷體"/>
              </w:rPr>
            </w:pPr>
            <w:ins w:id="16889" w:author="Fegie" w:date="2021-05-02T20:31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ins w:id="16890" w:author="Fegie" w:date="2021-05-02T20:31:00Z"/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  <w:ins w:id="16891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ins w:id="16892" w:author="Fegie" w:date="2021-05-02T20:31:00Z"/>
                <w:rFonts w:ascii="標楷體" w:eastAsia="標楷體" w:hAnsi="標楷體"/>
              </w:rPr>
            </w:pPr>
            <w:ins w:id="16893" w:author="Fegie" w:date="2021-05-02T20:31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ins w:id="16894" w:author="Fegie" w:date="2021-05-02T20:31:00Z"/>
                <w:rFonts w:ascii="標楷體" w:eastAsia="標楷體" w:hAnsi="標楷體"/>
              </w:rPr>
            </w:pPr>
            <w:ins w:id="16895" w:author="Fegie" w:date="2021-05-04T15:34:00Z">
              <w:r>
                <w:rPr>
                  <w:rFonts w:ascii="標楷體" w:eastAsia="標楷體" w:hAnsi="標楷體" w:hint="eastAsia"/>
                </w:rPr>
                <w:t>連結</w:t>
              </w:r>
            </w:ins>
            <w:ins w:id="16896" w:author="Fegie" w:date="2021-05-02T20:31:00Z">
              <w:r w:rsidR="00A93840">
                <w:rPr>
                  <w:rFonts w:ascii="標楷體" w:eastAsia="標楷體" w:hAnsi="標楷體" w:hint="eastAsia"/>
                </w:rPr>
                <w:t>【L1905 顧客聯絡電話查詢】</w:t>
              </w:r>
            </w:ins>
          </w:p>
        </w:tc>
      </w:tr>
      <w:tr w:rsidR="00A93840" w14:paraId="7C21108B" w14:textId="77777777" w:rsidTr="001C13CA">
        <w:trPr>
          <w:trHeight w:val="358"/>
          <w:ins w:id="16897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ins w:id="16898" w:author="Fegie" w:date="2021-05-02T20:31:00Z"/>
                <w:rFonts w:ascii="標楷體" w:eastAsia="標楷體" w:hAnsi="標楷體"/>
              </w:rPr>
            </w:pPr>
            <w:ins w:id="16899" w:author="Fegie" w:date="2021-05-02T20:31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85F552" w14:textId="77777777" w:rsidR="00A93840" w:rsidRDefault="00A93840" w:rsidP="001C13CA">
            <w:pPr>
              <w:rPr>
                <w:ins w:id="16900" w:author="Fegie" w:date="2021-05-02T20:31:00Z"/>
                <w:rFonts w:ascii="標楷體" w:eastAsia="標楷體" w:hAnsi="標楷體"/>
              </w:rPr>
            </w:pPr>
          </w:p>
        </w:tc>
      </w:tr>
      <w:tr w:rsidR="00A93840" w14:paraId="70458424" w14:textId="77777777" w:rsidTr="001C13CA">
        <w:trPr>
          <w:trHeight w:val="278"/>
          <w:ins w:id="16901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ins w:id="16902" w:author="Fegie" w:date="2021-05-02T20:31:00Z"/>
                <w:rFonts w:ascii="標楷體" w:eastAsia="標楷體" w:hAnsi="標楷體"/>
              </w:rPr>
            </w:pPr>
            <w:ins w:id="16903" w:author="Fegie" w:date="2021-05-02T20:31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77777777" w:rsidR="00A93840" w:rsidRDefault="00A93840" w:rsidP="001C13CA">
            <w:pPr>
              <w:rPr>
                <w:ins w:id="16904" w:author="Fegie" w:date="2021-05-02T20:31:00Z"/>
                <w:rFonts w:ascii="標楷體" w:eastAsia="標楷體" w:hAnsi="標楷體"/>
              </w:rPr>
            </w:pPr>
          </w:p>
        </w:tc>
      </w:tr>
    </w:tbl>
    <w:p w14:paraId="35EB5A08" w14:textId="77777777" w:rsidR="00A93840" w:rsidRDefault="00A93840" w:rsidP="00A93840">
      <w:pPr>
        <w:rPr>
          <w:ins w:id="16905" w:author="Fegie" w:date="2021-05-02T20:31:00Z"/>
          <w:rFonts w:ascii="標楷體" w:eastAsia="標楷體" w:hAnsi="標楷體"/>
        </w:rPr>
      </w:pPr>
    </w:p>
    <w:p w14:paraId="20E9AF9D" w14:textId="77777777" w:rsidR="00A93840" w:rsidRDefault="00A93840" w:rsidP="00A93840">
      <w:pPr>
        <w:pStyle w:val="a"/>
        <w:numPr>
          <w:ilvl w:val="0"/>
          <w:numId w:val="55"/>
        </w:numPr>
        <w:spacing w:before="0"/>
        <w:ind w:left="1418"/>
        <w:rPr>
          <w:ins w:id="16906" w:author="Fegie" w:date="2021-05-02T20:31:00Z"/>
        </w:rPr>
      </w:pPr>
      <w:ins w:id="16907" w:author="Fegie" w:date="2021-05-02T20:31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93840" w14:paraId="6F5DF117" w14:textId="77777777" w:rsidTr="001C13CA">
        <w:trPr>
          <w:ins w:id="16908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002D12F" w14:textId="77777777" w:rsidR="00A93840" w:rsidRDefault="00A93840" w:rsidP="001C13CA">
            <w:pPr>
              <w:jc w:val="center"/>
              <w:rPr>
                <w:ins w:id="16909" w:author="Fegie" w:date="2021-05-02T20:31:00Z"/>
                <w:rFonts w:ascii="標楷體" w:eastAsia="標楷體" w:hAnsi="標楷體"/>
              </w:rPr>
            </w:pPr>
            <w:ins w:id="16910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1FC5ED" w14:textId="77777777" w:rsidR="00A93840" w:rsidRDefault="00A93840" w:rsidP="001C13CA">
            <w:pPr>
              <w:jc w:val="center"/>
              <w:rPr>
                <w:ins w:id="16911" w:author="Fegie" w:date="2021-05-02T20:31:00Z"/>
                <w:rFonts w:ascii="標楷體" w:eastAsia="標楷體" w:hAnsi="標楷體"/>
              </w:rPr>
            </w:pPr>
            <w:ins w:id="16912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F8E460" w14:textId="77777777" w:rsidR="00A93840" w:rsidRDefault="00A93840" w:rsidP="001C13CA">
            <w:pPr>
              <w:jc w:val="center"/>
              <w:rPr>
                <w:ins w:id="16913" w:author="Fegie" w:date="2021-05-02T20:31:00Z"/>
                <w:rFonts w:ascii="標楷體" w:eastAsia="標楷體" w:hAnsi="標楷體"/>
              </w:rPr>
            </w:pPr>
            <w:ins w:id="16914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A93840" w14:paraId="1216A677" w14:textId="77777777" w:rsidTr="001C13CA">
        <w:trPr>
          <w:ins w:id="16915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04BB" w14:textId="77777777" w:rsidR="00A93840" w:rsidRDefault="00A93840" w:rsidP="001C13CA">
            <w:pPr>
              <w:jc w:val="center"/>
              <w:rPr>
                <w:ins w:id="16916" w:author="Fegie" w:date="2021-05-02T20:31:00Z"/>
                <w:rFonts w:ascii="標楷體" w:eastAsia="標楷體" w:hAnsi="標楷體"/>
              </w:rPr>
            </w:pPr>
            <w:ins w:id="16917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D39B2" w14:textId="77777777" w:rsidR="00A93840" w:rsidRDefault="00A93840" w:rsidP="001C13CA">
            <w:pPr>
              <w:rPr>
                <w:ins w:id="16918" w:author="Fegie" w:date="2021-05-02T20:31:00Z"/>
                <w:rFonts w:ascii="標楷體" w:eastAsia="標楷體" w:hAnsi="標楷體"/>
              </w:rPr>
            </w:pPr>
            <w:ins w:id="16919" w:author="Fegie" w:date="2021-05-02T20:31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519B" w14:textId="77777777" w:rsidR="00A93840" w:rsidRDefault="00A93840" w:rsidP="001C13CA">
            <w:pPr>
              <w:rPr>
                <w:ins w:id="16920" w:author="Fegie" w:date="2021-05-02T20:31:00Z"/>
                <w:rFonts w:ascii="標楷體" w:eastAsia="標楷體" w:hAnsi="標楷體"/>
              </w:rPr>
            </w:pPr>
            <w:ins w:id="16921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09FCE027" w14:textId="77777777" w:rsidR="00A93840" w:rsidRDefault="00A93840" w:rsidP="00A93840">
      <w:pPr>
        <w:rPr>
          <w:ins w:id="16922" w:author="Fegie" w:date="2021-05-02T20:31:00Z"/>
          <w:rFonts w:ascii="標楷體" w:eastAsia="標楷體" w:hAnsi="標楷體"/>
        </w:rPr>
      </w:pPr>
    </w:p>
    <w:p w14:paraId="452FDF21" w14:textId="77777777" w:rsidR="00A93840" w:rsidRDefault="00A93840" w:rsidP="00A93840">
      <w:pPr>
        <w:pStyle w:val="15"/>
        <w:numPr>
          <w:ilvl w:val="0"/>
          <w:numId w:val="55"/>
        </w:numPr>
        <w:ind w:left="1418"/>
        <w:rPr>
          <w:ins w:id="16923" w:author="Fegie" w:date="2021-05-02T20:31:00Z"/>
        </w:rPr>
      </w:pPr>
      <w:ins w:id="16924" w:author="Fegie" w:date="2021-05-02T20:31:00Z">
        <w:r>
          <w:rPr>
            <w:rFonts w:hint="eastAsia"/>
          </w:rPr>
          <w:t>UI畫面</w:t>
        </w:r>
      </w:ins>
    </w:p>
    <w:p w14:paraId="588FE036" w14:textId="49ACCFAB" w:rsidR="00A93840" w:rsidRDefault="00A93840" w:rsidP="00A93840">
      <w:pPr>
        <w:rPr>
          <w:ins w:id="16925" w:author="Fegie" w:date="2021-05-02T20:31:00Z"/>
          <w:noProof/>
        </w:rPr>
      </w:pPr>
      <w:ins w:id="16926" w:author="Fegie" w:date="2021-05-02T20:31:00Z">
        <w:r>
          <w:rPr>
            <w:noProof/>
          </w:rPr>
          <w:t xml:space="preserve"> </w:t>
        </w:r>
      </w:ins>
      <w:ins w:id="16927" w:author="Fegie" w:date="2021-05-02T20:35:00Z">
        <w:r>
          <w:rPr>
            <w:noProof/>
          </w:rPr>
          <w:drawing>
            <wp:inline distT="0" distB="0" distL="0" distR="0" wp14:anchorId="621BFB84" wp14:editId="023C6F3F">
              <wp:extent cx="6479540" cy="2830195"/>
              <wp:effectExtent l="0" t="0" r="0" b="0"/>
              <wp:docPr id="68" name="圖片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30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6928" w:author="Fegie" w:date="2021-05-05T15:32:00Z">
        <w:r w:rsidR="00046AE8">
          <w:rPr>
            <w:noProof/>
          </w:rPr>
          <w:lastRenderedPageBreak/>
          <w:drawing>
            <wp:inline distT="0" distB="0" distL="0" distR="0" wp14:anchorId="05A7BD73" wp14:editId="1F5DEE40">
              <wp:extent cx="6479540" cy="2803525"/>
              <wp:effectExtent l="0" t="0" r="0" b="0"/>
              <wp:docPr id="44" name="圖片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03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994EB0" w14:textId="77777777" w:rsidR="00A93840" w:rsidRDefault="00A93840" w:rsidP="00A93840">
      <w:pPr>
        <w:pStyle w:val="a"/>
        <w:numPr>
          <w:ilvl w:val="0"/>
          <w:numId w:val="55"/>
        </w:numPr>
        <w:spacing w:before="0"/>
        <w:ind w:left="1418"/>
        <w:rPr>
          <w:ins w:id="16929" w:author="Fegie" w:date="2021-05-02T20:31:00Z"/>
        </w:rPr>
      </w:pPr>
      <w:ins w:id="16930" w:author="Fegie" w:date="2021-05-02T20:3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6E6C6BF5" w14:textId="77777777" w:rsidR="00A93840" w:rsidRDefault="00A93840" w:rsidP="00A93840">
      <w:pPr>
        <w:rPr>
          <w:ins w:id="16931" w:author="Fegie" w:date="2021-05-02T20:3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93840" w14:paraId="18DC9EEF" w14:textId="77777777" w:rsidTr="001C13CA">
        <w:trPr>
          <w:ins w:id="16932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7694C8" w14:textId="77777777" w:rsidR="00A93840" w:rsidRDefault="00A93840" w:rsidP="001C13CA">
            <w:pPr>
              <w:jc w:val="center"/>
              <w:rPr>
                <w:ins w:id="16933" w:author="Fegie" w:date="2021-05-02T20:31:00Z"/>
                <w:rFonts w:ascii="標楷體" w:eastAsia="標楷體" w:hAnsi="標楷體"/>
              </w:rPr>
            </w:pPr>
            <w:ins w:id="16934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36A361" w14:textId="77777777" w:rsidR="00A93840" w:rsidRDefault="00A93840" w:rsidP="001C13CA">
            <w:pPr>
              <w:jc w:val="center"/>
              <w:rPr>
                <w:ins w:id="16935" w:author="Fegie" w:date="2021-05-02T20:31:00Z"/>
                <w:rFonts w:ascii="標楷體" w:eastAsia="標楷體" w:hAnsi="標楷體"/>
              </w:rPr>
            </w:pPr>
            <w:ins w:id="16936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B26C190" w14:textId="77777777" w:rsidR="00A93840" w:rsidRDefault="00A93840" w:rsidP="001C13CA">
            <w:pPr>
              <w:jc w:val="center"/>
              <w:rPr>
                <w:ins w:id="16937" w:author="Fegie" w:date="2021-05-02T20:31:00Z"/>
                <w:rFonts w:ascii="標楷體" w:eastAsia="標楷體" w:hAnsi="標楷體"/>
              </w:rPr>
            </w:pPr>
            <w:ins w:id="16938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93840" w14:paraId="035422BB" w14:textId="77777777" w:rsidTr="001C13CA">
        <w:trPr>
          <w:ins w:id="16939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06C5" w14:textId="77777777" w:rsidR="00A93840" w:rsidRDefault="00A93840" w:rsidP="001C13CA">
            <w:pPr>
              <w:jc w:val="center"/>
              <w:rPr>
                <w:ins w:id="16940" w:author="Fegie" w:date="2021-05-02T20:31:00Z"/>
                <w:rFonts w:ascii="標楷體" w:eastAsia="標楷體" w:hAnsi="標楷體"/>
                <w:lang w:eastAsia="zh-HK"/>
              </w:rPr>
            </w:pPr>
            <w:ins w:id="16941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2AC7F" w14:textId="77777777" w:rsidR="00A93840" w:rsidRDefault="00A93840" w:rsidP="001C13CA">
            <w:pPr>
              <w:rPr>
                <w:ins w:id="16942" w:author="Fegie" w:date="2021-05-02T20:31:00Z"/>
                <w:rFonts w:ascii="標楷體" w:eastAsia="標楷體" w:hAnsi="標楷體"/>
                <w:lang w:eastAsia="zh-HK"/>
              </w:rPr>
            </w:pPr>
            <w:ins w:id="16943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8AC8" w14:textId="6CBCC4A4" w:rsidR="00A93840" w:rsidRDefault="00A93840" w:rsidP="001C13CA">
            <w:pPr>
              <w:rPr>
                <w:ins w:id="16944" w:author="Fegie" w:date="2021-05-02T20:31:00Z"/>
                <w:rFonts w:ascii="標楷體" w:eastAsia="標楷體" w:hAnsi="標楷體"/>
                <w:lang w:eastAsia="zh-HK"/>
              </w:rPr>
            </w:pPr>
            <w:ins w:id="16945" w:author="Fegie" w:date="2021-05-02T20:31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16946" w:author="Fegie" w:date="2021-05-05T14:13:00Z">
              <w:r w:rsidR="00144AE6">
                <w:rPr>
                  <w:rFonts w:ascii="標楷體" w:eastAsia="標楷體" w:hAnsi="標楷體" w:hint="eastAsia"/>
                  <w:lang w:eastAsia="zh-HK"/>
                </w:rPr>
                <w:t>法</w:t>
              </w:r>
            </w:ins>
            <w:ins w:id="16947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21E9043B" w14:textId="79793125" w:rsidR="00A93840" w:rsidRDefault="00A93840" w:rsidP="001C13CA">
            <w:pPr>
              <w:rPr>
                <w:ins w:id="16948" w:author="Fegie" w:date="2021-05-02T20:31:00Z"/>
                <w:rFonts w:ascii="標楷體" w:eastAsia="標楷體" w:hAnsi="標楷體"/>
                <w:lang w:eastAsia="zh-HK"/>
              </w:rPr>
            </w:pPr>
            <w:ins w:id="16949" w:author="Fegie" w:date="2021-05-02T20:3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16950" w:author="Fegie" w:date="2021-05-05T14:13:00Z">
              <w:r w:rsidR="00144AE6">
                <w:rPr>
                  <w:rFonts w:ascii="標楷體" w:eastAsia="標楷體" w:hAnsi="標楷體" w:hint="eastAsia"/>
                  <w:lang w:eastAsia="zh-HK"/>
                </w:rPr>
                <w:t>法人</w:t>
              </w:r>
            </w:ins>
            <w:ins w:id="16951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A93840" w14:paraId="30DBC499" w14:textId="77777777" w:rsidTr="001C13CA">
        <w:trPr>
          <w:ins w:id="16952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50480" w14:textId="77777777" w:rsidR="00A93840" w:rsidRDefault="00A93840" w:rsidP="001C13CA">
            <w:pPr>
              <w:jc w:val="center"/>
              <w:rPr>
                <w:ins w:id="16953" w:author="Fegie" w:date="2021-05-02T20:31:00Z"/>
                <w:rFonts w:ascii="標楷體" w:eastAsia="標楷體" w:hAnsi="標楷體"/>
              </w:rPr>
            </w:pPr>
            <w:ins w:id="16954" w:author="Fegie" w:date="2021-05-02T20:3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6E8F" w14:textId="77777777" w:rsidR="00A93840" w:rsidRDefault="00A93840" w:rsidP="001C13CA">
            <w:pPr>
              <w:rPr>
                <w:ins w:id="16955" w:author="Fegie" w:date="2021-05-02T20:31:00Z"/>
                <w:rFonts w:ascii="標楷體" w:eastAsia="標楷體" w:hAnsi="標楷體"/>
                <w:lang w:eastAsia="zh-HK"/>
              </w:rPr>
            </w:pPr>
            <w:ins w:id="16956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01614" w14:textId="77777777" w:rsidR="00A93840" w:rsidRDefault="00A93840" w:rsidP="001C13CA">
            <w:pPr>
              <w:rPr>
                <w:ins w:id="16957" w:author="Fegie" w:date="2021-05-02T20:31:00Z"/>
                <w:rFonts w:ascii="標楷體" w:eastAsia="標楷體" w:hAnsi="標楷體"/>
                <w:lang w:eastAsia="zh-HK"/>
              </w:rPr>
            </w:pPr>
            <w:ins w:id="16958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A93840" w14:paraId="0B10BC58" w14:textId="77777777" w:rsidTr="001C13CA">
        <w:trPr>
          <w:ins w:id="16959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1F86C" w14:textId="77777777" w:rsidR="00A93840" w:rsidRDefault="00A93840" w:rsidP="001C13CA">
            <w:pPr>
              <w:jc w:val="center"/>
              <w:rPr>
                <w:ins w:id="16960" w:author="Fegie" w:date="2021-05-02T20:31:00Z"/>
                <w:rFonts w:ascii="標楷體" w:eastAsia="標楷體" w:hAnsi="標楷體"/>
              </w:rPr>
            </w:pPr>
            <w:ins w:id="16961" w:author="Fegie" w:date="2021-05-02T20:3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43515" w14:textId="77777777" w:rsidR="00A93840" w:rsidRDefault="00A93840" w:rsidP="001C13CA">
            <w:pPr>
              <w:rPr>
                <w:ins w:id="16962" w:author="Fegie" w:date="2021-05-02T20:31:00Z"/>
                <w:rFonts w:ascii="標楷體" w:eastAsia="標楷體" w:hAnsi="標楷體"/>
                <w:lang w:eastAsia="zh-HK"/>
              </w:rPr>
            </w:pPr>
            <w:ins w:id="16963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52531" w14:textId="00789B44" w:rsidR="00A93840" w:rsidRDefault="00A93840" w:rsidP="001C13CA">
            <w:pPr>
              <w:rPr>
                <w:ins w:id="16964" w:author="Fegie" w:date="2021-05-02T20:31:00Z"/>
                <w:rFonts w:ascii="標楷體" w:eastAsia="標楷體" w:hAnsi="標楷體"/>
                <w:lang w:eastAsia="zh-HK"/>
              </w:rPr>
            </w:pPr>
            <w:ins w:id="16965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</w:t>
              </w:r>
            </w:ins>
            <w:ins w:id="16966" w:author="Fegie" w:date="2021-05-04T19:24:00Z">
              <w:r w:rsidR="00E81433">
                <w:rPr>
                  <w:rFonts w:ascii="標楷體" w:eastAsia="標楷體" w:hAnsi="標楷體" w:hint="eastAsia"/>
                  <w:lang w:eastAsia="zh-HK"/>
                </w:rPr>
                <w:t>法人</w:t>
              </w:r>
            </w:ins>
            <w:ins w:id="16967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C16330B" w14:textId="77777777" w:rsidR="00A93840" w:rsidRDefault="00A93840" w:rsidP="00A93840">
      <w:pPr>
        <w:rPr>
          <w:ins w:id="16968" w:author="Fegie" w:date="2021-05-02T20:31:00Z"/>
          <w:rFonts w:ascii="標楷體" w:eastAsia="標楷體" w:hAnsi="標楷體"/>
        </w:rPr>
      </w:pPr>
    </w:p>
    <w:p w14:paraId="1AB0F3E2" w14:textId="77777777" w:rsidR="00A93840" w:rsidRDefault="00A93840" w:rsidP="00A93840">
      <w:pPr>
        <w:pStyle w:val="15"/>
        <w:numPr>
          <w:ilvl w:val="0"/>
          <w:numId w:val="55"/>
        </w:numPr>
        <w:ind w:left="1418"/>
        <w:rPr>
          <w:ins w:id="16969" w:author="Fegie" w:date="2021-05-02T20:31:00Z"/>
        </w:rPr>
      </w:pPr>
      <w:ins w:id="16970" w:author="Fegie" w:date="2021-05-02T20:31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6971" w:author="st1" w:date="2021-05-06T10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61"/>
        <w:gridCol w:w="535"/>
        <w:gridCol w:w="1656"/>
        <w:gridCol w:w="477"/>
        <w:gridCol w:w="2916"/>
        <w:gridCol w:w="463"/>
        <w:gridCol w:w="576"/>
        <w:gridCol w:w="3336"/>
        <w:tblGridChange w:id="16972">
          <w:tblGrid>
            <w:gridCol w:w="461"/>
            <w:gridCol w:w="4"/>
            <w:gridCol w:w="531"/>
            <w:gridCol w:w="89"/>
            <w:gridCol w:w="1536"/>
            <w:gridCol w:w="31"/>
            <w:gridCol w:w="469"/>
            <w:gridCol w:w="8"/>
            <w:gridCol w:w="2908"/>
            <w:gridCol w:w="8"/>
            <w:gridCol w:w="463"/>
            <w:gridCol w:w="576"/>
            <w:gridCol w:w="3336"/>
          </w:tblGrid>
        </w:tblGridChange>
      </w:tblGrid>
      <w:tr w:rsidR="00A93840" w14:paraId="02A851CC" w14:textId="77777777" w:rsidTr="00694EE8">
        <w:trPr>
          <w:trHeight w:val="388"/>
          <w:tblHeader/>
          <w:jc w:val="center"/>
          <w:ins w:id="16973" w:author="Fegie" w:date="2021-05-02T20:31:00Z"/>
          <w:trPrChange w:id="16974" w:author="st1" w:date="2021-05-06T10:45:00Z">
            <w:trPr>
              <w:trHeight w:val="388"/>
              <w:jc w:val="center"/>
            </w:trPr>
          </w:trPrChange>
        </w:trPr>
        <w:tc>
          <w:tcPr>
            <w:tcW w:w="4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75" w:author="st1" w:date="2021-05-06T10:45:00Z">
              <w:tcPr>
                <w:tcW w:w="501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188D223" w14:textId="77777777" w:rsidR="00A93840" w:rsidRDefault="00A93840" w:rsidP="001C13CA">
            <w:pPr>
              <w:rPr>
                <w:ins w:id="16976" w:author="Fegie" w:date="2021-05-02T20:31:00Z"/>
                <w:rFonts w:ascii="標楷體" w:eastAsia="標楷體" w:hAnsi="標楷體"/>
              </w:rPr>
            </w:pPr>
            <w:ins w:id="16977" w:author="Fegie" w:date="2021-05-02T20:31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78" w:author="st1" w:date="2021-05-06T10:45:00Z">
              <w:tcPr>
                <w:tcW w:w="78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8F2428F" w14:textId="77777777" w:rsidR="00A93840" w:rsidRDefault="00A93840" w:rsidP="001C13CA">
            <w:pPr>
              <w:rPr>
                <w:ins w:id="16979" w:author="Fegie" w:date="2021-05-02T20:31:00Z"/>
                <w:rFonts w:ascii="標楷體" w:eastAsia="標楷體" w:hAnsi="標楷體"/>
              </w:rPr>
            </w:pPr>
            <w:ins w:id="16980" w:author="Fegie" w:date="2021-05-02T20:31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99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81" w:author="st1" w:date="2021-05-06T10:45:00Z">
              <w:tcPr>
                <w:tcW w:w="6230" w:type="dxa"/>
                <w:gridSpan w:val="8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0F04A7C" w14:textId="77777777" w:rsidR="00A93840" w:rsidRDefault="00A93840" w:rsidP="001C13CA">
            <w:pPr>
              <w:jc w:val="center"/>
              <w:rPr>
                <w:ins w:id="16982" w:author="Fegie" w:date="2021-05-02T20:31:00Z"/>
                <w:rFonts w:ascii="標楷體" w:eastAsia="標楷體" w:hAnsi="標楷體"/>
              </w:rPr>
            </w:pPr>
            <w:ins w:id="16983" w:author="Fegie" w:date="2021-05-02T20:31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84" w:author="st1" w:date="2021-05-06T10:45:00Z">
              <w:tcPr>
                <w:tcW w:w="2900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D66250D" w14:textId="77777777" w:rsidR="00A93840" w:rsidRDefault="00A93840" w:rsidP="001C13CA">
            <w:pPr>
              <w:rPr>
                <w:ins w:id="16985" w:author="Fegie" w:date="2021-05-02T20:31:00Z"/>
                <w:rFonts w:ascii="標楷體" w:eastAsia="標楷體" w:hAnsi="標楷體"/>
              </w:rPr>
            </w:pPr>
            <w:ins w:id="16986" w:author="Fegie" w:date="2021-05-02T20:31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A93840" w14:paraId="4412E1A4" w14:textId="77777777" w:rsidTr="00694EE8">
        <w:trPr>
          <w:trHeight w:val="244"/>
          <w:tblHeader/>
          <w:jc w:val="center"/>
          <w:ins w:id="16987" w:author="Fegie" w:date="2021-05-02T20:31:00Z"/>
          <w:trPrChange w:id="16988" w:author="st1" w:date="2021-05-06T10:45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6989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E56AC25" w14:textId="77777777" w:rsidR="00A93840" w:rsidRDefault="00A93840" w:rsidP="001C13CA">
            <w:pPr>
              <w:widowControl/>
              <w:rPr>
                <w:ins w:id="16990" w:author="Fegie" w:date="2021-05-02T20:31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6991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E16C14A" w14:textId="77777777" w:rsidR="00A93840" w:rsidRDefault="00A93840" w:rsidP="001C13CA">
            <w:pPr>
              <w:widowControl/>
              <w:rPr>
                <w:ins w:id="16992" w:author="Fegie" w:date="2021-05-02T20:31:00Z"/>
                <w:rFonts w:ascii="標楷體" w:eastAsia="標楷體" w:hAnsi="標楷體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93" w:author="st1" w:date="2021-05-06T10:45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A02070E" w14:textId="77777777" w:rsidR="00A93840" w:rsidRDefault="00A93840" w:rsidP="001C13CA">
            <w:pPr>
              <w:rPr>
                <w:ins w:id="16994" w:author="Fegie" w:date="2021-05-02T20:31:00Z"/>
                <w:rFonts w:ascii="標楷體" w:eastAsia="標楷體" w:hAnsi="標楷體"/>
              </w:rPr>
            </w:pPr>
            <w:ins w:id="16995" w:author="Fegie" w:date="2021-05-02T20:31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96" w:author="st1" w:date="2021-05-06T10:45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AD56F63" w14:textId="77777777" w:rsidR="00A93840" w:rsidRDefault="00A93840" w:rsidP="001C13CA">
            <w:pPr>
              <w:rPr>
                <w:ins w:id="16997" w:author="Fegie" w:date="2021-05-02T20:31:00Z"/>
                <w:rFonts w:ascii="標楷體" w:eastAsia="標楷體" w:hAnsi="標楷體"/>
              </w:rPr>
            </w:pPr>
            <w:ins w:id="16998" w:author="Fegie" w:date="2021-05-02T20:31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99" w:author="st1" w:date="2021-05-06T10:45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91F17DB" w14:textId="77777777" w:rsidR="00A93840" w:rsidRDefault="00A93840" w:rsidP="001C13CA">
            <w:pPr>
              <w:rPr>
                <w:ins w:id="17000" w:author="Fegie" w:date="2021-05-02T20:31:00Z"/>
                <w:rFonts w:ascii="標楷體" w:eastAsia="標楷體" w:hAnsi="標楷體"/>
              </w:rPr>
            </w:pPr>
            <w:ins w:id="17001" w:author="Fegie" w:date="2021-05-02T20:31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02" w:author="st1" w:date="2021-05-06T10:45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E3262A" w14:textId="77777777" w:rsidR="00A93840" w:rsidRDefault="00A93840" w:rsidP="001C13CA">
            <w:pPr>
              <w:rPr>
                <w:ins w:id="17003" w:author="Fegie" w:date="2021-05-02T20:31:00Z"/>
                <w:rFonts w:ascii="標楷體" w:eastAsia="標楷體" w:hAnsi="標楷體"/>
              </w:rPr>
            </w:pPr>
            <w:ins w:id="17004" w:author="Fegie" w:date="2021-05-02T20:31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05" w:author="st1" w:date="2021-05-06T10:45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D3C11E4" w14:textId="77777777" w:rsidR="00A93840" w:rsidRDefault="00A93840" w:rsidP="001C13CA">
            <w:pPr>
              <w:rPr>
                <w:ins w:id="17006" w:author="Fegie" w:date="2021-05-02T20:31:00Z"/>
                <w:rFonts w:ascii="標楷體" w:eastAsia="標楷體" w:hAnsi="標楷體"/>
              </w:rPr>
            </w:pPr>
            <w:ins w:id="17007" w:author="Fegie" w:date="2021-05-02T20:31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008" w:author="st1" w:date="2021-05-06T10:45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487429A" w14:textId="77777777" w:rsidR="00A93840" w:rsidRDefault="00A93840" w:rsidP="001C13CA">
            <w:pPr>
              <w:widowControl/>
              <w:rPr>
                <w:ins w:id="17009" w:author="Fegie" w:date="2021-05-02T20:31:00Z"/>
                <w:rFonts w:ascii="標楷體" w:eastAsia="標楷體" w:hAnsi="標楷體"/>
              </w:rPr>
            </w:pPr>
          </w:p>
        </w:tc>
      </w:tr>
      <w:tr w:rsidR="00A93840" w14:paraId="7A4DA4C5" w14:textId="77777777" w:rsidTr="00A93840">
        <w:trPr>
          <w:trHeight w:val="291"/>
          <w:jc w:val="center"/>
          <w:ins w:id="17010" w:author="Fegie" w:date="2021-05-02T20:31:00Z"/>
          <w:trPrChange w:id="1701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1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67264C" w14:textId="77777777" w:rsidR="00A93840" w:rsidRDefault="00A93840" w:rsidP="001C13CA">
            <w:pPr>
              <w:rPr>
                <w:ins w:id="17013" w:author="Fegie" w:date="2021-05-02T20:31:00Z"/>
                <w:rFonts w:ascii="標楷體" w:eastAsia="標楷體" w:hAnsi="標楷體"/>
              </w:rPr>
            </w:pPr>
            <w:ins w:id="17014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1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73503A8" w14:textId="77777777" w:rsidR="00A93840" w:rsidRDefault="00A93840" w:rsidP="001C13CA">
            <w:pPr>
              <w:rPr>
                <w:ins w:id="17016" w:author="Fegie" w:date="2021-05-02T20:31:00Z"/>
                <w:rFonts w:ascii="標楷體" w:eastAsia="標楷體" w:hAnsi="標楷體"/>
              </w:rPr>
            </w:pPr>
            <w:ins w:id="17017" w:author="Fegie" w:date="2021-05-02T20:31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18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DA19E6" w14:textId="77777777" w:rsidR="00A93840" w:rsidRDefault="00A93840" w:rsidP="001C13CA">
            <w:pPr>
              <w:rPr>
                <w:ins w:id="17019" w:author="Fegie" w:date="2021-05-02T20:3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20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06C89" w14:textId="77777777" w:rsidR="00A93840" w:rsidRDefault="00A93840" w:rsidP="001C13CA">
            <w:pPr>
              <w:rPr>
                <w:ins w:id="17021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22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F0B7C3" w14:textId="77777777" w:rsidR="00A93840" w:rsidRDefault="00A93840" w:rsidP="001C13CA">
            <w:pPr>
              <w:rPr>
                <w:ins w:id="17023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24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66E35" w14:textId="77777777" w:rsidR="00A93840" w:rsidRDefault="00A93840" w:rsidP="001C13CA">
            <w:pPr>
              <w:rPr>
                <w:ins w:id="17025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26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7ED433" w14:textId="77777777" w:rsidR="00A93840" w:rsidRDefault="00A93840" w:rsidP="001C13CA">
            <w:pPr>
              <w:rPr>
                <w:ins w:id="17027" w:author="Fegie" w:date="2021-05-02T20:31:00Z"/>
                <w:rFonts w:ascii="標楷體" w:eastAsia="標楷體" w:hAnsi="標楷體"/>
              </w:rPr>
            </w:pPr>
            <w:ins w:id="17028" w:author="Fegie" w:date="2021-05-02T20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29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9F8669" w14:textId="77777777" w:rsidR="00A93840" w:rsidRDefault="00A93840" w:rsidP="001C13CA">
            <w:pPr>
              <w:rPr>
                <w:ins w:id="17030" w:author="Fegie" w:date="2021-05-02T20:31:00Z"/>
                <w:rFonts w:ascii="標楷體" w:eastAsia="標楷體" w:hAnsi="標楷體"/>
              </w:rPr>
            </w:pPr>
            <w:ins w:id="17031" w:author="Fegie" w:date="2021-05-02T20:31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35F45AD6" w14:textId="77777777" w:rsidR="00A93840" w:rsidRDefault="00A93840" w:rsidP="001C13CA">
            <w:pPr>
              <w:rPr>
                <w:ins w:id="17032" w:author="Fegie" w:date="2021-05-02T20:31:00Z"/>
                <w:rFonts w:ascii="標楷體" w:eastAsia="標楷體" w:hAnsi="標楷體"/>
              </w:rPr>
            </w:pPr>
            <w:ins w:id="17033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A93840" w14:paraId="2409D0A7" w14:textId="77777777" w:rsidTr="00A93840">
        <w:trPr>
          <w:trHeight w:val="291"/>
          <w:jc w:val="center"/>
          <w:ins w:id="17034" w:author="Fegie" w:date="2021-05-02T20:31:00Z"/>
          <w:trPrChange w:id="1703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3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FB72264" w14:textId="77777777" w:rsidR="00A93840" w:rsidRDefault="00A93840" w:rsidP="001C13CA">
            <w:pPr>
              <w:rPr>
                <w:ins w:id="17037" w:author="Fegie" w:date="2021-05-02T20:31:00Z"/>
                <w:rFonts w:ascii="標楷體" w:eastAsia="標楷體" w:hAnsi="標楷體"/>
              </w:rPr>
            </w:pPr>
            <w:ins w:id="17038" w:author="Fegie" w:date="2021-05-02T20:3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3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EFD83" w14:textId="05AC3781" w:rsidR="00A93840" w:rsidRDefault="00A93840" w:rsidP="001C13CA">
            <w:pPr>
              <w:rPr>
                <w:ins w:id="17040" w:author="Fegie" w:date="2021-05-02T20:31:00Z"/>
                <w:rFonts w:ascii="標楷體" w:eastAsia="標楷體" w:hAnsi="標楷體"/>
              </w:rPr>
            </w:pPr>
            <w:ins w:id="17041" w:author="Fegie" w:date="2021-05-02T20:3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4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408AB7" w14:textId="00714F6A" w:rsidR="00A93840" w:rsidRDefault="00A93840" w:rsidP="001C13CA">
            <w:pPr>
              <w:rPr>
                <w:ins w:id="17043" w:author="Fegie" w:date="2021-05-02T20:31:00Z"/>
                <w:rFonts w:ascii="標楷體" w:eastAsia="標楷體" w:hAnsi="標楷體"/>
              </w:rPr>
            </w:pPr>
            <w:ins w:id="17044" w:author="Fegie" w:date="2021-05-02T20:31:00Z">
              <w:del w:id="17045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7046" w:author="Fegie" w:date="2021-05-02T20:36:00Z">
              <w:del w:id="17047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08</w:delText>
                </w:r>
              </w:del>
            </w:ins>
            <w:ins w:id="17048" w:author="Fegie" w:date="2021-05-02T20:31:00Z">
              <w:del w:id="1704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7050" w:author="家榮 張" w:date="2021-05-06T18:49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51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167FB4" w14:textId="77777777" w:rsidR="00A93840" w:rsidRDefault="00A93840" w:rsidP="001C13CA">
            <w:pPr>
              <w:rPr>
                <w:ins w:id="17052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53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2DBB30" w14:textId="77777777" w:rsidR="00A93840" w:rsidRDefault="00A93840" w:rsidP="001C13CA">
            <w:pPr>
              <w:rPr>
                <w:ins w:id="17054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7055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972ED04" w14:textId="77777777" w:rsidR="00A93840" w:rsidRDefault="00A93840" w:rsidP="001C13CA">
            <w:pPr>
              <w:rPr>
                <w:ins w:id="17056" w:author="Fegie" w:date="2021-05-02T20:31:00Z"/>
                <w:rFonts w:ascii="標楷體" w:eastAsia="標楷體" w:hAnsi="標楷體"/>
              </w:rPr>
            </w:pPr>
            <w:ins w:id="17057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7058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28FB955C" w14:textId="77777777" w:rsidR="00A93840" w:rsidRDefault="00A93840" w:rsidP="001C13CA">
            <w:pPr>
              <w:rPr>
                <w:ins w:id="17059" w:author="Fegie" w:date="2021-05-02T20:31:00Z"/>
                <w:rFonts w:ascii="標楷體" w:eastAsia="標楷體" w:hAnsi="標楷體"/>
              </w:rPr>
            </w:pPr>
            <w:ins w:id="17060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7061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69DBB45" w14:textId="77777777" w:rsidR="00A93840" w:rsidRDefault="00A93840" w:rsidP="001C13CA">
            <w:pPr>
              <w:rPr>
                <w:ins w:id="17062" w:author="Fegie" w:date="2021-05-02T20:31:00Z"/>
                <w:rFonts w:ascii="標楷體" w:eastAsia="標楷體" w:hAnsi="標楷體"/>
              </w:rPr>
            </w:pPr>
            <w:ins w:id="17063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C261F87" w14:textId="77777777" w:rsidR="00A93840" w:rsidRDefault="00A93840" w:rsidP="001C13CA">
            <w:pPr>
              <w:rPr>
                <w:ins w:id="17064" w:author="Fegie" w:date="2021-05-02T20:31:00Z"/>
                <w:rFonts w:ascii="標楷體" w:eastAsia="標楷體" w:hAnsi="標楷體"/>
              </w:rPr>
            </w:pPr>
            <w:ins w:id="17065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D947999" w14:textId="77777777" w:rsidR="00A93840" w:rsidRPr="004E5117" w:rsidRDefault="00A93840" w:rsidP="001C13CA">
            <w:pPr>
              <w:rPr>
                <w:ins w:id="17066" w:author="Fegie" w:date="2021-05-02T20:31:00Z"/>
                <w:rFonts w:ascii="標楷體" w:eastAsia="標楷體" w:hAnsi="標楷體"/>
              </w:rPr>
            </w:pPr>
            <w:ins w:id="17067" w:author="Fegie" w:date="2021-05-02T20:31:00Z">
              <w:r>
                <w:rPr>
                  <w:rFonts w:ascii="標楷體" w:eastAsia="標楷體" w:hAnsi="標楷體"/>
                </w:rPr>
                <w:t>3.CustMain.CustId</w:t>
              </w:r>
            </w:ins>
          </w:p>
        </w:tc>
      </w:tr>
      <w:tr w:rsidR="00A93840" w14:paraId="49F456C7" w14:textId="77777777" w:rsidTr="00A93840">
        <w:trPr>
          <w:trHeight w:val="291"/>
          <w:jc w:val="center"/>
          <w:ins w:id="17068" w:author="Fegie" w:date="2021-05-02T20:31:00Z"/>
          <w:trPrChange w:id="1706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7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9669FD" w14:textId="77777777" w:rsidR="00A93840" w:rsidRDefault="00A93840" w:rsidP="001C13CA">
            <w:pPr>
              <w:rPr>
                <w:ins w:id="17071" w:author="Fegie" w:date="2021-05-02T20:31:00Z"/>
                <w:rFonts w:ascii="標楷體" w:eastAsia="標楷體" w:hAnsi="標楷體"/>
              </w:rPr>
            </w:pPr>
            <w:ins w:id="17072" w:author="Fegie" w:date="2021-05-02T20:3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7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6CE826" w14:textId="71B97860" w:rsidR="00A93840" w:rsidRDefault="00A93840" w:rsidP="001C13CA">
            <w:pPr>
              <w:rPr>
                <w:ins w:id="17074" w:author="Fegie" w:date="2021-05-02T20:31:00Z"/>
                <w:rFonts w:ascii="標楷體" w:eastAsia="標楷體" w:hAnsi="標楷體"/>
              </w:rPr>
            </w:pPr>
            <w:ins w:id="17075" w:author="Fegie" w:date="2021-05-02T20:36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76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12E074" w14:textId="3227B05E" w:rsidR="00A93840" w:rsidRDefault="00A93840" w:rsidP="001C13CA">
            <w:pPr>
              <w:rPr>
                <w:ins w:id="17077" w:author="Fegie" w:date="2021-05-02T20:31:00Z"/>
                <w:rFonts w:ascii="標楷體" w:eastAsia="標楷體" w:hAnsi="標楷體"/>
              </w:rPr>
            </w:pPr>
            <w:ins w:id="17078" w:author="Fegie" w:date="2021-05-02T20:31:00Z">
              <w:del w:id="1707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7080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1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9BC7F" w14:textId="77777777" w:rsidR="00A93840" w:rsidRDefault="00A93840" w:rsidP="001C13CA">
            <w:pPr>
              <w:rPr>
                <w:ins w:id="17082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3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0145CE" w14:textId="77777777" w:rsidR="00A93840" w:rsidRDefault="00A93840" w:rsidP="001C13CA">
            <w:pPr>
              <w:rPr>
                <w:ins w:id="17084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5" w:author="Fegie" w:date="2021-05-02T20:36:00Z">
              <w:tcPr>
                <w:tcW w:w="530" w:type="dxa"/>
                <w:gridSpan w:val="2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DFB85D" w14:textId="77777777" w:rsidR="00A93840" w:rsidRDefault="00A93840" w:rsidP="001C13CA">
            <w:pPr>
              <w:rPr>
                <w:ins w:id="17086" w:author="Fegie" w:date="2021-05-02T20:31:00Z"/>
                <w:rFonts w:ascii="標楷體" w:eastAsia="標楷體" w:hAnsi="標楷體"/>
              </w:rPr>
            </w:pPr>
            <w:ins w:id="17087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8" w:author="Fegie" w:date="2021-05-02T20:36:00Z">
              <w:tcPr>
                <w:tcW w:w="57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B0C164" w14:textId="77777777" w:rsidR="00A93840" w:rsidRDefault="00A93840" w:rsidP="001C13CA">
            <w:pPr>
              <w:rPr>
                <w:ins w:id="17089" w:author="Fegie" w:date="2021-05-02T20:31:00Z"/>
                <w:rFonts w:ascii="標楷體" w:eastAsia="標楷體" w:hAnsi="標楷體"/>
              </w:rPr>
            </w:pPr>
            <w:ins w:id="17090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91" w:author="Fegie" w:date="2021-05-02T20:36:00Z">
              <w:tcPr>
                <w:tcW w:w="2900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F811F7" w14:textId="77777777" w:rsidR="00A93840" w:rsidRDefault="00A93840" w:rsidP="001C13CA">
            <w:pPr>
              <w:rPr>
                <w:ins w:id="17092" w:author="Fegie" w:date="2021-05-02T20:31:00Z"/>
                <w:rFonts w:ascii="標楷體" w:eastAsia="標楷體" w:hAnsi="標楷體"/>
              </w:rPr>
            </w:pPr>
            <w:ins w:id="17093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CD5F523" w14:textId="77777777" w:rsidR="00A93840" w:rsidRDefault="00A93840" w:rsidP="001C13CA">
            <w:pPr>
              <w:rPr>
                <w:ins w:id="17094" w:author="Fegie" w:date="2021-05-02T20:31:00Z"/>
                <w:rFonts w:ascii="標楷體" w:eastAsia="標楷體" w:hAnsi="標楷體"/>
              </w:rPr>
            </w:pPr>
            <w:ins w:id="17095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72A39B3" w14:textId="77777777" w:rsidR="00A93840" w:rsidRDefault="00A93840" w:rsidP="001C13CA">
            <w:pPr>
              <w:rPr>
                <w:ins w:id="17096" w:author="Fegie" w:date="2021-05-02T20:31:00Z"/>
                <w:rFonts w:ascii="標楷體" w:eastAsia="標楷體" w:hAnsi="標楷體"/>
              </w:rPr>
            </w:pPr>
            <w:ins w:id="17097" w:author="Fegie" w:date="2021-05-02T20:31:00Z">
              <w:r>
                <w:rPr>
                  <w:rFonts w:ascii="標楷體" w:eastAsia="標楷體" w:hAnsi="標楷體"/>
                </w:rPr>
                <w:t>3.CustMain.CustName</w:t>
              </w:r>
            </w:ins>
          </w:p>
        </w:tc>
      </w:tr>
      <w:tr w:rsidR="00A93840" w14:paraId="5C497F2F" w14:textId="77777777" w:rsidTr="00A93840">
        <w:trPr>
          <w:trHeight w:val="291"/>
          <w:jc w:val="center"/>
          <w:ins w:id="17098" w:author="Fegie" w:date="2021-05-02T20:31:00Z"/>
          <w:trPrChange w:id="1709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10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DB1E676" w14:textId="77777777" w:rsidR="00A93840" w:rsidRDefault="00A93840" w:rsidP="001C13CA">
            <w:pPr>
              <w:rPr>
                <w:ins w:id="17101" w:author="Fegie" w:date="2021-05-02T20:31:00Z"/>
                <w:rFonts w:ascii="標楷體" w:eastAsia="標楷體" w:hAnsi="標楷體"/>
              </w:rPr>
            </w:pPr>
            <w:ins w:id="17102" w:author="Fegie" w:date="2021-05-02T20:31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0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E3125C" w14:textId="493725AD" w:rsidR="00A93840" w:rsidRDefault="00A93840" w:rsidP="001C13CA">
            <w:pPr>
              <w:rPr>
                <w:ins w:id="17104" w:author="Fegie" w:date="2021-05-02T20:31:00Z"/>
                <w:rFonts w:ascii="標楷體" w:eastAsia="標楷體" w:hAnsi="標楷體"/>
              </w:rPr>
            </w:pPr>
            <w:ins w:id="17105" w:author="Fegie" w:date="2021-05-02T20:36:00Z">
              <w:r>
                <w:rPr>
                  <w:rFonts w:ascii="標楷體" w:eastAsia="標楷體" w:hAnsi="標楷體" w:hint="eastAsia"/>
                </w:rPr>
                <w:t>設立日期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06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4436ED" w14:textId="5F9494E8" w:rsidR="00A93840" w:rsidRDefault="00A93840" w:rsidP="001C13CA">
            <w:pPr>
              <w:rPr>
                <w:ins w:id="17107" w:author="Fegie" w:date="2021-05-02T20:31:00Z"/>
                <w:rFonts w:ascii="標楷體" w:eastAsia="標楷體" w:hAnsi="標楷體"/>
              </w:rPr>
            </w:pPr>
            <w:ins w:id="17108" w:author="Fegie" w:date="2021-05-02T20:31:00Z">
              <w:del w:id="1710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7110" w:author="家榮 張" w:date="2021-05-06T18:49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1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FC0453" w14:textId="77777777" w:rsidR="00A93840" w:rsidRDefault="00A93840" w:rsidP="001C13CA">
            <w:pPr>
              <w:rPr>
                <w:ins w:id="17112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3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3EE960" w14:textId="77777777" w:rsidR="00A93840" w:rsidRPr="00F15B2B" w:rsidRDefault="00A93840" w:rsidP="001C13CA">
            <w:pPr>
              <w:rPr>
                <w:ins w:id="17114" w:author="Fegie" w:date="2021-05-02T20:3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5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8BE038" w14:textId="77777777" w:rsidR="00A93840" w:rsidRDefault="00A93840" w:rsidP="001C13CA">
            <w:pPr>
              <w:rPr>
                <w:ins w:id="17116" w:author="Fegie" w:date="2021-05-02T20:31:00Z"/>
                <w:rFonts w:ascii="標楷體" w:eastAsia="標楷體" w:hAnsi="標楷體"/>
              </w:rPr>
            </w:pPr>
            <w:ins w:id="17117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8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257DBD" w14:textId="77777777" w:rsidR="00A93840" w:rsidRDefault="00A93840" w:rsidP="001C13CA">
            <w:pPr>
              <w:rPr>
                <w:ins w:id="17119" w:author="Fegie" w:date="2021-05-02T20:31:00Z"/>
                <w:rFonts w:ascii="標楷體" w:eastAsia="標楷體" w:hAnsi="標楷體"/>
              </w:rPr>
            </w:pPr>
            <w:ins w:id="17120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21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559ABE" w14:textId="77777777" w:rsidR="00A93840" w:rsidRDefault="00A93840" w:rsidP="001C13CA">
            <w:pPr>
              <w:rPr>
                <w:ins w:id="17122" w:author="Fegie" w:date="2021-05-02T20:31:00Z"/>
                <w:rFonts w:ascii="標楷體" w:eastAsia="標楷體" w:hAnsi="標楷體"/>
              </w:rPr>
            </w:pPr>
            <w:ins w:id="17123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91E5832" w14:textId="77777777" w:rsidR="00A93840" w:rsidRDefault="00A93840" w:rsidP="001C13CA">
            <w:pPr>
              <w:rPr>
                <w:ins w:id="17124" w:author="Fegie" w:date="2021-05-02T20:31:00Z"/>
                <w:rFonts w:ascii="標楷體" w:eastAsia="標楷體" w:hAnsi="標楷體"/>
              </w:rPr>
            </w:pPr>
            <w:ins w:id="17125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C2A4297" w14:textId="77777777" w:rsidR="00A93840" w:rsidRPr="00F15B2B" w:rsidRDefault="00A93840" w:rsidP="001C13CA">
            <w:pPr>
              <w:rPr>
                <w:ins w:id="17126" w:author="Fegie" w:date="2021-05-02T20:31:00Z"/>
                <w:rFonts w:ascii="標楷體" w:eastAsia="標楷體" w:hAnsi="標楷體"/>
                <w:color w:val="000000" w:themeColor="text1"/>
              </w:rPr>
            </w:pPr>
            <w:ins w:id="17127" w:author="Fegie" w:date="2021-05-02T20:31:00Z">
              <w:r>
                <w:rPr>
                  <w:rFonts w:ascii="標楷體" w:eastAsia="標楷體" w:hAnsi="標楷體"/>
                </w:rPr>
                <w:t>3.CustMain.Birthday</w:t>
              </w:r>
            </w:ins>
          </w:p>
        </w:tc>
      </w:tr>
      <w:tr w:rsidR="00A93840" w14:paraId="2B1BA712" w14:textId="77777777" w:rsidTr="00A93840">
        <w:trPr>
          <w:trHeight w:val="291"/>
          <w:jc w:val="center"/>
          <w:ins w:id="17128" w:author="Fegie" w:date="2021-05-02T20:31:00Z"/>
          <w:trPrChange w:id="1712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13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FEB0897" w14:textId="1E4925C1" w:rsidR="00A93840" w:rsidRDefault="00A93840" w:rsidP="001C13CA">
            <w:pPr>
              <w:rPr>
                <w:ins w:id="17131" w:author="Fegie" w:date="2021-05-02T20:31:00Z"/>
                <w:rFonts w:ascii="標楷體" w:eastAsia="標楷體" w:hAnsi="標楷體"/>
              </w:rPr>
            </w:pPr>
            <w:ins w:id="17132" w:author="Fegie" w:date="2021-05-02T20:3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3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B56997" w14:textId="77777777" w:rsidR="00A93840" w:rsidRDefault="00A93840" w:rsidP="001C13CA">
            <w:pPr>
              <w:rPr>
                <w:ins w:id="17134" w:author="Fegie" w:date="2021-05-02T20:31:00Z"/>
                <w:rFonts w:ascii="標楷體" w:eastAsia="標楷體" w:hAnsi="標楷體"/>
              </w:rPr>
            </w:pPr>
            <w:ins w:id="17135" w:author="Fegie" w:date="2021-05-02T20:31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36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A08C84" w14:textId="74C89594" w:rsidR="00A93840" w:rsidRDefault="00A93840" w:rsidP="001C13CA">
            <w:pPr>
              <w:rPr>
                <w:ins w:id="17137" w:author="Fegie" w:date="2021-05-02T20:31:00Z"/>
                <w:rFonts w:ascii="標楷體" w:eastAsia="標楷體" w:hAnsi="標楷體"/>
              </w:rPr>
            </w:pPr>
            <w:ins w:id="17138" w:author="Fegie" w:date="2021-05-02T20:31:00Z">
              <w:del w:id="1713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7140" w:author="家榮 張" w:date="2021-05-06T18:49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41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3B6271" w14:textId="77777777" w:rsidR="00A93840" w:rsidRDefault="00A93840" w:rsidP="001C13CA">
            <w:pPr>
              <w:rPr>
                <w:ins w:id="17142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43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3C75A0" w14:textId="7F806F41" w:rsidR="00A93840" w:rsidRDefault="00A93840" w:rsidP="001C13CA">
            <w:pPr>
              <w:rPr>
                <w:ins w:id="17144" w:author="Fegie" w:date="2021-05-02T20:31:00Z"/>
                <w:rFonts w:ascii="標楷體" w:eastAsia="標楷體" w:hAnsi="標楷體"/>
              </w:rPr>
            </w:pPr>
            <w:ins w:id="17145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7146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7147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7148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49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79362A" w14:textId="77777777" w:rsidR="00A93840" w:rsidRDefault="00A93840" w:rsidP="001C13CA">
            <w:pPr>
              <w:rPr>
                <w:ins w:id="17150" w:author="Fegie" w:date="2021-05-02T20:31:00Z"/>
                <w:rFonts w:ascii="標楷體" w:eastAsia="標楷體" w:hAnsi="標楷體"/>
              </w:rPr>
            </w:pPr>
            <w:ins w:id="17151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52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1FEE8E" w14:textId="77777777" w:rsidR="00A93840" w:rsidRDefault="00A93840" w:rsidP="001C13CA">
            <w:pPr>
              <w:rPr>
                <w:ins w:id="17153" w:author="Fegie" w:date="2021-05-02T20:31:00Z"/>
                <w:rFonts w:ascii="標楷體" w:eastAsia="標楷體" w:hAnsi="標楷體"/>
              </w:rPr>
            </w:pPr>
            <w:ins w:id="17154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17155" w:author="Fegie" w:date="2021-05-02T20:36:00Z">
              <w:tcPr>
                <w:tcW w:w="2900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60F9CD1" w14:textId="77777777" w:rsidR="00A93840" w:rsidRDefault="00A93840" w:rsidP="001C13CA">
            <w:pPr>
              <w:rPr>
                <w:ins w:id="17156" w:author="Fegie" w:date="2021-05-02T20:31:00Z"/>
                <w:rFonts w:ascii="標楷體" w:eastAsia="標楷體" w:hAnsi="標楷體"/>
              </w:rPr>
            </w:pPr>
            <w:ins w:id="17157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4FFFF8F5" w14:textId="77777777" w:rsidR="00A93840" w:rsidRDefault="00A93840" w:rsidP="001C13CA">
            <w:pPr>
              <w:rPr>
                <w:ins w:id="17158" w:author="Fegie" w:date="2021-05-02T20:31:00Z"/>
                <w:rFonts w:ascii="標楷體" w:eastAsia="標楷體" w:hAnsi="標楷體"/>
              </w:rPr>
            </w:pPr>
            <w:ins w:id="17159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9FEB2BC" w14:textId="77777777" w:rsidR="00A93840" w:rsidRDefault="00A93840" w:rsidP="001C13CA">
            <w:pPr>
              <w:rPr>
                <w:ins w:id="17160" w:author="Fegie" w:date="2021-05-02T20:31:00Z"/>
                <w:rFonts w:ascii="標楷體" w:eastAsia="標楷體" w:hAnsi="標楷體"/>
              </w:rPr>
            </w:pPr>
            <w:ins w:id="17161" w:author="Fegie" w:date="2021-05-02T20:31:00Z">
              <w:r>
                <w:rPr>
                  <w:rFonts w:ascii="標楷體" w:eastAsia="標楷體" w:hAnsi="標楷體"/>
                </w:rPr>
                <w:t>3.CustMain.CustTypeCode</w:t>
              </w:r>
            </w:ins>
          </w:p>
        </w:tc>
      </w:tr>
      <w:tr w:rsidR="00A93840" w14:paraId="13280206" w14:textId="77777777" w:rsidTr="00A93840">
        <w:trPr>
          <w:trHeight w:val="291"/>
          <w:jc w:val="center"/>
          <w:ins w:id="17162" w:author="Fegie" w:date="2021-05-02T20:31:00Z"/>
          <w:trPrChange w:id="1716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6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E53009" w14:textId="76C7B5D9" w:rsidR="00A93840" w:rsidRDefault="00A93840" w:rsidP="001C13CA">
            <w:pPr>
              <w:rPr>
                <w:ins w:id="17165" w:author="Fegie" w:date="2021-05-02T20:31:00Z"/>
                <w:rFonts w:ascii="標楷體" w:eastAsia="標楷體" w:hAnsi="標楷體"/>
              </w:rPr>
            </w:pPr>
            <w:ins w:id="17166" w:author="Fegie" w:date="2021-05-02T20:36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6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70A296" w14:textId="77777777" w:rsidR="00A93840" w:rsidRDefault="00A93840" w:rsidP="001C13CA">
            <w:pPr>
              <w:rPr>
                <w:ins w:id="17168" w:author="Fegie" w:date="2021-05-02T20:31:00Z"/>
                <w:rFonts w:ascii="標楷體" w:eastAsia="標楷體" w:hAnsi="標楷體"/>
              </w:rPr>
            </w:pPr>
            <w:ins w:id="17169" w:author="Fegie" w:date="2021-05-02T20:31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0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1A1BC1" w14:textId="1CF8491B" w:rsidR="00A93840" w:rsidRDefault="00A93840" w:rsidP="001C13CA">
            <w:pPr>
              <w:rPr>
                <w:ins w:id="17171" w:author="Fegie" w:date="2021-05-02T20:31:00Z"/>
                <w:rFonts w:ascii="標楷體" w:eastAsia="標楷體" w:hAnsi="標楷體"/>
              </w:rPr>
            </w:pPr>
            <w:ins w:id="17172" w:author="Fegie" w:date="2021-05-02T20:31:00Z">
              <w:del w:id="17173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7174" w:author="家榮 張" w:date="2021-05-06T18:49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5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A764A0" w14:textId="77777777" w:rsidR="00A93840" w:rsidRDefault="00A93840" w:rsidP="001C13CA">
            <w:pPr>
              <w:rPr>
                <w:ins w:id="17176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7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CC19B9" w14:textId="77777777" w:rsidR="00A93840" w:rsidRDefault="00A93840" w:rsidP="001C13CA">
            <w:pPr>
              <w:rPr>
                <w:ins w:id="17178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9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3D8FA" w14:textId="77777777" w:rsidR="00A93840" w:rsidRDefault="00A93840" w:rsidP="001C13CA">
            <w:pPr>
              <w:rPr>
                <w:ins w:id="17180" w:author="Fegie" w:date="2021-05-02T20:31:00Z"/>
                <w:rFonts w:ascii="標楷體" w:eastAsia="標楷體" w:hAnsi="標楷體"/>
              </w:rPr>
            </w:pPr>
            <w:ins w:id="17181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82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A7B195" w14:textId="77777777" w:rsidR="00A93840" w:rsidRDefault="00A93840" w:rsidP="001C13CA">
            <w:pPr>
              <w:rPr>
                <w:ins w:id="17183" w:author="Fegie" w:date="2021-05-02T20:31:00Z"/>
                <w:rFonts w:ascii="標楷體" w:eastAsia="標楷體" w:hAnsi="標楷體"/>
              </w:rPr>
            </w:pPr>
            <w:ins w:id="17184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85" w:author="Fegie" w:date="2021-05-02T20:36:00Z">
              <w:tcPr>
                <w:tcW w:w="2900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5474E6" w14:textId="77777777" w:rsidR="00A93840" w:rsidRDefault="00A93840" w:rsidP="001C13CA">
            <w:pPr>
              <w:rPr>
                <w:ins w:id="17186" w:author="Fegie" w:date="2021-05-02T20:31:00Z"/>
                <w:rFonts w:ascii="標楷體" w:eastAsia="標楷體" w:hAnsi="標楷體"/>
              </w:rPr>
            </w:pPr>
            <w:ins w:id="17187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2F15783E" w14:textId="77777777" w:rsidR="00A93840" w:rsidRDefault="00A93840" w:rsidP="001C13CA">
            <w:pPr>
              <w:rPr>
                <w:ins w:id="17188" w:author="Fegie" w:date="2021-05-02T20:31:00Z"/>
                <w:rFonts w:ascii="標楷體" w:eastAsia="標楷體" w:hAnsi="標楷體"/>
              </w:rPr>
            </w:pPr>
            <w:ins w:id="17189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5B2B072" w14:textId="77777777" w:rsidR="00A93840" w:rsidRDefault="00A93840" w:rsidP="001C13CA">
            <w:pPr>
              <w:rPr>
                <w:ins w:id="17190" w:author="Fegie" w:date="2021-05-02T20:31:00Z"/>
                <w:rFonts w:ascii="標楷體" w:eastAsia="標楷體" w:hAnsi="標楷體"/>
              </w:rPr>
            </w:pPr>
            <w:ins w:id="17191" w:author="Fegie" w:date="2021-05-02T20:31:00Z">
              <w:r>
                <w:rPr>
                  <w:rFonts w:ascii="標楷體" w:eastAsia="標楷體" w:hAnsi="標楷體"/>
                </w:rPr>
                <w:t>3.CustMain.IndustryCode</w:t>
              </w:r>
            </w:ins>
          </w:p>
        </w:tc>
      </w:tr>
      <w:tr w:rsidR="00F173ED" w14:paraId="2C22408D" w14:textId="77777777" w:rsidTr="00A93840">
        <w:trPr>
          <w:trHeight w:val="291"/>
          <w:jc w:val="center"/>
          <w:ins w:id="17192" w:author="Fegie" w:date="2021-05-05T15:32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DC0C" w14:textId="77777777" w:rsidR="00F173ED" w:rsidRDefault="00F173ED" w:rsidP="00F173ED">
            <w:pPr>
              <w:rPr>
                <w:ins w:id="17193" w:author="Fegie" w:date="2021-05-05T15:32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36060" w14:textId="312FD58F" w:rsidR="00F173ED" w:rsidRDefault="00F173ED" w:rsidP="00F173ED">
            <w:pPr>
              <w:rPr>
                <w:ins w:id="17194" w:author="Fegie" w:date="2021-05-05T15:32:00Z"/>
                <w:rFonts w:ascii="標楷體" w:eastAsia="標楷體" w:hAnsi="標楷體"/>
              </w:rPr>
            </w:pPr>
            <w:ins w:id="17195" w:author="Fegie" w:date="2021-05-05T15:32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F633" w14:textId="13209922" w:rsidR="00F173ED" w:rsidRDefault="00F173ED" w:rsidP="00F173ED">
            <w:pPr>
              <w:rPr>
                <w:ins w:id="17196" w:author="Fegie" w:date="2021-05-05T15:32:00Z"/>
                <w:rFonts w:ascii="標楷體" w:eastAsia="標楷體" w:hAnsi="標楷體"/>
              </w:rPr>
            </w:pPr>
            <w:ins w:id="17197" w:author="Fegie" w:date="2021-05-05T15:32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F821" w14:textId="77777777" w:rsidR="00F173ED" w:rsidRDefault="00F173ED" w:rsidP="00F173ED">
            <w:pPr>
              <w:rPr>
                <w:ins w:id="17198" w:author="Fegie" w:date="2021-05-05T15:3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D3F1" w14:textId="77777777" w:rsidR="00F173ED" w:rsidRDefault="00F173ED" w:rsidP="00F173ED">
            <w:pPr>
              <w:rPr>
                <w:ins w:id="17199" w:author="Fegie" w:date="2021-05-05T15:32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A91C" w14:textId="77777777" w:rsidR="00F173ED" w:rsidRDefault="00F173ED" w:rsidP="00F173ED">
            <w:pPr>
              <w:rPr>
                <w:ins w:id="17200" w:author="Fegie" w:date="2021-05-05T15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4181" w14:textId="77777777" w:rsidR="00F173ED" w:rsidRDefault="00F173ED" w:rsidP="00F173ED">
            <w:pPr>
              <w:rPr>
                <w:ins w:id="17201" w:author="Fegie" w:date="2021-05-05T15:32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E3C1" w14:textId="649F5A15" w:rsidR="00F173ED" w:rsidRDefault="00F173ED" w:rsidP="00F173ED">
            <w:pPr>
              <w:rPr>
                <w:ins w:id="17202" w:author="Fegie" w:date="2021-05-05T15:32:00Z"/>
                <w:rFonts w:ascii="標楷體" w:eastAsia="標楷體" w:hAnsi="標楷體"/>
              </w:rPr>
            </w:pPr>
            <w:ins w:id="17203" w:author="Fegie" w:date="2021-05-05T15:32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F173ED" w14:paraId="7A50EEE4" w14:textId="77777777" w:rsidTr="00A93840">
        <w:trPr>
          <w:trHeight w:val="291"/>
          <w:jc w:val="center"/>
          <w:ins w:id="17204" w:author="Fegie" w:date="2021-05-02T20:31:00Z"/>
          <w:trPrChange w:id="1720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20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0E25648" w14:textId="66DCE916" w:rsidR="00F173ED" w:rsidRDefault="00F173ED" w:rsidP="00F173ED">
            <w:pPr>
              <w:rPr>
                <w:ins w:id="17207" w:author="Fegie" w:date="2021-05-02T20:31:00Z"/>
                <w:rFonts w:ascii="標楷體" w:eastAsia="標楷體" w:hAnsi="標楷體"/>
              </w:rPr>
            </w:pPr>
            <w:ins w:id="17208" w:author="Fegie" w:date="2021-05-02T20:36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0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14C12E" w14:textId="77777777" w:rsidR="00F173ED" w:rsidRDefault="00F173ED" w:rsidP="00F173ED">
            <w:pPr>
              <w:rPr>
                <w:ins w:id="17210" w:author="Fegie" w:date="2021-05-02T20:31:00Z"/>
                <w:rFonts w:ascii="標楷體" w:eastAsia="標楷體" w:hAnsi="標楷體"/>
              </w:rPr>
            </w:pPr>
            <w:ins w:id="17211" w:author="Fegie" w:date="2021-05-02T20:31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1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43BDF4" w14:textId="767A8313" w:rsidR="00F173ED" w:rsidRDefault="00F173ED" w:rsidP="00F173ED">
            <w:pPr>
              <w:rPr>
                <w:ins w:id="17213" w:author="Fegie" w:date="2021-05-02T20:31:00Z"/>
                <w:rFonts w:ascii="標楷體" w:eastAsia="標楷體" w:hAnsi="標楷體"/>
              </w:rPr>
            </w:pPr>
            <w:ins w:id="17214" w:author="Fegie" w:date="2021-05-02T20:31:00Z">
              <w:del w:id="17215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7216" w:author="家榮 張" w:date="2021-05-06T18:49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1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B2079" w14:textId="77777777" w:rsidR="00F173ED" w:rsidRDefault="00F173ED" w:rsidP="00F173ED">
            <w:pPr>
              <w:rPr>
                <w:ins w:id="17218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1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79B2F3" w14:textId="7EB30A01" w:rsidR="00F173ED" w:rsidRDefault="00F173ED" w:rsidP="00F173ED">
            <w:pPr>
              <w:rPr>
                <w:ins w:id="17220" w:author="Fegie" w:date="2021-05-02T20:31:00Z"/>
                <w:rFonts w:ascii="標楷體" w:eastAsia="標楷體" w:hAnsi="標楷體"/>
              </w:rPr>
            </w:pPr>
            <w:ins w:id="17221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7222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7223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7224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25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D2EAD1" w14:textId="77777777" w:rsidR="00F173ED" w:rsidRDefault="00F173ED" w:rsidP="00F173ED">
            <w:pPr>
              <w:rPr>
                <w:ins w:id="17226" w:author="Fegie" w:date="2021-05-02T20:31:00Z"/>
                <w:rFonts w:ascii="標楷體" w:eastAsia="標楷體" w:hAnsi="標楷體"/>
              </w:rPr>
            </w:pPr>
            <w:ins w:id="17227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28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74C43" w14:textId="77777777" w:rsidR="00F173ED" w:rsidRDefault="00F173ED" w:rsidP="00F173ED">
            <w:pPr>
              <w:rPr>
                <w:ins w:id="17229" w:author="Fegie" w:date="2021-05-02T20:31:00Z"/>
                <w:rFonts w:ascii="標楷體" w:eastAsia="標楷體" w:hAnsi="標楷體"/>
              </w:rPr>
            </w:pPr>
            <w:ins w:id="17230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31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85753E" w14:textId="77777777" w:rsidR="00F173ED" w:rsidRDefault="00F173ED" w:rsidP="00F173ED">
            <w:pPr>
              <w:rPr>
                <w:ins w:id="17232" w:author="Fegie" w:date="2021-05-02T20:31:00Z"/>
                <w:rFonts w:ascii="標楷體" w:eastAsia="標楷體" w:hAnsi="標楷體"/>
              </w:rPr>
            </w:pPr>
            <w:ins w:id="17233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BEF8944" w14:textId="77777777" w:rsidR="00F173ED" w:rsidRDefault="00F173ED" w:rsidP="00F173ED">
            <w:pPr>
              <w:rPr>
                <w:ins w:id="17234" w:author="Fegie" w:date="2021-05-02T20:31:00Z"/>
                <w:rFonts w:ascii="標楷體" w:eastAsia="標楷體" w:hAnsi="標楷體"/>
              </w:rPr>
            </w:pPr>
            <w:ins w:id="17235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F71C2F4" w14:textId="77777777" w:rsidR="00F173ED" w:rsidRDefault="00F173ED" w:rsidP="00F173ED">
            <w:pPr>
              <w:rPr>
                <w:ins w:id="17236" w:author="Fegie" w:date="2021-05-02T20:31:00Z"/>
                <w:rFonts w:ascii="標楷體" w:eastAsia="標楷體" w:hAnsi="標楷體"/>
              </w:rPr>
            </w:pPr>
            <w:ins w:id="17237" w:author="Fegie" w:date="2021-05-02T20:31:00Z">
              <w:r>
                <w:rPr>
                  <w:rFonts w:ascii="標楷體" w:eastAsia="標楷體" w:hAnsi="標楷體"/>
                </w:rPr>
                <w:t>3.CustMain.Nation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F173ED" w14:paraId="64885032" w14:textId="77777777" w:rsidTr="00A93840">
        <w:trPr>
          <w:trHeight w:val="291"/>
          <w:jc w:val="center"/>
          <w:ins w:id="17238" w:author="Fegie" w:date="2021-05-02T20:31:00Z"/>
          <w:trPrChange w:id="1723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24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E9A288" w14:textId="2B28687D" w:rsidR="00F173ED" w:rsidRDefault="00F173ED" w:rsidP="00F173ED">
            <w:pPr>
              <w:rPr>
                <w:ins w:id="17241" w:author="Fegie" w:date="2021-05-02T20:31:00Z"/>
                <w:rFonts w:ascii="標楷體" w:eastAsia="標楷體" w:hAnsi="標楷體"/>
              </w:rPr>
            </w:pPr>
            <w:ins w:id="17242" w:author="Fegie" w:date="2021-05-02T20:37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4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0CFF11" w14:textId="3DDDDA7C" w:rsidR="00F173ED" w:rsidRDefault="00F173ED" w:rsidP="00F173ED">
            <w:pPr>
              <w:rPr>
                <w:ins w:id="17244" w:author="Fegie" w:date="2021-05-02T20:31:00Z"/>
                <w:rFonts w:ascii="標楷體" w:eastAsia="標楷體" w:hAnsi="標楷體"/>
              </w:rPr>
            </w:pPr>
            <w:ins w:id="17245" w:author="Fegie" w:date="2021-05-02T20:37:00Z">
              <w:r>
                <w:rPr>
                  <w:rFonts w:ascii="標楷體" w:eastAsia="標楷體" w:hAnsi="標楷體" w:hint="eastAsia"/>
                </w:rPr>
                <w:t>負責人</w:t>
              </w:r>
            </w:ins>
            <w:ins w:id="17246" w:author="Fegie" w:date="2021-05-02T20:31:00Z">
              <w:r>
                <w:rPr>
                  <w:rFonts w:ascii="標楷體" w:eastAsia="標楷體" w:hAnsi="標楷體" w:hint="eastAsia"/>
                </w:rPr>
                <w:t>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47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A209D7" w14:textId="30E96277" w:rsidR="00F173ED" w:rsidRDefault="00F173ED" w:rsidP="00F173ED">
            <w:pPr>
              <w:rPr>
                <w:ins w:id="17248" w:author="Fegie" w:date="2021-05-02T20:31:00Z"/>
                <w:rFonts w:ascii="標楷體" w:eastAsia="標楷體" w:hAnsi="標楷體"/>
              </w:rPr>
            </w:pPr>
            <w:ins w:id="17249" w:author="Fegie" w:date="2021-05-02T20:31:00Z">
              <w:del w:id="17250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7251" w:author="家榮 張" w:date="2021-05-06T18:49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2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604EB3" w14:textId="77777777" w:rsidR="00F173ED" w:rsidRDefault="00F173ED" w:rsidP="00F173ED">
            <w:pPr>
              <w:rPr>
                <w:ins w:id="17253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4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B821CF" w14:textId="77777777" w:rsidR="00F173ED" w:rsidRDefault="00F173ED" w:rsidP="00F173ED">
            <w:pPr>
              <w:rPr>
                <w:ins w:id="17255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F5FAE8" w14:textId="77777777" w:rsidR="00F173ED" w:rsidRDefault="00F173ED" w:rsidP="00F173ED">
            <w:pPr>
              <w:rPr>
                <w:ins w:id="17257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8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A78806" w14:textId="77777777" w:rsidR="00F173ED" w:rsidRDefault="00F173ED" w:rsidP="00F173ED">
            <w:pPr>
              <w:rPr>
                <w:ins w:id="17259" w:author="Fegie" w:date="2021-05-02T20:31:00Z"/>
                <w:rFonts w:ascii="標楷體" w:eastAsia="標楷體" w:hAnsi="標楷體"/>
              </w:rPr>
            </w:pPr>
            <w:ins w:id="17260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61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1A1DD4" w14:textId="77777777" w:rsidR="00F173ED" w:rsidRDefault="00F173ED" w:rsidP="00F173ED">
            <w:pPr>
              <w:rPr>
                <w:ins w:id="17262" w:author="Fegie" w:date="2021-05-02T20:31:00Z"/>
                <w:rFonts w:ascii="標楷體" w:eastAsia="標楷體" w:hAnsi="標楷體"/>
              </w:rPr>
            </w:pPr>
            <w:ins w:id="17263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3F72B13" w14:textId="77777777" w:rsidR="00F173ED" w:rsidRDefault="00F173ED" w:rsidP="00F173ED">
            <w:pPr>
              <w:rPr>
                <w:ins w:id="17264" w:author="Fegie" w:date="2021-05-02T20:31:00Z"/>
                <w:rFonts w:ascii="標楷體" w:eastAsia="標楷體" w:hAnsi="標楷體"/>
              </w:rPr>
            </w:pPr>
            <w:ins w:id="17265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C3C68AB" w14:textId="77777777" w:rsidR="00F173ED" w:rsidRDefault="00F173ED" w:rsidP="00F173ED">
            <w:pPr>
              <w:rPr>
                <w:ins w:id="17266" w:author="Fegie" w:date="2021-05-02T20:31:00Z"/>
                <w:rFonts w:ascii="標楷體" w:eastAsia="標楷體" w:hAnsi="標楷體"/>
              </w:rPr>
            </w:pPr>
            <w:ins w:id="17267" w:author="Fegie" w:date="2021-05-02T20:31:00Z">
              <w:r>
                <w:rPr>
                  <w:rFonts w:ascii="標楷體" w:eastAsia="標楷體" w:hAnsi="標楷體"/>
                </w:rPr>
                <w:t>3.CustMain.SpouseId</w:t>
              </w:r>
            </w:ins>
          </w:p>
        </w:tc>
      </w:tr>
      <w:tr w:rsidR="00F173ED" w14:paraId="14A37132" w14:textId="77777777" w:rsidTr="00A93840">
        <w:trPr>
          <w:trHeight w:val="291"/>
          <w:jc w:val="center"/>
          <w:ins w:id="17268" w:author="Fegie" w:date="2021-05-02T20:31:00Z"/>
          <w:trPrChange w:id="1726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27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C79738A" w14:textId="78EE17CA" w:rsidR="00F173ED" w:rsidRDefault="00F173ED" w:rsidP="00F173ED">
            <w:pPr>
              <w:rPr>
                <w:ins w:id="17271" w:author="Fegie" w:date="2021-05-02T20:31:00Z"/>
                <w:rFonts w:ascii="標楷體" w:eastAsia="標楷體" w:hAnsi="標楷體"/>
              </w:rPr>
            </w:pPr>
            <w:ins w:id="17272" w:author="Fegie" w:date="2021-05-02T20:37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7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526C1F" w14:textId="132974D8" w:rsidR="00F173ED" w:rsidRDefault="00F173ED" w:rsidP="00F173ED">
            <w:pPr>
              <w:rPr>
                <w:ins w:id="17274" w:author="Fegie" w:date="2021-05-02T20:31:00Z"/>
                <w:rFonts w:ascii="標楷體" w:eastAsia="標楷體" w:hAnsi="標楷體"/>
              </w:rPr>
            </w:pPr>
            <w:ins w:id="17275" w:author="Fegie" w:date="2021-05-02T20:37:00Z">
              <w:r>
                <w:rPr>
                  <w:rFonts w:ascii="標楷體" w:eastAsia="標楷體" w:hAnsi="標楷體" w:hint="eastAsia"/>
                </w:rPr>
                <w:t>負責人</w:t>
              </w:r>
            </w:ins>
            <w:ins w:id="17276" w:author="Fegie" w:date="2021-05-02T20:31:00Z">
              <w:r>
                <w:rPr>
                  <w:rFonts w:ascii="標楷體" w:eastAsia="標楷體" w:hAnsi="標楷體" w:hint="eastAsia"/>
                </w:rPr>
                <w:t>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77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AA5D3" w14:textId="3E28DBEB" w:rsidR="00F173ED" w:rsidRDefault="00F173ED" w:rsidP="00F173ED">
            <w:pPr>
              <w:rPr>
                <w:ins w:id="17278" w:author="Fegie" w:date="2021-05-02T20:31:00Z"/>
                <w:rFonts w:ascii="標楷體" w:eastAsia="標楷體" w:hAnsi="標楷體"/>
              </w:rPr>
            </w:pPr>
            <w:ins w:id="17279" w:author="Fegie" w:date="2021-05-02T20:31:00Z">
              <w:del w:id="17280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7281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2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884AD9" w14:textId="77777777" w:rsidR="00F173ED" w:rsidRDefault="00F173ED" w:rsidP="00F173ED">
            <w:pPr>
              <w:rPr>
                <w:ins w:id="17283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4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AC2D58" w14:textId="77777777" w:rsidR="00F173ED" w:rsidRDefault="00F173ED" w:rsidP="00F173ED">
            <w:pPr>
              <w:rPr>
                <w:ins w:id="17285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543986" w14:textId="77777777" w:rsidR="00F173ED" w:rsidRDefault="00F173ED" w:rsidP="00F173ED">
            <w:pPr>
              <w:rPr>
                <w:ins w:id="17287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8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2F9821" w14:textId="77777777" w:rsidR="00F173ED" w:rsidRDefault="00F173ED" w:rsidP="00F173ED">
            <w:pPr>
              <w:rPr>
                <w:ins w:id="17289" w:author="Fegie" w:date="2021-05-02T20:31:00Z"/>
                <w:rFonts w:ascii="標楷體" w:eastAsia="標楷體" w:hAnsi="標楷體"/>
              </w:rPr>
            </w:pPr>
            <w:ins w:id="17290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91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EC0AA6" w14:textId="77777777" w:rsidR="00F173ED" w:rsidRDefault="00F173ED" w:rsidP="00F173ED">
            <w:pPr>
              <w:rPr>
                <w:ins w:id="17292" w:author="Fegie" w:date="2021-05-02T20:31:00Z"/>
                <w:rFonts w:ascii="標楷體" w:eastAsia="標楷體" w:hAnsi="標楷體"/>
              </w:rPr>
            </w:pPr>
            <w:ins w:id="17293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56141EA" w14:textId="77777777" w:rsidR="00F173ED" w:rsidRDefault="00F173ED" w:rsidP="00F173ED">
            <w:pPr>
              <w:rPr>
                <w:ins w:id="17294" w:author="Fegie" w:date="2021-05-02T20:31:00Z"/>
                <w:rFonts w:ascii="標楷體" w:eastAsia="標楷體" w:hAnsi="標楷體"/>
              </w:rPr>
            </w:pPr>
            <w:ins w:id="17295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F2AB661" w14:textId="77777777" w:rsidR="00F173ED" w:rsidRDefault="00F173ED" w:rsidP="00F173ED">
            <w:pPr>
              <w:rPr>
                <w:ins w:id="17296" w:author="Fegie" w:date="2021-05-02T20:31:00Z"/>
                <w:rFonts w:ascii="標楷體" w:eastAsia="標楷體" w:hAnsi="標楷體"/>
              </w:rPr>
            </w:pPr>
            <w:ins w:id="17297" w:author="Fegie" w:date="2021-05-02T20:31:00Z">
              <w:r>
                <w:rPr>
                  <w:rFonts w:ascii="標楷體" w:eastAsia="標楷體" w:hAnsi="標楷體"/>
                </w:rPr>
                <w:t>3.CustMain.SpouseName</w:t>
              </w:r>
            </w:ins>
          </w:p>
        </w:tc>
      </w:tr>
      <w:tr w:rsidR="00F173ED" w14:paraId="49FDAD13" w14:textId="77777777" w:rsidTr="00A93840">
        <w:trPr>
          <w:trHeight w:val="291"/>
          <w:jc w:val="center"/>
          <w:ins w:id="17298" w:author="Fegie" w:date="2021-05-02T20:31:00Z"/>
          <w:trPrChange w:id="1729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30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D3A495A" w14:textId="7E675589" w:rsidR="00F173ED" w:rsidRDefault="00F173ED" w:rsidP="00F173ED">
            <w:pPr>
              <w:rPr>
                <w:ins w:id="17301" w:author="Fegie" w:date="2021-05-02T20:31:00Z"/>
                <w:rFonts w:ascii="標楷體" w:eastAsia="標楷體" w:hAnsi="標楷體"/>
              </w:rPr>
            </w:pPr>
            <w:ins w:id="17302" w:author="Fegie" w:date="2021-05-02T20:31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  <w:ins w:id="17303" w:author="Fegie" w:date="2021-05-02T20:38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04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1CF8C2" w14:textId="42AEF533" w:rsidR="00F173ED" w:rsidRDefault="00F173ED" w:rsidP="00F173ED">
            <w:pPr>
              <w:rPr>
                <w:ins w:id="17305" w:author="Fegie" w:date="2021-05-02T20:31:00Z"/>
                <w:rFonts w:ascii="標楷體" w:eastAsia="標楷體" w:hAnsi="標楷體"/>
              </w:rPr>
            </w:pPr>
            <w:ins w:id="17306" w:author="Fegie" w:date="2021-05-02T20:37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07" w:author="Fegie" w:date="2021-05-02T20:31:00Z">
              <w:r>
                <w:rPr>
                  <w:rFonts w:ascii="標楷體" w:eastAsia="標楷體" w:hAnsi="標楷體" w:hint="eastAsia"/>
                </w:rPr>
                <w:t>-郵遞區號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08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7FF602" w14:textId="65276C2F" w:rsidR="00F173ED" w:rsidRDefault="00F173ED" w:rsidP="00F173ED">
            <w:pPr>
              <w:rPr>
                <w:ins w:id="17309" w:author="Fegie" w:date="2021-05-02T20:31:00Z"/>
                <w:rFonts w:ascii="標楷體" w:eastAsia="標楷體" w:hAnsi="標楷體"/>
              </w:rPr>
            </w:pPr>
            <w:ins w:id="17310" w:author="Fegie" w:date="2021-05-02T20:31:00Z">
              <w:del w:id="17311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7312" w:author="家榮 張" w:date="2021-05-06T18:49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13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0D61CC" w14:textId="77777777" w:rsidR="00F173ED" w:rsidRDefault="00F173ED" w:rsidP="00F173ED">
            <w:pPr>
              <w:rPr>
                <w:ins w:id="17314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15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6DBC5A" w14:textId="77777777" w:rsidR="00F173ED" w:rsidRDefault="00F173ED" w:rsidP="00F173ED">
            <w:pPr>
              <w:rPr>
                <w:ins w:id="17316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17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DFC275" w14:textId="77777777" w:rsidR="00F173ED" w:rsidRDefault="00F173ED" w:rsidP="00F173ED">
            <w:pPr>
              <w:rPr>
                <w:ins w:id="17318" w:author="Fegie" w:date="2021-05-02T20:31:00Z"/>
                <w:rFonts w:ascii="標楷體" w:eastAsia="標楷體" w:hAnsi="標楷體"/>
              </w:rPr>
            </w:pPr>
            <w:ins w:id="17319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2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33BC5A" w14:textId="77777777" w:rsidR="00F173ED" w:rsidRDefault="00F173ED" w:rsidP="00F173ED">
            <w:pPr>
              <w:rPr>
                <w:ins w:id="17321" w:author="Fegie" w:date="2021-05-02T20:31:00Z"/>
                <w:rFonts w:ascii="標楷體" w:eastAsia="標楷體" w:hAnsi="標楷體"/>
              </w:rPr>
            </w:pPr>
            <w:ins w:id="1732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2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CD84DC" w14:textId="77777777" w:rsidR="00F173ED" w:rsidRDefault="00F173ED" w:rsidP="00F173ED">
            <w:pPr>
              <w:rPr>
                <w:ins w:id="17324" w:author="Fegie" w:date="2021-05-02T20:31:00Z"/>
                <w:rFonts w:ascii="標楷體" w:eastAsia="標楷體" w:hAnsi="標楷體"/>
              </w:rPr>
            </w:pPr>
            <w:ins w:id="17325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36EE6A7" w14:textId="77777777" w:rsidR="00F173ED" w:rsidRDefault="00F173ED" w:rsidP="00F173ED">
            <w:pPr>
              <w:rPr>
                <w:ins w:id="17326" w:author="Fegie" w:date="2021-05-02T20:31:00Z"/>
                <w:rFonts w:ascii="標楷體" w:eastAsia="標楷體" w:hAnsi="標楷體"/>
              </w:rPr>
            </w:pPr>
            <w:ins w:id="1732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009382E4" w14:textId="77777777" w:rsidR="00F173ED" w:rsidRDefault="00F173ED" w:rsidP="00F173ED">
            <w:pPr>
              <w:rPr>
                <w:ins w:id="17328" w:author="Fegie" w:date="2021-05-02T20:31:00Z"/>
                <w:rFonts w:ascii="標楷體" w:eastAsia="標楷體" w:hAnsi="標楷體"/>
              </w:rPr>
            </w:pPr>
            <w:ins w:id="17329" w:author="Fegie" w:date="2021-05-02T20:31:00Z">
              <w:r>
                <w:rPr>
                  <w:rFonts w:ascii="標楷體" w:eastAsia="標楷體" w:hAnsi="標楷體"/>
                </w:rPr>
                <w:t>3.CustMain.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36111FCC" w14:textId="77777777" w:rsidR="00F173ED" w:rsidRDefault="00F173ED" w:rsidP="00F173ED">
            <w:pPr>
              <w:rPr>
                <w:ins w:id="17330" w:author="Fegie" w:date="2021-05-02T20:31:00Z"/>
                <w:rFonts w:ascii="標楷體" w:eastAsia="標楷體" w:hAnsi="標楷體"/>
              </w:rPr>
            </w:pPr>
            <w:ins w:id="17331" w:author="Fegie" w:date="2021-05-02T20:3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F173ED" w14:paraId="1CB8CF56" w14:textId="77777777" w:rsidTr="00A93840">
        <w:trPr>
          <w:trHeight w:val="291"/>
          <w:jc w:val="center"/>
          <w:ins w:id="17332" w:author="Fegie" w:date="2021-05-02T20:31:00Z"/>
          <w:trPrChange w:id="1733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33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E5A0A6" w14:textId="105509AE" w:rsidR="00F173ED" w:rsidRDefault="00F173ED" w:rsidP="00F173ED">
            <w:pPr>
              <w:rPr>
                <w:ins w:id="17335" w:author="Fegie" w:date="2021-05-02T20:31:00Z"/>
                <w:rFonts w:ascii="標楷體" w:eastAsia="標楷體" w:hAnsi="標楷體"/>
              </w:rPr>
            </w:pPr>
            <w:ins w:id="17336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337" w:author="Fegie" w:date="2021-05-02T20:3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38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50C59D" w14:textId="62AE6FCA" w:rsidR="00F173ED" w:rsidRDefault="00F173ED" w:rsidP="00F173ED">
            <w:pPr>
              <w:rPr>
                <w:ins w:id="17339" w:author="Fegie" w:date="2021-05-02T20:31:00Z"/>
                <w:rFonts w:ascii="標楷體" w:eastAsia="標楷體" w:hAnsi="標楷體"/>
              </w:rPr>
            </w:pPr>
            <w:ins w:id="17340" w:author="Fegie" w:date="2021-05-02T20:37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41" w:author="Fegie" w:date="2021-05-02T20:31:00Z">
              <w:r>
                <w:rPr>
                  <w:rFonts w:ascii="標楷體" w:eastAsia="標楷體" w:hAnsi="標楷體" w:hint="eastAsia"/>
                </w:rPr>
                <w:t>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4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B9F28D" w14:textId="6B0AAFEB" w:rsidR="00F173ED" w:rsidRDefault="00F173ED" w:rsidP="00F173ED">
            <w:pPr>
              <w:rPr>
                <w:ins w:id="17343" w:author="Fegie" w:date="2021-05-02T20:31:00Z"/>
                <w:rFonts w:ascii="標楷體" w:eastAsia="標楷體" w:hAnsi="標楷體"/>
              </w:rPr>
            </w:pPr>
            <w:ins w:id="17344" w:author="Fegie" w:date="2021-05-02T20:31:00Z">
              <w:del w:id="17345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7346" w:author="家榮 張" w:date="2021-05-06T18:50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4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9ACEE3" w14:textId="77777777" w:rsidR="00F173ED" w:rsidRDefault="00F173ED" w:rsidP="00F173ED">
            <w:pPr>
              <w:rPr>
                <w:ins w:id="17348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4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FF8EC4" w14:textId="77777777" w:rsidR="00F173ED" w:rsidRDefault="00F173ED" w:rsidP="00F173ED">
            <w:pPr>
              <w:rPr>
                <w:ins w:id="17350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14C6CD" w14:textId="77777777" w:rsidR="00F173ED" w:rsidRDefault="00F173ED" w:rsidP="00F173ED">
            <w:pPr>
              <w:rPr>
                <w:ins w:id="17352" w:author="Fegie" w:date="2021-05-02T20:31:00Z"/>
                <w:rFonts w:ascii="標楷體" w:eastAsia="標楷體" w:hAnsi="標楷體"/>
              </w:rPr>
            </w:pPr>
            <w:ins w:id="17353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4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1B78E5" w14:textId="77777777" w:rsidR="00F173ED" w:rsidRDefault="00F173ED" w:rsidP="00F173ED">
            <w:pPr>
              <w:rPr>
                <w:ins w:id="17355" w:author="Fegie" w:date="2021-05-02T20:31:00Z"/>
                <w:rFonts w:ascii="標楷體" w:eastAsia="標楷體" w:hAnsi="標楷體"/>
              </w:rPr>
            </w:pPr>
            <w:ins w:id="17356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7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F9BB8A" w14:textId="77777777" w:rsidR="00F173ED" w:rsidRDefault="00F173ED" w:rsidP="00F173ED">
            <w:pPr>
              <w:rPr>
                <w:ins w:id="17358" w:author="Fegie" w:date="2021-05-02T20:31:00Z"/>
                <w:rFonts w:ascii="標楷體" w:eastAsia="標楷體" w:hAnsi="標楷體"/>
              </w:rPr>
            </w:pPr>
            <w:ins w:id="17359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39C6883" w14:textId="77777777" w:rsidR="00F173ED" w:rsidRDefault="00F173ED" w:rsidP="00F173ED">
            <w:pPr>
              <w:rPr>
                <w:ins w:id="17360" w:author="Fegie" w:date="2021-05-02T20:31:00Z"/>
                <w:rFonts w:ascii="標楷體" w:eastAsia="標楷體" w:hAnsi="標楷體"/>
              </w:rPr>
            </w:pPr>
            <w:ins w:id="17361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32623917" w14:textId="77777777" w:rsidR="00F173ED" w:rsidRDefault="00F173ED" w:rsidP="00F173ED">
            <w:pPr>
              <w:rPr>
                <w:ins w:id="17362" w:author="Fegie" w:date="2021-05-02T20:31:00Z"/>
                <w:rFonts w:ascii="標楷體" w:eastAsia="標楷體" w:hAnsi="標楷體"/>
              </w:rPr>
            </w:pPr>
            <w:ins w:id="17363" w:author="Fegie" w:date="2021-05-02T20:31:00Z">
              <w:r>
                <w:rPr>
                  <w:rFonts w:ascii="標楷體" w:eastAsia="標楷體" w:hAnsi="標楷體"/>
                </w:rPr>
                <w:t>3.CustMain.RegCityCode</w:t>
              </w:r>
            </w:ins>
          </w:p>
          <w:p w14:paraId="7D34F67A" w14:textId="77777777" w:rsidR="00F173ED" w:rsidRDefault="00F173ED" w:rsidP="00F173ED">
            <w:pPr>
              <w:rPr>
                <w:ins w:id="17364" w:author="Fegie" w:date="2021-05-02T20:31:00Z"/>
                <w:rFonts w:ascii="標楷體" w:eastAsia="標楷體" w:hAnsi="標楷體"/>
              </w:rPr>
            </w:pPr>
            <w:ins w:id="17365" w:author="Fegie" w:date="2021-05-02T20:31:00Z">
              <w:r>
                <w:rPr>
                  <w:rFonts w:ascii="標楷體" w:eastAsia="標楷體" w:hAnsi="標楷體"/>
                </w:rPr>
                <w:t>4</w:t>
              </w:r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73E09F54" w14:textId="77777777" w:rsidR="00F173ED" w:rsidRDefault="00F173ED" w:rsidP="00F173ED">
            <w:pPr>
              <w:rPr>
                <w:ins w:id="17366" w:author="Fegie" w:date="2021-05-02T20:31:00Z"/>
                <w:rFonts w:ascii="標楷體" w:eastAsia="標楷體" w:hAnsi="標楷體"/>
              </w:rPr>
            </w:pPr>
            <w:ins w:id="17367" w:author="Fegie" w:date="2021-05-02T20:31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0B4D40D8" w14:textId="77777777" w:rsidR="00F173ED" w:rsidRDefault="00F173ED" w:rsidP="00F173ED">
            <w:pPr>
              <w:rPr>
                <w:ins w:id="17368" w:author="Fegie" w:date="2021-05-02T20:31:00Z"/>
                <w:rFonts w:ascii="標楷體" w:eastAsia="標楷體" w:hAnsi="標楷體"/>
              </w:rPr>
            </w:pPr>
            <w:ins w:id="17369" w:author="Fegie" w:date="2021-05-02T20:31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2DBD6487" w14:textId="77777777" w:rsidR="00F173ED" w:rsidRDefault="00F173ED" w:rsidP="00F173ED">
            <w:pPr>
              <w:rPr>
                <w:ins w:id="17370" w:author="Fegie" w:date="2021-05-02T20:31:00Z"/>
                <w:rFonts w:ascii="標楷體" w:eastAsia="標楷體" w:hAnsi="標楷體"/>
              </w:rPr>
            </w:pPr>
            <w:ins w:id="17371" w:author="Fegie" w:date="2021-05-02T20:31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55C66283" w14:textId="77777777" w:rsidR="00F173ED" w:rsidRDefault="00F173ED" w:rsidP="00F173ED">
            <w:pPr>
              <w:rPr>
                <w:ins w:id="17372" w:author="Fegie" w:date="2021-05-02T20:31:00Z"/>
                <w:rFonts w:ascii="標楷體" w:eastAsia="標楷體" w:hAnsi="標楷體"/>
              </w:rPr>
            </w:pPr>
            <w:ins w:id="17373" w:author="Fegie" w:date="2021-05-02T20:31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36BE22C4" w14:textId="77777777" w:rsidR="00F173ED" w:rsidRDefault="00F173ED" w:rsidP="00F173ED">
            <w:pPr>
              <w:rPr>
                <w:ins w:id="17374" w:author="Fegie" w:date="2021-05-02T20:31:00Z"/>
                <w:rFonts w:ascii="標楷體" w:eastAsia="標楷體" w:hAnsi="標楷體"/>
              </w:rPr>
            </w:pPr>
            <w:ins w:id="17375" w:author="Fegie" w:date="2021-05-02T20:31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3748979D" w14:textId="77777777" w:rsidR="00F173ED" w:rsidRDefault="00F173ED" w:rsidP="00F173ED">
            <w:pPr>
              <w:rPr>
                <w:ins w:id="17376" w:author="Fegie" w:date="2021-05-02T20:31:00Z"/>
                <w:rFonts w:ascii="標楷體" w:eastAsia="標楷體" w:hAnsi="標楷體"/>
              </w:rPr>
            </w:pPr>
            <w:ins w:id="17377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0.CustMain.RegDash</w:t>
              </w:r>
            </w:ins>
          </w:p>
          <w:p w14:paraId="76ED36C7" w14:textId="77777777" w:rsidR="00F173ED" w:rsidRDefault="00F173ED" w:rsidP="00F173ED">
            <w:pPr>
              <w:rPr>
                <w:ins w:id="17378" w:author="Fegie" w:date="2021-05-02T20:31:00Z"/>
                <w:rFonts w:ascii="標楷體" w:eastAsia="標楷體" w:hAnsi="標楷體"/>
              </w:rPr>
            </w:pPr>
            <w:ins w:id="17379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1.CustMain.RegFloor</w:t>
              </w:r>
            </w:ins>
          </w:p>
          <w:p w14:paraId="055B5AD8" w14:textId="77777777" w:rsidR="00F173ED" w:rsidRDefault="00F173ED" w:rsidP="00F173ED">
            <w:pPr>
              <w:rPr>
                <w:ins w:id="17380" w:author="Fegie" w:date="2021-05-02T20:31:00Z"/>
                <w:rFonts w:ascii="標楷體" w:eastAsia="標楷體" w:hAnsi="標楷體"/>
              </w:rPr>
            </w:pPr>
            <w:ins w:id="17381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2.CustMain.RegFloorDash</w:t>
              </w:r>
            </w:ins>
          </w:p>
        </w:tc>
      </w:tr>
      <w:tr w:rsidR="00046AE8" w14:paraId="4F202846" w14:textId="77777777" w:rsidTr="00A93840">
        <w:trPr>
          <w:trHeight w:val="291"/>
          <w:jc w:val="center"/>
          <w:ins w:id="17382" w:author="Fegie" w:date="2021-05-05T15:33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6FD8F" w14:textId="77777777" w:rsidR="00046AE8" w:rsidRDefault="00046AE8" w:rsidP="00046AE8">
            <w:pPr>
              <w:rPr>
                <w:ins w:id="17383" w:author="Fegie" w:date="2021-05-05T15:33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143D" w14:textId="14C72173" w:rsidR="00046AE8" w:rsidRDefault="00046AE8" w:rsidP="00046AE8">
            <w:pPr>
              <w:rPr>
                <w:ins w:id="17384" w:author="Fegie" w:date="2021-05-05T15:33:00Z"/>
                <w:rFonts w:ascii="標楷體" w:eastAsia="標楷體" w:hAnsi="標楷體"/>
              </w:rPr>
            </w:pPr>
            <w:ins w:id="17385" w:author="Fegie" w:date="2021-05-05T15:33:00Z">
              <w:r>
                <w:rPr>
                  <w:rFonts w:ascii="標楷體" w:eastAsia="標楷體" w:hAnsi="標楷體" w:hint="eastAsia"/>
                </w:rPr>
                <w:t>同</w:t>
              </w:r>
            </w:ins>
            <w:ins w:id="17386" w:author="Fegie" w:date="2021-05-05T15:34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87" w:author="Fegie" w:date="2021-05-05T15:33:00Z">
              <w:r>
                <w:rPr>
                  <w:rFonts w:ascii="標楷體" w:eastAsia="標楷體" w:hAnsi="標楷體" w:hint="eastAsia"/>
                </w:rPr>
                <w:t>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5853" w14:textId="256FEA13" w:rsidR="00046AE8" w:rsidRDefault="00046AE8" w:rsidP="00046AE8">
            <w:pPr>
              <w:rPr>
                <w:ins w:id="17388" w:author="Fegie" w:date="2021-05-05T15:33:00Z"/>
                <w:rFonts w:ascii="標楷體" w:eastAsia="標楷體" w:hAnsi="標楷體"/>
              </w:rPr>
            </w:pPr>
            <w:ins w:id="17389" w:author="Fegie" w:date="2021-05-05T15:33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6522" w14:textId="77777777" w:rsidR="00046AE8" w:rsidRDefault="00046AE8" w:rsidP="00046AE8">
            <w:pPr>
              <w:rPr>
                <w:ins w:id="17390" w:author="Fegie" w:date="2021-05-05T15:3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A24B" w14:textId="77777777" w:rsidR="00046AE8" w:rsidRDefault="00046AE8" w:rsidP="00046AE8">
            <w:pPr>
              <w:rPr>
                <w:ins w:id="17391" w:author="Fegie" w:date="2021-05-05T15:33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6E206" w14:textId="77777777" w:rsidR="00046AE8" w:rsidRDefault="00046AE8" w:rsidP="00046AE8">
            <w:pPr>
              <w:rPr>
                <w:ins w:id="17392" w:author="Fegie" w:date="2021-05-05T15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E4A8" w14:textId="77777777" w:rsidR="00046AE8" w:rsidRDefault="00046AE8" w:rsidP="00046AE8">
            <w:pPr>
              <w:rPr>
                <w:ins w:id="17393" w:author="Fegie" w:date="2021-05-05T15:33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F120" w14:textId="16BC7AFA" w:rsidR="00046AE8" w:rsidRDefault="00046AE8" w:rsidP="00046AE8">
            <w:pPr>
              <w:rPr>
                <w:ins w:id="17394" w:author="Fegie" w:date="2021-05-05T15:33:00Z"/>
                <w:rFonts w:ascii="標楷體" w:eastAsia="標楷體" w:hAnsi="標楷體"/>
              </w:rPr>
            </w:pPr>
            <w:ins w:id="17395" w:author="Fegie" w:date="2021-05-05T15:33:00Z">
              <w:r>
                <w:rPr>
                  <w:rFonts w:ascii="標楷體" w:eastAsia="標楷體" w:hAnsi="標楷體" w:hint="eastAsia"/>
                </w:rPr>
                <w:t>供帶入「</w:t>
              </w:r>
            </w:ins>
            <w:ins w:id="17396" w:author="Fegie" w:date="2021-05-05T15:34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97" w:author="Fegie" w:date="2021-05-05T15:33:00Z">
              <w:r>
                <w:rPr>
                  <w:rFonts w:ascii="標楷體" w:eastAsia="標楷體" w:hAnsi="標楷體" w:hint="eastAsia"/>
                </w:rPr>
                <w:t>-郵遞區號」與「</w:t>
              </w:r>
            </w:ins>
            <w:ins w:id="17398" w:author="Fegie" w:date="2021-05-05T15:34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99" w:author="Fegie" w:date="2021-05-05T15:33:00Z">
              <w:r>
                <w:rPr>
                  <w:rFonts w:ascii="標楷體" w:eastAsia="標楷體" w:hAnsi="標楷體" w:hint="eastAsia"/>
                </w:rPr>
                <w:t>-地址」至「通訊-郵遞區號」與「通訊-地址」</w:t>
              </w:r>
            </w:ins>
          </w:p>
        </w:tc>
      </w:tr>
      <w:tr w:rsidR="00046AE8" w14:paraId="25A2B4A7" w14:textId="77777777" w:rsidTr="00A93840">
        <w:trPr>
          <w:trHeight w:val="291"/>
          <w:jc w:val="center"/>
          <w:ins w:id="17400" w:author="Fegie" w:date="2021-05-02T20:31:00Z"/>
          <w:trPrChange w:id="1740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40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F6D8ED" w14:textId="2D8ACF7F" w:rsidR="00046AE8" w:rsidRDefault="00046AE8" w:rsidP="00046AE8">
            <w:pPr>
              <w:rPr>
                <w:ins w:id="17403" w:author="Fegie" w:date="2021-05-02T20:31:00Z"/>
                <w:rFonts w:ascii="標楷體" w:eastAsia="標楷體" w:hAnsi="標楷體"/>
              </w:rPr>
            </w:pPr>
            <w:ins w:id="17404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405" w:author="Fegie" w:date="2021-05-02T20:3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06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ECEF44" w14:textId="77777777" w:rsidR="00046AE8" w:rsidRDefault="00046AE8" w:rsidP="00046AE8">
            <w:pPr>
              <w:rPr>
                <w:ins w:id="17407" w:author="Fegie" w:date="2021-05-02T20:31:00Z"/>
                <w:rFonts w:ascii="標楷體" w:eastAsia="標楷體" w:hAnsi="標楷體"/>
              </w:rPr>
            </w:pPr>
            <w:ins w:id="17408" w:author="Fegie" w:date="2021-05-02T20:31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09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A3BE3A" w14:textId="36126841" w:rsidR="00046AE8" w:rsidRDefault="00046AE8" w:rsidP="00046AE8">
            <w:pPr>
              <w:rPr>
                <w:ins w:id="17410" w:author="Fegie" w:date="2021-05-02T20:31:00Z"/>
                <w:rFonts w:ascii="標楷體" w:eastAsia="標楷體" w:hAnsi="標楷體"/>
              </w:rPr>
            </w:pPr>
            <w:ins w:id="17411" w:author="Fegie" w:date="2021-05-02T20:31:00Z">
              <w:del w:id="17412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7413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1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C5653B" w14:textId="77777777" w:rsidR="00046AE8" w:rsidRDefault="00046AE8" w:rsidP="00046AE8">
            <w:pPr>
              <w:rPr>
                <w:ins w:id="17415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16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C937B7" w14:textId="77777777" w:rsidR="00046AE8" w:rsidRDefault="00046AE8" w:rsidP="00046AE8">
            <w:pPr>
              <w:rPr>
                <w:ins w:id="17417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18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6B328F" w14:textId="77777777" w:rsidR="00046AE8" w:rsidRDefault="00046AE8" w:rsidP="00046AE8">
            <w:pPr>
              <w:rPr>
                <w:ins w:id="17419" w:author="Fegie" w:date="2021-05-02T20:31:00Z"/>
                <w:rFonts w:ascii="標楷體" w:eastAsia="標楷體" w:hAnsi="標楷體"/>
              </w:rPr>
            </w:pPr>
            <w:ins w:id="17420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21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7F7D71" w14:textId="77777777" w:rsidR="00046AE8" w:rsidRDefault="00046AE8" w:rsidP="00046AE8">
            <w:pPr>
              <w:rPr>
                <w:ins w:id="17422" w:author="Fegie" w:date="2021-05-02T20:31:00Z"/>
                <w:rFonts w:ascii="標楷體" w:eastAsia="標楷體" w:hAnsi="標楷體"/>
              </w:rPr>
            </w:pPr>
            <w:ins w:id="17423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24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FC1FFC" w14:textId="77777777" w:rsidR="00046AE8" w:rsidRDefault="00046AE8" w:rsidP="00046AE8">
            <w:pPr>
              <w:rPr>
                <w:ins w:id="17425" w:author="Fegie" w:date="2021-05-02T20:31:00Z"/>
                <w:rFonts w:ascii="標楷體" w:eastAsia="標楷體" w:hAnsi="標楷體"/>
              </w:rPr>
            </w:pPr>
            <w:ins w:id="17426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1063C869" w14:textId="77777777" w:rsidR="00046AE8" w:rsidRDefault="00046AE8" w:rsidP="00046AE8">
            <w:pPr>
              <w:rPr>
                <w:ins w:id="17427" w:author="Fegie" w:date="2021-05-02T20:31:00Z"/>
                <w:rFonts w:ascii="標楷體" w:eastAsia="標楷體" w:hAnsi="標楷體"/>
              </w:rPr>
            </w:pPr>
            <w:ins w:id="17428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F0C3105" w14:textId="77777777" w:rsidR="00046AE8" w:rsidRDefault="00046AE8" w:rsidP="00046AE8">
            <w:pPr>
              <w:rPr>
                <w:ins w:id="17429" w:author="Fegie" w:date="2021-05-02T20:31:00Z"/>
                <w:rFonts w:ascii="標楷體" w:eastAsia="標楷體" w:hAnsi="標楷體"/>
              </w:rPr>
            </w:pPr>
            <w:ins w:id="17430" w:author="Fegie" w:date="2021-05-02T20:31:00Z">
              <w:r>
                <w:rPr>
                  <w:rFonts w:ascii="標楷體" w:eastAsia="標楷體" w:hAnsi="標楷體"/>
                </w:rPr>
                <w:t>3.CustMain.CurrZip3</w:t>
              </w:r>
            </w:ins>
          </w:p>
          <w:p w14:paraId="71C17497" w14:textId="77777777" w:rsidR="00046AE8" w:rsidRDefault="00046AE8" w:rsidP="00046AE8">
            <w:pPr>
              <w:rPr>
                <w:ins w:id="17431" w:author="Fegie" w:date="2021-05-02T20:31:00Z"/>
                <w:rFonts w:ascii="標楷體" w:eastAsia="標楷體" w:hAnsi="標楷體"/>
              </w:rPr>
            </w:pPr>
            <w:ins w:id="17432" w:author="Fegie" w:date="2021-05-02T20:3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046AE8" w14:paraId="3FD7BBC9" w14:textId="77777777" w:rsidTr="00A93840">
        <w:trPr>
          <w:trHeight w:val="291"/>
          <w:jc w:val="center"/>
          <w:ins w:id="17433" w:author="Fegie" w:date="2021-05-02T20:31:00Z"/>
          <w:trPrChange w:id="17434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35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F91E71" w14:textId="466053B0" w:rsidR="00046AE8" w:rsidRDefault="00046AE8" w:rsidP="00046AE8">
            <w:pPr>
              <w:rPr>
                <w:ins w:id="17436" w:author="Fegie" w:date="2021-05-02T20:31:00Z"/>
                <w:rFonts w:ascii="標楷體" w:eastAsia="標楷體" w:hAnsi="標楷體"/>
              </w:rPr>
            </w:pPr>
            <w:ins w:id="17437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438" w:author="Fegie" w:date="2021-05-02T20:3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3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11C29A" w14:textId="77777777" w:rsidR="00046AE8" w:rsidRDefault="00046AE8" w:rsidP="00046AE8">
            <w:pPr>
              <w:rPr>
                <w:ins w:id="17440" w:author="Fegie" w:date="2021-05-02T20:31:00Z"/>
                <w:rFonts w:ascii="標楷體" w:eastAsia="標楷體" w:hAnsi="標楷體"/>
              </w:rPr>
            </w:pPr>
            <w:ins w:id="17441" w:author="Fegie" w:date="2021-05-02T20:31:00Z">
              <w:r>
                <w:rPr>
                  <w:rFonts w:ascii="標楷體" w:eastAsia="標楷體" w:hAnsi="標楷體" w:hint="eastAsia"/>
                </w:rPr>
                <w:t>通訊</w:t>
              </w:r>
              <w:r>
                <w:rPr>
                  <w:rFonts w:ascii="標楷體" w:eastAsia="標楷體" w:hAnsi="標楷體" w:hint="eastAsia"/>
                </w:rPr>
                <w:lastRenderedPageBreak/>
                <w:t>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4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6330A4" w14:textId="5DA1D54F" w:rsidR="00046AE8" w:rsidRDefault="00046AE8" w:rsidP="00046AE8">
            <w:pPr>
              <w:rPr>
                <w:ins w:id="17443" w:author="Fegie" w:date="2021-05-02T20:31:00Z"/>
                <w:rFonts w:ascii="標楷體" w:eastAsia="標楷體" w:hAnsi="標楷體"/>
              </w:rPr>
            </w:pPr>
            <w:ins w:id="17444" w:author="Fegie" w:date="2021-05-02T20:31:00Z">
              <w:del w:id="17445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X(115)</w:delText>
                </w:r>
              </w:del>
            </w:ins>
            <w:ins w:id="17446" w:author="家榮 張" w:date="2021-05-06T18:50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4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4DBAE0" w14:textId="77777777" w:rsidR="00046AE8" w:rsidRDefault="00046AE8" w:rsidP="00046AE8">
            <w:pPr>
              <w:rPr>
                <w:ins w:id="17448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4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06FF29" w14:textId="77777777" w:rsidR="00046AE8" w:rsidRDefault="00046AE8" w:rsidP="00046AE8">
            <w:pPr>
              <w:rPr>
                <w:ins w:id="17450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5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77B54B" w14:textId="77777777" w:rsidR="00046AE8" w:rsidRDefault="00046AE8" w:rsidP="00046AE8">
            <w:pPr>
              <w:rPr>
                <w:ins w:id="17452" w:author="Fegie" w:date="2021-05-02T20:31:00Z"/>
                <w:rFonts w:ascii="標楷體" w:eastAsia="標楷體" w:hAnsi="標楷體"/>
              </w:rPr>
            </w:pPr>
            <w:ins w:id="17453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54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72B936" w14:textId="77777777" w:rsidR="00046AE8" w:rsidRDefault="00046AE8" w:rsidP="00046AE8">
            <w:pPr>
              <w:rPr>
                <w:ins w:id="17455" w:author="Fegie" w:date="2021-05-02T20:31:00Z"/>
                <w:rFonts w:ascii="標楷體" w:eastAsia="標楷體" w:hAnsi="標楷體"/>
              </w:rPr>
            </w:pPr>
            <w:ins w:id="17456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57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384AF1" w14:textId="77777777" w:rsidR="00046AE8" w:rsidRDefault="00046AE8" w:rsidP="00046AE8">
            <w:pPr>
              <w:rPr>
                <w:ins w:id="17458" w:author="Fegie" w:date="2021-05-02T20:31:00Z"/>
                <w:rFonts w:ascii="標楷體" w:eastAsia="標楷體" w:hAnsi="標楷體"/>
              </w:rPr>
            </w:pPr>
            <w:ins w:id="17459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16A00959" w14:textId="77777777" w:rsidR="00046AE8" w:rsidRDefault="00046AE8" w:rsidP="00046AE8">
            <w:pPr>
              <w:rPr>
                <w:ins w:id="17460" w:author="Fegie" w:date="2021-05-02T20:31:00Z"/>
                <w:rFonts w:ascii="標楷體" w:eastAsia="標楷體" w:hAnsi="標楷體"/>
              </w:rPr>
            </w:pPr>
            <w:ins w:id="17461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</w:t>
              </w:r>
              <w:r>
                <w:rPr>
                  <w:rFonts w:ascii="標楷體" w:eastAsia="標楷體" w:hAnsi="標楷體" w:hint="eastAsia"/>
                </w:rPr>
                <w:lastRenderedPageBreak/>
                <w:t>值，不可修改</w:t>
              </w:r>
            </w:ins>
          </w:p>
          <w:p w14:paraId="1493504F" w14:textId="77777777" w:rsidR="00046AE8" w:rsidRPr="00702FE3" w:rsidRDefault="00046AE8" w:rsidP="00046AE8">
            <w:pPr>
              <w:rPr>
                <w:ins w:id="17462" w:author="Fegie" w:date="2021-05-02T20:31:00Z"/>
                <w:rFonts w:ascii="標楷體" w:eastAsia="標楷體" w:hAnsi="標楷體"/>
              </w:rPr>
            </w:pPr>
            <w:ins w:id="17463" w:author="Fegie" w:date="2021-05-02T20:31:00Z">
              <w:r w:rsidRPr="00702FE3">
                <w:rPr>
                  <w:rFonts w:ascii="標楷體" w:eastAsia="標楷體" w:hAnsi="標楷體"/>
                </w:rPr>
                <w:t>3.CustMain.CurrCityCode</w:t>
              </w:r>
            </w:ins>
          </w:p>
          <w:p w14:paraId="727CAA48" w14:textId="77777777" w:rsidR="00046AE8" w:rsidRPr="00702FE3" w:rsidRDefault="00046AE8" w:rsidP="00046AE8">
            <w:pPr>
              <w:rPr>
                <w:ins w:id="17464" w:author="Fegie" w:date="2021-05-02T20:31:00Z"/>
                <w:rFonts w:ascii="標楷體" w:eastAsia="標楷體" w:hAnsi="標楷體"/>
              </w:rPr>
            </w:pPr>
            <w:ins w:id="17465" w:author="Fegie" w:date="2021-05-02T20:31:00Z">
              <w:r w:rsidRPr="00702FE3">
                <w:rPr>
                  <w:rFonts w:ascii="標楷體" w:eastAsia="標楷體" w:hAnsi="標楷體"/>
                </w:rPr>
                <w:t>4.CustMain.CurrAreaCode</w:t>
              </w:r>
            </w:ins>
          </w:p>
          <w:p w14:paraId="339D8637" w14:textId="77777777" w:rsidR="00046AE8" w:rsidRPr="00702FE3" w:rsidRDefault="00046AE8" w:rsidP="00046AE8">
            <w:pPr>
              <w:rPr>
                <w:ins w:id="17466" w:author="Fegie" w:date="2021-05-02T20:31:00Z"/>
                <w:rFonts w:ascii="標楷體" w:eastAsia="標楷體" w:hAnsi="標楷體"/>
              </w:rPr>
            </w:pPr>
            <w:ins w:id="17467" w:author="Fegie" w:date="2021-05-02T20:31:00Z">
              <w:r w:rsidRPr="00702FE3">
                <w:rPr>
                  <w:rFonts w:ascii="標楷體" w:eastAsia="標楷體" w:hAnsi="標楷體"/>
                </w:rPr>
                <w:t>5.CustMain.CurrRoad</w:t>
              </w:r>
            </w:ins>
          </w:p>
          <w:p w14:paraId="3D32C1C6" w14:textId="77777777" w:rsidR="00046AE8" w:rsidRPr="00702FE3" w:rsidRDefault="00046AE8" w:rsidP="00046AE8">
            <w:pPr>
              <w:rPr>
                <w:ins w:id="17468" w:author="Fegie" w:date="2021-05-02T20:31:00Z"/>
                <w:rFonts w:ascii="標楷體" w:eastAsia="標楷體" w:hAnsi="標楷體"/>
              </w:rPr>
            </w:pPr>
            <w:ins w:id="17469" w:author="Fegie" w:date="2021-05-02T20:31:00Z">
              <w:r w:rsidRPr="00702FE3">
                <w:rPr>
                  <w:rFonts w:ascii="標楷體" w:eastAsia="標楷體" w:hAnsi="標楷體"/>
                </w:rPr>
                <w:t>6.CustMain.CurrSection</w:t>
              </w:r>
            </w:ins>
          </w:p>
          <w:p w14:paraId="5F40A1F1" w14:textId="77777777" w:rsidR="00046AE8" w:rsidRPr="00702FE3" w:rsidRDefault="00046AE8" w:rsidP="00046AE8">
            <w:pPr>
              <w:rPr>
                <w:ins w:id="17470" w:author="Fegie" w:date="2021-05-02T20:31:00Z"/>
                <w:rFonts w:ascii="標楷體" w:eastAsia="標楷體" w:hAnsi="標楷體"/>
              </w:rPr>
            </w:pPr>
            <w:ins w:id="17471" w:author="Fegie" w:date="2021-05-02T20:31:00Z">
              <w:r w:rsidRPr="00702FE3">
                <w:rPr>
                  <w:rFonts w:ascii="標楷體" w:eastAsia="標楷體" w:hAnsi="標楷體"/>
                </w:rPr>
                <w:t>7.CustMain.CurrAlley</w:t>
              </w:r>
            </w:ins>
          </w:p>
          <w:p w14:paraId="4D9192A9" w14:textId="77777777" w:rsidR="00046AE8" w:rsidRPr="00702FE3" w:rsidRDefault="00046AE8" w:rsidP="00046AE8">
            <w:pPr>
              <w:rPr>
                <w:ins w:id="17472" w:author="Fegie" w:date="2021-05-02T20:31:00Z"/>
                <w:rFonts w:ascii="標楷體" w:eastAsia="標楷體" w:hAnsi="標楷體"/>
              </w:rPr>
            </w:pPr>
            <w:ins w:id="17473" w:author="Fegie" w:date="2021-05-02T20:31:00Z">
              <w:r w:rsidRPr="00702FE3">
                <w:rPr>
                  <w:rFonts w:ascii="標楷體" w:eastAsia="標楷體" w:hAnsi="標楷體"/>
                </w:rPr>
                <w:t>8.CustMain.CurrLane</w:t>
              </w:r>
            </w:ins>
          </w:p>
          <w:p w14:paraId="64B43DC0" w14:textId="77777777" w:rsidR="00046AE8" w:rsidRPr="00702FE3" w:rsidRDefault="00046AE8" w:rsidP="00046AE8">
            <w:pPr>
              <w:rPr>
                <w:ins w:id="17474" w:author="Fegie" w:date="2021-05-02T20:31:00Z"/>
                <w:rFonts w:ascii="標楷體" w:eastAsia="標楷體" w:hAnsi="標楷體"/>
              </w:rPr>
            </w:pPr>
            <w:ins w:id="17475" w:author="Fegie" w:date="2021-05-02T20:31:00Z">
              <w:r w:rsidRPr="00702FE3">
                <w:rPr>
                  <w:rFonts w:ascii="標楷體" w:eastAsia="標楷體" w:hAnsi="標楷體"/>
                </w:rPr>
                <w:t>9.CustMain.CurrNum</w:t>
              </w:r>
            </w:ins>
          </w:p>
          <w:p w14:paraId="71B1DF37" w14:textId="77777777" w:rsidR="00046AE8" w:rsidRPr="00702FE3" w:rsidRDefault="00046AE8" w:rsidP="00046AE8">
            <w:pPr>
              <w:rPr>
                <w:ins w:id="17476" w:author="Fegie" w:date="2021-05-02T20:31:00Z"/>
                <w:rFonts w:ascii="標楷體" w:eastAsia="標楷體" w:hAnsi="標楷體"/>
              </w:rPr>
            </w:pPr>
            <w:ins w:id="17477" w:author="Fegie" w:date="2021-05-02T20:31:00Z">
              <w:r w:rsidRPr="00702FE3">
                <w:rPr>
                  <w:rFonts w:ascii="標楷體" w:eastAsia="標楷體" w:hAnsi="標楷體"/>
                </w:rPr>
                <w:t>10.CustMain.CurrDash</w:t>
              </w:r>
            </w:ins>
          </w:p>
          <w:p w14:paraId="4FCD3378" w14:textId="77777777" w:rsidR="00046AE8" w:rsidRPr="00702FE3" w:rsidRDefault="00046AE8" w:rsidP="00046AE8">
            <w:pPr>
              <w:rPr>
                <w:ins w:id="17478" w:author="Fegie" w:date="2021-05-02T20:31:00Z"/>
                <w:rFonts w:ascii="標楷體" w:eastAsia="標楷體" w:hAnsi="標楷體"/>
              </w:rPr>
            </w:pPr>
            <w:ins w:id="17479" w:author="Fegie" w:date="2021-05-02T20:31:00Z">
              <w:r w:rsidRPr="00702FE3">
                <w:rPr>
                  <w:rFonts w:ascii="標楷體" w:eastAsia="標楷體" w:hAnsi="標楷體"/>
                </w:rPr>
                <w:t>11.CustMain.CurrFloor</w:t>
              </w:r>
            </w:ins>
          </w:p>
          <w:p w14:paraId="0E3C716B" w14:textId="77777777" w:rsidR="00046AE8" w:rsidRDefault="00046AE8" w:rsidP="00046AE8">
            <w:pPr>
              <w:rPr>
                <w:ins w:id="17480" w:author="Fegie" w:date="2021-05-02T20:31:00Z"/>
                <w:rFonts w:ascii="標楷體" w:eastAsia="標楷體" w:hAnsi="標楷體"/>
              </w:rPr>
            </w:pPr>
            <w:ins w:id="17481" w:author="Fegie" w:date="2021-05-02T20:31:00Z">
              <w:r w:rsidRPr="00702FE3">
                <w:rPr>
                  <w:rFonts w:ascii="標楷體" w:eastAsia="標楷體" w:hAnsi="標楷體"/>
                </w:rPr>
                <w:t>12.CustMain.CurrFloorDash</w:t>
              </w:r>
            </w:ins>
          </w:p>
        </w:tc>
      </w:tr>
      <w:tr w:rsidR="00046AE8" w14:paraId="046ABA1A" w14:textId="77777777" w:rsidTr="00A93840">
        <w:trPr>
          <w:trHeight w:val="291"/>
          <w:jc w:val="center"/>
          <w:ins w:id="17482" w:author="Fegie" w:date="2021-05-02T20:31:00Z"/>
          <w:trPrChange w:id="1748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8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4BE469" w14:textId="3A3E5929" w:rsidR="00046AE8" w:rsidRDefault="00046AE8" w:rsidP="00046AE8">
            <w:pPr>
              <w:rPr>
                <w:ins w:id="17485" w:author="Fegie" w:date="2021-05-02T20:31:00Z"/>
                <w:rFonts w:ascii="標楷體" w:eastAsia="標楷體" w:hAnsi="標楷體"/>
              </w:rPr>
            </w:pPr>
            <w:ins w:id="17486" w:author="Fegie" w:date="2021-05-02T20:31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  <w:ins w:id="17487" w:author="Fegie" w:date="2021-05-02T20:3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88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67A8B" w14:textId="77777777" w:rsidR="00046AE8" w:rsidRDefault="00046AE8" w:rsidP="00046AE8">
            <w:pPr>
              <w:rPr>
                <w:ins w:id="17489" w:author="Fegie" w:date="2021-05-02T20:31:00Z"/>
                <w:rFonts w:ascii="標楷體" w:eastAsia="標楷體" w:hAnsi="標楷體"/>
              </w:rPr>
            </w:pPr>
            <w:ins w:id="17490" w:author="Fegie" w:date="2021-05-02T20:31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91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17FDA2" w14:textId="387320B7" w:rsidR="00046AE8" w:rsidRDefault="00046AE8" w:rsidP="00046AE8">
            <w:pPr>
              <w:rPr>
                <w:ins w:id="17492" w:author="Fegie" w:date="2021-05-02T20:31:00Z"/>
                <w:rFonts w:ascii="標楷體" w:eastAsia="標楷體" w:hAnsi="標楷體"/>
              </w:rPr>
            </w:pPr>
            <w:ins w:id="17493" w:author="Fegie" w:date="2021-05-02T20:31:00Z">
              <w:del w:id="1749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  <w:ins w:id="17495" w:author="家榮 張" w:date="2021-05-06T18:50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96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6A3993" w14:textId="77777777" w:rsidR="00046AE8" w:rsidRDefault="00046AE8" w:rsidP="00046AE8">
            <w:pPr>
              <w:rPr>
                <w:ins w:id="17497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98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2F6A7C" w14:textId="77777777" w:rsidR="00046AE8" w:rsidRDefault="00046AE8" w:rsidP="00046AE8">
            <w:pPr>
              <w:rPr>
                <w:ins w:id="17499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0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14E5B9" w14:textId="77777777" w:rsidR="00046AE8" w:rsidRDefault="00046AE8" w:rsidP="00046AE8">
            <w:pPr>
              <w:rPr>
                <w:ins w:id="17501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2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BDB967" w14:textId="77777777" w:rsidR="00046AE8" w:rsidRDefault="00046AE8" w:rsidP="00046AE8">
            <w:pPr>
              <w:rPr>
                <w:ins w:id="17503" w:author="Fegie" w:date="2021-05-02T20:31:00Z"/>
                <w:rFonts w:ascii="標楷體" w:eastAsia="標楷體" w:hAnsi="標楷體"/>
              </w:rPr>
            </w:pPr>
            <w:ins w:id="17504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5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7EA465" w14:textId="77777777" w:rsidR="00046AE8" w:rsidRDefault="00046AE8" w:rsidP="00046AE8">
            <w:pPr>
              <w:rPr>
                <w:ins w:id="17506" w:author="Fegie" w:date="2021-05-02T20:31:00Z"/>
                <w:rFonts w:ascii="標楷體" w:eastAsia="標楷體" w:hAnsi="標楷體"/>
              </w:rPr>
            </w:pPr>
            <w:ins w:id="17507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77599D3" w14:textId="77777777" w:rsidR="00046AE8" w:rsidRDefault="00046AE8">
            <w:pPr>
              <w:ind w:left="240" w:hangingChars="100" w:hanging="240"/>
              <w:rPr>
                <w:ins w:id="17508" w:author="Fegie" w:date="2021-05-02T20:31:00Z"/>
                <w:rFonts w:ascii="標楷體" w:eastAsia="標楷體" w:hAnsi="標楷體"/>
              </w:rPr>
              <w:pPrChange w:id="17509" w:author="st1" w:date="2021-05-06T10:46:00Z">
                <w:pPr/>
              </w:pPrChange>
            </w:pPr>
            <w:ins w:id="17510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59AF30A" w14:textId="77777777" w:rsidR="00046AE8" w:rsidRDefault="00046AE8" w:rsidP="00046AE8">
            <w:pPr>
              <w:rPr>
                <w:ins w:id="17511" w:author="Fegie" w:date="2021-05-02T20:31:00Z"/>
                <w:rFonts w:ascii="標楷體" w:eastAsia="標楷體" w:hAnsi="標楷體"/>
              </w:rPr>
            </w:pPr>
            <w:ins w:id="17512" w:author="Fegie" w:date="2021-05-02T20:31:00Z">
              <w:r>
                <w:rPr>
                  <w:rFonts w:ascii="標楷體" w:eastAsia="標楷體" w:hAnsi="標楷體"/>
                </w:rPr>
                <w:t>3.CustMain.Email</w:t>
              </w:r>
            </w:ins>
          </w:p>
        </w:tc>
      </w:tr>
      <w:tr w:rsidR="00046AE8" w14:paraId="5306EC31" w14:textId="77777777" w:rsidTr="00A93840">
        <w:trPr>
          <w:trHeight w:val="291"/>
          <w:jc w:val="center"/>
          <w:ins w:id="17513" w:author="Fegie" w:date="2021-05-02T20:31:00Z"/>
          <w:trPrChange w:id="17514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15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722767" w14:textId="44A583FC" w:rsidR="00046AE8" w:rsidRDefault="00046AE8" w:rsidP="00046AE8">
            <w:pPr>
              <w:rPr>
                <w:ins w:id="17516" w:author="Fegie" w:date="2021-05-02T20:31:00Z"/>
                <w:rFonts w:ascii="標楷體" w:eastAsia="標楷體" w:hAnsi="標楷體"/>
              </w:rPr>
            </w:pPr>
            <w:ins w:id="17517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518" w:author="Fegie" w:date="2021-05-02T20:40:00Z"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1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5E577B" w14:textId="77777777" w:rsidR="00046AE8" w:rsidRDefault="00046AE8" w:rsidP="00046AE8">
            <w:pPr>
              <w:rPr>
                <w:ins w:id="17520" w:author="Fegie" w:date="2021-05-02T20:31:00Z"/>
                <w:rFonts w:ascii="標楷體" w:eastAsia="標楷體" w:hAnsi="標楷體"/>
              </w:rPr>
            </w:pPr>
            <w:ins w:id="17521" w:author="Fegie" w:date="2021-05-02T20:31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2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4F0B50" w14:textId="11E6D17C" w:rsidR="00046AE8" w:rsidRDefault="00046AE8" w:rsidP="00046AE8">
            <w:pPr>
              <w:rPr>
                <w:ins w:id="17523" w:author="Fegie" w:date="2021-05-02T20:3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2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71B8D5" w14:textId="50C9562E" w:rsidR="00046AE8" w:rsidRDefault="00046AE8" w:rsidP="00046AE8">
            <w:pPr>
              <w:rPr>
                <w:ins w:id="17525" w:author="Fegie" w:date="2021-05-02T20:31:00Z"/>
                <w:rFonts w:ascii="標楷體" w:eastAsia="標楷體" w:hAnsi="標楷體"/>
              </w:rPr>
            </w:pPr>
            <w:ins w:id="17526" w:author="Fegie" w:date="2021-05-05T11:2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27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CC82C5" w14:textId="4EF2F6D3" w:rsidR="00046AE8" w:rsidRDefault="00046AE8" w:rsidP="00046AE8">
            <w:pPr>
              <w:rPr>
                <w:ins w:id="17528" w:author="Fegie" w:date="2021-05-02T20:31:00Z"/>
                <w:rFonts w:ascii="標楷體" w:eastAsia="標楷體" w:hAnsi="標楷體"/>
              </w:rPr>
            </w:pPr>
            <w:ins w:id="17529" w:author="Fegie" w:date="2021-05-02T20:31:00Z">
              <w:del w:id="17530" w:author="st1" w:date="2021-05-06T10:45:00Z">
                <w:r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下拉選單(EntCode)[</w:delText>
                </w:r>
              </w:del>
            </w:ins>
            <w:ins w:id="17531" w:author="Fegie" w:date="2021-05-05T16:45:00Z">
              <w:del w:id="17532" w:author="st1" w:date="2021-05-06T10:45:00Z">
                <w:r w:rsidR="00E87D8D"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附件-</w:delText>
                </w:r>
              </w:del>
            </w:ins>
            <w:ins w:id="17533" w:author="Fegie" w:date="2021-05-02T20:31:00Z">
              <w:del w:id="17534" w:author="st1" w:date="2021-05-06T10:45:00Z">
                <w:r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選單</w:delText>
                </w:r>
              </w:del>
            </w:ins>
            <w:ins w:id="17535" w:author="Fegie" w:date="2021-05-05T16:45:00Z">
              <w:del w:id="17536" w:author="st1" w:date="2021-05-06T10:45:00Z">
                <w:r w:rsidR="00E87D8D"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4</w:delText>
                </w:r>
              </w:del>
            </w:ins>
            <w:ins w:id="17537" w:author="Fegie" w:date="2021-05-02T20:31:00Z">
              <w:del w:id="17538" w:author="st1" w:date="2021-05-06T10:45:00Z">
                <w:r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/L6064]</w:delText>
                </w:r>
              </w:del>
            </w:ins>
            <w:ins w:id="17539" w:author="st1" w:date="2021-05-06T10:45:00Z">
              <w:r w:rsidR="00694EE8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1.</w:t>
              </w:r>
              <w:r w:rsidR="00694EE8">
                <w:rPr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企金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40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C18CAB" w14:textId="14D53110" w:rsidR="00046AE8" w:rsidRDefault="00046AE8" w:rsidP="00046AE8">
            <w:pPr>
              <w:rPr>
                <w:ins w:id="17541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42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3E5271" w14:textId="7699E069" w:rsidR="00046AE8" w:rsidRDefault="00046AE8" w:rsidP="00046AE8">
            <w:pPr>
              <w:rPr>
                <w:ins w:id="17543" w:author="Fegie" w:date="2021-05-02T20:31:00Z"/>
                <w:rFonts w:ascii="標楷體" w:eastAsia="標楷體" w:hAnsi="標楷體"/>
              </w:rPr>
            </w:pPr>
            <w:ins w:id="17544" w:author="Fegie" w:date="2021-05-05T11:2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45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ED761E" w14:textId="5A6C29D1" w:rsidR="00046AE8" w:rsidRDefault="00046AE8">
            <w:pPr>
              <w:ind w:left="240" w:hangingChars="100" w:hanging="240"/>
              <w:rPr>
                <w:ins w:id="17546" w:author="Fegie" w:date="2021-05-02T20:31:00Z"/>
                <w:rFonts w:ascii="標楷體" w:eastAsia="標楷體" w:hAnsi="標楷體"/>
              </w:rPr>
              <w:pPrChange w:id="17547" w:author="st1" w:date="2021-05-06T10:45:00Z">
                <w:pPr/>
              </w:pPrChange>
            </w:pPr>
            <w:ins w:id="17548" w:author="Fegie" w:date="2021-05-02T20:31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17549" w:author="Fegie" w:date="2021-05-05T11:29:00Z">
              <w:del w:id="17550" w:author="st1" w:date="2021-05-06T10:45:00Z">
                <w:r w:rsidDel="00694EE8">
                  <w:rPr>
                    <w:rFonts w:ascii="標楷體" w:eastAsia="標楷體" w:hAnsi="標楷體" w:hint="eastAsia"/>
                    <w:lang w:eastAsia="zh-HK"/>
                  </w:rPr>
                  <w:delText>不可</w:delText>
                </w:r>
              </w:del>
            </w:ins>
            <w:ins w:id="17551" w:author="Fegie" w:date="2021-05-02T20:31:00Z">
              <w:del w:id="17552" w:author="st1" w:date="2021-05-06T10:45:00Z">
                <w:r w:rsidDel="00694EE8">
                  <w:rPr>
                    <w:rFonts w:ascii="標楷體" w:eastAsia="標楷體" w:hAnsi="標楷體" w:hint="eastAsia"/>
                    <w:lang w:eastAsia="zh-HK"/>
                  </w:rPr>
                  <w:delText>輸入</w:delText>
                </w:r>
              </w:del>
            </w:ins>
            <w:ins w:id="17553" w:author="st1" w:date="2021-05-06T10:45:00Z">
              <w:r w:rsidR="00694EE8">
                <w:rPr>
                  <w:rFonts w:ascii="標楷體" w:eastAsia="標楷體" w:hAnsi="標楷體" w:hint="eastAsia"/>
                  <w:lang w:eastAsia="zh-HK"/>
                </w:rPr>
                <w:t>預設為</w:t>
              </w:r>
              <w:r w:rsidR="00694EE8">
                <w:rPr>
                  <w:rFonts w:ascii="標楷體" w:eastAsia="標楷體" w:hAnsi="標楷體" w:hint="eastAsia"/>
                </w:rPr>
                <w:t>1,</w:t>
              </w:r>
              <w:r w:rsidR="00694EE8">
                <w:rPr>
                  <w:rFonts w:ascii="標楷體" w:eastAsia="標楷體" w:hAnsi="標楷體" w:hint="eastAsia"/>
                  <w:lang w:eastAsia="zh-HK"/>
                </w:rPr>
                <w:t>不可修改</w:t>
              </w:r>
            </w:ins>
          </w:p>
          <w:p w14:paraId="4ED93829" w14:textId="77777777" w:rsidR="00046AE8" w:rsidRDefault="00046AE8">
            <w:pPr>
              <w:ind w:left="240" w:hangingChars="100" w:hanging="240"/>
              <w:rPr>
                <w:ins w:id="17554" w:author="Fegie" w:date="2021-05-02T20:31:00Z"/>
                <w:rFonts w:ascii="標楷體" w:eastAsia="標楷體" w:hAnsi="標楷體"/>
              </w:rPr>
              <w:pPrChange w:id="17555" w:author="st1" w:date="2021-05-06T10:45:00Z">
                <w:pPr/>
              </w:pPrChange>
            </w:pPr>
            <w:ins w:id="17556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E4C5FDF" w14:textId="77777777" w:rsidR="00046AE8" w:rsidRDefault="00046AE8" w:rsidP="00046AE8">
            <w:pPr>
              <w:rPr>
                <w:ins w:id="17557" w:author="Fegie" w:date="2021-05-02T20:31:00Z"/>
                <w:rFonts w:ascii="標楷體" w:eastAsia="標楷體" w:hAnsi="標楷體"/>
              </w:rPr>
            </w:pPr>
            <w:ins w:id="17558" w:author="Fegie" w:date="2021-05-02T20:31:00Z">
              <w:r>
                <w:rPr>
                  <w:rFonts w:ascii="標楷體" w:eastAsia="標楷體" w:hAnsi="標楷體"/>
                </w:rPr>
                <w:t>3.CustMain.EntCode</w:t>
              </w:r>
            </w:ins>
          </w:p>
        </w:tc>
      </w:tr>
      <w:tr w:rsidR="00046AE8" w14:paraId="52281A9C" w14:textId="77777777" w:rsidTr="00A93840">
        <w:trPr>
          <w:trHeight w:val="291"/>
          <w:jc w:val="center"/>
          <w:ins w:id="17559" w:author="Fegie" w:date="2021-05-02T20:31:00Z"/>
          <w:trPrChange w:id="17560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61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7B0905" w14:textId="54FBEA40" w:rsidR="00046AE8" w:rsidRDefault="00046AE8" w:rsidP="00046AE8">
            <w:pPr>
              <w:rPr>
                <w:ins w:id="17562" w:author="Fegie" w:date="2021-05-02T20:31:00Z"/>
                <w:rFonts w:ascii="標楷體" w:eastAsia="標楷體" w:hAnsi="標楷體"/>
              </w:rPr>
            </w:pPr>
            <w:ins w:id="17563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564" w:author="Fegie" w:date="2021-05-02T20:40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6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15CCAD" w14:textId="47E681A2" w:rsidR="00046AE8" w:rsidRDefault="00046AE8" w:rsidP="00046AE8">
            <w:pPr>
              <w:rPr>
                <w:ins w:id="17566" w:author="Fegie" w:date="2021-05-02T20:31:00Z"/>
                <w:rFonts w:ascii="標楷體" w:eastAsia="標楷體" w:hAnsi="標楷體"/>
              </w:rPr>
            </w:pPr>
            <w:ins w:id="17567" w:author="Fegie" w:date="2021-05-02T20:31:00Z">
              <w:r>
                <w:rPr>
                  <w:rFonts w:ascii="標楷體" w:eastAsia="標楷體" w:hAnsi="標楷體" w:hint="eastAsia"/>
                </w:rPr>
                <w:t>英文</w:t>
              </w:r>
            </w:ins>
            <w:ins w:id="17568" w:author="Fegie" w:date="2021-05-02T20:39:00Z">
              <w:r>
                <w:rPr>
                  <w:rFonts w:ascii="標楷體" w:eastAsia="標楷體" w:hAnsi="標楷體" w:hint="eastAsia"/>
                </w:rPr>
                <w:t>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69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59C3BE" w14:textId="5DCDCC24" w:rsidR="00046AE8" w:rsidRDefault="00046AE8" w:rsidP="00046AE8">
            <w:pPr>
              <w:rPr>
                <w:ins w:id="17570" w:author="Fegie" w:date="2021-05-02T20:31:00Z"/>
                <w:rFonts w:ascii="標楷體" w:eastAsia="標楷體" w:hAnsi="標楷體"/>
              </w:rPr>
            </w:pPr>
            <w:ins w:id="17571" w:author="Fegie" w:date="2021-05-02T20:31:00Z">
              <w:del w:id="17572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7573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7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B72105" w14:textId="77777777" w:rsidR="00046AE8" w:rsidRDefault="00046AE8" w:rsidP="00046AE8">
            <w:pPr>
              <w:rPr>
                <w:ins w:id="17575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76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7AA438" w14:textId="77777777" w:rsidR="00046AE8" w:rsidRDefault="00046AE8" w:rsidP="00046AE8">
            <w:pPr>
              <w:rPr>
                <w:ins w:id="17577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78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FAC54D" w14:textId="77777777" w:rsidR="00046AE8" w:rsidRDefault="00046AE8" w:rsidP="00046AE8">
            <w:pPr>
              <w:rPr>
                <w:ins w:id="17579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8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6FBCFE" w14:textId="77777777" w:rsidR="00046AE8" w:rsidRDefault="00046AE8" w:rsidP="00046AE8">
            <w:pPr>
              <w:rPr>
                <w:ins w:id="17581" w:author="Fegie" w:date="2021-05-02T20:31:00Z"/>
                <w:rFonts w:ascii="標楷體" w:eastAsia="標楷體" w:hAnsi="標楷體"/>
              </w:rPr>
            </w:pPr>
            <w:ins w:id="17582" w:author="Fegie" w:date="2021-05-02T20:3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8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B22196" w14:textId="77777777" w:rsidR="00046AE8" w:rsidRDefault="00046AE8" w:rsidP="00046AE8">
            <w:pPr>
              <w:rPr>
                <w:ins w:id="17584" w:author="Fegie" w:date="2021-05-02T20:31:00Z"/>
                <w:rFonts w:ascii="標楷體" w:eastAsia="標楷體" w:hAnsi="標楷體"/>
              </w:rPr>
            </w:pPr>
            <w:ins w:id="17585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CBF2BA5" w14:textId="77777777" w:rsidR="00046AE8" w:rsidRDefault="00046AE8">
            <w:pPr>
              <w:ind w:left="240" w:hangingChars="100" w:hanging="240"/>
              <w:rPr>
                <w:ins w:id="17586" w:author="Fegie" w:date="2021-05-02T20:31:00Z"/>
                <w:rFonts w:ascii="標楷體" w:eastAsia="標楷體" w:hAnsi="標楷體"/>
              </w:rPr>
              <w:pPrChange w:id="17587" w:author="st1" w:date="2021-05-06T10:46:00Z">
                <w:pPr/>
              </w:pPrChange>
            </w:pPr>
            <w:ins w:id="17588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CFA1C99" w14:textId="0485983A" w:rsidR="00046AE8" w:rsidRDefault="00046AE8" w:rsidP="00046AE8">
            <w:pPr>
              <w:rPr>
                <w:ins w:id="17589" w:author="Fegie" w:date="2021-05-02T20:31:00Z"/>
                <w:rFonts w:ascii="標楷體" w:eastAsia="標楷體" w:hAnsi="標楷體"/>
              </w:rPr>
            </w:pPr>
            <w:ins w:id="17590" w:author="Fegie" w:date="2021-05-02T20:31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E</w:t>
              </w:r>
            </w:ins>
            <w:ins w:id="17591" w:author="Fegie" w:date="2021-05-02T20:39:00Z">
              <w:r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046AE8" w14:paraId="054DB3C3" w14:textId="77777777" w:rsidTr="00A93840">
        <w:trPr>
          <w:trHeight w:val="291"/>
          <w:jc w:val="center"/>
          <w:ins w:id="17592" w:author="Fegie" w:date="2021-05-02T20:31:00Z"/>
          <w:trPrChange w:id="1759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9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9EC66C" w14:textId="0C770E1F" w:rsidR="00046AE8" w:rsidRDefault="00046AE8" w:rsidP="00046AE8">
            <w:pPr>
              <w:rPr>
                <w:ins w:id="17595" w:author="Fegie" w:date="2021-05-02T20:31:00Z"/>
                <w:rFonts w:ascii="標楷體" w:eastAsia="標楷體" w:hAnsi="標楷體"/>
              </w:rPr>
            </w:pPr>
            <w:ins w:id="17596" w:author="Fegie" w:date="2021-05-02T20:40:00Z">
              <w:r>
                <w:rPr>
                  <w:rFonts w:ascii="標楷體" w:eastAsia="標楷體" w:hAnsi="標楷體"/>
                </w:rPr>
                <w:t>17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9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2F17AA" w14:textId="77777777" w:rsidR="00046AE8" w:rsidRDefault="00046AE8" w:rsidP="00046AE8">
            <w:pPr>
              <w:rPr>
                <w:ins w:id="17598" w:author="Fegie" w:date="2021-05-02T20:31:00Z"/>
                <w:rFonts w:ascii="標楷體" w:eastAsia="標楷體" w:hAnsi="標楷體"/>
              </w:rPr>
            </w:pPr>
            <w:ins w:id="17599" w:author="Fegie" w:date="2021-05-02T20:31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00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ABCD51" w14:textId="1E651F31" w:rsidR="00046AE8" w:rsidRDefault="00046AE8" w:rsidP="00046AE8">
            <w:pPr>
              <w:rPr>
                <w:ins w:id="17601" w:author="Fegie" w:date="2021-05-02T20:31:00Z"/>
                <w:rFonts w:ascii="標楷體" w:eastAsia="標楷體" w:hAnsi="標楷體"/>
              </w:rPr>
            </w:pPr>
            <w:ins w:id="17602" w:author="Fegie" w:date="2021-05-02T20:31:00Z">
              <w:del w:id="1760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7604" w:author="家榮 張" w:date="2021-05-06T18:50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05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F0803A" w14:textId="77777777" w:rsidR="00046AE8" w:rsidRDefault="00046AE8" w:rsidP="00046AE8">
            <w:pPr>
              <w:rPr>
                <w:ins w:id="17606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07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742F2D" w14:textId="77777777" w:rsidR="00046AE8" w:rsidRDefault="00046AE8" w:rsidP="00046AE8">
            <w:pPr>
              <w:rPr>
                <w:ins w:id="17608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09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429FBA" w14:textId="77777777" w:rsidR="00046AE8" w:rsidRDefault="00046AE8" w:rsidP="00046AE8">
            <w:pPr>
              <w:rPr>
                <w:ins w:id="17610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11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F655E6" w14:textId="77777777" w:rsidR="00046AE8" w:rsidRDefault="00046AE8" w:rsidP="00046AE8">
            <w:pPr>
              <w:rPr>
                <w:ins w:id="17612" w:author="Fegie" w:date="2021-05-02T20:31:00Z"/>
                <w:rFonts w:ascii="標楷體" w:eastAsia="標楷體" w:hAnsi="標楷體"/>
              </w:rPr>
            </w:pPr>
            <w:ins w:id="17613" w:author="Fegie" w:date="2021-05-02T20:3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14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4A1C4B" w14:textId="77777777" w:rsidR="00046AE8" w:rsidRDefault="00046AE8" w:rsidP="00046AE8">
            <w:pPr>
              <w:rPr>
                <w:ins w:id="17615" w:author="Fegie" w:date="2021-05-02T20:31:00Z"/>
                <w:rFonts w:ascii="標楷體" w:eastAsia="標楷體" w:hAnsi="標楷體"/>
              </w:rPr>
            </w:pPr>
            <w:ins w:id="17616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42C2485" w14:textId="77777777" w:rsidR="00046AE8" w:rsidRDefault="00046AE8">
            <w:pPr>
              <w:ind w:left="240" w:hangingChars="100" w:hanging="240"/>
              <w:rPr>
                <w:ins w:id="17617" w:author="Fegie" w:date="2021-05-02T20:31:00Z"/>
                <w:rFonts w:ascii="標楷體" w:eastAsia="標楷體" w:hAnsi="標楷體"/>
              </w:rPr>
              <w:pPrChange w:id="17618" w:author="st1" w:date="2021-05-06T10:46:00Z">
                <w:pPr/>
              </w:pPrChange>
            </w:pPr>
            <w:ins w:id="17619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C81A96E" w14:textId="77777777" w:rsidR="00046AE8" w:rsidRDefault="00046AE8" w:rsidP="00046AE8">
            <w:pPr>
              <w:rPr>
                <w:ins w:id="17620" w:author="Fegie" w:date="2021-05-02T20:31:00Z"/>
                <w:rFonts w:ascii="標楷體" w:eastAsia="標楷體" w:hAnsi="標楷體"/>
              </w:rPr>
            </w:pPr>
            <w:ins w:id="17621" w:author="Fegie" w:date="2021-05-02T20:31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046AE8" w14:paraId="125C480D" w14:textId="77777777" w:rsidTr="00A93840">
        <w:trPr>
          <w:trHeight w:val="291"/>
          <w:jc w:val="center"/>
          <w:ins w:id="17622" w:author="Fegie" w:date="2021-05-02T20:31:00Z"/>
          <w:trPrChange w:id="1762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2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F5E84E" w14:textId="68B735E8" w:rsidR="00046AE8" w:rsidRDefault="00046AE8" w:rsidP="00046AE8">
            <w:pPr>
              <w:rPr>
                <w:ins w:id="17625" w:author="Fegie" w:date="2021-05-02T20:31:00Z"/>
                <w:rFonts w:ascii="標楷體" w:eastAsia="標楷體" w:hAnsi="標楷體"/>
              </w:rPr>
            </w:pPr>
            <w:ins w:id="17626" w:author="Fegie" w:date="2021-05-02T20:40:00Z">
              <w:r>
                <w:rPr>
                  <w:rFonts w:ascii="標楷體" w:eastAsia="標楷體" w:hAnsi="標楷體"/>
                </w:rPr>
                <w:t>18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2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DDAF1C" w14:textId="77777777" w:rsidR="00046AE8" w:rsidRDefault="00046AE8" w:rsidP="00046AE8">
            <w:pPr>
              <w:rPr>
                <w:ins w:id="17628" w:author="Fegie" w:date="2021-05-02T20:31:00Z"/>
                <w:rFonts w:ascii="標楷體" w:eastAsia="標楷體" w:hAnsi="標楷體"/>
              </w:rPr>
            </w:pPr>
            <w:ins w:id="17629" w:author="Fegie" w:date="2021-05-02T20:31:00Z">
              <w:r>
                <w:rPr>
                  <w:rFonts w:ascii="標楷體" w:eastAsia="標楷體" w:hAnsi="標楷體" w:hint="eastAsia"/>
                </w:rPr>
                <w:t>年收入資料年</w:t>
              </w:r>
              <w:r>
                <w:rPr>
                  <w:rFonts w:ascii="標楷體" w:eastAsia="標楷體" w:hAnsi="標楷體" w:hint="eastAsia"/>
                </w:rPr>
                <w:lastRenderedPageBreak/>
                <w:t>月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30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93968C" w14:textId="188368DA" w:rsidR="00046AE8" w:rsidRDefault="00046AE8" w:rsidP="00046AE8">
            <w:pPr>
              <w:rPr>
                <w:ins w:id="17631" w:author="Fegie" w:date="2021-05-02T20:31:00Z"/>
                <w:rFonts w:ascii="標楷體" w:eastAsia="標楷體" w:hAnsi="標楷體"/>
              </w:rPr>
            </w:pPr>
            <w:ins w:id="17632" w:author="Fegie" w:date="2021-05-02T20:31:00Z">
              <w:del w:id="1763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X(05)</w:delText>
                </w:r>
              </w:del>
            </w:ins>
            <w:ins w:id="17634" w:author="家榮 張" w:date="2021-05-06T18:50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35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033660" w14:textId="77777777" w:rsidR="00046AE8" w:rsidRDefault="00046AE8" w:rsidP="00046AE8">
            <w:pPr>
              <w:rPr>
                <w:ins w:id="17636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37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49DF96" w14:textId="77777777" w:rsidR="00046AE8" w:rsidRDefault="00046AE8" w:rsidP="00046AE8">
            <w:pPr>
              <w:rPr>
                <w:ins w:id="17638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39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347C0" w14:textId="77777777" w:rsidR="00046AE8" w:rsidRDefault="00046AE8" w:rsidP="00046AE8">
            <w:pPr>
              <w:rPr>
                <w:ins w:id="17640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41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B44473" w14:textId="77777777" w:rsidR="00046AE8" w:rsidRDefault="00046AE8" w:rsidP="00046AE8">
            <w:pPr>
              <w:rPr>
                <w:ins w:id="17642" w:author="Fegie" w:date="2021-05-02T20:31:00Z"/>
                <w:rFonts w:ascii="標楷體" w:eastAsia="標楷體" w:hAnsi="標楷體"/>
              </w:rPr>
            </w:pPr>
            <w:ins w:id="17643" w:author="Fegie" w:date="2021-05-02T20:3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44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2D65B" w14:textId="77777777" w:rsidR="00046AE8" w:rsidRDefault="00046AE8" w:rsidP="00046AE8">
            <w:pPr>
              <w:rPr>
                <w:ins w:id="17645" w:author="Fegie" w:date="2021-05-02T20:31:00Z"/>
                <w:rFonts w:ascii="標楷體" w:eastAsia="標楷體" w:hAnsi="標楷體"/>
              </w:rPr>
            </w:pPr>
            <w:ins w:id="17646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6D62E2A" w14:textId="77777777" w:rsidR="00046AE8" w:rsidRDefault="00046AE8">
            <w:pPr>
              <w:ind w:left="240" w:hangingChars="100" w:hanging="240"/>
              <w:rPr>
                <w:ins w:id="17647" w:author="Fegie" w:date="2021-05-02T20:31:00Z"/>
                <w:rFonts w:ascii="標楷體" w:eastAsia="標楷體" w:hAnsi="標楷體"/>
              </w:rPr>
              <w:pPrChange w:id="17648" w:author="st1" w:date="2021-05-06T10:46:00Z">
                <w:pPr/>
              </w:pPrChange>
            </w:pPr>
            <w:ins w:id="17649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1B5B136" w14:textId="77777777" w:rsidR="00046AE8" w:rsidRDefault="00046AE8" w:rsidP="00046AE8">
            <w:pPr>
              <w:rPr>
                <w:ins w:id="17650" w:author="Fegie" w:date="2021-05-02T20:31:00Z"/>
                <w:rFonts w:ascii="標楷體" w:eastAsia="標楷體" w:hAnsi="標楷體"/>
              </w:rPr>
            </w:pPr>
            <w:ins w:id="17651" w:author="Fegie" w:date="2021-05-02T20:31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046AE8" w14:paraId="4C1F30DD" w14:textId="77777777" w:rsidTr="00A93840">
        <w:trPr>
          <w:trHeight w:val="291"/>
          <w:jc w:val="center"/>
          <w:ins w:id="17652" w:author="Fegie" w:date="2021-05-02T20:41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AEFA9" w14:textId="76604115" w:rsidR="00046AE8" w:rsidRDefault="00046AE8" w:rsidP="00046AE8">
            <w:pPr>
              <w:rPr>
                <w:ins w:id="17653" w:author="Fegie" w:date="2021-05-02T20:41:00Z"/>
                <w:rFonts w:ascii="標楷體" w:eastAsia="標楷體" w:hAnsi="標楷體"/>
              </w:rPr>
            </w:pPr>
            <w:ins w:id="17654" w:author="Fegie" w:date="2021-05-02T20:4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92EB0" w14:textId="66ECE83D" w:rsidR="00046AE8" w:rsidRDefault="00046AE8" w:rsidP="00046AE8">
            <w:pPr>
              <w:rPr>
                <w:ins w:id="17655" w:author="Fegie" w:date="2021-05-02T20:41:00Z"/>
                <w:rFonts w:ascii="標楷體" w:eastAsia="標楷體" w:hAnsi="標楷體"/>
              </w:rPr>
            </w:pPr>
            <w:ins w:id="17656" w:author="Fegie" w:date="2021-05-02T20:41:00Z">
              <w:r>
                <w:rPr>
                  <w:rFonts w:ascii="標楷體" w:eastAsia="標楷體" w:hAnsi="標楷體" w:hint="eastAsia"/>
                </w:rPr>
                <w:t>是否為授信限制對象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0FF5C" w14:textId="77777777" w:rsidR="00046AE8" w:rsidRDefault="00046AE8" w:rsidP="00046AE8">
            <w:pPr>
              <w:rPr>
                <w:ins w:id="17657" w:author="Fegie" w:date="2021-05-02T20:4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5C24" w14:textId="77777777" w:rsidR="00046AE8" w:rsidRDefault="00046AE8" w:rsidP="00046AE8">
            <w:pPr>
              <w:rPr>
                <w:ins w:id="17658" w:author="Fegie" w:date="2021-05-02T20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A452" w14:textId="77777777" w:rsidR="00046AE8" w:rsidRDefault="00046AE8" w:rsidP="00046AE8">
            <w:pPr>
              <w:rPr>
                <w:ins w:id="17659" w:author="Fegie" w:date="2021-05-02T20:4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D66C" w14:textId="77777777" w:rsidR="00046AE8" w:rsidRDefault="00046AE8" w:rsidP="00046AE8">
            <w:pPr>
              <w:rPr>
                <w:ins w:id="17660" w:author="Fegie" w:date="2021-05-02T20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2D829" w14:textId="4BDBF8F8" w:rsidR="00046AE8" w:rsidRPr="00572388" w:rsidRDefault="00046AE8" w:rsidP="00046AE8">
            <w:pPr>
              <w:rPr>
                <w:ins w:id="17661" w:author="Fegie" w:date="2021-05-02T20:41:00Z"/>
                <w:rFonts w:ascii="標楷體" w:eastAsia="標楷體" w:hAnsi="標楷體"/>
              </w:rPr>
            </w:pPr>
            <w:ins w:id="17662" w:author="Fegie" w:date="2021-05-02T20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B5816" w14:textId="665BC8A8" w:rsidR="00046AE8" w:rsidRDefault="00046AE8" w:rsidP="00046AE8">
            <w:pPr>
              <w:rPr>
                <w:ins w:id="17663" w:author="Fegie" w:date="2021-05-02T20:41:00Z"/>
                <w:rFonts w:ascii="標楷體" w:eastAsia="標楷體" w:hAnsi="標楷體"/>
              </w:rPr>
            </w:pPr>
            <w:ins w:id="17664" w:author="Fegie" w:date="2021-05-02T20:42:00Z">
              <w:r>
                <w:rPr>
                  <w:rFonts w:ascii="標楷體" w:eastAsia="標楷體" w:hAnsi="標楷體" w:hint="eastAsia"/>
                </w:rPr>
                <w:t>1.不必輸入</w:t>
              </w:r>
            </w:ins>
          </w:p>
        </w:tc>
      </w:tr>
      <w:tr w:rsidR="00046AE8" w14:paraId="01B4378C" w14:textId="77777777" w:rsidTr="00A93840">
        <w:trPr>
          <w:trHeight w:val="291"/>
          <w:jc w:val="center"/>
          <w:ins w:id="17665" w:author="Fegie" w:date="2021-05-02T20:41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39EB3" w14:textId="600891E3" w:rsidR="00046AE8" w:rsidRDefault="00046AE8" w:rsidP="00046AE8">
            <w:pPr>
              <w:rPr>
                <w:ins w:id="17666" w:author="Fegie" w:date="2021-05-02T20:41:00Z"/>
                <w:rFonts w:ascii="標楷體" w:eastAsia="標楷體" w:hAnsi="標楷體"/>
              </w:rPr>
            </w:pPr>
            <w:ins w:id="17667" w:author="Fegie" w:date="2021-05-02T20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11F7" w14:textId="124C2263" w:rsidR="00046AE8" w:rsidRDefault="00046AE8" w:rsidP="00046AE8">
            <w:pPr>
              <w:rPr>
                <w:ins w:id="17668" w:author="Fegie" w:date="2021-05-02T20:41:00Z"/>
                <w:rFonts w:ascii="標楷體" w:eastAsia="標楷體" w:hAnsi="標楷體"/>
              </w:rPr>
            </w:pPr>
            <w:ins w:id="17669" w:author="Fegie" w:date="2021-05-02T20:41:00Z">
              <w:r>
                <w:rPr>
                  <w:rFonts w:ascii="標楷體" w:eastAsia="標楷體" w:hAnsi="標楷體" w:hint="eastAsia"/>
                </w:rPr>
                <w:t>是否為利害關係人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21DF" w14:textId="77777777" w:rsidR="00046AE8" w:rsidRDefault="00046AE8" w:rsidP="00046AE8">
            <w:pPr>
              <w:rPr>
                <w:ins w:id="17670" w:author="Fegie" w:date="2021-05-02T20:4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4C7D" w14:textId="77777777" w:rsidR="00046AE8" w:rsidRDefault="00046AE8" w:rsidP="00046AE8">
            <w:pPr>
              <w:rPr>
                <w:ins w:id="17671" w:author="Fegie" w:date="2021-05-02T20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4781" w14:textId="77777777" w:rsidR="00046AE8" w:rsidRDefault="00046AE8" w:rsidP="00046AE8">
            <w:pPr>
              <w:rPr>
                <w:ins w:id="17672" w:author="Fegie" w:date="2021-05-02T20:4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EF84" w14:textId="77777777" w:rsidR="00046AE8" w:rsidRDefault="00046AE8" w:rsidP="00046AE8">
            <w:pPr>
              <w:rPr>
                <w:ins w:id="17673" w:author="Fegie" w:date="2021-05-02T20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51A6" w14:textId="30AE8541" w:rsidR="00046AE8" w:rsidRPr="00572388" w:rsidRDefault="00046AE8" w:rsidP="00046AE8">
            <w:pPr>
              <w:rPr>
                <w:ins w:id="17674" w:author="Fegie" w:date="2021-05-02T20:41:00Z"/>
                <w:rFonts w:ascii="標楷體" w:eastAsia="標楷體" w:hAnsi="標楷體"/>
              </w:rPr>
            </w:pPr>
            <w:ins w:id="17675" w:author="Fegie" w:date="2021-05-02T20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3E14" w14:textId="755B7842" w:rsidR="00046AE8" w:rsidRDefault="00046AE8" w:rsidP="00046AE8">
            <w:pPr>
              <w:rPr>
                <w:ins w:id="17676" w:author="Fegie" w:date="2021-05-02T20:41:00Z"/>
                <w:rFonts w:ascii="標楷體" w:eastAsia="標楷體" w:hAnsi="標楷體"/>
              </w:rPr>
            </w:pPr>
            <w:ins w:id="17677" w:author="Fegie" w:date="2021-05-02T20:42:00Z">
              <w:r>
                <w:rPr>
                  <w:rFonts w:ascii="標楷體" w:eastAsia="標楷體" w:hAnsi="標楷體" w:hint="eastAsia"/>
                </w:rPr>
                <w:t>1.不必輸入</w:t>
              </w:r>
            </w:ins>
          </w:p>
        </w:tc>
      </w:tr>
      <w:tr w:rsidR="00046AE8" w14:paraId="47BB9774" w14:textId="77777777" w:rsidTr="00A93840">
        <w:trPr>
          <w:trHeight w:val="291"/>
          <w:jc w:val="center"/>
          <w:ins w:id="17678" w:author="Fegie" w:date="2021-05-02T20:41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EB58" w14:textId="6F925A95" w:rsidR="00046AE8" w:rsidRDefault="00046AE8" w:rsidP="00046AE8">
            <w:pPr>
              <w:rPr>
                <w:ins w:id="17679" w:author="Fegie" w:date="2021-05-02T20:41:00Z"/>
                <w:rFonts w:ascii="標楷體" w:eastAsia="標楷體" w:hAnsi="標楷體"/>
              </w:rPr>
            </w:pPr>
            <w:ins w:id="17680" w:author="Fegie" w:date="2021-05-02T20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5747" w14:textId="02345896" w:rsidR="00046AE8" w:rsidRDefault="00046AE8" w:rsidP="00046AE8">
            <w:pPr>
              <w:rPr>
                <w:ins w:id="17681" w:author="Fegie" w:date="2021-05-02T20:41:00Z"/>
                <w:rFonts w:ascii="標楷體" w:eastAsia="標楷體" w:hAnsi="標楷體"/>
              </w:rPr>
            </w:pPr>
            <w:ins w:id="17682" w:author="Fegie" w:date="2021-05-02T20:41:00Z">
              <w:r>
                <w:rPr>
                  <w:rFonts w:ascii="標楷體" w:eastAsia="標楷體" w:hAnsi="標楷體" w:hint="eastAsia"/>
                </w:rPr>
                <w:t>是否為準利害關係人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FD22" w14:textId="77777777" w:rsidR="00046AE8" w:rsidRDefault="00046AE8" w:rsidP="00046AE8">
            <w:pPr>
              <w:rPr>
                <w:ins w:id="17683" w:author="Fegie" w:date="2021-05-02T20:4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FFD" w14:textId="77777777" w:rsidR="00046AE8" w:rsidRDefault="00046AE8" w:rsidP="00046AE8">
            <w:pPr>
              <w:rPr>
                <w:ins w:id="17684" w:author="Fegie" w:date="2021-05-02T20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33" w14:textId="77777777" w:rsidR="00046AE8" w:rsidRDefault="00046AE8" w:rsidP="00046AE8">
            <w:pPr>
              <w:rPr>
                <w:ins w:id="17685" w:author="Fegie" w:date="2021-05-02T20:4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4C59" w14:textId="77777777" w:rsidR="00046AE8" w:rsidRDefault="00046AE8" w:rsidP="00046AE8">
            <w:pPr>
              <w:rPr>
                <w:ins w:id="17686" w:author="Fegie" w:date="2021-05-02T20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D888" w14:textId="6202E361" w:rsidR="00046AE8" w:rsidRPr="00572388" w:rsidRDefault="00046AE8" w:rsidP="00046AE8">
            <w:pPr>
              <w:rPr>
                <w:ins w:id="17687" w:author="Fegie" w:date="2021-05-02T20:41:00Z"/>
                <w:rFonts w:ascii="標楷體" w:eastAsia="標楷體" w:hAnsi="標楷體"/>
              </w:rPr>
            </w:pPr>
            <w:ins w:id="17688" w:author="Fegie" w:date="2021-05-02T20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3D052" w14:textId="0D82B8E3" w:rsidR="00046AE8" w:rsidRDefault="00046AE8" w:rsidP="00046AE8">
            <w:pPr>
              <w:rPr>
                <w:ins w:id="17689" w:author="Fegie" w:date="2021-05-02T20:41:00Z"/>
                <w:rFonts w:ascii="標楷體" w:eastAsia="標楷體" w:hAnsi="標楷體"/>
              </w:rPr>
            </w:pPr>
            <w:ins w:id="17690" w:author="Fegie" w:date="2021-05-02T20:42:00Z">
              <w:r>
                <w:rPr>
                  <w:rFonts w:ascii="標楷體" w:eastAsia="標楷體" w:hAnsi="標楷體" w:hint="eastAsia"/>
                </w:rPr>
                <w:t>1.不必輸入</w:t>
              </w:r>
            </w:ins>
          </w:p>
        </w:tc>
      </w:tr>
    </w:tbl>
    <w:p w14:paraId="086096C8" w14:textId="77777777" w:rsidR="00A93840" w:rsidRDefault="00A93840" w:rsidP="00A93840">
      <w:pPr>
        <w:rPr>
          <w:ins w:id="17691" w:author="Fegie" w:date="2021-05-02T20:31:00Z"/>
          <w:rFonts w:ascii="標楷體" w:eastAsia="標楷體" w:hAnsi="標楷體"/>
        </w:rPr>
      </w:pPr>
    </w:p>
    <w:p w14:paraId="116D1DE0" w14:textId="7C8535E4" w:rsidR="00F26477" w:rsidRDefault="00F26477">
      <w:pPr>
        <w:pStyle w:val="15"/>
        <w:numPr>
          <w:ilvl w:val="0"/>
          <w:numId w:val="55"/>
        </w:numPr>
        <w:ind w:left="1418"/>
        <w:rPr>
          <w:ins w:id="17692" w:author="Fegie" w:date="2021-05-02T17:43:00Z"/>
        </w:rPr>
        <w:pPrChange w:id="17693" w:author="Fegie" w:date="2021-05-02T20:31:00Z">
          <w:pPr/>
        </w:pPrChange>
      </w:pPr>
      <w:ins w:id="17694" w:author="Fegie" w:date="2021-05-02T17:43:00Z">
        <w:r>
          <w:rPr>
            <w:rFonts w:hint="eastAsia"/>
          </w:rPr>
          <w:br w:type="page"/>
        </w:r>
      </w:ins>
    </w:p>
    <w:p w14:paraId="38A9D40F" w14:textId="47AD487C" w:rsidR="00C1400F" w:rsidRDefault="00C1400F" w:rsidP="00C1400F">
      <w:pPr>
        <w:pStyle w:val="3"/>
        <w:numPr>
          <w:ilvl w:val="2"/>
          <w:numId w:val="54"/>
        </w:numPr>
        <w:rPr>
          <w:ins w:id="17695" w:author="Fegie" w:date="2021-05-02T17:43:00Z"/>
        </w:rPr>
      </w:pPr>
      <w:ins w:id="17696" w:author="Fegie" w:date="2021-04-29T10:49:00Z">
        <w:r>
          <w:rPr>
            <w:rFonts w:hint="eastAsia"/>
          </w:rPr>
          <w:lastRenderedPageBreak/>
          <w:t>L1</w:t>
        </w:r>
        <w:r>
          <w:t>10</w:t>
        </w:r>
      </w:ins>
      <w:ins w:id="17697" w:author="Fegie" w:date="2021-04-29T10:51:00Z">
        <w:r w:rsidR="00924218">
          <w:rPr>
            <w:rFonts w:hint="eastAsia"/>
          </w:rPr>
          <w:t>4</w:t>
        </w:r>
      </w:ins>
      <w:ins w:id="17698" w:author="Fegie" w:date="2021-04-29T10:49:00Z">
        <w:r>
          <w:t xml:space="preserve"> </w:t>
        </w:r>
        <w:r>
          <w:rPr>
            <w:rFonts w:hint="eastAsia"/>
          </w:rPr>
          <w:t xml:space="preserve"> 顧客基本資料修改-</w:t>
        </w:r>
      </w:ins>
      <w:ins w:id="17699" w:author="Fegie" w:date="2021-04-29T10:52:00Z">
        <w:r w:rsidR="00924218">
          <w:rPr>
            <w:rFonts w:hint="eastAsia"/>
          </w:rPr>
          <w:t>法</w:t>
        </w:r>
      </w:ins>
      <w:ins w:id="17700" w:author="Fegie" w:date="2021-04-29T10:49:00Z">
        <w:r>
          <w:rPr>
            <w:rFonts w:hint="eastAsia"/>
          </w:rPr>
          <w:t>人</w:t>
        </w:r>
      </w:ins>
      <w:ins w:id="17701" w:author="Fegie" w:date="2021-05-05T16:25:00Z">
        <w:r w:rsidR="00C817AE">
          <w:rPr>
            <w:rFonts w:hAnsi="標楷體" w:hint="eastAsia"/>
          </w:rPr>
          <w:t>***</w:t>
        </w:r>
      </w:ins>
    </w:p>
    <w:p w14:paraId="3DAA17EC" w14:textId="77777777" w:rsidR="00B36841" w:rsidRDefault="00F26477" w:rsidP="00B36841">
      <w:pPr>
        <w:pStyle w:val="15"/>
        <w:numPr>
          <w:ilvl w:val="0"/>
          <w:numId w:val="55"/>
        </w:numPr>
        <w:ind w:left="1418"/>
        <w:rPr>
          <w:ins w:id="17702" w:author="Fegie" w:date="2021-05-02T20:54:00Z"/>
        </w:rPr>
      </w:pPr>
      <w:ins w:id="17703" w:author="Fegie" w:date="2021-05-02T17:43:00Z">
        <w:r>
          <w:rPr>
            <w:rFonts w:hint="eastAsia"/>
          </w:rPr>
          <w:t xml:space="preserve">   </w:t>
        </w:r>
      </w:ins>
      <w:ins w:id="17704" w:author="Fegie" w:date="2021-05-02T20:54:00Z">
        <w:r w:rsidR="00B36841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36841" w14:paraId="429FE131" w14:textId="77777777" w:rsidTr="001C13CA">
        <w:trPr>
          <w:trHeight w:val="277"/>
          <w:ins w:id="17705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6484F0" w14:textId="77777777" w:rsidR="00B36841" w:rsidRDefault="00B36841" w:rsidP="001C13CA">
            <w:pPr>
              <w:rPr>
                <w:ins w:id="17706" w:author="Fegie" w:date="2021-05-02T20:54:00Z"/>
                <w:rFonts w:ascii="標楷體" w:eastAsia="標楷體" w:hAnsi="標楷體"/>
              </w:rPr>
            </w:pPr>
            <w:ins w:id="17707" w:author="Fegie" w:date="2021-05-02T20:54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CBA9C" w14:textId="2E262F27" w:rsidR="00B36841" w:rsidRDefault="00B36841" w:rsidP="001C13CA">
            <w:pPr>
              <w:rPr>
                <w:ins w:id="17708" w:author="Fegie" w:date="2021-05-02T20:54:00Z"/>
                <w:rFonts w:ascii="標楷體" w:eastAsia="標楷體" w:hAnsi="標楷體"/>
              </w:rPr>
            </w:pPr>
            <w:ins w:id="17709" w:author="Fegie" w:date="2021-05-02T20:54:00Z">
              <w:r>
                <w:rPr>
                  <w:rFonts w:ascii="標楷體" w:eastAsia="標楷體" w:hAnsi="標楷體" w:hint="eastAsia"/>
                </w:rPr>
                <w:t>顧客基本資料</w:t>
              </w:r>
            </w:ins>
            <w:ins w:id="17710" w:author="Fegie" w:date="2021-05-02T20:55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7711" w:author="Fegie" w:date="2021-05-02T20:54:00Z">
              <w:r>
                <w:rPr>
                  <w:rFonts w:ascii="標楷體" w:eastAsia="標楷體" w:hAnsi="標楷體" w:hint="eastAsia"/>
                </w:rPr>
                <w:t>-法人</w:t>
              </w:r>
            </w:ins>
          </w:p>
        </w:tc>
      </w:tr>
      <w:tr w:rsidR="00B36841" w14:paraId="0F5B2C7E" w14:textId="77777777" w:rsidTr="001C13CA">
        <w:trPr>
          <w:trHeight w:val="277"/>
          <w:ins w:id="17712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8EEB92" w14:textId="77777777" w:rsidR="00B36841" w:rsidRDefault="00B36841" w:rsidP="001C13CA">
            <w:pPr>
              <w:rPr>
                <w:ins w:id="17713" w:author="Fegie" w:date="2021-05-02T20:54:00Z"/>
                <w:rFonts w:ascii="標楷體" w:eastAsia="標楷體" w:hAnsi="標楷體"/>
              </w:rPr>
            </w:pPr>
            <w:ins w:id="17714" w:author="Fegie" w:date="2021-05-02T20:54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0008E" w14:textId="73C41818" w:rsidR="00B36841" w:rsidRDefault="00B36841" w:rsidP="001C13CA">
            <w:pPr>
              <w:rPr>
                <w:ins w:id="17715" w:author="Fegie" w:date="2021-05-02T20:54:00Z"/>
                <w:rFonts w:ascii="標楷體" w:eastAsia="標楷體" w:hAnsi="標楷體"/>
              </w:rPr>
            </w:pPr>
            <w:ins w:id="17716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717" w:author="Fegie" w:date="2021-05-02T20:55:00Z">
              <w:r>
                <w:rPr>
                  <w:rFonts w:ascii="標楷體" w:eastAsia="標楷體" w:hAnsi="標楷體" w:hint="eastAsia"/>
                </w:rPr>
                <w:t>修改法人</w:t>
              </w:r>
            </w:ins>
            <w:ins w:id="17718" w:author="Fegie" w:date="2021-05-02T20:54:00Z">
              <w:r>
                <w:rPr>
                  <w:rFonts w:ascii="標楷體" w:eastAsia="標楷體" w:hAnsi="標楷體" w:hint="eastAsia"/>
                </w:rPr>
                <w:t>基本資料。</w:t>
              </w:r>
            </w:ins>
          </w:p>
          <w:p w14:paraId="3D520A1F" w14:textId="77777777" w:rsidR="00B36841" w:rsidRDefault="00B36841" w:rsidP="001C13CA">
            <w:pPr>
              <w:rPr>
                <w:ins w:id="17719" w:author="Fegie" w:date="2021-05-02T20:54:00Z"/>
                <w:rFonts w:ascii="標楷體" w:eastAsia="標楷體" w:hAnsi="標楷體"/>
              </w:rPr>
            </w:pPr>
            <w:ins w:id="17720" w:author="Fegie" w:date="2021-05-02T20:54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B36841" w14:paraId="03EF96DB" w14:textId="77777777" w:rsidTr="001C13CA">
        <w:trPr>
          <w:trHeight w:val="773"/>
          <w:ins w:id="17721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C6A076" w14:textId="77777777" w:rsidR="00B36841" w:rsidRDefault="00B36841" w:rsidP="001C13CA">
            <w:pPr>
              <w:rPr>
                <w:ins w:id="17722" w:author="Fegie" w:date="2021-05-02T20:54:00Z"/>
                <w:rFonts w:ascii="標楷體" w:eastAsia="標楷體" w:hAnsi="標楷體"/>
              </w:rPr>
            </w:pPr>
            <w:ins w:id="17723" w:author="Fegie" w:date="2021-05-02T20:54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069BAB" w14:textId="29E8247D" w:rsidR="00B36841" w:rsidRDefault="00B36841" w:rsidP="001C13CA">
            <w:pPr>
              <w:ind w:left="240" w:hangingChars="100" w:hanging="240"/>
              <w:rPr>
                <w:ins w:id="17724" w:author="Fegie" w:date="2021-05-02T20:54:00Z"/>
                <w:rFonts w:ascii="標楷體" w:eastAsia="標楷體" w:hAnsi="標楷體"/>
              </w:rPr>
            </w:pPr>
            <w:ins w:id="17725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726" w:author="st1" w:date="2021-05-06T11:01:00Z">
              <w:r w:rsidR="00622CAE" w:rsidRPr="004B136D">
                <w:rPr>
                  <w:rFonts w:ascii="標楷體" w:eastAsia="標楷體" w:hAnsi="標楷體" w:hint="eastAsia"/>
                </w:rPr>
                <w:t>考「作業流程.客戶作業」</w:t>
              </w:r>
            </w:ins>
            <w:ins w:id="17727" w:author="Fegie" w:date="2021-05-02T20:54:00Z">
              <w:del w:id="17728" w:author="st1" w:date="2021-05-06T11:00:00Z">
                <w:r w:rsidRPr="00F15B2B" w:rsidDel="00622CA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622C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A8ECFEE" w14:textId="77777777" w:rsidR="00B36841" w:rsidRDefault="00B36841" w:rsidP="001C13CA">
            <w:pPr>
              <w:rPr>
                <w:ins w:id="17729" w:author="Fegie" w:date="2021-05-02T20:54:00Z"/>
                <w:rFonts w:ascii="標楷體" w:eastAsia="標楷體" w:hAnsi="標楷體"/>
              </w:rPr>
            </w:pPr>
            <w:ins w:id="17730" w:author="Fegie" w:date="2021-05-02T20:54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3CBAB03" w14:textId="77777777" w:rsidR="00B36841" w:rsidRDefault="00B36841" w:rsidP="001C13CA">
            <w:pPr>
              <w:rPr>
                <w:ins w:id="17731" w:author="Fegie" w:date="2021-05-02T20:54:00Z"/>
                <w:rFonts w:ascii="標楷體" w:eastAsia="標楷體" w:hAnsi="標楷體"/>
                <w:lang w:eastAsia="zh-HK"/>
              </w:rPr>
            </w:pPr>
            <w:ins w:id="17732" w:author="Fegie" w:date="2021-05-02T20:54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5727B43" w14:textId="1693E6FE" w:rsidR="00B36841" w:rsidRDefault="00B36841" w:rsidP="001C13CA">
            <w:pPr>
              <w:rPr>
                <w:ins w:id="17733" w:author="Fegie" w:date="2021-05-02T20:54:00Z"/>
                <w:rFonts w:ascii="標楷體" w:eastAsia="標楷體" w:hAnsi="標楷體"/>
                <w:lang w:eastAsia="zh-HK"/>
              </w:rPr>
            </w:pPr>
            <w:ins w:id="17734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</w:ins>
            <w:ins w:id="17735" w:author="Fegie" w:date="2021-05-02T20:5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7736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:</w:t>
              </w:r>
            </w:ins>
            <w:ins w:id="17737" w:author="Fegie" w:date="2021-05-02T20:5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7738" w:author="Fegie" w:date="2021-05-02T20:54:00Z">
              <w:r>
                <w:rPr>
                  <w:rFonts w:ascii="標楷體" w:eastAsia="標楷體" w:hAnsi="標楷體" w:hint="eastAsia"/>
                </w:rPr>
                <w:t>法</w:t>
              </w:r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</w:tc>
      </w:tr>
      <w:tr w:rsidR="00B36841" w14:paraId="2D5C6570" w14:textId="77777777" w:rsidTr="001C13CA">
        <w:trPr>
          <w:trHeight w:val="321"/>
          <w:ins w:id="17739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7AF70C" w14:textId="77777777" w:rsidR="00B36841" w:rsidRDefault="00B36841" w:rsidP="001C13CA">
            <w:pPr>
              <w:rPr>
                <w:ins w:id="17740" w:author="Fegie" w:date="2021-05-02T20:54:00Z"/>
                <w:rFonts w:ascii="標楷體" w:eastAsia="標楷體" w:hAnsi="標楷體"/>
              </w:rPr>
            </w:pPr>
            <w:ins w:id="17741" w:author="Fegie" w:date="2021-05-02T20:54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456A3" w14:textId="77777777" w:rsidR="00B36841" w:rsidRDefault="00B36841" w:rsidP="001C13CA">
            <w:pPr>
              <w:rPr>
                <w:ins w:id="17742" w:author="Fegie" w:date="2021-05-02T20:54:00Z"/>
                <w:rFonts w:ascii="標楷體" w:eastAsia="標楷體" w:hAnsi="標楷體"/>
              </w:rPr>
            </w:pPr>
          </w:p>
        </w:tc>
      </w:tr>
      <w:tr w:rsidR="00B36841" w14:paraId="63AC8F4E" w14:textId="77777777" w:rsidTr="001C13CA">
        <w:trPr>
          <w:trHeight w:val="1311"/>
          <w:ins w:id="17743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CAC3255" w14:textId="77777777" w:rsidR="00B36841" w:rsidRDefault="00B36841" w:rsidP="001C13CA">
            <w:pPr>
              <w:rPr>
                <w:ins w:id="17744" w:author="Fegie" w:date="2021-05-02T20:54:00Z"/>
                <w:rFonts w:ascii="標楷體" w:eastAsia="標楷體" w:hAnsi="標楷體"/>
              </w:rPr>
            </w:pPr>
            <w:ins w:id="17745" w:author="Fegie" w:date="2021-05-02T20:54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13CD03" w14:textId="77777777" w:rsidR="00B36841" w:rsidRDefault="00B36841" w:rsidP="001C13CA">
            <w:pPr>
              <w:rPr>
                <w:ins w:id="17746" w:author="Fegie" w:date="2021-05-02T20:54:00Z"/>
                <w:rFonts w:ascii="標楷體" w:eastAsia="標楷體" w:hAnsi="標楷體"/>
              </w:rPr>
            </w:pPr>
          </w:p>
        </w:tc>
      </w:tr>
      <w:tr w:rsidR="00B36841" w14:paraId="2A08A56F" w14:textId="77777777" w:rsidTr="001C13CA">
        <w:trPr>
          <w:trHeight w:val="278"/>
          <w:ins w:id="17747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028B69" w14:textId="77777777" w:rsidR="00B36841" w:rsidRDefault="00B36841" w:rsidP="001C13CA">
            <w:pPr>
              <w:rPr>
                <w:ins w:id="17748" w:author="Fegie" w:date="2021-05-02T20:54:00Z"/>
                <w:rFonts w:ascii="標楷體" w:eastAsia="標楷體" w:hAnsi="標楷體"/>
              </w:rPr>
            </w:pPr>
            <w:ins w:id="17749" w:author="Fegie" w:date="2021-05-02T20:54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B2072" w14:textId="1018E140" w:rsidR="00B36841" w:rsidRDefault="00B36841" w:rsidP="001C13CA">
            <w:pPr>
              <w:rPr>
                <w:ins w:id="17750" w:author="Fegie" w:date="2021-05-02T20:54:00Z"/>
                <w:rFonts w:ascii="標楷體" w:eastAsia="標楷體" w:hAnsi="標楷體"/>
              </w:rPr>
            </w:pPr>
            <w:ins w:id="17751" w:author="Fegie" w:date="2021-05-02T20:56:00Z">
              <w:r>
                <w:rPr>
                  <w:rFonts w:ascii="標楷體" w:eastAsia="標楷體" w:hAnsi="標楷體" w:hint="eastAsia"/>
                </w:rPr>
                <w:t>需要主管</w:t>
              </w:r>
            </w:ins>
            <w:ins w:id="17752" w:author="Fegie" w:date="2021-05-04T14:53:00Z">
              <w:r w:rsidR="00020EAF">
                <w:rPr>
                  <w:rFonts w:ascii="標楷體" w:eastAsia="標楷體" w:hAnsi="標楷體" w:hint="eastAsia"/>
                </w:rPr>
                <w:t>放行</w:t>
              </w:r>
            </w:ins>
          </w:p>
        </w:tc>
      </w:tr>
      <w:tr w:rsidR="00B36841" w14:paraId="3558F5C8" w14:textId="77777777" w:rsidTr="001C13CA">
        <w:trPr>
          <w:trHeight w:val="358"/>
          <w:ins w:id="17753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BF5C15" w14:textId="77777777" w:rsidR="00B36841" w:rsidRDefault="00B36841" w:rsidP="001C13CA">
            <w:pPr>
              <w:rPr>
                <w:ins w:id="17754" w:author="Fegie" w:date="2021-05-02T20:54:00Z"/>
                <w:rFonts w:ascii="標楷體" w:eastAsia="標楷體" w:hAnsi="標楷體"/>
              </w:rPr>
            </w:pPr>
            <w:ins w:id="17755" w:author="Fegie" w:date="2021-05-02T20:54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3C536A" w14:textId="3B4DA75F" w:rsidR="00B36841" w:rsidRDefault="00E10A2B" w:rsidP="001C13CA">
            <w:pPr>
              <w:rPr>
                <w:ins w:id="17756" w:author="Fegie" w:date="2021-05-02T20:54:00Z"/>
                <w:rFonts w:ascii="標楷體" w:eastAsia="標楷體" w:hAnsi="標楷體"/>
              </w:rPr>
            </w:pPr>
            <w:ins w:id="17757" w:author="st1" w:date="2021-05-06T11:03:00Z">
              <w:r>
                <w:rPr>
                  <w:rFonts w:ascii="標楷體" w:eastAsia="標楷體" w:hAnsi="標楷體" w:hint="eastAsia"/>
                  <w:color w:val="222222"/>
                </w:rPr>
                <w:t>修改時,異動原因及內容會記錄於「資料變更紀錄檔(TxDataLog)」,可至「L6932 資料變更交易查詢」查詢異動內容記錄內容</w:t>
              </w:r>
            </w:ins>
          </w:p>
        </w:tc>
      </w:tr>
      <w:tr w:rsidR="00B36841" w14:paraId="0C374639" w14:textId="77777777" w:rsidTr="001C13CA">
        <w:trPr>
          <w:trHeight w:val="278"/>
          <w:ins w:id="17758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D9BF31" w14:textId="77777777" w:rsidR="00B36841" w:rsidRDefault="00B36841" w:rsidP="001C13CA">
            <w:pPr>
              <w:rPr>
                <w:ins w:id="17759" w:author="Fegie" w:date="2021-05-02T20:54:00Z"/>
                <w:rFonts w:ascii="標楷體" w:eastAsia="標楷體" w:hAnsi="標楷體"/>
              </w:rPr>
            </w:pPr>
            <w:ins w:id="17760" w:author="Fegie" w:date="2021-05-02T20:54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883DB" w14:textId="77777777" w:rsidR="00B36841" w:rsidRDefault="00B36841" w:rsidP="001C13CA">
            <w:pPr>
              <w:rPr>
                <w:ins w:id="17761" w:author="Fegie" w:date="2021-05-02T20:54:00Z"/>
                <w:rFonts w:ascii="標楷體" w:eastAsia="標楷體" w:hAnsi="標楷體"/>
              </w:rPr>
            </w:pPr>
          </w:p>
        </w:tc>
      </w:tr>
    </w:tbl>
    <w:p w14:paraId="3F8DAE22" w14:textId="77777777" w:rsidR="00B36841" w:rsidRDefault="00B36841" w:rsidP="00B36841">
      <w:pPr>
        <w:rPr>
          <w:ins w:id="17762" w:author="Fegie" w:date="2021-05-02T20:54:00Z"/>
          <w:rFonts w:ascii="標楷體" w:eastAsia="標楷體" w:hAnsi="標楷體"/>
        </w:rPr>
      </w:pPr>
    </w:p>
    <w:p w14:paraId="395E1562" w14:textId="77777777" w:rsidR="00B36841" w:rsidRDefault="00B36841" w:rsidP="00B36841">
      <w:pPr>
        <w:pStyle w:val="a"/>
        <w:numPr>
          <w:ilvl w:val="0"/>
          <w:numId w:val="55"/>
        </w:numPr>
        <w:spacing w:before="0"/>
        <w:ind w:left="1418"/>
        <w:rPr>
          <w:ins w:id="17763" w:author="Fegie" w:date="2021-05-02T20:54:00Z"/>
        </w:rPr>
      </w:pPr>
      <w:ins w:id="17764" w:author="Fegie" w:date="2021-05-02T20:54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36841" w14:paraId="0F4BAC16" w14:textId="77777777" w:rsidTr="001C13CA">
        <w:trPr>
          <w:ins w:id="17765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96731EE" w14:textId="77777777" w:rsidR="00B36841" w:rsidRDefault="00B36841" w:rsidP="001C13CA">
            <w:pPr>
              <w:jc w:val="center"/>
              <w:rPr>
                <w:ins w:id="17766" w:author="Fegie" w:date="2021-05-02T20:54:00Z"/>
                <w:rFonts w:ascii="標楷體" w:eastAsia="標楷體" w:hAnsi="標楷體"/>
              </w:rPr>
            </w:pPr>
            <w:ins w:id="17767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F375CA" w14:textId="77777777" w:rsidR="00B36841" w:rsidRDefault="00B36841" w:rsidP="001C13CA">
            <w:pPr>
              <w:jc w:val="center"/>
              <w:rPr>
                <w:ins w:id="17768" w:author="Fegie" w:date="2021-05-02T20:54:00Z"/>
                <w:rFonts w:ascii="標楷體" w:eastAsia="標楷體" w:hAnsi="標楷體"/>
              </w:rPr>
            </w:pPr>
            <w:ins w:id="17769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FAA9AA" w14:textId="77777777" w:rsidR="00B36841" w:rsidRDefault="00B36841" w:rsidP="001C13CA">
            <w:pPr>
              <w:jc w:val="center"/>
              <w:rPr>
                <w:ins w:id="17770" w:author="Fegie" w:date="2021-05-02T20:54:00Z"/>
                <w:rFonts w:ascii="標楷體" w:eastAsia="標楷體" w:hAnsi="標楷體"/>
              </w:rPr>
            </w:pPr>
            <w:ins w:id="17771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B36841" w14:paraId="791F13FC" w14:textId="77777777" w:rsidTr="001C13CA">
        <w:trPr>
          <w:ins w:id="17772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58CD9" w14:textId="77777777" w:rsidR="00B36841" w:rsidRDefault="00B36841" w:rsidP="001C13CA">
            <w:pPr>
              <w:jc w:val="center"/>
              <w:rPr>
                <w:ins w:id="17773" w:author="Fegie" w:date="2021-05-02T20:54:00Z"/>
                <w:rFonts w:ascii="標楷體" w:eastAsia="標楷體" w:hAnsi="標楷體"/>
              </w:rPr>
            </w:pPr>
            <w:ins w:id="17774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5E44" w14:textId="77777777" w:rsidR="00B36841" w:rsidRDefault="00B36841" w:rsidP="001C13CA">
            <w:pPr>
              <w:rPr>
                <w:ins w:id="17775" w:author="Fegie" w:date="2021-05-02T20:54:00Z"/>
                <w:rFonts w:ascii="標楷體" w:eastAsia="標楷體" w:hAnsi="標楷體"/>
              </w:rPr>
            </w:pPr>
            <w:ins w:id="17776" w:author="Fegie" w:date="2021-05-02T20:54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0CB9" w14:textId="77777777" w:rsidR="00B36841" w:rsidRDefault="00B36841" w:rsidP="001C13CA">
            <w:pPr>
              <w:rPr>
                <w:ins w:id="17777" w:author="Fegie" w:date="2021-05-02T20:54:00Z"/>
                <w:rFonts w:ascii="標楷體" w:eastAsia="標楷體" w:hAnsi="標楷體"/>
              </w:rPr>
            </w:pPr>
            <w:ins w:id="17778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384E9146" w14:textId="77777777" w:rsidR="00B36841" w:rsidRDefault="00B36841" w:rsidP="00B36841">
      <w:pPr>
        <w:rPr>
          <w:ins w:id="17779" w:author="Fegie" w:date="2021-05-02T20:54:00Z"/>
          <w:rFonts w:ascii="標楷體" w:eastAsia="標楷體" w:hAnsi="標楷體"/>
        </w:rPr>
      </w:pPr>
    </w:p>
    <w:p w14:paraId="39280578" w14:textId="77777777" w:rsidR="00B36841" w:rsidRDefault="00B36841" w:rsidP="00B36841">
      <w:pPr>
        <w:pStyle w:val="15"/>
        <w:numPr>
          <w:ilvl w:val="0"/>
          <w:numId w:val="55"/>
        </w:numPr>
        <w:ind w:left="1418"/>
        <w:rPr>
          <w:ins w:id="17780" w:author="Fegie" w:date="2021-05-02T20:54:00Z"/>
        </w:rPr>
      </w:pPr>
      <w:ins w:id="17781" w:author="Fegie" w:date="2021-05-02T20:54:00Z">
        <w:r>
          <w:rPr>
            <w:rFonts w:hint="eastAsia"/>
          </w:rPr>
          <w:t>UI畫面</w:t>
        </w:r>
      </w:ins>
    </w:p>
    <w:p w14:paraId="4F669AAB" w14:textId="50EFBF09" w:rsidR="00B36841" w:rsidRDefault="00B36841" w:rsidP="00B36841">
      <w:pPr>
        <w:rPr>
          <w:ins w:id="17782" w:author="Fegie" w:date="2021-05-02T20:54:00Z"/>
          <w:noProof/>
        </w:rPr>
      </w:pPr>
      <w:ins w:id="17783" w:author="Fegie" w:date="2021-05-02T20:54:00Z">
        <w:r>
          <w:rPr>
            <w:noProof/>
          </w:rPr>
          <w:t xml:space="preserve"> </w:t>
        </w:r>
      </w:ins>
      <w:ins w:id="17784" w:author="Fegie" w:date="2021-05-02T20:57:00Z">
        <w:r>
          <w:rPr>
            <w:noProof/>
          </w:rPr>
          <w:drawing>
            <wp:inline distT="0" distB="0" distL="0" distR="0" wp14:anchorId="079CD8B9" wp14:editId="66904955">
              <wp:extent cx="6479540" cy="2785745"/>
              <wp:effectExtent l="0" t="0" r="0" b="0"/>
              <wp:docPr id="79" name="圖片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85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B36841">
          <w:rPr>
            <w:noProof/>
          </w:rPr>
          <w:t xml:space="preserve"> </w:t>
        </w:r>
        <w:r>
          <w:rPr>
            <w:noProof/>
          </w:rPr>
          <w:lastRenderedPageBreak/>
          <w:drawing>
            <wp:inline distT="0" distB="0" distL="0" distR="0" wp14:anchorId="3EC46798" wp14:editId="16B60D93">
              <wp:extent cx="6479540" cy="2334260"/>
              <wp:effectExtent l="0" t="0" r="0" b="0"/>
              <wp:docPr id="80" name="圖片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3342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B36841">
          <w:rPr>
            <w:noProof/>
          </w:rPr>
          <w:t xml:space="preserve"> </w:t>
        </w:r>
      </w:ins>
      <w:ins w:id="17785" w:author="Fegie" w:date="2021-05-05T15:36:00Z">
        <w:r w:rsidR="00497F19">
          <w:rPr>
            <w:noProof/>
          </w:rPr>
          <w:drawing>
            <wp:inline distT="0" distB="0" distL="0" distR="0" wp14:anchorId="18809BCF" wp14:editId="33AFB8FF">
              <wp:extent cx="6479540" cy="2847340"/>
              <wp:effectExtent l="0" t="0" r="0" b="0"/>
              <wp:docPr id="50" name="圖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47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48764D" w14:textId="77777777" w:rsidR="00B36841" w:rsidRDefault="00B36841" w:rsidP="00B36841">
      <w:pPr>
        <w:pStyle w:val="a"/>
        <w:numPr>
          <w:ilvl w:val="0"/>
          <w:numId w:val="55"/>
        </w:numPr>
        <w:spacing w:before="0"/>
        <w:ind w:left="1418"/>
        <w:rPr>
          <w:ins w:id="17786" w:author="Fegie" w:date="2021-05-02T20:54:00Z"/>
        </w:rPr>
      </w:pPr>
      <w:ins w:id="17787" w:author="Fegie" w:date="2021-05-02T20:5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2CEF3C32" w14:textId="77777777" w:rsidR="00B36841" w:rsidRDefault="00B36841" w:rsidP="00B36841">
      <w:pPr>
        <w:rPr>
          <w:ins w:id="17788" w:author="Fegie" w:date="2021-05-02T20:5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36841" w14:paraId="440A6094" w14:textId="77777777" w:rsidTr="001C13CA">
        <w:trPr>
          <w:ins w:id="17789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E503EE" w14:textId="77777777" w:rsidR="00B36841" w:rsidRDefault="00B36841" w:rsidP="001C13CA">
            <w:pPr>
              <w:jc w:val="center"/>
              <w:rPr>
                <w:ins w:id="17790" w:author="Fegie" w:date="2021-05-02T20:54:00Z"/>
                <w:rFonts w:ascii="標楷體" w:eastAsia="標楷體" w:hAnsi="標楷體"/>
              </w:rPr>
            </w:pPr>
            <w:ins w:id="17791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D4C364" w14:textId="77777777" w:rsidR="00B36841" w:rsidRDefault="00B36841" w:rsidP="001C13CA">
            <w:pPr>
              <w:jc w:val="center"/>
              <w:rPr>
                <w:ins w:id="17792" w:author="Fegie" w:date="2021-05-02T20:54:00Z"/>
                <w:rFonts w:ascii="標楷體" w:eastAsia="標楷體" w:hAnsi="標楷體"/>
              </w:rPr>
            </w:pPr>
            <w:ins w:id="17793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958859B" w14:textId="77777777" w:rsidR="00B36841" w:rsidRDefault="00B36841" w:rsidP="001C13CA">
            <w:pPr>
              <w:jc w:val="center"/>
              <w:rPr>
                <w:ins w:id="17794" w:author="Fegie" w:date="2021-05-02T20:54:00Z"/>
                <w:rFonts w:ascii="標楷體" w:eastAsia="標楷體" w:hAnsi="標楷體"/>
              </w:rPr>
            </w:pPr>
            <w:ins w:id="17795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36841" w14:paraId="22B98FE5" w14:textId="77777777" w:rsidTr="001C13CA">
        <w:trPr>
          <w:ins w:id="17796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7DC5D" w14:textId="77777777" w:rsidR="00B36841" w:rsidRDefault="00B36841" w:rsidP="001C13CA">
            <w:pPr>
              <w:jc w:val="center"/>
              <w:rPr>
                <w:ins w:id="17797" w:author="Fegie" w:date="2021-05-02T20:54:00Z"/>
                <w:rFonts w:ascii="標楷體" w:eastAsia="標楷體" w:hAnsi="標楷體"/>
                <w:lang w:eastAsia="zh-HK"/>
              </w:rPr>
            </w:pPr>
            <w:ins w:id="17798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DCA61" w14:textId="4BD039B4" w:rsidR="00B36841" w:rsidRDefault="00B36841" w:rsidP="001C13CA">
            <w:pPr>
              <w:rPr>
                <w:ins w:id="17799" w:author="Fegie" w:date="2021-05-02T20:54:00Z"/>
                <w:rFonts w:ascii="標楷體" w:eastAsia="標楷體" w:hAnsi="標楷體"/>
                <w:lang w:eastAsia="zh-HK"/>
              </w:rPr>
            </w:pPr>
            <w:ins w:id="17800" w:author="Fegie" w:date="2021-05-02T20:5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9C8FA" w14:textId="20F6AA3E" w:rsidR="00B36841" w:rsidRDefault="00B36841" w:rsidP="001C13CA">
            <w:pPr>
              <w:rPr>
                <w:ins w:id="17801" w:author="Fegie" w:date="2021-05-02T20:54:00Z"/>
                <w:rFonts w:ascii="標楷體" w:eastAsia="標楷體" w:hAnsi="標楷體"/>
                <w:lang w:eastAsia="zh-HK"/>
              </w:rPr>
            </w:pPr>
            <w:ins w:id="17802" w:author="Fegie" w:date="2021-05-02T20:54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17803" w:author="Fegie" w:date="2021-05-02T20:5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7804" w:author="Fegie" w:date="2021-05-02T20:54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EEFDB37" w14:textId="34E2C1CF" w:rsidR="00B36841" w:rsidRDefault="00B36841" w:rsidP="001C13CA">
            <w:pPr>
              <w:rPr>
                <w:ins w:id="17805" w:author="Fegie" w:date="2021-05-02T20:54:00Z"/>
                <w:rFonts w:ascii="標楷體" w:eastAsia="標楷體" w:hAnsi="標楷體"/>
                <w:lang w:eastAsia="zh-HK"/>
              </w:rPr>
            </w:pPr>
            <w:ins w:id="17806" w:author="Fegie" w:date="2021-05-02T20:5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17807" w:author="Fegie" w:date="2021-05-02T20:58:00Z">
              <w:r>
                <w:rPr>
                  <w:rFonts w:ascii="標楷體" w:eastAsia="標楷體" w:hAnsi="標楷體" w:hint="eastAsia"/>
                  <w:lang w:eastAsia="zh-HK"/>
                </w:rPr>
                <w:t>修改法人基本</w:t>
              </w:r>
            </w:ins>
            <w:ins w:id="17808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B36841" w14:paraId="33028F3B" w14:textId="77777777" w:rsidTr="001C13CA">
        <w:trPr>
          <w:ins w:id="17809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FF89" w14:textId="77777777" w:rsidR="00B36841" w:rsidRDefault="00B36841" w:rsidP="001C13CA">
            <w:pPr>
              <w:jc w:val="center"/>
              <w:rPr>
                <w:ins w:id="17810" w:author="Fegie" w:date="2021-05-02T20:54:00Z"/>
                <w:rFonts w:ascii="標楷體" w:eastAsia="標楷體" w:hAnsi="標楷體"/>
              </w:rPr>
            </w:pPr>
            <w:ins w:id="17811" w:author="Fegie" w:date="2021-05-02T20:5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4FF36" w14:textId="77777777" w:rsidR="00B36841" w:rsidRDefault="00B36841" w:rsidP="001C13CA">
            <w:pPr>
              <w:rPr>
                <w:ins w:id="17812" w:author="Fegie" w:date="2021-05-02T20:54:00Z"/>
                <w:rFonts w:ascii="標楷體" w:eastAsia="標楷體" w:hAnsi="標楷體"/>
                <w:lang w:eastAsia="zh-HK"/>
              </w:rPr>
            </w:pPr>
            <w:ins w:id="17813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FAFA7" w14:textId="77777777" w:rsidR="00B36841" w:rsidRDefault="00B36841" w:rsidP="001C13CA">
            <w:pPr>
              <w:rPr>
                <w:ins w:id="17814" w:author="Fegie" w:date="2021-05-02T20:54:00Z"/>
                <w:rFonts w:ascii="標楷體" w:eastAsia="標楷體" w:hAnsi="標楷體"/>
                <w:lang w:eastAsia="zh-HK"/>
              </w:rPr>
            </w:pPr>
            <w:ins w:id="17815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123DE71D" w14:textId="77777777" w:rsidR="00B36841" w:rsidRDefault="00B36841" w:rsidP="00B36841">
      <w:pPr>
        <w:rPr>
          <w:ins w:id="17816" w:author="Fegie" w:date="2021-05-02T20:54:00Z"/>
          <w:rFonts w:ascii="標楷體" w:eastAsia="標楷體" w:hAnsi="標楷體"/>
        </w:rPr>
      </w:pPr>
    </w:p>
    <w:p w14:paraId="6BD7EBFE" w14:textId="77777777" w:rsidR="00B36841" w:rsidRDefault="00B36841" w:rsidP="00B36841">
      <w:pPr>
        <w:pStyle w:val="15"/>
        <w:numPr>
          <w:ilvl w:val="0"/>
          <w:numId w:val="55"/>
        </w:numPr>
        <w:ind w:left="1418"/>
        <w:rPr>
          <w:ins w:id="17817" w:author="Fegie" w:date="2021-05-02T20:54:00Z"/>
        </w:rPr>
      </w:pPr>
      <w:ins w:id="17818" w:author="Fegie" w:date="2021-05-02T20:54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7819" w:author="st1" w:date="2021-05-06T11:02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61"/>
        <w:gridCol w:w="535"/>
        <w:gridCol w:w="1656"/>
        <w:gridCol w:w="477"/>
        <w:gridCol w:w="2916"/>
        <w:gridCol w:w="463"/>
        <w:gridCol w:w="576"/>
        <w:gridCol w:w="3336"/>
        <w:tblGridChange w:id="17820">
          <w:tblGrid>
            <w:gridCol w:w="461"/>
            <w:gridCol w:w="4"/>
            <w:gridCol w:w="531"/>
            <w:gridCol w:w="89"/>
            <w:gridCol w:w="1536"/>
            <w:gridCol w:w="31"/>
            <w:gridCol w:w="469"/>
            <w:gridCol w:w="8"/>
            <w:gridCol w:w="2908"/>
            <w:gridCol w:w="8"/>
            <w:gridCol w:w="463"/>
            <w:gridCol w:w="576"/>
            <w:gridCol w:w="3336"/>
          </w:tblGrid>
        </w:tblGridChange>
      </w:tblGrid>
      <w:tr w:rsidR="00B36841" w14:paraId="65557B7B" w14:textId="77777777" w:rsidTr="00622CAE">
        <w:trPr>
          <w:trHeight w:val="388"/>
          <w:tblHeader/>
          <w:jc w:val="center"/>
          <w:ins w:id="17821" w:author="Fegie" w:date="2021-05-02T20:54:00Z"/>
          <w:trPrChange w:id="17822" w:author="st1" w:date="2021-05-06T11:02:00Z">
            <w:trPr>
              <w:trHeight w:val="388"/>
              <w:jc w:val="center"/>
            </w:trPr>
          </w:trPrChange>
        </w:trPr>
        <w:tc>
          <w:tcPr>
            <w:tcW w:w="4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23" w:author="st1" w:date="2021-05-06T11:02:00Z">
              <w:tcPr>
                <w:tcW w:w="465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58572C6" w14:textId="77777777" w:rsidR="00B36841" w:rsidRDefault="00B36841" w:rsidP="001C13CA">
            <w:pPr>
              <w:rPr>
                <w:ins w:id="17824" w:author="Fegie" w:date="2021-05-02T20:54:00Z"/>
                <w:rFonts w:ascii="標楷體" w:eastAsia="標楷體" w:hAnsi="標楷體"/>
              </w:rPr>
            </w:pPr>
            <w:ins w:id="17825" w:author="Fegie" w:date="2021-05-02T20:54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26" w:author="st1" w:date="2021-05-06T11:02:00Z">
              <w:tcPr>
                <w:tcW w:w="620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B90E760" w14:textId="77777777" w:rsidR="00B36841" w:rsidRDefault="00B36841" w:rsidP="001C13CA">
            <w:pPr>
              <w:rPr>
                <w:ins w:id="17827" w:author="Fegie" w:date="2021-05-02T20:54:00Z"/>
                <w:rFonts w:ascii="標楷體" w:eastAsia="標楷體" w:hAnsi="標楷體"/>
              </w:rPr>
            </w:pPr>
            <w:ins w:id="17828" w:author="Fegie" w:date="2021-05-02T20:54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99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29" w:author="st1" w:date="2021-05-06T11:02:00Z">
              <w:tcPr>
                <w:tcW w:w="5999" w:type="dxa"/>
                <w:gridSpan w:val="8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10938BA" w14:textId="77777777" w:rsidR="00B36841" w:rsidRDefault="00B36841" w:rsidP="001C13CA">
            <w:pPr>
              <w:jc w:val="center"/>
              <w:rPr>
                <w:ins w:id="17830" w:author="Fegie" w:date="2021-05-02T20:54:00Z"/>
                <w:rFonts w:ascii="標楷體" w:eastAsia="標楷體" w:hAnsi="標楷體"/>
              </w:rPr>
            </w:pPr>
            <w:ins w:id="17831" w:author="Fegie" w:date="2021-05-02T20:54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32" w:author="st1" w:date="2021-05-06T11:02:00Z">
              <w:tcPr>
                <w:tcW w:w="333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9D1EBF2" w14:textId="77777777" w:rsidR="00B36841" w:rsidRDefault="00B36841" w:rsidP="001C13CA">
            <w:pPr>
              <w:rPr>
                <w:ins w:id="17833" w:author="Fegie" w:date="2021-05-02T20:54:00Z"/>
                <w:rFonts w:ascii="標楷體" w:eastAsia="標楷體" w:hAnsi="標楷體"/>
              </w:rPr>
            </w:pPr>
            <w:ins w:id="17834" w:author="Fegie" w:date="2021-05-02T20:54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36841" w14:paraId="7EE699E5" w14:textId="77777777" w:rsidTr="00622CAE">
        <w:trPr>
          <w:trHeight w:val="244"/>
          <w:tblHeader/>
          <w:jc w:val="center"/>
          <w:ins w:id="17835" w:author="Fegie" w:date="2021-05-02T20:54:00Z"/>
          <w:trPrChange w:id="17836" w:author="st1" w:date="2021-05-06T11:02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7837" w:author="st1" w:date="2021-05-06T11:02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B6EF773" w14:textId="77777777" w:rsidR="00B36841" w:rsidRDefault="00B36841" w:rsidP="001C13CA">
            <w:pPr>
              <w:widowControl/>
              <w:rPr>
                <w:ins w:id="17838" w:author="Fegie" w:date="2021-05-02T20:54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7839" w:author="st1" w:date="2021-05-06T11:02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B17C17C" w14:textId="77777777" w:rsidR="00B36841" w:rsidRDefault="00B36841" w:rsidP="001C13CA">
            <w:pPr>
              <w:widowControl/>
              <w:rPr>
                <w:ins w:id="17840" w:author="Fegie" w:date="2021-05-02T20:54:00Z"/>
                <w:rFonts w:ascii="標楷體" w:eastAsia="標楷體" w:hAnsi="標楷體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41" w:author="st1" w:date="2021-05-06T11:02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9666932" w14:textId="77777777" w:rsidR="00B36841" w:rsidRDefault="00B36841" w:rsidP="001C13CA">
            <w:pPr>
              <w:rPr>
                <w:ins w:id="17842" w:author="Fegie" w:date="2021-05-02T20:54:00Z"/>
                <w:rFonts w:ascii="標楷體" w:eastAsia="標楷體" w:hAnsi="標楷體"/>
              </w:rPr>
            </w:pPr>
            <w:ins w:id="17843" w:author="Fegie" w:date="2021-05-02T20:54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44" w:author="st1" w:date="2021-05-06T11:02:00Z">
              <w:tcPr>
                <w:tcW w:w="5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8DE7103" w14:textId="77777777" w:rsidR="00B36841" w:rsidRDefault="00B36841" w:rsidP="001C13CA">
            <w:pPr>
              <w:rPr>
                <w:ins w:id="17845" w:author="Fegie" w:date="2021-05-02T20:54:00Z"/>
                <w:rFonts w:ascii="標楷體" w:eastAsia="標楷體" w:hAnsi="標楷體"/>
              </w:rPr>
            </w:pPr>
            <w:ins w:id="17846" w:author="Fegie" w:date="2021-05-02T20:54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47" w:author="st1" w:date="2021-05-06T11:02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A275BA" w14:textId="77777777" w:rsidR="00B36841" w:rsidRDefault="00B36841" w:rsidP="001C13CA">
            <w:pPr>
              <w:rPr>
                <w:ins w:id="17848" w:author="Fegie" w:date="2021-05-02T20:54:00Z"/>
                <w:rFonts w:ascii="標楷體" w:eastAsia="標楷體" w:hAnsi="標楷體"/>
              </w:rPr>
            </w:pPr>
            <w:ins w:id="17849" w:author="Fegie" w:date="2021-05-02T20:54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50" w:author="st1" w:date="2021-05-06T11:02:00Z">
              <w:tcPr>
                <w:tcW w:w="4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B8B4127" w14:textId="77777777" w:rsidR="00B36841" w:rsidRDefault="00B36841" w:rsidP="001C13CA">
            <w:pPr>
              <w:rPr>
                <w:ins w:id="17851" w:author="Fegie" w:date="2021-05-02T20:54:00Z"/>
                <w:rFonts w:ascii="標楷體" w:eastAsia="標楷體" w:hAnsi="標楷體"/>
              </w:rPr>
            </w:pPr>
            <w:ins w:id="17852" w:author="Fegie" w:date="2021-05-02T20:54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53" w:author="st1" w:date="2021-05-06T11:02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4F542D" w14:textId="77777777" w:rsidR="00B36841" w:rsidRDefault="00B36841" w:rsidP="001C13CA">
            <w:pPr>
              <w:rPr>
                <w:ins w:id="17854" w:author="Fegie" w:date="2021-05-02T20:54:00Z"/>
                <w:rFonts w:ascii="標楷體" w:eastAsia="標楷體" w:hAnsi="標楷體"/>
              </w:rPr>
            </w:pPr>
            <w:ins w:id="17855" w:author="Fegie" w:date="2021-05-02T20:54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7856" w:author="st1" w:date="2021-05-06T11:02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65D287A" w14:textId="77777777" w:rsidR="00B36841" w:rsidRDefault="00B36841" w:rsidP="001C13CA">
            <w:pPr>
              <w:widowControl/>
              <w:rPr>
                <w:ins w:id="17857" w:author="Fegie" w:date="2021-05-02T20:54:00Z"/>
                <w:rFonts w:ascii="標楷體" w:eastAsia="標楷體" w:hAnsi="標楷體"/>
              </w:rPr>
            </w:pPr>
          </w:p>
        </w:tc>
      </w:tr>
      <w:tr w:rsidR="00B36841" w14:paraId="5D02210A" w14:textId="77777777" w:rsidTr="001C13CA">
        <w:trPr>
          <w:trHeight w:val="291"/>
          <w:jc w:val="center"/>
          <w:ins w:id="17858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F4A1" w14:textId="77777777" w:rsidR="00B36841" w:rsidRDefault="00B36841" w:rsidP="001C13CA">
            <w:pPr>
              <w:rPr>
                <w:ins w:id="17859" w:author="Fegie" w:date="2021-05-02T20:54:00Z"/>
                <w:rFonts w:ascii="標楷體" w:eastAsia="標楷體" w:hAnsi="標楷體"/>
              </w:rPr>
            </w:pPr>
            <w:ins w:id="17860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7A9DF" w14:textId="77777777" w:rsidR="00B36841" w:rsidRDefault="00B36841" w:rsidP="001C13CA">
            <w:pPr>
              <w:rPr>
                <w:ins w:id="17861" w:author="Fegie" w:date="2021-05-02T20:54:00Z"/>
                <w:rFonts w:ascii="標楷體" w:eastAsia="標楷體" w:hAnsi="標楷體"/>
              </w:rPr>
            </w:pPr>
            <w:ins w:id="17862" w:author="Fegie" w:date="2021-05-02T20:54:00Z">
              <w:r>
                <w:rPr>
                  <w:rFonts w:ascii="標楷體" w:eastAsia="標楷體" w:hAnsi="標楷體" w:hint="eastAsia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lastRenderedPageBreak/>
                <w:t>選項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A58" w14:textId="77777777" w:rsidR="00B36841" w:rsidRDefault="00B36841" w:rsidP="001C13CA">
            <w:pPr>
              <w:rPr>
                <w:ins w:id="1786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73DD" w14:textId="77777777" w:rsidR="00B36841" w:rsidRDefault="00B36841" w:rsidP="001C13CA">
            <w:pPr>
              <w:rPr>
                <w:ins w:id="1786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F9C5B" w14:textId="77777777" w:rsidR="00B36841" w:rsidRDefault="00B36841" w:rsidP="001C13CA">
            <w:pPr>
              <w:rPr>
                <w:ins w:id="1786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3C4E" w14:textId="77777777" w:rsidR="00B36841" w:rsidRDefault="00B36841" w:rsidP="001C13CA">
            <w:pPr>
              <w:rPr>
                <w:ins w:id="1786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C4FBB" w14:textId="77777777" w:rsidR="00B36841" w:rsidRDefault="00B36841" w:rsidP="001C13CA">
            <w:pPr>
              <w:rPr>
                <w:ins w:id="17867" w:author="Fegie" w:date="2021-05-02T20:54:00Z"/>
                <w:rFonts w:ascii="標楷體" w:eastAsia="標楷體" w:hAnsi="標楷體"/>
              </w:rPr>
            </w:pPr>
            <w:ins w:id="17868" w:author="Fegie" w:date="2021-05-02T20:5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B9925" w14:textId="77777777" w:rsidR="00B36841" w:rsidRDefault="00B36841" w:rsidP="001C13CA">
            <w:pPr>
              <w:rPr>
                <w:ins w:id="17869" w:author="Fegie" w:date="2021-05-02T20:54:00Z"/>
                <w:rFonts w:ascii="標楷體" w:eastAsia="標楷體" w:hAnsi="標楷體"/>
              </w:rPr>
            </w:pPr>
            <w:ins w:id="17870" w:author="Fegie" w:date="2021-05-02T20:54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A1EDC9D" w14:textId="5C2979EC" w:rsidR="00B36841" w:rsidRDefault="00B36841" w:rsidP="001C13CA">
            <w:pPr>
              <w:rPr>
                <w:ins w:id="17871" w:author="Fegie" w:date="2021-05-02T20:54:00Z"/>
                <w:rFonts w:ascii="標楷體" w:eastAsia="標楷體" w:hAnsi="標楷體"/>
              </w:rPr>
            </w:pPr>
            <w:ins w:id="17872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</w:tr>
      <w:tr w:rsidR="00B36841" w14:paraId="51B250E7" w14:textId="77777777" w:rsidTr="001C13CA">
        <w:trPr>
          <w:trHeight w:val="291"/>
          <w:jc w:val="center"/>
          <w:ins w:id="17873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A6AB4" w14:textId="77777777" w:rsidR="00B36841" w:rsidRDefault="00B36841" w:rsidP="001C13CA">
            <w:pPr>
              <w:rPr>
                <w:ins w:id="17874" w:author="Fegie" w:date="2021-05-02T20:54:00Z"/>
                <w:rFonts w:ascii="標楷體" w:eastAsia="標楷體" w:hAnsi="標楷體"/>
              </w:rPr>
            </w:pPr>
            <w:ins w:id="17875" w:author="Fegie" w:date="2021-05-02T20:5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4EB6" w14:textId="57143D37" w:rsidR="00B36841" w:rsidRDefault="00B36841" w:rsidP="001C13CA">
            <w:pPr>
              <w:rPr>
                <w:ins w:id="17876" w:author="Fegie" w:date="2021-05-02T20:54:00Z"/>
                <w:rFonts w:ascii="標楷體" w:eastAsia="標楷體" w:hAnsi="標楷體"/>
              </w:rPr>
            </w:pPr>
            <w:ins w:id="17877" w:author="Fegie" w:date="2021-05-02T20:54:00Z">
              <w:r>
                <w:rPr>
                  <w:rFonts w:ascii="標楷體" w:eastAsia="標楷體" w:hAnsi="標楷體" w:hint="eastAsia"/>
                </w:rPr>
                <w:t>統一編號</w:t>
              </w:r>
            </w:ins>
            <w:ins w:id="17878" w:author="Fegie" w:date="2021-05-05T11:56:00Z">
              <w:r w:rsidR="00F937CC">
                <w:rPr>
                  <w:rFonts w:ascii="標楷體" w:eastAsia="標楷體" w:hAnsi="標楷體" w:hint="eastAsia"/>
                </w:rPr>
                <w:t>-</w:t>
              </w:r>
            </w:ins>
            <w:ins w:id="17879" w:author="Fegie" w:date="2021-05-05T11:57:00Z">
              <w:r w:rsidR="00F937CC">
                <w:rPr>
                  <w:rFonts w:ascii="標楷體" w:eastAsia="標楷體" w:hAnsi="標楷體" w:hint="eastAsia"/>
                </w:rPr>
                <w:t>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755B" w14:textId="0EA6A21E" w:rsidR="00B36841" w:rsidRDefault="00B36841" w:rsidP="001C13CA">
            <w:pPr>
              <w:rPr>
                <w:ins w:id="17880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0AB5" w14:textId="77777777" w:rsidR="00B36841" w:rsidRDefault="00B36841" w:rsidP="001C13CA">
            <w:pPr>
              <w:rPr>
                <w:ins w:id="17881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BC1C" w14:textId="77777777" w:rsidR="00B36841" w:rsidRDefault="00B36841" w:rsidP="001C13CA">
            <w:pPr>
              <w:rPr>
                <w:ins w:id="17882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776FC3" w14:textId="7B757409" w:rsidR="00B36841" w:rsidRDefault="00B36841" w:rsidP="001C13CA">
            <w:pPr>
              <w:rPr>
                <w:ins w:id="17883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A0773C3" w14:textId="586DDCEC" w:rsidR="00B36841" w:rsidRDefault="000F7CE8" w:rsidP="001C13CA">
            <w:pPr>
              <w:rPr>
                <w:ins w:id="17884" w:author="Fegie" w:date="2021-05-02T20:54:00Z"/>
                <w:rFonts w:ascii="標楷體" w:eastAsia="標楷體" w:hAnsi="標楷體"/>
              </w:rPr>
            </w:pPr>
            <w:ins w:id="17885" w:author="Fegie" w:date="2021-05-02T20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3647BA" w14:textId="2252D3D7" w:rsidR="00F937CC" w:rsidRDefault="00F937CC" w:rsidP="00F937CC">
            <w:pPr>
              <w:rPr>
                <w:ins w:id="17886" w:author="Fegie" w:date="2021-05-05T11:57:00Z"/>
                <w:rFonts w:ascii="標楷體" w:eastAsia="標楷體" w:hAnsi="標楷體"/>
              </w:rPr>
            </w:pPr>
            <w:ins w:id="17887" w:author="Fegie" w:date="2021-05-05T11:5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623CCDDC" w14:textId="2EE53AAA" w:rsidR="00B36841" w:rsidRPr="004E5117" w:rsidRDefault="00F937CC" w:rsidP="001C13CA">
            <w:pPr>
              <w:rPr>
                <w:ins w:id="17888" w:author="Fegie" w:date="2021-05-02T20:54:00Z"/>
                <w:rFonts w:ascii="標楷體" w:eastAsia="標楷體" w:hAnsi="標楷體"/>
              </w:rPr>
            </w:pPr>
            <w:ins w:id="17889" w:author="Fegie" w:date="2021-05-05T11:5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F937CC" w14:paraId="5DB3D615" w14:textId="77777777" w:rsidTr="001C13CA">
        <w:trPr>
          <w:trHeight w:val="291"/>
          <w:jc w:val="center"/>
          <w:ins w:id="17890" w:author="Fegie" w:date="2021-05-05T11:56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3374" w14:textId="0F3D2954" w:rsidR="00F937CC" w:rsidRDefault="00144AE6" w:rsidP="00F937CC">
            <w:pPr>
              <w:rPr>
                <w:ins w:id="17891" w:author="Fegie" w:date="2021-05-05T11:56:00Z"/>
                <w:rFonts w:ascii="標楷體" w:eastAsia="標楷體" w:hAnsi="標楷體"/>
              </w:rPr>
            </w:pPr>
            <w:ins w:id="17892" w:author="Fegie" w:date="2021-05-05T14:1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E333" w14:textId="1BC36A88" w:rsidR="00F937CC" w:rsidRDefault="00F937CC" w:rsidP="00F937CC">
            <w:pPr>
              <w:rPr>
                <w:ins w:id="17893" w:author="Fegie" w:date="2021-05-05T11:56:00Z"/>
                <w:rFonts w:ascii="標楷體" w:eastAsia="標楷體" w:hAnsi="標楷體"/>
              </w:rPr>
            </w:pPr>
            <w:ins w:id="17894" w:author="Fegie" w:date="2021-05-05T11:5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  <w:ins w:id="17895" w:author="Fegie" w:date="2021-05-05T11:57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F151" w14:textId="70A41919" w:rsidR="00F937CC" w:rsidRDefault="00F937CC" w:rsidP="00F937CC">
            <w:pPr>
              <w:rPr>
                <w:ins w:id="17896" w:author="Fegie" w:date="2021-05-05T11:56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AFCE" w14:textId="77777777" w:rsidR="00F937CC" w:rsidRDefault="00F937CC" w:rsidP="00F937CC">
            <w:pPr>
              <w:rPr>
                <w:ins w:id="17897" w:author="Fegie" w:date="2021-05-05T11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4396" w14:textId="77777777" w:rsidR="00F937CC" w:rsidRDefault="00F937CC" w:rsidP="00F937CC">
            <w:pPr>
              <w:rPr>
                <w:ins w:id="17898" w:author="Fegie" w:date="2021-05-05T11:56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0F8B7C" w14:textId="77777777" w:rsidR="00F937CC" w:rsidRDefault="00F937CC" w:rsidP="00F937CC">
            <w:pPr>
              <w:rPr>
                <w:ins w:id="17899" w:author="Fegie" w:date="2021-05-05T11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670483" w14:textId="2897156D" w:rsidR="00F937CC" w:rsidRDefault="00F937CC" w:rsidP="00F937CC">
            <w:pPr>
              <w:rPr>
                <w:ins w:id="17900" w:author="Fegie" w:date="2021-05-05T11:56:00Z"/>
                <w:rFonts w:ascii="標楷體" w:eastAsia="標楷體" w:hAnsi="標楷體"/>
              </w:rPr>
            </w:pPr>
            <w:ins w:id="17901" w:author="Fegie" w:date="2021-05-05T11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23D832" w14:textId="77777777" w:rsidR="00F937CC" w:rsidRDefault="00F937CC" w:rsidP="00F937CC">
            <w:pPr>
              <w:rPr>
                <w:ins w:id="17902" w:author="Fegie" w:date="2021-05-05T11:57:00Z"/>
                <w:rFonts w:ascii="標楷體" w:eastAsia="標楷體" w:hAnsi="標楷體"/>
              </w:rPr>
            </w:pPr>
            <w:ins w:id="17903" w:author="Fegie" w:date="2021-05-05T11:5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2E250815" w14:textId="1829BC60" w:rsidR="00F937CC" w:rsidRDefault="00F937CC" w:rsidP="00F937CC">
            <w:pPr>
              <w:rPr>
                <w:ins w:id="17904" w:author="Fegie" w:date="2021-05-05T11:56:00Z"/>
                <w:rFonts w:ascii="標楷體" w:eastAsia="標楷體" w:hAnsi="標楷體"/>
              </w:rPr>
            </w:pPr>
            <w:ins w:id="17905" w:author="Fegie" w:date="2021-05-05T11:5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F937CC" w14:paraId="584F4DEB" w14:textId="77777777" w:rsidTr="001C13CA">
        <w:trPr>
          <w:trHeight w:val="291"/>
          <w:jc w:val="center"/>
          <w:ins w:id="17906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6A1E8" w14:textId="1AED7030" w:rsidR="00F937CC" w:rsidRDefault="00144AE6" w:rsidP="00F937CC">
            <w:pPr>
              <w:rPr>
                <w:ins w:id="17907" w:author="Fegie" w:date="2021-05-02T20:54:00Z"/>
                <w:rFonts w:ascii="標楷體" w:eastAsia="標楷體" w:hAnsi="標楷體"/>
              </w:rPr>
            </w:pPr>
            <w:ins w:id="17908" w:author="Fegie" w:date="2021-05-05T14:14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E2205" w14:textId="4868E503" w:rsidR="00F937CC" w:rsidRDefault="00F937CC" w:rsidP="00F937CC">
            <w:pPr>
              <w:rPr>
                <w:ins w:id="17909" w:author="Fegie" w:date="2021-05-02T20:54:00Z"/>
                <w:rFonts w:ascii="標楷體" w:eastAsia="標楷體" w:hAnsi="標楷體"/>
              </w:rPr>
            </w:pPr>
            <w:ins w:id="17910" w:author="Fegie" w:date="2021-05-02T20:54:00Z">
              <w:r>
                <w:rPr>
                  <w:rFonts w:ascii="標楷體" w:eastAsia="標楷體" w:hAnsi="標楷體" w:hint="eastAsia"/>
                </w:rPr>
                <w:t>公司名稱</w:t>
              </w:r>
            </w:ins>
            <w:ins w:id="17911" w:author="Fegie" w:date="2021-05-05T11:5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BA0A" w14:textId="05DFFA3E" w:rsidR="00F937CC" w:rsidRDefault="00F937CC" w:rsidP="00F937CC">
            <w:pPr>
              <w:rPr>
                <w:ins w:id="17912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C928" w14:textId="77777777" w:rsidR="00F937CC" w:rsidRDefault="00F937CC" w:rsidP="00F937CC">
            <w:pPr>
              <w:rPr>
                <w:ins w:id="17913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CDDB" w14:textId="77777777" w:rsidR="00F937CC" w:rsidRDefault="00F937CC" w:rsidP="00F937CC">
            <w:pPr>
              <w:rPr>
                <w:ins w:id="17914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51F5" w14:textId="694F2AD3" w:rsidR="00F937CC" w:rsidRDefault="00F937CC" w:rsidP="00F937CC">
            <w:pPr>
              <w:rPr>
                <w:ins w:id="17915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E02C" w14:textId="6C624221" w:rsidR="00F937CC" w:rsidRDefault="00F937CC" w:rsidP="00F937CC">
            <w:pPr>
              <w:rPr>
                <w:ins w:id="17916" w:author="Fegie" w:date="2021-05-02T20:54:00Z"/>
                <w:rFonts w:ascii="標楷體" w:eastAsia="標楷體" w:hAnsi="標楷體"/>
              </w:rPr>
            </w:pPr>
            <w:ins w:id="17917" w:author="Fegie" w:date="2021-05-05T11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FCC5B" w14:textId="441F8435" w:rsidR="00F937CC" w:rsidRDefault="00F937CC" w:rsidP="00F937CC">
            <w:pPr>
              <w:rPr>
                <w:ins w:id="17918" w:author="Fegie" w:date="2021-05-02T20:54:00Z"/>
                <w:rFonts w:ascii="標楷體" w:eastAsia="標楷體" w:hAnsi="標楷體"/>
              </w:rPr>
            </w:pPr>
            <w:ins w:id="17919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920" w:author="Fegie" w:date="2021-05-02T20:59:00Z">
              <w:r>
                <w:rPr>
                  <w:rFonts w:ascii="標楷體" w:eastAsia="標楷體" w:hAnsi="標楷體" w:hint="eastAsia"/>
                </w:rPr>
                <w:t>自動顯示原值</w:t>
              </w:r>
            </w:ins>
            <w:ins w:id="17921" w:author="Fegie" w:date="2021-05-05T11:5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7922" w:author="Fegie" w:date="2021-05-02T20:5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641E085" w14:textId="57B5DEFF" w:rsidR="00F937CC" w:rsidRDefault="00F937CC" w:rsidP="00F937CC">
            <w:pPr>
              <w:rPr>
                <w:ins w:id="17923" w:author="Fegie" w:date="2021-05-02T20:54:00Z"/>
                <w:rFonts w:ascii="標楷體" w:eastAsia="標楷體" w:hAnsi="標楷體"/>
              </w:rPr>
            </w:pPr>
            <w:ins w:id="17924" w:author="Fegie" w:date="2021-05-02T20:5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7925" w:author="Fegie" w:date="2021-05-02T20:54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F937CC" w14:paraId="6DA4AF03" w14:textId="77777777" w:rsidTr="001C13CA">
        <w:trPr>
          <w:trHeight w:val="291"/>
          <w:jc w:val="center"/>
          <w:ins w:id="17926" w:author="Fegie" w:date="2021-05-05T11:57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B3117" w14:textId="409AF6D1" w:rsidR="00F937CC" w:rsidRDefault="00144AE6" w:rsidP="00F937CC">
            <w:pPr>
              <w:rPr>
                <w:ins w:id="17927" w:author="Fegie" w:date="2021-05-05T11:57:00Z"/>
                <w:rFonts w:ascii="標楷體" w:eastAsia="標楷體" w:hAnsi="標楷體"/>
              </w:rPr>
            </w:pPr>
            <w:ins w:id="17928" w:author="Fegie" w:date="2021-05-05T14:1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1898" w14:textId="482A8F48" w:rsidR="00F937CC" w:rsidRDefault="00F937CC" w:rsidP="00F937CC">
            <w:pPr>
              <w:rPr>
                <w:ins w:id="17929" w:author="Fegie" w:date="2021-05-05T11:57:00Z"/>
                <w:rFonts w:ascii="標楷體" w:eastAsia="標楷體" w:hAnsi="標楷體"/>
              </w:rPr>
            </w:pPr>
            <w:ins w:id="17930" w:author="Fegie" w:date="2021-05-05T11:58:00Z">
              <w:r>
                <w:rPr>
                  <w:rFonts w:ascii="標楷體" w:eastAsia="標楷體" w:hAnsi="標楷體" w:hint="eastAsia"/>
                </w:rPr>
                <w:t>公司名稱-修改後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65DF" w14:textId="4D2B3F1C" w:rsidR="00F937CC" w:rsidRDefault="00F937CC" w:rsidP="00F937CC">
            <w:pPr>
              <w:rPr>
                <w:ins w:id="17931" w:author="Fegie" w:date="2021-05-05T11:57:00Z"/>
                <w:rFonts w:ascii="標楷體" w:eastAsia="標楷體" w:hAnsi="標楷體"/>
              </w:rPr>
            </w:pPr>
            <w:ins w:id="17932" w:author="Fegie" w:date="2021-05-05T11:58:00Z">
              <w:del w:id="1793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7934" w:author="家榮 張" w:date="2021-05-06T18:50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F002" w14:textId="77777777" w:rsidR="00F937CC" w:rsidRDefault="00F937CC" w:rsidP="00F937CC">
            <w:pPr>
              <w:rPr>
                <w:ins w:id="17935" w:author="Fegie" w:date="2021-05-05T11:5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47F4" w14:textId="77777777" w:rsidR="00F937CC" w:rsidRDefault="00F937CC" w:rsidP="00F937CC">
            <w:pPr>
              <w:rPr>
                <w:ins w:id="17936" w:author="Fegie" w:date="2021-05-05T11:57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4391" w14:textId="4FE39980" w:rsidR="00F937CC" w:rsidRDefault="00F937CC" w:rsidP="00F937CC">
            <w:pPr>
              <w:rPr>
                <w:ins w:id="17937" w:author="Fegie" w:date="2021-05-05T11:57:00Z"/>
                <w:rFonts w:ascii="標楷體" w:eastAsia="標楷體" w:hAnsi="標楷體"/>
              </w:rPr>
            </w:pPr>
            <w:ins w:id="17938" w:author="Fegie" w:date="2021-05-05T11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8E91E" w14:textId="6984A834" w:rsidR="00F937CC" w:rsidRDefault="00F937CC" w:rsidP="00F937CC">
            <w:pPr>
              <w:rPr>
                <w:ins w:id="17939" w:author="Fegie" w:date="2021-05-05T11:57:00Z"/>
                <w:rFonts w:ascii="標楷體" w:eastAsia="標楷體" w:hAnsi="標楷體"/>
              </w:rPr>
            </w:pPr>
            <w:ins w:id="17940" w:author="Fegie" w:date="2021-05-05T11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B187" w14:textId="77777777" w:rsidR="00F937CC" w:rsidRDefault="00F937CC" w:rsidP="00F937CC">
            <w:pPr>
              <w:rPr>
                <w:ins w:id="17941" w:author="Fegie" w:date="2021-05-05T11:58:00Z"/>
                <w:rFonts w:ascii="標楷體" w:eastAsia="標楷體" w:hAnsi="標楷體"/>
              </w:rPr>
            </w:pPr>
            <w:ins w:id="17942" w:author="Fegie" w:date="2021-05-05T11:5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623FCC3" w14:textId="23E84B55" w:rsidR="00F937CC" w:rsidRDefault="00F937CC" w:rsidP="00F937CC">
            <w:pPr>
              <w:rPr>
                <w:ins w:id="17943" w:author="Fegie" w:date="2021-05-05T11:57:00Z"/>
                <w:rFonts w:ascii="標楷體" w:eastAsia="標楷體" w:hAnsi="標楷體"/>
              </w:rPr>
            </w:pPr>
            <w:ins w:id="17944" w:author="Fegie" w:date="2021-05-05T11:5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F937CC" w14:paraId="14338861" w14:textId="77777777" w:rsidTr="001C13CA">
        <w:trPr>
          <w:trHeight w:val="291"/>
          <w:jc w:val="center"/>
          <w:ins w:id="1794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D1718" w14:textId="782B7A82" w:rsidR="00F937CC" w:rsidRDefault="00144AE6" w:rsidP="00F937CC">
            <w:pPr>
              <w:rPr>
                <w:ins w:id="17946" w:author="Fegie" w:date="2021-05-02T20:54:00Z"/>
                <w:rFonts w:ascii="標楷體" w:eastAsia="標楷體" w:hAnsi="標楷體"/>
              </w:rPr>
            </w:pPr>
            <w:ins w:id="17947" w:author="Fegie" w:date="2021-05-05T14:14:00Z">
              <w:r>
                <w:rPr>
                  <w:rFonts w:ascii="標楷體" w:eastAsia="標楷體" w:hAnsi="標楷體" w:hint="eastAsia"/>
                </w:rPr>
                <w:lastRenderedPageBreak/>
                <w:t>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50B" w14:textId="79BC7622" w:rsidR="00F937CC" w:rsidRDefault="00F937CC" w:rsidP="00F937CC">
            <w:pPr>
              <w:rPr>
                <w:ins w:id="17948" w:author="Fegie" w:date="2021-05-02T20:54:00Z"/>
                <w:rFonts w:ascii="標楷體" w:eastAsia="標楷體" w:hAnsi="標楷體"/>
              </w:rPr>
            </w:pPr>
            <w:ins w:id="17949" w:author="Fegie" w:date="2021-05-02T20:54:00Z">
              <w:r>
                <w:rPr>
                  <w:rFonts w:ascii="標楷體" w:eastAsia="標楷體" w:hAnsi="標楷體" w:hint="eastAsia"/>
                </w:rPr>
                <w:t>設立日期</w:t>
              </w:r>
            </w:ins>
            <w:ins w:id="17950" w:author="Fegie" w:date="2021-05-05T11:5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4949E" w14:textId="0FF056EC" w:rsidR="00F937CC" w:rsidRDefault="00F937CC" w:rsidP="00F937CC">
            <w:pPr>
              <w:rPr>
                <w:ins w:id="1795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64158" w14:textId="77777777" w:rsidR="00F937CC" w:rsidRDefault="00F937CC" w:rsidP="00F937CC">
            <w:pPr>
              <w:rPr>
                <w:ins w:id="1795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C5E8" w14:textId="77777777" w:rsidR="00F937CC" w:rsidRPr="00F15B2B" w:rsidRDefault="00F937CC" w:rsidP="00F937CC">
            <w:pPr>
              <w:rPr>
                <w:ins w:id="17953" w:author="Fegie" w:date="2021-05-02T20:54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0F59" w14:textId="2A015395" w:rsidR="00F937CC" w:rsidRDefault="00F937CC" w:rsidP="00F937CC">
            <w:pPr>
              <w:rPr>
                <w:ins w:id="1795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7C0C4" w14:textId="55EAD71B" w:rsidR="00F937CC" w:rsidRDefault="00F937CC" w:rsidP="00F937CC">
            <w:pPr>
              <w:rPr>
                <w:ins w:id="17955" w:author="Fegie" w:date="2021-05-02T20:54:00Z"/>
                <w:rFonts w:ascii="標楷體" w:eastAsia="標楷體" w:hAnsi="標楷體"/>
              </w:rPr>
            </w:pPr>
            <w:ins w:id="17956" w:author="Fegie" w:date="2021-05-05T11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FCAD2" w14:textId="2B46F6AF" w:rsidR="00F937CC" w:rsidRDefault="00F937CC" w:rsidP="00F937CC">
            <w:pPr>
              <w:rPr>
                <w:ins w:id="17957" w:author="Fegie" w:date="2021-05-02T20:59:00Z"/>
                <w:rFonts w:ascii="標楷體" w:eastAsia="標楷體" w:hAnsi="標楷體"/>
              </w:rPr>
            </w:pPr>
            <w:ins w:id="17958" w:author="Fegie" w:date="2021-05-02T20:59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7959" w:author="Fegie" w:date="2021-05-05T11:5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7960" w:author="Fegie" w:date="2021-05-02T20:5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17618B8E" w14:textId="42B945E6" w:rsidR="00F937CC" w:rsidRPr="00F15B2B" w:rsidRDefault="00F937CC" w:rsidP="00F937CC">
            <w:pPr>
              <w:rPr>
                <w:ins w:id="17961" w:author="Fegie" w:date="2021-05-02T20:54:00Z"/>
                <w:rFonts w:ascii="標楷體" w:eastAsia="標楷體" w:hAnsi="標楷體"/>
                <w:color w:val="000000" w:themeColor="text1"/>
              </w:rPr>
            </w:pPr>
            <w:ins w:id="17962" w:author="Fegie" w:date="2021-05-02T20:5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7963" w:author="Fegie" w:date="2021-05-02T20:54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F937CC" w14:paraId="7834D4B0" w14:textId="77777777" w:rsidTr="001C13CA">
        <w:trPr>
          <w:trHeight w:val="291"/>
          <w:jc w:val="center"/>
          <w:ins w:id="17964" w:author="Fegie" w:date="2021-05-05T11:5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D2294" w14:textId="4FCD2D97" w:rsidR="00F937CC" w:rsidRDefault="00144AE6" w:rsidP="00F937CC">
            <w:pPr>
              <w:rPr>
                <w:ins w:id="17965" w:author="Fegie" w:date="2021-05-05T11:58:00Z"/>
                <w:rFonts w:ascii="標楷體" w:eastAsia="標楷體" w:hAnsi="標楷體"/>
              </w:rPr>
            </w:pPr>
            <w:ins w:id="17966" w:author="Fegie" w:date="2021-05-05T14:1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3386" w14:textId="13C829AD" w:rsidR="00F937CC" w:rsidRDefault="00F937CC" w:rsidP="00F937CC">
            <w:pPr>
              <w:rPr>
                <w:ins w:id="17967" w:author="Fegie" w:date="2021-05-05T11:58:00Z"/>
                <w:rFonts w:ascii="標楷體" w:eastAsia="標楷體" w:hAnsi="標楷體"/>
              </w:rPr>
            </w:pPr>
            <w:ins w:id="17968" w:author="Fegie" w:date="2021-05-05T11:58:00Z">
              <w:r>
                <w:rPr>
                  <w:rFonts w:ascii="標楷體" w:eastAsia="標楷體" w:hAnsi="標楷體" w:hint="eastAsia"/>
                </w:rPr>
                <w:t>設立日期-修改後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97885" w14:textId="7F8B7873" w:rsidR="00F937CC" w:rsidRDefault="00F937CC" w:rsidP="00F937CC">
            <w:pPr>
              <w:rPr>
                <w:ins w:id="17969" w:author="Fegie" w:date="2021-05-05T11:58:00Z"/>
                <w:rFonts w:ascii="標楷體" w:eastAsia="標楷體" w:hAnsi="標楷體"/>
              </w:rPr>
            </w:pPr>
            <w:ins w:id="17970" w:author="Fegie" w:date="2021-05-05T11:58:00Z">
              <w:del w:id="1797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7972" w:author="家榮 張" w:date="2021-05-06T18:50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52D2" w14:textId="77777777" w:rsidR="00F937CC" w:rsidRDefault="00F937CC" w:rsidP="00F937CC">
            <w:pPr>
              <w:rPr>
                <w:ins w:id="17973" w:author="Fegie" w:date="2021-05-05T11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073A" w14:textId="77777777" w:rsidR="00F937CC" w:rsidRPr="00F15B2B" w:rsidRDefault="00F937CC" w:rsidP="00F937CC">
            <w:pPr>
              <w:rPr>
                <w:ins w:id="17974" w:author="Fegie" w:date="2021-05-05T11:58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8F3BE" w14:textId="5094D875" w:rsidR="00F937CC" w:rsidRDefault="00F937CC" w:rsidP="00F937CC">
            <w:pPr>
              <w:rPr>
                <w:ins w:id="17975" w:author="Fegie" w:date="2021-05-05T11:58:00Z"/>
                <w:rFonts w:ascii="標楷體" w:eastAsia="標楷體" w:hAnsi="標楷體"/>
              </w:rPr>
            </w:pPr>
            <w:ins w:id="17976" w:author="Fegie" w:date="2021-05-05T11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984A" w14:textId="7940EBA6" w:rsidR="00F937CC" w:rsidRDefault="00F937CC" w:rsidP="00F937CC">
            <w:pPr>
              <w:rPr>
                <w:ins w:id="17977" w:author="Fegie" w:date="2021-05-05T11:58:00Z"/>
                <w:rFonts w:ascii="標楷體" w:eastAsia="標楷體" w:hAnsi="標楷體"/>
              </w:rPr>
            </w:pPr>
            <w:ins w:id="17978" w:author="Fegie" w:date="2021-05-05T11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35C4" w14:textId="77777777" w:rsidR="00F937CC" w:rsidRDefault="00F937CC" w:rsidP="00F937CC">
            <w:pPr>
              <w:rPr>
                <w:ins w:id="17979" w:author="Fegie" w:date="2021-05-05T11:58:00Z"/>
                <w:rFonts w:ascii="標楷體" w:eastAsia="標楷體" w:hAnsi="標楷體"/>
              </w:rPr>
            </w:pPr>
            <w:ins w:id="17980" w:author="Fegie" w:date="2021-05-05T11:5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4AE27AD" w14:textId="0C2480CA" w:rsidR="00F937CC" w:rsidRDefault="00F937CC" w:rsidP="00F937CC">
            <w:pPr>
              <w:rPr>
                <w:ins w:id="17981" w:author="Fegie" w:date="2021-05-05T11:58:00Z"/>
                <w:rFonts w:ascii="標楷體" w:eastAsia="標楷體" w:hAnsi="標楷體"/>
              </w:rPr>
            </w:pPr>
            <w:ins w:id="17982" w:author="Fegie" w:date="2021-05-05T11:5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F937CC" w14:paraId="1775F34D" w14:textId="77777777" w:rsidTr="001C13CA">
        <w:trPr>
          <w:trHeight w:val="291"/>
          <w:jc w:val="center"/>
          <w:ins w:id="17983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3A7CA" w14:textId="40705D7A" w:rsidR="00F937CC" w:rsidRDefault="00144AE6" w:rsidP="00F937CC">
            <w:pPr>
              <w:rPr>
                <w:ins w:id="17984" w:author="Fegie" w:date="2021-05-02T20:54:00Z"/>
                <w:rFonts w:ascii="標楷體" w:eastAsia="標楷體" w:hAnsi="標楷體"/>
              </w:rPr>
            </w:pPr>
            <w:ins w:id="17985" w:author="Fegie" w:date="2021-05-05T14:1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ACD9" w14:textId="79074945" w:rsidR="00F937CC" w:rsidRDefault="00F937CC" w:rsidP="00F937CC">
            <w:pPr>
              <w:rPr>
                <w:ins w:id="17986" w:author="Fegie" w:date="2021-05-02T20:54:00Z"/>
                <w:rFonts w:ascii="標楷體" w:eastAsia="標楷體" w:hAnsi="標楷體"/>
              </w:rPr>
            </w:pPr>
            <w:ins w:id="17987" w:author="Fegie" w:date="2021-05-02T20:54:00Z">
              <w:r>
                <w:rPr>
                  <w:rFonts w:ascii="標楷體" w:eastAsia="標楷體" w:hAnsi="標楷體" w:hint="eastAsia"/>
                </w:rPr>
                <w:t>客戶別</w:t>
              </w:r>
            </w:ins>
            <w:ins w:id="17988" w:author="Fegie" w:date="2021-05-05T11:59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BF114" w14:textId="0E7B9BD0" w:rsidR="00F937CC" w:rsidRDefault="00F937CC" w:rsidP="00F937CC">
            <w:pPr>
              <w:rPr>
                <w:ins w:id="17989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437E" w14:textId="77777777" w:rsidR="00F937CC" w:rsidRDefault="00F937CC" w:rsidP="00F937CC">
            <w:pPr>
              <w:rPr>
                <w:ins w:id="1799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E73B" w14:textId="121C015D" w:rsidR="00F937CC" w:rsidRDefault="00F937CC" w:rsidP="00F937CC">
            <w:pPr>
              <w:rPr>
                <w:ins w:id="17991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A494" w14:textId="7C800B37" w:rsidR="00F937CC" w:rsidRDefault="00F937CC" w:rsidP="00F937CC">
            <w:pPr>
              <w:rPr>
                <w:ins w:id="17992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B0BD" w14:textId="174E23AF" w:rsidR="00F937CC" w:rsidRDefault="00F937CC" w:rsidP="00F937CC">
            <w:pPr>
              <w:rPr>
                <w:ins w:id="17993" w:author="Fegie" w:date="2021-05-02T20:54:00Z"/>
                <w:rFonts w:ascii="標楷體" w:eastAsia="標楷體" w:hAnsi="標楷體"/>
              </w:rPr>
            </w:pPr>
            <w:ins w:id="17994" w:author="Fegie" w:date="2021-05-05T11:5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3B2A62C4" w14:textId="726C7CB6" w:rsidR="00F937CC" w:rsidRDefault="00F937CC" w:rsidP="00F937CC">
            <w:pPr>
              <w:rPr>
                <w:ins w:id="17995" w:author="Fegie" w:date="2021-05-02T21:00:00Z"/>
                <w:rFonts w:ascii="標楷體" w:eastAsia="標楷體" w:hAnsi="標楷體"/>
              </w:rPr>
            </w:pPr>
            <w:ins w:id="17996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7997" w:author="Fegie" w:date="2021-05-05T11:5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7998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CD4B6CF" w14:textId="5370D49C" w:rsidR="00F937CC" w:rsidRDefault="00F937CC" w:rsidP="00F937CC">
            <w:pPr>
              <w:rPr>
                <w:ins w:id="17999" w:author="Fegie" w:date="2021-05-02T20:54:00Z"/>
                <w:rFonts w:ascii="標楷體" w:eastAsia="標楷體" w:hAnsi="標楷體"/>
              </w:rPr>
            </w:pPr>
            <w:ins w:id="18000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001" w:author="Fegie" w:date="2021-05-02T20:54:00Z"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F937CC" w14:paraId="1ACF0B47" w14:textId="77777777" w:rsidTr="001C13CA">
        <w:trPr>
          <w:trHeight w:val="291"/>
          <w:jc w:val="center"/>
          <w:ins w:id="18002" w:author="Fegie" w:date="2021-05-05T11:5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C9EA" w14:textId="40A8E62B" w:rsidR="00F937CC" w:rsidRDefault="00144AE6" w:rsidP="00F937CC">
            <w:pPr>
              <w:rPr>
                <w:ins w:id="18003" w:author="Fegie" w:date="2021-05-05T11:58:00Z"/>
                <w:rFonts w:ascii="標楷體" w:eastAsia="標楷體" w:hAnsi="標楷體"/>
              </w:rPr>
            </w:pPr>
            <w:ins w:id="18004" w:author="Fegie" w:date="2021-05-05T14:1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F159" w14:textId="3D42DF42" w:rsidR="00F937CC" w:rsidRDefault="00F937CC" w:rsidP="00F937CC">
            <w:pPr>
              <w:rPr>
                <w:ins w:id="18005" w:author="Fegie" w:date="2021-05-05T11:58:00Z"/>
                <w:rFonts w:ascii="標楷體" w:eastAsia="標楷體" w:hAnsi="標楷體"/>
              </w:rPr>
            </w:pPr>
            <w:ins w:id="18006" w:author="Fegie" w:date="2021-05-05T11:59:00Z">
              <w:r>
                <w:rPr>
                  <w:rFonts w:ascii="標楷體" w:eastAsia="標楷體" w:hAnsi="標楷體" w:hint="eastAsia"/>
                </w:rPr>
                <w:t>客戶別-修改後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A6EB" w14:textId="67BF7972" w:rsidR="00F937CC" w:rsidRDefault="00F937CC" w:rsidP="00F937CC">
            <w:pPr>
              <w:rPr>
                <w:ins w:id="18007" w:author="Fegie" w:date="2021-05-05T11:58:00Z"/>
                <w:rFonts w:ascii="標楷體" w:eastAsia="標楷體" w:hAnsi="標楷體"/>
              </w:rPr>
            </w:pPr>
            <w:ins w:id="18008" w:author="Fegie" w:date="2021-05-05T11:59:00Z">
              <w:del w:id="18009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8010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911" w14:textId="77777777" w:rsidR="00F937CC" w:rsidRDefault="00F937CC" w:rsidP="00F937CC">
            <w:pPr>
              <w:rPr>
                <w:ins w:id="18011" w:author="Fegie" w:date="2021-05-05T11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C25C" w14:textId="68D1D093" w:rsidR="00F937CC" w:rsidRDefault="00F937CC" w:rsidP="00F937CC">
            <w:pPr>
              <w:rPr>
                <w:ins w:id="18012" w:author="Fegie" w:date="2021-05-05T11:58:00Z"/>
                <w:rFonts w:ascii="標楷體" w:eastAsia="標楷體" w:hAnsi="標楷體" w:cs="細明體"/>
                <w:spacing w:val="15"/>
                <w:kern w:val="0"/>
              </w:rPr>
            </w:pPr>
            <w:ins w:id="18013" w:author="Fegie" w:date="2021-05-05T11:5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014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8015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016" w:author="Fegie" w:date="2021-05-05T11:5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A0D74" w14:textId="76BA21BF" w:rsidR="00F937CC" w:rsidRDefault="00F937CC" w:rsidP="00F937CC">
            <w:pPr>
              <w:rPr>
                <w:ins w:id="18017" w:author="Fegie" w:date="2021-05-05T11:58:00Z"/>
                <w:rFonts w:ascii="標楷體" w:eastAsia="標楷體" w:hAnsi="標楷體"/>
              </w:rPr>
            </w:pPr>
            <w:ins w:id="18018" w:author="Fegie" w:date="2021-05-05T11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E04C" w14:textId="5DAD970B" w:rsidR="00F937CC" w:rsidRDefault="00F937CC" w:rsidP="00F937CC">
            <w:pPr>
              <w:rPr>
                <w:ins w:id="18019" w:author="Fegie" w:date="2021-05-05T11:58:00Z"/>
                <w:rFonts w:ascii="標楷體" w:eastAsia="標楷體" w:hAnsi="標楷體"/>
              </w:rPr>
            </w:pPr>
            <w:ins w:id="18020" w:author="Fegie" w:date="2021-05-05T1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788682C" w14:textId="77777777" w:rsidR="00F937CC" w:rsidRDefault="00F937CC" w:rsidP="00F937CC">
            <w:pPr>
              <w:rPr>
                <w:ins w:id="18021" w:author="Fegie" w:date="2021-05-05T11:59:00Z"/>
                <w:rFonts w:ascii="標楷體" w:eastAsia="標楷體" w:hAnsi="標楷體"/>
              </w:rPr>
            </w:pPr>
            <w:ins w:id="18022" w:author="Fegie" w:date="2021-05-05T11:59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0193B68E" w14:textId="77113E64" w:rsidR="00F937CC" w:rsidRDefault="00F937CC" w:rsidP="00F937CC">
            <w:pPr>
              <w:rPr>
                <w:ins w:id="18023" w:author="Fegie" w:date="2021-05-05T11:58:00Z"/>
                <w:rFonts w:ascii="標楷體" w:eastAsia="標楷體" w:hAnsi="標楷體"/>
              </w:rPr>
            </w:pPr>
            <w:ins w:id="18024" w:author="Fegie" w:date="2021-05-05T11:5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F937CC" w14:paraId="10908FEC" w14:textId="77777777" w:rsidTr="001C13CA">
        <w:trPr>
          <w:trHeight w:val="291"/>
          <w:jc w:val="center"/>
          <w:ins w:id="1802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38B1E" w14:textId="7CCACB97" w:rsidR="00F937CC" w:rsidRDefault="00144AE6" w:rsidP="00F937CC">
            <w:pPr>
              <w:rPr>
                <w:ins w:id="18026" w:author="Fegie" w:date="2021-05-02T20:54:00Z"/>
                <w:rFonts w:ascii="標楷體" w:eastAsia="標楷體" w:hAnsi="標楷體"/>
              </w:rPr>
            </w:pPr>
            <w:ins w:id="18027" w:author="Fegie" w:date="2021-05-05T14:1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CD5F0" w14:textId="40677961" w:rsidR="00F937CC" w:rsidRDefault="00F937CC" w:rsidP="00F937CC">
            <w:pPr>
              <w:rPr>
                <w:ins w:id="18028" w:author="Fegie" w:date="2021-05-02T20:54:00Z"/>
                <w:rFonts w:ascii="標楷體" w:eastAsia="標楷體" w:hAnsi="標楷體"/>
              </w:rPr>
            </w:pPr>
            <w:ins w:id="18029" w:author="Fegie" w:date="2021-05-02T20:54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ins w:id="18030" w:author="Fegie" w:date="2021-05-05T11:59:00Z">
              <w:r>
                <w:rPr>
                  <w:rFonts w:ascii="標楷體" w:eastAsia="標楷體" w:hAnsi="標楷體" w:hint="eastAsia"/>
                </w:rPr>
                <w:t>-</w:t>
              </w:r>
              <w:r>
                <w:rPr>
                  <w:rFonts w:ascii="標楷體" w:eastAsia="標楷體" w:hAnsi="標楷體" w:hint="eastAsia"/>
                </w:rPr>
                <w:lastRenderedPageBreak/>
                <w:t>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426F" w14:textId="2C8B7963" w:rsidR="00F937CC" w:rsidRDefault="00F937CC" w:rsidP="00F937CC">
            <w:pPr>
              <w:rPr>
                <w:ins w:id="1803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8BE4" w14:textId="77777777" w:rsidR="00F937CC" w:rsidRDefault="00F937CC" w:rsidP="00F937CC">
            <w:pPr>
              <w:rPr>
                <w:ins w:id="1803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6C" w14:textId="77777777" w:rsidR="00F937CC" w:rsidRDefault="00F937CC" w:rsidP="00F937CC">
            <w:pPr>
              <w:rPr>
                <w:ins w:id="1803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A25" w14:textId="14C9BE6A" w:rsidR="00F937CC" w:rsidRDefault="00F937CC" w:rsidP="00F937CC">
            <w:pPr>
              <w:rPr>
                <w:ins w:id="1803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354D" w14:textId="051D7ABE" w:rsidR="00F937CC" w:rsidRDefault="00F937CC" w:rsidP="00F937CC">
            <w:pPr>
              <w:rPr>
                <w:ins w:id="18035" w:author="Fegie" w:date="2021-05-02T20:54:00Z"/>
                <w:rFonts w:ascii="標楷體" w:eastAsia="標楷體" w:hAnsi="標楷體"/>
              </w:rPr>
            </w:pPr>
            <w:ins w:id="18036" w:author="Fegie" w:date="2021-05-05T11:5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A3D5" w14:textId="0AD13730" w:rsidR="00F937CC" w:rsidRDefault="00F937CC" w:rsidP="00F937CC">
            <w:pPr>
              <w:rPr>
                <w:ins w:id="18037" w:author="Fegie" w:date="2021-05-02T21:00:00Z"/>
                <w:rFonts w:ascii="標楷體" w:eastAsia="標楷體" w:hAnsi="標楷體"/>
              </w:rPr>
            </w:pPr>
            <w:ins w:id="18038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039" w:author="Fegie" w:date="2021-05-05T11:5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040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A61AF57" w14:textId="36A3F7D5" w:rsidR="00F937CC" w:rsidRDefault="00F937CC" w:rsidP="00F937CC">
            <w:pPr>
              <w:rPr>
                <w:ins w:id="18041" w:author="Fegie" w:date="2021-05-02T20:54:00Z"/>
                <w:rFonts w:ascii="標楷體" w:eastAsia="標楷體" w:hAnsi="標楷體"/>
              </w:rPr>
            </w:pPr>
            <w:ins w:id="18042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043" w:author="Fegie" w:date="2021-05-02T20:54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F937CC" w14:paraId="78A7C4A9" w14:textId="77777777" w:rsidTr="001C13CA">
        <w:trPr>
          <w:trHeight w:val="291"/>
          <w:jc w:val="center"/>
          <w:ins w:id="18044" w:author="Fegie" w:date="2021-05-05T11:59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41A1" w14:textId="1CF1652B" w:rsidR="00F937CC" w:rsidRDefault="00144AE6" w:rsidP="00F937CC">
            <w:pPr>
              <w:rPr>
                <w:ins w:id="18045" w:author="Fegie" w:date="2021-05-05T11:59:00Z"/>
                <w:rFonts w:ascii="標楷體" w:eastAsia="標楷體" w:hAnsi="標楷體"/>
              </w:rPr>
            </w:pPr>
            <w:ins w:id="18046" w:author="Fegie" w:date="2021-05-05T14:14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7CCE" w14:textId="4C3C7F4D" w:rsidR="00F937CC" w:rsidRDefault="00F937CC" w:rsidP="00F937CC">
            <w:pPr>
              <w:rPr>
                <w:ins w:id="18047" w:author="Fegie" w:date="2021-05-05T11:59:00Z"/>
                <w:rFonts w:ascii="標楷體" w:eastAsia="標楷體" w:hAnsi="標楷體"/>
              </w:rPr>
            </w:pPr>
            <w:ins w:id="18048" w:author="Fegie" w:date="2021-05-05T11:59:00Z">
              <w:r>
                <w:rPr>
                  <w:rFonts w:ascii="標楷體" w:eastAsia="標楷體" w:hAnsi="標楷體" w:hint="eastAsia"/>
                </w:rPr>
                <w:t>行業別-修改後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B0F8" w14:textId="19488D99" w:rsidR="00F937CC" w:rsidRDefault="00F937CC" w:rsidP="00F937CC">
            <w:pPr>
              <w:rPr>
                <w:ins w:id="18049" w:author="Fegie" w:date="2021-05-05T11:59:00Z"/>
                <w:rFonts w:ascii="標楷體" w:eastAsia="標楷體" w:hAnsi="標楷體"/>
              </w:rPr>
            </w:pPr>
            <w:ins w:id="18050" w:author="Fegie" w:date="2021-05-05T11:59:00Z">
              <w:del w:id="1805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8052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4F488" w14:textId="77777777" w:rsidR="00F937CC" w:rsidRDefault="00F937CC" w:rsidP="00F937CC">
            <w:pPr>
              <w:rPr>
                <w:ins w:id="18053" w:author="Fegie" w:date="2021-05-05T11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E877" w14:textId="77777777" w:rsidR="00F937CC" w:rsidRDefault="00F937CC" w:rsidP="00F937CC">
            <w:pPr>
              <w:rPr>
                <w:ins w:id="18054" w:author="Fegie" w:date="2021-05-05T11:59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D5CC" w14:textId="37D11C7C" w:rsidR="00F937CC" w:rsidRDefault="00F937CC" w:rsidP="00F937CC">
            <w:pPr>
              <w:rPr>
                <w:ins w:id="18055" w:author="Fegie" w:date="2021-05-05T11:59:00Z"/>
                <w:rFonts w:ascii="標楷體" w:eastAsia="標楷體" w:hAnsi="標楷體"/>
              </w:rPr>
            </w:pPr>
            <w:ins w:id="18056" w:author="Fegie" w:date="2021-05-05T11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F8A2" w14:textId="6C3E9916" w:rsidR="00F937CC" w:rsidRDefault="00F937CC" w:rsidP="00F937CC">
            <w:pPr>
              <w:rPr>
                <w:ins w:id="18057" w:author="Fegie" w:date="2021-05-05T11:59:00Z"/>
                <w:rFonts w:ascii="標楷體" w:eastAsia="標楷體" w:hAnsi="標楷體"/>
              </w:rPr>
            </w:pPr>
            <w:ins w:id="18058" w:author="Fegie" w:date="2021-05-05T1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CB3E" w14:textId="77777777" w:rsidR="00F937CC" w:rsidRDefault="00F937CC" w:rsidP="00F937CC">
            <w:pPr>
              <w:rPr>
                <w:ins w:id="18059" w:author="Fegie" w:date="2021-05-05T11:59:00Z"/>
                <w:rFonts w:ascii="標楷體" w:eastAsia="標楷體" w:hAnsi="標楷體"/>
              </w:rPr>
            </w:pPr>
            <w:ins w:id="18060" w:author="Fegie" w:date="2021-05-05T11:59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4082CB3" w14:textId="3318D2E1" w:rsidR="00F937CC" w:rsidRDefault="00F937CC" w:rsidP="00F937CC">
            <w:pPr>
              <w:rPr>
                <w:ins w:id="18061" w:author="Fegie" w:date="2021-05-05T11:59:00Z"/>
                <w:rFonts w:ascii="標楷體" w:eastAsia="標楷體" w:hAnsi="標楷體"/>
              </w:rPr>
            </w:pPr>
            <w:ins w:id="18062" w:author="Fegie" w:date="2021-05-05T11:5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497F19" w14:paraId="1E642419" w14:textId="77777777" w:rsidTr="001C13CA">
        <w:trPr>
          <w:trHeight w:val="291"/>
          <w:jc w:val="center"/>
          <w:ins w:id="18063" w:author="Fegie" w:date="2021-05-05T15:35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C840C" w14:textId="77777777" w:rsidR="00497F19" w:rsidRDefault="00497F19" w:rsidP="00497F19">
            <w:pPr>
              <w:rPr>
                <w:ins w:id="18064" w:author="Fegie" w:date="2021-05-05T15:35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69DE" w14:textId="06F0664C" w:rsidR="00497F19" w:rsidRDefault="00497F19" w:rsidP="00497F19">
            <w:pPr>
              <w:rPr>
                <w:ins w:id="18065" w:author="Fegie" w:date="2021-05-05T15:35:00Z"/>
                <w:rFonts w:ascii="標楷體" w:eastAsia="標楷體" w:hAnsi="標楷體"/>
              </w:rPr>
            </w:pPr>
            <w:ins w:id="18066" w:author="Fegie" w:date="2021-05-05T15:35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5B9D" w14:textId="4F91180C" w:rsidR="00497F19" w:rsidRDefault="00497F19" w:rsidP="00497F19">
            <w:pPr>
              <w:rPr>
                <w:ins w:id="18067" w:author="Fegie" w:date="2021-05-05T15:35:00Z"/>
                <w:rFonts w:ascii="標楷體" w:eastAsia="標楷體" w:hAnsi="標楷體"/>
              </w:rPr>
            </w:pPr>
            <w:ins w:id="18068" w:author="Fegie" w:date="2021-05-05T15:35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7A83" w14:textId="77777777" w:rsidR="00497F19" w:rsidRDefault="00497F19" w:rsidP="00497F19">
            <w:pPr>
              <w:rPr>
                <w:ins w:id="18069" w:author="Fegie" w:date="2021-05-05T15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E3AE" w14:textId="77777777" w:rsidR="00497F19" w:rsidRDefault="00497F19" w:rsidP="00497F19">
            <w:pPr>
              <w:rPr>
                <w:ins w:id="18070" w:author="Fegie" w:date="2021-05-05T15:35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8039" w14:textId="77777777" w:rsidR="00497F19" w:rsidRDefault="00497F19" w:rsidP="00497F19">
            <w:pPr>
              <w:rPr>
                <w:ins w:id="18071" w:author="Fegie" w:date="2021-05-05T15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1E7C6" w14:textId="77777777" w:rsidR="00497F19" w:rsidRDefault="00497F19" w:rsidP="00497F19">
            <w:pPr>
              <w:rPr>
                <w:ins w:id="18072" w:author="Fegie" w:date="2021-05-05T15:35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53AF9" w14:textId="0C54652C" w:rsidR="00497F19" w:rsidRDefault="00497F19" w:rsidP="00497F19">
            <w:pPr>
              <w:rPr>
                <w:ins w:id="18073" w:author="Fegie" w:date="2021-05-05T15:35:00Z"/>
                <w:rFonts w:ascii="標楷體" w:eastAsia="標楷體" w:hAnsi="標楷體"/>
              </w:rPr>
            </w:pPr>
            <w:ins w:id="18074" w:author="Fegie" w:date="2021-05-05T15:35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F937CC" w14:paraId="444A2360" w14:textId="77777777" w:rsidTr="001C13CA">
        <w:trPr>
          <w:trHeight w:val="291"/>
          <w:jc w:val="center"/>
          <w:ins w:id="1807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E1931" w14:textId="369EDE33" w:rsidR="00F937CC" w:rsidRDefault="00144AE6" w:rsidP="00F937CC">
            <w:pPr>
              <w:rPr>
                <w:ins w:id="18076" w:author="Fegie" w:date="2021-05-02T20:54:00Z"/>
                <w:rFonts w:ascii="標楷體" w:eastAsia="標楷體" w:hAnsi="標楷體"/>
              </w:rPr>
            </w:pPr>
            <w:ins w:id="18077" w:author="Fegie" w:date="2021-05-05T14:14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93915" w14:textId="223361BA" w:rsidR="00F937CC" w:rsidRDefault="00F937CC" w:rsidP="00F937CC">
            <w:pPr>
              <w:rPr>
                <w:ins w:id="18078" w:author="Fegie" w:date="2021-05-02T20:54:00Z"/>
                <w:rFonts w:ascii="標楷體" w:eastAsia="標楷體" w:hAnsi="標楷體"/>
              </w:rPr>
            </w:pPr>
            <w:ins w:id="18079" w:author="Fegie" w:date="2021-05-02T20:54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8080" w:author="Fegie" w:date="2021-05-05T14:03:00Z">
              <w:r w:rsidR="005D195D"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A8" w14:textId="65AD7719" w:rsidR="00F937CC" w:rsidRDefault="00F937CC" w:rsidP="00F937CC">
            <w:pPr>
              <w:rPr>
                <w:ins w:id="1808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396E" w14:textId="77777777" w:rsidR="00F937CC" w:rsidRDefault="00F937CC" w:rsidP="00F937CC">
            <w:pPr>
              <w:rPr>
                <w:ins w:id="1808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081A" w14:textId="01672B99" w:rsidR="00F937CC" w:rsidRDefault="00F937CC" w:rsidP="00F937CC">
            <w:pPr>
              <w:rPr>
                <w:ins w:id="1808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0CD" w14:textId="387705B8" w:rsidR="00F937CC" w:rsidRDefault="00F937CC" w:rsidP="00F937CC">
            <w:pPr>
              <w:rPr>
                <w:ins w:id="1808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7CEA" w14:textId="3333795D" w:rsidR="00F937CC" w:rsidRDefault="005D195D" w:rsidP="00F937CC">
            <w:pPr>
              <w:rPr>
                <w:ins w:id="18085" w:author="Fegie" w:date="2021-05-02T20:54:00Z"/>
                <w:rFonts w:ascii="標楷體" w:eastAsia="標楷體" w:hAnsi="標楷體"/>
              </w:rPr>
            </w:pPr>
            <w:ins w:id="18086" w:author="Fegie" w:date="2021-05-05T14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DF88" w14:textId="586FDE21" w:rsidR="00F937CC" w:rsidRDefault="00F937CC" w:rsidP="00F937CC">
            <w:pPr>
              <w:rPr>
                <w:ins w:id="18087" w:author="Fegie" w:date="2021-05-02T21:00:00Z"/>
                <w:rFonts w:ascii="標楷體" w:eastAsia="標楷體" w:hAnsi="標楷體"/>
              </w:rPr>
            </w:pPr>
            <w:ins w:id="18088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089" w:author="Fegie" w:date="2021-05-05T14:03:00Z">
              <w:r w:rsidR="005D195D">
                <w:rPr>
                  <w:rFonts w:ascii="標楷體" w:eastAsia="標楷體" w:hAnsi="標楷體" w:hint="eastAsia"/>
                </w:rPr>
                <w:t>不可</w:t>
              </w:r>
            </w:ins>
            <w:ins w:id="18090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54AE784E" w14:textId="617C8513" w:rsidR="00F937CC" w:rsidRDefault="00F937CC" w:rsidP="00F937CC">
            <w:pPr>
              <w:rPr>
                <w:ins w:id="18091" w:author="Fegie" w:date="2021-05-02T20:54:00Z"/>
                <w:rFonts w:ascii="標楷體" w:eastAsia="標楷體" w:hAnsi="標楷體"/>
              </w:rPr>
            </w:pPr>
            <w:ins w:id="18092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093" w:author="Fegie" w:date="2021-05-02T20:54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5D195D" w14:paraId="7E0FA2CC" w14:textId="77777777" w:rsidTr="001C13CA">
        <w:trPr>
          <w:trHeight w:val="291"/>
          <w:jc w:val="center"/>
          <w:ins w:id="18094" w:author="Fegie" w:date="2021-05-05T14:02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29B" w14:textId="6E1B7E16" w:rsidR="005D195D" w:rsidRDefault="00144AE6" w:rsidP="005D195D">
            <w:pPr>
              <w:rPr>
                <w:ins w:id="18095" w:author="Fegie" w:date="2021-05-05T14:02:00Z"/>
                <w:rFonts w:ascii="標楷體" w:eastAsia="標楷體" w:hAnsi="標楷體"/>
              </w:rPr>
            </w:pPr>
            <w:ins w:id="18096" w:author="Fegie" w:date="2021-05-05T14:14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4F521" w14:textId="53B95B31" w:rsidR="005D195D" w:rsidRDefault="005D195D" w:rsidP="005D195D">
            <w:pPr>
              <w:rPr>
                <w:ins w:id="18097" w:author="Fegie" w:date="2021-05-05T14:02:00Z"/>
                <w:rFonts w:ascii="標楷體" w:eastAsia="標楷體" w:hAnsi="標楷體"/>
              </w:rPr>
            </w:pPr>
            <w:ins w:id="18098" w:author="Fegie" w:date="2021-05-05T14:02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8099" w:author="Fegie" w:date="2021-05-05T14:0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BBE6" w14:textId="147FB6D8" w:rsidR="005D195D" w:rsidRDefault="005D195D" w:rsidP="005D195D">
            <w:pPr>
              <w:rPr>
                <w:ins w:id="18100" w:author="Fegie" w:date="2021-05-05T14:02:00Z"/>
                <w:rFonts w:ascii="標楷體" w:eastAsia="標楷體" w:hAnsi="標楷體"/>
              </w:rPr>
            </w:pPr>
            <w:ins w:id="18101" w:author="Fegie" w:date="2021-05-05T14:02:00Z">
              <w:del w:id="18102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8103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1B60" w14:textId="77777777" w:rsidR="005D195D" w:rsidRDefault="005D195D" w:rsidP="005D195D">
            <w:pPr>
              <w:rPr>
                <w:ins w:id="18104" w:author="Fegie" w:date="2021-05-05T14:0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3440" w14:textId="4CE27567" w:rsidR="005D195D" w:rsidRDefault="005D195D" w:rsidP="005D195D">
            <w:pPr>
              <w:rPr>
                <w:ins w:id="18105" w:author="Fegie" w:date="2021-05-05T14:02:00Z"/>
                <w:rFonts w:ascii="標楷體" w:eastAsia="標楷體" w:hAnsi="標楷體" w:cs="細明體"/>
                <w:spacing w:val="15"/>
                <w:kern w:val="0"/>
              </w:rPr>
            </w:pPr>
            <w:ins w:id="18106" w:author="Fegie" w:date="2021-05-05T14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107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108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109" w:author="Fegie" w:date="2021-05-05T14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5730" w14:textId="0F502231" w:rsidR="005D195D" w:rsidRDefault="005D195D" w:rsidP="005D195D">
            <w:pPr>
              <w:rPr>
                <w:ins w:id="18110" w:author="Fegie" w:date="2021-05-05T14:02:00Z"/>
                <w:rFonts w:ascii="標楷體" w:eastAsia="標楷體" w:hAnsi="標楷體"/>
              </w:rPr>
            </w:pPr>
            <w:ins w:id="18111" w:author="Fegie" w:date="2021-05-05T14:0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A167" w14:textId="103C59F7" w:rsidR="005D195D" w:rsidRDefault="005D195D" w:rsidP="005D195D">
            <w:pPr>
              <w:rPr>
                <w:ins w:id="18112" w:author="Fegie" w:date="2021-05-05T14:02:00Z"/>
                <w:rFonts w:ascii="標楷體" w:eastAsia="標楷體" w:hAnsi="標楷體"/>
              </w:rPr>
            </w:pPr>
            <w:ins w:id="18113" w:author="Fegie" w:date="2021-05-05T14:0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19FD" w14:textId="77777777" w:rsidR="005D195D" w:rsidRDefault="005D195D" w:rsidP="005D195D">
            <w:pPr>
              <w:rPr>
                <w:ins w:id="18114" w:author="Fegie" w:date="2021-05-05T14:02:00Z"/>
                <w:rFonts w:ascii="標楷體" w:eastAsia="標楷體" w:hAnsi="標楷體"/>
              </w:rPr>
            </w:pPr>
            <w:ins w:id="18115" w:author="Fegie" w:date="2021-05-05T14:02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FB2EBDF" w14:textId="13760722" w:rsidR="005D195D" w:rsidRDefault="005D195D" w:rsidP="005D195D">
            <w:pPr>
              <w:rPr>
                <w:ins w:id="18116" w:author="Fegie" w:date="2021-05-05T14:02:00Z"/>
                <w:rFonts w:ascii="標楷體" w:eastAsia="標楷體" w:hAnsi="標楷體"/>
              </w:rPr>
            </w:pPr>
            <w:ins w:id="18117" w:author="Fegie" w:date="2021-05-05T14:02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5D195D" w14:paraId="1F27F2A7" w14:textId="77777777" w:rsidTr="001C13CA">
        <w:trPr>
          <w:trHeight w:val="291"/>
          <w:jc w:val="center"/>
          <w:ins w:id="18118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BE7F3" w14:textId="6B076CF4" w:rsidR="005D195D" w:rsidRDefault="00144AE6" w:rsidP="005D195D">
            <w:pPr>
              <w:rPr>
                <w:ins w:id="18119" w:author="Fegie" w:date="2021-05-02T20:54:00Z"/>
                <w:rFonts w:ascii="標楷體" w:eastAsia="標楷體" w:hAnsi="標楷體"/>
              </w:rPr>
            </w:pPr>
            <w:ins w:id="18120" w:author="Fegie" w:date="2021-05-05T14:1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3974" w14:textId="459101FC" w:rsidR="005D195D" w:rsidRDefault="005D195D" w:rsidP="005D195D">
            <w:pPr>
              <w:rPr>
                <w:ins w:id="18121" w:author="Fegie" w:date="2021-05-02T20:54:00Z"/>
                <w:rFonts w:ascii="標楷體" w:eastAsia="標楷體" w:hAnsi="標楷體"/>
              </w:rPr>
            </w:pPr>
            <w:ins w:id="18122" w:author="Fegie" w:date="2021-05-02T20:54:00Z">
              <w:r>
                <w:rPr>
                  <w:rFonts w:ascii="標楷體" w:eastAsia="標楷體" w:hAnsi="標楷體" w:hint="eastAsia"/>
                </w:rPr>
                <w:t>負責人身份證字</w:t>
              </w:r>
              <w:r>
                <w:rPr>
                  <w:rFonts w:ascii="標楷體" w:eastAsia="標楷體" w:hAnsi="標楷體" w:hint="eastAsia"/>
                </w:rPr>
                <w:lastRenderedPageBreak/>
                <w:t>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18123" w:author="Fegie" w:date="2021-05-05T14:03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F11CD" w14:textId="43FDD3FA" w:rsidR="005D195D" w:rsidRDefault="005D195D" w:rsidP="005D195D">
            <w:pPr>
              <w:rPr>
                <w:ins w:id="18124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AA649" w14:textId="77777777" w:rsidR="005D195D" w:rsidRDefault="005D195D" w:rsidP="005D195D">
            <w:pPr>
              <w:rPr>
                <w:ins w:id="18125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1CEE" w14:textId="77777777" w:rsidR="005D195D" w:rsidRDefault="005D195D" w:rsidP="005D195D">
            <w:pPr>
              <w:rPr>
                <w:ins w:id="18126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AB34" w14:textId="77777777" w:rsidR="005D195D" w:rsidRDefault="005D195D" w:rsidP="005D195D">
            <w:pPr>
              <w:rPr>
                <w:ins w:id="18127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D470" w14:textId="5D45E516" w:rsidR="005D195D" w:rsidRDefault="005D195D" w:rsidP="005D195D">
            <w:pPr>
              <w:rPr>
                <w:ins w:id="18128" w:author="Fegie" w:date="2021-05-02T20:54:00Z"/>
                <w:rFonts w:ascii="標楷體" w:eastAsia="標楷體" w:hAnsi="標楷體"/>
              </w:rPr>
            </w:pPr>
            <w:ins w:id="18129" w:author="Fegie" w:date="2021-05-05T14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1C101" w14:textId="547A5971" w:rsidR="005D195D" w:rsidRDefault="005D195D" w:rsidP="005D195D">
            <w:pPr>
              <w:rPr>
                <w:ins w:id="18130" w:author="Fegie" w:date="2021-05-02T21:00:00Z"/>
                <w:rFonts w:ascii="標楷體" w:eastAsia="標楷體" w:hAnsi="標楷體"/>
              </w:rPr>
            </w:pPr>
            <w:ins w:id="18131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132" w:author="Fegie" w:date="2021-05-05T14:03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133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6C8E0378" w14:textId="722202FF" w:rsidR="005D195D" w:rsidRDefault="005D195D" w:rsidP="005D195D">
            <w:pPr>
              <w:rPr>
                <w:ins w:id="18134" w:author="Fegie" w:date="2021-05-02T20:54:00Z"/>
                <w:rFonts w:ascii="標楷體" w:eastAsia="標楷體" w:hAnsi="標楷體"/>
              </w:rPr>
            </w:pPr>
            <w:ins w:id="18135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136" w:author="Fegie" w:date="2021-05-02T20:54:00Z"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5D195D" w14:paraId="197CC7D1" w14:textId="77777777" w:rsidTr="001C13CA">
        <w:trPr>
          <w:trHeight w:val="291"/>
          <w:jc w:val="center"/>
          <w:ins w:id="18137" w:author="Fegie" w:date="2021-05-05T14:03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6D226" w14:textId="700D8376" w:rsidR="005D195D" w:rsidRDefault="00144AE6" w:rsidP="005D195D">
            <w:pPr>
              <w:rPr>
                <w:ins w:id="18138" w:author="Fegie" w:date="2021-05-05T14:03:00Z"/>
                <w:rFonts w:ascii="標楷體" w:eastAsia="標楷體" w:hAnsi="標楷體"/>
              </w:rPr>
            </w:pPr>
            <w:ins w:id="18139" w:author="Fegie" w:date="2021-05-05T14:14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8F9C2" w14:textId="6713E1CC" w:rsidR="005D195D" w:rsidRDefault="005D195D" w:rsidP="005D195D">
            <w:pPr>
              <w:rPr>
                <w:ins w:id="18140" w:author="Fegie" w:date="2021-05-05T14:03:00Z"/>
                <w:rFonts w:ascii="標楷體" w:eastAsia="標楷體" w:hAnsi="標楷體"/>
              </w:rPr>
            </w:pPr>
            <w:ins w:id="18141" w:author="Fegie" w:date="2021-05-05T14:03:00Z">
              <w:r>
                <w:rPr>
                  <w:rFonts w:ascii="標楷體" w:eastAsia="標楷體" w:hAnsi="標楷體" w:hint="eastAsia"/>
                </w:rPr>
                <w:t>負責人身份證字號-修改後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6E5B" w14:textId="3A041C95" w:rsidR="005D195D" w:rsidRDefault="005D195D" w:rsidP="005D195D">
            <w:pPr>
              <w:rPr>
                <w:ins w:id="18142" w:author="Fegie" w:date="2021-05-05T14:03:00Z"/>
                <w:rFonts w:ascii="標楷體" w:eastAsia="標楷體" w:hAnsi="標楷體"/>
              </w:rPr>
            </w:pPr>
            <w:ins w:id="18143" w:author="Fegie" w:date="2021-05-05T14:03:00Z">
              <w:del w:id="1814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8145" w:author="家榮 張" w:date="2021-05-06T18:50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05B99" w14:textId="77777777" w:rsidR="005D195D" w:rsidRDefault="005D195D" w:rsidP="005D195D">
            <w:pPr>
              <w:rPr>
                <w:ins w:id="18146" w:author="Fegie" w:date="2021-05-05T14:0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6BB72" w14:textId="77777777" w:rsidR="005D195D" w:rsidRDefault="005D195D" w:rsidP="005D195D">
            <w:pPr>
              <w:rPr>
                <w:ins w:id="18147" w:author="Fegie" w:date="2021-05-05T14:03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1ED77" w14:textId="77777777" w:rsidR="005D195D" w:rsidRDefault="005D195D" w:rsidP="005D195D">
            <w:pPr>
              <w:rPr>
                <w:ins w:id="18148" w:author="Fegie" w:date="2021-05-05T14:0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FBB2F" w14:textId="323385C1" w:rsidR="005D195D" w:rsidRDefault="005D195D" w:rsidP="005D195D">
            <w:pPr>
              <w:rPr>
                <w:ins w:id="18149" w:author="Fegie" w:date="2021-05-05T14:03:00Z"/>
                <w:rFonts w:ascii="標楷體" w:eastAsia="標楷體" w:hAnsi="標楷體"/>
              </w:rPr>
            </w:pPr>
            <w:ins w:id="18150" w:author="Fegie" w:date="2021-05-05T14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1CDE" w14:textId="77777777" w:rsidR="005D195D" w:rsidRDefault="005D195D" w:rsidP="005D195D">
            <w:pPr>
              <w:rPr>
                <w:ins w:id="18151" w:author="Fegie" w:date="2021-05-05T14:03:00Z"/>
                <w:rFonts w:ascii="標楷體" w:eastAsia="標楷體" w:hAnsi="標楷體"/>
              </w:rPr>
            </w:pPr>
            <w:ins w:id="18152" w:author="Fegie" w:date="2021-05-05T14:03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39BCC275" w14:textId="5C237618" w:rsidR="005D195D" w:rsidRDefault="005D195D" w:rsidP="005D195D">
            <w:pPr>
              <w:rPr>
                <w:ins w:id="18153" w:author="Fegie" w:date="2021-05-05T14:03:00Z"/>
                <w:rFonts w:ascii="標楷體" w:eastAsia="標楷體" w:hAnsi="標楷體"/>
              </w:rPr>
            </w:pPr>
            <w:ins w:id="18154" w:author="Fegie" w:date="2021-05-05T14:0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5D195D" w14:paraId="50773604" w14:textId="77777777" w:rsidTr="001C13CA">
        <w:trPr>
          <w:trHeight w:val="291"/>
          <w:jc w:val="center"/>
          <w:ins w:id="1815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C569" w14:textId="177D5DAE" w:rsidR="005D195D" w:rsidRDefault="00144AE6" w:rsidP="005D195D">
            <w:pPr>
              <w:rPr>
                <w:ins w:id="18156" w:author="Fegie" w:date="2021-05-02T20:54:00Z"/>
                <w:rFonts w:ascii="標楷體" w:eastAsia="標楷體" w:hAnsi="標楷體"/>
              </w:rPr>
            </w:pPr>
            <w:ins w:id="18157" w:author="Fegie" w:date="2021-05-05T14:14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637B2" w14:textId="7EBA547D" w:rsidR="005D195D" w:rsidRDefault="005D195D" w:rsidP="005D195D">
            <w:pPr>
              <w:rPr>
                <w:ins w:id="18158" w:author="Fegie" w:date="2021-05-02T20:54:00Z"/>
                <w:rFonts w:ascii="標楷體" w:eastAsia="標楷體" w:hAnsi="標楷體"/>
              </w:rPr>
            </w:pPr>
            <w:ins w:id="18159" w:author="Fegie" w:date="2021-05-02T20:54:00Z">
              <w:r>
                <w:rPr>
                  <w:rFonts w:ascii="標楷體" w:eastAsia="標楷體" w:hAnsi="標楷體" w:hint="eastAsia"/>
                </w:rPr>
                <w:t>負責人姓名</w:t>
              </w:r>
            </w:ins>
            <w:ins w:id="18160" w:author="Fegie" w:date="2021-05-05T14:0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6662" w14:textId="4A05DEC5" w:rsidR="005D195D" w:rsidRDefault="005D195D" w:rsidP="005D195D">
            <w:pPr>
              <w:rPr>
                <w:ins w:id="1816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7259" w14:textId="77777777" w:rsidR="005D195D" w:rsidRDefault="005D195D" w:rsidP="005D195D">
            <w:pPr>
              <w:rPr>
                <w:ins w:id="1816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BBBD" w14:textId="77777777" w:rsidR="005D195D" w:rsidRDefault="005D195D" w:rsidP="005D195D">
            <w:pPr>
              <w:rPr>
                <w:ins w:id="1816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21CA" w14:textId="77777777" w:rsidR="005D195D" w:rsidRDefault="005D195D" w:rsidP="005D195D">
            <w:pPr>
              <w:rPr>
                <w:ins w:id="1816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4463" w14:textId="12A20BBE" w:rsidR="005D195D" w:rsidRDefault="005D195D" w:rsidP="005D195D">
            <w:pPr>
              <w:rPr>
                <w:ins w:id="18165" w:author="Fegie" w:date="2021-05-02T20:54:00Z"/>
                <w:rFonts w:ascii="標楷體" w:eastAsia="標楷體" w:hAnsi="標楷體"/>
              </w:rPr>
            </w:pPr>
            <w:ins w:id="18166" w:author="Fegie" w:date="2021-05-05T14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D8AB" w14:textId="05D17160" w:rsidR="005D195D" w:rsidRDefault="005D195D" w:rsidP="005D195D">
            <w:pPr>
              <w:rPr>
                <w:ins w:id="18167" w:author="Fegie" w:date="2021-05-02T21:00:00Z"/>
                <w:rFonts w:ascii="標楷體" w:eastAsia="標楷體" w:hAnsi="標楷體"/>
              </w:rPr>
            </w:pPr>
            <w:ins w:id="18168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169" w:author="Fegie" w:date="2021-05-05T14:04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170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BA33D65" w14:textId="56D40C88" w:rsidR="005D195D" w:rsidRDefault="005D195D" w:rsidP="005D195D">
            <w:pPr>
              <w:rPr>
                <w:ins w:id="18171" w:author="Fegie" w:date="2021-05-02T20:54:00Z"/>
                <w:rFonts w:ascii="標楷體" w:eastAsia="標楷體" w:hAnsi="標楷體"/>
              </w:rPr>
            </w:pPr>
            <w:ins w:id="18172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173" w:author="Fegie" w:date="2021-05-02T20:54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5D195D" w14:paraId="4A2B88E8" w14:textId="77777777" w:rsidTr="001C13CA">
        <w:trPr>
          <w:trHeight w:val="291"/>
          <w:jc w:val="center"/>
          <w:ins w:id="18174" w:author="Fegie" w:date="2021-05-05T14:0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230" w14:textId="48878F77" w:rsidR="005D195D" w:rsidRDefault="00144AE6" w:rsidP="005D195D">
            <w:pPr>
              <w:rPr>
                <w:ins w:id="18175" w:author="Fegie" w:date="2021-05-05T14:04:00Z"/>
                <w:rFonts w:ascii="標楷體" w:eastAsia="標楷體" w:hAnsi="標楷體"/>
              </w:rPr>
            </w:pPr>
            <w:ins w:id="18176" w:author="Fegie" w:date="2021-05-05T14:14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7CAA" w14:textId="3DA72C4A" w:rsidR="005D195D" w:rsidRDefault="005D195D" w:rsidP="005D195D">
            <w:pPr>
              <w:rPr>
                <w:ins w:id="18177" w:author="Fegie" w:date="2021-05-05T14:04:00Z"/>
                <w:rFonts w:ascii="標楷體" w:eastAsia="標楷體" w:hAnsi="標楷體"/>
              </w:rPr>
            </w:pPr>
            <w:ins w:id="18178" w:author="Fegie" w:date="2021-05-05T14:04:00Z">
              <w:r>
                <w:rPr>
                  <w:rFonts w:ascii="標楷體" w:eastAsia="標楷體" w:hAnsi="標楷體" w:hint="eastAsia"/>
                </w:rPr>
                <w:t>負責人姓名-修改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6C90" w14:textId="225E2D61" w:rsidR="005D195D" w:rsidRDefault="005D195D" w:rsidP="005D195D">
            <w:pPr>
              <w:rPr>
                <w:ins w:id="18179" w:author="Fegie" w:date="2021-05-05T14:04:00Z"/>
                <w:rFonts w:ascii="標楷體" w:eastAsia="標楷體" w:hAnsi="標楷體"/>
              </w:rPr>
            </w:pPr>
            <w:ins w:id="18180" w:author="Fegie" w:date="2021-05-05T14:04:00Z">
              <w:del w:id="1818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X(100)</w:delText>
                </w:r>
              </w:del>
            </w:ins>
            <w:ins w:id="18182" w:author="家榮 張" w:date="2021-05-06T18:50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18BE1" w14:textId="77777777" w:rsidR="005D195D" w:rsidRDefault="005D195D" w:rsidP="005D195D">
            <w:pPr>
              <w:rPr>
                <w:ins w:id="18183" w:author="Fegie" w:date="2021-05-05T14:0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2017" w14:textId="77777777" w:rsidR="005D195D" w:rsidRDefault="005D195D" w:rsidP="005D195D">
            <w:pPr>
              <w:rPr>
                <w:ins w:id="18184" w:author="Fegie" w:date="2021-05-05T14:0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D4AB" w14:textId="77777777" w:rsidR="005D195D" w:rsidRDefault="005D195D" w:rsidP="005D195D">
            <w:pPr>
              <w:rPr>
                <w:ins w:id="18185" w:author="Fegie" w:date="2021-05-05T14:0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7473" w14:textId="45820740" w:rsidR="005D195D" w:rsidRDefault="005D195D" w:rsidP="005D195D">
            <w:pPr>
              <w:rPr>
                <w:ins w:id="18186" w:author="Fegie" w:date="2021-05-05T14:04:00Z"/>
                <w:rFonts w:ascii="標楷體" w:eastAsia="標楷體" w:hAnsi="標楷體"/>
              </w:rPr>
            </w:pPr>
            <w:ins w:id="18187" w:author="Fegie" w:date="2021-05-05T14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D0A7A" w14:textId="77777777" w:rsidR="005D195D" w:rsidRDefault="005D195D" w:rsidP="005D195D">
            <w:pPr>
              <w:rPr>
                <w:ins w:id="18188" w:author="Fegie" w:date="2021-05-05T14:04:00Z"/>
                <w:rFonts w:ascii="標楷體" w:eastAsia="標楷體" w:hAnsi="標楷體"/>
              </w:rPr>
            </w:pPr>
            <w:ins w:id="18189" w:author="Fegie" w:date="2021-05-05T14:04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3A20877" w14:textId="1467B733" w:rsidR="005D195D" w:rsidRDefault="005D195D" w:rsidP="005D195D">
            <w:pPr>
              <w:rPr>
                <w:ins w:id="18190" w:author="Fegie" w:date="2021-05-05T14:04:00Z"/>
                <w:rFonts w:ascii="標楷體" w:eastAsia="標楷體" w:hAnsi="標楷體"/>
              </w:rPr>
            </w:pPr>
            <w:ins w:id="18191" w:author="Fegie" w:date="2021-05-05T14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5D195D" w14:paraId="7210FA43" w14:textId="77777777" w:rsidTr="001C13CA">
        <w:trPr>
          <w:trHeight w:val="291"/>
          <w:jc w:val="center"/>
          <w:ins w:id="18192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007A1" w14:textId="1ECB2323" w:rsidR="005D195D" w:rsidRDefault="005D195D" w:rsidP="005D195D">
            <w:pPr>
              <w:rPr>
                <w:ins w:id="18193" w:author="Fegie" w:date="2021-05-02T20:54:00Z"/>
                <w:rFonts w:ascii="標楷體" w:eastAsia="標楷體" w:hAnsi="標楷體"/>
              </w:rPr>
            </w:pPr>
            <w:ins w:id="18194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195" w:author="Fegie" w:date="2021-05-05T14:14:00Z">
              <w:r w:rsidR="00144AE6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6C99" w14:textId="19F9C19D" w:rsidR="005D195D" w:rsidRDefault="005D195D" w:rsidP="005D195D">
            <w:pPr>
              <w:rPr>
                <w:ins w:id="18196" w:author="Fegie" w:date="2021-05-02T20:54:00Z"/>
                <w:rFonts w:ascii="標楷體" w:eastAsia="標楷體" w:hAnsi="標楷體"/>
              </w:rPr>
            </w:pPr>
            <w:ins w:id="18197" w:author="Fegie" w:date="2021-05-02T20:54:00Z">
              <w:r>
                <w:rPr>
                  <w:rFonts w:ascii="標楷體" w:eastAsia="標楷體" w:hAnsi="標楷體" w:hint="eastAsia"/>
                </w:rPr>
                <w:t>公司-郵遞區號</w:t>
              </w:r>
            </w:ins>
            <w:ins w:id="18198" w:author="Fegie" w:date="2021-05-05T14:0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23DE" w14:textId="6BC754AC" w:rsidR="005D195D" w:rsidRDefault="005D195D" w:rsidP="005D195D">
            <w:pPr>
              <w:rPr>
                <w:ins w:id="18199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BFE9" w14:textId="77777777" w:rsidR="005D195D" w:rsidRDefault="005D195D" w:rsidP="005D195D">
            <w:pPr>
              <w:rPr>
                <w:ins w:id="1820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1355" w14:textId="77777777" w:rsidR="005D195D" w:rsidRDefault="005D195D" w:rsidP="005D195D">
            <w:pPr>
              <w:rPr>
                <w:ins w:id="18201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15481" w14:textId="5A64E58E" w:rsidR="005D195D" w:rsidRDefault="005D195D" w:rsidP="005D195D">
            <w:pPr>
              <w:rPr>
                <w:ins w:id="18202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D4A5" w14:textId="5E79F3CD" w:rsidR="005D195D" w:rsidRDefault="005D195D" w:rsidP="005D195D">
            <w:pPr>
              <w:rPr>
                <w:ins w:id="18203" w:author="Fegie" w:date="2021-05-02T20:54:00Z"/>
                <w:rFonts w:ascii="標楷體" w:eastAsia="標楷體" w:hAnsi="標楷體"/>
              </w:rPr>
            </w:pPr>
            <w:ins w:id="18204" w:author="Fegie" w:date="2021-05-05T14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7473" w14:textId="24030DF0" w:rsidR="005D195D" w:rsidRDefault="005D195D" w:rsidP="005D195D">
            <w:pPr>
              <w:rPr>
                <w:ins w:id="18205" w:author="Fegie" w:date="2021-05-02T21:00:00Z"/>
                <w:rFonts w:ascii="標楷體" w:eastAsia="標楷體" w:hAnsi="標楷體"/>
              </w:rPr>
            </w:pPr>
            <w:ins w:id="18206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207" w:author="Fegie" w:date="2021-05-05T14:04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208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270244F9" w14:textId="641023A5" w:rsidR="005D195D" w:rsidRDefault="005D195D" w:rsidP="005D195D">
            <w:pPr>
              <w:rPr>
                <w:ins w:id="18209" w:author="Fegie" w:date="2021-05-02T20:54:00Z"/>
                <w:rFonts w:ascii="標楷體" w:eastAsia="標楷體" w:hAnsi="標楷體"/>
              </w:rPr>
            </w:pPr>
            <w:ins w:id="18210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211" w:author="Fegie" w:date="2021-05-02T20:54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1D1CB9CF" w14:textId="770CC155" w:rsidR="005D195D" w:rsidRDefault="005D195D" w:rsidP="005D195D">
            <w:pPr>
              <w:rPr>
                <w:ins w:id="18212" w:author="Fegie" w:date="2021-05-02T20:54:00Z"/>
                <w:rFonts w:ascii="標楷體" w:eastAsia="標楷體" w:hAnsi="標楷體"/>
              </w:rPr>
            </w:pPr>
            <w:ins w:id="18213" w:author="Fegie" w:date="2021-05-02T21:0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214" w:author="Fegie" w:date="2021-05-02T20:54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5D195D" w14:paraId="3C8058E3" w14:textId="77777777" w:rsidTr="001C13CA">
        <w:trPr>
          <w:trHeight w:val="291"/>
          <w:jc w:val="center"/>
          <w:ins w:id="18215" w:author="Fegie" w:date="2021-05-05T14:0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464F" w14:textId="09C95767" w:rsidR="005D195D" w:rsidRDefault="00144AE6" w:rsidP="005D195D">
            <w:pPr>
              <w:rPr>
                <w:ins w:id="18216" w:author="Fegie" w:date="2021-05-05T14:04:00Z"/>
                <w:rFonts w:ascii="標楷體" w:eastAsia="標楷體" w:hAnsi="標楷體"/>
              </w:rPr>
            </w:pPr>
            <w:ins w:id="18217" w:author="Fegie" w:date="2021-05-05T14:14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44FA" w14:textId="279355D8" w:rsidR="005D195D" w:rsidRDefault="005D195D" w:rsidP="005D195D">
            <w:pPr>
              <w:rPr>
                <w:ins w:id="18218" w:author="Fegie" w:date="2021-05-05T14:04:00Z"/>
                <w:rFonts w:ascii="標楷體" w:eastAsia="標楷體" w:hAnsi="標楷體"/>
              </w:rPr>
            </w:pPr>
            <w:ins w:id="18219" w:author="Fegie" w:date="2021-05-05T14:04:00Z">
              <w:r>
                <w:rPr>
                  <w:rFonts w:ascii="標楷體" w:eastAsia="標楷體" w:hAnsi="標楷體" w:hint="eastAsia"/>
                </w:rPr>
                <w:t>公司-郵遞區號-修改後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E0375" w14:textId="34430387" w:rsidR="005D195D" w:rsidRDefault="005D195D" w:rsidP="005D195D">
            <w:pPr>
              <w:rPr>
                <w:ins w:id="18220" w:author="Fegie" w:date="2021-05-05T14:04:00Z"/>
                <w:rFonts w:ascii="標楷體" w:eastAsia="標楷體" w:hAnsi="標楷體"/>
              </w:rPr>
            </w:pPr>
            <w:ins w:id="18221" w:author="Fegie" w:date="2021-05-05T14:04:00Z">
              <w:del w:id="18222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8223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9B23" w14:textId="77777777" w:rsidR="005D195D" w:rsidRDefault="005D195D" w:rsidP="005D195D">
            <w:pPr>
              <w:rPr>
                <w:ins w:id="18224" w:author="Fegie" w:date="2021-05-05T14:0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5C78" w14:textId="77777777" w:rsidR="005D195D" w:rsidRDefault="005D195D" w:rsidP="005D195D">
            <w:pPr>
              <w:rPr>
                <w:ins w:id="18225" w:author="Fegie" w:date="2021-05-05T14:0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31765" w14:textId="269E41B1" w:rsidR="005D195D" w:rsidRDefault="005D195D" w:rsidP="005D195D">
            <w:pPr>
              <w:rPr>
                <w:ins w:id="18226" w:author="Fegie" w:date="2021-05-05T14:04:00Z"/>
                <w:rFonts w:ascii="標楷體" w:eastAsia="標楷體" w:hAnsi="標楷體"/>
              </w:rPr>
            </w:pPr>
            <w:ins w:id="18227" w:author="Fegie" w:date="2021-05-05T14:0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798C" w14:textId="204AEA2F" w:rsidR="005D195D" w:rsidRDefault="005D195D" w:rsidP="005D195D">
            <w:pPr>
              <w:rPr>
                <w:ins w:id="18228" w:author="Fegie" w:date="2021-05-05T14:04:00Z"/>
                <w:rFonts w:ascii="標楷體" w:eastAsia="標楷體" w:hAnsi="標楷體"/>
              </w:rPr>
            </w:pPr>
            <w:ins w:id="18229" w:author="Fegie" w:date="2021-05-05T14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E077" w14:textId="77777777" w:rsidR="005D195D" w:rsidRDefault="005D195D" w:rsidP="005D195D">
            <w:pPr>
              <w:rPr>
                <w:ins w:id="18230" w:author="Fegie" w:date="2021-05-05T14:04:00Z"/>
                <w:rFonts w:ascii="標楷體" w:eastAsia="標楷體" w:hAnsi="標楷體"/>
              </w:rPr>
            </w:pPr>
            <w:ins w:id="18231" w:author="Fegie" w:date="2021-05-05T14:04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3DE3BCE" w14:textId="77777777" w:rsidR="005D195D" w:rsidRDefault="005D195D" w:rsidP="005D195D">
            <w:pPr>
              <w:rPr>
                <w:ins w:id="18232" w:author="Fegie" w:date="2021-05-05T14:04:00Z"/>
                <w:rFonts w:ascii="標楷體" w:eastAsia="標楷體" w:hAnsi="標楷體"/>
              </w:rPr>
            </w:pPr>
            <w:ins w:id="18233" w:author="Fegie" w:date="2021-05-05T14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6494D370" w14:textId="1FA90A01" w:rsidR="005D195D" w:rsidRDefault="005D195D" w:rsidP="005D195D">
            <w:pPr>
              <w:rPr>
                <w:ins w:id="18234" w:author="Fegie" w:date="2021-05-05T14:04:00Z"/>
                <w:rFonts w:ascii="標楷體" w:eastAsia="標楷體" w:hAnsi="標楷體"/>
              </w:rPr>
            </w:pPr>
            <w:ins w:id="18235" w:author="Fegie" w:date="2021-05-05T14:04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5D195D" w14:paraId="5035A3BF" w14:textId="77777777" w:rsidTr="001C13CA">
        <w:trPr>
          <w:trHeight w:val="291"/>
          <w:jc w:val="center"/>
          <w:ins w:id="18236" w:author="Fegie" w:date="2021-05-05T14:05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942D" w14:textId="3237CDA2" w:rsidR="005D195D" w:rsidRDefault="00144AE6" w:rsidP="005D195D">
            <w:pPr>
              <w:rPr>
                <w:ins w:id="18237" w:author="Fegie" w:date="2021-05-05T14:05:00Z"/>
                <w:rFonts w:ascii="標楷體" w:eastAsia="標楷體" w:hAnsi="標楷體"/>
              </w:rPr>
            </w:pPr>
            <w:ins w:id="18238" w:author="Fegie" w:date="2021-05-05T14:14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54FF" w14:textId="636487A7" w:rsidR="005D195D" w:rsidRDefault="005D195D" w:rsidP="005D195D">
            <w:pPr>
              <w:rPr>
                <w:ins w:id="18239" w:author="Fegie" w:date="2021-05-05T14:05:00Z"/>
                <w:rFonts w:ascii="標楷體" w:eastAsia="標楷體" w:hAnsi="標楷體"/>
              </w:rPr>
            </w:pPr>
            <w:ins w:id="18240" w:author="Fegie" w:date="2021-05-05T14:05:00Z">
              <w:r>
                <w:rPr>
                  <w:rFonts w:ascii="標楷體" w:eastAsia="標楷體" w:hAnsi="標楷體" w:hint="eastAsia"/>
                </w:rPr>
                <w:t>公司-地址-修改前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97B87" w14:textId="031DE3D5" w:rsidR="005D195D" w:rsidRDefault="005D195D" w:rsidP="005D195D">
            <w:pPr>
              <w:rPr>
                <w:ins w:id="18241" w:author="Fegie" w:date="2021-05-05T14:05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A90E" w14:textId="77777777" w:rsidR="005D195D" w:rsidRDefault="005D195D" w:rsidP="005D195D">
            <w:pPr>
              <w:rPr>
                <w:ins w:id="18242" w:author="Fegie" w:date="2021-05-05T14:0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7513" w14:textId="77777777" w:rsidR="005D195D" w:rsidRDefault="005D195D" w:rsidP="005D195D">
            <w:pPr>
              <w:rPr>
                <w:ins w:id="18243" w:author="Fegie" w:date="2021-05-05T14:05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29ED" w14:textId="6822337B" w:rsidR="005D195D" w:rsidRDefault="005D195D" w:rsidP="005D195D">
            <w:pPr>
              <w:rPr>
                <w:ins w:id="18244" w:author="Fegie" w:date="2021-05-05T14:0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42A3" w14:textId="72F9B7CA" w:rsidR="005D195D" w:rsidRDefault="005D195D" w:rsidP="005D195D">
            <w:pPr>
              <w:rPr>
                <w:ins w:id="18245" w:author="Fegie" w:date="2021-05-05T14:05:00Z"/>
                <w:rFonts w:ascii="標楷體" w:eastAsia="標楷體" w:hAnsi="標楷體"/>
              </w:rPr>
            </w:pPr>
            <w:ins w:id="18246" w:author="Fegie" w:date="2021-05-05T14:0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63AD" w14:textId="1995D85D" w:rsidR="005D195D" w:rsidRDefault="005D195D" w:rsidP="005D195D">
            <w:pPr>
              <w:rPr>
                <w:ins w:id="18247" w:author="Fegie" w:date="2021-05-05T14:05:00Z"/>
                <w:rFonts w:ascii="標楷體" w:eastAsia="標楷體" w:hAnsi="標楷體"/>
              </w:rPr>
            </w:pPr>
            <w:ins w:id="18248" w:author="Fegie" w:date="2021-05-05T14:05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25BBCCD3" w14:textId="77777777" w:rsidR="005D195D" w:rsidRDefault="005D195D" w:rsidP="005D195D">
            <w:pPr>
              <w:rPr>
                <w:ins w:id="18249" w:author="Fegie" w:date="2021-05-05T14:05:00Z"/>
                <w:rFonts w:ascii="標楷體" w:eastAsia="標楷體" w:hAnsi="標楷體"/>
              </w:rPr>
            </w:pPr>
            <w:ins w:id="18250" w:author="Fegie" w:date="2021-05-05T14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30AD807D" w14:textId="77777777" w:rsidR="005D195D" w:rsidRDefault="005D195D" w:rsidP="005D195D">
            <w:pPr>
              <w:rPr>
                <w:ins w:id="18251" w:author="Fegie" w:date="2021-05-05T14:05:00Z"/>
                <w:rFonts w:ascii="標楷體" w:eastAsia="標楷體" w:hAnsi="標楷體"/>
              </w:rPr>
            </w:pPr>
            <w:ins w:id="18252" w:author="Fegie" w:date="2021-05-05T14:05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0B26F9FB" w14:textId="77777777" w:rsidR="005D195D" w:rsidRDefault="005D195D" w:rsidP="005D195D">
            <w:pPr>
              <w:rPr>
                <w:ins w:id="18253" w:author="Fegie" w:date="2021-05-05T14:05:00Z"/>
                <w:rFonts w:ascii="標楷體" w:eastAsia="標楷體" w:hAnsi="標楷體"/>
              </w:rPr>
            </w:pPr>
            <w:ins w:id="18254" w:author="Fegie" w:date="2021-05-05T14:05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7150B8FE" w14:textId="77777777" w:rsidR="005D195D" w:rsidRDefault="005D195D" w:rsidP="005D195D">
            <w:pPr>
              <w:rPr>
                <w:ins w:id="18255" w:author="Fegie" w:date="2021-05-05T14:05:00Z"/>
                <w:rFonts w:ascii="標楷體" w:eastAsia="標楷體" w:hAnsi="標楷體"/>
              </w:rPr>
            </w:pPr>
            <w:ins w:id="18256" w:author="Fegie" w:date="2021-05-05T14:05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40D5EBEC" w14:textId="77777777" w:rsidR="005D195D" w:rsidRDefault="005D195D" w:rsidP="005D195D">
            <w:pPr>
              <w:rPr>
                <w:ins w:id="18257" w:author="Fegie" w:date="2021-05-05T14:05:00Z"/>
                <w:rFonts w:ascii="標楷體" w:eastAsia="標楷體" w:hAnsi="標楷體"/>
              </w:rPr>
            </w:pPr>
            <w:ins w:id="18258" w:author="Fegie" w:date="2021-05-05T14:05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69C89C1E" w14:textId="77777777" w:rsidR="005D195D" w:rsidRDefault="005D195D" w:rsidP="005D195D">
            <w:pPr>
              <w:rPr>
                <w:ins w:id="18259" w:author="Fegie" w:date="2021-05-05T14:05:00Z"/>
                <w:rFonts w:ascii="標楷體" w:eastAsia="標楷體" w:hAnsi="標楷體"/>
              </w:rPr>
            </w:pPr>
            <w:ins w:id="18260" w:author="Fegie" w:date="2021-05-05T14:05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01A0D81" w14:textId="77777777" w:rsidR="005D195D" w:rsidRDefault="005D195D" w:rsidP="005D195D">
            <w:pPr>
              <w:rPr>
                <w:ins w:id="18261" w:author="Fegie" w:date="2021-05-05T14:05:00Z"/>
                <w:rFonts w:ascii="標楷體" w:eastAsia="標楷體" w:hAnsi="標楷體"/>
              </w:rPr>
            </w:pPr>
            <w:ins w:id="18262" w:author="Fegie" w:date="2021-05-05T14:05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1284E934" w14:textId="77777777" w:rsidR="005D195D" w:rsidRDefault="005D195D" w:rsidP="005D195D">
            <w:pPr>
              <w:rPr>
                <w:ins w:id="18263" w:author="Fegie" w:date="2021-05-05T14:05:00Z"/>
                <w:rFonts w:ascii="標楷體" w:eastAsia="標楷體" w:hAnsi="標楷體"/>
              </w:rPr>
            </w:pPr>
            <w:ins w:id="18264" w:author="Fegie" w:date="2021-05-05T14:05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0FF3337B" w14:textId="77777777" w:rsidR="005D195D" w:rsidRDefault="005D195D" w:rsidP="005D195D">
            <w:pPr>
              <w:rPr>
                <w:ins w:id="18265" w:author="Fegie" w:date="2021-05-05T14:05:00Z"/>
                <w:rFonts w:ascii="標楷體" w:eastAsia="標楷體" w:hAnsi="標楷體"/>
              </w:rPr>
            </w:pPr>
            <w:ins w:id="18266" w:author="Fegie" w:date="2021-05-05T14:05:00Z">
              <w:r>
                <w:rPr>
                  <w:rFonts w:ascii="標楷體" w:eastAsia="標楷體" w:hAnsi="標楷體" w:hint="eastAsia"/>
                </w:rPr>
                <w:t>10</w:t>
              </w:r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06504361" w14:textId="000AA305" w:rsidR="005D195D" w:rsidRDefault="005D195D" w:rsidP="005D195D">
            <w:pPr>
              <w:rPr>
                <w:ins w:id="18267" w:author="Fegie" w:date="2021-05-05T14:05:00Z"/>
                <w:rFonts w:ascii="標楷體" w:eastAsia="標楷體" w:hAnsi="標楷體"/>
              </w:rPr>
            </w:pPr>
            <w:ins w:id="18268" w:author="Fegie" w:date="2021-05-05T14:05:00Z">
              <w:r>
                <w:rPr>
                  <w:rFonts w:ascii="標楷體" w:eastAsia="標楷體" w:hAnsi="標楷體" w:hint="eastAsia"/>
                </w:rPr>
                <w:t>11</w:t>
              </w:r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5D195D" w14:paraId="61A718B4" w14:textId="77777777" w:rsidTr="001C13CA">
        <w:trPr>
          <w:trHeight w:val="291"/>
          <w:jc w:val="center"/>
          <w:ins w:id="18269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DC1CC" w14:textId="3F45C40F" w:rsidR="005D195D" w:rsidRDefault="00144AE6" w:rsidP="005D195D">
            <w:pPr>
              <w:rPr>
                <w:ins w:id="18270" w:author="Fegie" w:date="2021-05-02T20:54:00Z"/>
                <w:rFonts w:ascii="標楷體" w:eastAsia="標楷體" w:hAnsi="標楷體"/>
              </w:rPr>
            </w:pPr>
            <w:ins w:id="18271" w:author="Fegie" w:date="2021-05-05T14:14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8272" w:author="Fegie" w:date="2021-05-02T20:54:00Z">
              <w:r w:rsidR="005D195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607C" w14:textId="4BCE87D6" w:rsidR="005D195D" w:rsidRDefault="005D195D" w:rsidP="005D195D">
            <w:pPr>
              <w:rPr>
                <w:ins w:id="18273" w:author="Fegie" w:date="2021-05-02T20:54:00Z"/>
                <w:rFonts w:ascii="標楷體" w:eastAsia="標楷體" w:hAnsi="標楷體"/>
              </w:rPr>
            </w:pPr>
            <w:ins w:id="18274" w:author="Fegie" w:date="2021-05-02T20:54:00Z">
              <w:r>
                <w:rPr>
                  <w:rFonts w:ascii="標楷體" w:eastAsia="標楷體" w:hAnsi="標楷體" w:hint="eastAsia"/>
                </w:rPr>
                <w:t>公司-地址</w:t>
              </w:r>
            </w:ins>
            <w:ins w:id="18275" w:author="Fegie" w:date="2021-05-05T14:0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269C8" w14:textId="6F5AC013" w:rsidR="005D195D" w:rsidRDefault="005D195D" w:rsidP="005D195D">
            <w:pPr>
              <w:rPr>
                <w:ins w:id="18276" w:author="Fegie" w:date="2021-05-02T20:54:00Z"/>
                <w:rFonts w:ascii="標楷體" w:eastAsia="標楷體" w:hAnsi="標楷體"/>
              </w:rPr>
            </w:pPr>
            <w:ins w:id="18277" w:author="Fegie" w:date="2021-05-02T20:54:00Z">
              <w:del w:id="18278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8279" w:author="家榮 張" w:date="2021-05-06T18:51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1DDD" w14:textId="77777777" w:rsidR="005D195D" w:rsidRDefault="005D195D" w:rsidP="005D195D">
            <w:pPr>
              <w:rPr>
                <w:ins w:id="1828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52AB" w14:textId="77777777" w:rsidR="005D195D" w:rsidRDefault="005D195D" w:rsidP="005D195D">
            <w:pPr>
              <w:rPr>
                <w:ins w:id="18281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A7B" w14:textId="77777777" w:rsidR="005D195D" w:rsidRDefault="005D195D" w:rsidP="005D195D">
            <w:pPr>
              <w:rPr>
                <w:ins w:id="18282" w:author="Fegie" w:date="2021-05-02T20:54:00Z"/>
                <w:rFonts w:ascii="標楷體" w:eastAsia="標楷體" w:hAnsi="標楷體"/>
              </w:rPr>
            </w:pPr>
            <w:ins w:id="18283" w:author="Fegie" w:date="2021-05-02T20:5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ACA" w14:textId="77777777" w:rsidR="005D195D" w:rsidRDefault="005D195D" w:rsidP="005D195D">
            <w:pPr>
              <w:rPr>
                <w:ins w:id="18284" w:author="Fegie" w:date="2021-05-02T20:54:00Z"/>
                <w:rFonts w:ascii="標楷體" w:eastAsia="標楷體" w:hAnsi="標楷體"/>
              </w:rPr>
            </w:pPr>
            <w:ins w:id="18285" w:author="Fegie" w:date="2021-05-02T20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9211" w14:textId="77777777" w:rsidR="005D195D" w:rsidRDefault="005D195D" w:rsidP="005D195D">
            <w:pPr>
              <w:rPr>
                <w:ins w:id="18286" w:author="Fegie" w:date="2021-05-02T21:00:00Z"/>
                <w:rFonts w:ascii="標楷體" w:eastAsia="標楷體" w:hAnsi="標楷體"/>
              </w:rPr>
            </w:pPr>
            <w:ins w:id="18287" w:author="Fegie" w:date="2021-05-02T21:00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9E3F5A3" w14:textId="0347B4EA" w:rsidR="005D195D" w:rsidRDefault="005D195D" w:rsidP="005D195D">
            <w:pPr>
              <w:rPr>
                <w:ins w:id="18288" w:author="Fegie" w:date="2021-05-02T20:54:00Z"/>
                <w:rFonts w:ascii="標楷體" w:eastAsia="標楷體" w:hAnsi="標楷體"/>
              </w:rPr>
            </w:pPr>
            <w:ins w:id="18289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290" w:author="Fegie" w:date="2021-05-02T20:54:00Z"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2953449C" w14:textId="050B0BA9" w:rsidR="005D195D" w:rsidRDefault="005D195D" w:rsidP="005D195D">
            <w:pPr>
              <w:rPr>
                <w:ins w:id="18291" w:author="Fegie" w:date="2021-05-02T20:54:00Z"/>
                <w:rFonts w:ascii="標楷體" w:eastAsia="標楷體" w:hAnsi="標楷體"/>
              </w:rPr>
            </w:pPr>
            <w:ins w:id="18292" w:author="Fegie" w:date="2021-05-02T21:0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293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7A7BD8B4" w14:textId="60B6C066" w:rsidR="005D195D" w:rsidRDefault="005D195D" w:rsidP="005D195D">
            <w:pPr>
              <w:rPr>
                <w:ins w:id="18294" w:author="Fegie" w:date="2021-05-02T20:54:00Z"/>
                <w:rFonts w:ascii="標楷體" w:eastAsia="標楷體" w:hAnsi="標楷體"/>
              </w:rPr>
            </w:pPr>
            <w:ins w:id="18295" w:author="Fegie" w:date="2021-05-02T21:0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8296" w:author="Fegie" w:date="2021-05-02T20:54:00Z"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7C356EE4" w14:textId="1C69F647" w:rsidR="005D195D" w:rsidRDefault="005D195D" w:rsidP="005D195D">
            <w:pPr>
              <w:rPr>
                <w:ins w:id="18297" w:author="Fegie" w:date="2021-05-02T20:54:00Z"/>
                <w:rFonts w:ascii="標楷體" w:eastAsia="標楷體" w:hAnsi="標楷體"/>
              </w:rPr>
            </w:pPr>
            <w:ins w:id="18298" w:author="Fegie" w:date="2021-05-02T21:00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8299" w:author="Fegie" w:date="2021-05-02T20:54:00Z"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28EC2A9F" w14:textId="2B1F42F8" w:rsidR="005D195D" w:rsidRDefault="005D195D" w:rsidP="005D195D">
            <w:pPr>
              <w:rPr>
                <w:ins w:id="18300" w:author="Fegie" w:date="2021-05-02T20:54:00Z"/>
                <w:rFonts w:ascii="標楷體" w:eastAsia="標楷體" w:hAnsi="標楷體"/>
              </w:rPr>
            </w:pPr>
            <w:ins w:id="18301" w:author="Fegie" w:date="2021-05-02T21:00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8302" w:author="Fegie" w:date="2021-05-02T20:54:00Z"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072BF11A" w14:textId="0E2EEFB0" w:rsidR="005D195D" w:rsidRDefault="005D195D" w:rsidP="005D195D">
            <w:pPr>
              <w:rPr>
                <w:ins w:id="18303" w:author="Fegie" w:date="2021-05-02T20:54:00Z"/>
                <w:rFonts w:ascii="標楷體" w:eastAsia="標楷體" w:hAnsi="標楷體"/>
              </w:rPr>
            </w:pPr>
            <w:ins w:id="18304" w:author="Fegie" w:date="2021-05-02T21:00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8305" w:author="Fegie" w:date="2021-05-02T20:54:00Z"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3BCD3608" w14:textId="16BDEDBC" w:rsidR="005D195D" w:rsidRDefault="005D195D" w:rsidP="005D195D">
            <w:pPr>
              <w:rPr>
                <w:ins w:id="18306" w:author="Fegie" w:date="2021-05-02T20:54:00Z"/>
                <w:rFonts w:ascii="標楷體" w:eastAsia="標楷體" w:hAnsi="標楷體"/>
              </w:rPr>
            </w:pPr>
            <w:ins w:id="18307" w:author="Fegie" w:date="2021-05-02T21:00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8308" w:author="Fegie" w:date="2021-05-02T20:54:00Z"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4A9EA49A" w14:textId="3A7BFF20" w:rsidR="005D195D" w:rsidRDefault="005D195D" w:rsidP="005D195D">
            <w:pPr>
              <w:rPr>
                <w:ins w:id="18309" w:author="Fegie" w:date="2021-05-02T20:54:00Z"/>
                <w:rFonts w:ascii="標楷體" w:eastAsia="標楷體" w:hAnsi="標楷體"/>
              </w:rPr>
            </w:pPr>
            <w:ins w:id="18310" w:author="Fegie" w:date="2021-05-02T21:00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8311" w:author="Fegie" w:date="2021-05-02T20:54:00Z"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431D7DAA" w14:textId="7BA4EBE2" w:rsidR="005D195D" w:rsidRDefault="005D195D" w:rsidP="005D195D">
            <w:pPr>
              <w:rPr>
                <w:ins w:id="18312" w:author="Fegie" w:date="2021-05-02T20:54:00Z"/>
                <w:rFonts w:ascii="標楷體" w:eastAsia="標楷體" w:hAnsi="標楷體"/>
              </w:rPr>
            </w:pPr>
            <w:ins w:id="18313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314" w:author="Fegie" w:date="2021-05-02T21:00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8315" w:author="Fegie" w:date="2021-05-02T20:54:00Z"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5D6AB4CE" w14:textId="373B1CD4" w:rsidR="005D195D" w:rsidRDefault="005D195D" w:rsidP="005D195D">
            <w:pPr>
              <w:rPr>
                <w:ins w:id="18316" w:author="Fegie" w:date="2021-05-02T20:54:00Z"/>
                <w:rFonts w:ascii="標楷體" w:eastAsia="標楷體" w:hAnsi="標楷體"/>
              </w:rPr>
            </w:pPr>
            <w:ins w:id="18317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318" w:author="Fegie" w:date="2021-05-02T21:00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319" w:author="Fegie" w:date="2021-05-02T20:54:00Z"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5D195D" w14:paraId="1244900B" w14:textId="77777777" w:rsidTr="001C13CA">
        <w:trPr>
          <w:trHeight w:val="291"/>
          <w:jc w:val="center"/>
          <w:ins w:id="18320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B915F" w14:textId="099C16FB" w:rsidR="005D195D" w:rsidRDefault="00144AE6" w:rsidP="005D195D">
            <w:pPr>
              <w:rPr>
                <w:ins w:id="18321" w:author="Fegie" w:date="2021-05-02T20:54:00Z"/>
                <w:rFonts w:ascii="標楷體" w:eastAsia="標楷體" w:hAnsi="標楷體"/>
              </w:rPr>
            </w:pPr>
            <w:ins w:id="18322" w:author="Fegie" w:date="2021-05-05T14:14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323" w:author="Fegie" w:date="2021-05-02T20:54:00Z">
              <w:r w:rsidR="005D195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4DD80" w14:textId="1C7A8470" w:rsidR="005D195D" w:rsidRDefault="005D195D" w:rsidP="005D195D">
            <w:pPr>
              <w:rPr>
                <w:ins w:id="18324" w:author="Fegie" w:date="2021-05-02T20:54:00Z"/>
                <w:rFonts w:ascii="標楷體" w:eastAsia="標楷體" w:hAnsi="標楷體"/>
              </w:rPr>
            </w:pPr>
            <w:ins w:id="18325" w:author="Fegie" w:date="2021-05-02T20:54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ins w:id="18326" w:author="Fegie" w:date="2021-05-05T14:05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583B" w14:textId="1733CC96" w:rsidR="005D195D" w:rsidRDefault="005D195D" w:rsidP="005D195D">
            <w:pPr>
              <w:rPr>
                <w:ins w:id="18327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FBC61" w14:textId="77777777" w:rsidR="005D195D" w:rsidRDefault="005D195D" w:rsidP="005D195D">
            <w:pPr>
              <w:rPr>
                <w:ins w:id="18328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AB31F" w14:textId="77777777" w:rsidR="005D195D" w:rsidRDefault="005D195D" w:rsidP="005D195D">
            <w:pPr>
              <w:rPr>
                <w:ins w:id="18329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69CF4" w14:textId="354445BA" w:rsidR="005D195D" w:rsidRDefault="005D195D" w:rsidP="005D195D">
            <w:pPr>
              <w:rPr>
                <w:ins w:id="18330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1DAC" w14:textId="0726869C" w:rsidR="005D195D" w:rsidRDefault="005D195D" w:rsidP="005D195D">
            <w:pPr>
              <w:rPr>
                <w:ins w:id="18331" w:author="Fegie" w:date="2021-05-02T20:54:00Z"/>
                <w:rFonts w:ascii="標楷體" w:eastAsia="標楷體" w:hAnsi="標楷體"/>
              </w:rPr>
            </w:pPr>
            <w:ins w:id="18332" w:author="Fegie" w:date="2021-05-05T14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A4C95" w14:textId="49880FDC" w:rsidR="005D195D" w:rsidRDefault="005D195D" w:rsidP="005D195D">
            <w:pPr>
              <w:rPr>
                <w:ins w:id="18333" w:author="Fegie" w:date="2021-05-02T21:01:00Z"/>
                <w:rFonts w:ascii="標楷體" w:eastAsia="標楷體" w:hAnsi="標楷體"/>
              </w:rPr>
            </w:pPr>
            <w:ins w:id="18334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335" w:author="Fegie" w:date="2021-05-05T14:06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336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1E829736" w14:textId="09C2A123" w:rsidR="005D195D" w:rsidRDefault="005D195D" w:rsidP="005D195D">
            <w:pPr>
              <w:rPr>
                <w:ins w:id="18337" w:author="Fegie" w:date="2021-05-02T20:54:00Z"/>
                <w:rFonts w:ascii="標楷體" w:eastAsia="標楷體" w:hAnsi="標楷體"/>
              </w:rPr>
            </w:pPr>
            <w:ins w:id="18338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339" w:author="Fegie" w:date="2021-05-02T20:54:00Z"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12EFBD79" w14:textId="675CA637" w:rsidR="005D195D" w:rsidRDefault="005D195D" w:rsidP="005D195D">
            <w:pPr>
              <w:rPr>
                <w:ins w:id="18340" w:author="Fegie" w:date="2021-05-02T20:54:00Z"/>
                <w:rFonts w:ascii="標楷體" w:eastAsia="標楷體" w:hAnsi="標楷體"/>
              </w:rPr>
            </w:pPr>
            <w:ins w:id="18341" w:author="Fegie" w:date="2021-05-02T21:0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342" w:author="Fegie" w:date="2021-05-02T20:54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5D195D" w14:paraId="4BA9DA52" w14:textId="77777777" w:rsidTr="001C13CA">
        <w:trPr>
          <w:trHeight w:val="291"/>
          <w:jc w:val="center"/>
          <w:ins w:id="18343" w:author="Fegie" w:date="2021-05-05T14:05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7B95" w14:textId="2BBCB33A" w:rsidR="005D195D" w:rsidRDefault="00144AE6" w:rsidP="005D195D">
            <w:pPr>
              <w:rPr>
                <w:ins w:id="18344" w:author="Fegie" w:date="2021-05-05T14:05:00Z"/>
                <w:rFonts w:ascii="標楷體" w:eastAsia="標楷體" w:hAnsi="標楷體"/>
              </w:rPr>
            </w:pPr>
            <w:ins w:id="18345" w:author="Fegie" w:date="2021-05-05T14:14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BC331" w14:textId="01A8BA3C" w:rsidR="005D195D" w:rsidRDefault="005D195D" w:rsidP="005D195D">
            <w:pPr>
              <w:rPr>
                <w:ins w:id="18346" w:author="Fegie" w:date="2021-05-05T14:05:00Z"/>
                <w:rFonts w:ascii="標楷體" w:eastAsia="標楷體" w:hAnsi="標楷體"/>
              </w:rPr>
            </w:pPr>
            <w:ins w:id="18347" w:author="Fegie" w:date="2021-05-05T14:05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ins w:id="18348" w:author="Fegie" w:date="2021-05-05T14:0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C1441" w14:textId="06C4DB85" w:rsidR="005D195D" w:rsidRDefault="005D195D" w:rsidP="005D195D">
            <w:pPr>
              <w:rPr>
                <w:ins w:id="18349" w:author="Fegie" w:date="2021-05-05T14:05:00Z"/>
                <w:rFonts w:ascii="標楷體" w:eastAsia="標楷體" w:hAnsi="標楷體"/>
              </w:rPr>
            </w:pPr>
            <w:ins w:id="18350" w:author="Fegie" w:date="2021-05-05T14:05:00Z">
              <w:del w:id="18351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8352" w:author="家榮 張" w:date="2021-05-06T18:51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D95C" w14:textId="77777777" w:rsidR="005D195D" w:rsidRDefault="005D195D" w:rsidP="005D195D">
            <w:pPr>
              <w:rPr>
                <w:ins w:id="18353" w:author="Fegie" w:date="2021-05-05T14:0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466F" w14:textId="77777777" w:rsidR="005D195D" w:rsidRDefault="005D195D" w:rsidP="005D195D">
            <w:pPr>
              <w:rPr>
                <w:ins w:id="18354" w:author="Fegie" w:date="2021-05-05T14:05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A03" w14:textId="4CEDA249" w:rsidR="005D195D" w:rsidRDefault="005D195D" w:rsidP="005D195D">
            <w:pPr>
              <w:rPr>
                <w:ins w:id="18355" w:author="Fegie" w:date="2021-05-05T14:05:00Z"/>
                <w:rFonts w:ascii="標楷體" w:eastAsia="標楷體" w:hAnsi="標楷體"/>
              </w:rPr>
            </w:pPr>
            <w:ins w:id="18356" w:author="Fegie" w:date="2021-05-05T14:0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7631" w14:textId="5377B3F1" w:rsidR="005D195D" w:rsidRDefault="005D195D" w:rsidP="005D195D">
            <w:pPr>
              <w:rPr>
                <w:ins w:id="18357" w:author="Fegie" w:date="2021-05-05T14:05:00Z"/>
                <w:rFonts w:ascii="標楷體" w:eastAsia="標楷體" w:hAnsi="標楷體"/>
              </w:rPr>
            </w:pPr>
            <w:ins w:id="18358" w:author="Fegie" w:date="2021-05-05T14:0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F1432" w14:textId="77777777" w:rsidR="005D195D" w:rsidRDefault="005D195D" w:rsidP="005D195D">
            <w:pPr>
              <w:rPr>
                <w:ins w:id="18359" w:author="Fegie" w:date="2021-05-05T14:05:00Z"/>
                <w:rFonts w:ascii="標楷體" w:eastAsia="標楷體" w:hAnsi="標楷體"/>
              </w:rPr>
            </w:pPr>
            <w:ins w:id="18360" w:author="Fegie" w:date="2021-05-05T14:05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38F68E5E" w14:textId="77777777" w:rsidR="005D195D" w:rsidRDefault="005D195D" w:rsidP="005D195D">
            <w:pPr>
              <w:rPr>
                <w:ins w:id="18361" w:author="Fegie" w:date="2021-05-05T14:05:00Z"/>
                <w:rFonts w:ascii="標楷體" w:eastAsia="標楷體" w:hAnsi="標楷體"/>
              </w:rPr>
            </w:pPr>
            <w:ins w:id="18362" w:author="Fegie" w:date="2021-05-05T14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3B0F0E71" w14:textId="65C07B92" w:rsidR="005D195D" w:rsidRDefault="005D195D" w:rsidP="005D195D">
            <w:pPr>
              <w:rPr>
                <w:ins w:id="18363" w:author="Fegie" w:date="2021-05-05T14:05:00Z"/>
                <w:rFonts w:ascii="標楷體" w:eastAsia="標楷體" w:hAnsi="標楷體"/>
              </w:rPr>
            </w:pPr>
            <w:ins w:id="18364" w:author="Fegie" w:date="2021-05-05T14:05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5D195D" w14:paraId="5AA58F3E" w14:textId="77777777" w:rsidTr="001C13CA">
        <w:trPr>
          <w:trHeight w:val="291"/>
          <w:jc w:val="center"/>
          <w:ins w:id="1836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BB9A" w14:textId="51216C40" w:rsidR="005D195D" w:rsidRDefault="00144AE6" w:rsidP="005D195D">
            <w:pPr>
              <w:rPr>
                <w:ins w:id="18366" w:author="Fegie" w:date="2021-05-02T20:54:00Z"/>
                <w:rFonts w:ascii="標楷體" w:eastAsia="標楷體" w:hAnsi="標楷體"/>
              </w:rPr>
            </w:pPr>
            <w:ins w:id="18367" w:author="Fegie" w:date="2021-05-05T14:15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7F954" w14:textId="106F9313" w:rsidR="005D195D" w:rsidRDefault="005D195D" w:rsidP="005D195D">
            <w:pPr>
              <w:rPr>
                <w:ins w:id="18368" w:author="Fegie" w:date="2021-05-02T20:54:00Z"/>
                <w:rFonts w:ascii="標楷體" w:eastAsia="標楷體" w:hAnsi="標楷體"/>
              </w:rPr>
            </w:pPr>
            <w:ins w:id="18369" w:author="Fegie" w:date="2021-05-02T20:54:00Z">
              <w:r>
                <w:rPr>
                  <w:rFonts w:ascii="標楷體" w:eastAsia="標楷體" w:hAnsi="標楷體" w:hint="eastAsia"/>
                </w:rPr>
                <w:t>通</w:t>
              </w:r>
              <w:r>
                <w:rPr>
                  <w:rFonts w:ascii="標楷體" w:eastAsia="標楷體" w:hAnsi="標楷體" w:hint="eastAsia"/>
                </w:rPr>
                <w:lastRenderedPageBreak/>
                <w:t>訊-地址</w:t>
              </w:r>
            </w:ins>
            <w:ins w:id="18370" w:author="Fegie" w:date="2021-05-05T14:06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0B6C" w14:textId="2C1EF5C6" w:rsidR="005D195D" w:rsidRDefault="005D195D" w:rsidP="005D195D">
            <w:pPr>
              <w:rPr>
                <w:ins w:id="1837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E41C" w14:textId="77777777" w:rsidR="005D195D" w:rsidRDefault="005D195D" w:rsidP="005D195D">
            <w:pPr>
              <w:rPr>
                <w:ins w:id="1837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D0A7" w14:textId="77777777" w:rsidR="005D195D" w:rsidRDefault="005D195D" w:rsidP="005D195D">
            <w:pPr>
              <w:rPr>
                <w:ins w:id="1837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5F46" w14:textId="5DCD6816" w:rsidR="005D195D" w:rsidRDefault="005D195D" w:rsidP="005D195D">
            <w:pPr>
              <w:rPr>
                <w:ins w:id="1837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DAA4" w14:textId="0E7E9EE7" w:rsidR="005D195D" w:rsidRDefault="005D195D" w:rsidP="005D195D">
            <w:pPr>
              <w:rPr>
                <w:ins w:id="18375" w:author="Fegie" w:date="2021-05-02T20:54:00Z"/>
                <w:rFonts w:ascii="標楷體" w:eastAsia="標楷體" w:hAnsi="標楷體"/>
              </w:rPr>
            </w:pPr>
            <w:ins w:id="18376" w:author="Fegie" w:date="2021-05-05T14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CAC1" w14:textId="311F9305" w:rsidR="005D195D" w:rsidRDefault="005D195D" w:rsidP="005D195D">
            <w:pPr>
              <w:rPr>
                <w:ins w:id="18377" w:author="Fegie" w:date="2021-05-02T21:01:00Z"/>
                <w:rFonts w:ascii="標楷體" w:eastAsia="標楷體" w:hAnsi="標楷體"/>
              </w:rPr>
            </w:pPr>
            <w:ins w:id="18378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379" w:author="Fegie" w:date="2021-05-05T14:06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380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0DDF81D" w14:textId="7886FC26" w:rsidR="005D195D" w:rsidRPr="00702FE3" w:rsidRDefault="005D195D" w:rsidP="005D195D">
            <w:pPr>
              <w:rPr>
                <w:ins w:id="18381" w:author="Fegie" w:date="2021-05-02T20:54:00Z"/>
                <w:rFonts w:ascii="標楷體" w:eastAsia="標楷體" w:hAnsi="標楷體"/>
              </w:rPr>
            </w:pPr>
            <w:ins w:id="18382" w:author="Fegie" w:date="2021-05-02T21:01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8383" w:author="Fegie" w:date="2021-05-02T20:54:00Z"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1E8438B2" w14:textId="4846AA49" w:rsidR="005D195D" w:rsidRPr="00702FE3" w:rsidRDefault="005D195D" w:rsidP="005D195D">
            <w:pPr>
              <w:rPr>
                <w:ins w:id="18384" w:author="Fegie" w:date="2021-05-02T20:54:00Z"/>
                <w:rFonts w:ascii="標楷體" w:eastAsia="標楷體" w:hAnsi="標楷體"/>
              </w:rPr>
            </w:pPr>
            <w:ins w:id="18385" w:author="Fegie" w:date="2021-05-02T21:0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386" w:author="Fegie" w:date="2021-05-02T20:54:00Z"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517FB511" w14:textId="59CEC007" w:rsidR="005D195D" w:rsidRPr="00702FE3" w:rsidRDefault="005D195D" w:rsidP="005D195D">
            <w:pPr>
              <w:rPr>
                <w:ins w:id="18387" w:author="Fegie" w:date="2021-05-02T20:54:00Z"/>
                <w:rFonts w:ascii="標楷體" w:eastAsia="標楷體" w:hAnsi="標楷體"/>
              </w:rPr>
            </w:pPr>
            <w:ins w:id="18388" w:author="Fegie" w:date="2021-05-02T21:0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8389" w:author="Fegie" w:date="2021-05-02T20:54:00Z"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2B52340E" w14:textId="7811D623" w:rsidR="005D195D" w:rsidRPr="00702FE3" w:rsidRDefault="005D195D" w:rsidP="005D195D">
            <w:pPr>
              <w:rPr>
                <w:ins w:id="18390" w:author="Fegie" w:date="2021-05-02T20:54:00Z"/>
                <w:rFonts w:ascii="標楷體" w:eastAsia="標楷體" w:hAnsi="標楷體"/>
              </w:rPr>
            </w:pPr>
            <w:ins w:id="18391" w:author="Fegie" w:date="2021-05-02T21:01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8392" w:author="Fegie" w:date="2021-05-02T20:54:00Z"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0BA3BFA0" w14:textId="4FD6743F" w:rsidR="005D195D" w:rsidRPr="00702FE3" w:rsidRDefault="005D195D" w:rsidP="005D195D">
            <w:pPr>
              <w:rPr>
                <w:ins w:id="18393" w:author="Fegie" w:date="2021-05-02T20:54:00Z"/>
                <w:rFonts w:ascii="標楷體" w:eastAsia="標楷體" w:hAnsi="標楷體"/>
              </w:rPr>
            </w:pPr>
            <w:ins w:id="18394" w:author="Fegie" w:date="2021-05-02T21:01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8395" w:author="Fegie" w:date="2021-05-02T20:54:00Z"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23FB1BFE" w14:textId="0609159E" w:rsidR="005D195D" w:rsidRPr="00702FE3" w:rsidRDefault="005D195D" w:rsidP="005D195D">
            <w:pPr>
              <w:rPr>
                <w:ins w:id="18396" w:author="Fegie" w:date="2021-05-02T20:54:00Z"/>
                <w:rFonts w:ascii="標楷體" w:eastAsia="標楷體" w:hAnsi="標楷體"/>
              </w:rPr>
            </w:pPr>
            <w:ins w:id="18397" w:author="Fegie" w:date="2021-05-02T21:01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8398" w:author="Fegie" w:date="2021-05-02T20:54:00Z"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736DA1F5" w14:textId="048AB538" w:rsidR="005D195D" w:rsidRPr="00702FE3" w:rsidRDefault="005D195D" w:rsidP="005D195D">
            <w:pPr>
              <w:rPr>
                <w:ins w:id="18399" w:author="Fegie" w:date="2021-05-02T20:54:00Z"/>
                <w:rFonts w:ascii="標楷體" w:eastAsia="標楷體" w:hAnsi="標楷體"/>
              </w:rPr>
            </w:pPr>
            <w:ins w:id="18400" w:author="Fegie" w:date="2021-05-02T21:01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8401" w:author="Fegie" w:date="2021-05-02T20:54:00Z"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4FEB272B" w14:textId="4C080630" w:rsidR="005D195D" w:rsidRPr="00702FE3" w:rsidRDefault="005D195D" w:rsidP="005D195D">
            <w:pPr>
              <w:rPr>
                <w:ins w:id="18402" w:author="Fegie" w:date="2021-05-02T20:54:00Z"/>
                <w:rFonts w:ascii="標楷體" w:eastAsia="標楷體" w:hAnsi="標楷體"/>
              </w:rPr>
            </w:pPr>
            <w:ins w:id="18403" w:author="Fegie" w:date="2021-05-02T21:01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8404" w:author="Fegie" w:date="2021-05-02T20:54:00Z"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0B4A7D82" w14:textId="113D741B" w:rsidR="005D195D" w:rsidRPr="00702FE3" w:rsidRDefault="005D195D" w:rsidP="005D195D">
            <w:pPr>
              <w:rPr>
                <w:ins w:id="18405" w:author="Fegie" w:date="2021-05-02T20:54:00Z"/>
                <w:rFonts w:ascii="標楷體" w:eastAsia="標楷體" w:hAnsi="標楷體"/>
              </w:rPr>
            </w:pPr>
            <w:ins w:id="18406" w:author="Fegie" w:date="2021-05-02T20:54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8407" w:author="Fegie" w:date="2021-05-02T21:01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8408" w:author="Fegie" w:date="2021-05-02T20:54:00Z"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43BD9262" w14:textId="435D429A" w:rsidR="005D195D" w:rsidRDefault="005D195D" w:rsidP="005D195D">
            <w:pPr>
              <w:rPr>
                <w:ins w:id="18409" w:author="Fegie" w:date="2021-05-02T20:54:00Z"/>
                <w:rFonts w:ascii="標楷體" w:eastAsia="標楷體" w:hAnsi="標楷體"/>
              </w:rPr>
            </w:pPr>
            <w:ins w:id="18410" w:author="Fegie" w:date="2021-05-02T20:54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8411" w:author="Fegie" w:date="2021-05-02T21:0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412" w:author="Fegie" w:date="2021-05-02T20:54:00Z"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5D195D" w14:paraId="69BCDC13" w14:textId="77777777" w:rsidTr="001C13CA">
        <w:trPr>
          <w:trHeight w:val="291"/>
          <w:jc w:val="center"/>
          <w:ins w:id="18413" w:author="Fegie" w:date="2021-05-05T14:06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C66A9" w14:textId="676EDA53" w:rsidR="005D195D" w:rsidRDefault="00144AE6" w:rsidP="005D195D">
            <w:pPr>
              <w:rPr>
                <w:ins w:id="18414" w:author="Fegie" w:date="2021-05-05T14:06:00Z"/>
                <w:rFonts w:ascii="標楷體" w:eastAsia="標楷體" w:hAnsi="標楷體"/>
              </w:rPr>
            </w:pPr>
            <w:ins w:id="18415" w:author="Fegie" w:date="2021-05-05T14:15:00Z">
              <w:r>
                <w:rPr>
                  <w:rFonts w:ascii="標楷體" w:eastAsia="標楷體" w:hAnsi="標楷體" w:hint="eastAsia"/>
                </w:rPr>
                <w:lastRenderedPageBreak/>
                <w:t>25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2E32" w14:textId="0EBBCE9C" w:rsidR="005D195D" w:rsidRDefault="005D195D" w:rsidP="005D195D">
            <w:pPr>
              <w:rPr>
                <w:ins w:id="18416" w:author="Fegie" w:date="2021-05-05T14:06:00Z"/>
                <w:rFonts w:ascii="標楷體" w:eastAsia="標楷體" w:hAnsi="標楷體"/>
              </w:rPr>
            </w:pPr>
            <w:ins w:id="18417" w:author="Fegie" w:date="2021-05-05T14:06:00Z">
              <w:r>
                <w:rPr>
                  <w:rFonts w:ascii="標楷體" w:eastAsia="標楷體" w:hAnsi="標楷體" w:hint="eastAsia"/>
                </w:rPr>
                <w:t>通訊-地址-修改後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814F8" w14:textId="72365042" w:rsidR="005D195D" w:rsidRDefault="005D195D" w:rsidP="005D195D">
            <w:pPr>
              <w:rPr>
                <w:ins w:id="18418" w:author="Fegie" w:date="2021-05-05T14:06:00Z"/>
                <w:rFonts w:ascii="標楷體" w:eastAsia="標楷體" w:hAnsi="標楷體"/>
              </w:rPr>
            </w:pPr>
            <w:ins w:id="18419" w:author="Fegie" w:date="2021-05-05T14:06:00Z">
              <w:del w:id="18420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8421" w:author="家榮 張" w:date="2021-05-06T18:51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6203" w14:textId="77777777" w:rsidR="005D195D" w:rsidRDefault="005D195D" w:rsidP="005D195D">
            <w:pPr>
              <w:rPr>
                <w:ins w:id="18422" w:author="Fegie" w:date="2021-05-05T14:0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1C091" w14:textId="77777777" w:rsidR="005D195D" w:rsidRDefault="005D195D" w:rsidP="005D195D">
            <w:pPr>
              <w:rPr>
                <w:ins w:id="18423" w:author="Fegie" w:date="2021-05-05T14:06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54C59" w14:textId="7D502952" w:rsidR="005D195D" w:rsidRDefault="005D195D" w:rsidP="005D195D">
            <w:pPr>
              <w:rPr>
                <w:ins w:id="18424" w:author="Fegie" w:date="2021-05-05T14:06:00Z"/>
                <w:rFonts w:ascii="標楷體" w:eastAsia="標楷體" w:hAnsi="標楷體"/>
              </w:rPr>
            </w:pPr>
            <w:ins w:id="18425" w:author="Fegie" w:date="2021-05-05T14:0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CBB9" w14:textId="074E196A" w:rsidR="005D195D" w:rsidRDefault="005D195D" w:rsidP="005D195D">
            <w:pPr>
              <w:rPr>
                <w:ins w:id="18426" w:author="Fegie" w:date="2021-05-05T14:06:00Z"/>
                <w:rFonts w:ascii="標楷體" w:eastAsia="標楷體" w:hAnsi="標楷體"/>
              </w:rPr>
            </w:pPr>
            <w:ins w:id="18427" w:author="Fegie" w:date="2021-05-05T14:0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1BD44" w14:textId="77777777" w:rsidR="005D195D" w:rsidRDefault="005D195D" w:rsidP="005D195D">
            <w:pPr>
              <w:rPr>
                <w:ins w:id="18428" w:author="Fegie" w:date="2021-05-05T14:06:00Z"/>
                <w:rFonts w:ascii="標楷體" w:eastAsia="標楷體" w:hAnsi="標楷體"/>
              </w:rPr>
            </w:pPr>
            <w:ins w:id="18429" w:author="Fegie" w:date="2021-05-05T14:06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136B7AA" w14:textId="77777777" w:rsidR="005D195D" w:rsidRPr="00702FE3" w:rsidRDefault="005D195D" w:rsidP="005D195D">
            <w:pPr>
              <w:rPr>
                <w:ins w:id="18430" w:author="Fegie" w:date="2021-05-05T14:06:00Z"/>
                <w:rFonts w:ascii="標楷體" w:eastAsia="標楷體" w:hAnsi="標楷體"/>
              </w:rPr>
            </w:pPr>
            <w:ins w:id="18431" w:author="Fegie" w:date="2021-05-05T14:06:00Z">
              <w:r>
                <w:rPr>
                  <w:rFonts w:ascii="標楷體" w:eastAsia="標楷體" w:hAnsi="標楷體" w:hint="eastAsia"/>
                </w:rPr>
                <w:t>2</w:t>
              </w:r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6B30C60D" w14:textId="77777777" w:rsidR="005D195D" w:rsidRPr="00702FE3" w:rsidRDefault="005D195D" w:rsidP="005D195D">
            <w:pPr>
              <w:rPr>
                <w:ins w:id="18432" w:author="Fegie" w:date="2021-05-05T14:06:00Z"/>
                <w:rFonts w:ascii="標楷體" w:eastAsia="標楷體" w:hAnsi="標楷體"/>
              </w:rPr>
            </w:pPr>
            <w:ins w:id="18433" w:author="Fegie" w:date="2021-05-05T14:06:00Z">
              <w:r>
                <w:rPr>
                  <w:rFonts w:ascii="標楷體" w:eastAsia="標楷體" w:hAnsi="標楷體" w:hint="eastAsia"/>
                </w:rPr>
                <w:t>3</w:t>
              </w:r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492AE3FF" w14:textId="77777777" w:rsidR="005D195D" w:rsidRPr="00702FE3" w:rsidRDefault="005D195D" w:rsidP="005D195D">
            <w:pPr>
              <w:rPr>
                <w:ins w:id="18434" w:author="Fegie" w:date="2021-05-05T14:06:00Z"/>
                <w:rFonts w:ascii="標楷體" w:eastAsia="標楷體" w:hAnsi="標楷體"/>
              </w:rPr>
            </w:pPr>
            <w:ins w:id="18435" w:author="Fegie" w:date="2021-05-05T14:06:00Z">
              <w:r>
                <w:rPr>
                  <w:rFonts w:ascii="標楷體" w:eastAsia="標楷體" w:hAnsi="標楷體" w:hint="eastAsia"/>
                </w:rPr>
                <w:t>4</w:t>
              </w:r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0D799078" w14:textId="77777777" w:rsidR="005D195D" w:rsidRPr="00702FE3" w:rsidRDefault="005D195D" w:rsidP="005D195D">
            <w:pPr>
              <w:rPr>
                <w:ins w:id="18436" w:author="Fegie" w:date="2021-05-05T14:06:00Z"/>
                <w:rFonts w:ascii="標楷體" w:eastAsia="標楷體" w:hAnsi="標楷體"/>
              </w:rPr>
            </w:pPr>
            <w:ins w:id="18437" w:author="Fegie" w:date="2021-05-05T14:06:00Z">
              <w:r>
                <w:rPr>
                  <w:rFonts w:ascii="標楷體" w:eastAsia="標楷體" w:hAnsi="標楷體" w:hint="eastAsia"/>
                </w:rPr>
                <w:t>5</w:t>
              </w:r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0BA8157A" w14:textId="77777777" w:rsidR="005D195D" w:rsidRPr="00702FE3" w:rsidRDefault="005D195D" w:rsidP="005D195D">
            <w:pPr>
              <w:rPr>
                <w:ins w:id="18438" w:author="Fegie" w:date="2021-05-05T14:06:00Z"/>
                <w:rFonts w:ascii="標楷體" w:eastAsia="標楷體" w:hAnsi="標楷體"/>
              </w:rPr>
            </w:pPr>
            <w:ins w:id="18439" w:author="Fegie" w:date="2021-05-05T14:06:00Z">
              <w:r>
                <w:rPr>
                  <w:rFonts w:ascii="標楷體" w:eastAsia="標楷體" w:hAnsi="標楷體" w:hint="eastAsia"/>
                </w:rPr>
                <w:t>6</w:t>
              </w:r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4A4CA08B" w14:textId="77777777" w:rsidR="005D195D" w:rsidRPr="00702FE3" w:rsidRDefault="005D195D" w:rsidP="005D195D">
            <w:pPr>
              <w:rPr>
                <w:ins w:id="18440" w:author="Fegie" w:date="2021-05-05T14:06:00Z"/>
                <w:rFonts w:ascii="標楷體" w:eastAsia="標楷體" w:hAnsi="標楷體"/>
              </w:rPr>
            </w:pPr>
            <w:ins w:id="18441" w:author="Fegie" w:date="2021-05-05T14:06:00Z">
              <w:r>
                <w:rPr>
                  <w:rFonts w:ascii="標楷體" w:eastAsia="標楷體" w:hAnsi="標楷體" w:hint="eastAsia"/>
                </w:rPr>
                <w:t>7</w:t>
              </w:r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78B7C950" w14:textId="77777777" w:rsidR="005D195D" w:rsidRPr="00702FE3" w:rsidRDefault="005D195D" w:rsidP="005D195D">
            <w:pPr>
              <w:rPr>
                <w:ins w:id="18442" w:author="Fegie" w:date="2021-05-05T14:06:00Z"/>
                <w:rFonts w:ascii="標楷體" w:eastAsia="標楷體" w:hAnsi="標楷體"/>
              </w:rPr>
            </w:pPr>
            <w:ins w:id="18443" w:author="Fegie" w:date="2021-05-05T14:06:00Z">
              <w:r>
                <w:rPr>
                  <w:rFonts w:ascii="標楷體" w:eastAsia="標楷體" w:hAnsi="標楷體" w:hint="eastAsia"/>
                </w:rPr>
                <w:t>8</w:t>
              </w:r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3DB2F394" w14:textId="77777777" w:rsidR="005D195D" w:rsidRPr="00702FE3" w:rsidRDefault="005D195D" w:rsidP="005D195D">
            <w:pPr>
              <w:rPr>
                <w:ins w:id="18444" w:author="Fegie" w:date="2021-05-05T14:06:00Z"/>
                <w:rFonts w:ascii="標楷體" w:eastAsia="標楷體" w:hAnsi="標楷體"/>
              </w:rPr>
            </w:pPr>
            <w:ins w:id="18445" w:author="Fegie" w:date="2021-05-05T14:06:00Z">
              <w:r>
                <w:rPr>
                  <w:rFonts w:ascii="標楷體" w:eastAsia="標楷體" w:hAnsi="標楷體" w:hint="eastAsia"/>
                </w:rPr>
                <w:t>9</w:t>
              </w:r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153755CD" w14:textId="77777777" w:rsidR="005D195D" w:rsidRPr="00702FE3" w:rsidRDefault="005D195D" w:rsidP="005D195D">
            <w:pPr>
              <w:rPr>
                <w:ins w:id="18446" w:author="Fegie" w:date="2021-05-05T14:06:00Z"/>
                <w:rFonts w:ascii="標楷體" w:eastAsia="標楷體" w:hAnsi="標楷體"/>
              </w:rPr>
            </w:pPr>
            <w:ins w:id="18447" w:author="Fegie" w:date="2021-05-05T14:06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0</w:t>
              </w:r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0E8A466F" w14:textId="06E35592" w:rsidR="005D195D" w:rsidRDefault="005D195D" w:rsidP="005D195D">
            <w:pPr>
              <w:rPr>
                <w:ins w:id="18448" w:author="Fegie" w:date="2021-05-05T14:06:00Z"/>
                <w:rFonts w:ascii="標楷體" w:eastAsia="標楷體" w:hAnsi="標楷體"/>
              </w:rPr>
            </w:pPr>
            <w:ins w:id="18449" w:author="Fegie" w:date="2021-05-05T14:06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1</w:t>
              </w:r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5D195D" w14:paraId="4ADE8349" w14:textId="77777777" w:rsidTr="001C13CA">
        <w:trPr>
          <w:trHeight w:val="291"/>
          <w:jc w:val="center"/>
          <w:ins w:id="18450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2EF8" w14:textId="7FDD6F54" w:rsidR="005D195D" w:rsidRDefault="00144AE6" w:rsidP="005D195D">
            <w:pPr>
              <w:rPr>
                <w:ins w:id="18451" w:author="Fegie" w:date="2021-05-02T20:54:00Z"/>
                <w:rFonts w:ascii="標楷體" w:eastAsia="標楷體" w:hAnsi="標楷體"/>
              </w:rPr>
            </w:pPr>
            <w:ins w:id="18452" w:author="Fegie" w:date="2021-05-05T14:15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793B8" w14:textId="67174E71" w:rsidR="005D195D" w:rsidRDefault="005D195D" w:rsidP="005D195D">
            <w:pPr>
              <w:rPr>
                <w:ins w:id="18453" w:author="Fegie" w:date="2021-05-02T20:54:00Z"/>
                <w:rFonts w:ascii="標楷體" w:eastAsia="標楷體" w:hAnsi="標楷體"/>
              </w:rPr>
            </w:pPr>
            <w:ins w:id="18454" w:author="Fegie" w:date="2021-05-02T20:54:00Z">
              <w:r>
                <w:rPr>
                  <w:rFonts w:ascii="標楷體" w:eastAsia="標楷體" w:hAnsi="標楷體" w:hint="eastAsia"/>
                </w:rPr>
                <w:t>電子信箱</w:t>
              </w:r>
            </w:ins>
            <w:ins w:id="18455" w:author="Fegie" w:date="2021-05-05T14:06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D975" w14:textId="31286B6B" w:rsidR="005D195D" w:rsidRDefault="005D195D" w:rsidP="005D195D">
            <w:pPr>
              <w:rPr>
                <w:ins w:id="18456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5084B" w14:textId="77777777" w:rsidR="005D195D" w:rsidRDefault="005D195D" w:rsidP="005D195D">
            <w:pPr>
              <w:rPr>
                <w:ins w:id="18457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CDDB" w14:textId="77777777" w:rsidR="005D195D" w:rsidRDefault="005D195D" w:rsidP="005D195D">
            <w:pPr>
              <w:rPr>
                <w:ins w:id="18458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35A2" w14:textId="77777777" w:rsidR="005D195D" w:rsidRDefault="005D195D" w:rsidP="005D195D">
            <w:pPr>
              <w:rPr>
                <w:ins w:id="18459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510E" w14:textId="0E460EBC" w:rsidR="005D195D" w:rsidRDefault="005D195D" w:rsidP="005D195D">
            <w:pPr>
              <w:rPr>
                <w:ins w:id="18460" w:author="Fegie" w:date="2021-05-02T20:54:00Z"/>
                <w:rFonts w:ascii="標楷體" w:eastAsia="標楷體" w:hAnsi="標楷體"/>
              </w:rPr>
            </w:pPr>
            <w:ins w:id="18461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D28E" w14:textId="103956A2" w:rsidR="005D195D" w:rsidRDefault="005D195D" w:rsidP="005D195D">
            <w:pPr>
              <w:rPr>
                <w:ins w:id="18462" w:author="Fegie" w:date="2021-05-02T21:01:00Z"/>
                <w:rFonts w:ascii="標楷體" w:eastAsia="標楷體" w:hAnsi="標楷體"/>
              </w:rPr>
            </w:pPr>
            <w:ins w:id="18463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464" w:author="Fegie" w:date="2021-05-05T14:0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465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7A9DF0A" w14:textId="70964F5A" w:rsidR="005D195D" w:rsidRDefault="005D195D" w:rsidP="005D195D">
            <w:pPr>
              <w:rPr>
                <w:ins w:id="18466" w:author="Fegie" w:date="2021-05-02T20:54:00Z"/>
                <w:rFonts w:ascii="標楷體" w:eastAsia="標楷體" w:hAnsi="標楷體"/>
              </w:rPr>
            </w:pPr>
            <w:ins w:id="18467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468" w:author="Fegie" w:date="2021-05-02T20:54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5D195D" w14:paraId="3029E7F0" w14:textId="77777777" w:rsidTr="001C13CA">
        <w:trPr>
          <w:trHeight w:val="291"/>
          <w:jc w:val="center"/>
          <w:ins w:id="18469" w:author="Fegie" w:date="2021-05-05T14:06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3E5A" w14:textId="0AC17222" w:rsidR="005D195D" w:rsidRDefault="00144AE6" w:rsidP="005D195D">
            <w:pPr>
              <w:rPr>
                <w:ins w:id="18470" w:author="Fegie" w:date="2021-05-05T14:06:00Z"/>
                <w:rFonts w:ascii="標楷體" w:eastAsia="標楷體" w:hAnsi="標楷體"/>
              </w:rPr>
            </w:pPr>
            <w:ins w:id="18471" w:author="Fegie" w:date="2021-05-05T14:15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EAF6D" w14:textId="5E36B608" w:rsidR="005D195D" w:rsidRDefault="005D195D" w:rsidP="005D195D">
            <w:pPr>
              <w:rPr>
                <w:ins w:id="18472" w:author="Fegie" w:date="2021-05-05T14:06:00Z"/>
                <w:rFonts w:ascii="標楷體" w:eastAsia="標楷體" w:hAnsi="標楷體"/>
              </w:rPr>
            </w:pPr>
            <w:ins w:id="18473" w:author="Fegie" w:date="2021-05-05T14:06:00Z">
              <w:r>
                <w:rPr>
                  <w:rFonts w:ascii="標楷體" w:eastAsia="標楷體" w:hAnsi="標楷體" w:hint="eastAsia"/>
                </w:rPr>
                <w:t>電子信箱-</w:t>
              </w:r>
              <w:r>
                <w:rPr>
                  <w:rFonts w:ascii="標楷體" w:eastAsia="標楷體" w:hAnsi="標楷體" w:hint="eastAsia"/>
                </w:rPr>
                <w:lastRenderedPageBreak/>
                <w:t>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D34D" w14:textId="50E76A7F" w:rsidR="005D195D" w:rsidRDefault="005D195D" w:rsidP="005D195D">
            <w:pPr>
              <w:rPr>
                <w:ins w:id="18474" w:author="Fegie" w:date="2021-05-05T14:06:00Z"/>
                <w:rFonts w:ascii="標楷體" w:eastAsia="標楷體" w:hAnsi="標楷體"/>
              </w:rPr>
            </w:pPr>
            <w:ins w:id="18475" w:author="Fegie" w:date="2021-05-05T14:06:00Z">
              <w:del w:id="18476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X(50)</w:delText>
                </w:r>
              </w:del>
            </w:ins>
            <w:ins w:id="18477" w:author="家榮 張" w:date="2021-05-06T18:51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D743" w14:textId="77777777" w:rsidR="005D195D" w:rsidRDefault="005D195D" w:rsidP="005D195D">
            <w:pPr>
              <w:rPr>
                <w:ins w:id="18478" w:author="Fegie" w:date="2021-05-05T14:0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F837" w14:textId="77777777" w:rsidR="005D195D" w:rsidRDefault="005D195D" w:rsidP="005D195D">
            <w:pPr>
              <w:rPr>
                <w:ins w:id="18479" w:author="Fegie" w:date="2021-05-05T14:06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0569" w14:textId="77777777" w:rsidR="005D195D" w:rsidRDefault="005D195D" w:rsidP="005D195D">
            <w:pPr>
              <w:rPr>
                <w:ins w:id="18480" w:author="Fegie" w:date="2021-05-05T14:0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6629" w14:textId="1ACEDEB8" w:rsidR="005D195D" w:rsidRDefault="005D195D" w:rsidP="005D195D">
            <w:pPr>
              <w:rPr>
                <w:ins w:id="18481" w:author="Fegie" w:date="2021-05-05T14:06:00Z"/>
                <w:rFonts w:ascii="標楷體" w:eastAsia="標楷體" w:hAnsi="標楷體"/>
              </w:rPr>
            </w:pPr>
            <w:ins w:id="18482" w:author="Fegie" w:date="2021-05-05T14:0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099F" w14:textId="77777777" w:rsidR="005D195D" w:rsidRDefault="005D195D" w:rsidP="005D195D">
            <w:pPr>
              <w:rPr>
                <w:ins w:id="18483" w:author="Fegie" w:date="2021-05-05T14:06:00Z"/>
                <w:rFonts w:ascii="標楷體" w:eastAsia="標楷體" w:hAnsi="標楷體"/>
              </w:rPr>
            </w:pPr>
            <w:ins w:id="18484" w:author="Fegie" w:date="2021-05-05T14:06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96704A4" w14:textId="5FD4C4E5" w:rsidR="005D195D" w:rsidRDefault="005D195D" w:rsidP="005D195D">
            <w:pPr>
              <w:rPr>
                <w:ins w:id="18485" w:author="Fegie" w:date="2021-05-05T14:06:00Z"/>
                <w:rFonts w:ascii="標楷體" w:eastAsia="標楷體" w:hAnsi="標楷體"/>
              </w:rPr>
            </w:pPr>
            <w:ins w:id="18486" w:author="Fegie" w:date="2021-05-05T14:0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5D195D" w14:paraId="5797DBDF" w14:textId="77777777" w:rsidTr="001C13CA">
        <w:trPr>
          <w:trHeight w:val="291"/>
          <w:jc w:val="center"/>
          <w:ins w:id="1848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5CB6" w14:textId="6131160B" w:rsidR="005D195D" w:rsidRDefault="00144AE6" w:rsidP="005D195D">
            <w:pPr>
              <w:rPr>
                <w:ins w:id="18488" w:author="Fegie" w:date="2021-05-02T20:54:00Z"/>
                <w:rFonts w:ascii="標楷體" w:eastAsia="標楷體" w:hAnsi="標楷體"/>
              </w:rPr>
            </w:pPr>
            <w:ins w:id="18489" w:author="Fegie" w:date="2021-05-05T14:15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A01D" w14:textId="6953E4BE" w:rsidR="005D195D" w:rsidRDefault="005D195D" w:rsidP="005D195D">
            <w:pPr>
              <w:rPr>
                <w:ins w:id="18490" w:author="Fegie" w:date="2021-05-02T20:54:00Z"/>
                <w:rFonts w:ascii="標楷體" w:eastAsia="標楷體" w:hAnsi="標楷體"/>
              </w:rPr>
            </w:pPr>
            <w:ins w:id="18491" w:author="Fegie" w:date="2021-05-02T20:54:00Z">
              <w:r>
                <w:rPr>
                  <w:rFonts w:ascii="標楷體" w:eastAsia="標楷體" w:hAnsi="標楷體" w:hint="eastAsia"/>
                </w:rPr>
                <w:t>企金別</w:t>
              </w:r>
            </w:ins>
            <w:ins w:id="18492" w:author="Fegie" w:date="2021-05-05T14:0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F44E4" w14:textId="55ED04C1" w:rsidR="005D195D" w:rsidRDefault="005D195D" w:rsidP="005D195D">
            <w:pPr>
              <w:rPr>
                <w:ins w:id="1849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95D3" w14:textId="282DB262" w:rsidR="005D195D" w:rsidRDefault="005D195D" w:rsidP="005D195D">
            <w:pPr>
              <w:rPr>
                <w:ins w:id="1849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A5EF" w14:textId="7746DDDB" w:rsidR="005D195D" w:rsidRDefault="005D195D" w:rsidP="005D195D">
            <w:pPr>
              <w:rPr>
                <w:ins w:id="1849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89FA" w14:textId="034E46E3" w:rsidR="005D195D" w:rsidRDefault="005D195D" w:rsidP="005D195D">
            <w:pPr>
              <w:rPr>
                <w:ins w:id="1849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38F4" w14:textId="73F8A891" w:rsidR="005D195D" w:rsidRDefault="005D195D" w:rsidP="005D195D">
            <w:pPr>
              <w:rPr>
                <w:ins w:id="18497" w:author="Fegie" w:date="2021-05-02T20:54:00Z"/>
                <w:rFonts w:ascii="標楷體" w:eastAsia="標楷體" w:hAnsi="標楷體"/>
              </w:rPr>
            </w:pPr>
            <w:ins w:id="18498" w:author="Fegie" w:date="2021-05-05T11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284A" w14:textId="67813B7D" w:rsidR="005D195D" w:rsidRDefault="005D195D" w:rsidP="005D195D">
            <w:pPr>
              <w:rPr>
                <w:ins w:id="18499" w:author="Fegie" w:date="2021-05-02T21:01:00Z"/>
                <w:rFonts w:ascii="標楷體" w:eastAsia="標楷體" w:hAnsi="標楷體"/>
              </w:rPr>
            </w:pPr>
            <w:ins w:id="18500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501" w:author="Fegie" w:date="2021-05-05T11:30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502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FA7132F" w14:textId="48D0F322" w:rsidR="005D195D" w:rsidRDefault="005D195D" w:rsidP="005D195D">
            <w:pPr>
              <w:rPr>
                <w:ins w:id="18503" w:author="Fegie" w:date="2021-05-02T20:54:00Z"/>
                <w:rFonts w:ascii="標楷體" w:eastAsia="標楷體" w:hAnsi="標楷體"/>
              </w:rPr>
            </w:pPr>
            <w:ins w:id="18504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505" w:author="Fegie" w:date="2021-05-02T20:54:00Z"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E87D8D" w14:paraId="7EA02EDE" w14:textId="77777777" w:rsidTr="001C13CA">
        <w:trPr>
          <w:trHeight w:val="291"/>
          <w:jc w:val="center"/>
          <w:ins w:id="18506" w:author="Fegie" w:date="2021-05-05T14:07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9F45" w14:textId="4C820F52" w:rsidR="00E87D8D" w:rsidRDefault="00E87D8D" w:rsidP="00E87D8D">
            <w:pPr>
              <w:rPr>
                <w:ins w:id="18507" w:author="Fegie" w:date="2021-05-05T14:07:00Z"/>
                <w:rFonts w:ascii="標楷體" w:eastAsia="標楷體" w:hAnsi="標楷體"/>
              </w:rPr>
            </w:pPr>
            <w:ins w:id="18508" w:author="Fegie" w:date="2021-05-05T14:15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701FE" w14:textId="3AA3F6B2" w:rsidR="00E87D8D" w:rsidRDefault="00E87D8D" w:rsidP="00E87D8D">
            <w:pPr>
              <w:rPr>
                <w:ins w:id="18509" w:author="Fegie" w:date="2021-05-05T14:07:00Z"/>
                <w:rFonts w:ascii="標楷體" w:eastAsia="標楷體" w:hAnsi="標楷體"/>
              </w:rPr>
            </w:pPr>
            <w:ins w:id="18510" w:author="Fegie" w:date="2021-05-05T14:07:00Z">
              <w:r>
                <w:rPr>
                  <w:rFonts w:ascii="標楷體" w:eastAsia="標楷體" w:hAnsi="標楷體" w:hint="eastAsia"/>
                </w:rPr>
                <w:t>企金別-修改後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44A5" w14:textId="77777777" w:rsidR="00E87D8D" w:rsidRDefault="00E87D8D" w:rsidP="00E87D8D">
            <w:pPr>
              <w:rPr>
                <w:ins w:id="18511" w:author="Fegie" w:date="2021-05-05T14:07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197A" w14:textId="77777777" w:rsidR="00E87D8D" w:rsidRDefault="00E87D8D" w:rsidP="00E87D8D">
            <w:pPr>
              <w:rPr>
                <w:ins w:id="18512" w:author="Fegie" w:date="2021-05-05T14:0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02540" w14:textId="5870C2BD" w:rsidR="00E87D8D" w:rsidRDefault="00E87D8D" w:rsidP="00E87D8D">
            <w:pPr>
              <w:rPr>
                <w:ins w:id="18513" w:author="Fegie" w:date="2021-05-05T14:07:00Z"/>
                <w:rFonts w:ascii="標楷體" w:eastAsia="標楷體" w:hAnsi="標楷體" w:cs="細明體"/>
                <w:spacing w:val="15"/>
                <w:kern w:val="0"/>
              </w:rPr>
            </w:pPr>
            <w:ins w:id="18514" w:author="Fegie" w:date="2021-05-05T16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ntCode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515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"_(4).附件4"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516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517" w:author="Fegie" w:date="2021-05-05T16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F079" w14:textId="77777777" w:rsidR="00E87D8D" w:rsidRDefault="00E87D8D" w:rsidP="00E87D8D">
            <w:pPr>
              <w:rPr>
                <w:ins w:id="18518" w:author="Fegie" w:date="2021-05-05T14:0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4545" w14:textId="27B1EBB4" w:rsidR="00E87D8D" w:rsidRDefault="00E87D8D" w:rsidP="00E87D8D">
            <w:pPr>
              <w:rPr>
                <w:ins w:id="18519" w:author="Fegie" w:date="2021-05-05T14:07:00Z"/>
                <w:rFonts w:ascii="標楷體" w:eastAsia="標楷體" w:hAnsi="標楷體"/>
              </w:rPr>
            </w:pPr>
            <w:ins w:id="18520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1CB9" w14:textId="77777777" w:rsidR="00E87D8D" w:rsidRDefault="00E87D8D" w:rsidP="00E87D8D">
            <w:pPr>
              <w:rPr>
                <w:ins w:id="18521" w:author="Fegie" w:date="2021-05-05T14:07:00Z"/>
                <w:rFonts w:ascii="標楷體" w:eastAsia="標楷體" w:hAnsi="標楷體"/>
              </w:rPr>
            </w:pPr>
            <w:ins w:id="18522" w:author="Fegie" w:date="2021-05-05T14:0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05C556D0" w14:textId="38D6E3B9" w:rsidR="00E87D8D" w:rsidRDefault="00E87D8D" w:rsidP="00E87D8D">
            <w:pPr>
              <w:rPr>
                <w:ins w:id="18523" w:author="Fegie" w:date="2021-05-05T14:07:00Z"/>
                <w:rFonts w:ascii="標楷體" w:eastAsia="標楷體" w:hAnsi="標楷體"/>
              </w:rPr>
            </w:pPr>
            <w:ins w:id="18524" w:author="Fegie" w:date="2021-05-05T14:0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E87D8D" w14:paraId="5FC03EA7" w14:textId="77777777" w:rsidTr="001C13CA">
        <w:trPr>
          <w:trHeight w:val="291"/>
          <w:jc w:val="center"/>
          <w:ins w:id="1852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AE621" w14:textId="3485B056" w:rsidR="00E87D8D" w:rsidRDefault="00E87D8D" w:rsidP="00E87D8D">
            <w:pPr>
              <w:rPr>
                <w:ins w:id="18526" w:author="Fegie" w:date="2021-05-02T20:54:00Z"/>
                <w:rFonts w:ascii="標楷體" w:eastAsia="標楷體" w:hAnsi="標楷體"/>
              </w:rPr>
            </w:pPr>
            <w:ins w:id="18527" w:author="Fegie" w:date="2021-05-05T14:15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8450" w14:textId="76D68EB1" w:rsidR="00E87D8D" w:rsidRDefault="00E87D8D" w:rsidP="00E87D8D">
            <w:pPr>
              <w:rPr>
                <w:ins w:id="18528" w:author="Fegie" w:date="2021-05-02T20:54:00Z"/>
                <w:rFonts w:ascii="標楷體" w:eastAsia="標楷體" w:hAnsi="標楷體"/>
              </w:rPr>
            </w:pPr>
            <w:ins w:id="18529" w:author="Fegie" w:date="2021-05-02T20:54:00Z">
              <w:r>
                <w:rPr>
                  <w:rFonts w:ascii="標楷體" w:eastAsia="標楷體" w:hAnsi="標楷體" w:hint="eastAsia"/>
                </w:rPr>
                <w:t>英文</w:t>
              </w:r>
            </w:ins>
            <w:ins w:id="18530" w:author="Fegie" w:date="2021-05-02T20:59:00Z">
              <w:r>
                <w:rPr>
                  <w:rFonts w:ascii="標楷體" w:eastAsia="標楷體" w:hAnsi="標楷體" w:hint="eastAsia"/>
                </w:rPr>
                <w:t>姓名</w:t>
              </w:r>
            </w:ins>
            <w:ins w:id="18531" w:author="Fegie" w:date="2021-05-05T14:0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C282" w14:textId="7811F0C6" w:rsidR="00E87D8D" w:rsidRDefault="00E87D8D" w:rsidP="00E87D8D">
            <w:pPr>
              <w:rPr>
                <w:ins w:id="18532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E014" w14:textId="77777777" w:rsidR="00E87D8D" w:rsidRDefault="00E87D8D" w:rsidP="00E87D8D">
            <w:pPr>
              <w:rPr>
                <w:ins w:id="18533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13A5" w14:textId="77777777" w:rsidR="00E87D8D" w:rsidRDefault="00E87D8D" w:rsidP="00E87D8D">
            <w:pPr>
              <w:rPr>
                <w:ins w:id="18534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5324" w14:textId="77777777" w:rsidR="00E87D8D" w:rsidRDefault="00E87D8D" w:rsidP="00E87D8D">
            <w:pPr>
              <w:rPr>
                <w:ins w:id="18535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A80BE" w14:textId="318725F5" w:rsidR="00E87D8D" w:rsidRDefault="00E87D8D" w:rsidP="00E87D8D">
            <w:pPr>
              <w:rPr>
                <w:ins w:id="18536" w:author="Fegie" w:date="2021-05-02T20:54:00Z"/>
                <w:rFonts w:ascii="標楷體" w:eastAsia="標楷體" w:hAnsi="標楷體"/>
              </w:rPr>
            </w:pPr>
            <w:ins w:id="18537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B947E" w14:textId="1EA36AD4" w:rsidR="00E87D8D" w:rsidRDefault="00E87D8D" w:rsidP="00E87D8D">
            <w:pPr>
              <w:rPr>
                <w:ins w:id="18538" w:author="Fegie" w:date="2021-05-02T21:01:00Z"/>
                <w:rFonts w:ascii="標楷體" w:eastAsia="標楷體" w:hAnsi="標楷體"/>
              </w:rPr>
            </w:pPr>
            <w:ins w:id="18539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540" w:author="Fegie" w:date="2021-05-05T14:0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541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E09F9C7" w14:textId="52826871" w:rsidR="00E87D8D" w:rsidRDefault="00E87D8D" w:rsidP="00E87D8D">
            <w:pPr>
              <w:rPr>
                <w:ins w:id="18542" w:author="Fegie" w:date="2021-05-02T20:54:00Z"/>
                <w:rFonts w:ascii="標楷體" w:eastAsia="標楷體" w:hAnsi="標楷體"/>
              </w:rPr>
            </w:pPr>
            <w:ins w:id="18543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544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E87D8D" w14:paraId="335AA4D0" w14:textId="77777777" w:rsidTr="001C13CA">
        <w:trPr>
          <w:trHeight w:val="291"/>
          <w:jc w:val="center"/>
          <w:ins w:id="18545" w:author="Fegie" w:date="2021-05-05T14:07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EDEAB" w14:textId="77777777" w:rsidR="00E87D8D" w:rsidRDefault="00E87D8D" w:rsidP="00E87D8D">
            <w:pPr>
              <w:rPr>
                <w:ins w:id="18546" w:author="Fegie" w:date="2021-05-05T14:07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09B5" w14:textId="31834B4F" w:rsidR="00E87D8D" w:rsidRDefault="00E87D8D" w:rsidP="00E87D8D">
            <w:pPr>
              <w:rPr>
                <w:ins w:id="18547" w:author="Fegie" w:date="2021-05-05T14:07:00Z"/>
                <w:rFonts w:ascii="標楷體" w:eastAsia="標楷體" w:hAnsi="標楷體"/>
              </w:rPr>
            </w:pPr>
            <w:ins w:id="18548" w:author="Fegie" w:date="2021-05-05T14:07:00Z">
              <w:r>
                <w:rPr>
                  <w:rFonts w:ascii="標楷體" w:eastAsia="標楷體" w:hAnsi="標楷體" w:hint="eastAsia"/>
                </w:rPr>
                <w:t>英文姓名-修改後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E3872" w14:textId="0E4D7A42" w:rsidR="00E87D8D" w:rsidRDefault="00E87D8D" w:rsidP="00E87D8D">
            <w:pPr>
              <w:rPr>
                <w:ins w:id="18549" w:author="Fegie" w:date="2021-05-05T14:07:00Z"/>
                <w:rFonts w:ascii="標楷體" w:eastAsia="標楷體" w:hAnsi="標楷體"/>
              </w:rPr>
            </w:pPr>
            <w:ins w:id="18550" w:author="Fegie" w:date="2021-05-05T14:07:00Z">
              <w:del w:id="18551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8552" w:author="家榮 張" w:date="2021-05-06T18:51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8697E" w14:textId="77777777" w:rsidR="00E87D8D" w:rsidRDefault="00E87D8D" w:rsidP="00E87D8D">
            <w:pPr>
              <w:rPr>
                <w:ins w:id="18553" w:author="Fegie" w:date="2021-05-05T14:0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FF30" w14:textId="77777777" w:rsidR="00E87D8D" w:rsidRDefault="00E87D8D" w:rsidP="00E87D8D">
            <w:pPr>
              <w:rPr>
                <w:ins w:id="18554" w:author="Fegie" w:date="2021-05-05T14:07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8405" w14:textId="77777777" w:rsidR="00E87D8D" w:rsidRDefault="00E87D8D" w:rsidP="00E87D8D">
            <w:pPr>
              <w:rPr>
                <w:ins w:id="18555" w:author="Fegie" w:date="2021-05-05T14:0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7467" w14:textId="29A4BFA5" w:rsidR="00E87D8D" w:rsidRPr="00572388" w:rsidRDefault="00E87D8D" w:rsidP="00E87D8D">
            <w:pPr>
              <w:rPr>
                <w:ins w:id="18556" w:author="Fegie" w:date="2021-05-05T14:07:00Z"/>
                <w:rFonts w:ascii="標楷體" w:eastAsia="標楷體" w:hAnsi="標楷體"/>
              </w:rPr>
            </w:pPr>
            <w:ins w:id="18557" w:author="Fegie" w:date="2021-05-05T14:07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8EF4A" w14:textId="77777777" w:rsidR="00E87D8D" w:rsidRDefault="00E87D8D" w:rsidP="00E87D8D">
            <w:pPr>
              <w:rPr>
                <w:ins w:id="18558" w:author="Fegie" w:date="2021-05-05T14:07:00Z"/>
                <w:rFonts w:ascii="標楷體" w:eastAsia="標楷體" w:hAnsi="標楷體"/>
              </w:rPr>
            </w:pPr>
            <w:ins w:id="18559" w:author="Fegie" w:date="2021-05-05T14:07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0088ECA" w14:textId="5EE0B542" w:rsidR="00E87D8D" w:rsidRDefault="00E87D8D" w:rsidP="00E87D8D">
            <w:pPr>
              <w:rPr>
                <w:ins w:id="18560" w:author="Fegie" w:date="2021-05-05T14:07:00Z"/>
                <w:rFonts w:ascii="標楷體" w:eastAsia="標楷體" w:hAnsi="標楷體"/>
              </w:rPr>
            </w:pPr>
            <w:ins w:id="18561" w:author="Fegie" w:date="2021-05-05T14:07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E87D8D" w14:paraId="0B8BB047" w14:textId="77777777" w:rsidTr="001C13CA">
        <w:trPr>
          <w:trHeight w:val="291"/>
          <w:jc w:val="center"/>
          <w:ins w:id="18562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7424" w14:textId="45B5B782" w:rsidR="00E87D8D" w:rsidRDefault="00E87D8D" w:rsidP="00E87D8D">
            <w:pPr>
              <w:rPr>
                <w:ins w:id="18563" w:author="Fegie" w:date="2021-05-02T20:54:00Z"/>
                <w:rFonts w:ascii="標楷體" w:eastAsia="標楷體" w:hAnsi="標楷體"/>
              </w:rPr>
            </w:pPr>
            <w:ins w:id="18564" w:author="Fegie" w:date="2021-05-05T14:15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4835C" w14:textId="7255A52E" w:rsidR="00E87D8D" w:rsidRDefault="00E87D8D" w:rsidP="00E87D8D">
            <w:pPr>
              <w:rPr>
                <w:ins w:id="18565" w:author="Fegie" w:date="2021-05-02T20:54:00Z"/>
                <w:rFonts w:ascii="標楷體" w:eastAsia="標楷體" w:hAnsi="標楷體"/>
              </w:rPr>
            </w:pPr>
            <w:ins w:id="18566" w:author="Fegie" w:date="2021-05-02T20:54:00Z">
              <w:r>
                <w:rPr>
                  <w:rFonts w:ascii="標楷體" w:eastAsia="標楷體" w:hAnsi="標楷體" w:hint="eastAsia"/>
                </w:rPr>
                <w:t>年</w:t>
              </w:r>
              <w:r>
                <w:rPr>
                  <w:rFonts w:ascii="標楷體" w:eastAsia="標楷體" w:hAnsi="標楷體" w:hint="eastAsia"/>
                </w:rPr>
                <w:lastRenderedPageBreak/>
                <w:t>收入</w:t>
              </w:r>
            </w:ins>
            <w:ins w:id="18567" w:author="Fegie" w:date="2021-05-05T14:0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04B0C" w14:textId="484A4140" w:rsidR="00E87D8D" w:rsidRDefault="00E87D8D" w:rsidP="00E87D8D">
            <w:pPr>
              <w:rPr>
                <w:ins w:id="18568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D11E" w14:textId="77777777" w:rsidR="00E87D8D" w:rsidRDefault="00E87D8D" w:rsidP="00E87D8D">
            <w:pPr>
              <w:rPr>
                <w:ins w:id="18569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49DC" w14:textId="77777777" w:rsidR="00E87D8D" w:rsidRDefault="00E87D8D" w:rsidP="00E87D8D">
            <w:pPr>
              <w:rPr>
                <w:ins w:id="18570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4E39" w14:textId="77777777" w:rsidR="00E87D8D" w:rsidRDefault="00E87D8D" w:rsidP="00E87D8D">
            <w:pPr>
              <w:rPr>
                <w:ins w:id="18571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9742" w14:textId="7CCE7109" w:rsidR="00E87D8D" w:rsidRDefault="00E87D8D" w:rsidP="00E87D8D">
            <w:pPr>
              <w:rPr>
                <w:ins w:id="18572" w:author="Fegie" w:date="2021-05-02T20:54:00Z"/>
                <w:rFonts w:ascii="標楷體" w:eastAsia="標楷體" w:hAnsi="標楷體"/>
              </w:rPr>
            </w:pPr>
            <w:ins w:id="18573" w:author="Fegie" w:date="2021-05-05T14:0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1EC01" w14:textId="5C42C342" w:rsidR="00E87D8D" w:rsidRDefault="00E87D8D" w:rsidP="00E87D8D">
            <w:pPr>
              <w:rPr>
                <w:ins w:id="18574" w:author="Fegie" w:date="2021-05-02T21:01:00Z"/>
                <w:rFonts w:ascii="標楷體" w:eastAsia="標楷體" w:hAnsi="標楷體"/>
              </w:rPr>
            </w:pPr>
            <w:ins w:id="18575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576" w:author="Fegie" w:date="2021-05-05T14:0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577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00BB0D4" w14:textId="42788AE5" w:rsidR="00E87D8D" w:rsidRDefault="00E87D8D" w:rsidP="00E87D8D">
            <w:pPr>
              <w:rPr>
                <w:ins w:id="18578" w:author="Fegie" w:date="2021-05-02T20:54:00Z"/>
                <w:rFonts w:ascii="標楷體" w:eastAsia="標楷體" w:hAnsi="標楷體"/>
              </w:rPr>
            </w:pPr>
            <w:ins w:id="18579" w:author="Fegie" w:date="2021-05-02T21:01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8580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E87D8D" w14:paraId="1EBE83D7" w14:textId="77777777" w:rsidTr="001C13CA">
        <w:trPr>
          <w:trHeight w:val="291"/>
          <w:jc w:val="center"/>
          <w:ins w:id="18581" w:author="Fegie" w:date="2021-05-05T14:0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0BA7F" w14:textId="51277715" w:rsidR="00E87D8D" w:rsidRDefault="00E87D8D" w:rsidP="00E87D8D">
            <w:pPr>
              <w:rPr>
                <w:ins w:id="18582" w:author="Fegie" w:date="2021-05-05T14:08:00Z"/>
                <w:rFonts w:ascii="標楷體" w:eastAsia="標楷體" w:hAnsi="標楷體"/>
              </w:rPr>
            </w:pPr>
            <w:ins w:id="18583" w:author="Fegie" w:date="2021-05-05T14:15:00Z">
              <w:r>
                <w:rPr>
                  <w:rFonts w:ascii="標楷體" w:eastAsia="標楷體" w:hAnsi="標楷體" w:hint="eastAsia"/>
                </w:rPr>
                <w:lastRenderedPageBreak/>
                <w:t>32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740D" w14:textId="694A7C31" w:rsidR="00E87D8D" w:rsidRDefault="00E87D8D" w:rsidP="00E87D8D">
            <w:pPr>
              <w:rPr>
                <w:ins w:id="18584" w:author="Fegie" w:date="2021-05-05T14:08:00Z"/>
                <w:rFonts w:ascii="標楷體" w:eastAsia="標楷體" w:hAnsi="標楷體"/>
              </w:rPr>
            </w:pPr>
            <w:ins w:id="18585" w:author="Fegie" w:date="2021-05-05T14:08:00Z">
              <w:r>
                <w:rPr>
                  <w:rFonts w:ascii="標楷體" w:eastAsia="標楷體" w:hAnsi="標楷體" w:hint="eastAsia"/>
                </w:rPr>
                <w:t>年收入-修改後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F5D" w14:textId="2775ABA3" w:rsidR="00E87D8D" w:rsidRDefault="00E87D8D" w:rsidP="00E87D8D">
            <w:pPr>
              <w:rPr>
                <w:ins w:id="18586" w:author="Fegie" w:date="2021-05-05T14:08:00Z"/>
                <w:rFonts w:ascii="標楷體" w:eastAsia="標楷體" w:hAnsi="標楷體"/>
              </w:rPr>
            </w:pPr>
            <w:ins w:id="18587" w:author="Fegie" w:date="2021-05-05T14:08:00Z">
              <w:del w:id="18588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8589" w:author="家榮 張" w:date="2021-05-06T18:51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980E" w14:textId="77777777" w:rsidR="00E87D8D" w:rsidRDefault="00E87D8D" w:rsidP="00E87D8D">
            <w:pPr>
              <w:rPr>
                <w:ins w:id="18590" w:author="Fegie" w:date="2021-05-05T14:0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01FAF" w14:textId="77777777" w:rsidR="00E87D8D" w:rsidRDefault="00E87D8D" w:rsidP="00E87D8D">
            <w:pPr>
              <w:rPr>
                <w:ins w:id="18591" w:author="Fegie" w:date="2021-05-05T14:08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C6B2B" w14:textId="77777777" w:rsidR="00E87D8D" w:rsidRDefault="00E87D8D" w:rsidP="00E87D8D">
            <w:pPr>
              <w:rPr>
                <w:ins w:id="18592" w:author="Fegie" w:date="2021-05-05T14:0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2E5B" w14:textId="37B753CE" w:rsidR="00E87D8D" w:rsidRPr="00572388" w:rsidRDefault="00E87D8D" w:rsidP="00E87D8D">
            <w:pPr>
              <w:rPr>
                <w:ins w:id="18593" w:author="Fegie" w:date="2021-05-05T14:08:00Z"/>
                <w:rFonts w:ascii="標楷體" w:eastAsia="標楷體" w:hAnsi="標楷體"/>
              </w:rPr>
            </w:pPr>
            <w:ins w:id="18594" w:author="Fegie" w:date="2021-05-05T14:08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E081" w14:textId="77777777" w:rsidR="00E87D8D" w:rsidRDefault="00E87D8D" w:rsidP="00E87D8D">
            <w:pPr>
              <w:rPr>
                <w:ins w:id="18595" w:author="Fegie" w:date="2021-05-05T14:08:00Z"/>
                <w:rFonts w:ascii="標楷體" w:eastAsia="標楷體" w:hAnsi="標楷體"/>
              </w:rPr>
            </w:pPr>
            <w:ins w:id="18596" w:author="Fegie" w:date="2021-05-05T14:0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3F73BD0" w14:textId="7BAF6018" w:rsidR="00E87D8D" w:rsidRDefault="00E87D8D" w:rsidP="00E87D8D">
            <w:pPr>
              <w:rPr>
                <w:ins w:id="18597" w:author="Fegie" w:date="2021-05-05T14:08:00Z"/>
                <w:rFonts w:ascii="標楷體" w:eastAsia="標楷體" w:hAnsi="標楷體"/>
              </w:rPr>
            </w:pPr>
            <w:ins w:id="18598" w:author="Fegie" w:date="2021-05-05T14:08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E87D8D" w14:paraId="54CF8E83" w14:textId="77777777" w:rsidTr="001C13CA">
        <w:trPr>
          <w:trHeight w:val="291"/>
          <w:jc w:val="center"/>
          <w:ins w:id="18599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3FA1" w14:textId="222DF9F6" w:rsidR="00E87D8D" w:rsidRDefault="00E87D8D" w:rsidP="00E87D8D">
            <w:pPr>
              <w:rPr>
                <w:ins w:id="18600" w:author="Fegie" w:date="2021-05-02T20:54:00Z"/>
                <w:rFonts w:ascii="標楷體" w:eastAsia="標楷體" w:hAnsi="標楷體"/>
              </w:rPr>
            </w:pPr>
            <w:ins w:id="18601" w:author="Fegie" w:date="2021-05-05T14:15:00Z">
              <w:r>
                <w:rPr>
                  <w:rFonts w:ascii="標楷體" w:eastAsia="標楷體" w:hAnsi="標楷體" w:hint="eastAsia"/>
                </w:rPr>
                <w:t>33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3C0ED" w14:textId="589503E8" w:rsidR="00E87D8D" w:rsidRDefault="00E87D8D" w:rsidP="00E87D8D">
            <w:pPr>
              <w:rPr>
                <w:ins w:id="18602" w:author="Fegie" w:date="2021-05-02T20:54:00Z"/>
                <w:rFonts w:ascii="標楷體" w:eastAsia="標楷體" w:hAnsi="標楷體"/>
              </w:rPr>
            </w:pPr>
            <w:ins w:id="18603" w:author="Fegie" w:date="2021-05-02T20:54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  <w:ins w:id="18604" w:author="Fegie" w:date="2021-05-05T14:0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4234" w14:textId="426667C0" w:rsidR="00E87D8D" w:rsidRDefault="00E87D8D" w:rsidP="00E87D8D">
            <w:pPr>
              <w:rPr>
                <w:ins w:id="18605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9345" w14:textId="77777777" w:rsidR="00E87D8D" w:rsidRDefault="00E87D8D" w:rsidP="00E87D8D">
            <w:pPr>
              <w:rPr>
                <w:ins w:id="18606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7164" w14:textId="77777777" w:rsidR="00E87D8D" w:rsidRDefault="00E87D8D" w:rsidP="00E87D8D">
            <w:pPr>
              <w:rPr>
                <w:ins w:id="18607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F36E" w14:textId="77777777" w:rsidR="00E87D8D" w:rsidRDefault="00E87D8D" w:rsidP="00E87D8D">
            <w:pPr>
              <w:rPr>
                <w:ins w:id="18608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C7E3B" w14:textId="1A6CB472" w:rsidR="00E87D8D" w:rsidRDefault="00E87D8D" w:rsidP="00E87D8D">
            <w:pPr>
              <w:rPr>
                <w:ins w:id="18609" w:author="Fegie" w:date="2021-05-02T20:54:00Z"/>
                <w:rFonts w:ascii="標楷體" w:eastAsia="標楷體" w:hAnsi="標楷體"/>
              </w:rPr>
            </w:pPr>
            <w:ins w:id="18610" w:author="Fegie" w:date="2021-05-05T14:0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445C" w14:textId="0DD2D38C" w:rsidR="00E87D8D" w:rsidRDefault="00E87D8D" w:rsidP="00E87D8D">
            <w:pPr>
              <w:rPr>
                <w:ins w:id="18611" w:author="Fegie" w:date="2021-05-02T21:01:00Z"/>
                <w:rFonts w:ascii="標楷體" w:eastAsia="標楷體" w:hAnsi="標楷體"/>
              </w:rPr>
            </w:pPr>
            <w:ins w:id="18612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613" w:author="Fegie" w:date="2021-05-05T14:0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614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5FD3A0E0" w14:textId="54D3A99D" w:rsidR="00E87D8D" w:rsidRDefault="00E87D8D" w:rsidP="00E87D8D">
            <w:pPr>
              <w:rPr>
                <w:ins w:id="18615" w:author="Fegie" w:date="2021-05-02T20:54:00Z"/>
                <w:rFonts w:ascii="標楷體" w:eastAsia="標楷體" w:hAnsi="標楷體"/>
              </w:rPr>
            </w:pPr>
            <w:ins w:id="18616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617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E87D8D" w14:paraId="16AEC794" w14:textId="77777777" w:rsidTr="001C13CA">
        <w:trPr>
          <w:trHeight w:val="291"/>
          <w:jc w:val="center"/>
          <w:ins w:id="18618" w:author="Fegie" w:date="2021-05-05T14:0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6569" w14:textId="756F48D2" w:rsidR="00E87D8D" w:rsidRDefault="00E87D8D" w:rsidP="00E87D8D">
            <w:pPr>
              <w:rPr>
                <w:ins w:id="18619" w:author="Fegie" w:date="2021-05-05T14:08:00Z"/>
                <w:rFonts w:ascii="標楷體" w:eastAsia="標楷體" w:hAnsi="標楷體"/>
              </w:rPr>
            </w:pPr>
            <w:ins w:id="18620" w:author="Fegie" w:date="2021-05-05T14:15:00Z">
              <w:r>
                <w:rPr>
                  <w:rFonts w:ascii="標楷體" w:eastAsia="標楷體" w:hAnsi="標楷體" w:hint="eastAsia"/>
                </w:rPr>
                <w:t>34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4231" w14:textId="3B6FBAE9" w:rsidR="00E87D8D" w:rsidRDefault="00E87D8D" w:rsidP="00E87D8D">
            <w:pPr>
              <w:rPr>
                <w:ins w:id="18621" w:author="Fegie" w:date="2021-05-05T14:08:00Z"/>
                <w:rFonts w:ascii="標楷體" w:eastAsia="標楷體" w:hAnsi="標楷體"/>
              </w:rPr>
            </w:pPr>
            <w:ins w:id="18622" w:author="Fegie" w:date="2021-05-05T14:08:00Z">
              <w:r>
                <w:rPr>
                  <w:rFonts w:ascii="標楷體" w:eastAsia="標楷體" w:hAnsi="標楷體" w:hint="eastAsia"/>
                </w:rPr>
                <w:t>年收入資料年月-修改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0B7E" w14:textId="4B2E1672" w:rsidR="00E87D8D" w:rsidRDefault="00E87D8D" w:rsidP="00E87D8D">
            <w:pPr>
              <w:rPr>
                <w:ins w:id="18623" w:author="Fegie" w:date="2021-05-05T14:08:00Z"/>
                <w:rFonts w:ascii="標楷體" w:eastAsia="標楷體" w:hAnsi="標楷體"/>
              </w:rPr>
            </w:pPr>
            <w:ins w:id="18624" w:author="Fegie" w:date="2021-05-05T14:08:00Z">
              <w:del w:id="18625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X(05)</w:delText>
                </w:r>
              </w:del>
            </w:ins>
            <w:ins w:id="18626" w:author="家榮 張" w:date="2021-05-06T18:51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DBBA" w14:textId="77777777" w:rsidR="00E87D8D" w:rsidRDefault="00E87D8D" w:rsidP="00E87D8D">
            <w:pPr>
              <w:rPr>
                <w:ins w:id="18627" w:author="Fegie" w:date="2021-05-05T14:0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719E" w14:textId="77777777" w:rsidR="00E87D8D" w:rsidRDefault="00E87D8D" w:rsidP="00E87D8D">
            <w:pPr>
              <w:rPr>
                <w:ins w:id="18628" w:author="Fegie" w:date="2021-05-05T14:08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DAEC4" w14:textId="77777777" w:rsidR="00E87D8D" w:rsidRDefault="00E87D8D" w:rsidP="00E87D8D">
            <w:pPr>
              <w:rPr>
                <w:ins w:id="18629" w:author="Fegie" w:date="2021-05-05T14:0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4C0D" w14:textId="454D51FA" w:rsidR="00E87D8D" w:rsidRPr="00572388" w:rsidRDefault="00E87D8D" w:rsidP="00E87D8D">
            <w:pPr>
              <w:rPr>
                <w:ins w:id="18630" w:author="Fegie" w:date="2021-05-05T14:08:00Z"/>
                <w:rFonts w:ascii="標楷體" w:eastAsia="標楷體" w:hAnsi="標楷體"/>
              </w:rPr>
            </w:pPr>
            <w:ins w:id="18631" w:author="Fegie" w:date="2021-05-05T14:08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ECB5F" w14:textId="77777777" w:rsidR="00E87D8D" w:rsidRDefault="00E87D8D" w:rsidP="00E87D8D">
            <w:pPr>
              <w:rPr>
                <w:ins w:id="18632" w:author="Fegie" w:date="2021-05-05T14:08:00Z"/>
                <w:rFonts w:ascii="標楷體" w:eastAsia="標楷體" w:hAnsi="標楷體"/>
              </w:rPr>
            </w:pPr>
            <w:ins w:id="18633" w:author="Fegie" w:date="2021-05-05T14:0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9F06710" w14:textId="63DCD666" w:rsidR="00E87D8D" w:rsidRDefault="00E87D8D" w:rsidP="00E87D8D">
            <w:pPr>
              <w:rPr>
                <w:ins w:id="18634" w:author="Fegie" w:date="2021-05-05T14:08:00Z"/>
                <w:rFonts w:ascii="標楷體" w:eastAsia="標楷體" w:hAnsi="標楷體"/>
              </w:rPr>
            </w:pPr>
            <w:ins w:id="18635" w:author="Fegie" w:date="2021-05-05T14:08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</w:tbl>
    <w:p w14:paraId="4D9B31A8" w14:textId="77777777" w:rsidR="00B36841" w:rsidRDefault="00B36841" w:rsidP="00B36841">
      <w:pPr>
        <w:rPr>
          <w:ins w:id="18636" w:author="Fegie" w:date="2021-05-02T20:54:00Z"/>
          <w:rFonts w:ascii="標楷體" w:eastAsia="標楷體" w:hAnsi="標楷體"/>
        </w:rPr>
      </w:pPr>
    </w:p>
    <w:p w14:paraId="23B8123C" w14:textId="1A116AA5" w:rsidR="000F7CE8" w:rsidRDefault="000F7CE8">
      <w:pPr>
        <w:widowControl/>
        <w:rPr>
          <w:ins w:id="18637" w:author="Fegie" w:date="2021-05-02T21:02:00Z"/>
          <w:rFonts w:ascii="標楷體" w:eastAsia="標楷體" w:hAnsi="標楷體"/>
        </w:rPr>
      </w:pPr>
      <w:ins w:id="18638" w:author="Fegie" w:date="2021-05-02T21:02:00Z">
        <w:r>
          <w:rPr>
            <w:rFonts w:ascii="標楷體" w:eastAsia="標楷體" w:hAnsi="標楷體"/>
          </w:rPr>
          <w:br w:type="page"/>
        </w:r>
      </w:ins>
    </w:p>
    <w:p w14:paraId="2F02E4B4" w14:textId="573268ED" w:rsidR="001A37C9" w:rsidRDefault="00926542">
      <w:pPr>
        <w:pStyle w:val="3"/>
        <w:numPr>
          <w:ilvl w:val="2"/>
          <w:numId w:val="54"/>
        </w:numPr>
        <w:rPr>
          <w:ins w:id="18639" w:author="Fegie" w:date="2021-04-28T19:21:00Z"/>
        </w:rPr>
        <w:pPrChange w:id="18640" w:author="Fegie" w:date="2021-04-28T19:21:00Z">
          <w:pPr/>
        </w:pPrChange>
      </w:pPr>
      <w:ins w:id="18641" w:author="Fegie" w:date="2021-04-28T19:07:00Z">
        <w:r>
          <w:rPr>
            <w:rFonts w:hint="eastAsia"/>
          </w:rPr>
          <w:lastRenderedPageBreak/>
          <w:t xml:space="preserve">L1905  </w:t>
        </w:r>
      </w:ins>
      <w:ins w:id="18642" w:author="Fegie" w:date="2021-04-28T19:10:00Z">
        <w:r>
          <w:rPr>
            <w:rFonts w:hint="eastAsia"/>
          </w:rPr>
          <w:t>顧客聯絡電話查詢</w:t>
        </w:r>
      </w:ins>
      <w:ins w:id="18643" w:author="Fegie" w:date="2021-05-05T16:25:00Z">
        <w:r w:rsidR="00C817AE">
          <w:rPr>
            <w:rFonts w:hAnsi="標楷體" w:hint="eastAsia"/>
          </w:rPr>
          <w:t>***</w:t>
        </w:r>
      </w:ins>
    </w:p>
    <w:p w14:paraId="644852F0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644" w:author="Fegie" w:date="2021-04-28T19:21:00Z"/>
          <w:lang w:eastAsia="x-none"/>
        </w:rPr>
      </w:pPr>
      <w:ins w:id="18645" w:author="Fegie" w:date="2021-04-28T19:21:00Z">
        <w:r>
          <w:rPr>
            <w:rFonts w:hint="eastAsia"/>
          </w:rPr>
          <w:t xml:space="preserve">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5E14546F" w14:textId="77777777" w:rsidTr="00C1400F">
        <w:trPr>
          <w:trHeight w:val="277"/>
          <w:ins w:id="18646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A29DB9" w14:textId="77777777" w:rsidR="001A37C9" w:rsidRPr="00AF1A82" w:rsidRDefault="001A37C9" w:rsidP="00C1400F">
            <w:pPr>
              <w:rPr>
                <w:ins w:id="18647" w:author="Fegie" w:date="2021-04-28T19:21:00Z"/>
                <w:rFonts w:ascii="標楷體" w:eastAsia="標楷體" w:hAnsi="標楷體"/>
                <w:lang w:eastAsia="x-none"/>
              </w:rPr>
            </w:pPr>
            <w:ins w:id="1864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9A890" w14:textId="7F47E90D" w:rsidR="001A37C9" w:rsidRPr="00AF1A82" w:rsidRDefault="008F428C" w:rsidP="00C1400F">
            <w:pPr>
              <w:rPr>
                <w:ins w:id="18649" w:author="Fegie" w:date="2021-04-28T19:21:00Z"/>
                <w:rFonts w:ascii="標楷體" w:eastAsia="標楷體" w:hAnsi="標楷體"/>
                <w:lang w:eastAsia="x-none"/>
              </w:rPr>
            </w:pPr>
            <w:ins w:id="18650" w:author="Fegie" w:date="2021-04-29T10:57:00Z">
              <w:r>
                <w:rPr>
                  <w:rFonts w:ascii="標楷體" w:eastAsia="標楷體" w:hAnsi="標楷體" w:hint="eastAsia"/>
                </w:rPr>
                <w:t>顧客</w:t>
              </w:r>
            </w:ins>
            <w:ins w:id="18651" w:author="Fegie" w:date="2021-04-29T10:58:00Z">
              <w:r>
                <w:rPr>
                  <w:rFonts w:ascii="標楷體" w:eastAsia="標楷體" w:hAnsi="標楷體" w:hint="eastAsia"/>
                </w:rPr>
                <w:t>聯</w:t>
              </w:r>
            </w:ins>
            <w:ins w:id="18652" w:author="Fegie" w:date="2021-04-29T10:57:00Z">
              <w:r>
                <w:rPr>
                  <w:rFonts w:ascii="標楷體" w:eastAsia="標楷體" w:hAnsi="標楷體" w:hint="eastAsia"/>
                </w:rPr>
                <w:t>絡電話</w:t>
              </w:r>
            </w:ins>
            <w:ins w:id="18653" w:author="Fegie" w:date="2021-04-28T19:21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查詢</w:t>
              </w:r>
            </w:ins>
          </w:p>
        </w:tc>
      </w:tr>
      <w:tr w:rsidR="001A37C9" w:rsidRPr="00AF1A82" w14:paraId="12E2071F" w14:textId="77777777" w:rsidTr="00C1400F">
        <w:trPr>
          <w:trHeight w:val="277"/>
          <w:ins w:id="18654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80209" w14:textId="77777777" w:rsidR="001A37C9" w:rsidRPr="00AF1A82" w:rsidRDefault="001A37C9" w:rsidP="00C1400F">
            <w:pPr>
              <w:rPr>
                <w:ins w:id="18655" w:author="Fegie" w:date="2021-04-28T19:21:00Z"/>
                <w:rFonts w:ascii="標楷體" w:eastAsia="標楷體" w:hAnsi="標楷體"/>
                <w:lang w:eastAsia="x-none"/>
              </w:rPr>
            </w:pPr>
            <w:ins w:id="1865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72F9B2" w14:textId="7B0AD4D9" w:rsidR="001A37C9" w:rsidRPr="00AF1A82" w:rsidRDefault="001A37C9" w:rsidP="00C1400F">
            <w:pPr>
              <w:rPr>
                <w:ins w:id="18657" w:author="Fegie" w:date="2021-04-28T19:21:00Z"/>
                <w:rFonts w:ascii="標楷體" w:eastAsia="標楷體" w:hAnsi="標楷體"/>
                <w:lang w:eastAsia="x-none"/>
              </w:rPr>
            </w:pPr>
            <w:ins w:id="18658" w:author="Fegie" w:date="2021-04-28T19:21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18659" w:author="Fegie" w:date="2021-04-29T10:59:00Z">
              <w:r w:rsidR="008F428C">
                <w:rPr>
                  <w:rFonts w:ascii="標楷體" w:eastAsia="標楷體" w:hAnsi="標楷體" w:hint="eastAsia"/>
                </w:rPr>
                <w:t>顧客聯絡電話</w:t>
              </w:r>
            </w:ins>
            <w:ins w:id="18660" w:author="Fegie" w:date="2021-04-28T19:21:00Z">
              <w:r>
                <w:rPr>
                  <w:rFonts w:ascii="標楷體" w:eastAsia="標楷體" w:hAnsi="標楷體" w:hint="eastAsia"/>
                </w:rPr>
                <w:t>時</w:t>
              </w:r>
            </w:ins>
          </w:p>
        </w:tc>
      </w:tr>
      <w:tr w:rsidR="001A37C9" w:rsidRPr="00AF1A82" w14:paraId="0260A147" w14:textId="77777777" w:rsidTr="00C1400F">
        <w:trPr>
          <w:trHeight w:val="773"/>
          <w:ins w:id="18661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37E17E" w14:textId="77777777" w:rsidR="001A37C9" w:rsidRPr="00AF1A82" w:rsidRDefault="001A37C9" w:rsidP="00C1400F">
            <w:pPr>
              <w:rPr>
                <w:ins w:id="18662" w:author="Fegie" w:date="2021-04-28T19:21:00Z"/>
                <w:rFonts w:ascii="標楷體" w:eastAsia="標楷體" w:hAnsi="標楷體"/>
                <w:lang w:eastAsia="x-none"/>
              </w:rPr>
            </w:pPr>
            <w:ins w:id="18663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25F36" w14:textId="65F8B90F" w:rsidR="001A37C9" w:rsidRPr="00F10F51" w:rsidRDefault="00F10F51" w:rsidP="00C1400F">
            <w:pPr>
              <w:rPr>
                <w:ins w:id="18664" w:author="Fegie" w:date="2021-04-28T19:21:00Z"/>
                <w:rFonts w:ascii="標楷體" w:eastAsia="標楷體" w:hAnsi="標楷體"/>
              </w:rPr>
            </w:pPr>
            <w:ins w:id="18665" w:author="st1" w:date="2021-05-06T11:04:00Z">
              <w:r w:rsidRPr="00F10F51">
                <w:rPr>
                  <w:rFonts w:ascii="標楷體" w:eastAsia="標楷體" w:hAnsi="標楷體"/>
                  <w:rPrChange w:id="18666" w:author="st1" w:date="2021-05-06T11:04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1.</w:t>
              </w:r>
              <w:r w:rsidRPr="00F10F51">
                <w:rPr>
                  <w:rFonts w:ascii="標楷體" w:eastAsia="標楷體" w:hAnsi="標楷體"/>
                </w:rPr>
                <w:t xml:space="preserve"> </w:t>
              </w:r>
              <w:r w:rsidRPr="00F10F51">
                <w:rPr>
                  <w:rFonts w:ascii="標楷體" w:eastAsia="標楷體" w:hAnsi="標楷體" w:hint="eastAsia"/>
                </w:rPr>
                <w:t>參考「作業流程</w:t>
              </w:r>
              <w:r w:rsidRPr="00F10F51">
                <w:rPr>
                  <w:rFonts w:ascii="標楷體" w:eastAsia="標楷體" w:hAnsi="標楷體"/>
                </w:rPr>
                <w:t>.客戶作業」</w:t>
              </w:r>
            </w:ins>
            <w:ins w:id="18667" w:author="Fegie" w:date="2021-04-28T19:21:00Z">
              <w:del w:id="18668" w:author="st1" w:date="2021-05-06T11:04:00Z">
                <w:r w:rsidR="001A37C9" w:rsidRPr="00F10F51" w:rsidDel="00F10F51">
                  <w:rPr>
                    <w:rFonts w:ascii="標楷體" w:eastAsia="標楷體" w:hAnsi="標楷體" w:hint="eastAsia"/>
                  </w:rPr>
                  <w:delText>參考流程</w:delText>
                </w:r>
              </w:del>
            </w:ins>
          </w:p>
          <w:p w14:paraId="179B7C8D" w14:textId="21ADDA67" w:rsidR="001A37C9" w:rsidRPr="00F10F51" w:rsidRDefault="001A37C9" w:rsidP="00C1400F">
            <w:pPr>
              <w:rPr>
                <w:ins w:id="18669" w:author="Fegie" w:date="2021-04-28T19:21:00Z"/>
                <w:rFonts w:ascii="標楷體" w:eastAsia="標楷體" w:hAnsi="標楷體"/>
              </w:rPr>
            </w:pPr>
            <w:ins w:id="18670" w:author="Fegie" w:date="2021-04-28T19:21:00Z">
              <w:del w:id="18671" w:author="st1" w:date="2021-05-06T11:04:00Z">
                <w:r w:rsidRPr="00F10F51" w:rsidDel="00F10F51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18672" w:author="st1" w:date="2021-05-06T11:04:00Z">
              <w:r w:rsidR="00F10F51" w:rsidRPr="00F10F51">
                <w:rPr>
                  <w:rFonts w:ascii="標楷體" w:eastAsia="標楷體" w:hAnsi="標楷體"/>
                </w:rPr>
                <w:t>2</w:t>
              </w:r>
            </w:ins>
            <w:ins w:id="18673" w:author="Fegie" w:date="2021-04-28T19:21:00Z">
              <w:r w:rsidRPr="00F10F51">
                <w:rPr>
                  <w:rFonts w:ascii="標楷體" w:eastAsia="標楷體" w:hAnsi="標楷體"/>
                </w:rPr>
                <w:t xml:space="preserve">. </w:t>
              </w:r>
              <w:r w:rsidRPr="00F10F51">
                <w:rPr>
                  <w:rFonts w:ascii="標楷體" w:eastAsia="標楷體" w:hAnsi="標楷體" w:hint="eastAsia"/>
                </w:rPr>
                <w:t>查詢</w:t>
              </w:r>
            </w:ins>
            <w:ins w:id="18674" w:author="Fegie" w:date="2021-04-29T14:29:00Z">
              <w:r w:rsidR="00A35EEF" w:rsidRPr="00F10F51">
                <w:rPr>
                  <w:rFonts w:ascii="標楷體" w:eastAsia="標楷體" w:hAnsi="標楷體" w:hint="eastAsia"/>
                </w:rPr>
                <w:t>客戶聯絡電話</w:t>
              </w:r>
            </w:ins>
            <w:ins w:id="18675" w:author="Fegie" w:date="2021-04-28T19:21:00Z">
              <w:r w:rsidRPr="00F10F51">
                <w:rPr>
                  <w:rFonts w:ascii="標楷體" w:eastAsia="標楷體" w:hAnsi="標楷體" w:hint="eastAsia"/>
                </w:rPr>
                <w:t>檔</w:t>
              </w:r>
              <w:r w:rsidRPr="00F10F51">
                <w:rPr>
                  <w:rFonts w:ascii="標楷體" w:eastAsia="標楷體" w:hAnsi="標楷體"/>
                </w:rPr>
                <w:t>(</w:t>
              </w:r>
            </w:ins>
            <w:ins w:id="18676" w:author="Fegie" w:date="2021-04-29T14:29:00Z">
              <w:r w:rsidR="00A35EEF" w:rsidRPr="00F10F51">
                <w:rPr>
                  <w:rFonts w:ascii="標楷體" w:eastAsia="標楷體" w:hAnsi="標楷體"/>
                </w:rPr>
                <w:t>CustTelNo</w:t>
              </w:r>
            </w:ins>
            <w:ins w:id="18677" w:author="Fegie" w:date="2021-04-28T19:21:00Z">
              <w:r w:rsidRPr="00F10F51">
                <w:rPr>
                  <w:rFonts w:ascii="標楷體" w:eastAsia="標楷體" w:hAnsi="標楷體"/>
                </w:rPr>
                <w:t>)</w:t>
              </w:r>
            </w:ins>
          </w:p>
          <w:p w14:paraId="4305F049" w14:textId="523E27BE" w:rsidR="001A37C9" w:rsidRPr="00F10F51" w:rsidRDefault="001A37C9" w:rsidP="00C1400F">
            <w:pPr>
              <w:rPr>
                <w:ins w:id="18678" w:author="Fegie" w:date="2021-04-28T19:21:00Z"/>
                <w:rFonts w:ascii="標楷體" w:eastAsia="標楷體" w:hAnsi="標楷體"/>
                <w:lang w:eastAsia="zh-HK"/>
              </w:rPr>
            </w:pPr>
            <w:ins w:id="18679" w:author="Fegie" w:date="2021-04-28T19:21:00Z">
              <w:del w:id="18680" w:author="st1" w:date="2021-05-06T11:04:00Z">
                <w:r w:rsidRPr="00F10F51" w:rsidDel="00F10F51">
                  <w:rPr>
                    <w:rFonts w:ascii="標楷體" w:eastAsia="標楷體" w:hAnsi="標楷體"/>
                  </w:rPr>
                  <w:delText>2</w:delText>
                </w:r>
              </w:del>
            </w:ins>
            <w:ins w:id="18681" w:author="st1" w:date="2021-05-06T11:04:00Z">
              <w:r w:rsidR="00F10F51" w:rsidRPr="00F10F51">
                <w:rPr>
                  <w:rFonts w:ascii="標楷體" w:eastAsia="標楷體" w:hAnsi="標楷體"/>
                </w:rPr>
                <w:t>3</w:t>
              </w:r>
            </w:ins>
            <w:ins w:id="18682" w:author="Fegie" w:date="2021-04-28T19:21:00Z">
              <w:r w:rsidRPr="00F10F51">
                <w:rPr>
                  <w:rFonts w:ascii="標楷體" w:eastAsia="標楷體" w:hAnsi="標楷體"/>
                </w:rPr>
                <w:t xml:space="preserve">. </w:t>
              </w:r>
              <w:r w:rsidRPr="00F10F51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Pr="00F10F51">
                <w:rPr>
                  <w:rFonts w:ascii="標楷體" w:eastAsia="標楷體" w:hAnsi="標楷體"/>
                </w:rPr>
                <w:t>,</w:t>
              </w:r>
              <w:r w:rsidRPr="00F10F51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11B33EF2" w14:textId="11680256" w:rsidR="003F6E6A" w:rsidRDefault="001A37C9" w:rsidP="00C1400F">
            <w:pPr>
              <w:rPr>
                <w:ins w:id="18683" w:author="Fegie" w:date="2021-04-29T14:41:00Z"/>
                <w:rFonts w:ascii="標楷體" w:eastAsia="標楷體" w:hAnsi="標楷體"/>
              </w:rPr>
            </w:pPr>
            <w:ins w:id="18684" w:author="Fegie" w:date="2021-04-28T19:21:00Z">
              <w:r w:rsidRPr="00F10F51">
                <w:rPr>
                  <w:rFonts w:ascii="標楷體" w:eastAsia="標楷體" w:hAnsi="標楷體"/>
                </w:rPr>
                <w:t xml:space="preserve">   (1).</w:t>
              </w:r>
            </w:ins>
            <w:ins w:id="18685" w:author="Fegie" w:date="2021-04-29T14:28:00Z">
              <w:r w:rsidR="00A35EEF" w:rsidRPr="00F10F51">
                <w:rPr>
                  <w:rFonts w:ascii="標楷體" w:eastAsia="標楷體" w:hAnsi="標楷體" w:hint="eastAsia"/>
                </w:rPr>
                <w:t>客戶識別碼</w:t>
              </w:r>
            </w:ins>
            <w:ins w:id="18686" w:author="Fegie" w:date="2021-04-28T19:21:00Z">
              <w:r w:rsidRPr="00F10F51">
                <w:rPr>
                  <w:rFonts w:ascii="標楷體" w:eastAsia="標楷體" w:hAnsi="標楷體"/>
                </w:rPr>
                <w:t>(</w:t>
              </w:r>
            </w:ins>
            <w:ins w:id="18687" w:author="Fegie" w:date="2021-04-29T14:28:00Z">
              <w:r w:rsidR="00A35EEF" w:rsidRPr="00F10F51">
                <w:rPr>
                  <w:rFonts w:ascii="標楷體" w:eastAsia="標楷體" w:hAnsi="標楷體"/>
                </w:rPr>
                <w:t>C</w:t>
              </w:r>
            </w:ins>
            <w:ins w:id="18688" w:author="Fegie" w:date="2021-04-29T14:29:00Z">
              <w:r w:rsidR="00A35EEF" w:rsidRPr="00F10F51">
                <w:rPr>
                  <w:rFonts w:ascii="標楷體" w:eastAsia="標楷體" w:hAnsi="標楷體"/>
                </w:rPr>
                <w:t>u</w:t>
              </w:r>
              <w:r w:rsidR="00A35EEF">
                <w:rPr>
                  <w:rFonts w:ascii="標楷體" w:eastAsia="標楷體" w:hAnsi="標楷體"/>
                </w:rPr>
                <w:t>stUKey</w:t>
              </w:r>
            </w:ins>
            <w:ins w:id="18689" w:author="Fegie" w:date="2021-04-28T19:21:00Z"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18690" w:author="Fegie" w:date="2021-04-29T14:42:00Z">
              <w:r w:rsidR="003F6E6A">
                <w:rPr>
                  <w:rFonts w:ascii="標楷體" w:eastAsia="標楷體" w:hAnsi="標楷體" w:hint="eastAsia"/>
                </w:rPr>
                <w:t>統一編號</w:t>
              </w:r>
            </w:ins>
            <w:ins w:id="18691" w:author="Fegie" w:date="2021-04-28T19:21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34E88BD" w14:textId="74FEA4FF" w:rsidR="003F6E6A" w:rsidRDefault="003F6E6A" w:rsidP="00C1400F">
            <w:pPr>
              <w:rPr>
                <w:ins w:id="18692" w:author="Fegie" w:date="2021-04-29T14:42:00Z"/>
                <w:rFonts w:ascii="標楷體" w:eastAsia="標楷體" w:hAnsi="標楷體"/>
              </w:rPr>
            </w:pPr>
            <w:ins w:id="18693" w:author="Fegie" w:date="2021-04-29T14:41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3392B8C9" w14:textId="3B1E7B74" w:rsidR="003F6E6A" w:rsidRDefault="003F6E6A" w:rsidP="003F6E6A">
            <w:pPr>
              <w:rPr>
                <w:ins w:id="18694" w:author="Fegie" w:date="2021-04-29T14:42:00Z"/>
                <w:rFonts w:ascii="標楷體" w:eastAsia="標楷體" w:hAnsi="標楷體"/>
              </w:rPr>
            </w:pPr>
            <w:ins w:id="18695" w:author="Fegie" w:date="2021-04-29T14:42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(2).</w:t>
              </w:r>
              <w:r>
                <w:rPr>
                  <w:rFonts w:ascii="標楷體" w:eastAsia="標楷體" w:hAnsi="標楷體" w:hint="eastAsia"/>
                </w:rPr>
                <w:t>客戶識別碼(</w:t>
              </w:r>
              <w:r>
                <w:rPr>
                  <w:rFonts w:ascii="標楷體" w:eastAsia="標楷體" w:hAnsi="標楷體"/>
                </w:rPr>
                <w:t>CustUKey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輸入條件「戶號」</w:t>
              </w:r>
            </w:ins>
          </w:p>
          <w:p w14:paraId="680CBC9A" w14:textId="1E9596CD" w:rsidR="003F6E6A" w:rsidRDefault="003F6E6A" w:rsidP="00C1400F">
            <w:pPr>
              <w:rPr>
                <w:ins w:id="18696" w:author="Fegie" w:date="2021-04-29T14:41:00Z"/>
                <w:rFonts w:ascii="標楷體" w:eastAsia="標楷體" w:hAnsi="標楷體"/>
              </w:rPr>
            </w:pPr>
            <w:ins w:id="18697" w:author="Fegie" w:date="2021-04-29T14:42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0A1929AE" w14:textId="7EB5EBC6" w:rsidR="001A37C9" w:rsidRPr="00BA4B70" w:rsidRDefault="001A37C9" w:rsidP="00C1400F">
            <w:pPr>
              <w:rPr>
                <w:ins w:id="18698" w:author="Fegie" w:date="2021-04-28T19:21:00Z"/>
                <w:rFonts w:ascii="標楷體" w:eastAsia="標楷體" w:hAnsi="標楷體"/>
              </w:rPr>
            </w:pPr>
            <w:ins w:id="18699" w:author="Fegie" w:date="2021-04-28T19:21:00Z">
              <w:del w:id="18700" w:author="st1" w:date="2021-05-06T11:04:00Z">
                <w:r w:rsidDel="00F10F51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8701" w:author="st1" w:date="2021-05-06T11:04:00Z">
              <w:r w:rsidR="00F10F51">
                <w:rPr>
                  <w:rFonts w:ascii="標楷體" w:eastAsia="標楷體" w:hAnsi="標楷體"/>
                </w:rPr>
                <w:t>4</w:t>
              </w:r>
            </w:ins>
            <w:ins w:id="18702" w:author="Fegie" w:date="2021-04-28T19:21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>資料排序:「</w:t>
              </w:r>
            </w:ins>
            <w:ins w:id="18703" w:author="Fegie" w:date="2021-04-29T14:30:00Z">
              <w:r w:rsidR="00A35EEF">
                <w:rPr>
                  <w:rFonts w:ascii="標楷體" w:eastAsia="標楷體" w:hAnsi="標楷體" w:hint="eastAsia"/>
                </w:rPr>
                <w:t>建檔</w:t>
              </w:r>
            </w:ins>
            <w:ins w:id="18704" w:author="Fegie" w:date="2021-04-28T19:21:00Z">
              <w:r>
                <w:rPr>
                  <w:rFonts w:ascii="標楷體" w:eastAsia="標楷體" w:hAnsi="標楷體" w:hint="eastAsia"/>
                </w:rPr>
                <w:t>日期」由</w:t>
              </w:r>
            </w:ins>
            <w:ins w:id="18705" w:author="Fegie" w:date="2021-04-29T14:30:00Z">
              <w:r w:rsidR="00A35EEF">
                <w:rPr>
                  <w:rFonts w:ascii="標楷體" w:eastAsia="標楷體" w:hAnsi="標楷體" w:hint="eastAsia"/>
                </w:rPr>
                <w:t>小</w:t>
              </w:r>
            </w:ins>
            <w:ins w:id="18706" w:author="Fegie" w:date="2021-04-28T19:21:00Z">
              <w:r>
                <w:rPr>
                  <w:rFonts w:ascii="標楷體" w:eastAsia="標楷體" w:hAnsi="標楷體" w:hint="eastAsia"/>
                </w:rPr>
                <w:t>至</w:t>
              </w:r>
            </w:ins>
            <w:ins w:id="18707" w:author="Fegie" w:date="2021-04-29T14:30:00Z">
              <w:r w:rsidR="00A35EEF">
                <w:rPr>
                  <w:rFonts w:ascii="標楷體" w:eastAsia="標楷體" w:hAnsi="標楷體" w:hint="eastAsia"/>
                </w:rPr>
                <w:t>大</w:t>
              </w:r>
            </w:ins>
            <w:ins w:id="18708" w:author="Fegie" w:date="2021-04-28T19:21:00Z">
              <w:r>
                <w:rPr>
                  <w:rFonts w:ascii="標楷體" w:eastAsia="標楷體" w:hAnsi="標楷體" w:hint="eastAsia"/>
                </w:rPr>
                <w:t>排序</w:t>
              </w:r>
            </w:ins>
          </w:p>
        </w:tc>
      </w:tr>
      <w:tr w:rsidR="001A37C9" w:rsidRPr="00AF1A82" w14:paraId="5FD2A0DB" w14:textId="77777777" w:rsidTr="00C1400F">
        <w:trPr>
          <w:trHeight w:val="321"/>
          <w:ins w:id="18709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17C296" w14:textId="77777777" w:rsidR="001A37C9" w:rsidRPr="00AF1A82" w:rsidRDefault="001A37C9" w:rsidP="00C1400F">
            <w:pPr>
              <w:rPr>
                <w:ins w:id="18710" w:author="Fegie" w:date="2021-04-28T19:21:00Z"/>
                <w:rFonts w:ascii="標楷體" w:eastAsia="標楷體" w:hAnsi="標楷體"/>
                <w:lang w:eastAsia="x-none"/>
              </w:rPr>
            </w:pPr>
            <w:ins w:id="18711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90CB43" w14:textId="77777777" w:rsidR="001A37C9" w:rsidRPr="00AF1A82" w:rsidRDefault="001A37C9" w:rsidP="00C1400F">
            <w:pPr>
              <w:rPr>
                <w:ins w:id="18712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0572A537" w14:textId="77777777" w:rsidTr="00C1400F">
        <w:trPr>
          <w:trHeight w:val="1311"/>
          <w:ins w:id="18713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1D165" w14:textId="77777777" w:rsidR="001A37C9" w:rsidRPr="00AF1A82" w:rsidRDefault="001A37C9" w:rsidP="00C1400F">
            <w:pPr>
              <w:rPr>
                <w:ins w:id="18714" w:author="Fegie" w:date="2021-04-28T19:21:00Z"/>
                <w:rFonts w:ascii="標楷體" w:eastAsia="標楷體" w:hAnsi="標楷體"/>
                <w:lang w:eastAsia="x-none"/>
              </w:rPr>
            </w:pPr>
            <w:ins w:id="18715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ACF61" w14:textId="77777777" w:rsidR="001A37C9" w:rsidRPr="00AF1A82" w:rsidRDefault="001A37C9" w:rsidP="00C1400F">
            <w:pPr>
              <w:rPr>
                <w:ins w:id="18716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335D12F3" w14:textId="77777777" w:rsidTr="00C1400F">
        <w:trPr>
          <w:trHeight w:val="278"/>
          <w:ins w:id="18717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8F4D1" w14:textId="77777777" w:rsidR="001A37C9" w:rsidRPr="00AF1A82" w:rsidRDefault="001A37C9" w:rsidP="00C1400F">
            <w:pPr>
              <w:rPr>
                <w:ins w:id="18718" w:author="Fegie" w:date="2021-04-28T19:21:00Z"/>
                <w:rFonts w:ascii="標楷體" w:eastAsia="標楷體" w:hAnsi="標楷體"/>
                <w:lang w:eastAsia="x-none"/>
              </w:rPr>
            </w:pPr>
            <w:ins w:id="18719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14B47E" w14:textId="77777777" w:rsidR="001A37C9" w:rsidRPr="00AF1A82" w:rsidRDefault="001A37C9" w:rsidP="00C1400F">
            <w:pPr>
              <w:rPr>
                <w:ins w:id="18720" w:author="Fegie" w:date="2021-04-28T19:21:00Z"/>
                <w:rFonts w:ascii="標楷體" w:eastAsia="標楷體" w:hAnsi="標楷體"/>
                <w:lang w:eastAsia="x-none"/>
              </w:rPr>
            </w:pPr>
            <w:ins w:id="18721" w:author="Fegie" w:date="2021-04-28T19:21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54B78F66" w14:textId="77777777" w:rsidTr="00C1400F">
        <w:trPr>
          <w:trHeight w:val="358"/>
          <w:ins w:id="18722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CD191" w14:textId="77777777" w:rsidR="001A37C9" w:rsidRPr="00AF1A82" w:rsidRDefault="001A37C9" w:rsidP="00C1400F">
            <w:pPr>
              <w:rPr>
                <w:ins w:id="18723" w:author="Fegie" w:date="2021-04-28T19:21:00Z"/>
                <w:rFonts w:ascii="標楷體" w:eastAsia="標楷體" w:hAnsi="標楷體"/>
                <w:lang w:eastAsia="x-none"/>
              </w:rPr>
            </w:pPr>
            <w:ins w:id="18724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F0609F" w14:textId="77777777" w:rsidR="001A37C9" w:rsidRPr="00AF1A82" w:rsidRDefault="001A37C9" w:rsidP="00C1400F">
            <w:pPr>
              <w:rPr>
                <w:ins w:id="18725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178D47A" w14:textId="77777777" w:rsidTr="00C1400F">
        <w:trPr>
          <w:trHeight w:val="278"/>
          <w:ins w:id="18726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51B84" w14:textId="77777777" w:rsidR="001A37C9" w:rsidRPr="00AF1A82" w:rsidRDefault="001A37C9" w:rsidP="00C1400F">
            <w:pPr>
              <w:rPr>
                <w:ins w:id="18727" w:author="Fegie" w:date="2021-04-28T19:21:00Z"/>
                <w:rFonts w:ascii="標楷體" w:eastAsia="標楷體" w:hAnsi="標楷體"/>
                <w:lang w:eastAsia="x-none"/>
              </w:rPr>
            </w:pPr>
            <w:ins w:id="1872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FD5A2A" w14:textId="77777777" w:rsidR="001A37C9" w:rsidRPr="00AF1A82" w:rsidRDefault="001A37C9" w:rsidP="00C1400F">
            <w:pPr>
              <w:rPr>
                <w:ins w:id="18729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</w:tbl>
    <w:p w14:paraId="337C1048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18730" w:author="Fegie" w:date="2021-04-28T19:21:00Z"/>
        </w:rPr>
      </w:pPr>
    </w:p>
    <w:p w14:paraId="39896A55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731" w:author="Fegie" w:date="2021-04-28T19:21:00Z"/>
        </w:rPr>
      </w:pPr>
      <w:ins w:id="18732" w:author="Fegie" w:date="2021-04-28T19:21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778B145A" w14:textId="77777777" w:rsidTr="00C1400F">
        <w:trPr>
          <w:ins w:id="18733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7C0FFFD" w14:textId="77777777" w:rsidR="001A37C9" w:rsidRDefault="001A37C9" w:rsidP="00C1400F">
            <w:pPr>
              <w:jc w:val="center"/>
              <w:rPr>
                <w:ins w:id="18734" w:author="Fegie" w:date="2021-04-28T19:21:00Z"/>
                <w:rFonts w:ascii="標楷體" w:eastAsia="標楷體" w:hAnsi="標楷體"/>
              </w:rPr>
            </w:pPr>
            <w:ins w:id="1873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298731" w14:textId="77777777" w:rsidR="001A37C9" w:rsidRDefault="001A37C9" w:rsidP="00C1400F">
            <w:pPr>
              <w:jc w:val="center"/>
              <w:rPr>
                <w:ins w:id="18736" w:author="Fegie" w:date="2021-04-28T19:21:00Z"/>
                <w:rFonts w:ascii="標楷體" w:eastAsia="標楷體" w:hAnsi="標楷體"/>
              </w:rPr>
            </w:pPr>
            <w:ins w:id="1873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344D6D" w14:textId="77777777" w:rsidR="001A37C9" w:rsidRDefault="001A37C9" w:rsidP="00C1400F">
            <w:pPr>
              <w:jc w:val="center"/>
              <w:rPr>
                <w:ins w:id="18738" w:author="Fegie" w:date="2021-04-28T19:21:00Z"/>
                <w:rFonts w:ascii="標楷體" w:eastAsia="標楷體" w:hAnsi="標楷體"/>
              </w:rPr>
            </w:pPr>
            <w:ins w:id="18739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6860BF06" w14:textId="77777777" w:rsidTr="00C1400F">
        <w:trPr>
          <w:ins w:id="18740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8C505" w14:textId="77777777" w:rsidR="001A37C9" w:rsidRDefault="001A37C9" w:rsidP="00C1400F">
            <w:pPr>
              <w:jc w:val="center"/>
              <w:rPr>
                <w:ins w:id="18741" w:author="Fegie" w:date="2021-04-28T19:21:00Z"/>
                <w:rFonts w:ascii="標楷體" w:eastAsia="標楷體" w:hAnsi="標楷體"/>
              </w:rPr>
            </w:pPr>
            <w:ins w:id="18742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B2243" w14:textId="09433C9D" w:rsidR="001A37C9" w:rsidRDefault="00987C75" w:rsidP="00C1400F">
            <w:pPr>
              <w:rPr>
                <w:ins w:id="18743" w:author="Fegie" w:date="2021-04-28T19:21:00Z"/>
                <w:rFonts w:ascii="標楷體" w:eastAsia="標楷體" w:hAnsi="標楷體"/>
              </w:rPr>
            </w:pPr>
            <w:ins w:id="18744" w:author="Fegie" w:date="2021-04-29T11:06:00Z">
              <w:r>
                <w:rPr>
                  <w:rFonts w:ascii="標楷體" w:eastAsia="標楷體" w:hAnsi="標楷體" w:hint="eastAsia"/>
                </w:rPr>
                <w:t>C</w:t>
              </w:r>
            </w:ins>
            <w:ins w:id="18745" w:author="Fegie" w:date="2021-04-29T11:07:00Z"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E4F31" w14:textId="31529881" w:rsidR="001A37C9" w:rsidRDefault="00987C75" w:rsidP="00C1400F">
            <w:pPr>
              <w:rPr>
                <w:ins w:id="18746" w:author="Fegie" w:date="2021-04-28T19:21:00Z"/>
                <w:rFonts w:ascii="標楷體" w:eastAsia="標楷體" w:hAnsi="標楷體"/>
              </w:rPr>
            </w:pPr>
            <w:ins w:id="18747" w:author="Fegie" w:date="2021-04-29T11:08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1A37C9" w14:paraId="1A86A15B" w14:textId="77777777" w:rsidTr="00C1400F">
        <w:trPr>
          <w:ins w:id="18748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D3A2B" w14:textId="77777777" w:rsidR="001A37C9" w:rsidRDefault="001A37C9" w:rsidP="00C1400F">
            <w:pPr>
              <w:jc w:val="center"/>
              <w:rPr>
                <w:ins w:id="18749" w:author="Fegie" w:date="2021-04-28T19:21:00Z"/>
                <w:rFonts w:ascii="標楷體" w:eastAsia="標楷體" w:hAnsi="標楷體"/>
              </w:rPr>
            </w:pPr>
            <w:ins w:id="18750" w:author="Fegie" w:date="2021-04-28T19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8086" w14:textId="71C55F3E" w:rsidR="001A37C9" w:rsidRDefault="00987C75" w:rsidP="00C1400F">
            <w:pPr>
              <w:rPr>
                <w:ins w:id="18751" w:author="Fegie" w:date="2021-04-28T19:21:00Z"/>
                <w:rFonts w:ascii="標楷體" w:eastAsia="標楷體" w:hAnsi="標楷體"/>
              </w:rPr>
            </w:pPr>
            <w:ins w:id="18752" w:author="Fegie" w:date="2021-04-29T11:07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88D04" w14:textId="0E94E941" w:rsidR="001A37C9" w:rsidRDefault="00987C75" w:rsidP="00C1400F">
            <w:pPr>
              <w:rPr>
                <w:ins w:id="18753" w:author="Fegie" w:date="2021-04-28T19:21:00Z"/>
                <w:rFonts w:ascii="標楷體" w:eastAsia="標楷體" w:hAnsi="標楷體"/>
                <w:lang w:eastAsia="zh-HK"/>
              </w:rPr>
            </w:pPr>
            <w:ins w:id="18754" w:author="Fegie" w:date="2021-04-29T11:08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  <w:tr w:rsidR="001A37C9" w14:paraId="66BE510E" w14:textId="77777777" w:rsidTr="00C1400F">
        <w:trPr>
          <w:ins w:id="18755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DDCD" w14:textId="77777777" w:rsidR="001A37C9" w:rsidRDefault="001A37C9" w:rsidP="00C1400F">
            <w:pPr>
              <w:jc w:val="center"/>
              <w:rPr>
                <w:ins w:id="18756" w:author="Fegie" w:date="2021-04-28T19:21:00Z"/>
                <w:rFonts w:ascii="標楷體" w:eastAsia="標楷體" w:hAnsi="標楷體"/>
              </w:rPr>
            </w:pPr>
            <w:ins w:id="18757" w:author="Fegie" w:date="2021-04-28T19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1CEBA" w14:textId="7B650147" w:rsidR="001A37C9" w:rsidRDefault="00987C75" w:rsidP="00C1400F">
            <w:pPr>
              <w:rPr>
                <w:ins w:id="18758" w:author="Fegie" w:date="2021-04-28T19:21:00Z"/>
                <w:rFonts w:ascii="標楷體" w:eastAsia="標楷體" w:hAnsi="標楷體"/>
              </w:rPr>
            </w:pPr>
            <w:ins w:id="18759" w:author="Fegie" w:date="2021-04-29T11:07:00Z">
              <w:r>
                <w:rPr>
                  <w:rFonts w:ascii="標楷體" w:eastAsia="標楷體" w:hAnsi="標楷體"/>
                </w:rPr>
                <w:t>CdEmp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47376" w14:textId="6C072A9A" w:rsidR="001A37C9" w:rsidRDefault="005159DE" w:rsidP="00C1400F">
            <w:pPr>
              <w:rPr>
                <w:ins w:id="18760" w:author="Fegie" w:date="2021-04-28T19:21:00Z"/>
                <w:rFonts w:ascii="標楷體" w:eastAsia="標楷體" w:hAnsi="標楷體"/>
                <w:lang w:eastAsia="zh-HK"/>
              </w:rPr>
            </w:pPr>
            <w:ins w:id="18761" w:author="Fegie" w:date="2021-04-29T11:10:00Z">
              <w:r>
                <w:rPr>
                  <w:rFonts w:ascii="標楷體" w:eastAsia="標楷體" w:hAnsi="標楷體" w:hint="eastAsia"/>
                  <w:lang w:eastAsia="zh-HK"/>
                </w:rPr>
                <w:t>員工資料</w:t>
              </w:r>
            </w:ins>
            <w:ins w:id="18762" w:author="Fegie" w:date="2021-04-28T19:21:00Z">
              <w:r w:rsidR="001A37C9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1A37C9" w14:paraId="5434591C" w14:textId="77777777" w:rsidTr="00C1400F">
        <w:trPr>
          <w:ins w:id="18763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6219" w14:textId="77777777" w:rsidR="001A37C9" w:rsidRDefault="001A37C9" w:rsidP="00C1400F">
            <w:pPr>
              <w:jc w:val="center"/>
              <w:rPr>
                <w:ins w:id="18764" w:author="Fegie" w:date="2021-04-28T19:21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83505" w14:textId="77777777" w:rsidR="001A37C9" w:rsidRDefault="001A37C9" w:rsidP="00C1400F">
            <w:pPr>
              <w:rPr>
                <w:ins w:id="18765" w:author="Fegie" w:date="2021-04-28T19:21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6D5C8" w14:textId="77777777" w:rsidR="001A37C9" w:rsidRDefault="001A37C9" w:rsidP="00C1400F">
            <w:pPr>
              <w:rPr>
                <w:ins w:id="18766" w:author="Fegie" w:date="2021-04-28T19:21:00Z"/>
                <w:rFonts w:ascii="標楷體" w:eastAsia="標楷體" w:hAnsi="標楷體"/>
              </w:rPr>
            </w:pPr>
          </w:p>
        </w:tc>
      </w:tr>
    </w:tbl>
    <w:p w14:paraId="774B5FF5" w14:textId="77777777" w:rsidR="001A37C9" w:rsidRPr="00AF1A82" w:rsidRDefault="001A37C9" w:rsidP="001A37C9">
      <w:pPr>
        <w:rPr>
          <w:ins w:id="18767" w:author="Fegie" w:date="2021-04-28T19:21:00Z"/>
          <w:rFonts w:ascii="標楷體" w:eastAsia="標楷體" w:hAnsi="標楷體"/>
          <w:lang w:eastAsia="x-none"/>
        </w:rPr>
      </w:pPr>
    </w:p>
    <w:p w14:paraId="21AD4393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18768" w:author="Fegie" w:date="2021-04-28T19:21:00Z"/>
          <w:rFonts w:ascii="標楷體" w:eastAsia="標楷體" w:hAnsi="標楷體"/>
          <w:sz w:val="26"/>
          <w:szCs w:val="26"/>
          <w:lang w:eastAsia="x-none"/>
        </w:rPr>
      </w:pPr>
      <w:ins w:id="18769" w:author="Fegie" w:date="2021-04-28T19:21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0F0624C3" w14:textId="77777777" w:rsidR="001A37C9" w:rsidRPr="00AF1A82" w:rsidRDefault="001A37C9" w:rsidP="001A37C9">
      <w:pPr>
        <w:ind w:left="458" w:firstLine="480"/>
        <w:rPr>
          <w:ins w:id="18770" w:author="Fegie" w:date="2021-04-28T19:21:00Z"/>
          <w:rFonts w:ascii="標楷體" w:eastAsia="標楷體" w:hAnsi="標楷體"/>
          <w:lang w:eastAsia="x-none"/>
        </w:rPr>
      </w:pPr>
      <w:ins w:id="18771" w:author="Fegie" w:date="2021-04-28T19:21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79BD15D1" w14:textId="235E7FB4" w:rsidR="001A37C9" w:rsidRPr="00AF1A82" w:rsidRDefault="005159DE" w:rsidP="001A37C9">
      <w:pPr>
        <w:rPr>
          <w:ins w:id="18772" w:author="Fegie" w:date="2021-04-28T19:21:00Z"/>
          <w:rFonts w:ascii="標楷體" w:eastAsia="標楷體" w:hAnsi="標楷體"/>
          <w:lang w:eastAsia="x-none"/>
        </w:rPr>
      </w:pPr>
      <w:ins w:id="18773" w:author="Fegie" w:date="2021-04-29T11:14:00Z">
        <w:r>
          <w:rPr>
            <w:noProof/>
          </w:rPr>
          <w:drawing>
            <wp:inline distT="0" distB="0" distL="0" distR="0" wp14:anchorId="7B55E31F" wp14:editId="134298C4">
              <wp:extent cx="6479540" cy="1477010"/>
              <wp:effectExtent l="0" t="0" r="0" b="0"/>
              <wp:docPr id="46" name="圖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77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8774" w:author="Fegie" w:date="2021-04-28T19:21:00Z">
        <w:r w:rsidR="001A37C9" w:rsidDel="00305047">
          <w:rPr>
            <w:noProof/>
          </w:rPr>
          <w:t xml:space="preserve"> </w:t>
        </w:r>
      </w:ins>
    </w:p>
    <w:p w14:paraId="65FAEFFB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775" w:author="Fegie" w:date="2021-04-28T19:21:00Z"/>
        </w:rPr>
      </w:pPr>
      <w:ins w:id="18776" w:author="Fegie" w:date="2021-04-28T19:2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66D5502A" w14:textId="77777777" w:rsidR="001A37C9" w:rsidRDefault="001A37C9" w:rsidP="001A37C9">
      <w:pPr>
        <w:rPr>
          <w:ins w:id="18777" w:author="Fegie" w:date="2021-04-28T19:2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588323DA" w14:textId="77777777" w:rsidTr="00C1400F">
        <w:trPr>
          <w:ins w:id="18778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714F40" w14:textId="77777777" w:rsidR="001A37C9" w:rsidRDefault="001A37C9" w:rsidP="00C1400F">
            <w:pPr>
              <w:jc w:val="center"/>
              <w:rPr>
                <w:ins w:id="18779" w:author="Fegie" w:date="2021-04-28T19:21:00Z"/>
                <w:rFonts w:ascii="標楷體" w:eastAsia="標楷體" w:hAnsi="標楷體"/>
              </w:rPr>
            </w:pPr>
            <w:ins w:id="18780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5FA049F" w14:textId="77777777" w:rsidR="001A37C9" w:rsidRDefault="001A37C9" w:rsidP="00C1400F">
            <w:pPr>
              <w:jc w:val="center"/>
              <w:rPr>
                <w:ins w:id="18781" w:author="Fegie" w:date="2021-04-28T19:21:00Z"/>
                <w:rFonts w:ascii="標楷體" w:eastAsia="標楷體" w:hAnsi="標楷體"/>
              </w:rPr>
            </w:pPr>
            <w:ins w:id="18782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3900E58" w14:textId="77777777" w:rsidR="001A37C9" w:rsidRDefault="001A37C9" w:rsidP="00C1400F">
            <w:pPr>
              <w:jc w:val="center"/>
              <w:rPr>
                <w:ins w:id="18783" w:author="Fegie" w:date="2021-04-28T19:21:00Z"/>
                <w:rFonts w:ascii="標楷體" w:eastAsia="標楷體" w:hAnsi="標楷體"/>
              </w:rPr>
            </w:pPr>
            <w:ins w:id="1878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547AFD9E" w14:textId="77777777" w:rsidTr="00C1400F">
        <w:trPr>
          <w:ins w:id="18785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352E3" w14:textId="77777777" w:rsidR="001A37C9" w:rsidRPr="002B16F9" w:rsidRDefault="001A37C9" w:rsidP="00C1400F">
            <w:pPr>
              <w:jc w:val="center"/>
              <w:rPr>
                <w:ins w:id="18786" w:author="Fegie" w:date="2021-04-28T19:21:00Z"/>
                <w:rFonts w:ascii="標楷體" w:eastAsia="標楷體" w:hAnsi="標楷體"/>
                <w:lang w:eastAsia="zh-HK"/>
              </w:rPr>
            </w:pPr>
            <w:ins w:id="18787" w:author="Fegie" w:date="2021-04-28T19:21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FAF80" w14:textId="77777777" w:rsidR="001A37C9" w:rsidRPr="002B16F9" w:rsidRDefault="001A37C9" w:rsidP="00C1400F">
            <w:pPr>
              <w:rPr>
                <w:ins w:id="18788" w:author="Fegie" w:date="2021-04-28T19:21:00Z"/>
                <w:rFonts w:ascii="標楷體" w:eastAsia="標楷體" w:hAnsi="標楷體"/>
                <w:lang w:eastAsia="zh-HK"/>
              </w:rPr>
            </w:pPr>
            <w:ins w:id="18789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C7D98" w14:textId="77777777" w:rsidR="001A37C9" w:rsidRPr="002B16F9" w:rsidRDefault="001A37C9" w:rsidP="00C1400F">
            <w:pPr>
              <w:rPr>
                <w:ins w:id="18790" w:author="Fegie" w:date="2021-04-28T19:21:00Z"/>
                <w:rFonts w:ascii="標楷體" w:eastAsia="標楷體" w:hAnsi="標楷體"/>
                <w:lang w:eastAsia="zh-HK"/>
              </w:rPr>
            </w:pPr>
            <w:ins w:id="18791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7EE7E6B0" w14:textId="77777777" w:rsidTr="00C1400F">
        <w:trPr>
          <w:ins w:id="18792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08898" w14:textId="77777777" w:rsidR="001A37C9" w:rsidRPr="002B16F9" w:rsidRDefault="001A37C9" w:rsidP="00C1400F">
            <w:pPr>
              <w:jc w:val="center"/>
              <w:rPr>
                <w:ins w:id="18793" w:author="Fegie" w:date="2021-04-28T19:21:00Z"/>
                <w:rFonts w:ascii="標楷體" w:eastAsia="標楷體" w:hAnsi="標楷體"/>
              </w:rPr>
            </w:pPr>
            <w:ins w:id="18794" w:author="Fegie" w:date="2021-04-28T19:21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4DBCD" w14:textId="77777777" w:rsidR="001A37C9" w:rsidRPr="002B16F9" w:rsidRDefault="001A37C9" w:rsidP="00C1400F">
            <w:pPr>
              <w:rPr>
                <w:ins w:id="18795" w:author="Fegie" w:date="2021-04-28T19:21:00Z"/>
                <w:rFonts w:ascii="標楷體" w:eastAsia="標楷體" w:hAnsi="標楷體"/>
                <w:lang w:eastAsia="zh-HK"/>
              </w:rPr>
            </w:pPr>
            <w:ins w:id="18796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1243B" w14:textId="77777777" w:rsidR="001A37C9" w:rsidRPr="002B16F9" w:rsidRDefault="001A37C9" w:rsidP="00C1400F">
            <w:pPr>
              <w:rPr>
                <w:ins w:id="18797" w:author="Fegie" w:date="2021-04-28T19:21:00Z"/>
                <w:rFonts w:ascii="標楷體" w:eastAsia="標楷體" w:hAnsi="標楷體"/>
                <w:lang w:eastAsia="zh-HK"/>
              </w:rPr>
            </w:pPr>
            <w:ins w:id="18798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55757783" w14:textId="77777777" w:rsidTr="00C1400F">
        <w:trPr>
          <w:ins w:id="18799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9E680" w14:textId="77777777" w:rsidR="001A37C9" w:rsidRPr="002B16F9" w:rsidRDefault="001A37C9" w:rsidP="00C1400F">
            <w:pPr>
              <w:jc w:val="center"/>
              <w:rPr>
                <w:ins w:id="18800" w:author="Fegie" w:date="2021-04-28T19:21:00Z"/>
                <w:rFonts w:ascii="標楷體" w:eastAsia="標楷體" w:hAnsi="標楷體"/>
              </w:rPr>
            </w:pPr>
            <w:ins w:id="18801" w:author="Fegie" w:date="2021-04-28T19:21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C7A04" w14:textId="77777777" w:rsidR="001A37C9" w:rsidRPr="002B16F9" w:rsidRDefault="001A37C9" w:rsidP="00C1400F">
            <w:pPr>
              <w:rPr>
                <w:ins w:id="18802" w:author="Fegie" w:date="2021-04-28T19:21:00Z"/>
                <w:rFonts w:ascii="標楷體" w:eastAsia="標楷體" w:hAnsi="標楷體"/>
                <w:lang w:eastAsia="zh-HK"/>
              </w:rPr>
            </w:pPr>
            <w:ins w:id="18803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CA29" w14:textId="77777777" w:rsidR="001A37C9" w:rsidRPr="002B16F9" w:rsidRDefault="001A37C9" w:rsidP="00C1400F">
            <w:pPr>
              <w:rPr>
                <w:ins w:id="18804" w:author="Fegie" w:date="2021-04-28T19:21:00Z"/>
                <w:rFonts w:ascii="標楷體" w:eastAsia="標楷體" w:hAnsi="標楷體"/>
                <w:lang w:eastAsia="zh-HK"/>
              </w:rPr>
            </w:pPr>
            <w:ins w:id="18805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16DFFC90" w14:textId="77777777" w:rsidTr="00C1400F">
        <w:trPr>
          <w:ins w:id="18806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6B6BB" w14:textId="77777777" w:rsidR="001A37C9" w:rsidRPr="002B16F9" w:rsidRDefault="001A37C9" w:rsidP="00C1400F">
            <w:pPr>
              <w:jc w:val="center"/>
              <w:rPr>
                <w:ins w:id="18807" w:author="Fegie" w:date="2021-04-28T19:21:00Z"/>
                <w:rFonts w:ascii="標楷體" w:eastAsia="標楷體" w:hAnsi="標楷體"/>
              </w:rPr>
            </w:pPr>
            <w:ins w:id="18808" w:author="Fegie" w:date="2021-04-28T19:21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CEB1D" w14:textId="77777777" w:rsidR="001A37C9" w:rsidRPr="002B16F9" w:rsidRDefault="001A37C9" w:rsidP="00C1400F">
            <w:pPr>
              <w:rPr>
                <w:ins w:id="18809" w:author="Fegie" w:date="2021-04-28T19:21:00Z"/>
                <w:rFonts w:ascii="標楷體" w:eastAsia="標楷體" w:hAnsi="標楷體"/>
                <w:lang w:eastAsia="zh-HK"/>
              </w:rPr>
            </w:pPr>
            <w:ins w:id="18810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4A6CE" w14:textId="668D14BA" w:rsidR="001A37C9" w:rsidRPr="002B16F9" w:rsidRDefault="001A37C9" w:rsidP="00C1400F">
            <w:pPr>
              <w:rPr>
                <w:ins w:id="18811" w:author="Fegie" w:date="2021-04-28T19:21:00Z"/>
                <w:rFonts w:ascii="標楷體" w:eastAsia="標楷體" w:hAnsi="標楷體"/>
                <w:lang w:eastAsia="zh-HK"/>
              </w:rPr>
            </w:pPr>
            <w:ins w:id="18812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18813" w:author="Fegie" w:date="2021-04-29T11:15:00Z">
              <w:r w:rsidR="005159DE">
                <w:rPr>
                  <w:rFonts w:ascii="標楷體" w:eastAsia="標楷體" w:hAnsi="標楷體" w:hint="eastAsia"/>
                  <w:color w:val="000000" w:themeColor="text1"/>
                </w:rPr>
                <w:t>1105顧客聯絡電話維護</w:t>
              </w:r>
            </w:ins>
            <w:ins w:id="18814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18815" w:author="Fegie" w:date="2021-04-29T11:15:00Z">
              <w:r w:rsidR="005159DE">
                <w:rPr>
                  <w:rFonts w:ascii="標楷體" w:eastAsia="標楷體" w:hAnsi="標楷體" w:hint="eastAsia"/>
                  <w:lang w:eastAsia="zh-HK"/>
                </w:rPr>
                <w:t>顧客聯絡電話</w:t>
              </w:r>
            </w:ins>
          </w:p>
        </w:tc>
      </w:tr>
    </w:tbl>
    <w:p w14:paraId="5537CA1F" w14:textId="77777777" w:rsidR="001A37C9" w:rsidRDefault="001A37C9" w:rsidP="001A37C9">
      <w:pPr>
        <w:rPr>
          <w:ins w:id="18816" w:author="Fegie" w:date="2021-04-28T19:21:00Z"/>
        </w:rPr>
      </w:pPr>
    </w:p>
    <w:p w14:paraId="5851E6CB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18817" w:author="Fegie" w:date="2021-04-28T19:21:00Z"/>
          <w:rFonts w:ascii="標楷體" w:eastAsia="標楷體" w:hAnsi="標楷體"/>
          <w:sz w:val="26"/>
          <w:szCs w:val="26"/>
          <w:lang w:eastAsia="x-none"/>
        </w:rPr>
      </w:pPr>
      <w:ins w:id="18818" w:author="Fegie" w:date="2021-04-28T19:21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6"/>
        <w:gridCol w:w="1535"/>
        <w:gridCol w:w="1559"/>
        <w:gridCol w:w="1105"/>
        <w:gridCol w:w="742"/>
        <w:gridCol w:w="695"/>
        <w:gridCol w:w="2682"/>
      </w:tblGrid>
      <w:tr w:rsidR="001A37C9" w:rsidRPr="00AF1A82" w14:paraId="5A804EF7" w14:textId="77777777" w:rsidTr="0038619D">
        <w:trPr>
          <w:trHeight w:val="388"/>
          <w:jc w:val="center"/>
          <w:ins w:id="18819" w:author="Fegie" w:date="2021-04-28T19:21:00Z"/>
        </w:trPr>
        <w:tc>
          <w:tcPr>
            <w:tcW w:w="516" w:type="dxa"/>
            <w:vMerge w:val="restart"/>
            <w:shd w:val="clear" w:color="auto" w:fill="BFBFBF" w:themeFill="background1" w:themeFillShade="BF"/>
          </w:tcPr>
          <w:p w14:paraId="590FEA4A" w14:textId="77777777" w:rsidR="001A37C9" w:rsidRPr="00AF1A82" w:rsidRDefault="001A37C9" w:rsidP="00C1400F">
            <w:pPr>
              <w:rPr>
                <w:ins w:id="18820" w:author="Fegie" w:date="2021-04-28T19:21:00Z"/>
                <w:rFonts w:ascii="標楷體" w:eastAsia="標楷體" w:hAnsi="標楷體"/>
                <w:lang w:eastAsia="x-none"/>
              </w:rPr>
            </w:pPr>
            <w:ins w:id="18821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6" w:type="dxa"/>
            <w:vMerge w:val="restart"/>
            <w:shd w:val="clear" w:color="auto" w:fill="BFBFBF" w:themeFill="background1" w:themeFillShade="BF"/>
          </w:tcPr>
          <w:p w14:paraId="529BEBFA" w14:textId="77777777" w:rsidR="001A37C9" w:rsidRPr="00AF1A82" w:rsidRDefault="001A37C9" w:rsidP="00C1400F">
            <w:pPr>
              <w:rPr>
                <w:ins w:id="18822" w:author="Fegie" w:date="2021-04-28T19:21:00Z"/>
                <w:rFonts w:ascii="標楷體" w:eastAsia="標楷體" w:hAnsi="標楷體"/>
                <w:lang w:eastAsia="x-none"/>
              </w:rPr>
            </w:pPr>
            <w:ins w:id="18823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6" w:type="dxa"/>
            <w:gridSpan w:val="5"/>
            <w:shd w:val="clear" w:color="auto" w:fill="BFBFBF" w:themeFill="background1" w:themeFillShade="BF"/>
          </w:tcPr>
          <w:p w14:paraId="42B8C085" w14:textId="77777777" w:rsidR="001A37C9" w:rsidRPr="00AF1A82" w:rsidRDefault="001A37C9" w:rsidP="00C1400F">
            <w:pPr>
              <w:jc w:val="center"/>
              <w:rPr>
                <w:ins w:id="18824" w:author="Fegie" w:date="2021-04-28T19:21:00Z"/>
                <w:rFonts w:ascii="標楷體" w:eastAsia="標楷體" w:hAnsi="標楷體"/>
                <w:lang w:eastAsia="x-none"/>
              </w:rPr>
            </w:pPr>
            <w:ins w:id="18825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2" w:type="dxa"/>
            <w:vMerge w:val="restart"/>
            <w:shd w:val="clear" w:color="auto" w:fill="BFBFBF" w:themeFill="background1" w:themeFillShade="BF"/>
          </w:tcPr>
          <w:p w14:paraId="44BE7AF8" w14:textId="77777777" w:rsidR="001A37C9" w:rsidRPr="00AF1A82" w:rsidRDefault="001A37C9" w:rsidP="00C1400F">
            <w:pPr>
              <w:rPr>
                <w:ins w:id="18826" w:author="Fegie" w:date="2021-04-28T19:21:00Z"/>
                <w:rFonts w:ascii="標楷體" w:eastAsia="標楷體" w:hAnsi="標楷體"/>
                <w:lang w:eastAsia="x-none"/>
              </w:rPr>
            </w:pPr>
            <w:ins w:id="18827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6679EA29" w14:textId="77777777" w:rsidTr="0038619D">
        <w:trPr>
          <w:trHeight w:val="244"/>
          <w:jc w:val="center"/>
          <w:ins w:id="18828" w:author="Fegie" w:date="2021-04-28T19:21:00Z"/>
        </w:trPr>
        <w:tc>
          <w:tcPr>
            <w:tcW w:w="516" w:type="dxa"/>
            <w:vMerge/>
            <w:shd w:val="clear" w:color="auto" w:fill="BFBFBF" w:themeFill="background1" w:themeFillShade="BF"/>
          </w:tcPr>
          <w:p w14:paraId="07622F87" w14:textId="77777777" w:rsidR="001A37C9" w:rsidRPr="00AF1A82" w:rsidRDefault="001A37C9" w:rsidP="00C1400F">
            <w:pPr>
              <w:rPr>
                <w:ins w:id="18829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  <w:shd w:val="clear" w:color="auto" w:fill="BFBFBF" w:themeFill="background1" w:themeFillShade="BF"/>
          </w:tcPr>
          <w:p w14:paraId="5CC600B1" w14:textId="77777777" w:rsidR="001A37C9" w:rsidRPr="00AF1A82" w:rsidRDefault="001A37C9" w:rsidP="00C1400F">
            <w:pPr>
              <w:rPr>
                <w:ins w:id="18830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5" w:type="dxa"/>
            <w:shd w:val="clear" w:color="auto" w:fill="BFBFBF" w:themeFill="background1" w:themeFillShade="BF"/>
          </w:tcPr>
          <w:p w14:paraId="33157E69" w14:textId="77777777" w:rsidR="001A37C9" w:rsidRPr="00AF1A82" w:rsidRDefault="001A37C9" w:rsidP="00C1400F">
            <w:pPr>
              <w:rPr>
                <w:ins w:id="18831" w:author="Fegie" w:date="2021-04-28T19:21:00Z"/>
                <w:rFonts w:ascii="標楷體" w:eastAsia="標楷體" w:hAnsi="標楷體"/>
                <w:lang w:eastAsia="x-none"/>
              </w:rPr>
            </w:pPr>
            <w:ins w:id="18832" w:author="Fegie" w:date="2021-04-28T19:21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559" w:type="dxa"/>
            <w:shd w:val="clear" w:color="auto" w:fill="BFBFBF" w:themeFill="background1" w:themeFillShade="BF"/>
          </w:tcPr>
          <w:p w14:paraId="5A9F6280" w14:textId="77777777" w:rsidR="001A37C9" w:rsidRPr="00AF1A82" w:rsidRDefault="001A37C9" w:rsidP="00C1400F">
            <w:pPr>
              <w:rPr>
                <w:ins w:id="18833" w:author="Fegie" w:date="2021-04-28T19:21:00Z"/>
                <w:rFonts w:ascii="標楷體" w:eastAsia="標楷體" w:hAnsi="標楷體"/>
                <w:lang w:eastAsia="x-none"/>
              </w:rPr>
            </w:pPr>
            <w:ins w:id="18834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BFBFBF" w:themeFill="background1" w:themeFillShade="BF"/>
          </w:tcPr>
          <w:p w14:paraId="2F92B8F8" w14:textId="77777777" w:rsidR="001A37C9" w:rsidRPr="00AF1A82" w:rsidRDefault="001A37C9" w:rsidP="00C1400F">
            <w:pPr>
              <w:rPr>
                <w:ins w:id="18835" w:author="Fegie" w:date="2021-04-28T19:21:00Z"/>
                <w:rFonts w:ascii="標楷體" w:eastAsia="標楷體" w:hAnsi="標楷體"/>
                <w:lang w:eastAsia="x-none"/>
              </w:rPr>
            </w:pPr>
            <w:ins w:id="1883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</w:tcPr>
          <w:p w14:paraId="2ACECE39" w14:textId="77777777" w:rsidR="001A37C9" w:rsidRPr="00AF1A82" w:rsidRDefault="001A37C9" w:rsidP="00C1400F">
            <w:pPr>
              <w:rPr>
                <w:ins w:id="18837" w:author="Fegie" w:date="2021-04-28T19:21:00Z"/>
                <w:rFonts w:ascii="標楷體" w:eastAsia="標楷體" w:hAnsi="標楷體"/>
                <w:lang w:eastAsia="x-none"/>
              </w:rPr>
            </w:pPr>
            <w:ins w:id="1883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</w:tcPr>
          <w:p w14:paraId="5ACA2929" w14:textId="77777777" w:rsidR="001A37C9" w:rsidRPr="00AF1A82" w:rsidRDefault="001A37C9" w:rsidP="00C1400F">
            <w:pPr>
              <w:rPr>
                <w:ins w:id="18839" w:author="Fegie" w:date="2021-04-28T19:21:00Z"/>
                <w:rFonts w:ascii="標楷體" w:eastAsia="標楷體" w:hAnsi="標楷體"/>
                <w:lang w:eastAsia="x-none"/>
              </w:rPr>
            </w:pPr>
            <w:ins w:id="18840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2" w:type="dxa"/>
            <w:vMerge/>
            <w:shd w:val="clear" w:color="auto" w:fill="BFBFBF" w:themeFill="background1" w:themeFillShade="BF"/>
          </w:tcPr>
          <w:p w14:paraId="1899FC8A" w14:textId="77777777" w:rsidR="001A37C9" w:rsidRPr="00AF1A82" w:rsidRDefault="001A37C9" w:rsidP="00C1400F">
            <w:pPr>
              <w:rPr>
                <w:ins w:id="18841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404141" w:rsidRPr="00AF1A82" w14:paraId="6DF46230" w14:textId="77777777" w:rsidTr="0038619D">
        <w:trPr>
          <w:trHeight w:val="244"/>
          <w:jc w:val="center"/>
          <w:ins w:id="18842" w:author="Fegie" w:date="2021-04-28T19:21:00Z"/>
        </w:trPr>
        <w:tc>
          <w:tcPr>
            <w:tcW w:w="516" w:type="dxa"/>
          </w:tcPr>
          <w:p w14:paraId="6E19114A" w14:textId="77777777" w:rsidR="00404141" w:rsidRPr="00AF1A82" w:rsidRDefault="00404141" w:rsidP="00C1400F">
            <w:pPr>
              <w:rPr>
                <w:ins w:id="18843" w:author="Fegie" w:date="2021-04-28T19:21:00Z"/>
                <w:rFonts w:ascii="標楷體" w:eastAsia="標楷體" w:hAnsi="標楷體"/>
                <w:lang w:eastAsia="x-none"/>
              </w:rPr>
            </w:pPr>
            <w:ins w:id="18844" w:author="Fegie" w:date="2021-04-28T19:21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6" w:type="dxa"/>
          </w:tcPr>
          <w:p w14:paraId="52B94163" w14:textId="05515B2A" w:rsidR="00404141" w:rsidRPr="00AF1A82" w:rsidRDefault="00404141" w:rsidP="00C1400F">
            <w:pPr>
              <w:rPr>
                <w:ins w:id="18845" w:author="Fegie" w:date="2021-04-28T19:21:00Z"/>
                <w:rFonts w:ascii="標楷體" w:eastAsia="標楷體" w:hAnsi="標楷體"/>
                <w:lang w:eastAsia="x-none"/>
              </w:rPr>
            </w:pPr>
            <w:ins w:id="18846" w:author="Fegie" w:date="2021-04-29T11:2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5" w:type="dxa"/>
          </w:tcPr>
          <w:p w14:paraId="280E5665" w14:textId="01181D93" w:rsidR="00404141" w:rsidRPr="00AF1A82" w:rsidRDefault="00404141" w:rsidP="00C1400F">
            <w:pPr>
              <w:rPr>
                <w:ins w:id="18847" w:author="Fegie" w:date="2021-04-28T19:21:00Z"/>
                <w:rFonts w:ascii="標楷體" w:eastAsia="標楷體" w:hAnsi="標楷體"/>
                <w:lang w:eastAsia="x-none"/>
              </w:rPr>
            </w:pPr>
            <w:ins w:id="18848" w:author="Fegie" w:date="2021-04-28T19:21:00Z">
              <w:del w:id="18849" w:author="家榮 張" w:date="2021-05-06T18:52:00Z">
                <w:r w:rsidRPr="00AF1A82"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8850" w:author="Fegie" w:date="2021-04-29T11:24:00Z">
              <w:del w:id="18851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18852" w:author="Fegie" w:date="2021-04-28T19:21:00Z">
              <w:del w:id="18853" w:author="家榮 張" w:date="2021-05-06T18:52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8854" w:author="家榮 張" w:date="2021-05-06T18:52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559" w:type="dxa"/>
          </w:tcPr>
          <w:p w14:paraId="49153BF4" w14:textId="77777777" w:rsidR="00404141" w:rsidRPr="00AF1A82" w:rsidRDefault="00404141" w:rsidP="00C1400F">
            <w:pPr>
              <w:rPr>
                <w:ins w:id="18855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4EA9E29F" w14:textId="77777777" w:rsidR="00404141" w:rsidRPr="00AF1A82" w:rsidRDefault="00404141" w:rsidP="00C1400F">
            <w:pPr>
              <w:rPr>
                <w:ins w:id="18856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667C593" w14:textId="6CC904F3" w:rsidR="00404141" w:rsidRPr="00AF1A82" w:rsidRDefault="00404141" w:rsidP="00C1400F">
            <w:pPr>
              <w:rPr>
                <w:ins w:id="18857" w:author="Fegie" w:date="2021-04-28T19:21:00Z"/>
                <w:rFonts w:ascii="標楷體" w:eastAsia="標楷體" w:hAnsi="標楷體"/>
                <w:lang w:eastAsia="x-none"/>
              </w:rPr>
            </w:pPr>
            <w:ins w:id="18858" w:author="Fegie" w:date="2021-05-05T15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3613941C" w14:textId="649F0B7A" w:rsidR="00404141" w:rsidRPr="00AF1A82" w:rsidRDefault="00404141" w:rsidP="00C1400F">
            <w:pPr>
              <w:rPr>
                <w:ins w:id="18859" w:author="Fegie" w:date="2021-04-28T19:21:00Z"/>
                <w:rFonts w:ascii="標楷體" w:eastAsia="標楷體" w:hAnsi="標楷體"/>
                <w:lang w:eastAsia="x-none"/>
              </w:rPr>
            </w:pPr>
            <w:ins w:id="18860" w:author="Fegie" w:date="2021-05-05T15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2" w:type="dxa"/>
          </w:tcPr>
          <w:p w14:paraId="017E8222" w14:textId="77777777" w:rsidR="00404141" w:rsidRPr="00922DF2" w:rsidRDefault="00404141" w:rsidP="00404141">
            <w:pPr>
              <w:rPr>
                <w:ins w:id="18861" w:author="Fegie" w:date="2021-05-05T15:48:00Z"/>
                <w:rFonts w:ascii="標楷體" w:eastAsia="標楷體" w:hAnsi="標楷體"/>
              </w:rPr>
            </w:pPr>
            <w:ins w:id="18862" w:author="Fegie" w:date="2021-05-05T15:48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03E7C81B" w14:textId="6D5309CC" w:rsidR="00404141" w:rsidRPr="00F016DE" w:rsidRDefault="00404141">
            <w:pPr>
              <w:tabs>
                <w:tab w:val="center" w:pos="1233"/>
              </w:tabs>
              <w:rPr>
                <w:ins w:id="18863" w:author="Fegie" w:date="2021-04-28T19:21:00Z"/>
                <w:rFonts w:ascii="標楷體" w:eastAsia="標楷體" w:hAnsi="標楷體"/>
                <w:rPrChange w:id="18864" w:author="Fegie" w:date="2021-04-29T11:28:00Z">
                  <w:rPr>
                    <w:ins w:id="18865" w:author="Fegie" w:date="2021-04-28T19:21:00Z"/>
                  </w:rPr>
                </w:rPrChange>
              </w:rPr>
              <w:pPrChange w:id="18866" w:author="Fegie" w:date="2021-04-29T11:28:00Z">
                <w:pPr/>
              </w:pPrChange>
            </w:pPr>
            <w:ins w:id="18867" w:author="Fegie" w:date="2021-05-05T15:48:00Z">
              <w:r>
                <w:rPr>
                  <w:rFonts w:ascii="標楷體" w:eastAsia="標楷體" w:hAnsi="標楷體" w:hint="eastAsia"/>
                </w:rPr>
                <w:t>2.二選一輸入</w:t>
              </w:r>
            </w:ins>
          </w:p>
        </w:tc>
      </w:tr>
      <w:tr w:rsidR="00404141" w:rsidRPr="00AF1A82" w14:paraId="2D64F94C" w14:textId="77777777" w:rsidTr="0038619D">
        <w:trPr>
          <w:trHeight w:val="244"/>
          <w:jc w:val="center"/>
          <w:ins w:id="18868" w:author="Fegie" w:date="2021-05-05T15:47:00Z"/>
        </w:trPr>
        <w:tc>
          <w:tcPr>
            <w:tcW w:w="516" w:type="dxa"/>
          </w:tcPr>
          <w:p w14:paraId="43E18085" w14:textId="77777777" w:rsidR="00404141" w:rsidRPr="00AF1A82" w:rsidRDefault="00404141" w:rsidP="00C1400F">
            <w:pPr>
              <w:rPr>
                <w:ins w:id="18869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</w:tcPr>
          <w:p w14:paraId="3D0C3606" w14:textId="44B66170" w:rsidR="00404141" w:rsidRDefault="00404141" w:rsidP="00C1400F">
            <w:pPr>
              <w:rPr>
                <w:ins w:id="18870" w:author="Fegie" w:date="2021-05-05T15:47:00Z"/>
                <w:rFonts w:ascii="標楷體" w:eastAsia="標楷體" w:hAnsi="標楷體"/>
              </w:rPr>
            </w:pPr>
            <w:ins w:id="18871" w:author="Fegie" w:date="2021-05-05T15:47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5" w:type="dxa"/>
          </w:tcPr>
          <w:p w14:paraId="18815781" w14:textId="7B580F5E" w:rsidR="00404141" w:rsidRPr="00AF1A82" w:rsidRDefault="00404141" w:rsidP="00C1400F">
            <w:pPr>
              <w:rPr>
                <w:ins w:id="18872" w:author="Fegie" w:date="2021-05-05T15:47:00Z"/>
                <w:rFonts w:ascii="標楷體" w:eastAsia="標楷體" w:hAnsi="標楷體"/>
              </w:rPr>
            </w:pPr>
            <w:ins w:id="18873" w:author="Fegie" w:date="2021-05-05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9" w:type="dxa"/>
          </w:tcPr>
          <w:p w14:paraId="3506A2BE" w14:textId="77777777" w:rsidR="00404141" w:rsidRPr="00AF1A82" w:rsidRDefault="00404141" w:rsidP="00C1400F">
            <w:pPr>
              <w:rPr>
                <w:ins w:id="18874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A9E1350" w14:textId="77777777" w:rsidR="00404141" w:rsidRPr="00AF1A82" w:rsidRDefault="00404141" w:rsidP="00C1400F">
            <w:pPr>
              <w:rPr>
                <w:ins w:id="18875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D57B80E" w14:textId="77777777" w:rsidR="00404141" w:rsidRDefault="00404141" w:rsidP="00C1400F">
            <w:pPr>
              <w:rPr>
                <w:ins w:id="18876" w:author="Fegie" w:date="2021-05-05T15:47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293CE2AE" w14:textId="77777777" w:rsidR="00404141" w:rsidRDefault="00404141" w:rsidP="00C1400F">
            <w:pPr>
              <w:rPr>
                <w:ins w:id="18877" w:author="Fegie" w:date="2021-05-05T15:47:00Z"/>
                <w:rFonts w:ascii="標楷體" w:eastAsia="標楷體" w:hAnsi="標楷體"/>
              </w:rPr>
            </w:pPr>
          </w:p>
        </w:tc>
        <w:tc>
          <w:tcPr>
            <w:tcW w:w="2682" w:type="dxa"/>
          </w:tcPr>
          <w:p w14:paraId="1FD0EEC7" w14:textId="7241FA4F" w:rsidR="00404141" w:rsidRDefault="00404141">
            <w:pPr>
              <w:tabs>
                <w:tab w:val="center" w:pos="1233"/>
              </w:tabs>
              <w:rPr>
                <w:ins w:id="18878" w:author="Fegie" w:date="2021-05-05T15:47:00Z"/>
                <w:rFonts w:ascii="標楷體" w:eastAsia="標楷體" w:hAnsi="標楷體"/>
              </w:rPr>
            </w:pPr>
            <w:ins w:id="18879" w:author="Fegie" w:date="2021-05-05T15:4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ins w:id="18880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「</w:t>
              </w:r>
            </w:ins>
            <w:ins w:id="18881" w:author="Fegie" w:date="2021-05-05T15:49:00Z">
              <w:r>
                <w:rPr>
                  <w:rFonts w:ascii="標楷體" w:eastAsia="標楷體" w:hAnsi="標楷體" w:hint="eastAsia"/>
                  <w:lang w:eastAsia="zh-HK"/>
                </w:rPr>
                <w:t>統</w:t>
              </w:r>
            </w:ins>
            <w:ins w:id="18882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一</w:t>
              </w:r>
            </w:ins>
            <w:ins w:id="18883" w:author="Fegie" w:date="2021-05-05T15:49:00Z">
              <w:r>
                <w:rPr>
                  <w:rFonts w:ascii="標楷體" w:eastAsia="標楷體" w:hAnsi="標楷體" w:hint="eastAsia"/>
                  <w:lang w:eastAsia="zh-HK"/>
                </w:rPr>
                <w:t>編</w:t>
              </w:r>
            </w:ins>
            <w:ins w:id="18884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  <w:ins w:id="18885" w:author="Fegie" w:date="2021-05-05T15:53:00Z">
              <w:r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  <w:tr w:rsidR="00404141" w:rsidRPr="00AF1A82" w14:paraId="3D5A19F5" w14:textId="77777777" w:rsidTr="0038619D">
        <w:trPr>
          <w:trHeight w:val="244"/>
          <w:jc w:val="center"/>
          <w:ins w:id="18886" w:author="Fegie" w:date="2021-04-28T19:21:00Z"/>
        </w:trPr>
        <w:tc>
          <w:tcPr>
            <w:tcW w:w="516" w:type="dxa"/>
          </w:tcPr>
          <w:p w14:paraId="5367B5FC" w14:textId="77777777" w:rsidR="00404141" w:rsidRPr="00AF1A82" w:rsidRDefault="00404141" w:rsidP="00C1400F">
            <w:pPr>
              <w:rPr>
                <w:ins w:id="18887" w:author="Fegie" w:date="2021-04-28T19:21:00Z"/>
                <w:rFonts w:ascii="標楷體" w:eastAsia="標楷體" w:hAnsi="標楷體"/>
              </w:rPr>
            </w:pPr>
            <w:ins w:id="18888" w:author="Fegie" w:date="2021-04-28T19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6" w:type="dxa"/>
          </w:tcPr>
          <w:p w14:paraId="4CBD69C6" w14:textId="1F45F797" w:rsidR="00404141" w:rsidRPr="00AF1A82" w:rsidRDefault="00404141" w:rsidP="00C1400F">
            <w:pPr>
              <w:rPr>
                <w:ins w:id="18889" w:author="Fegie" w:date="2021-04-28T19:21:00Z"/>
                <w:rFonts w:ascii="標楷體" w:eastAsia="標楷體" w:hAnsi="標楷體"/>
              </w:rPr>
            </w:pPr>
            <w:ins w:id="18890" w:author="Fegie" w:date="2021-04-29T11:23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535" w:type="dxa"/>
          </w:tcPr>
          <w:p w14:paraId="198FB9FB" w14:textId="08D02B42" w:rsidR="00404141" w:rsidRPr="00AF1A82" w:rsidRDefault="00404141" w:rsidP="00C1400F">
            <w:pPr>
              <w:rPr>
                <w:ins w:id="18891" w:author="Fegie" w:date="2021-04-28T19:21:00Z"/>
                <w:rFonts w:ascii="標楷體" w:eastAsia="標楷體" w:hAnsi="標楷體"/>
              </w:rPr>
            </w:pPr>
            <w:ins w:id="18892" w:author="Fegie" w:date="2021-04-29T11:25:00Z">
              <w:del w:id="1889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18894" w:author="Fegie" w:date="2021-04-28T19:21:00Z">
              <w:del w:id="18895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(0</w:delText>
                </w:r>
              </w:del>
            </w:ins>
            <w:ins w:id="18896" w:author="Fegie" w:date="2021-04-29T11:25:00Z">
              <w:del w:id="18897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8898" w:author="Fegie" w:date="2021-04-28T19:21:00Z">
              <w:del w:id="18899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8900" w:author="家榮 張" w:date="2021-05-06T18:52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559" w:type="dxa"/>
          </w:tcPr>
          <w:p w14:paraId="39DE9EFC" w14:textId="77777777" w:rsidR="00404141" w:rsidRPr="00AF1A82" w:rsidRDefault="00404141" w:rsidP="00C1400F">
            <w:pPr>
              <w:rPr>
                <w:ins w:id="18901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D48129C" w14:textId="77777777" w:rsidR="00404141" w:rsidRPr="00AF1A82" w:rsidRDefault="00404141" w:rsidP="00C1400F">
            <w:pPr>
              <w:rPr>
                <w:ins w:id="18902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40FEC470" w14:textId="60B36DB5" w:rsidR="00404141" w:rsidRPr="00AF1A82" w:rsidRDefault="00404141" w:rsidP="00C1400F">
            <w:pPr>
              <w:rPr>
                <w:ins w:id="18903" w:author="Fegie" w:date="2021-04-28T19:21:00Z"/>
                <w:rFonts w:ascii="標楷體" w:eastAsia="標楷體" w:hAnsi="標楷體"/>
                <w:lang w:eastAsia="x-none"/>
              </w:rPr>
            </w:pPr>
            <w:ins w:id="18904" w:author="Fegie" w:date="2021-05-05T15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08C2C765" w14:textId="577F41BD" w:rsidR="00404141" w:rsidRDefault="00404141" w:rsidP="00C1400F">
            <w:pPr>
              <w:rPr>
                <w:ins w:id="18905" w:author="Fegie" w:date="2021-04-28T19:21:00Z"/>
                <w:rFonts w:ascii="標楷體" w:eastAsia="標楷體" w:hAnsi="標楷體"/>
              </w:rPr>
            </w:pPr>
            <w:ins w:id="18906" w:author="Fegie" w:date="2021-05-05T15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2" w:type="dxa"/>
          </w:tcPr>
          <w:p w14:paraId="29B6D620" w14:textId="321435EA" w:rsidR="00404141" w:rsidRPr="00404141" w:rsidRDefault="00404141">
            <w:pPr>
              <w:rPr>
                <w:ins w:id="18907" w:author="Fegie" w:date="2021-05-05T15:48:00Z"/>
                <w:rFonts w:ascii="標楷體" w:eastAsia="標楷體" w:hAnsi="標楷體"/>
                <w:rPrChange w:id="18908" w:author="Fegie" w:date="2021-05-05T15:48:00Z">
                  <w:rPr>
                    <w:ins w:id="18909" w:author="Fegie" w:date="2021-05-05T15:48:00Z"/>
                  </w:rPr>
                </w:rPrChange>
              </w:rPr>
            </w:pPr>
            <w:ins w:id="18910" w:author="Fegie" w:date="2021-05-05T15:48:00Z">
              <w:r>
                <w:rPr>
                  <w:rFonts w:ascii="標楷體" w:eastAsia="標楷體" w:hAnsi="標楷體" w:hint="eastAsia"/>
                </w:rPr>
                <w:t>1.</w:t>
              </w:r>
              <w:r w:rsidRPr="00404141">
                <w:rPr>
                  <w:rFonts w:ascii="標楷體" w:eastAsia="標楷體" w:hAnsi="標楷體" w:hint="eastAsia"/>
                  <w:rPrChange w:id="18911" w:author="Fegie" w:date="2021-05-05T15:48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336824D7" w14:textId="30E26A17" w:rsidR="00404141" w:rsidRPr="00404141" w:rsidRDefault="00404141">
            <w:pPr>
              <w:rPr>
                <w:ins w:id="18912" w:author="Fegie" w:date="2021-04-28T19:21:00Z"/>
                <w:rFonts w:ascii="標楷體" w:eastAsia="標楷體" w:hAnsi="標楷體"/>
                <w:rPrChange w:id="18913" w:author="Fegie" w:date="2021-05-05T15:48:00Z">
                  <w:rPr>
                    <w:ins w:id="18914" w:author="Fegie" w:date="2021-04-28T19:21:00Z"/>
                  </w:rPr>
                </w:rPrChange>
              </w:rPr>
            </w:pPr>
            <w:ins w:id="18915" w:author="Fegie" w:date="2021-05-05T15:48:00Z">
              <w:r>
                <w:rPr>
                  <w:rFonts w:ascii="標楷體" w:eastAsia="標楷體" w:hAnsi="標楷體" w:hint="eastAsia"/>
                </w:rPr>
                <w:t>2.二選一輸入</w:t>
              </w:r>
            </w:ins>
          </w:p>
        </w:tc>
      </w:tr>
      <w:tr w:rsidR="00404141" w:rsidRPr="00AF1A82" w14:paraId="659B4B10" w14:textId="77777777" w:rsidTr="0038619D">
        <w:trPr>
          <w:trHeight w:val="244"/>
          <w:jc w:val="center"/>
          <w:ins w:id="18916" w:author="Fegie" w:date="2021-05-05T15:47:00Z"/>
        </w:trPr>
        <w:tc>
          <w:tcPr>
            <w:tcW w:w="516" w:type="dxa"/>
          </w:tcPr>
          <w:p w14:paraId="1B42A9BE" w14:textId="77777777" w:rsidR="00404141" w:rsidRDefault="00404141" w:rsidP="00404141">
            <w:pPr>
              <w:rPr>
                <w:ins w:id="18917" w:author="Fegie" w:date="2021-05-05T15:47:00Z"/>
                <w:rFonts w:ascii="標楷體" w:eastAsia="標楷體" w:hAnsi="標楷體"/>
              </w:rPr>
            </w:pPr>
          </w:p>
        </w:tc>
        <w:tc>
          <w:tcPr>
            <w:tcW w:w="1586" w:type="dxa"/>
          </w:tcPr>
          <w:p w14:paraId="67769A1D" w14:textId="13962D78" w:rsidR="00404141" w:rsidRDefault="00404141" w:rsidP="00404141">
            <w:pPr>
              <w:rPr>
                <w:ins w:id="18918" w:author="Fegie" w:date="2021-05-05T15:47:00Z"/>
                <w:rFonts w:ascii="標楷體" w:eastAsia="標楷體" w:hAnsi="標楷體"/>
              </w:rPr>
            </w:pPr>
            <w:ins w:id="18919" w:author="Fegie" w:date="2021-05-05T15:48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5" w:type="dxa"/>
          </w:tcPr>
          <w:p w14:paraId="4C033E4D" w14:textId="035B2046" w:rsidR="00404141" w:rsidRDefault="00404141" w:rsidP="00404141">
            <w:pPr>
              <w:rPr>
                <w:ins w:id="18920" w:author="Fegie" w:date="2021-05-05T15:47:00Z"/>
                <w:rFonts w:ascii="標楷體" w:eastAsia="標楷體" w:hAnsi="標楷體"/>
              </w:rPr>
            </w:pPr>
            <w:ins w:id="18921" w:author="Fegie" w:date="2021-05-05T15:4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9" w:type="dxa"/>
          </w:tcPr>
          <w:p w14:paraId="3379DBCD" w14:textId="77777777" w:rsidR="00404141" w:rsidRPr="00AF1A82" w:rsidRDefault="00404141" w:rsidP="00404141">
            <w:pPr>
              <w:rPr>
                <w:ins w:id="18922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64F21A6B" w14:textId="77777777" w:rsidR="00404141" w:rsidRPr="00AF1A82" w:rsidRDefault="00404141" w:rsidP="00404141">
            <w:pPr>
              <w:rPr>
                <w:ins w:id="18923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36EC57A2" w14:textId="77777777" w:rsidR="00404141" w:rsidRPr="00AF1A82" w:rsidRDefault="00404141" w:rsidP="00404141">
            <w:pPr>
              <w:rPr>
                <w:ins w:id="18924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23EAB6BF" w14:textId="77777777" w:rsidR="00404141" w:rsidRDefault="00404141" w:rsidP="00404141">
            <w:pPr>
              <w:rPr>
                <w:ins w:id="18925" w:author="Fegie" w:date="2021-05-05T15:47:00Z"/>
                <w:rFonts w:ascii="標楷體" w:eastAsia="標楷體" w:hAnsi="標楷體"/>
              </w:rPr>
            </w:pPr>
          </w:p>
        </w:tc>
        <w:tc>
          <w:tcPr>
            <w:tcW w:w="2682" w:type="dxa"/>
          </w:tcPr>
          <w:p w14:paraId="7E718F81" w14:textId="6E8DFFEF" w:rsidR="00404141" w:rsidRDefault="00404141" w:rsidP="00404141">
            <w:pPr>
              <w:rPr>
                <w:ins w:id="18926" w:author="Fegie" w:date="2021-05-05T15:47:00Z"/>
                <w:rFonts w:ascii="標楷體" w:eastAsia="標楷體" w:hAnsi="標楷體"/>
              </w:rPr>
            </w:pPr>
            <w:ins w:id="18927" w:author="Fegie" w:date="2021-05-05T15:5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ins w:id="18928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「</w:t>
              </w:r>
            </w:ins>
            <w:ins w:id="18929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  <w:ins w:id="18930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</w:tbl>
    <w:p w14:paraId="44A29B47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18931" w:author="Fegie" w:date="2021-04-28T19:21:00Z"/>
        </w:rPr>
      </w:pPr>
    </w:p>
    <w:p w14:paraId="2D2BD361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932" w:author="Fegie" w:date="2021-04-28T19:21:00Z"/>
        </w:rPr>
      </w:pPr>
      <w:ins w:id="18933" w:author="Fegie" w:date="2021-04-28T19:21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0558E8E3" w14:textId="5F555E2A" w:rsidR="001A37C9" w:rsidRPr="00BA4B70" w:rsidRDefault="00A92FB4" w:rsidP="001A37C9">
      <w:pPr>
        <w:rPr>
          <w:ins w:id="18934" w:author="Fegie" w:date="2021-04-28T19:21:00Z"/>
        </w:rPr>
      </w:pPr>
      <w:ins w:id="18935" w:author="Fegie" w:date="2021-04-29T15:28:00Z">
        <w:r>
          <w:rPr>
            <w:noProof/>
          </w:rPr>
          <w:drawing>
            <wp:inline distT="0" distB="0" distL="0" distR="0" wp14:anchorId="690A4E9E" wp14:editId="7A55CCD7">
              <wp:extent cx="6479540" cy="1196975"/>
              <wp:effectExtent l="0" t="0" r="0" b="0"/>
              <wp:docPr id="55" name="圖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96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EB0C3B" w14:textId="77777777" w:rsidR="001A37C9" w:rsidRDefault="001A37C9" w:rsidP="001A37C9">
      <w:pPr>
        <w:rPr>
          <w:ins w:id="18936" w:author="Fegie" w:date="2021-04-28T19:21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  <w:tblGridChange w:id="18937">
          <w:tblGrid>
            <w:gridCol w:w="704"/>
            <w:gridCol w:w="1020"/>
            <w:gridCol w:w="1701"/>
            <w:gridCol w:w="3456"/>
            <w:gridCol w:w="3539"/>
          </w:tblGrid>
        </w:tblGridChange>
      </w:tblGrid>
      <w:tr w:rsidR="001A37C9" w14:paraId="1E39F01D" w14:textId="77777777" w:rsidTr="00C1400F">
        <w:trPr>
          <w:ins w:id="18938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A40FD03" w14:textId="77777777" w:rsidR="001A37C9" w:rsidRDefault="001A37C9" w:rsidP="00C1400F">
            <w:pPr>
              <w:jc w:val="center"/>
              <w:rPr>
                <w:ins w:id="18939" w:author="Fegie" w:date="2021-04-28T19:21:00Z"/>
                <w:rFonts w:ascii="標楷體" w:eastAsia="標楷體" w:hAnsi="標楷體"/>
                <w:lang w:eastAsia="zh-HK"/>
              </w:rPr>
            </w:pPr>
            <w:ins w:id="18940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37442B" w14:textId="77777777" w:rsidR="001A37C9" w:rsidRDefault="001A37C9" w:rsidP="00C1400F">
            <w:pPr>
              <w:jc w:val="center"/>
              <w:rPr>
                <w:ins w:id="18941" w:author="Fegie" w:date="2021-04-28T19:21:00Z"/>
                <w:rFonts w:ascii="標楷體" w:eastAsia="標楷體" w:hAnsi="標楷體"/>
                <w:lang w:eastAsia="zh-HK"/>
              </w:rPr>
            </w:pPr>
            <w:ins w:id="18942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53EE491" w14:textId="77777777" w:rsidR="001A37C9" w:rsidRDefault="001A37C9" w:rsidP="00C1400F">
            <w:pPr>
              <w:jc w:val="center"/>
              <w:rPr>
                <w:ins w:id="18943" w:author="Fegie" w:date="2021-04-28T19:21:00Z"/>
                <w:rFonts w:ascii="標楷體" w:eastAsia="標楷體" w:hAnsi="標楷體"/>
                <w:lang w:eastAsia="zh-HK"/>
              </w:rPr>
            </w:pPr>
            <w:ins w:id="1894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8D331F7" w14:textId="77777777" w:rsidR="001A37C9" w:rsidRDefault="001A37C9" w:rsidP="00C1400F">
            <w:pPr>
              <w:jc w:val="center"/>
              <w:rPr>
                <w:ins w:id="18945" w:author="Fegie" w:date="2021-04-28T19:21:00Z"/>
                <w:rFonts w:ascii="標楷體" w:eastAsia="標楷體" w:hAnsi="標楷體"/>
              </w:rPr>
            </w:pPr>
            <w:ins w:id="18946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30BFC6" w14:textId="77777777" w:rsidR="001A37C9" w:rsidRDefault="001A37C9" w:rsidP="00C1400F">
            <w:pPr>
              <w:jc w:val="center"/>
              <w:rPr>
                <w:ins w:id="18947" w:author="Fegie" w:date="2021-04-28T19:21:00Z"/>
                <w:rFonts w:ascii="標楷體" w:eastAsia="標楷體" w:hAnsi="標楷體"/>
                <w:lang w:eastAsia="zh-HK"/>
              </w:rPr>
            </w:pPr>
            <w:ins w:id="18948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34E5629F" w14:textId="77777777" w:rsidTr="00C1400F">
        <w:trPr>
          <w:ins w:id="1894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D5291" w14:textId="77777777" w:rsidR="001A37C9" w:rsidRPr="00AD05A2" w:rsidRDefault="001A37C9" w:rsidP="00C1400F">
            <w:pPr>
              <w:jc w:val="center"/>
              <w:rPr>
                <w:ins w:id="18950" w:author="Fegie" w:date="2021-04-28T19:21:00Z"/>
                <w:rFonts w:ascii="標楷體" w:eastAsia="標楷體" w:hAnsi="標楷體"/>
                <w:lang w:eastAsia="zh-HK"/>
              </w:rPr>
            </w:pPr>
            <w:ins w:id="18951" w:author="Fegie" w:date="2021-04-28T19:21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549D7" w14:textId="77777777" w:rsidR="001A37C9" w:rsidRPr="00AD05A2" w:rsidRDefault="001A37C9" w:rsidP="00C1400F">
            <w:pPr>
              <w:jc w:val="center"/>
              <w:rPr>
                <w:ins w:id="18952" w:author="Fegie" w:date="2021-04-28T19:21:00Z"/>
                <w:rFonts w:ascii="標楷體" w:eastAsia="標楷體" w:hAnsi="標楷體"/>
                <w:lang w:eastAsia="zh-HK"/>
              </w:rPr>
            </w:pPr>
            <w:ins w:id="18953" w:author="Fegie" w:date="2021-04-28T19:2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E6353" w14:textId="77777777" w:rsidR="001A37C9" w:rsidRPr="00AD05A2" w:rsidRDefault="001A37C9" w:rsidP="00C1400F">
            <w:pPr>
              <w:rPr>
                <w:ins w:id="18954" w:author="Fegie" w:date="2021-04-28T19:21:00Z"/>
                <w:rFonts w:ascii="標楷體" w:eastAsia="標楷體" w:hAnsi="標楷體"/>
                <w:lang w:eastAsia="zh-HK"/>
              </w:rPr>
            </w:pPr>
            <w:ins w:id="18955" w:author="Fegie" w:date="2021-04-28T19:21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CB2" w14:textId="77777777" w:rsidR="001A37C9" w:rsidRPr="00AD05A2" w:rsidRDefault="001A37C9" w:rsidP="00C1400F">
            <w:pPr>
              <w:rPr>
                <w:ins w:id="18956" w:author="Fegie" w:date="2021-04-28T19:21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4BC37" w14:textId="12EA6796" w:rsidR="001A37C9" w:rsidRPr="00AD05A2" w:rsidRDefault="001A37C9" w:rsidP="00C1400F">
            <w:pPr>
              <w:rPr>
                <w:ins w:id="18957" w:author="Fegie" w:date="2021-04-28T19:21:00Z"/>
                <w:rFonts w:ascii="標楷體" w:eastAsia="標楷體" w:hAnsi="標楷體"/>
                <w:lang w:eastAsia="zh-HK"/>
              </w:rPr>
            </w:pPr>
            <w:ins w:id="18958" w:author="Fegie" w:date="2021-04-28T19:21:00Z">
              <w:r w:rsidRPr="00AD05A2">
                <w:rPr>
                  <w:rFonts w:ascii="標楷體" w:eastAsia="標楷體" w:hAnsi="標楷體"/>
                </w:rPr>
                <w:t>1.</w:t>
              </w:r>
              <w:r w:rsidRPr="00AD05A2">
                <w:rPr>
                  <w:rFonts w:ascii="標楷體" w:eastAsia="標楷體" w:hAnsi="標楷體" w:hint="eastAsia"/>
                  <w:lang w:eastAsia="zh-HK"/>
                </w:rPr>
                <w:t>修改當筆</w:t>
              </w:r>
            </w:ins>
            <w:ins w:id="18959" w:author="Fegie" w:date="2021-04-29T14:47:00Z">
              <w:r w:rsidR="005A7114">
                <w:rPr>
                  <w:rFonts w:ascii="標楷體" w:eastAsia="標楷體" w:hAnsi="標楷體" w:hint="eastAsia"/>
                  <w:lang w:eastAsia="zh-HK"/>
                </w:rPr>
                <w:t>顧客</w:t>
              </w:r>
              <w:r w:rsidR="005A7114">
                <w:rPr>
                  <w:rFonts w:ascii="標楷體" w:eastAsia="標楷體" w:hAnsi="標楷體" w:hint="eastAsia"/>
                  <w:color w:val="000000" w:themeColor="text1"/>
                </w:rPr>
                <w:t>聯絡電話</w:t>
              </w:r>
            </w:ins>
            <w:ins w:id="18960" w:author="Fegie" w:date="2021-04-28T19:21:00Z">
              <w:r w:rsidRPr="00AD05A2">
                <w:rPr>
                  <w:rFonts w:ascii="標楷體" w:eastAsia="標楷體" w:hAnsi="標楷體"/>
                </w:rPr>
                <w:t>,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</w:ins>
            <w:ins w:id="18961" w:author="Fegie" w:date="2021-04-29T13:56:00Z">
              <w:r w:rsidR="004F7593">
                <w:rPr>
                  <w:rFonts w:ascii="標楷體" w:eastAsia="標楷體" w:hAnsi="標楷體" w:hint="eastAsia"/>
                  <w:color w:val="000000" w:themeColor="text1"/>
                </w:rPr>
                <w:t>L110</w:t>
              </w:r>
            </w:ins>
            <w:ins w:id="18962" w:author="Fegie" w:date="2021-04-29T14:48:00Z">
              <w:r w:rsidR="00136352">
                <w:rPr>
                  <w:rFonts w:ascii="標楷體" w:eastAsia="標楷體" w:hAnsi="標楷體" w:hint="eastAsia"/>
                  <w:color w:val="000000" w:themeColor="text1"/>
                </w:rPr>
                <w:t>5</w:t>
              </w:r>
            </w:ins>
            <w:ins w:id="18963" w:author="Fegie" w:date="2021-04-29T13:56:00Z">
              <w:r w:rsidR="004F7593">
                <w:rPr>
                  <w:rFonts w:ascii="標楷體" w:eastAsia="標楷體" w:hAnsi="標楷體" w:hint="eastAsia"/>
                  <w:color w:val="000000" w:themeColor="text1"/>
                </w:rPr>
                <w:t>顧客聯絡電話維護</w:t>
              </w:r>
            </w:ins>
            <w:ins w:id="18964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18965" w:author="Fegie" w:date="2021-04-29T13:57:00Z">
              <w:r w:rsidR="004F7593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顧客聯絡電話資料</w:t>
              </w:r>
            </w:ins>
          </w:p>
        </w:tc>
      </w:tr>
      <w:tr w:rsidR="004F7593" w14:paraId="7AC4590F" w14:textId="77777777" w:rsidTr="002770AB">
        <w:tblPrEx>
          <w:tblW w:w="0" w:type="auto"/>
          <w:tblPrExChange w:id="18966" w:author="Fegie" w:date="2021-04-29T11:46:00Z">
            <w:tblPrEx>
              <w:tblW w:w="0" w:type="auto"/>
            </w:tblPrEx>
          </w:tblPrExChange>
        </w:tblPrEx>
        <w:trPr>
          <w:ins w:id="18967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8968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77E5B24" w14:textId="11EE6A2E" w:rsidR="004F7593" w:rsidRDefault="004157E6" w:rsidP="004F7593">
            <w:pPr>
              <w:jc w:val="center"/>
              <w:rPr>
                <w:ins w:id="18969" w:author="Fegie" w:date="2021-04-28T19:21:00Z"/>
                <w:rFonts w:ascii="標楷體" w:eastAsia="標楷體" w:hAnsi="標楷體"/>
              </w:rPr>
            </w:pPr>
            <w:ins w:id="18970" w:author="Fegie" w:date="2021-04-29T14:0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8971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57B75C7" w14:textId="77777777" w:rsidR="004F7593" w:rsidRDefault="004F7593" w:rsidP="004F7593">
            <w:pPr>
              <w:jc w:val="center"/>
              <w:rPr>
                <w:ins w:id="18972" w:author="Fegie" w:date="2021-04-28T19:21:00Z"/>
                <w:rFonts w:ascii="標楷體" w:eastAsia="標楷體" w:hAnsi="標楷體"/>
                <w:lang w:eastAsia="zh-HK"/>
              </w:rPr>
            </w:pPr>
            <w:ins w:id="1897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8974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623D51" w14:textId="56FF16B2" w:rsidR="004F7593" w:rsidRDefault="004F7593" w:rsidP="004F7593">
            <w:pPr>
              <w:rPr>
                <w:ins w:id="18975" w:author="Fegie" w:date="2021-04-28T19:21:00Z"/>
                <w:rFonts w:ascii="標楷體" w:eastAsia="標楷體" w:hAnsi="標楷體"/>
                <w:lang w:eastAsia="zh-HK"/>
              </w:rPr>
            </w:pPr>
            <w:ins w:id="18976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電話種類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77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2F44ED" w14:textId="6FCE6A3D" w:rsidR="004F7593" w:rsidRDefault="004F7593" w:rsidP="004F7593">
            <w:pPr>
              <w:rPr>
                <w:ins w:id="18978" w:author="Fegie" w:date="2021-04-29T14:05:00Z"/>
                <w:rFonts w:ascii="標楷體" w:eastAsia="標楷體" w:hAnsi="標楷體" w:cs="細明體"/>
                <w:spacing w:val="15"/>
                <w:kern w:val="0"/>
              </w:rPr>
            </w:pPr>
            <w:ins w:id="18979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1.Cu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</w:t>
              </w:r>
            </w:ins>
            <w:ins w:id="18980" w:author="Fegie" w:date="2021-04-29T14:06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elTypeCode</w:t>
              </w:r>
            </w:ins>
          </w:p>
          <w:p w14:paraId="63475350" w14:textId="77777777" w:rsidR="004F7593" w:rsidRDefault="004F7593" w:rsidP="004F7593">
            <w:pPr>
              <w:rPr>
                <w:ins w:id="18981" w:author="Fegie" w:date="2021-04-29T14:05:00Z"/>
                <w:rFonts w:ascii="標楷體" w:eastAsia="標楷體" w:hAnsi="標楷體" w:cs="細明體"/>
                <w:spacing w:val="15"/>
                <w:kern w:val="0"/>
              </w:rPr>
            </w:pPr>
            <w:ins w:id="18982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2.下拉選單</w:t>
              </w:r>
            </w:ins>
          </w:p>
          <w:p w14:paraId="3D240ABE" w14:textId="7B27371B" w:rsidR="007F0982" w:rsidRPr="00831FEB" w:rsidDel="00831FEB" w:rsidRDefault="004F7593" w:rsidP="00831FEB">
            <w:pPr>
              <w:rPr>
                <w:ins w:id="18983" w:author="家榮 張" w:date="2021-05-06T19:34:00Z"/>
                <w:del w:id="18984" w:author="家榮 張" w:date="2021-05-06T19:34:00Z"/>
                <w:rStyle w:val="a7"/>
                <w:rFonts w:ascii="標楷體" w:eastAsia="標楷體" w:hAnsi="標楷體" w:cs="細明體"/>
                <w:spacing w:val="15"/>
                <w:kern w:val="0"/>
                <w:lang w:eastAsia="zh-HK"/>
              </w:rPr>
              <w:pPrChange w:id="18985" w:author="家榮 張" w:date="2021-05-06T19:34:00Z">
                <w:pPr/>
              </w:pPrChange>
            </w:pPr>
            <w:ins w:id="18986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18987" w:author="Fegie" w:date="2021-04-29T14:49:00Z">
              <w:r w:rsidR="00136352"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</w:ins>
            <w:ins w:id="18988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989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990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</w:del>
            </w:ins>
          </w:p>
          <w:p w14:paraId="4FD72717" w14:textId="0053B772" w:rsidR="004F7593" w:rsidRPr="004F7593" w:rsidRDefault="007F0982" w:rsidP="00831FEB">
            <w:pPr>
              <w:rPr>
                <w:ins w:id="18991" w:author="Fegie" w:date="2021-04-28T19:21:00Z"/>
                <w:rFonts w:ascii="標楷體" w:eastAsia="標楷體" w:hAnsi="標楷體" w:cs="細明體"/>
                <w:spacing w:val="15"/>
                <w:kern w:val="0"/>
                <w:rPrChange w:id="18992" w:author="Fegie" w:date="2021-04-29T14:05:00Z">
                  <w:rPr>
                    <w:ins w:id="18993" w:author="Fegie" w:date="2021-04-28T19:21:00Z"/>
                    <w:rFonts w:ascii="標楷體" w:eastAsia="標楷體" w:hAnsi="標楷體"/>
                    <w:lang w:eastAsia="zh-HK"/>
                  </w:rPr>
                </w:rPrChange>
              </w:rPr>
              <w:pPrChange w:id="18994" w:author="家榮 張" w:date="2021-05-06T19:34:00Z">
                <w:pPr/>
              </w:pPrChange>
            </w:pPr>
            <w:ins w:id="18995" w:author="家榮 張" w:date="2021-05-06T19:34:00Z">
              <w:del w:id="18996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 xml:space="preserve">  </w:delText>
                </w:r>
                <w:r w:rsidR="004F7593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8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997" w:author="Fegie" w:date="2021-04-29T14:05:00Z">
              <w:r w:rsidR="004F7593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98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036EF5" w14:textId="4A5D0436" w:rsidR="004F7593" w:rsidRDefault="004F7593" w:rsidP="004F7593">
            <w:pPr>
              <w:rPr>
                <w:ins w:id="18999" w:author="Fegie" w:date="2021-04-28T19:21:00Z"/>
                <w:rFonts w:ascii="標楷體" w:eastAsia="標楷體" w:hAnsi="標楷體"/>
                <w:lang w:eastAsia="zh-HK"/>
              </w:rPr>
            </w:pPr>
            <w:ins w:id="19000" w:author="Fegie" w:date="2021-04-29T14:06:00Z">
              <w:r>
                <w:rPr>
                  <w:rFonts w:ascii="標楷體" w:eastAsia="標楷體" w:hAnsi="標楷體" w:hint="eastAsia"/>
                  <w:lang w:eastAsia="zh-HK"/>
                </w:rPr>
                <w:t>電話種類</w:t>
              </w:r>
            </w:ins>
          </w:p>
        </w:tc>
      </w:tr>
      <w:tr w:rsidR="004157E6" w14:paraId="5AD593BC" w14:textId="77777777" w:rsidTr="002770AB">
        <w:trPr>
          <w:ins w:id="19001" w:author="Fegie" w:date="2021-04-29T14:07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5CB57" w14:textId="396C69FC" w:rsidR="004157E6" w:rsidRDefault="004157E6" w:rsidP="004F7593">
            <w:pPr>
              <w:jc w:val="center"/>
              <w:rPr>
                <w:ins w:id="19002" w:author="Fegie" w:date="2021-04-29T14:07:00Z"/>
                <w:rFonts w:ascii="標楷體" w:eastAsia="標楷體" w:hAnsi="標楷體"/>
              </w:rPr>
            </w:pPr>
            <w:ins w:id="19003" w:author="Fegie" w:date="2021-04-29T14:07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6A451" w14:textId="7D7F4ADC" w:rsidR="004157E6" w:rsidRDefault="004157E6" w:rsidP="004F7593">
            <w:pPr>
              <w:jc w:val="center"/>
              <w:rPr>
                <w:ins w:id="19004" w:author="Fegie" w:date="2021-04-29T14:07:00Z"/>
                <w:rFonts w:ascii="標楷體" w:eastAsia="標楷體" w:hAnsi="標楷體"/>
                <w:lang w:eastAsia="zh-HK"/>
              </w:rPr>
            </w:pPr>
            <w:ins w:id="19005" w:author="Fegie" w:date="2021-04-29T14:08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A9DDA" w14:textId="54583AFC" w:rsidR="004157E6" w:rsidRDefault="007A72BF" w:rsidP="004F7593">
            <w:pPr>
              <w:rPr>
                <w:ins w:id="19006" w:author="Fegie" w:date="2021-04-29T14:07:00Z"/>
                <w:rFonts w:ascii="標楷體" w:eastAsia="標楷體" w:hAnsi="標楷體"/>
                <w:lang w:eastAsia="zh-HK"/>
              </w:rPr>
            </w:pPr>
            <w:ins w:id="19007" w:author="Fegie" w:date="2021-04-29T14:08:00Z">
              <w:r>
                <w:rPr>
                  <w:rFonts w:ascii="標楷體" w:eastAsia="標楷體" w:hAnsi="標楷體" w:hint="eastAsia"/>
                  <w:lang w:eastAsia="zh-HK"/>
                </w:rPr>
                <w:t>電話號碼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FD391" w14:textId="77777777" w:rsidR="004157E6" w:rsidRDefault="00091E21" w:rsidP="004F7593">
            <w:pPr>
              <w:rPr>
                <w:ins w:id="19008" w:author="Fegie" w:date="2021-04-29T15:02:00Z"/>
                <w:rFonts w:ascii="標楷體" w:eastAsia="標楷體" w:hAnsi="標楷體" w:cs="細明體"/>
                <w:spacing w:val="15"/>
                <w:kern w:val="0"/>
              </w:rPr>
            </w:pPr>
            <w:ins w:id="19009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stTelNo.TelArea</w:t>
              </w:r>
            </w:ins>
          </w:p>
          <w:p w14:paraId="7538D73A" w14:textId="77777777" w:rsidR="00091E21" w:rsidRDefault="00091E21" w:rsidP="004F7593">
            <w:pPr>
              <w:rPr>
                <w:ins w:id="19010" w:author="Fegie" w:date="2021-04-29T15:02:00Z"/>
                <w:rFonts w:ascii="標楷體" w:eastAsia="標楷體" w:hAnsi="標楷體" w:cs="細明體"/>
                <w:spacing w:val="15"/>
                <w:kern w:val="0"/>
              </w:rPr>
            </w:pPr>
            <w:ins w:id="19011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stTelNo.TelNo</w:t>
              </w:r>
            </w:ins>
          </w:p>
          <w:p w14:paraId="19A699A7" w14:textId="6302EED5" w:rsidR="00091E21" w:rsidRDefault="00091E21" w:rsidP="004F7593">
            <w:pPr>
              <w:rPr>
                <w:ins w:id="19012" w:author="Fegie" w:date="2021-04-29T14:07:00Z"/>
                <w:rFonts w:ascii="標楷體" w:eastAsia="標楷體" w:hAnsi="標楷體" w:cs="細明體"/>
                <w:spacing w:val="15"/>
                <w:kern w:val="0"/>
              </w:rPr>
            </w:pPr>
            <w:ins w:id="19013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stTelNo.TelExt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14D0C" w14:textId="14B4AC56" w:rsidR="004157E6" w:rsidRDefault="00091E21" w:rsidP="004F7593">
            <w:pPr>
              <w:rPr>
                <w:ins w:id="19014" w:author="Fegie" w:date="2021-04-29T14:07:00Z"/>
                <w:rFonts w:ascii="標楷體" w:eastAsia="標楷體" w:hAnsi="標楷體"/>
                <w:lang w:eastAsia="zh-HK"/>
              </w:rPr>
            </w:pPr>
            <w:ins w:id="19015" w:author="Fegie" w:date="2021-04-29T15:03:00Z">
              <w:r>
                <w:rPr>
                  <w:rFonts w:ascii="標楷體" w:eastAsia="標楷體" w:hAnsi="標楷體" w:hint="eastAsia"/>
                  <w:lang w:eastAsia="zh-HK"/>
                </w:rPr>
                <w:t>電話種類為</w:t>
              </w:r>
              <w:r>
                <w:rPr>
                  <w:rFonts w:ascii="標楷體" w:eastAsia="標楷體" w:hAnsi="標楷體" w:hint="eastAsia"/>
                </w:rPr>
                <w:t>03</w:t>
              </w:r>
              <w:r>
                <w:rPr>
                  <w:rFonts w:ascii="標楷體" w:eastAsia="標楷體" w:hAnsi="標楷體" w:hint="eastAsia"/>
                  <w:lang w:eastAsia="zh-HK"/>
                </w:rPr>
                <w:t>或</w:t>
              </w:r>
              <w:r>
                <w:rPr>
                  <w:rFonts w:ascii="標楷體" w:eastAsia="標楷體" w:hAnsi="標楷體" w:hint="eastAsia"/>
                </w:rPr>
                <w:t>0</w:t>
              </w:r>
            </w:ins>
            <w:ins w:id="19016" w:author="Fegie" w:date="2021-05-02T16:53:00Z">
              <w:r w:rsidR="00E4077C">
                <w:rPr>
                  <w:rFonts w:ascii="標楷體" w:eastAsia="標楷體" w:hAnsi="標楷體" w:hint="eastAsia"/>
                </w:rPr>
                <w:t>5</w:t>
              </w:r>
            </w:ins>
            <w:ins w:id="19017" w:author="Fegie" w:date="2021-04-29T15:03:00Z">
              <w:r>
                <w:rPr>
                  <w:rFonts w:ascii="標楷體" w:eastAsia="標楷體" w:hAnsi="標楷體" w:hint="eastAsia"/>
                  <w:lang w:eastAsia="zh-HK"/>
                </w:rPr>
                <w:t>時，只</w:t>
              </w:r>
            </w:ins>
            <w:ins w:id="19018" w:author="Fegie" w:date="2021-04-29T15:28:00Z">
              <w:r w:rsidR="00A92FB4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  <w:ins w:id="19019" w:author="Fegie" w:date="2021-04-29T15:03:00Z">
              <w:r>
                <w:rPr>
                  <w:rFonts w:ascii="標楷體" w:eastAsia="標楷體" w:hAnsi="標楷體" w:hint="eastAsia"/>
                </w:rPr>
                <w:t>T</w:t>
              </w:r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lNo</w:t>
              </w:r>
            </w:ins>
            <w:ins w:id="19020" w:author="Fegie" w:date="2021-04-29T15:28:00Z">
              <w:r w:rsidR="00A92FB4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4F7593" w14:paraId="2572C01E" w14:textId="77777777" w:rsidTr="002770AB">
        <w:tblPrEx>
          <w:tblW w:w="0" w:type="auto"/>
          <w:tblPrExChange w:id="19021" w:author="Fegie" w:date="2021-04-29T11:46:00Z">
            <w:tblPrEx>
              <w:tblW w:w="0" w:type="auto"/>
            </w:tblPrEx>
          </w:tblPrExChange>
        </w:tblPrEx>
        <w:trPr>
          <w:ins w:id="19022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23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998D28" w14:textId="19407593" w:rsidR="004F7593" w:rsidRDefault="0008417A" w:rsidP="004F7593">
            <w:pPr>
              <w:jc w:val="center"/>
              <w:rPr>
                <w:ins w:id="19024" w:author="Fegie" w:date="2021-04-28T19:21:00Z"/>
                <w:rFonts w:ascii="標楷體" w:eastAsia="標楷體" w:hAnsi="標楷體"/>
              </w:rPr>
            </w:pPr>
            <w:ins w:id="19025" w:author="Fegie" w:date="2021-04-29T15:10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26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2C92958" w14:textId="77777777" w:rsidR="004F7593" w:rsidRDefault="004F7593" w:rsidP="004F7593">
            <w:pPr>
              <w:jc w:val="center"/>
              <w:rPr>
                <w:ins w:id="19027" w:author="Fegie" w:date="2021-04-28T19:21:00Z"/>
                <w:rFonts w:ascii="標楷體" w:eastAsia="標楷體" w:hAnsi="標楷體"/>
                <w:lang w:eastAsia="zh-HK"/>
              </w:rPr>
            </w:pPr>
            <w:ins w:id="19028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29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4411CD" w14:textId="4C5D42B3" w:rsidR="004F7593" w:rsidRDefault="004F7593" w:rsidP="004F7593">
            <w:pPr>
              <w:rPr>
                <w:ins w:id="19030" w:author="Fegie" w:date="2021-04-28T19:21:00Z"/>
                <w:rFonts w:ascii="標楷體" w:eastAsia="標楷體" w:hAnsi="標楷體"/>
                <w:lang w:eastAsia="zh-HK"/>
              </w:rPr>
            </w:pPr>
            <w:ins w:id="19031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與借款人關係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32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C4E6E0" w14:textId="54165844" w:rsidR="004F7593" w:rsidRPr="004878CA" w:rsidRDefault="004878CA">
            <w:pPr>
              <w:rPr>
                <w:ins w:id="19033" w:author="Fegie" w:date="2021-04-29T15:11:00Z"/>
                <w:rFonts w:ascii="標楷體" w:eastAsia="標楷體" w:hAnsi="標楷體"/>
                <w:lang w:eastAsia="zh-HK"/>
                <w:rPrChange w:id="19034" w:author="Fegie" w:date="2021-04-29T15:12:00Z">
                  <w:rPr>
                    <w:ins w:id="19035" w:author="Fegie" w:date="2021-04-29T15:11:00Z"/>
                    <w:lang w:eastAsia="zh-HK"/>
                  </w:rPr>
                </w:rPrChange>
              </w:rPr>
            </w:pPr>
            <w:ins w:id="19036" w:author="Fegie" w:date="2021-04-29T15:12:00Z">
              <w:r>
                <w:rPr>
                  <w:rFonts w:ascii="標楷體" w:eastAsia="標楷體" w:hAnsi="標楷體"/>
                  <w:lang w:eastAsia="zh-HK"/>
                </w:rPr>
                <w:t>1.</w:t>
              </w:r>
            </w:ins>
            <w:ins w:id="19037" w:author="Fegie" w:date="2021-04-29T15:11:00Z">
              <w:r w:rsidRPr="004878CA">
                <w:rPr>
                  <w:rFonts w:ascii="標楷體" w:eastAsia="標楷體" w:hAnsi="標楷體"/>
                  <w:lang w:eastAsia="zh-HK"/>
                  <w:rPrChange w:id="19038" w:author="Fegie" w:date="2021-04-29T15:12:00Z">
                    <w:rPr>
                      <w:lang w:eastAsia="zh-HK"/>
                    </w:rPr>
                  </w:rPrChange>
                </w:rPr>
                <w:t>CustTelNo.RelationCode</w:t>
              </w:r>
            </w:ins>
          </w:p>
          <w:p w14:paraId="29D86A16" w14:textId="24B4ABCA" w:rsidR="004878CA" w:rsidRDefault="004878CA" w:rsidP="004878CA">
            <w:pPr>
              <w:rPr>
                <w:ins w:id="19039" w:author="Fegie" w:date="2021-04-29T15:12:00Z"/>
                <w:rFonts w:ascii="標楷體" w:eastAsia="標楷體" w:hAnsi="標楷體" w:cs="細明體"/>
                <w:spacing w:val="15"/>
                <w:kern w:val="0"/>
              </w:rPr>
            </w:pPr>
            <w:ins w:id="19040" w:author="Fegie" w:date="2021-04-29T15:12:00Z">
              <w:r>
                <w:rPr>
                  <w:rFonts w:ascii="標楷體" w:eastAsia="標楷體" w:hAnsi="標楷體" w:hint="eastAsia"/>
                  <w:lang w:eastAsia="zh-HK"/>
                </w:rPr>
                <w:t>2</w:t>
              </w:r>
              <w:r>
                <w:rPr>
                  <w:rFonts w:ascii="標楷體" w:eastAsia="標楷體" w:hAnsi="標楷體"/>
                  <w:lang w:eastAsia="zh-HK"/>
                </w:rPr>
                <w:t>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3F1919E8" w14:textId="58A8022B" w:rsidR="007F0982" w:rsidRPr="00831FEB" w:rsidDel="00831FEB" w:rsidRDefault="004878CA" w:rsidP="00831FEB">
            <w:pPr>
              <w:rPr>
                <w:ins w:id="19041" w:author="家榮 張" w:date="2021-05-06T19:35:00Z"/>
                <w:del w:id="19042" w:author="家榮 張" w:date="2021-05-06T19:34:00Z"/>
                <w:rStyle w:val="a7"/>
                <w:rFonts w:ascii="標楷體" w:eastAsia="標楷體" w:hAnsi="標楷體" w:cs="細明體"/>
                <w:spacing w:val="15"/>
                <w:kern w:val="0"/>
              </w:rPr>
            </w:pPr>
            <w:ins w:id="19043" w:author="Fegie" w:date="2021-04-29T15:1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19044" w:author="Fegie" w:date="2021-04-29T15:1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</w:ins>
            <w:ins w:id="19045" w:author="Fegie" w:date="2021-04-29T15:1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046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del w:id="19047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</w:del>
            </w:ins>
          </w:p>
          <w:p w14:paraId="071DDF8C" w14:textId="77777777" w:rsidR="00831FEB" w:rsidRPr="00831FEB" w:rsidRDefault="00831FEB" w:rsidP="00831FEB">
            <w:pPr>
              <w:rPr>
                <w:ins w:id="19048" w:author="家榮 張" w:date="2021-05-06T19:35:00Z"/>
                <w:rStyle w:val="a7"/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pPrChange w:id="19049" w:author="家榮 張" w:date="2021-05-06T19:34:00Z">
                <w:pPr/>
              </w:pPrChange>
            </w:pPr>
          </w:p>
          <w:p w14:paraId="106BB0A1" w14:textId="3B6E3B3D" w:rsidR="004878CA" w:rsidRPr="004878CA" w:rsidRDefault="007F0982" w:rsidP="00831FEB">
            <w:pPr>
              <w:rPr>
                <w:ins w:id="19050" w:author="Fegie" w:date="2021-04-28T19:21:00Z"/>
                <w:rFonts w:ascii="標楷體" w:eastAsia="標楷體" w:hAnsi="標楷體"/>
                <w:lang w:eastAsia="zh-HK"/>
                <w:rPrChange w:id="19051" w:author="Fegie" w:date="2021-04-29T15:12:00Z">
                  <w:rPr>
                    <w:ins w:id="19052" w:author="Fegie" w:date="2021-04-28T19:21:00Z"/>
                    <w:lang w:eastAsia="zh-HK"/>
                  </w:rPr>
                </w:rPrChange>
              </w:rPr>
              <w:pPrChange w:id="19053" w:author="家榮 張" w:date="2021-05-06T19:34:00Z">
                <w:pPr/>
              </w:pPrChange>
            </w:pPr>
            <w:ins w:id="19054" w:author="家榮 張" w:date="2021-05-06T19:35:00Z">
              <w:del w:id="19055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 xml:space="preserve">  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 xml:space="preserve">  -</w:t>
              </w:r>
              <w:del w:id="19056" w:author="家榮 張" w:date="2021-05-06T19:34:00Z">
                <w:r w:rsidR="004878CA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9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057" w:author="Fegie" w:date="2021-04-29T15:12:00Z">
              <w:r w:rsidR="004878CA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58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63CB16" w14:textId="4A226247" w:rsidR="004F7593" w:rsidRDefault="004157E6" w:rsidP="004F7593">
            <w:pPr>
              <w:rPr>
                <w:ins w:id="19059" w:author="Fegie" w:date="2021-04-28T19:21:00Z"/>
                <w:rFonts w:ascii="標楷體" w:eastAsia="標楷體" w:hAnsi="標楷體"/>
                <w:lang w:eastAsia="zh-HK"/>
              </w:rPr>
            </w:pPr>
            <w:ins w:id="19060" w:author="Fegie" w:date="2021-04-29T14:06:00Z">
              <w:r>
                <w:rPr>
                  <w:rFonts w:ascii="標楷體" w:eastAsia="標楷體" w:hAnsi="標楷體" w:hint="eastAsia"/>
                  <w:lang w:eastAsia="zh-HK"/>
                </w:rPr>
                <w:t>與借款人關係</w:t>
              </w:r>
            </w:ins>
          </w:p>
        </w:tc>
      </w:tr>
      <w:tr w:rsidR="004F7593" w14:paraId="36E9A55D" w14:textId="77777777" w:rsidTr="002770AB">
        <w:tblPrEx>
          <w:tblW w:w="0" w:type="auto"/>
          <w:tblPrExChange w:id="19061" w:author="Fegie" w:date="2021-04-29T11:46:00Z">
            <w:tblPrEx>
              <w:tblW w:w="0" w:type="auto"/>
            </w:tblPrEx>
          </w:tblPrExChange>
        </w:tblPrEx>
        <w:trPr>
          <w:ins w:id="19062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63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E41106C" w14:textId="18016876" w:rsidR="004F7593" w:rsidRDefault="0008417A" w:rsidP="004F7593">
            <w:pPr>
              <w:jc w:val="center"/>
              <w:rPr>
                <w:ins w:id="19064" w:author="Fegie" w:date="2021-04-28T19:21:00Z"/>
                <w:rFonts w:ascii="標楷體" w:eastAsia="標楷體" w:hAnsi="標楷體"/>
              </w:rPr>
            </w:pPr>
            <w:ins w:id="19065" w:author="Fegie" w:date="2021-04-29T15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66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11FCAAF" w14:textId="77777777" w:rsidR="004F7593" w:rsidRDefault="004F7593" w:rsidP="004F7593">
            <w:pPr>
              <w:jc w:val="center"/>
              <w:rPr>
                <w:ins w:id="19067" w:author="Fegie" w:date="2021-04-28T19:21:00Z"/>
                <w:rFonts w:ascii="標楷體" w:eastAsia="標楷體" w:hAnsi="標楷體"/>
                <w:lang w:eastAsia="zh-HK"/>
              </w:rPr>
            </w:pPr>
            <w:ins w:id="19068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69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BAF9868" w14:textId="0792F142" w:rsidR="004F7593" w:rsidRDefault="004F7593" w:rsidP="004F7593">
            <w:pPr>
              <w:rPr>
                <w:ins w:id="19070" w:author="Fegie" w:date="2021-04-28T19:21:00Z"/>
                <w:rFonts w:ascii="標楷體" w:eastAsia="標楷體" w:hAnsi="標楷體"/>
                <w:lang w:eastAsia="zh-HK"/>
              </w:rPr>
            </w:pPr>
            <w:ins w:id="19071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聯絡人姓名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72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7698C9" w14:textId="046D6B77" w:rsidR="004F7593" w:rsidRDefault="006E0063" w:rsidP="004F7593">
            <w:pPr>
              <w:rPr>
                <w:ins w:id="19073" w:author="Fegie" w:date="2021-04-28T19:21:00Z"/>
                <w:rFonts w:ascii="標楷體" w:eastAsia="標楷體" w:hAnsi="標楷體"/>
                <w:lang w:eastAsia="zh-HK"/>
              </w:rPr>
            </w:pPr>
            <w:ins w:id="19074" w:author="Fegie" w:date="2021-04-29T15:19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</w:t>
              </w:r>
            </w:ins>
            <w:ins w:id="19075" w:author="Fegie" w:date="2021-04-29T15:20:00Z">
              <w:r>
                <w:rPr>
                  <w:rFonts w:ascii="標楷體" w:eastAsia="標楷體" w:hAnsi="標楷體"/>
                  <w:lang w:eastAsia="zh-HK"/>
                </w:rPr>
                <w:t>.LiaisonName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76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02A0A" w14:textId="5ECDF977" w:rsidR="004F7593" w:rsidRDefault="006E0063" w:rsidP="004F7593">
            <w:pPr>
              <w:rPr>
                <w:ins w:id="19077" w:author="Fegie" w:date="2021-04-28T19:21:00Z"/>
                <w:rFonts w:ascii="標楷體" w:eastAsia="標楷體" w:hAnsi="標楷體"/>
                <w:lang w:eastAsia="zh-HK"/>
              </w:rPr>
            </w:pPr>
            <w:ins w:id="19078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聯絡人姓名</w:t>
              </w:r>
            </w:ins>
          </w:p>
        </w:tc>
      </w:tr>
      <w:tr w:rsidR="004F7593" w14:paraId="47EBDE5B" w14:textId="77777777" w:rsidTr="00C1400F">
        <w:trPr>
          <w:ins w:id="1907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B1A2" w14:textId="7D5CEAE7" w:rsidR="004F7593" w:rsidRDefault="0008417A" w:rsidP="004F7593">
            <w:pPr>
              <w:jc w:val="center"/>
              <w:rPr>
                <w:ins w:id="19080" w:author="Fegie" w:date="2021-04-28T19:21:00Z"/>
                <w:rFonts w:ascii="標楷體" w:eastAsia="標楷體" w:hAnsi="標楷體"/>
              </w:rPr>
            </w:pPr>
            <w:ins w:id="19081" w:author="Fegie" w:date="2021-04-29T15:10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06D51" w14:textId="77777777" w:rsidR="004F7593" w:rsidRDefault="004F7593" w:rsidP="004F7593">
            <w:pPr>
              <w:jc w:val="center"/>
              <w:rPr>
                <w:ins w:id="19082" w:author="Fegie" w:date="2021-04-28T19:21:00Z"/>
                <w:rFonts w:ascii="標楷體" w:eastAsia="標楷體" w:hAnsi="標楷體"/>
                <w:lang w:eastAsia="zh-HK"/>
              </w:rPr>
            </w:pPr>
            <w:ins w:id="1908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E919E" w14:textId="15466538" w:rsidR="004F7593" w:rsidRDefault="004F7593" w:rsidP="004F7593">
            <w:pPr>
              <w:rPr>
                <w:ins w:id="19084" w:author="Fegie" w:date="2021-04-28T19:21:00Z"/>
                <w:rFonts w:ascii="標楷體" w:eastAsia="標楷體" w:hAnsi="標楷體"/>
                <w:lang w:eastAsia="zh-HK"/>
              </w:rPr>
            </w:pPr>
            <w:ins w:id="19085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異動人員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864" w14:textId="0CF5BC48" w:rsidR="004F7593" w:rsidRDefault="006E0063" w:rsidP="004F7593">
            <w:pPr>
              <w:rPr>
                <w:ins w:id="19086" w:author="Fegie" w:date="2021-04-28T19:21:00Z"/>
                <w:rFonts w:ascii="標楷體" w:eastAsia="標楷體" w:hAnsi="標楷體"/>
                <w:color w:val="FF0000"/>
              </w:rPr>
            </w:pPr>
            <w:ins w:id="19087" w:author="Fegie" w:date="2021-04-29T15:20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ustTelNo.LastUpdateEmpNo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170C" w14:textId="7EC4E6C7" w:rsidR="004F7593" w:rsidRDefault="006E0063" w:rsidP="004F7593">
            <w:pPr>
              <w:rPr>
                <w:ins w:id="19088" w:author="Fegie" w:date="2021-04-28T19:21:00Z"/>
                <w:rFonts w:ascii="標楷體" w:eastAsia="標楷體" w:hAnsi="標楷體"/>
                <w:lang w:eastAsia="zh-HK"/>
              </w:rPr>
            </w:pPr>
            <w:ins w:id="19089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異動人員</w:t>
              </w:r>
            </w:ins>
          </w:p>
        </w:tc>
      </w:tr>
      <w:tr w:rsidR="004F7593" w14:paraId="6853744B" w14:textId="77777777" w:rsidTr="00C1400F">
        <w:trPr>
          <w:ins w:id="19090" w:author="Fegie" w:date="2021-04-29T11:5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3A11" w14:textId="31F2A74A" w:rsidR="004F7593" w:rsidRDefault="0008417A" w:rsidP="004F7593">
            <w:pPr>
              <w:jc w:val="center"/>
              <w:rPr>
                <w:ins w:id="19091" w:author="Fegie" w:date="2021-04-29T11:50:00Z"/>
                <w:rFonts w:ascii="標楷體" w:eastAsia="標楷體" w:hAnsi="標楷體"/>
              </w:rPr>
            </w:pPr>
            <w:ins w:id="19092" w:author="Fegie" w:date="2021-04-29T15:10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7A1E" w14:textId="6796FF26" w:rsidR="004F7593" w:rsidRDefault="004F7593" w:rsidP="004F7593">
            <w:pPr>
              <w:jc w:val="center"/>
              <w:rPr>
                <w:ins w:id="19093" w:author="Fegie" w:date="2021-04-29T11:50:00Z"/>
                <w:rFonts w:ascii="標楷體" w:eastAsia="標楷體" w:hAnsi="標楷體"/>
                <w:lang w:eastAsia="zh-HK"/>
              </w:rPr>
            </w:pPr>
            <w:ins w:id="19094" w:author="Fegie" w:date="2021-04-29T11:5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7F81" w14:textId="1886620F" w:rsidR="004F7593" w:rsidRDefault="004F7593" w:rsidP="004F7593">
            <w:pPr>
              <w:rPr>
                <w:ins w:id="19095" w:author="Fegie" w:date="2021-04-29T11:50:00Z"/>
                <w:rFonts w:ascii="標楷體" w:eastAsia="標楷體" w:hAnsi="標楷體"/>
                <w:lang w:eastAsia="zh-HK"/>
              </w:rPr>
            </w:pPr>
            <w:ins w:id="19096" w:author="Fegie" w:date="2021-04-29T11:50:00Z">
              <w:r>
                <w:rPr>
                  <w:rFonts w:ascii="標楷體" w:eastAsia="標楷體" w:hAnsi="標楷體" w:hint="eastAsia"/>
                  <w:lang w:eastAsia="zh-HK"/>
                </w:rPr>
                <w:t>異動時間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950F3" w14:textId="796E25A2" w:rsidR="004F7593" w:rsidRDefault="006E0063" w:rsidP="004F7593">
            <w:pPr>
              <w:rPr>
                <w:ins w:id="19097" w:author="Fegie" w:date="2021-04-29T11:50:00Z"/>
                <w:rFonts w:ascii="標楷體" w:eastAsia="標楷體" w:hAnsi="標楷體"/>
                <w:color w:val="FF0000"/>
              </w:rPr>
            </w:pPr>
            <w:ins w:id="19098" w:author="Fegie" w:date="2021-04-29T15:20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ustTelNo.Last</w:t>
              </w:r>
            </w:ins>
            <w:ins w:id="19099" w:author="Fegie" w:date="2021-04-29T15:21:00Z">
              <w:r>
                <w:rPr>
                  <w:rFonts w:ascii="標楷體" w:eastAsia="標楷體" w:hAnsi="標楷體"/>
                  <w:lang w:eastAsia="zh-HK"/>
                </w:rPr>
                <w:t>Update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795B" w14:textId="7837E522" w:rsidR="004F7593" w:rsidRDefault="006E0063" w:rsidP="004F7593">
            <w:pPr>
              <w:rPr>
                <w:ins w:id="19100" w:author="Fegie" w:date="2021-04-29T11:50:00Z"/>
                <w:rFonts w:ascii="標楷體" w:eastAsia="標楷體" w:hAnsi="標楷體"/>
                <w:lang w:eastAsia="zh-HK"/>
              </w:rPr>
            </w:pPr>
            <w:ins w:id="19101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異動時間</w:t>
              </w:r>
            </w:ins>
          </w:p>
        </w:tc>
      </w:tr>
      <w:tr w:rsidR="004F7593" w14:paraId="1888D4B0" w14:textId="77777777" w:rsidTr="00C1400F">
        <w:trPr>
          <w:ins w:id="19102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2F57" w14:textId="4BDE37BC" w:rsidR="004F7593" w:rsidRDefault="0008417A" w:rsidP="004F7593">
            <w:pPr>
              <w:jc w:val="center"/>
              <w:rPr>
                <w:ins w:id="19103" w:author="Fegie" w:date="2021-04-28T19:21:00Z"/>
                <w:rFonts w:ascii="標楷體" w:eastAsia="標楷體" w:hAnsi="標楷體"/>
              </w:rPr>
            </w:pPr>
            <w:ins w:id="19104" w:author="Fegie" w:date="2021-04-29T15:1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E4C3" w14:textId="77777777" w:rsidR="004F7593" w:rsidRDefault="004F7593" w:rsidP="004F7593">
            <w:pPr>
              <w:jc w:val="center"/>
              <w:rPr>
                <w:ins w:id="19105" w:author="Fegie" w:date="2021-04-28T19:21:00Z"/>
                <w:rFonts w:ascii="標楷體" w:eastAsia="標楷體" w:hAnsi="標楷體"/>
                <w:lang w:eastAsia="zh-HK"/>
              </w:rPr>
            </w:pPr>
            <w:ins w:id="19106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E39C" w14:textId="620FD5F4" w:rsidR="004F7593" w:rsidRDefault="004F7593" w:rsidP="004F7593">
            <w:pPr>
              <w:rPr>
                <w:ins w:id="19107" w:author="Fegie" w:date="2021-04-28T19:21:00Z"/>
                <w:rFonts w:ascii="標楷體" w:eastAsia="標楷體" w:hAnsi="標楷體"/>
                <w:lang w:eastAsia="zh-HK"/>
              </w:rPr>
            </w:pPr>
            <w:ins w:id="19108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啟用記號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69830" w14:textId="29FDEBA7" w:rsidR="004F7593" w:rsidRPr="00BA4B70" w:rsidRDefault="006E0063" w:rsidP="004F7593">
            <w:pPr>
              <w:rPr>
                <w:ins w:id="19109" w:author="Fegie" w:date="2021-04-28T19:21:00Z"/>
                <w:rFonts w:ascii="標楷體" w:eastAsia="標楷體" w:hAnsi="標楷體"/>
                <w:color w:val="000000" w:themeColor="text1"/>
              </w:rPr>
            </w:pPr>
            <w:ins w:id="19110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ustTelNo.Enable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2BF8" w14:textId="57552258" w:rsidR="004F7593" w:rsidRDefault="006E0063" w:rsidP="004F7593">
            <w:pPr>
              <w:rPr>
                <w:ins w:id="19111" w:author="Fegie" w:date="2021-04-28T19:21:00Z"/>
                <w:rFonts w:ascii="標楷體" w:eastAsia="標楷體" w:hAnsi="標楷體"/>
                <w:lang w:eastAsia="zh-HK"/>
              </w:rPr>
            </w:pPr>
            <w:ins w:id="19112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啟用記號</w:t>
              </w:r>
            </w:ins>
          </w:p>
        </w:tc>
      </w:tr>
      <w:tr w:rsidR="004F7593" w14:paraId="35F0CB0D" w14:textId="77777777" w:rsidTr="00C1400F">
        <w:trPr>
          <w:ins w:id="19113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26B3" w14:textId="73B9D3FB" w:rsidR="004F7593" w:rsidRDefault="0008417A" w:rsidP="004F7593">
            <w:pPr>
              <w:jc w:val="center"/>
              <w:rPr>
                <w:ins w:id="19114" w:author="Fegie" w:date="2021-04-28T19:21:00Z"/>
                <w:rFonts w:ascii="標楷體" w:eastAsia="標楷體" w:hAnsi="標楷體"/>
              </w:rPr>
            </w:pPr>
            <w:ins w:id="19115" w:author="Fegie" w:date="2021-04-29T15:10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4CC" w14:textId="77777777" w:rsidR="004F7593" w:rsidRDefault="004F7593" w:rsidP="004F7593">
            <w:pPr>
              <w:jc w:val="center"/>
              <w:rPr>
                <w:ins w:id="19116" w:author="Fegie" w:date="2021-04-28T19:21:00Z"/>
                <w:rFonts w:ascii="標楷體" w:eastAsia="標楷體" w:hAnsi="標楷體"/>
                <w:lang w:eastAsia="zh-HK"/>
              </w:rPr>
            </w:pPr>
            <w:ins w:id="1911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92CD" w14:textId="2E490098" w:rsidR="004F7593" w:rsidRDefault="004F7593" w:rsidP="004F7593">
            <w:pPr>
              <w:rPr>
                <w:ins w:id="19118" w:author="Fegie" w:date="2021-04-28T19:21:00Z"/>
                <w:rFonts w:ascii="標楷體" w:eastAsia="標楷體" w:hAnsi="標楷體"/>
                <w:lang w:eastAsia="zh-HK"/>
              </w:rPr>
            </w:pPr>
            <w:ins w:id="19119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異動原因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BA31" w14:textId="03EA8C79" w:rsidR="004F7593" w:rsidRPr="006E0063" w:rsidRDefault="006E0063">
            <w:pPr>
              <w:rPr>
                <w:ins w:id="19120" w:author="Fegie" w:date="2021-04-29T15:22:00Z"/>
                <w:rFonts w:ascii="標楷體" w:eastAsia="標楷體" w:hAnsi="標楷體"/>
                <w:lang w:eastAsia="zh-HK"/>
                <w:rPrChange w:id="19121" w:author="Fegie" w:date="2021-04-29T15:22:00Z">
                  <w:rPr>
                    <w:ins w:id="19122" w:author="Fegie" w:date="2021-04-29T15:22:00Z"/>
                    <w:lang w:eastAsia="zh-HK"/>
                  </w:rPr>
                </w:rPrChange>
              </w:rPr>
            </w:pPr>
            <w:ins w:id="19123" w:author="Fegie" w:date="2021-04-29T15:22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9124" w:author="Fegie" w:date="2021-04-29T15:21:00Z">
              <w:r w:rsidRPr="006E0063">
                <w:rPr>
                  <w:rFonts w:ascii="標楷體" w:eastAsia="標楷體" w:hAnsi="標楷體"/>
                  <w:lang w:eastAsia="zh-HK"/>
                  <w:rPrChange w:id="19125" w:author="Fegie" w:date="2021-04-29T15:22:00Z">
                    <w:rPr>
                      <w:lang w:eastAsia="zh-HK"/>
                    </w:rPr>
                  </w:rPrChange>
                </w:rPr>
                <w:t>CustTelNo.TelChgRsnCode</w:t>
              </w:r>
            </w:ins>
          </w:p>
          <w:p w14:paraId="48BE88B2" w14:textId="02664A60" w:rsidR="006E0063" w:rsidRDefault="006E0063" w:rsidP="006E0063">
            <w:pPr>
              <w:rPr>
                <w:ins w:id="19126" w:author="Fegie" w:date="2021-04-29T15:22:00Z"/>
                <w:rFonts w:ascii="標楷體" w:eastAsia="標楷體" w:hAnsi="標楷體" w:cs="細明體"/>
                <w:spacing w:val="15"/>
                <w:kern w:val="0"/>
              </w:rPr>
            </w:pPr>
            <w:ins w:id="19127" w:author="Fegie" w:date="2021-04-29T15:22:00Z">
              <w:r>
                <w:rPr>
                  <w:rFonts w:ascii="標楷體" w:eastAsia="標楷體" w:hAnsi="標楷體" w:hint="eastAsia"/>
                  <w:color w:val="000000" w:themeColor="text1"/>
                </w:rPr>
                <w:t>2.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4D118AEA" w14:textId="26701EAC" w:rsidR="007F0982" w:rsidRPr="00831FEB" w:rsidRDefault="006E0063" w:rsidP="006E0063">
            <w:pPr>
              <w:rPr>
                <w:ins w:id="19128" w:author="家榮 張" w:date="2021-05-06T19:35:00Z"/>
                <w:rStyle w:val="a7"/>
                <w:rFonts w:ascii="標楷體" w:eastAsia="標楷體" w:hAnsi="標楷體" w:cs="細明體"/>
                <w:spacing w:val="15"/>
                <w:kern w:val="0"/>
              </w:rPr>
            </w:pPr>
            <w:ins w:id="19129" w:author="Fegie" w:date="2021-04-29T15:2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(Te</w:t>
              </w:r>
            </w:ins>
            <w:ins w:id="19130" w:author="Fegie" w:date="2021-04-29T15:2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lChgRsnCode</w:t>
              </w:r>
            </w:ins>
            <w:ins w:id="19131" w:author="Fegie" w:date="2021-04-29T15:2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132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</w:ins>
          </w:p>
          <w:p w14:paraId="134A6A0A" w14:textId="19E2C488" w:rsidR="006E0063" w:rsidRPr="006E0063" w:rsidRDefault="007F0982">
            <w:pPr>
              <w:rPr>
                <w:ins w:id="19133" w:author="Fegie" w:date="2021-04-28T19:21:00Z"/>
                <w:rFonts w:ascii="標楷體" w:eastAsia="標楷體" w:hAnsi="標楷體"/>
                <w:color w:val="000000" w:themeColor="text1"/>
                <w:rPrChange w:id="19134" w:author="Fegie" w:date="2021-04-29T15:22:00Z">
                  <w:rPr>
                    <w:ins w:id="19135" w:author="Fegie" w:date="2021-04-28T19:21:00Z"/>
                  </w:rPr>
                </w:rPrChange>
              </w:rPr>
            </w:pPr>
            <w:ins w:id="19136" w:author="家榮 張" w:date="2021-05-06T19:35:00Z"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 xml:space="preserve">  </w:t>
              </w:r>
              <w:del w:id="19137" w:author="家榮 張" w:date="2021-05-06T19:35:00Z">
                <w:r w:rsidR="006E0063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10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138" w:author="Fegie" w:date="2021-04-29T15:22:00Z">
              <w:r w:rsidR="006E0063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B184" w14:textId="43B96A00" w:rsidR="004F7593" w:rsidRDefault="006E0063" w:rsidP="004F7593">
            <w:pPr>
              <w:rPr>
                <w:ins w:id="19139" w:author="Fegie" w:date="2021-04-28T19:21:00Z"/>
                <w:rFonts w:ascii="標楷體" w:eastAsia="標楷體" w:hAnsi="標楷體"/>
                <w:lang w:eastAsia="zh-HK"/>
              </w:rPr>
            </w:pPr>
            <w:ins w:id="19140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異動原因</w:t>
              </w:r>
            </w:ins>
          </w:p>
        </w:tc>
      </w:tr>
      <w:tr w:rsidR="004F7593" w14:paraId="302C4065" w14:textId="77777777" w:rsidTr="00C1400F">
        <w:trPr>
          <w:ins w:id="19141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A911B" w14:textId="1DFF3EFD" w:rsidR="004F7593" w:rsidRDefault="004F7593" w:rsidP="004F7593">
            <w:pPr>
              <w:jc w:val="center"/>
              <w:rPr>
                <w:ins w:id="19142" w:author="Fegie" w:date="2021-04-28T19:21:00Z"/>
                <w:rFonts w:ascii="標楷體" w:eastAsia="標楷體" w:hAnsi="標楷體"/>
              </w:rPr>
            </w:pPr>
            <w:ins w:id="19143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9144" w:author="Fegie" w:date="2021-04-29T15:10:00Z">
              <w:r w:rsidR="0008417A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9B6A" w14:textId="77777777" w:rsidR="004F7593" w:rsidRDefault="004F7593" w:rsidP="004F7593">
            <w:pPr>
              <w:jc w:val="center"/>
              <w:rPr>
                <w:ins w:id="19145" w:author="Fegie" w:date="2021-04-28T19:21:00Z"/>
                <w:rFonts w:ascii="標楷體" w:eastAsia="標楷體" w:hAnsi="標楷體"/>
                <w:lang w:eastAsia="zh-HK"/>
              </w:rPr>
            </w:pPr>
            <w:ins w:id="19146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0CD8" w14:textId="160C27AE" w:rsidR="004F7593" w:rsidRDefault="004F7593" w:rsidP="004F7593">
            <w:pPr>
              <w:rPr>
                <w:ins w:id="19147" w:author="Fegie" w:date="2021-04-28T19:21:00Z"/>
                <w:rFonts w:ascii="標楷體" w:eastAsia="標楷體" w:hAnsi="標楷體"/>
                <w:lang w:eastAsia="zh-HK"/>
              </w:rPr>
            </w:pPr>
            <w:ins w:id="19148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A46C" w14:textId="64FAF9DF" w:rsidR="004F7593" w:rsidRPr="00BA4B70" w:rsidRDefault="006E0063" w:rsidP="004F7593">
            <w:pPr>
              <w:rPr>
                <w:ins w:id="19149" w:author="Fegie" w:date="2021-04-28T19:21:00Z"/>
                <w:rFonts w:ascii="標楷體" w:eastAsia="標楷體" w:hAnsi="標楷體"/>
                <w:color w:val="000000" w:themeColor="text1"/>
              </w:rPr>
            </w:pPr>
            <w:ins w:id="19150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ustTelNo.Rmk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7091" w14:textId="44494687" w:rsidR="004F7593" w:rsidRDefault="006E0063" w:rsidP="004F7593">
            <w:pPr>
              <w:rPr>
                <w:ins w:id="19151" w:author="Fegie" w:date="2021-04-28T19:21:00Z"/>
                <w:rFonts w:ascii="標楷體" w:eastAsia="標楷體" w:hAnsi="標楷體"/>
                <w:lang w:eastAsia="zh-HK"/>
              </w:rPr>
            </w:pPr>
            <w:ins w:id="19152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</w:tr>
      <w:tr w:rsidR="004F7593" w14:paraId="2EEFB0A4" w14:textId="77777777" w:rsidTr="00C1400F">
        <w:trPr>
          <w:ins w:id="19153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F34BD" w14:textId="6B427243" w:rsidR="004F7593" w:rsidRDefault="004F7593" w:rsidP="004F7593">
            <w:pPr>
              <w:jc w:val="center"/>
              <w:rPr>
                <w:ins w:id="19154" w:author="Fegie" w:date="2021-04-28T19:21:00Z"/>
                <w:rFonts w:ascii="標楷體" w:eastAsia="標楷體" w:hAnsi="標楷體"/>
              </w:rPr>
            </w:pPr>
            <w:ins w:id="19155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9156" w:author="Fegie" w:date="2021-04-29T15:10:00Z">
              <w:r w:rsidR="0008417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0C87" w14:textId="77777777" w:rsidR="004F7593" w:rsidRDefault="004F7593" w:rsidP="004F7593">
            <w:pPr>
              <w:jc w:val="center"/>
              <w:rPr>
                <w:ins w:id="19157" w:author="Fegie" w:date="2021-04-28T19:21:00Z"/>
                <w:rFonts w:ascii="標楷體" w:eastAsia="標楷體" w:hAnsi="標楷體"/>
                <w:lang w:eastAsia="zh-HK"/>
              </w:rPr>
            </w:pPr>
            <w:ins w:id="19158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7707" w14:textId="07F472F9" w:rsidR="004F7593" w:rsidRDefault="004F7593" w:rsidP="004F7593">
            <w:pPr>
              <w:rPr>
                <w:ins w:id="19159" w:author="Fegie" w:date="2021-04-28T19:21:00Z"/>
                <w:rFonts w:ascii="標楷體" w:eastAsia="標楷體" w:hAnsi="標楷體"/>
                <w:lang w:eastAsia="zh-HK"/>
              </w:rPr>
            </w:pPr>
            <w:ins w:id="19160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停用原因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B152C" w14:textId="6CC8D1E9" w:rsidR="004F7593" w:rsidRDefault="006E0063" w:rsidP="004F7593">
            <w:pPr>
              <w:rPr>
                <w:ins w:id="19161" w:author="Fegie" w:date="2021-04-28T19:21:00Z"/>
                <w:rFonts w:ascii="標楷體" w:eastAsia="標楷體" w:hAnsi="標楷體"/>
                <w:color w:val="FF0000"/>
              </w:rPr>
            </w:pPr>
            <w:ins w:id="19162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ustTelNo.StopReason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F35C" w14:textId="5345593D" w:rsidR="004F7593" w:rsidRDefault="006E0063" w:rsidP="004F7593">
            <w:pPr>
              <w:rPr>
                <w:ins w:id="19163" w:author="Fegie" w:date="2021-04-28T19:21:00Z"/>
                <w:rFonts w:ascii="標楷體" w:eastAsia="標楷體" w:hAnsi="標楷體"/>
                <w:lang w:eastAsia="zh-HK"/>
              </w:rPr>
            </w:pPr>
            <w:ins w:id="19164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停用原因</w:t>
              </w:r>
            </w:ins>
          </w:p>
        </w:tc>
      </w:tr>
    </w:tbl>
    <w:p w14:paraId="70E84A9C" w14:textId="3EB96C52" w:rsidR="004878CA" w:rsidRDefault="004878CA">
      <w:pPr>
        <w:widowControl/>
        <w:rPr>
          <w:ins w:id="19165" w:author="Fegie" w:date="2021-04-29T15:10:00Z"/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ins w:id="19166" w:author="Fegie" w:date="2021-04-29T15:10:00Z"/>
          <w:rFonts w:eastAsia="標楷體"/>
          <w:sz w:val="32"/>
          <w:szCs w:val="20"/>
        </w:rPr>
      </w:pPr>
      <w:ins w:id="19167" w:author="Fegie" w:date="2021-04-29T15:10:00Z">
        <w:r>
          <w:rPr>
            <w:rFonts w:eastAsia="標楷體"/>
            <w:sz w:val="32"/>
            <w:szCs w:val="20"/>
          </w:rPr>
          <w:br w:type="page"/>
        </w:r>
      </w:ins>
    </w:p>
    <w:p w14:paraId="46BA5E6D" w14:textId="19996954" w:rsidR="00736F37" w:rsidRDefault="00736F37" w:rsidP="001B4B49">
      <w:pPr>
        <w:pStyle w:val="3"/>
        <w:numPr>
          <w:ilvl w:val="2"/>
          <w:numId w:val="54"/>
        </w:numPr>
        <w:rPr>
          <w:ins w:id="19168" w:author="Fegie" w:date="2021-05-02T00:05:00Z"/>
        </w:rPr>
      </w:pPr>
      <w:ins w:id="19169" w:author="Fegie" w:date="2021-05-02T00:01:00Z">
        <w:r>
          <w:rPr>
            <w:rFonts w:hint="eastAsia"/>
          </w:rPr>
          <w:lastRenderedPageBreak/>
          <w:t>L</w:t>
        </w:r>
        <w:r>
          <w:t xml:space="preserve">1105  </w:t>
        </w:r>
        <w:r>
          <w:rPr>
            <w:rFonts w:hint="eastAsia"/>
          </w:rPr>
          <w:t>顧客聯絡電話維護</w:t>
        </w:r>
      </w:ins>
      <w:ins w:id="19170" w:author="Fegie" w:date="2021-05-05T16:25:00Z">
        <w:r w:rsidR="00C817AE">
          <w:rPr>
            <w:rFonts w:hAnsi="標楷體" w:hint="eastAsia"/>
          </w:rPr>
          <w:t>***</w:t>
        </w:r>
      </w:ins>
    </w:p>
    <w:p w14:paraId="344580B9" w14:textId="77777777" w:rsidR="00736F37" w:rsidRDefault="00736F37" w:rsidP="00736F37">
      <w:pPr>
        <w:pStyle w:val="15"/>
        <w:numPr>
          <w:ilvl w:val="0"/>
          <w:numId w:val="55"/>
        </w:numPr>
        <w:ind w:left="1418"/>
        <w:rPr>
          <w:ins w:id="19171" w:author="Fegie" w:date="2021-05-02T00:06:00Z"/>
        </w:rPr>
      </w:pPr>
      <w:ins w:id="19172" w:author="Fegie" w:date="2021-05-02T00:06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736F37" w14:paraId="748D2EC9" w14:textId="77777777" w:rsidTr="00736F37">
        <w:trPr>
          <w:trHeight w:val="277"/>
          <w:ins w:id="19173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968070E" w14:textId="77777777" w:rsidR="00736F37" w:rsidRDefault="00736F37">
            <w:pPr>
              <w:rPr>
                <w:ins w:id="19174" w:author="Fegie" w:date="2021-05-02T00:06:00Z"/>
                <w:rFonts w:ascii="標楷體" w:eastAsia="標楷體" w:hAnsi="標楷體"/>
              </w:rPr>
            </w:pPr>
            <w:ins w:id="19175" w:author="Fegie" w:date="2021-05-02T00:06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399B9" w14:textId="5A96D261" w:rsidR="00736F37" w:rsidRDefault="001B4B49">
            <w:pPr>
              <w:rPr>
                <w:ins w:id="19176" w:author="Fegie" w:date="2021-05-02T00:06:00Z"/>
                <w:rFonts w:ascii="標楷體" w:eastAsia="標楷體" w:hAnsi="標楷體"/>
              </w:rPr>
            </w:pPr>
            <w:ins w:id="19177" w:author="Fegie" w:date="2021-05-02T00:15:00Z">
              <w:r>
                <w:rPr>
                  <w:rFonts w:ascii="標楷體" w:eastAsia="標楷體" w:hAnsi="標楷體" w:hint="eastAsia"/>
                </w:rPr>
                <w:t>顧客聯絡電話</w:t>
              </w:r>
            </w:ins>
            <w:ins w:id="19178" w:author="Fegie" w:date="2021-05-02T00:06:00Z">
              <w:r w:rsidR="00736F37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736F37" w14:paraId="0EBA8BDC" w14:textId="77777777" w:rsidTr="00736F37">
        <w:trPr>
          <w:trHeight w:val="277"/>
          <w:ins w:id="19179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748DA64" w14:textId="77777777" w:rsidR="00736F37" w:rsidRDefault="00736F37">
            <w:pPr>
              <w:rPr>
                <w:ins w:id="19180" w:author="Fegie" w:date="2021-05-02T00:06:00Z"/>
                <w:rFonts w:ascii="標楷體" w:eastAsia="標楷體" w:hAnsi="標楷體"/>
              </w:rPr>
            </w:pPr>
            <w:ins w:id="19181" w:author="Fegie" w:date="2021-05-02T00:06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F1474" w14:textId="752F039D" w:rsidR="00736F37" w:rsidRDefault="00736F37">
            <w:pPr>
              <w:rPr>
                <w:ins w:id="19182" w:author="Fegie" w:date="2021-05-02T00:06:00Z"/>
                <w:rFonts w:ascii="標楷體" w:eastAsia="標楷體" w:hAnsi="標楷體"/>
              </w:rPr>
            </w:pPr>
            <w:ins w:id="19183" w:author="Fegie" w:date="2021-05-02T00:06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19184" w:author="Fegie" w:date="2021-05-02T00:18:00Z">
              <w:r w:rsidR="00B1772F">
                <w:rPr>
                  <w:rFonts w:ascii="標楷體" w:eastAsia="標楷體" w:hAnsi="標楷體" w:hint="eastAsia"/>
                </w:rPr>
                <w:t>顧客聯絡電話。</w:t>
              </w:r>
            </w:ins>
          </w:p>
          <w:p w14:paraId="1EF09616" w14:textId="012AB996" w:rsidR="00736F37" w:rsidRDefault="00736F37">
            <w:pPr>
              <w:rPr>
                <w:ins w:id="19185" w:author="Fegie" w:date="2021-05-02T00:06:00Z"/>
                <w:rFonts w:ascii="標楷體" w:eastAsia="標楷體" w:hAnsi="標楷體"/>
              </w:rPr>
            </w:pPr>
            <w:ins w:id="19186" w:author="Fegie" w:date="2021-05-02T00:06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19187" w:author="Fegie" w:date="2021-05-02T00:18:00Z">
              <w:r w:rsidR="00B1772F">
                <w:rPr>
                  <w:rFonts w:ascii="標楷體" w:eastAsia="標楷體" w:hAnsi="標楷體" w:hint="eastAsia"/>
                </w:rPr>
                <w:t>1905</w:t>
              </w:r>
            </w:ins>
            <w:ins w:id="19188" w:author="Fegie" w:date="2021-05-02T00:06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19189" w:author="Fegie" w:date="2021-05-02T00:18:00Z">
              <w:r w:rsidR="00B1772F">
                <w:rPr>
                  <w:rFonts w:ascii="標楷體" w:eastAsia="標楷體" w:hAnsi="標楷體" w:hint="eastAsia"/>
                </w:rPr>
                <w:t>顧客聯絡電話</w:t>
              </w:r>
            </w:ins>
            <w:ins w:id="19190" w:author="Fegie" w:date="2021-05-02T00:06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736F37" w14:paraId="4ECBD564" w14:textId="77777777" w:rsidTr="00736F37">
        <w:trPr>
          <w:trHeight w:val="773"/>
          <w:ins w:id="19191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941D70" w14:textId="77777777" w:rsidR="00736F37" w:rsidRDefault="00736F37">
            <w:pPr>
              <w:rPr>
                <w:ins w:id="19192" w:author="Fegie" w:date="2021-05-02T00:06:00Z"/>
                <w:rFonts w:ascii="標楷體" w:eastAsia="標楷體" w:hAnsi="標楷體"/>
              </w:rPr>
            </w:pPr>
            <w:ins w:id="19193" w:author="Fegie" w:date="2021-05-02T00:06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3A131A" w14:textId="34459FEE" w:rsidR="00736F37" w:rsidRDefault="00736F37">
            <w:pPr>
              <w:ind w:left="240" w:hangingChars="100" w:hanging="240"/>
              <w:rPr>
                <w:ins w:id="19194" w:author="Fegie" w:date="2021-05-02T00:06:00Z"/>
                <w:rFonts w:ascii="標楷體" w:eastAsia="標楷體" w:hAnsi="標楷體"/>
              </w:rPr>
            </w:pPr>
            <w:ins w:id="19195" w:author="Fegie" w:date="2021-05-02T00:0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9196" w:author="st1" w:date="2021-05-06T11:05:00Z">
              <w:r w:rsidR="00F10F51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19197" w:author="Fegie" w:date="2021-05-02T00:06:00Z">
              <w:del w:id="19198" w:author="st1" w:date="2021-05-06T11:05:00Z">
                <w:r w:rsidRPr="00B1772F" w:rsidDel="00F10F51">
                  <w:rPr>
                    <w:rFonts w:ascii="標楷體" w:eastAsia="標楷體" w:hAnsi="標楷體" w:hint="eastAsia"/>
                    <w:color w:val="FF0000"/>
                    <w:rPrChange w:id="19199" w:author="Fegie" w:date="2021-05-02T00:19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</w:delText>
                </w:r>
              </w:del>
            </w:ins>
            <w:ins w:id="19200" w:author="Fegie" w:date="2021-05-02T00:18:00Z">
              <w:del w:id="19201" w:author="st1" w:date="2021-05-06T11:05:00Z">
                <w:r w:rsidR="00B1772F" w:rsidRPr="00B1772F" w:rsidDel="00F10F51">
                  <w:rPr>
                    <w:rFonts w:ascii="標楷體" w:eastAsia="標楷體" w:hAnsi="標楷體" w:hint="eastAsia"/>
                    <w:color w:val="FF0000"/>
                    <w:rPrChange w:id="19202" w:author="Fegie" w:date="2021-05-02T00:19:00Z">
                      <w:rPr>
                        <w:rFonts w:ascii="標楷體" w:eastAsia="標楷體" w:hAnsi="標楷體" w:hint="eastAsia"/>
                      </w:rPr>
                    </w:rPrChange>
                  </w:rPr>
                  <w:delText>流程</w:delText>
                </w:r>
              </w:del>
            </w:ins>
            <w:ins w:id="19203" w:author="Fegie" w:date="2021-05-02T00:06:00Z">
              <w:del w:id="19204" w:author="st1" w:date="2021-05-06T11:05:00Z">
                <w:r w:rsidDel="00F10F51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54FB95E0" w14:textId="00A148B5" w:rsidR="00736F37" w:rsidRDefault="00736F37">
            <w:pPr>
              <w:rPr>
                <w:ins w:id="19205" w:author="Fegie" w:date="2021-05-02T00:06:00Z"/>
                <w:rFonts w:ascii="標楷體" w:eastAsia="標楷體" w:hAnsi="標楷體"/>
              </w:rPr>
            </w:pPr>
            <w:ins w:id="19206" w:author="Fegie" w:date="2021-05-02T00:06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19207" w:author="Fegie" w:date="2021-05-02T00:23:00Z">
              <w:r w:rsidR="00B1772F">
                <w:rPr>
                  <w:rFonts w:ascii="標楷體" w:eastAsia="標楷體" w:hAnsi="標楷體" w:hint="eastAsia"/>
                </w:rPr>
                <w:t>客戶聯絡電話</w:t>
              </w:r>
            </w:ins>
            <w:ins w:id="19208" w:author="Fegie" w:date="2021-05-02T00:06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19209" w:author="Fegie" w:date="2021-05-02T00:23:00Z">
              <w:r w:rsidR="00B1772F">
                <w:rPr>
                  <w:rFonts w:ascii="標楷體" w:eastAsia="標楷體" w:hAnsi="標楷體"/>
                </w:rPr>
                <w:t>CustTelNo</w:t>
              </w:r>
            </w:ins>
            <w:ins w:id="19210" w:author="Fegie" w:date="2021-05-02T00:06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2B18C83" w14:textId="77777777" w:rsidR="00736F37" w:rsidRDefault="00736F37">
            <w:pPr>
              <w:rPr>
                <w:ins w:id="19211" w:author="Fegie" w:date="2021-05-02T00:06:00Z"/>
                <w:rFonts w:ascii="標楷體" w:eastAsia="標楷體" w:hAnsi="標楷體"/>
                <w:lang w:eastAsia="zh-HK"/>
              </w:rPr>
            </w:pPr>
            <w:ins w:id="19212" w:author="Fegie" w:date="2021-05-02T00:06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0686B24" w14:textId="134593F7" w:rsidR="00736F37" w:rsidRDefault="00736F37">
            <w:pPr>
              <w:rPr>
                <w:ins w:id="19213" w:author="Fegie" w:date="2021-05-02T00:06:00Z"/>
                <w:rFonts w:ascii="標楷體" w:eastAsia="標楷體" w:hAnsi="標楷體"/>
                <w:lang w:eastAsia="zh-HK"/>
              </w:rPr>
            </w:pPr>
            <w:ins w:id="19214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9215" w:author="Fegie" w:date="2021-05-02T00:28:00Z">
              <w:r w:rsidR="0000053E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  <w:p w14:paraId="36D61AB8" w14:textId="73291F71" w:rsidR="00736F37" w:rsidRDefault="00736F37">
            <w:pPr>
              <w:rPr>
                <w:ins w:id="19216" w:author="Fegie" w:date="2021-05-02T00:06:00Z"/>
                <w:rFonts w:ascii="標楷體" w:eastAsia="標楷體" w:hAnsi="標楷體"/>
                <w:lang w:eastAsia="zh-HK"/>
              </w:rPr>
            </w:pPr>
            <w:ins w:id="19217" w:author="Fegie" w:date="2021-05-02T00:06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9218" w:author="Fegie" w:date="2021-05-02T00:28:00Z">
              <w:r w:rsidR="0000053E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</w:tc>
      </w:tr>
      <w:tr w:rsidR="00736F37" w14:paraId="4B6773F3" w14:textId="77777777" w:rsidTr="00736F37">
        <w:trPr>
          <w:trHeight w:val="321"/>
          <w:ins w:id="19219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C64147" w14:textId="77777777" w:rsidR="00736F37" w:rsidRDefault="00736F37">
            <w:pPr>
              <w:rPr>
                <w:ins w:id="19220" w:author="Fegie" w:date="2021-05-02T00:06:00Z"/>
                <w:rFonts w:ascii="標楷體" w:eastAsia="標楷體" w:hAnsi="標楷體"/>
              </w:rPr>
            </w:pPr>
            <w:ins w:id="19221" w:author="Fegie" w:date="2021-05-02T00:06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34CD5" w14:textId="77777777" w:rsidR="00736F37" w:rsidRDefault="00736F37">
            <w:pPr>
              <w:rPr>
                <w:ins w:id="19222" w:author="Fegie" w:date="2021-05-02T00:06:00Z"/>
                <w:rFonts w:ascii="標楷體" w:eastAsia="標楷體" w:hAnsi="標楷體"/>
              </w:rPr>
            </w:pPr>
          </w:p>
        </w:tc>
      </w:tr>
      <w:tr w:rsidR="00736F37" w14:paraId="17636C76" w14:textId="77777777" w:rsidTr="00736F37">
        <w:trPr>
          <w:trHeight w:val="1311"/>
          <w:ins w:id="19223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AD812AF" w14:textId="77777777" w:rsidR="00736F37" w:rsidRDefault="00736F37">
            <w:pPr>
              <w:rPr>
                <w:ins w:id="19224" w:author="Fegie" w:date="2021-05-02T00:06:00Z"/>
                <w:rFonts w:ascii="標楷體" w:eastAsia="標楷體" w:hAnsi="標楷體"/>
              </w:rPr>
            </w:pPr>
            <w:ins w:id="19225" w:author="Fegie" w:date="2021-05-02T00:06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A87AA" w14:textId="77777777" w:rsidR="00736F37" w:rsidRDefault="00736F37">
            <w:pPr>
              <w:rPr>
                <w:ins w:id="19226" w:author="Fegie" w:date="2021-05-02T00:06:00Z"/>
                <w:rFonts w:ascii="標楷體" w:eastAsia="標楷體" w:hAnsi="標楷體"/>
              </w:rPr>
            </w:pPr>
          </w:p>
        </w:tc>
      </w:tr>
      <w:tr w:rsidR="00736F37" w14:paraId="73469219" w14:textId="77777777" w:rsidTr="00736F37">
        <w:trPr>
          <w:trHeight w:val="278"/>
          <w:ins w:id="19227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C44AD54" w14:textId="77777777" w:rsidR="00736F37" w:rsidRDefault="00736F37">
            <w:pPr>
              <w:rPr>
                <w:ins w:id="19228" w:author="Fegie" w:date="2021-05-02T00:06:00Z"/>
                <w:rFonts w:ascii="標楷體" w:eastAsia="標楷體" w:hAnsi="標楷體"/>
              </w:rPr>
            </w:pPr>
            <w:ins w:id="19229" w:author="Fegie" w:date="2021-05-02T00:06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A4DC6" w14:textId="77777777" w:rsidR="00736F37" w:rsidRDefault="00736F37">
            <w:pPr>
              <w:rPr>
                <w:ins w:id="19230" w:author="Fegie" w:date="2021-05-02T00:06:00Z"/>
                <w:rFonts w:ascii="標楷體" w:eastAsia="標楷體" w:hAnsi="標楷體"/>
              </w:rPr>
            </w:pPr>
          </w:p>
        </w:tc>
      </w:tr>
      <w:tr w:rsidR="00736F37" w14:paraId="34DF71D6" w14:textId="77777777" w:rsidTr="00736F37">
        <w:trPr>
          <w:trHeight w:val="358"/>
          <w:ins w:id="19231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5FBBDF" w14:textId="77777777" w:rsidR="00736F37" w:rsidRDefault="00736F37">
            <w:pPr>
              <w:rPr>
                <w:ins w:id="19232" w:author="Fegie" w:date="2021-05-02T00:06:00Z"/>
                <w:rFonts w:ascii="標楷體" w:eastAsia="標楷體" w:hAnsi="標楷體"/>
              </w:rPr>
            </w:pPr>
            <w:ins w:id="19233" w:author="Fegie" w:date="2021-05-02T00:06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B73E56" w14:textId="77777777" w:rsidR="00736F37" w:rsidRDefault="00736F37">
            <w:pPr>
              <w:rPr>
                <w:ins w:id="19234" w:author="Fegie" w:date="2021-05-02T00:06:00Z"/>
                <w:rFonts w:ascii="標楷體" w:eastAsia="標楷體" w:hAnsi="標楷體"/>
              </w:rPr>
            </w:pPr>
            <w:ins w:id="19235" w:author="Fegie" w:date="2021-05-02T00:06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736F37" w14:paraId="098ADB95" w14:textId="77777777" w:rsidTr="00736F37">
        <w:trPr>
          <w:trHeight w:val="278"/>
          <w:ins w:id="19236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1EFDAC" w14:textId="77777777" w:rsidR="00736F37" w:rsidRDefault="00736F37">
            <w:pPr>
              <w:rPr>
                <w:ins w:id="19237" w:author="Fegie" w:date="2021-05-02T00:06:00Z"/>
                <w:rFonts w:ascii="標楷體" w:eastAsia="標楷體" w:hAnsi="標楷體"/>
              </w:rPr>
            </w:pPr>
            <w:ins w:id="19238" w:author="Fegie" w:date="2021-05-02T00:06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6B501" w14:textId="77777777" w:rsidR="00736F37" w:rsidRDefault="00736F37">
            <w:pPr>
              <w:rPr>
                <w:ins w:id="19239" w:author="Fegie" w:date="2021-05-02T00:06:00Z"/>
                <w:rFonts w:ascii="標楷體" w:eastAsia="標楷體" w:hAnsi="標楷體"/>
              </w:rPr>
            </w:pPr>
          </w:p>
        </w:tc>
      </w:tr>
    </w:tbl>
    <w:p w14:paraId="2F168C1E" w14:textId="77777777" w:rsidR="00736F37" w:rsidRDefault="00736F37" w:rsidP="00736F37">
      <w:pPr>
        <w:rPr>
          <w:ins w:id="19240" w:author="Fegie" w:date="2021-05-02T00:06:00Z"/>
          <w:rFonts w:ascii="標楷體" w:eastAsia="標楷體" w:hAnsi="標楷體"/>
        </w:rPr>
      </w:pPr>
    </w:p>
    <w:p w14:paraId="0F0A1C17" w14:textId="77777777" w:rsidR="00736F37" w:rsidRDefault="00736F37" w:rsidP="00736F37">
      <w:pPr>
        <w:pStyle w:val="a"/>
        <w:numPr>
          <w:ilvl w:val="0"/>
          <w:numId w:val="55"/>
        </w:numPr>
        <w:spacing w:before="0"/>
        <w:ind w:left="1418"/>
        <w:rPr>
          <w:ins w:id="19241" w:author="Fegie" w:date="2021-05-02T00:06:00Z"/>
        </w:rPr>
      </w:pPr>
      <w:ins w:id="19242" w:author="Fegie" w:date="2021-05-02T00:06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36F37" w14:paraId="2C4C9FAD" w14:textId="77777777" w:rsidTr="00736F37">
        <w:trPr>
          <w:ins w:id="19243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E452E2" w14:textId="77777777" w:rsidR="00736F37" w:rsidRDefault="00736F37">
            <w:pPr>
              <w:jc w:val="center"/>
              <w:rPr>
                <w:ins w:id="19244" w:author="Fegie" w:date="2021-05-02T00:06:00Z"/>
                <w:rFonts w:ascii="標楷體" w:eastAsia="標楷體" w:hAnsi="標楷體"/>
              </w:rPr>
            </w:pPr>
            <w:ins w:id="19245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F4C683D" w14:textId="77777777" w:rsidR="00736F37" w:rsidRDefault="00736F37">
            <w:pPr>
              <w:jc w:val="center"/>
              <w:rPr>
                <w:ins w:id="19246" w:author="Fegie" w:date="2021-05-02T00:06:00Z"/>
                <w:rFonts w:ascii="標楷體" w:eastAsia="標楷體" w:hAnsi="標楷體"/>
              </w:rPr>
            </w:pPr>
            <w:ins w:id="19247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47D895" w14:textId="77777777" w:rsidR="00736F37" w:rsidRDefault="00736F37">
            <w:pPr>
              <w:jc w:val="center"/>
              <w:rPr>
                <w:ins w:id="19248" w:author="Fegie" w:date="2021-05-02T00:06:00Z"/>
                <w:rFonts w:ascii="標楷體" w:eastAsia="標楷體" w:hAnsi="標楷體"/>
              </w:rPr>
            </w:pPr>
            <w:ins w:id="19249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736F37" w14:paraId="6FE7EB2B" w14:textId="77777777" w:rsidTr="00736F37">
        <w:trPr>
          <w:ins w:id="19250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77A2" w14:textId="77777777" w:rsidR="00736F37" w:rsidRDefault="00736F37">
            <w:pPr>
              <w:jc w:val="center"/>
              <w:rPr>
                <w:ins w:id="19251" w:author="Fegie" w:date="2021-05-02T00:06:00Z"/>
                <w:rFonts w:ascii="標楷體" w:eastAsia="標楷體" w:hAnsi="標楷體"/>
              </w:rPr>
            </w:pPr>
            <w:ins w:id="19252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835C7" w14:textId="6A2F0D21" w:rsidR="00736F37" w:rsidRDefault="0000053E">
            <w:pPr>
              <w:rPr>
                <w:ins w:id="19253" w:author="Fegie" w:date="2021-05-02T00:06:00Z"/>
                <w:rFonts w:ascii="標楷體" w:eastAsia="標楷體" w:hAnsi="標楷體"/>
              </w:rPr>
            </w:pPr>
            <w:ins w:id="19254" w:author="Fegie" w:date="2021-05-02T00:29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3E869" w14:textId="1E21D6A2" w:rsidR="00736F37" w:rsidRDefault="0000053E">
            <w:pPr>
              <w:rPr>
                <w:ins w:id="19255" w:author="Fegie" w:date="2021-05-02T00:06:00Z"/>
                <w:rFonts w:ascii="標楷體" w:eastAsia="標楷體" w:hAnsi="標楷體"/>
              </w:rPr>
            </w:pPr>
            <w:ins w:id="19256" w:author="Fegie" w:date="2021-05-02T00:31:00Z">
              <w:r>
                <w:rPr>
                  <w:rFonts w:ascii="標楷體" w:eastAsia="標楷體" w:hAnsi="標楷體" w:hint="eastAsia"/>
                  <w:lang w:eastAsia="zh-HK"/>
                </w:rPr>
                <w:t>客戶資料主</w:t>
              </w:r>
            </w:ins>
            <w:ins w:id="19257" w:author="Fegie" w:date="2021-05-02T00:06:00Z">
              <w:r w:rsidR="00736F37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736F37" w14:paraId="2497B879" w14:textId="77777777" w:rsidTr="00736F37">
        <w:trPr>
          <w:ins w:id="19258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5C789" w14:textId="77777777" w:rsidR="00736F37" w:rsidRDefault="00736F37">
            <w:pPr>
              <w:jc w:val="center"/>
              <w:rPr>
                <w:ins w:id="19259" w:author="Fegie" w:date="2021-05-02T00:06:00Z"/>
                <w:rFonts w:ascii="標楷體" w:eastAsia="標楷體" w:hAnsi="標楷體"/>
              </w:rPr>
            </w:pPr>
            <w:ins w:id="19260" w:author="Fegie" w:date="2021-05-02T00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49070" w14:textId="65D8C727" w:rsidR="00736F37" w:rsidRDefault="0000053E">
            <w:pPr>
              <w:rPr>
                <w:ins w:id="19261" w:author="Fegie" w:date="2021-05-02T00:06:00Z"/>
                <w:rFonts w:ascii="標楷體" w:eastAsia="標楷體" w:hAnsi="標楷體"/>
              </w:rPr>
            </w:pPr>
            <w:ins w:id="19262" w:author="Fegie" w:date="2021-05-02T00:29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5DEF9" w14:textId="2025163B" w:rsidR="00736F37" w:rsidRDefault="0000053E">
            <w:pPr>
              <w:rPr>
                <w:ins w:id="19263" w:author="Fegie" w:date="2021-05-02T00:06:00Z"/>
                <w:rFonts w:ascii="標楷體" w:eastAsia="標楷體" w:hAnsi="標楷體"/>
              </w:rPr>
            </w:pPr>
            <w:ins w:id="19264" w:author="Fegie" w:date="2021-05-02T00:30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</w:tbl>
    <w:p w14:paraId="19C6E902" w14:textId="77777777" w:rsidR="00736F37" w:rsidRDefault="00736F37" w:rsidP="00736F37">
      <w:pPr>
        <w:rPr>
          <w:ins w:id="19265" w:author="Fegie" w:date="2021-05-02T00:06:00Z"/>
          <w:rFonts w:ascii="標楷體" w:eastAsia="標楷體" w:hAnsi="標楷體"/>
        </w:rPr>
      </w:pPr>
    </w:p>
    <w:p w14:paraId="7EE5BEC0" w14:textId="77777777" w:rsidR="00736F37" w:rsidRDefault="00736F37" w:rsidP="00736F37">
      <w:pPr>
        <w:pStyle w:val="15"/>
        <w:numPr>
          <w:ilvl w:val="0"/>
          <w:numId w:val="55"/>
        </w:numPr>
        <w:ind w:left="1418"/>
        <w:rPr>
          <w:ins w:id="19266" w:author="Fegie" w:date="2021-05-02T00:06:00Z"/>
        </w:rPr>
      </w:pPr>
      <w:ins w:id="19267" w:author="Fegie" w:date="2021-05-02T00:06:00Z">
        <w:r>
          <w:rPr>
            <w:rFonts w:hint="eastAsia"/>
          </w:rPr>
          <w:t>UI畫面</w:t>
        </w:r>
      </w:ins>
    </w:p>
    <w:p w14:paraId="4ED3C176" w14:textId="2BE94EE7" w:rsidR="00736F37" w:rsidRDefault="00736F37" w:rsidP="00736F37">
      <w:pPr>
        <w:rPr>
          <w:ins w:id="19268" w:author="Fegie" w:date="2021-05-02T00:06:00Z"/>
          <w:noProof/>
        </w:rPr>
      </w:pPr>
      <w:ins w:id="19269" w:author="Fegie" w:date="2021-05-02T00:06:00Z">
        <w:r>
          <w:rPr>
            <w:noProof/>
          </w:rPr>
          <w:t xml:space="preserve"> </w:t>
        </w:r>
      </w:ins>
      <w:ins w:id="19270" w:author="Fegie" w:date="2021-05-02T00:31:00Z">
        <w:r w:rsidR="00D8560B">
          <w:rPr>
            <w:noProof/>
          </w:rPr>
          <w:lastRenderedPageBreak/>
          <w:drawing>
            <wp:inline distT="0" distB="0" distL="0" distR="0" wp14:anchorId="3084C5F7" wp14:editId="4EE2D3F7">
              <wp:extent cx="6479540" cy="2551430"/>
              <wp:effectExtent l="0" t="0" r="0" b="0"/>
              <wp:docPr id="82" name="圖片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514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B1B37F" w14:textId="77777777" w:rsidR="00736F37" w:rsidRDefault="00736F37" w:rsidP="00736F37">
      <w:pPr>
        <w:pStyle w:val="a"/>
        <w:numPr>
          <w:ilvl w:val="0"/>
          <w:numId w:val="55"/>
        </w:numPr>
        <w:spacing w:before="0"/>
        <w:ind w:left="1418"/>
        <w:rPr>
          <w:ins w:id="19271" w:author="Fegie" w:date="2021-05-02T00:06:00Z"/>
        </w:rPr>
      </w:pPr>
      <w:ins w:id="19272" w:author="Fegie" w:date="2021-05-02T00:0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83FCAA1" w14:textId="77777777" w:rsidR="00736F37" w:rsidRDefault="00736F37" w:rsidP="00736F37">
      <w:pPr>
        <w:rPr>
          <w:ins w:id="19273" w:author="Fegie" w:date="2021-05-02T00:06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736F37" w14:paraId="5309775C" w14:textId="77777777" w:rsidTr="00736F37">
        <w:trPr>
          <w:ins w:id="19274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4D64E0" w14:textId="77777777" w:rsidR="00736F37" w:rsidRDefault="00736F37">
            <w:pPr>
              <w:jc w:val="center"/>
              <w:rPr>
                <w:ins w:id="19275" w:author="Fegie" w:date="2021-05-02T00:06:00Z"/>
                <w:rFonts w:ascii="標楷體" w:eastAsia="標楷體" w:hAnsi="標楷體"/>
              </w:rPr>
            </w:pPr>
            <w:ins w:id="19276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E238571" w14:textId="77777777" w:rsidR="00736F37" w:rsidRDefault="00736F37">
            <w:pPr>
              <w:jc w:val="center"/>
              <w:rPr>
                <w:ins w:id="19277" w:author="Fegie" w:date="2021-05-02T00:06:00Z"/>
                <w:rFonts w:ascii="標楷體" w:eastAsia="標楷體" w:hAnsi="標楷體"/>
              </w:rPr>
            </w:pPr>
            <w:ins w:id="19278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3C3365D" w14:textId="77777777" w:rsidR="00736F37" w:rsidRDefault="00736F37">
            <w:pPr>
              <w:jc w:val="center"/>
              <w:rPr>
                <w:ins w:id="19279" w:author="Fegie" w:date="2021-05-02T00:06:00Z"/>
                <w:rFonts w:ascii="標楷體" w:eastAsia="標楷體" w:hAnsi="標楷體"/>
              </w:rPr>
            </w:pPr>
            <w:ins w:id="19280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36F37" w14:paraId="17CD468F" w14:textId="77777777" w:rsidTr="00736F37">
        <w:trPr>
          <w:ins w:id="19281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4DBA4" w14:textId="77777777" w:rsidR="00736F37" w:rsidRDefault="00736F37">
            <w:pPr>
              <w:jc w:val="center"/>
              <w:rPr>
                <w:ins w:id="19282" w:author="Fegie" w:date="2021-05-02T00:06:00Z"/>
                <w:rFonts w:ascii="標楷體" w:eastAsia="標楷體" w:hAnsi="標楷體"/>
                <w:lang w:eastAsia="zh-HK"/>
              </w:rPr>
            </w:pPr>
            <w:ins w:id="19283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AE689" w14:textId="77777777" w:rsidR="00736F37" w:rsidRDefault="00736F37">
            <w:pPr>
              <w:rPr>
                <w:ins w:id="19284" w:author="Fegie" w:date="2021-05-02T00:06:00Z"/>
                <w:rFonts w:ascii="標楷體" w:eastAsia="標楷體" w:hAnsi="標楷體"/>
                <w:lang w:eastAsia="zh-HK"/>
              </w:rPr>
            </w:pPr>
            <w:ins w:id="19285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B0C4E" w14:textId="52BF50F1" w:rsidR="00736F37" w:rsidRDefault="00736F37">
            <w:pPr>
              <w:rPr>
                <w:ins w:id="19286" w:author="Fegie" w:date="2021-05-02T00:06:00Z"/>
                <w:rFonts w:ascii="標楷體" w:eastAsia="標楷體" w:hAnsi="標楷體"/>
                <w:lang w:eastAsia="zh-HK"/>
              </w:rPr>
            </w:pPr>
            <w:ins w:id="19287" w:author="Fegie" w:date="2021-05-02T00:06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19288" w:author="Fegie" w:date="2021-05-02T01:35:00Z">
              <w:r w:rsidR="008B5D75">
                <w:rPr>
                  <w:rFonts w:ascii="標楷體" w:eastAsia="標楷體" w:hAnsi="標楷體" w:hint="eastAsia"/>
                </w:rPr>
                <w:t xml:space="preserve">L1905 </w:t>
              </w:r>
              <w:r w:rsidR="008B5D75">
                <w:rPr>
                  <w:rFonts w:ascii="標楷體" w:eastAsia="標楷體" w:hAnsi="標楷體" w:hint="eastAsia"/>
                  <w:lang w:eastAsia="zh-HK"/>
                </w:rPr>
                <w:t>顧客聯絡電話查詢</w:t>
              </w:r>
            </w:ins>
            <w:ins w:id="19289" w:author="Fegie" w:date="2021-05-02T00:06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7A3F3CF" w14:textId="6143E947" w:rsidR="00736F37" w:rsidRDefault="00736F37">
            <w:pPr>
              <w:rPr>
                <w:ins w:id="19290" w:author="Fegie" w:date="2021-05-02T00:06:00Z"/>
                <w:rFonts w:ascii="標楷體" w:eastAsia="標楷體" w:hAnsi="標楷體"/>
                <w:lang w:eastAsia="zh-HK"/>
              </w:rPr>
            </w:pPr>
            <w:ins w:id="19291" w:author="Fegie" w:date="2021-05-02T00:06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19292" w:author="Fegie" w:date="2021-05-02T01:36:00Z">
              <w:r w:rsidR="002901C9">
                <w:rPr>
                  <w:rFonts w:ascii="標楷體" w:eastAsia="標楷體" w:hAnsi="標楷體" w:hint="eastAsia"/>
                  <w:lang w:eastAsia="zh-HK"/>
                </w:rPr>
                <w:t>顧客聯絡電話</w:t>
              </w:r>
            </w:ins>
            <w:ins w:id="19293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736F37" w14:paraId="306108A9" w14:textId="77777777" w:rsidTr="00736F37">
        <w:trPr>
          <w:ins w:id="19294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8A72E" w14:textId="77777777" w:rsidR="00736F37" w:rsidRDefault="00736F37">
            <w:pPr>
              <w:jc w:val="center"/>
              <w:rPr>
                <w:ins w:id="19295" w:author="Fegie" w:date="2021-05-02T00:06:00Z"/>
                <w:rFonts w:ascii="標楷體" w:eastAsia="標楷體" w:hAnsi="標楷體"/>
              </w:rPr>
            </w:pPr>
            <w:ins w:id="19296" w:author="Fegie" w:date="2021-05-02T00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25147" w14:textId="77777777" w:rsidR="00736F37" w:rsidRDefault="00736F37">
            <w:pPr>
              <w:rPr>
                <w:ins w:id="19297" w:author="Fegie" w:date="2021-05-02T00:06:00Z"/>
                <w:rFonts w:ascii="標楷體" w:eastAsia="標楷體" w:hAnsi="標楷體"/>
                <w:lang w:eastAsia="zh-HK"/>
              </w:rPr>
            </w:pPr>
            <w:ins w:id="19298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C1CB" w14:textId="09693524" w:rsidR="00736F37" w:rsidRDefault="00736F37">
            <w:pPr>
              <w:rPr>
                <w:ins w:id="19299" w:author="Fegie" w:date="2021-05-02T00:06:00Z"/>
                <w:rFonts w:ascii="標楷體" w:eastAsia="標楷體" w:hAnsi="標楷體"/>
                <w:lang w:eastAsia="zh-HK"/>
              </w:rPr>
            </w:pPr>
            <w:ins w:id="19300" w:author="Fegie" w:date="2021-05-02T00:06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19301" w:author="Fegie" w:date="2021-05-02T01:35:00Z">
              <w:r w:rsidR="008B5D75">
                <w:rPr>
                  <w:rFonts w:ascii="標楷體" w:eastAsia="標楷體" w:hAnsi="標楷體" w:hint="eastAsia"/>
                </w:rPr>
                <w:t xml:space="preserve">L1905 </w:t>
              </w:r>
              <w:r w:rsidR="008B5D75">
                <w:rPr>
                  <w:rFonts w:ascii="標楷體" w:eastAsia="標楷體" w:hAnsi="標楷體" w:hint="eastAsia"/>
                  <w:lang w:eastAsia="zh-HK"/>
                </w:rPr>
                <w:t>顧客聯絡電話查詢</w:t>
              </w:r>
            </w:ins>
            <w:ins w:id="19302" w:author="Fegie" w:date="2021-05-02T00:06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C0B8103" w14:textId="7EC4C8E7" w:rsidR="00736F37" w:rsidRDefault="00736F37">
            <w:pPr>
              <w:rPr>
                <w:ins w:id="19303" w:author="Fegie" w:date="2021-05-02T00:06:00Z"/>
                <w:rFonts w:ascii="標楷體" w:eastAsia="標楷體" w:hAnsi="標楷體"/>
                <w:lang w:eastAsia="zh-HK"/>
              </w:rPr>
            </w:pPr>
            <w:ins w:id="19304" w:author="Fegie" w:date="2021-05-02T00:06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19305" w:author="Fegie" w:date="2021-05-02T01:36:00Z">
              <w:r w:rsidR="002901C9">
                <w:rPr>
                  <w:rFonts w:ascii="標楷體" w:eastAsia="標楷體" w:hAnsi="標楷體" w:hint="eastAsia"/>
                  <w:lang w:eastAsia="zh-HK"/>
                </w:rPr>
                <w:t>顧客聯絡電話</w:t>
              </w:r>
            </w:ins>
            <w:ins w:id="19306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736F37" w14:paraId="0AF87ACF" w14:textId="77777777" w:rsidTr="00736F37">
        <w:trPr>
          <w:ins w:id="19307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3BE8" w14:textId="53CCFFAA" w:rsidR="00736F37" w:rsidRDefault="00D8560B">
            <w:pPr>
              <w:jc w:val="center"/>
              <w:rPr>
                <w:ins w:id="19308" w:author="Fegie" w:date="2021-05-02T00:06:00Z"/>
                <w:rFonts w:ascii="標楷體" w:eastAsia="標楷體" w:hAnsi="標楷體"/>
              </w:rPr>
            </w:pPr>
            <w:ins w:id="19309" w:author="Fegie" w:date="2021-05-02T00:3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2613" w14:textId="77777777" w:rsidR="00736F37" w:rsidRDefault="00736F37">
            <w:pPr>
              <w:rPr>
                <w:ins w:id="19310" w:author="Fegie" w:date="2021-05-02T00:06:00Z"/>
                <w:rFonts w:ascii="標楷體" w:eastAsia="標楷體" w:hAnsi="標楷體"/>
                <w:lang w:eastAsia="zh-HK"/>
              </w:rPr>
            </w:pPr>
            <w:ins w:id="19311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664DD" w14:textId="498BD205" w:rsidR="00736F37" w:rsidRDefault="00736F37">
            <w:pPr>
              <w:rPr>
                <w:ins w:id="19312" w:author="Fegie" w:date="2021-05-02T00:06:00Z"/>
                <w:rFonts w:ascii="標楷體" w:eastAsia="標楷體" w:hAnsi="標楷體"/>
                <w:lang w:eastAsia="zh-HK"/>
              </w:rPr>
            </w:pPr>
            <w:ins w:id="19313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736F37" w14:paraId="37B5D3DB" w14:textId="77777777" w:rsidTr="00736F37">
        <w:trPr>
          <w:ins w:id="19314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C08E0" w14:textId="005CAF60" w:rsidR="00736F37" w:rsidRDefault="00D8560B">
            <w:pPr>
              <w:jc w:val="center"/>
              <w:rPr>
                <w:ins w:id="19315" w:author="Fegie" w:date="2021-05-02T00:06:00Z"/>
                <w:rFonts w:ascii="標楷體" w:eastAsia="標楷體" w:hAnsi="標楷體"/>
              </w:rPr>
            </w:pPr>
            <w:ins w:id="19316" w:author="Fegie" w:date="2021-05-02T00:3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D63A0" w14:textId="77777777" w:rsidR="00736F37" w:rsidRDefault="00736F37">
            <w:pPr>
              <w:rPr>
                <w:ins w:id="19317" w:author="Fegie" w:date="2021-05-02T00:06:00Z"/>
                <w:rFonts w:ascii="標楷體" w:eastAsia="標楷體" w:hAnsi="標楷體"/>
                <w:lang w:eastAsia="zh-HK"/>
              </w:rPr>
            </w:pPr>
            <w:ins w:id="19318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3BA7B" w14:textId="1246DB0C" w:rsidR="00736F37" w:rsidRDefault="00736F37">
            <w:pPr>
              <w:rPr>
                <w:ins w:id="19319" w:author="Fegie" w:date="2021-05-02T00:06:00Z"/>
                <w:rFonts w:ascii="標楷體" w:eastAsia="標楷體" w:hAnsi="標楷體"/>
                <w:lang w:eastAsia="zh-HK"/>
              </w:rPr>
            </w:pPr>
            <w:ins w:id="19320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19321" w:author="Fegie" w:date="2021-05-04T16:18:00Z">
              <w:r w:rsidR="00F66AF6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</w:tc>
      </w:tr>
    </w:tbl>
    <w:p w14:paraId="558D43DC" w14:textId="77777777" w:rsidR="00736F37" w:rsidRDefault="00736F37" w:rsidP="00736F37">
      <w:pPr>
        <w:rPr>
          <w:ins w:id="19322" w:author="Fegie" w:date="2021-05-02T00:06:00Z"/>
          <w:rFonts w:ascii="標楷體" w:eastAsia="標楷體" w:hAnsi="標楷體"/>
        </w:rPr>
      </w:pPr>
    </w:p>
    <w:p w14:paraId="27713DD1" w14:textId="77777777" w:rsidR="00736F37" w:rsidRDefault="00736F37" w:rsidP="00736F37">
      <w:pPr>
        <w:pStyle w:val="15"/>
        <w:numPr>
          <w:ilvl w:val="0"/>
          <w:numId w:val="55"/>
        </w:numPr>
        <w:ind w:left="1418"/>
        <w:rPr>
          <w:ins w:id="19323" w:author="Fegie" w:date="2021-05-02T00:06:00Z"/>
        </w:rPr>
      </w:pPr>
      <w:ins w:id="19324" w:author="Fegie" w:date="2021-05-02T00:06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764"/>
        <w:gridCol w:w="1296"/>
        <w:gridCol w:w="655"/>
        <w:gridCol w:w="2646"/>
        <w:gridCol w:w="524"/>
        <w:gridCol w:w="577"/>
        <w:gridCol w:w="3382"/>
      </w:tblGrid>
      <w:tr w:rsidR="00736F37" w14:paraId="2AD7563E" w14:textId="77777777" w:rsidTr="0084250E">
        <w:trPr>
          <w:trHeight w:val="388"/>
          <w:jc w:val="center"/>
          <w:ins w:id="19325" w:author="Fegie" w:date="2021-05-02T00:06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5D4E2C" w14:textId="77777777" w:rsidR="00736F37" w:rsidRDefault="00736F37">
            <w:pPr>
              <w:rPr>
                <w:ins w:id="19326" w:author="Fegie" w:date="2021-05-02T00:06:00Z"/>
                <w:rFonts w:ascii="標楷體" w:eastAsia="標楷體" w:hAnsi="標楷體"/>
              </w:rPr>
            </w:pPr>
            <w:ins w:id="19327" w:author="Fegie" w:date="2021-05-02T00:06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8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8CC042" w14:textId="77777777" w:rsidR="00736F37" w:rsidRDefault="00736F37">
            <w:pPr>
              <w:rPr>
                <w:ins w:id="19328" w:author="Fegie" w:date="2021-05-02T00:06:00Z"/>
                <w:rFonts w:ascii="標楷體" w:eastAsia="標楷體" w:hAnsi="標楷體"/>
              </w:rPr>
            </w:pPr>
            <w:ins w:id="19329" w:author="Fegie" w:date="2021-05-02T00:06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EB86862" w14:textId="77777777" w:rsidR="00736F37" w:rsidRDefault="00736F37">
            <w:pPr>
              <w:jc w:val="center"/>
              <w:rPr>
                <w:ins w:id="19330" w:author="Fegie" w:date="2021-05-02T00:06:00Z"/>
                <w:rFonts w:ascii="標楷體" w:eastAsia="標楷體" w:hAnsi="標楷體"/>
              </w:rPr>
            </w:pPr>
            <w:ins w:id="19331" w:author="Fegie" w:date="2021-05-02T00:0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4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897195" w14:textId="77777777" w:rsidR="00736F37" w:rsidRDefault="00736F37">
            <w:pPr>
              <w:rPr>
                <w:ins w:id="19332" w:author="Fegie" w:date="2021-05-02T00:06:00Z"/>
                <w:rFonts w:ascii="標楷體" w:eastAsia="標楷體" w:hAnsi="標楷體"/>
              </w:rPr>
            </w:pPr>
            <w:ins w:id="19333" w:author="Fegie" w:date="2021-05-02T00:06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4D4780" w14:paraId="4E4A7A2E" w14:textId="77777777" w:rsidTr="0084250E">
        <w:trPr>
          <w:trHeight w:val="244"/>
          <w:jc w:val="center"/>
          <w:ins w:id="19334" w:author="Fegie" w:date="2021-05-02T00:0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45EB1" w14:textId="77777777" w:rsidR="00736F37" w:rsidRDefault="00736F37">
            <w:pPr>
              <w:widowControl/>
              <w:rPr>
                <w:ins w:id="19335" w:author="Fegie" w:date="2021-05-02T00:0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181CC" w14:textId="77777777" w:rsidR="00736F37" w:rsidRDefault="00736F37">
            <w:pPr>
              <w:widowControl/>
              <w:rPr>
                <w:ins w:id="19336" w:author="Fegie" w:date="2021-05-02T00:06:00Z"/>
                <w:rFonts w:ascii="標楷體" w:eastAsia="標楷體" w:hAnsi="標楷體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D5D2C40" w14:textId="77777777" w:rsidR="00736F37" w:rsidRDefault="00736F37">
            <w:pPr>
              <w:rPr>
                <w:ins w:id="19337" w:author="Fegie" w:date="2021-05-02T00:06:00Z"/>
                <w:rFonts w:ascii="標楷體" w:eastAsia="標楷體" w:hAnsi="標楷體"/>
              </w:rPr>
            </w:pPr>
            <w:ins w:id="19338" w:author="Fegie" w:date="2021-05-02T00:06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77757C" w14:textId="77777777" w:rsidR="00736F37" w:rsidRDefault="00736F37">
            <w:pPr>
              <w:rPr>
                <w:ins w:id="19339" w:author="Fegie" w:date="2021-05-02T00:06:00Z"/>
                <w:rFonts w:ascii="標楷體" w:eastAsia="標楷體" w:hAnsi="標楷體"/>
              </w:rPr>
            </w:pPr>
            <w:ins w:id="19340" w:author="Fegie" w:date="2021-05-02T00:06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E2E58C" w14:textId="77777777" w:rsidR="00736F37" w:rsidRDefault="00736F37">
            <w:pPr>
              <w:rPr>
                <w:ins w:id="19341" w:author="Fegie" w:date="2021-05-02T00:06:00Z"/>
                <w:rFonts w:ascii="標楷體" w:eastAsia="標楷體" w:hAnsi="標楷體"/>
              </w:rPr>
            </w:pPr>
            <w:ins w:id="19342" w:author="Fegie" w:date="2021-05-02T00:06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8CFAFD" w14:textId="77777777" w:rsidR="00736F37" w:rsidRDefault="00736F37">
            <w:pPr>
              <w:rPr>
                <w:ins w:id="19343" w:author="Fegie" w:date="2021-05-02T00:06:00Z"/>
                <w:rFonts w:ascii="標楷體" w:eastAsia="標楷體" w:hAnsi="標楷體"/>
              </w:rPr>
            </w:pPr>
            <w:ins w:id="19344" w:author="Fegie" w:date="2021-05-02T00:06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856831" w14:textId="77777777" w:rsidR="00736F37" w:rsidRDefault="00736F37">
            <w:pPr>
              <w:rPr>
                <w:ins w:id="19345" w:author="Fegie" w:date="2021-05-02T00:06:00Z"/>
                <w:rFonts w:ascii="標楷體" w:eastAsia="標楷體" w:hAnsi="標楷體"/>
              </w:rPr>
            </w:pPr>
            <w:ins w:id="19346" w:author="Fegie" w:date="2021-05-02T00:06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070F" w14:textId="77777777" w:rsidR="00736F37" w:rsidRDefault="00736F37">
            <w:pPr>
              <w:widowControl/>
              <w:rPr>
                <w:ins w:id="19347" w:author="Fegie" w:date="2021-05-02T00:06:00Z"/>
                <w:rFonts w:ascii="標楷體" w:eastAsia="標楷體" w:hAnsi="標楷體"/>
              </w:rPr>
            </w:pPr>
          </w:p>
        </w:tc>
      </w:tr>
      <w:tr w:rsidR="004D4780" w14:paraId="366985BD" w14:textId="77777777" w:rsidTr="0084250E">
        <w:trPr>
          <w:trHeight w:val="291"/>
          <w:jc w:val="center"/>
          <w:ins w:id="19348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E053D" w14:textId="77777777" w:rsidR="00736F37" w:rsidRDefault="00736F37">
            <w:pPr>
              <w:rPr>
                <w:ins w:id="19349" w:author="Fegie" w:date="2021-05-02T00:06:00Z"/>
                <w:rFonts w:ascii="標楷體" w:eastAsia="標楷體" w:hAnsi="標楷體"/>
              </w:rPr>
            </w:pPr>
            <w:ins w:id="19350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BB66C" w14:textId="77777777" w:rsidR="00736F37" w:rsidRDefault="00736F37">
            <w:pPr>
              <w:rPr>
                <w:ins w:id="19351" w:author="Fegie" w:date="2021-05-02T00:06:00Z"/>
                <w:rFonts w:ascii="標楷體" w:eastAsia="標楷體" w:hAnsi="標楷體"/>
              </w:rPr>
            </w:pPr>
            <w:ins w:id="19352" w:author="Fegie" w:date="2021-05-02T00:06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2F17" w14:textId="77777777" w:rsidR="00736F37" w:rsidRDefault="00736F37">
            <w:pPr>
              <w:rPr>
                <w:ins w:id="19353" w:author="Fegie" w:date="2021-05-02T00:06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567BD" w14:textId="77777777" w:rsidR="00736F37" w:rsidRDefault="00736F37">
            <w:pPr>
              <w:rPr>
                <w:ins w:id="19354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98418" w14:textId="77777777" w:rsidR="00736F37" w:rsidRDefault="00736F37">
            <w:pPr>
              <w:rPr>
                <w:ins w:id="19355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5CAC" w14:textId="77777777" w:rsidR="00736F37" w:rsidRDefault="00736F37">
            <w:pPr>
              <w:rPr>
                <w:ins w:id="19356" w:author="Fegie" w:date="2021-05-02T00:0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8DEB2" w14:textId="77777777" w:rsidR="00736F37" w:rsidRDefault="00736F37">
            <w:pPr>
              <w:rPr>
                <w:ins w:id="19357" w:author="Fegie" w:date="2021-05-02T00:06:00Z"/>
                <w:rFonts w:ascii="標楷體" w:eastAsia="標楷體" w:hAnsi="標楷體"/>
              </w:rPr>
            </w:pPr>
            <w:ins w:id="19358" w:author="Fegie" w:date="2021-05-02T00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40C96" w14:textId="77777777" w:rsidR="00736F37" w:rsidRDefault="00736F37">
            <w:pPr>
              <w:rPr>
                <w:ins w:id="19359" w:author="Fegie" w:date="2021-05-02T00:06:00Z"/>
                <w:rFonts w:ascii="標楷體" w:eastAsia="標楷體" w:hAnsi="標楷體"/>
              </w:rPr>
            </w:pPr>
            <w:ins w:id="19360" w:author="Fegie" w:date="2021-05-02T00:06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424399A1" w14:textId="7264FEAF" w:rsidR="00736F37" w:rsidRDefault="00736F37">
            <w:pPr>
              <w:rPr>
                <w:ins w:id="19361" w:author="Fegie" w:date="2021-05-02T00:06:00Z"/>
                <w:rFonts w:ascii="標楷體" w:eastAsia="標楷體" w:hAnsi="標楷體"/>
              </w:rPr>
            </w:pPr>
            <w:ins w:id="19362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404141" w14:paraId="395047C6" w14:textId="77777777" w:rsidTr="0084250E">
        <w:trPr>
          <w:trHeight w:val="291"/>
          <w:jc w:val="center"/>
          <w:ins w:id="19363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C6BBF" w14:textId="77777777" w:rsidR="00404141" w:rsidRDefault="00404141">
            <w:pPr>
              <w:rPr>
                <w:ins w:id="19364" w:author="Fegie" w:date="2021-05-02T00:06:00Z"/>
                <w:rFonts w:ascii="標楷體" w:eastAsia="標楷體" w:hAnsi="標楷體"/>
              </w:rPr>
            </w:pPr>
            <w:ins w:id="19365" w:author="Fegie" w:date="2021-05-02T00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E27D2" w14:textId="210D65CF" w:rsidR="00404141" w:rsidRDefault="00404141">
            <w:pPr>
              <w:rPr>
                <w:ins w:id="19366" w:author="Fegie" w:date="2021-05-02T00:06:00Z"/>
                <w:rFonts w:ascii="標楷體" w:eastAsia="標楷體" w:hAnsi="標楷體"/>
              </w:rPr>
            </w:pPr>
            <w:ins w:id="19367" w:author="Fegie" w:date="2021-05-02T00:33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A8E49" w14:textId="36E1CE98" w:rsidR="00404141" w:rsidRDefault="00404141">
            <w:pPr>
              <w:rPr>
                <w:ins w:id="19368" w:author="Fegie" w:date="2021-05-02T00:06:00Z"/>
                <w:rFonts w:ascii="標楷體" w:eastAsia="標楷體" w:hAnsi="標楷體"/>
              </w:rPr>
            </w:pPr>
            <w:ins w:id="19369" w:author="Fegie" w:date="2021-05-02T00:37:00Z">
              <w:del w:id="19370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9(07)</w:delText>
                </w:r>
              </w:del>
            </w:ins>
            <w:ins w:id="19371" w:author="家榮 張" w:date="2021-05-06T18:52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6F0C" w14:textId="77777777" w:rsidR="00404141" w:rsidRDefault="00404141">
            <w:pPr>
              <w:rPr>
                <w:ins w:id="19372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DE1BF" w14:textId="77777777" w:rsidR="00404141" w:rsidRDefault="00404141">
            <w:pPr>
              <w:rPr>
                <w:ins w:id="19373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DA33AE" w14:textId="145BDBE9" w:rsidR="00404141" w:rsidRDefault="006305EA">
            <w:pPr>
              <w:rPr>
                <w:ins w:id="19374" w:author="Fegie" w:date="2021-05-02T00:06:00Z"/>
                <w:rFonts w:ascii="標楷體" w:eastAsia="標楷體" w:hAnsi="標楷體"/>
              </w:rPr>
            </w:pPr>
            <w:ins w:id="19375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FD6523" w14:textId="719A2255" w:rsidR="00404141" w:rsidRDefault="006305EA">
            <w:pPr>
              <w:rPr>
                <w:ins w:id="19376" w:author="Fegie" w:date="2021-05-02T00:06:00Z"/>
                <w:rFonts w:ascii="標楷體" w:eastAsia="標楷體" w:hAnsi="標楷體"/>
              </w:rPr>
            </w:pPr>
            <w:ins w:id="19377" w:author="Fegie" w:date="2021-05-05T15:5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740831" w14:textId="77777777" w:rsidR="00404141" w:rsidRDefault="00404141" w:rsidP="00404141">
            <w:pPr>
              <w:rPr>
                <w:ins w:id="19378" w:author="Fegie" w:date="2021-05-05T15:51:00Z"/>
                <w:rFonts w:ascii="標楷體" w:eastAsia="標楷體" w:hAnsi="標楷體"/>
              </w:rPr>
            </w:pPr>
            <w:ins w:id="19379" w:author="Fegie" w:date="2021-05-05T15:51:00Z">
              <w:r>
                <w:rPr>
                  <w:rFonts w:ascii="標楷體" w:eastAsia="標楷體" w:hAnsi="標楷體" w:hint="eastAsia"/>
                </w:rPr>
                <w:t>1.「新增」時，二選一輸入</w:t>
              </w:r>
            </w:ins>
          </w:p>
          <w:p w14:paraId="536B190A" w14:textId="77777777" w:rsidR="00404141" w:rsidRDefault="00404141" w:rsidP="00404141">
            <w:pPr>
              <w:ind w:left="226" w:hangingChars="94" w:hanging="226"/>
              <w:rPr>
                <w:ins w:id="19380" w:author="Fegie" w:date="2021-05-05T15:51:00Z"/>
                <w:rFonts w:ascii="標楷體" w:eastAsia="標楷體" w:hAnsi="標楷體"/>
              </w:rPr>
            </w:pPr>
            <w:ins w:id="19381" w:author="Fegie" w:date="2021-05-05T15:51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6D322F5F" w14:textId="4EAC7B49" w:rsidR="00404141" w:rsidRDefault="00404141" w:rsidP="00404141">
            <w:pPr>
              <w:rPr>
                <w:ins w:id="19382" w:author="Fegie" w:date="2021-05-02T00:06:00Z"/>
                <w:rFonts w:ascii="標楷體" w:eastAsia="標楷體" w:hAnsi="標楷體"/>
              </w:rPr>
            </w:pPr>
            <w:ins w:id="19383" w:author="Fegie" w:date="2021-05-05T15:5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404141" w14:paraId="5E263A33" w14:textId="77777777" w:rsidTr="0084250E">
        <w:trPr>
          <w:trHeight w:val="291"/>
          <w:jc w:val="center"/>
          <w:ins w:id="19384" w:author="Fegie" w:date="2021-05-05T15:51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B428" w14:textId="77777777" w:rsidR="00404141" w:rsidRDefault="00404141" w:rsidP="00404141">
            <w:pPr>
              <w:rPr>
                <w:ins w:id="19385" w:author="Fegie" w:date="2021-05-05T15:51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3D58" w14:textId="37CC264D" w:rsidR="00404141" w:rsidRDefault="00404141" w:rsidP="00404141">
            <w:pPr>
              <w:rPr>
                <w:ins w:id="19386" w:author="Fegie" w:date="2021-05-05T15:51:00Z"/>
                <w:rFonts w:ascii="標楷體" w:eastAsia="標楷體" w:hAnsi="標楷體"/>
              </w:rPr>
            </w:pPr>
            <w:ins w:id="19387" w:author="Fegie" w:date="2021-05-05T15:52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23880" w14:textId="2DE631F7" w:rsidR="00404141" w:rsidRDefault="00404141" w:rsidP="00404141">
            <w:pPr>
              <w:rPr>
                <w:ins w:id="19388" w:author="Fegie" w:date="2021-05-05T15:51:00Z"/>
                <w:rFonts w:ascii="標楷體" w:eastAsia="標楷體" w:hAnsi="標楷體"/>
              </w:rPr>
            </w:pPr>
            <w:ins w:id="19389" w:author="Fegie" w:date="2021-05-05T15:52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770C" w14:textId="77777777" w:rsidR="00404141" w:rsidRDefault="00404141" w:rsidP="00404141">
            <w:pPr>
              <w:rPr>
                <w:ins w:id="19390" w:author="Fegie" w:date="2021-05-05T15:51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B417" w14:textId="77777777" w:rsidR="00404141" w:rsidRDefault="00404141" w:rsidP="00404141">
            <w:pPr>
              <w:rPr>
                <w:ins w:id="19391" w:author="Fegie" w:date="2021-05-05T15:51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CEC10E" w14:textId="77777777" w:rsidR="00404141" w:rsidRDefault="00404141" w:rsidP="00404141">
            <w:pPr>
              <w:rPr>
                <w:ins w:id="19392" w:author="Fegie" w:date="2021-05-05T15:5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D102BE" w14:textId="77777777" w:rsidR="00404141" w:rsidRDefault="00404141" w:rsidP="00404141">
            <w:pPr>
              <w:rPr>
                <w:ins w:id="19393" w:author="Fegie" w:date="2021-05-05T15:51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1A62DF89" w14:textId="3A2BA481" w:rsidR="00404141" w:rsidRDefault="00404141" w:rsidP="00404141">
            <w:pPr>
              <w:rPr>
                <w:ins w:id="19394" w:author="Fegie" w:date="2021-05-05T15:51:00Z"/>
                <w:rFonts w:ascii="標楷體" w:eastAsia="標楷體" w:hAnsi="標楷體"/>
              </w:rPr>
            </w:pPr>
            <w:ins w:id="19395" w:author="Fegie" w:date="2021-05-05T15:5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404141" w14:paraId="116D74A4" w14:textId="77777777" w:rsidTr="0084250E">
        <w:trPr>
          <w:trHeight w:val="291"/>
          <w:jc w:val="center"/>
          <w:ins w:id="19396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3EEF" w14:textId="77777777" w:rsidR="00404141" w:rsidRDefault="00404141" w:rsidP="00404141">
            <w:pPr>
              <w:rPr>
                <w:ins w:id="19397" w:author="Fegie" w:date="2021-05-02T00:06:00Z"/>
                <w:rFonts w:ascii="標楷體" w:eastAsia="標楷體" w:hAnsi="標楷體"/>
              </w:rPr>
            </w:pPr>
            <w:ins w:id="19398" w:author="Fegie" w:date="2021-05-02T00:0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4606" w14:textId="46638C66" w:rsidR="00404141" w:rsidRDefault="00404141" w:rsidP="00404141">
            <w:pPr>
              <w:rPr>
                <w:ins w:id="19399" w:author="Fegie" w:date="2021-05-02T00:06:00Z"/>
                <w:rFonts w:ascii="標楷體" w:eastAsia="標楷體" w:hAnsi="標楷體"/>
              </w:rPr>
            </w:pPr>
            <w:ins w:id="19400" w:author="Fegie" w:date="2021-05-02T00:3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F693" w14:textId="0D5E198C" w:rsidR="00404141" w:rsidRDefault="00404141" w:rsidP="00404141">
            <w:pPr>
              <w:rPr>
                <w:ins w:id="19401" w:author="Fegie" w:date="2021-05-02T00:06:00Z"/>
                <w:rFonts w:ascii="標楷體" w:eastAsia="標楷體" w:hAnsi="標楷體"/>
              </w:rPr>
            </w:pPr>
            <w:ins w:id="19402" w:author="Fegie" w:date="2021-05-02T00:37:00Z">
              <w:del w:id="1940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9404" w:author="家榮 張" w:date="2021-05-06T18:52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2730" w14:textId="29E5D3D9" w:rsidR="00404141" w:rsidRDefault="00404141" w:rsidP="00404141">
            <w:pPr>
              <w:rPr>
                <w:ins w:id="19405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48B6" w14:textId="44848B60" w:rsidR="00404141" w:rsidRDefault="00404141" w:rsidP="00404141">
            <w:pPr>
              <w:rPr>
                <w:ins w:id="19406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133BA" w14:textId="735BB6EC" w:rsidR="00404141" w:rsidRDefault="006305EA" w:rsidP="00404141">
            <w:pPr>
              <w:rPr>
                <w:ins w:id="19407" w:author="Fegie" w:date="2021-05-02T00:06:00Z"/>
                <w:rFonts w:ascii="標楷體" w:eastAsia="標楷體" w:hAnsi="標楷體"/>
              </w:rPr>
            </w:pPr>
            <w:ins w:id="19408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3697" w14:textId="7D29804E" w:rsidR="00404141" w:rsidRDefault="006305EA" w:rsidP="00404141">
            <w:pPr>
              <w:rPr>
                <w:ins w:id="19409" w:author="Fegie" w:date="2021-05-02T00:06:00Z"/>
                <w:rFonts w:ascii="標楷體" w:eastAsia="標楷體" w:hAnsi="標楷體"/>
              </w:rPr>
            </w:pPr>
            <w:ins w:id="19410" w:author="Fegie" w:date="2021-05-05T15:5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CF28" w14:textId="77777777" w:rsidR="00404141" w:rsidRDefault="00404141" w:rsidP="00404141">
            <w:pPr>
              <w:rPr>
                <w:ins w:id="19411" w:author="Fegie" w:date="2021-05-05T15:51:00Z"/>
                <w:rFonts w:ascii="標楷體" w:eastAsia="標楷體" w:hAnsi="標楷體"/>
              </w:rPr>
            </w:pPr>
            <w:ins w:id="19412" w:author="Fegie" w:date="2021-05-05T15:51:00Z">
              <w:r>
                <w:rPr>
                  <w:rFonts w:ascii="標楷體" w:eastAsia="標楷體" w:hAnsi="標楷體" w:hint="eastAsia"/>
                </w:rPr>
                <w:t>1.「新增」時，二選一輸入</w:t>
              </w:r>
            </w:ins>
          </w:p>
          <w:p w14:paraId="7A64F3C4" w14:textId="77777777" w:rsidR="00404141" w:rsidRDefault="00404141" w:rsidP="00404141">
            <w:pPr>
              <w:ind w:left="226" w:hangingChars="94" w:hanging="226"/>
              <w:rPr>
                <w:ins w:id="19413" w:author="Fegie" w:date="2021-05-05T15:51:00Z"/>
                <w:rFonts w:ascii="標楷體" w:eastAsia="標楷體" w:hAnsi="標楷體"/>
              </w:rPr>
            </w:pPr>
            <w:ins w:id="19414" w:author="Fegie" w:date="2021-05-05T15:51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3F4D3EC2" w14:textId="0DE895ED" w:rsidR="00404141" w:rsidRDefault="00404141" w:rsidP="00404141">
            <w:pPr>
              <w:rPr>
                <w:ins w:id="19415" w:author="Fegie" w:date="2021-05-02T00:06:00Z"/>
                <w:rFonts w:ascii="標楷體" w:eastAsia="標楷體" w:hAnsi="標楷體"/>
              </w:rPr>
            </w:pPr>
            <w:ins w:id="19416" w:author="Fegie" w:date="2021-05-05T15:51:00Z">
              <w:r>
                <w:rPr>
                  <w:rFonts w:ascii="標楷體" w:eastAsia="標楷體" w:hAnsi="標楷體" w:hint="eastAsia"/>
                </w:rPr>
                <w:lastRenderedPageBreak/>
                <w:t>3.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404141" w14:paraId="793FCD2D" w14:textId="77777777" w:rsidTr="0084250E">
        <w:trPr>
          <w:trHeight w:val="291"/>
          <w:jc w:val="center"/>
          <w:ins w:id="19417" w:author="Fegie" w:date="2021-05-05T15:51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7670" w14:textId="77777777" w:rsidR="00404141" w:rsidRDefault="00404141" w:rsidP="00404141">
            <w:pPr>
              <w:rPr>
                <w:ins w:id="19418" w:author="Fegie" w:date="2021-05-05T15:51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8F70" w14:textId="13C4EFE5" w:rsidR="00404141" w:rsidRDefault="00404141" w:rsidP="00404141">
            <w:pPr>
              <w:rPr>
                <w:ins w:id="19419" w:author="Fegie" w:date="2021-05-05T15:51:00Z"/>
                <w:rFonts w:ascii="標楷體" w:eastAsia="標楷體" w:hAnsi="標楷體"/>
              </w:rPr>
            </w:pPr>
            <w:ins w:id="19420" w:author="Fegie" w:date="2021-05-05T15:52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792FA" w14:textId="0533D0C7" w:rsidR="00404141" w:rsidRDefault="00404141" w:rsidP="00404141">
            <w:pPr>
              <w:rPr>
                <w:ins w:id="19421" w:author="Fegie" w:date="2021-05-05T15:51:00Z"/>
                <w:rFonts w:ascii="標楷體" w:eastAsia="標楷體" w:hAnsi="標楷體"/>
              </w:rPr>
            </w:pPr>
            <w:ins w:id="19422" w:author="Fegie" w:date="2021-05-05T15:52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721D" w14:textId="77777777" w:rsidR="00404141" w:rsidRDefault="00404141" w:rsidP="00404141">
            <w:pPr>
              <w:rPr>
                <w:ins w:id="19423" w:author="Fegie" w:date="2021-05-05T15:51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8E97" w14:textId="77777777" w:rsidR="00404141" w:rsidRDefault="00404141" w:rsidP="00404141">
            <w:pPr>
              <w:rPr>
                <w:ins w:id="19424" w:author="Fegie" w:date="2021-05-05T15:5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F858" w14:textId="77777777" w:rsidR="00404141" w:rsidRDefault="00404141" w:rsidP="00404141">
            <w:pPr>
              <w:rPr>
                <w:ins w:id="19425" w:author="Fegie" w:date="2021-05-05T15:5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2185F" w14:textId="77777777" w:rsidR="00404141" w:rsidRDefault="00404141" w:rsidP="00404141">
            <w:pPr>
              <w:rPr>
                <w:ins w:id="19426" w:author="Fegie" w:date="2021-05-05T15:51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A42B" w14:textId="601E4CBF" w:rsidR="00404141" w:rsidRDefault="00404141" w:rsidP="00404141">
            <w:pPr>
              <w:snapToGrid w:val="0"/>
              <w:ind w:left="238" w:hangingChars="99" w:hanging="238"/>
              <w:rPr>
                <w:ins w:id="19427" w:author="Fegie" w:date="2021-05-05T15:51:00Z"/>
                <w:rFonts w:ascii="標楷體" w:eastAsia="標楷體" w:hAnsi="標楷體"/>
                <w:color w:val="000000" w:themeColor="text1"/>
              </w:rPr>
            </w:pPr>
            <w:ins w:id="19428" w:author="Fegie" w:date="2021-05-05T15:5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404141" w14:paraId="334800F7" w14:textId="77777777" w:rsidTr="0084250E">
        <w:trPr>
          <w:trHeight w:val="291"/>
          <w:jc w:val="center"/>
          <w:ins w:id="19429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07B17" w14:textId="77777777" w:rsidR="00404141" w:rsidRDefault="00404141" w:rsidP="00404141">
            <w:pPr>
              <w:rPr>
                <w:ins w:id="19430" w:author="Fegie" w:date="2021-05-02T00:06:00Z"/>
                <w:rFonts w:ascii="標楷體" w:eastAsia="標楷體" w:hAnsi="標楷體"/>
              </w:rPr>
            </w:pPr>
            <w:ins w:id="19431" w:author="Fegie" w:date="2021-05-02T00:0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EEE16" w14:textId="2BEB448E" w:rsidR="00404141" w:rsidRDefault="00404141" w:rsidP="00404141">
            <w:pPr>
              <w:rPr>
                <w:ins w:id="19432" w:author="Fegie" w:date="2021-05-02T00:06:00Z"/>
                <w:rFonts w:ascii="標楷體" w:eastAsia="標楷體" w:hAnsi="標楷體"/>
              </w:rPr>
            </w:pPr>
            <w:ins w:id="19433" w:author="Fegie" w:date="2021-05-02T00:33:00Z">
              <w:r>
                <w:rPr>
                  <w:rFonts w:ascii="標楷體" w:eastAsia="標楷體" w:hAnsi="標楷體" w:hint="eastAsia"/>
                </w:rPr>
                <w:t>電話種類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7578" w14:textId="523B211C" w:rsidR="00404141" w:rsidRDefault="00404141" w:rsidP="00404141">
            <w:pPr>
              <w:rPr>
                <w:ins w:id="19434" w:author="Fegie" w:date="2021-05-02T00:06:00Z"/>
                <w:rFonts w:ascii="標楷體" w:eastAsia="標楷體" w:hAnsi="標楷體"/>
              </w:rPr>
            </w:pPr>
            <w:ins w:id="19435" w:author="Fegie" w:date="2021-05-02T00:44:00Z">
              <w:del w:id="19436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19437" w:author="Fegie" w:date="2021-05-02T00:42:00Z">
              <w:del w:id="19438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9439" w:author="Fegie" w:date="2021-05-02T00:43:00Z">
              <w:del w:id="19440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02</w:delText>
                </w:r>
              </w:del>
            </w:ins>
            <w:ins w:id="19441" w:author="Fegie" w:date="2021-05-02T00:42:00Z">
              <w:del w:id="19442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9443" w:author="家榮 張" w:date="2021-05-06T18:52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4E44" w14:textId="3875C607" w:rsidR="00404141" w:rsidRDefault="00404141" w:rsidP="00404141">
            <w:pPr>
              <w:rPr>
                <w:ins w:id="19444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26017" w14:textId="7BB3E605" w:rsidR="00404141" w:rsidRPr="00860FA5" w:rsidRDefault="007F0982">
            <w:pPr>
              <w:rPr>
                <w:ins w:id="19445" w:author="Fegie" w:date="2021-05-02T00:06:00Z"/>
                <w:rFonts w:ascii="標楷體" w:eastAsia="標楷體" w:hAnsi="標楷體" w:cs="細明體"/>
                <w:spacing w:val="15"/>
                <w:kern w:val="0"/>
                <w:rPrChange w:id="19446" w:author="Fegie" w:date="2021-05-02T00:55:00Z">
                  <w:rPr>
                    <w:ins w:id="19447" w:author="Fegie" w:date="2021-05-02T00:06:00Z"/>
                    <w:rFonts w:ascii="標楷體" w:eastAsia="標楷體" w:hAnsi="標楷體"/>
                  </w:rPr>
                </w:rPrChange>
              </w:rPr>
            </w:pPr>
            <w:ins w:id="19448" w:author="Fegie" w:date="2021-05-05T16:50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449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9450" w:author="家榮 張" w:date="2021-05-06T19:35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8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451" w:author="Fegie" w:date="2021-05-05T16:50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D46F2" w14:textId="3B6F2699" w:rsidR="00404141" w:rsidRDefault="006305EA" w:rsidP="00404141">
            <w:pPr>
              <w:rPr>
                <w:ins w:id="19452" w:author="Fegie" w:date="2021-05-02T00:06:00Z"/>
                <w:rFonts w:ascii="標楷體" w:eastAsia="標楷體" w:hAnsi="標楷體"/>
              </w:rPr>
            </w:pPr>
            <w:ins w:id="19453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7DAB" w14:textId="73CBFEFE" w:rsidR="00404141" w:rsidRDefault="00404141" w:rsidP="00404141">
            <w:pPr>
              <w:rPr>
                <w:ins w:id="19454" w:author="Fegie" w:date="2021-05-02T00:06:00Z"/>
                <w:rFonts w:ascii="標楷體" w:eastAsia="標楷體" w:hAnsi="標楷體"/>
              </w:rPr>
            </w:pPr>
            <w:ins w:id="19455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0E5E" w14:textId="77777777" w:rsidR="00404141" w:rsidRDefault="00404141" w:rsidP="00404141">
            <w:pPr>
              <w:snapToGrid w:val="0"/>
              <w:ind w:left="238" w:hangingChars="99" w:hanging="238"/>
              <w:rPr>
                <w:ins w:id="19456" w:author="Fegie" w:date="2021-05-02T00:52:00Z"/>
                <w:rFonts w:ascii="標楷體" w:eastAsia="標楷體" w:hAnsi="標楷體"/>
                <w:color w:val="000000" w:themeColor="text1"/>
              </w:rPr>
            </w:pPr>
            <w:ins w:id="19457" w:author="Fegie" w:date="2021-05-02T00:52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65ED1199" w14:textId="605294D1" w:rsidR="00404141" w:rsidRDefault="00404141" w:rsidP="00404141">
            <w:pPr>
              <w:snapToGrid w:val="0"/>
              <w:ind w:left="238" w:hangingChars="99" w:hanging="238"/>
              <w:rPr>
                <w:ins w:id="19458" w:author="Fegie" w:date="2021-05-02T00:58:00Z"/>
                <w:rFonts w:ascii="標楷體" w:eastAsia="標楷體" w:hAnsi="標楷體"/>
                <w:color w:val="000000" w:themeColor="text1"/>
              </w:rPr>
            </w:pPr>
            <w:ins w:id="19459" w:author="Fegie" w:date="2021-05-02T00:52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5B240891" w14:textId="0BEE6E03" w:rsidR="00404141" w:rsidDel="0084250E" w:rsidRDefault="00404141" w:rsidP="00404141">
            <w:pPr>
              <w:snapToGrid w:val="0"/>
              <w:ind w:left="238" w:hangingChars="99" w:hanging="238"/>
              <w:rPr>
                <w:ins w:id="19460" w:author="Fegie" w:date="2021-05-02T00:52:00Z"/>
                <w:del w:id="19461" w:author="張家榮" w:date="2021-05-06T11:13:00Z"/>
                <w:rFonts w:ascii="標楷體" w:eastAsia="標楷體" w:hAnsi="標楷體"/>
                <w:color w:val="000000" w:themeColor="text1"/>
              </w:rPr>
            </w:pPr>
            <w:ins w:id="19462" w:author="Fegie" w:date="2021-05-02T00:58:00Z">
              <w:del w:id="19463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3.</w:delText>
                </w:r>
              </w:del>
            </w:ins>
            <w:ins w:id="19464" w:author="Fegie" w:date="2021-05-02T00:59:00Z">
              <w:del w:id="19465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若</w:delText>
                </w:r>
              </w:del>
            </w:ins>
            <w:ins w:id="19466" w:author="Fegie" w:date="2021-05-02T01:03:00Z">
              <w:del w:id="19467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「</w:delText>
                </w:r>
              </w:del>
            </w:ins>
            <w:ins w:id="19468" w:author="Fegie" w:date="2021-05-02T00:59:00Z">
              <w:del w:id="19469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電話種類</w:delText>
                </w:r>
              </w:del>
            </w:ins>
            <w:ins w:id="19470" w:author="Fegie" w:date="2021-05-02T01:03:00Z">
              <w:del w:id="19471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」</w:delText>
                </w:r>
              </w:del>
            </w:ins>
            <w:ins w:id="19472" w:author="Fegie" w:date="2021-05-02T00:59:00Z">
              <w:del w:id="19473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為09時，畫面</w:delText>
                </w:r>
              </w:del>
            </w:ins>
            <w:ins w:id="19474" w:author="Fegie" w:date="2021-05-02T01:03:00Z">
              <w:del w:id="19475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「</w:delText>
                </w:r>
              </w:del>
            </w:ins>
            <w:ins w:id="19476" w:author="Fegie" w:date="2021-05-02T00:59:00Z">
              <w:del w:id="19477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電話號碼</w:delText>
                </w:r>
              </w:del>
            </w:ins>
            <w:ins w:id="19478" w:author="Fegie" w:date="2021-05-02T01:03:00Z">
              <w:del w:id="19479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」</w:delText>
                </w:r>
              </w:del>
            </w:ins>
            <w:ins w:id="19480" w:author="Fegie" w:date="2021-05-02T00:59:00Z">
              <w:del w:id="19481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改為X(20)之格式</w:delText>
                </w:r>
              </w:del>
            </w:ins>
          </w:p>
          <w:p w14:paraId="3CBCD519" w14:textId="1F156220" w:rsidR="00404141" w:rsidRPr="005A3850" w:rsidRDefault="00404141" w:rsidP="00404141">
            <w:pPr>
              <w:rPr>
                <w:ins w:id="19482" w:author="Fegie" w:date="2021-05-02T00:06:00Z"/>
                <w:rFonts w:ascii="標楷體" w:eastAsia="標楷體" w:hAnsi="標楷體"/>
                <w:color w:val="000000" w:themeColor="text1"/>
                <w:rPrChange w:id="19483" w:author="Fegie" w:date="2021-05-02T00:58:00Z">
                  <w:rPr>
                    <w:ins w:id="19484" w:author="Fegie" w:date="2021-05-02T00:06:00Z"/>
                    <w:rFonts w:ascii="標楷體" w:eastAsia="標楷體" w:hAnsi="標楷體"/>
                  </w:rPr>
                </w:rPrChange>
              </w:rPr>
            </w:pPr>
            <w:ins w:id="19485" w:author="Fegie" w:date="2021-05-02T00:58:00Z">
              <w:del w:id="19486" w:author="張家榮" w:date="2021-05-06T11:13:00Z">
                <w:r w:rsidDel="0084250E">
                  <w:rPr>
                    <w:rFonts w:ascii="標楷體" w:eastAsia="標楷體" w:hAnsi="標楷體" w:hint="eastAsia"/>
                    <w:color w:val="000000" w:themeColor="text1"/>
                  </w:rPr>
                  <w:delText>4</w:delText>
                </w:r>
              </w:del>
            </w:ins>
            <w:ins w:id="19487" w:author="張家榮" w:date="2021-05-06T11:13:00Z">
              <w:r w:rsidR="0084250E"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</w:ins>
            <w:ins w:id="19488" w:author="Fegie" w:date="2021-05-02T00:52:00Z"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TelTypeCode</w:t>
              </w:r>
            </w:ins>
          </w:p>
        </w:tc>
      </w:tr>
      <w:tr w:rsidR="009722E1" w14:paraId="4EEA7589" w14:textId="77777777" w:rsidTr="0084250E">
        <w:trPr>
          <w:trHeight w:val="291"/>
          <w:jc w:val="center"/>
          <w:ins w:id="19489" w:author="st1" w:date="2021-05-06T11:0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92018" w14:textId="25E1D476" w:rsidR="009722E1" w:rsidRDefault="009722E1" w:rsidP="009722E1">
            <w:pPr>
              <w:rPr>
                <w:ins w:id="19490" w:author="st1" w:date="2021-05-06T11:08:00Z"/>
                <w:rFonts w:ascii="標楷體" w:eastAsia="標楷體" w:hAnsi="標楷體"/>
              </w:rPr>
            </w:pPr>
            <w:ins w:id="19491" w:author="st1" w:date="2021-05-06T11:08:00Z">
              <w:r>
                <w:rPr>
                  <w:rFonts w:ascii="標楷體" w:eastAsia="標楷體" w:hAnsi="標楷體" w:hint="eastAsia"/>
                </w:rPr>
                <w:t>5.1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1365F" w14:textId="31226D9C" w:rsidR="009722E1" w:rsidRDefault="009722E1" w:rsidP="009722E1">
            <w:pPr>
              <w:rPr>
                <w:ins w:id="19492" w:author="st1" w:date="2021-05-06T11:08:00Z"/>
                <w:rFonts w:ascii="標楷體" w:eastAsia="標楷體" w:hAnsi="標楷體"/>
              </w:rPr>
            </w:pPr>
            <w:ins w:id="19493" w:author="張家榮" w:date="2021-05-06T11:18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FCBE1" w14:textId="77777777" w:rsidR="009722E1" w:rsidRDefault="009722E1" w:rsidP="009722E1">
            <w:pPr>
              <w:rPr>
                <w:ins w:id="19494" w:author="st1" w:date="2021-05-06T11:08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C3" w14:textId="77777777" w:rsidR="009722E1" w:rsidRDefault="009722E1" w:rsidP="009722E1">
            <w:pPr>
              <w:rPr>
                <w:ins w:id="19495" w:author="st1" w:date="2021-05-06T11:08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7B35" w14:textId="7ED3D89A" w:rsidR="009722E1" w:rsidRDefault="009722E1" w:rsidP="009722E1">
            <w:pPr>
              <w:rPr>
                <w:ins w:id="19496" w:author="st1" w:date="2021-05-06T11:08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7107" w14:textId="77777777" w:rsidR="009722E1" w:rsidRDefault="009722E1" w:rsidP="009722E1">
            <w:pPr>
              <w:rPr>
                <w:ins w:id="19497" w:author="st1" w:date="2021-05-06T11:0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EC0B" w14:textId="77777777" w:rsidR="009722E1" w:rsidRDefault="009722E1" w:rsidP="009722E1">
            <w:pPr>
              <w:rPr>
                <w:ins w:id="19498" w:author="st1" w:date="2021-05-06T11:08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16F2" w14:textId="138BDD4D" w:rsidR="009722E1" w:rsidRDefault="009722E1">
            <w:pPr>
              <w:snapToGrid w:val="0"/>
              <w:ind w:left="238" w:hangingChars="99" w:hanging="238"/>
              <w:rPr>
                <w:ins w:id="19499" w:author="張家榮" w:date="2021-05-06T11:19:00Z"/>
                <w:rFonts w:ascii="標楷體" w:eastAsia="標楷體" w:hAnsi="標楷體"/>
                <w:color w:val="000000" w:themeColor="text1"/>
              </w:rPr>
            </w:pPr>
            <w:ins w:id="19500" w:author="張家榮" w:date="2021-05-06T11:18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1.「電話種類」為非09時使用格式</w:t>
              </w:r>
            </w:ins>
          </w:p>
          <w:p w14:paraId="77B586F8" w14:textId="10907096" w:rsidR="009722E1" w:rsidRPr="009722E1" w:rsidRDefault="009722E1">
            <w:pPr>
              <w:rPr>
                <w:ins w:id="19501" w:author="張家榮" w:date="2021-05-06T11:19:00Z"/>
                <w:rFonts w:ascii="標楷體" w:eastAsia="標楷體" w:hAnsi="標楷體"/>
                <w:rPrChange w:id="19502" w:author="張家榮" w:date="2021-05-06T11:19:00Z">
                  <w:rPr>
                    <w:ins w:id="19503" w:author="張家榮" w:date="2021-05-06T11:19:00Z"/>
                    <w:rFonts w:ascii="標楷體" w:eastAsia="標楷體" w:hAnsi="標楷體"/>
                    <w:color w:val="000000" w:themeColor="text1"/>
                  </w:rPr>
                </w:rPrChange>
              </w:rPr>
              <w:pPrChange w:id="19504" w:author="張家榮" w:date="2021-05-06T11:19:00Z">
                <w:pPr>
                  <w:snapToGrid w:val="0"/>
                  <w:ind w:left="238" w:hangingChars="99" w:hanging="238"/>
                </w:pPr>
              </w:pPrChange>
            </w:pPr>
            <w:ins w:id="19505" w:author="張家榮" w:date="2021-05-06T11:19:00Z">
              <w:r>
                <w:rPr>
                  <w:rFonts w:ascii="標楷體" w:eastAsia="標楷體" w:hAnsi="標楷體" w:hint="eastAsia"/>
                </w:rPr>
                <w:t>2.「新增」時必須輸入</w:t>
              </w:r>
            </w:ins>
          </w:p>
          <w:p w14:paraId="3BC64F8A" w14:textId="21B29A29" w:rsidR="009722E1" w:rsidRDefault="009722E1" w:rsidP="009722E1">
            <w:pPr>
              <w:ind w:left="226" w:hangingChars="94" w:hanging="226"/>
              <w:rPr>
                <w:ins w:id="19506" w:author="張家榮" w:date="2021-05-06T11:19:00Z"/>
                <w:rFonts w:ascii="標楷體" w:eastAsia="標楷體" w:hAnsi="標楷體"/>
              </w:rPr>
            </w:pPr>
            <w:ins w:id="19507" w:author="張家榮" w:date="2021-05-06T11:19:00Z">
              <w:r>
                <w:rPr>
                  <w:rFonts w:ascii="標楷體" w:eastAsia="標楷體" w:hAnsi="標楷體" w:hint="eastAsia"/>
                </w:rPr>
                <w:t>3.「修改」時，自動顯示原值，可以修改</w:t>
              </w:r>
            </w:ins>
          </w:p>
          <w:p w14:paraId="41E64011" w14:textId="0C75EC60" w:rsidR="009722E1" w:rsidRDefault="009722E1" w:rsidP="009722E1">
            <w:pPr>
              <w:rPr>
                <w:ins w:id="19508" w:author="張家榮" w:date="2021-05-06T11:19:00Z"/>
                <w:rFonts w:ascii="標楷體" w:eastAsia="標楷體" w:hAnsi="標楷體"/>
              </w:rPr>
            </w:pPr>
            <w:ins w:id="19509" w:author="張家榮" w:date="2021-05-06T11:2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9510" w:author="張家榮" w:date="2021-05-06T11:19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「電話種類」為03或05時，</w:t>
              </w:r>
            </w:ins>
          </w:p>
          <w:p w14:paraId="340214F3" w14:textId="5BAA0CB0" w:rsidR="009722E1" w:rsidRPr="009722E1" w:rsidRDefault="009722E1">
            <w:pPr>
              <w:rPr>
                <w:ins w:id="19511" w:author="st1" w:date="2021-05-06T11:08:00Z"/>
                <w:rFonts w:ascii="標楷體" w:eastAsia="標楷體" w:hAnsi="標楷體"/>
                <w:rPrChange w:id="19512" w:author="張家榮" w:date="2021-05-06T11:19:00Z">
                  <w:rPr>
                    <w:ins w:id="19513" w:author="st1" w:date="2021-05-06T11:08:00Z"/>
                    <w:rFonts w:ascii="標楷體" w:eastAsia="標楷體" w:hAnsi="標楷體"/>
                    <w:color w:val="000000" w:themeColor="text1"/>
                  </w:rPr>
                </w:rPrChange>
              </w:rPr>
              <w:pPrChange w:id="19514" w:author="張家榮" w:date="2021-05-06T11:19:00Z">
                <w:pPr>
                  <w:snapToGrid w:val="0"/>
                  <w:ind w:left="238" w:hangingChars="99" w:hanging="238"/>
                </w:pPr>
              </w:pPrChange>
            </w:pPr>
            <w:ins w:id="19515" w:author="張家榮" w:date="2021-05-06T11:19:00Z">
              <w:r>
                <w:rPr>
                  <w:rFonts w:ascii="標楷體" w:eastAsia="標楷體" w:hAnsi="標楷體" w:hint="eastAsia"/>
                </w:rPr>
                <w:t xml:space="preserve">  只需輸入「電話號碼」</w:t>
              </w:r>
            </w:ins>
          </w:p>
        </w:tc>
      </w:tr>
      <w:tr w:rsidR="009722E1" w14:paraId="2F19E6FD" w14:textId="77777777" w:rsidTr="0084250E">
        <w:trPr>
          <w:trHeight w:val="291"/>
          <w:jc w:val="center"/>
          <w:ins w:id="19516" w:author="Fegie" w:date="2021-05-02T00:4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78CCD" w14:textId="79D0CC3C" w:rsidR="009722E1" w:rsidRDefault="009722E1" w:rsidP="009722E1">
            <w:pPr>
              <w:rPr>
                <w:ins w:id="19517" w:author="Fegie" w:date="2021-05-02T00:43:00Z"/>
                <w:rFonts w:ascii="標楷體" w:eastAsia="標楷體" w:hAnsi="標楷體"/>
              </w:rPr>
            </w:pPr>
            <w:ins w:id="19518" w:author="Fegie" w:date="2021-05-02T00:44:00Z">
              <w:del w:id="19519" w:author="張家榮" w:date="2021-05-06T11:17:00Z">
                <w:r w:rsidDel="009722E1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8385" w14:textId="229D7FBD" w:rsidR="009722E1" w:rsidRDefault="009722E1" w:rsidP="009722E1">
            <w:pPr>
              <w:rPr>
                <w:ins w:id="19520" w:author="Fegie" w:date="2021-05-02T00:43:00Z"/>
                <w:rFonts w:ascii="標楷體" w:eastAsia="標楷體" w:hAnsi="標楷體"/>
              </w:rPr>
            </w:pPr>
            <w:ins w:id="19521" w:author="Fegie" w:date="2021-05-02T00:43:00Z">
              <w:del w:id="19522" w:author="張家榮" w:date="2021-05-06T11:18:00Z">
                <w:r w:rsidDel="009722E1">
                  <w:rPr>
                    <w:rFonts w:ascii="標楷體" w:eastAsia="標楷體" w:hAnsi="標楷體" w:hint="eastAsia"/>
                  </w:rPr>
                  <w:delText>電話</w:delText>
                </w:r>
              </w:del>
              <w:r>
                <w:rPr>
                  <w:rFonts w:ascii="標楷體" w:eastAsia="標楷體" w:hAnsi="標楷體" w:hint="eastAsia"/>
                </w:rPr>
                <w:t>區碼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4023" w14:textId="347A5ACA" w:rsidR="009722E1" w:rsidRDefault="009722E1" w:rsidP="009722E1">
            <w:pPr>
              <w:rPr>
                <w:ins w:id="19523" w:author="Fegie" w:date="2021-05-02T00:43:00Z"/>
                <w:rFonts w:ascii="標楷體" w:eastAsia="標楷體" w:hAnsi="標楷體"/>
              </w:rPr>
            </w:pPr>
            <w:ins w:id="19524" w:author="Fegie" w:date="2021-05-02T00:44:00Z">
              <w:del w:id="19525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9526" w:author="家榮 張" w:date="2021-05-06T18:52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48BF" w14:textId="77777777" w:rsidR="009722E1" w:rsidRDefault="009722E1" w:rsidP="009722E1">
            <w:pPr>
              <w:rPr>
                <w:ins w:id="19527" w:author="Fegie" w:date="2021-05-02T00:43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F8C8B" w14:textId="77777777" w:rsidR="009722E1" w:rsidRDefault="009722E1" w:rsidP="009722E1">
            <w:pPr>
              <w:rPr>
                <w:ins w:id="19528" w:author="Fegie" w:date="2021-05-02T00:43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A36F" w14:textId="77777777" w:rsidR="009722E1" w:rsidRDefault="009722E1" w:rsidP="009722E1">
            <w:pPr>
              <w:rPr>
                <w:ins w:id="19529" w:author="Fegie" w:date="2021-05-02T00:43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DCBBE" w14:textId="4BC9CD1A" w:rsidR="009722E1" w:rsidRDefault="009722E1" w:rsidP="009722E1">
            <w:pPr>
              <w:rPr>
                <w:ins w:id="19530" w:author="Fegie" w:date="2021-05-02T00:43:00Z"/>
                <w:rFonts w:ascii="標楷體" w:eastAsia="標楷體" w:hAnsi="標楷體"/>
              </w:rPr>
            </w:pPr>
            <w:ins w:id="19531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40BB5C" w14:textId="1E96B16B" w:rsidR="009722E1" w:rsidDel="009722E1" w:rsidRDefault="009722E1" w:rsidP="009722E1">
            <w:pPr>
              <w:rPr>
                <w:ins w:id="19532" w:author="Fegie" w:date="2021-05-02T00:50:00Z"/>
                <w:del w:id="19533" w:author="張家榮" w:date="2021-05-06T11:19:00Z"/>
                <w:rFonts w:ascii="標楷體" w:eastAsia="標楷體" w:hAnsi="標楷體"/>
              </w:rPr>
            </w:pPr>
            <w:ins w:id="19534" w:author="張家榮" w:date="2021-05-06T11:20:00Z">
              <w:r>
                <w:rPr>
                  <w:rFonts w:ascii="標楷體" w:eastAsia="標楷體" w:hAnsi="標楷體"/>
                </w:rPr>
                <w:t>1.CustTelNo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TelArea</w:t>
              </w:r>
              <w:r w:rsidDel="009722E1">
                <w:rPr>
                  <w:rFonts w:ascii="標楷體" w:eastAsia="標楷體" w:hAnsi="標楷體" w:hint="eastAsia"/>
                </w:rPr>
                <w:t xml:space="preserve"> </w:t>
              </w:r>
            </w:ins>
            <w:ins w:id="19535" w:author="Fegie" w:date="2021-05-02T00:50:00Z">
              <w:del w:id="19536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11607365" w14:textId="4730350C" w:rsidR="009722E1" w:rsidDel="009722E1" w:rsidRDefault="009722E1" w:rsidP="009722E1">
            <w:pPr>
              <w:ind w:left="226" w:hangingChars="94" w:hanging="226"/>
              <w:rPr>
                <w:ins w:id="19537" w:author="Fegie" w:date="2021-05-02T00:58:00Z"/>
                <w:del w:id="19538" w:author="張家榮" w:date="2021-05-06T11:19:00Z"/>
                <w:rFonts w:ascii="標楷體" w:eastAsia="標楷體" w:hAnsi="標楷體"/>
              </w:rPr>
            </w:pPr>
            <w:ins w:id="19539" w:author="Fegie" w:date="2021-05-02T00:50:00Z">
              <w:del w:id="19540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38C8209F" w14:textId="156C0C7A" w:rsidR="009722E1" w:rsidDel="009722E1" w:rsidRDefault="009722E1" w:rsidP="009722E1">
            <w:pPr>
              <w:rPr>
                <w:ins w:id="19541" w:author="Fegie" w:date="2021-05-02T01:04:00Z"/>
                <w:del w:id="19542" w:author="張家榮" w:date="2021-05-06T11:19:00Z"/>
                <w:rFonts w:ascii="標楷體" w:eastAsia="標楷體" w:hAnsi="標楷體"/>
              </w:rPr>
            </w:pPr>
            <w:ins w:id="19543" w:author="Fegie" w:date="2021-05-02T00:58:00Z">
              <w:del w:id="19544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3</w:delText>
                </w:r>
                <w:r w:rsidDel="009722E1">
                  <w:rPr>
                    <w:rFonts w:ascii="標楷體" w:eastAsia="標楷體" w:hAnsi="標楷體"/>
                  </w:rPr>
                  <w:delText>.</w:delText>
                </w:r>
              </w:del>
            </w:ins>
            <w:ins w:id="19545" w:author="Fegie" w:date="2021-05-02T01:04:00Z">
              <w:del w:id="19546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9547" w:author="Fegie" w:date="2021-05-02T00:58:00Z">
              <w:del w:id="19548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電話種類</w:delText>
                </w:r>
              </w:del>
            </w:ins>
            <w:ins w:id="19549" w:author="Fegie" w:date="2021-05-02T01:04:00Z">
              <w:del w:id="19550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」</w:delText>
                </w:r>
              </w:del>
            </w:ins>
            <w:ins w:id="19551" w:author="Fegie" w:date="2021-05-02T00:58:00Z">
              <w:del w:id="19552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為03或05時，</w:delText>
                </w:r>
              </w:del>
            </w:ins>
          </w:p>
          <w:p w14:paraId="5B434128" w14:textId="7247584D" w:rsidR="009722E1" w:rsidDel="009722E1" w:rsidRDefault="009722E1">
            <w:pPr>
              <w:rPr>
                <w:ins w:id="19553" w:author="Fegie" w:date="2021-05-02T00:50:00Z"/>
                <w:del w:id="19554" w:author="張家榮" w:date="2021-05-06T11:19:00Z"/>
                <w:rFonts w:ascii="標楷體" w:eastAsia="標楷體" w:hAnsi="標楷體"/>
              </w:rPr>
              <w:pPrChange w:id="19555" w:author="Fegie" w:date="2021-05-02T01:04:00Z">
                <w:pPr>
                  <w:ind w:left="226" w:hangingChars="94" w:hanging="226"/>
                </w:pPr>
              </w:pPrChange>
            </w:pPr>
            <w:ins w:id="19556" w:author="Fegie" w:date="2021-05-02T01:04:00Z">
              <w:del w:id="19557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  <w:ins w:id="19558" w:author="Fegie" w:date="2021-05-02T00:58:00Z">
              <w:del w:id="19559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只需輸入</w:delText>
                </w:r>
              </w:del>
            </w:ins>
            <w:ins w:id="19560" w:author="Fegie" w:date="2021-05-02T01:04:00Z">
              <w:del w:id="19561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9562" w:author="Fegie" w:date="2021-05-02T00:58:00Z">
              <w:del w:id="19563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電話號碼</w:delText>
                </w:r>
              </w:del>
            </w:ins>
            <w:ins w:id="19564" w:author="Fegie" w:date="2021-05-02T01:04:00Z">
              <w:del w:id="19565" w:author="張家榮" w:date="2021-05-06T11:19:00Z">
                <w:r w:rsidDel="009722E1">
                  <w:rPr>
                    <w:rFonts w:ascii="標楷體" w:eastAsia="標楷體" w:hAnsi="標楷體" w:hint="eastAsia"/>
                  </w:rPr>
                  <w:delText>」</w:delText>
                </w:r>
              </w:del>
            </w:ins>
          </w:p>
          <w:p w14:paraId="23E307F0" w14:textId="6CA7C5FE" w:rsidR="009722E1" w:rsidDel="009722E1" w:rsidRDefault="009722E1" w:rsidP="009722E1">
            <w:pPr>
              <w:rPr>
                <w:ins w:id="19566" w:author="Fegie" w:date="2021-05-02T00:53:00Z"/>
                <w:del w:id="19567" w:author="張家榮" w:date="2021-05-06T11:20:00Z"/>
                <w:rFonts w:ascii="標楷體" w:eastAsia="標楷體" w:hAnsi="標楷體"/>
              </w:rPr>
            </w:pPr>
            <w:ins w:id="19568" w:author="Fegie" w:date="2021-05-02T00:58:00Z">
              <w:del w:id="19569" w:author="張家榮" w:date="2021-05-06T11:20:00Z">
                <w:r w:rsidDel="009722E1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19570" w:author="Fegie" w:date="2021-05-02T00:50:00Z">
              <w:del w:id="19571" w:author="張家榮" w:date="2021-05-06T11:20:00Z">
                <w:r w:rsidDel="009722E1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19572" w:author="Fegie" w:date="2021-05-02T00:53:00Z">
              <w:del w:id="19573" w:author="張家榮" w:date="2021-05-06T11:20:00Z">
                <w:r w:rsidDel="009722E1">
                  <w:rPr>
                    <w:rFonts w:ascii="標楷體" w:eastAsia="標楷體" w:hAnsi="標楷體"/>
                  </w:rPr>
                  <w:delText>CustTelNo</w:delText>
                </w:r>
              </w:del>
            </w:ins>
            <w:ins w:id="19574" w:author="Fegie" w:date="2021-05-02T00:50:00Z">
              <w:del w:id="19575" w:author="張家榮" w:date="2021-05-06T11:20:00Z">
                <w:r w:rsidDel="009722E1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19576" w:author="Fegie" w:date="2021-05-02T00:53:00Z">
              <w:del w:id="19577" w:author="張家榮" w:date="2021-05-06T11:20:00Z">
                <w:r w:rsidDel="009722E1">
                  <w:rPr>
                    <w:rFonts w:ascii="標楷體" w:eastAsia="標楷體" w:hAnsi="標楷體"/>
                  </w:rPr>
                  <w:delText>TelArea</w:delText>
                </w:r>
              </w:del>
            </w:ins>
          </w:p>
          <w:p w14:paraId="7145500F" w14:textId="0DCCEA8C" w:rsidR="009722E1" w:rsidDel="009722E1" w:rsidRDefault="009722E1" w:rsidP="009722E1">
            <w:pPr>
              <w:rPr>
                <w:ins w:id="19578" w:author="Fegie" w:date="2021-05-02T00:53:00Z"/>
                <w:del w:id="19579" w:author="張家榮" w:date="2021-05-06T11:20:00Z"/>
                <w:rFonts w:ascii="標楷體" w:eastAsia="標楷體" w:hAnsi="標楷體"/>
              </w:rPr>
            </w:pPr>
            <w:ins w:id="19580" w:author="Fegie" w:date="2021-05-02T00:58:00Z">
              <w:del w:id="19581" w:author="張家榮" w:date="2021-05-06T11:20:00Z">
                <w:r w:rsidDel="009722E1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19582" w:author="Fegie" w:date="2021-05-02T00:53:00Z">
              <w:del w:id="19583" w:author="張家榮" w:date="2021-05-06T11:20:00Z">
                <w:r w:rsidDel="009722E1">
                  <w:rPr>
                    <w:rFonts w:ascii="標楷體" w:eastAsia="標楷體" w:hAnsi="標楷體"/>
                  </w:rPr>
                  <w:delText>.CustTelNo.TelNo</w:delText>
                </w:r>
              </w:del>
            </w:ins>
          </w:p>
          <w:p w14:paraId="4CBDF983" w14:textId="29A1D27F" w:rsidR="009722E1" w:rsidRDefault="009722E1" w:rsidP="009722E1">
            <w:pPr>
              <w:rPr>
                <w:ins w:id="19584" w:author="Fegie" w:date="2021-05-02T00:43:00Z"/>
                <w:rFonts w:ascii="標楷體" w:eastAsia="標楷體" w:hAnsi="標楷體"/>
              </w:rPr>
            </w:pPr>
            <w:ins w:id="19585" w:author="Fegie" w:date="2021-05-02T00:58:00Z">
              <w:del w:id="19586" w:author="張家榮" w:date="2021-05-06T11:20:00Z">
                <w:r w:rsidDel="009722E1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19587" w:author="Fegie" w:date="2021-05-02T00:53:00Z">
              <w:del w:id="19588" w:author="張家榮" w:date="2021-05-06T11:20:00Z">
                <w:r w:rsidDel="009722E1">
                  <w:rPr>
                    <w:rFonts w:ascii="標楷體" w:eastAsia="標楷體" w:hAnsi="標楷體"/>
                  </w:rPr>
                  <w:delText>.CustTelNo.TelExt</w:delText>
                </w:r>
              </w:del>
            </w:ins>
          </w:p>
        </w:tc>
      </w:tr>
      <w:tr w:rsidR="009722E1" w14:paraId="564D1DF7" w14:textId="77777777" w:rsidTr="00AE14E1">
        <w:trPr>
          <w:trHeight w:val="291"/>
          <w:jc w:val="center"/>
          <w:ins w:id="19589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D83F" w14:textId="5A3822C4" w:rsidR="009722E1" w:rsidRDefault="009722E1" w:rsidP="009722E1">
            <w:pPr>
              <w:rPr>
                <w:ins w:id="19590" w:author="Fegie" w:date="2021-05-02T00:06:00Z"/>
                <w:rFonts w:ascii="標楷體" w:eastAsia="標楷體" w:hAnsi="標楷體"/>
              </w:rPr>
            </w:pPr>
            <w:ins w:id="19591" w:author="Fegie" w:date="2021-05-02T00:44:00Z">
              <w:del w:id="19592" w:author="張家榮" w:date="2021-05-06T11:17:00Z">
                <w:r w:rsidDel="009722E1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E4E4" w14:textId="448E6937" w:rsidR="009722E1" w:rsidRDefault="009722E1" w:rsidP="009722E1">
            <w:pPr>
              <w:rPr>
                <w:ins w:id="19593" w:author="Fegie" w:date="2021-05-02T00:06:00Z"/>
                <w:rFonts w:ascii="標楷體" w:eastAsia="標楷體" w:hAnsi="標楷體"/>
              </w:rPr>
            </w:pPr>
            <w:ins w:id="19594" w:author="Fegie" w:date="2021-05-02T00:34:00Z">
              <w:del w:id="19595" w:author="張家榮" w:date="2021-05-06T11:18:00Z">
                <w:r w:rsidDel="009722E1">
                  <w:rPr>
                    <w:rFonts w:ascii="標楷體" w:eastAsia="標楷體" w:hAnsi="標楷體" w:hint="eastAsia"/>
                  </w:rPr>
                  <w:delText>電話</w:delText>
                </w:r>
              </w:del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EF058" w14:textId="05ACB7C8" w:rsidR="009722E1" w:rsidRDefault="009722E1" w:rsidP="009722E1">
            <w:pPr>
              <w:rPr>
                <w:ins w:id="19596" w:author="Fegie" w:date="2021-05-02T00:06:00Z"/>
                <w:rFonts w:ascii="標楷體" w:eastAsia="標楷體" w:hAnsi="標楷體"/>
              </w:rPr>
            </w:pPr>
            <w:ins w:id="19597" w:author="Fegie" w:date="2021-05-02T00:43:00Z">
              <w:del w:id="19598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9599" w:author="家榮 張" w:date="2021-05-06T18:52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40ED" w14:textId="0AF9DD83" w:rsidR="009722E1" w:rsidRDefault="009722E1" w:rsidP="009722E1">
            <w:pPr>
              <w:rPr>
                <w:ins w:id="19600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29F97" w14:textId="77777777" w:rsidR="009722E1" w:rsidRDefault="009722E1" w:rsidP="009722E1">
            <w:pPr>
              <w:rPr>
                <w:ins w:id="19601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0F04" w14:textId="77EF2AB3" w:rsidR="009722E1" w:rsidRDefault="009722E1" w:rsidP="009722E1">
            <w:pPr>
              <w:rPr>
                <w:ins w:id="19602" w:author="Fegie" w:date="2021-05-02T00:06:00Z"/>
                <w:rFonts w:ascii="標楷體" w:eastAsia="標楷體" w:hAnsi="標楷體"/>
              </w:rPr>
            </w:pPr>
            <w:ins w:id="19603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D7E9" w14:textId="3136D959" w:rsidR="009722E1" w:rsidRDefault="009722E1" w:rsidP="009722E1">
            <w:pPr>
              <w:rPr>
                <w:ins w:id="19604" w:author="Fegie" w:date="2021-05-02T00:06:00Z"/>
                <w:rFonts w:ascii="標楷體" w:eastAsia="標楷體" w:hAnsi="標楷體"/>
              </w:rPr>
            </w:pPr>
            <w:ins w:id="19605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1ABCC137" w14:textId="62CFCD61" w:rsidR="009722E1" w:rsidRDefault="009722E1">
            <w:pPr>
              <w:rPr>
                <w:ins w:id="19606" w:author="Fegie" w:date="2021-05-02T00:06:00Z"/>
                <w:rFonts w:ascii="標楷體" w:eastAsia="標楷體" w:hAnsi="標楷體"/>
              </w:rPr>
            </w:pPr>
            <w:ins w:id="19607" w:author="張家榮" w:date="2021-05-06T11:2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.CustTelNo.TelNo</w:t>
              </w:r>
            </w:ins>
          </w:p>
        </w:tc>
      </w:tr>
      <w:tr w:rsidR="009722E1" w14:paraId="0020D504" w14:textId="77777777" w:rsidTr="0084250E">
        <w:trPr>
          <w:trHeight w:val="291"/>
          <w:jc w:val="center"/>
          <w:ins w:id="19608" w:author="Fegie" w:date="2021-05-02T00:4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05C7" w14:textId="369AAB9F" w:rsidR="009722E1" w:rsidRDefault="009722E1" w:rsidP="009722E1">
            <w:pPr>
              <w:rPr>
                <w:ins w:id="19609" w:author="Fegie" w:date="2021-05-02T00:43:00Z"/>
                <w:rFonts w:ascii="標楷體" w:eastAsia="標楷體" w:hAnsi="標楷體"/>
              </w:rPr>
            </w:pPr>
            <w:ins w:id="19610" w:author="Fegie" w:date="2021-05-02T00:44:00Z">
              <w:del w:id="19611" w:author="張家榮" w:date="2021-05-06T11:17:00Z">
                <w:r w:rsidDel="009722E1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88D1" w14:textId="26483AEA" w:rsidR="009722E1" w:rsidRDefault="009722E1" w:rsidP="009722E1">
            <w:pPr>
              <w:rPr>
                <w:ins w:id="19612" w:author="Fegie" w:date="2021-05-02T00:43:00Z"/>
                <w:rFonts w:ascii="標楷體" w:eastAsia="標楷體" w:hAnsi="標楷體"/>
              </w:rPr>
            </w:pPr>
            <w:ins w:id="19613" w:author="Fegie" w:date="2021-05-02T00:44:00Z">
              <w:del w:id="19614" w:author="張家榮" w:date="2021-05-06T11:18:00Z">
                <w:r w:rsidDel="009722E1">
                  <w:rPr>
                    <w:rFonts w:ascii="標楷體" w:eastAsia="標楷體" w:hAnsi="標楷體" w:hint="eastAsia"/>
                  </w:rPr>
                  <w:delText>分機</w:delText>
                </w:r>
              </w:del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BED9" w14:textId="2865EF40" w:rsidR="009722E1" w:rsidRDefault="009722E1" w:rsidP="009722E1">
            <w:pPr>
              <w:rPr>
                <w:ins w:id="19615" w:author="Fegie" w:date="2021-05-02T00:43:00Z"/>
                <w:rFonts w:ascii="標楷體" w:eastAsia="標楷體" w:hAnsi="標楷體"/>
              </w:rPr>
            </w:pPr>
            <w:ins w:id="19616" w:author="Fegie" w:date="2021-05-02T00:44:00Z">
              <w:del w:id="19617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9618" w:author="家榮 張" w:date="2021-05-06T18:52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6DAA" w14:textId="77777777" w:rsidR="009722E1" w:rsidRDefault="009722E1" w:rsidP="009722E1">
            <w:pPr>
              <w:rPr>
                <w:ins w:id="19619" w:author="Fegie" w:date="2021-05-02T00:43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DDCA4" w14:textId="77777777" w:rsidR="009722E1" w:rsidRDefault="009722E1" w:rsidP="009722E1">
            <w:pPr>
              <w:rPr>
                <w:ins w:id="19620" w:author="Fegie" w:date="2021-05-02T00:43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636CE" w14:textId="77777777" w:rsidR="009722E1" w:rsidRDefault="009722E1" w:rsidP="009722E1">
            <w:pPr>
              <w:rPr>
                <w:ins w:id="19621" w:author="Fegie" w:date="2021-05-02T00:43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2B4B" w14:textId="761C93B1" w:rsidR="009722E1" w:rsidRDefault="009722E1" w:rsidP="009722E1">
            <w:pPr>
              <w:rPr>
                <w:ins w:id="19622" w:author="Fegie" w:date="2021-05-02T00:43:00Z"/>
                <w:rFonts w:ascii="標楷體" w:eastAsia="標楷體" w:hAnsi="標楷體"/>
              </w:rPr>
            </w:pPr>
            <w:ins w:id="19623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A767" w14:textId="24CDC2DC" w:rsidR="009722E1" w:rsidRDefault="009722E1">
            <w:pPr>
              <w:rPr>
                <w:ins w:id="19624" w:author="Fegie" w:date="2021-05-02T00:43:00Z"/>
                <w:rFonts w:ascii="標楷體" w:eastAsia="標楷體" w:hAnsi="標楷體"/>
              </w:rPr>
            </w:pPr>
            <w:ins w:id="19625" w:author="張家榮" w:date="2021-05-06T11:20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.CustTelNo.TelExt</w:t>
              </w:r>
            </w:ins>
          </w:p>
        </w:tc>
      </w:tr>
      <w:tr w:rsidR="009722E1" w:rsidDel="009722E1" w14:paraId="3A2202DB" w14:textId="54E06D43" w:rsidTr="0084250E">
        <w:trPr>
          <w:trHeight w:val="291"/>
          <w:jc w:val="center"/>
          <w:ins w:id="19626" w:author="st1" w:date="2021-05-06T11:09:00Z"/>
          <w:del w:id="19627" w:author="張家榮" w:date="2021-05-06T11:1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69D98" w14:textId="56C697EC" w:rsidR="009722E1" w:rsidDel="009722E1" w:rsidRDefault="009722E1" w:rsidP="009722E1">
            <w:pPr>
              <w:rPr>
                <w:ins w:id="19628" w:author="st1" w:date="2021-05-06T11:09:00Z"/>
                <w:del w:id="19629" w:author="張家榮" w:date="2021-05-06T11:17:00Z"/>
                <w:rFonts w:ascii="標楷體" w:eastAsia="標楷體" w:hAnsi="標楷體"/>
              </w:rPr>
            </w:pPr>
            <w:ins w:id="19630" w:author="st1" w:date="2021-05-06T11:09:00Z">
              <w:del w:id="19631" w:author="張家榮" w:date="2021-05-06T11:17:00Z">
                <w:r w:rsidDel="009722E1">
                  <w:rPr>
                    <w:rFonts w:ascii="標楷體" w:eastAsia="標楷體" w:hAnsi="標楷體" w:hint="eastAsia"/>
                  </w:rPr>
                  <w:delText>5.2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DB23" w14:textId="1BBF1C64" w:rsidR="009722E1" w:rsidDel="009722E1" w:rsidRDefault="009722E1" w:rsidP="009722E1">
            <w:pPr>
              <w:rPr>
                <w:ins w:id="19632" w:author="st1" w:date="2021-05-06T11:09:00Z"/>
                <w:del w:id="19633" w:author="張家榮" w:date="2021-05-06T11:17:00Z"/>
                <w:rFonts w:ascii="標楷體" w:eastAsia="標楷體" w:hAnsi="標楷體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B9E91" w14:textId="0DB0F223" w:rsidR="009722E1" w:rsidDel="009722E1" w:rsidRDefault="009722E1" w:rsidP="009722E1">
            <w:pPr>
              <w:rPr>
                <w:ins w:id="19634" w:author="st1" w:date="2021-05-06T11:09:00Z"/>
                <w:del w:id="19635" w:author="張家榮" w:date="2021-05-06T11:17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D3C6" w14:textId="5845D8F8" w:rsidR="009722E1" w:rsidDel="009722E1" w:rsidRDefault="009722E1" w:rsidP="009722E1">
            <w:pPr>
              <w:rPr>
                <w:ins w:id="19636" w:author="st1" w:date="2021-05-06T11:09:00Z"/>
                <w:del w:id="19637" w:author="張家榮" w:date="2021-05-06T11:17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F4E7D" w14:textId="0AA17B0A" w:rsidR="009722E1" w:rsidDel="009722E1" w:rsidRDefault="009722E1" w:rsidP="009722E1">
            <w:pPr>
              <w:rPr>
                <w:ins w:id="19638" w:author="st1" w:date="2021-05-06T11:09:00Z"/>
                <w:del w:id="19639" w:author="張家榮" w:date="2021-05-06T11:17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D91E" w14:textId="6FF9D30C" w:rsidR="009722E1" w:rsidDel="009722E1" w:rsidRDefault="009722E1" w:rsidP="009722E1">
            <w:pPr>
              <w:rPr>
                <w:ins w:id="19640" w:author="st1" w:date="2021-05-06T11:09:00Z"/>
                <w:del w:id="19641" w:author="張家榮" w:date="2021-05-06T11:1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2737" w14:textId="5E2257D6" w:rsidR="009722E1" w:rsidDel="009722E1" w:rsidRDefault="009722E1" w:rsidP="009722E1">
            <w:pPr>
              <w:rPr>
                <w:ins w:id="19642" w:author="st1" w:date="2021-05-06T11:09:00Z"/>
                <w:del w:id="19643" w:author="張家榮" w:date="2021-05-06T11:17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6895" w14:textId="66909CE8" w:rsidR="009722E1" w:rsidDel="009722E1" w:rsidRDefault="009722E1" w:rsidP="009722E1">
            <w:pPr>
              <w:rPr>
                <w:ins w:id="19644" w:author="st1" w:date="2021-05-06T11:09:00Z"/>
                <w:del w:id="19645" w:author="張家榮" w:date="2021-05-06T11:17:00Z"/>
                <w:rFonts w:ascii="標楷體" w:eastAsia="標楷體" w:hAnsi="標楷體"/>
              </w:rPr>
            </w:pPr>
          </w:p>
        </w:tc>
      </w:tr>
      <w:tr w:rsidR="009722E1" w14:paraId="72AF8BF9" w14:textId="77777777" w:rsidTr="0084250E">
        <w:trPr>
          <w:trHeight w:val="291"/>
          <w:jc w:val="center"/>
          <w:ins w:id="19646" w:author="張家榮" w:date="2021-05-06T11:1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061A6" w14:textId="42541B23" w:rsidR="009722E1" w:rsidRDefault="009722E1" w:rsidP="009722E1">
            <w:pPr>
              <w:rPr>
                <w:ins w:id="19647" w:author="張家榮" w:date="2021-05-06T11:10:00Z"/>
                <w:rFonts w:ascii="標楷體" w:eastAsia="標楷體" w:hAnsi="標楷體"/>
              </w:rPr>
            </w:pPr>
            <w:ins w:id="19648" w:author="張家榮" w:date="2021-05-06T11:17:00Z">
              <w:r>
                <w:rPr>
                  <w:rFonts w:ascii="標楷體" w:eastAsia="標楷體" w:hAnsi="標楷體" w:hint="eastAsia"/>
                </w:rPr>
                <w:t>5.2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EBE7" w14:textId="01E71B8E" w:rsidR="009722E1" w:rsidRDefault="009722E1" w:rsidP="009722E1">
            <w:pPr>
              <w:rPr>
                <w:ins w:id="19649" w:author="張家榮" w:date="2021-05-06T11:10:00Z"/>
                <w:rFonts w:ascii="標楷體" w:eastAsia="標楷體" w:hAnsi="標楷體"/>
              </w:rPr>
            </w:pPr>
            <w:ins w:id="19650" w:author="張家榮" w:date="2021-05-06T11:10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EB83" w14:textId="6F548FB7" w:rsidR="009722E1" w:rsidRDefault="009722E1">
            <w:pPr>
              <w:rPr>
                <w:ins w:id="19651" w:author="張家榮" w:date="2021-05-06T11:10:00Z"/>
                <w:rFonts w:ascii="標楷體" w:eastAsia="標楷體" w:hAnsi="標楷體"/>
              </w:rPr>
            </w:pPr>
            <w:ins w:id="19652" w:author="張家榮" w:date="2021-05-06T11:10:00Z">
              <w:del w:id="1965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X(20)</w:delText>
                </w:r>
              </w:del>
            </w:ins>
            <w:ins w:id="19654" w:author="家榮 張" w:date="2021-05-06T18:52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DE54" w14:textId="77777777" w:rsidR="009722E1" w:rsidRDefault="009722E1" w:rsidP="009722E1">
            <w:pPr>
              <w:rPr>
                <w:ins w:id="19655" w:author="張家榮" w:date="2021-05-06T11:10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4F8E8" w14:textId="77777777" w:rsidR="009722E1" w:rsidRDefault="009722E1" w:rsidP="009722E1">
            <w:pPr>
              <w:rPr>
                <w:ins w:id="19656" w:author="張家榮" w:date="2021-05-06T11:10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C58F" w14:textId="59473C7B" w:rsidR="009722E1" w:rsidRDefault="009722E1" w:rsidP="009722E1">
            <w:pPr>
              <w:rPr>
                <w:ins w:id="19657" w:author="張家榮" w:date="2021-05-06T11:10:00Z"/>
                <w:rFonts w:ascii="標楷體" w:eastAsia="標楷體" w:hAnsi="標楷體"/>
              </w:rPr>
            </w:pPr>
            <w:ins w:id="19658" w:author="張家榮" w:date="2021-05-06T11:1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BA4A" w14:textId="2970C06D" w:rsidR="009722E1" w:rsidRDefault="009722E1" w:rsidP="009722E1">
            <w:pPr>
              <w:rPr>
                <w:ins w:id="19659" w:author="張家榮" w:date="2021-05-06T11:10:00Z"/>
                <w:rFonts w:ascii="標楷體" w:eastAsia="標楷體" w:hAnsi="標楷體"/>
              </w:rPr>
            </w:pPr>
            <w:ins w:id="19660" w:author="張家榮" w:date="2021-05-06T11:1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2442B" w14:textId="77777777" w:rsidR="009722E1" w:rsidRDefault="009722E1">
            <w:pPr>
              <w:snapToGrid w:val="0"/>
              <w:ind w:left="238" w:hangingChars="99" w:hanging="238"/>
              <w:rPr>
                <w:ins w:id="19661" w:author="張家榮" w:date="2021-05-06T11:21:00Z"/>
                <w:rFonts w:ascii="標楷體" w:eastAsia="標楷體" w:hAnsi="標楷體"/>
                <w:color w:val="000000" w:themeColor="text1"/>
              </w:rPr>
              <w:pPrChange w:id="19662" w:author="張家榮" w:date="2021-05-06T11:17:00Z">
                <w:pPr/>
              </w:pPrChange>
            </w:pPr>
            <w:ins w:id="19663" w:author="張家榮" w:date="2021-05-06T11:12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1.「電話種類」為09</w:t>
              </w:r>
            </w:ins>
            <w:ins w:id="19664" w:author="張家榮" w:date="2021-05-06T11:17:00Z">
              <w:r>
                <w:rPr>
                  <w:rFonts w:ascii="標楷體" w:eastAsia="標楷體" w:hAnsi="標楷體" w:hint="eastAsia"/>
                  <w:color w:val="000000" w:themeColor="text1"/>
                </w:rPr>
                <w:t>時使用</w:t>
              </w:r>
            </w:ins>
            <w:ins w:id="19665" w:author="張家榮" w:date="2021-05-06T11:18:00Z">
              <w:r>
                <w:rPr>
                  <w:rFonts w:ascii="標楷體" w:eastAsia="標楷體" w:hAnsi="標楷體" w:hint="eastAsia"/>
                  <w:color w:val="000000" w:themeColor="text1"/>
                </w:rPr>
                <w:t>格式</w:t>
              </w:r>
            </w:ins>
          </w:p>
          <w:p w14:paraId="6D680B5F" w14:textId="77777777" w:rsidR="00895188" w:rsidRPr="0040565B" w:rsidRDefault="00895188" w:rsidP="00895188">
            <w:pPr>
              <w:rPr>
                <w:ins w:id="19666" w:author="張家榮" w:date="2021-05-06T11:21:00Z"/>
                <w:rFonts w:ascii="標楷體" w:eastAsia="標楷體" w:hAnsi="標楷體"/>
              </w:rPr>
            </w:pPr>
            <w:ins w:id="19667" w:author="張家榮" w:date="2021-05-06T11:21:00Z">
              <w:r>
                <w:rPr>
                  <w:rFonts w:ascii="標楷體" w:eastAsia="標楷體" w:hAnsi="標楷體" w:hint="eastAsia"/>
                </w:rPr>
                <w:t>2.「新增」時必須輸入</w:t>
              </w:r>
            </w:ins>
          </w:p>
          <w:p w14:paraId="1F85F87D" w14:textId="77777777" w:rsidR="00895188" w:rsidRDefault="00895188">
            <w:pPr>
              <w:ind w:left="226" w:hangingChars="94" w:hanging="226"/>
              <w:rPr>
                <w:ins w:id="19668" w:author="張家榮" w:date="2021-05-06T11:22:00Z"/>
                <w:rFonts w:ascii="標楷體" w:eastAsia="標楷體" w:hAnsi="標楷體"/>
              </w:rPr>
              <w:pPrChange w:id="19669" w:author="張家榮" w:date="2021-05-06T11:21:00Z">
                <w:pPr/>
              </w:pPrChange>
            </w:pPr>
            <w:ins w:id="19670" w:author="張家榮" w:date="2021-05-06T11:21:00Z">
              <w:r>
                <w:rPr>
                  <w:rFonts w:ascii="標楷體" w:eastAsia="標楷體" w:hAnsi="標楷體" w:hint="eastAsia"/>
                </w:rPr>
                <w:t>3.「修改」時，自動顯示原值，可以修改</w:t>
              </w:r>
            </w:ins>
          </w:p>
          <w:p w14:paraId="0A736F8B" w14:textId="39F98E10" w:rsidR="00F7271C" w:rsidRDefault="009B50FA">
            <w:pPr>
              <w:ind w:left="226" w:hangingChars="94" w:hanging="226"/>
              <w:rPr>
                <w:ins w:id="19671" w:author="張家榮" w:date="2021-05-06T11:24:00Z"/>
                <w:rFonts w:ascii="標楷體" w:eastAsia="標楷體" w:hAnsi="標楷體"/>
              </w:rPr>
              <w:pPrChange w:id="19672" w:author="張家榮" w:date="2021-05-06T11:22:00Z">
                <w:pPr/>
              </w:pPrChange>
            </w:pPr>
            <w:ins w:id="19673" w:author="張家榮" w:date="2021-05-06T11:22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9674" w:author="張家榮" w:date="2021-05-06T11:24:00Z">
              <w:r w:rsidR="00F7271C">
                <w:rPr>
                  <w:rFonts w:ascii="標楷體" w:eastAsia="標楷體" w:hAnsi="標楷體" w:hint="eastAsia"/>
                </w:rPr>
                <w:t>拆分紀錄至以下欄位:</w:t>
              </w:r>
            </w:ins>
          </w:p>
          <w:p w14:paraId="41B4865F" w14:textId="25761F21" w:rsidR="009B50FA" w:rsidRDefault="009B50FA">
            <w:pPr>
              <w:ind w:left="226"/>
              <w:rPr>
                <w:ins w:id="19675" w:author="張家榮" w:date="2021-05-06T11:22:00Z"/>
                <w:rFonts w:ascii="標楷體" w:eastAsia="標楷體" w:hAnsi="標楷體"/>
              </w:rPr>
              <w:pPrChange w:id="19676" w:author="張家榮" w:date="2021-05-06T11:24:00Z">
                <w:pPr/>
              </w:pPrChange>
            </w:pPr>
            <w:ins w:id="19677" w:author="張家榮" w:date="2021-05-06T11:22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TelArea</w:t>
              </w:r>
            </w:ins>
            <w:ins w:id="19678" w:author="張家榮" w:date="2021-05-06T11:24:00Z">
              <w:r w:rsidR="00F7271C">
                <w:rPr>
                  <w:rFonts w:ascii="標楷體" w:eastAsia="標楷體" w:hAnsi="標楷體" w:hint="eastAsia"/>
                </w:rPr>
                <w:t>(5)</w:t>
              </w:r>
            </w:ins>
            <w:ins w:id="19679" w:author="張家榮" w:date="2021-05-06T11:23:00Z">
              <w:r w:rsidR="00F7271C">
                <w:rPr>
                  <w:rFonts w:ascii="標楷體" w:eastAsia="標楷體" w:hAnsi="標楷體"/>
                </w:rPr>
                <w:t>+</w:t>
              </w:r>
            </w:ins>
          </w:p>
          <w:p w14:paraId="795769EC" w14:textId="4AA6A31C" w:rsidR="009B50FA" w:rsidRDefault="009B50FA">
            <w:pPr>
              <w:ind w:left="226"/>
              <w:rPr>
                <w:ins w:id="19680" w:author="張家榮" w:date="2021-05-06T11:22:00Z"/>
                <w:rFonts w:ascii="標楷體" w:eastAsia="標楷體" w:hAnsi="標楷體"/>
              </w:rPr>
              <w:pPrChange w:id="19681" w:author="張家榮" w:date="2021-05-06T11:23:00Z">
                <w:pPr/>
              </w:pPrChange>
            </w:pPr>
            <w:ins w:id="19682" w:author="張家榮" w:date="2021-05-06T11:22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TelNo</w:t>
              </w:r>
            </w:ins>
            <w:ins w:id="19683" w:author="張家榮" w:date="2021-05-06T11:24:00Z">
              <w:r w:rsidR="00F7271C">
                <w:rPr>
                  <w:rFonts w:ascii="標楷體" w:eastAsia="標楷體" w:hAnsi="標楷體" w:hint="eastAsia"/>
                </w:rPr>
                <w:t>(10)</w:t>
              </w:r>
            </w:ins>
            <w:ins w:id="19684" w:author="張家榮" w:date="2021-05-06T11:23:00Z">
              <w:r w:rsidR="00F7271C">
                <w:rPr>
                  <w:rFonts w:ascii="標楷體" w:eastAsia="標楷體" w:hAnsi="標楷體"/>
                </w:rPr>
                <w:t>+</w:t>
              </w:r>
            </w:ins>
          </w:p>
          <w:p w14:paraId="33D7A3B1" w14:textId="43903958" w:rsidR="009B50FA" w:rsidRPr="00895188" w:rsidRDefault="009B50FA">
            <w:pPr>
              <w:ind w:left="226"/>
              <w:rPr>
                <w:ins w:id="19685" w:author="張家榮" w:date="2021-05-06T11:10:00Z"/>
                <w:rFonts w:ascii="標楷體" w:eastAsia="標楷體" w:hAnsi="標楷體"/>
                <w:color w:val="000000" w:themeColor="text1"/>
                <w:rPrChange w:id="19686" w:author="張家榮" w:date="2021-05-06T11:21:00Z">
                  <w:rPr>
                    <w:ins w:id="19687" w:author="張家榮" w:date="2021-05-06T11:10:00Z"/>
                    <w:rFonts w:ascii="標楷體" w:eastAsia="標楷體" w:hAnsi="標楷體"/>
                  </w:rPr>
                </w:rPrChange>
              </w:rPr>
              <w:pPrChange w:id="19688" w:author="張家榮" w:date="2021-05-06T11:23:00Z">
                <w:pPr/>
              </w:pPrChange>
            </w:pPr>
            <w:ins w:id="19689" w:author="張家榮" w:date="2021-05-06T11:22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TelExt</w:t>
              </w:r>
            </w:ins>
            <w:ins w:id="19690" w:author="張家榮" w:date="2021-05-06T11:24:00Z">
              <w:r w:rsidR="00F7271C">
                <w:rPr>
                  <w:rFonts w:ascii="標楷體" w:eastAsia="標楷體" w:hAnsi="標楷體" w:hint="eastAsia"/>
                </w:rPr>
                <w:t>(5)</w:t>
              </w:r>
            </w:ins>
          </w:p>
        </w:tc>
      </w:tr>
      <w:tr w:rsidR="009722E1" w14:paraId="066ACC2F" w14:textId="77777777" w:rsidTr="0084250E">
        <w:trPr>
          <w:trHeight w:val="291"/>
          <w:jc w:val="center"/>
          <w:ins w:id="19691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37567" w14:textId="1D17D9F6" w:rsidR="009722E1" w:rsidRDefault="009722E1" w:rsidP="009722E1">
            <w:pPr>
              <w:rPr>
                <w:ins w:id="19692" w:author="Fegie" w:date="2021-05-02T00:06:00Z"/>
                <w:rFonts w:ascii="標楷體" w:eastAsia="標楷體" w:hAnsi="標楷體"/>
              </w:rPr>
            </w:pPr>
            <w:ins w:id="19693" w:author="Fegie" w:date="2021-05-02T00:44:00Z">
              <w:del w:id="19694" w:author="張家榮" w:date="2021-05-06T11:21:00Z">
                <w:r w:rsidDel="00841AC1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19695" w:author="張家榮" w:date="2021-05-06T11:21:00Z">
              <w:r w:rsidR="00841AC1"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E71B" w14:textId="5E4310DA" w:rsidR="009722E1" w:rsidRDefault="009722E1" w:rsidP="009722E1">
            <w:pPr>
              <w:rPr>
                <w:ins w:id="19696" w:author="Fegie" w:date="2021-05-02T00:06:00Z"/>
                <w:rFonts w:ascii="標楷體" w:eastAsia="標楷體" w:hAnsi="標楷體"/>
              </w:rPr>
            </w:pPr>
            <w:ins w:id="19697" w:author="Fegie" w:date="2021-05-02T00:34:00Z">
              <w:r>
                <w:rPr>
                  <w:rFonts w:ascii="標楷體" w:eastAsia="標楷體" w:hAnsi="標楷體" w:hint="eastAsia"/>
                </w:rPr>
                <w:t>異動原因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C5DC" w14:textId="29EFE8F8" w:rsidR="009722E1" w:rsidRDefault="009722E1" w:rsidP="009722E1">
            <w:pPr>
              <w:rPr>
                <w:ins w:id="19698" w:author="Fegie" w:date="2021-05-02T00:06:00Z"/>
                <w:rFonts w:ascii="標楷體" w:eastAsia="標楷體" w:hAnsi="標楷體"/>
              </w:rPr>
            </w:pPr>
            <w:ins w:id="19699" w:author="Fegie" w:date="2021-05-02T00:44:00Z">
              <w:del w:id="19700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9701" w:author="家榮 張" w:date="2021-05-06T18:52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5499" w14:textId="231AE459" w:rsidR="009722E1" w:rsidRDefault="009722E1" w:rsidP="009722E1">
            <w:pPr>
              <w:rPr>
                <w:ins w:id="19702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5CF4" w14:textId="039D882A" w:rsidR="009722E1" w:rsidRDefault="009722E1" w:rsidP="009722E1">
            <w:pPr>
              <w:rPr>
                <w:ins w:id="19703" w:author="Fegie" w:date="2021-05-02T00:06:00Z"/>
                <w:rFonts w:ascii="標楷體" w:eastAsia="標楷體" w:hAnsi="標楷體"/>
              </w:rPr>
            </w:pPr>
            <w:ins w:id="19704" w:author="Fegie" w:date="2021-05-02T00:5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TelChgRsnCode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705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9706" w:author="家榮 張" w:date="2021-05-06T19:35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10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707" w:author="Fegie" w:date="2021-05-02T00:5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E1B7" w14:textId="1E5AF525" w:rsidR="009722E1" w:rsidRDefault="009722E1" w:rsidP="009722E1">
            <w:pPr>
              <w:rPr>
                <w:ins w:id="19708" w:author="Fegie" w:date="2021-05-02T00:06:00Z"/>
                <w:rFonts w:ascii="標楷體" w:eastAsia="標楷體" w:hAnsi="標楷體"/>
              </w:rPr>
            </w:pPr>
            <w:ins w:id="19709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2B08" w14:textId="3710CA07" w:rsidR="009722E1" w:rsidRDefault="009722E1" w:rsidP="009722E1">
            <w:pPr>
              <w:rPr>
                <w:ins w:id="19710" w:author="Fegie" w:date="2021-05-02T00:06:00Z"/>
                <w:rFonts w:ascii="標楷體" w:eastAsia="標楷體" w:hAnsi="標楷體"/>
              </w:rPr>
            </w:pPr>
            <w:ins w:id="19711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647CF" w14:textId="77777777" w:rsidR="009722E1" w:rsidRDefault="009722E1" w:rsidP="009722E1">
            <w:pPr>
              <w:snapToGrid w:val="0"/>
              <w:ind w:left="238" w:hangingChars="99" w:hanging="238"/>
              <w:rPr>
                <w:ins w:id="19712" w:author="Fegie" w:date="2021-05-02T00:54:00Z"/>
                <w:rFonts w:ascii="標楷體" w:eastAsia="標楷體" w:hAnsi="標楷體"/>
                <w:color w:val="000000" w:themeColor="text1"/>
              </w:rPr>
            </w:pPr>
            <w:ins w:id="19713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648D8C5D" w14:textId="77777777" w:rsidR="009722E1" w:rsidRDefault="009722E1" w:rsidP="009722E1">
            <w:pPr>
              <w:snapToGrid w:val="0"/>
              <w:ind w:left="238" w:hangingChars="99" w:hanging="238"/>
              <w:rPr>
                <w:ins w:id="19714" w:author="Fegie" w:date="2021-05-02T00:54:00Z"/>
                <w:rFonts w:ascii="標楷體" w:eastAsia="標楷體" w:hAnsi="標楷體"/>
                <w:color w:val="000000" w:themeColor="text1"/>
              </w:rPr>
            </w:pPr>
            <w:ins w:id="19715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0BC7ADFF" w14:textId="091DB6F8" w:rsidR="009722E1" w:rsidRDefault="009722E1" w:rsidP="009722E1">
            <w:pPr>
              <w:rPr>
                <w:ins w:id="19716" w:author="Fegie" w:date="2021-05-02T00:06:00Z"/>
                <w:rFonts w:ascii="標楷體" w:eastAsia="標楷體" w:hAnsi="標楷體"/>
              </w:rPr>
            </w:pPr>
            <w:ins w:id="19717" w:author="Fegie" w:date="2021-05-02T00:54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19718" w:author="Fegie" w:date="2021-05-02T00:55:00Z">
              <w:r>
                <w:rPr>
                  <w:rFonts w:ascii="標楷體" w:eastAsia="標楷體" w:hAnsi="標楷體" w:hint="eastAsia"/>
                  <w:color w:val="000000" w:themeColor="text1"/>
                </w:rPr>
                <w:t>T</w:t>
              </w:r>
              <w:r>
                <w:rPr>
                  <w:rFonts w:ascii="標楷體" w:eastAsia="標楷體" w:hAnsi="標楷體"/>
                  <w:color w:val="000000" w:themeColor="text1"/>
                </w:rPr>
                <w:t>elChgRsnCode</w:t>
              </w:r>
            </w:ins>
          </w:p>
        </w:tc>
      </w:tr>
      <w:tr w:rsidR="009722E1" w14:paraId="1C61BA45" w14:textId="77777777" w:rsidTr="0084250E">
        <w:trPr>
          <w:trHeight w:val="291"/>
          <w:jc w:val="center"/>
          <w:ins w:id="19719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7D18F" w14:textId="69B242FB" w:rsidR="009722E1" w:rsidRDefault="009722E1" w:rsidP="009722E1">
            <w:pPr>
              <w:rPr>
                <w:ins w:id="19720" w:author="Fegie" w:date="2021-05-02T00:06:00Z"/>
                <w:rFonts w:ascii="標楷體" w:eastAsia="標楷體" w:hAnsi="標楷體"/>
              </w:rPr>
            </w:pPr>
            <w:ins w:id="19721" w:author="Fegie" w:date="2021-05-02T00:44:00Z">
              <w:del w:id="19722" w:author="張家榮" w:date="2021-05-06T11:21:00Z">
                <w:r w:rsidDel="00841AC1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19723" w:author="張家榮" w:date="2021-05-06T11:21:00Z">
              <w:r w:rsidR="00841AC1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3469" w14:textId="14ADDE9F" w:rsidR="009722E1" w:rsidRDefault="009722E1" w:rsidP="009722E1">
            <w:pPr>
              <w:rPr>
                <w:ins w:id="19724" w:author="Fegie" w:date="2021-05-02T00:06:00Z"/>
                <w:rFonts w:ascii="標楷體" w:eastAsia="標楷體" w:hAnsi="標楷體"/>
              </w:rPr>
            </w:pPr>
            <w:ins w:id="19725" w:author="Fegie" w:date="2021-05-02T00:34:00Z">
              <w:r>
                <w:rPr>
                  <w:rFonts w:ascii="標楷體" w:eastAsia="標楷體" w:hAnsi="標楷體" w:hint="eastAsia"/>
                </w:rPr>
                <w:t>與借款人關係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A9BB4" w14:textId="7AAEB2B9" w:rsidR="009722E1" w:rsidRDefault="009722E1" w:rsidP="009722E1">
            <w:pPr>
              <w:rPr>
                <w:ins w:id="19726" w:author="Fegie" w:date="2021-05-02T00:06:00Z"/>
                <w:rFonts w:ascii="標楷體" w:eastAsia="標楷體" w:hAnsi="標楷體"/>
              </w:rPr>
            </w:pPr>
            <w:ins w:id="19727" w:author="Fegie" w:date="2021-05-02T00:45:00Z">
              <w:del w:id="19728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9729" w:author="家榮 張" w:date="2021-05-06T18:52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1019" w14:textId="2D301FC1" w:rsidR="009722E1" w:rsidRDefault="009722E1" w:rsidP="009722E1">
            <w:pPr>
              <w:rPr>
                <w:ins w:id="19730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A6266" w14:textId="422D01B6" w:rsidR="009722E1" w:rsidRDefault="009722E1" w:rsidP="009722E1">
            <w:pPr>
              <w:rPr>
                <w:ins w:id="19731" w:author="Fegie" w:date="2021-05-02T00:06:00Z"/>
                <w:rFonts w:ascii="標楷體" w:eastAsia="標楷體" w:hAnsi="標楷體"/>
              </w:rPr>
            </w:pPr>
            <w:ins w:id="19732" w:author="Fegie" w:date="2021-05-02T00:5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</w:ins>
            <w:ins w:id="19733" w:author="Fegie" w:date="2021-05-02T00:56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</w:ins>
            <w:ins w:id="19734" w:author="Fegie" w:date="2021-05-02T00:5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735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9736" w:author="家榮 張" w:date="2021-05-06T19:35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9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737" w:author="Fegie" w:date="2021-05-02T00:5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E2A9" w14:textId="77777777" w:rsidR="009722E1" w:rsidRDefault="009722E1" w:rsidP="009722E1">
            <w:pPr>
              <w:rPr>
                <w:ins w:id="19738" w:author="Fegie" w:date="2021-05-02T00:0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2DB0" w14:textId="0E513E43" w:rsidR="009722E1" w:rsidRDefault="009722E1" w:rsidP="009722E1">
            <w:pPr>
              <w:rPr>
                <w:ins w:id="19739" w:author="Fegie" w:date="2021-05-02T00:06:00Z"/>
                <w:rFonts w:ascii="標楷體" w:eastAsia="標楷體" w:hAnsi="標楷體"/>
              </w:rPr>
            </w:pPr>
            <w:ins w:id="19740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AA497" w14:textId="38E7E240" w:rsidR="009722E1" w:rsidRDefault="009722E1" w:rsidP="009722E1">
            <w:pPr>
              <w:snapToGrid w:val="0"/>
              <w:ind w:left="238" w:hangingChars="99" w:hanging="238"/>
              <w:rPr>
                <w:ins w:id="19741" w:author="Fegie" w:date="2021-05-02T00:54:00Z"/>
                <w:rFonts w:ascii="標楷體" w:eastAsia="標楷體" w:hAnsi="標楷體"/>
                <w:color w:val="000000" w:themeColor="text1"/>
              </w:rPr>
            </w:pPr>
            <w:ins w:id="19742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</w:t>
              </w:r>
            </w:ins>
            <w:ins w:id="19743" w:author="Fegie" w:date="2021-05-02T01:01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可以</w:t>
              </w:r>
            </w:ins>
            <w:ins w:id="19744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輸入</w:t>
              </w:r>
            </w:ins>
          </w:p>
          <w:p w14:paraId="78F90759" w14:textId="3D364F36" w:rsidR="009722E1" w:rsidRDefault="009722E1" w:rsidP="009722E1">
            <w:pPr>
              <w:snapToGrid w:val="0"/>
              <w:ind w:left="238" w:hangingChars="99" w:hanging="238"/>
              <w:rPr>
                <w:ins w:id="19745" w:author="Fegie" w:date="2021-05-02T01:02:00Z"/>
                <w:rFonts w:ascii="標楷體" w:eastAsia="標楷體" w:hAnsi="標楷體"/>
                <w:color w:val="000000" w:themeColor="text1"/>
              </w:rPr>
            </w:pPr>
            <w:ins w:id="19746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6789950E" w14:textId="447E845A" w:rsidR="009722E1" w:rsidRDefault="009722E1" w:rsidP="009722E1">
            <w:pPr>
              <w:snapToGrid w:val="0"/>
              <w:ind w:left="238" w:hangingChars="99" w:hanging="238"/>
              <w:rPr>
                <w:ins w:id="19747" w:author="Fegie" w:date="2021-05-02T00:54:00Z"/>
                <w:rFonts w:ascii="標楷體" w:eastAsia="標楷體" w:hAnsi="標楷體"/>
                <w:color w:val="000000" w:themeColor="text1"/>
              </w:rPr>
            </w:pPr>
            <w:ins w:id="19748" w:author="Fegie" w:date="2021-05-02T01:02:00Z">
              <w:r>
                <w:rPr>
                  <w:rFonts w:ascii="標楷體" w:eastAsia="標楷體" w:hAnsi="標楷體" w:hint="eastAsia"/>
                  <w:color w:val="000000" w:themeColor="text1"/>
                </w:rPr>
                <w:t>3.可輸入空白</w:t>
              </w:r>
            </w:ins>
          </w:p>
          <w:p w14:paraId="6E6E6691" w14:textId="7C38A696" w:rsidR="009722E1" w:rsidRDefault="009722E1" w:rsidP="009722E1">
            <w:pPr>
              <w:rPr>
                <w:ins w:id="19749" w:author="Fegie" w:date="2021-05-02T00:06:00Z"/>
                <w:rFonts w:ascii="標楷體" w:eastAsia="標楷體" w:hAnsi="標楷體"/>
              </w:rPr>
            </w:pPr>
            <w:ins w:id="19750" w:author="Fegie" w:date="2021-05-02T01:02:00Z">
              <w:r>
                <w:rPr>
                  <w:rFonts w:ascii="標楷體" w:eastAsia="標楷體" w:hAnsi="標楷體" w:hint="eastAsia"/>
                  <w:color w:val="000000" w:themeColor="text1"/>
                </w:rPr>
                <w:t>4</w:t>
              </w:r>
            </w:ins>
            <w:ins w:id="19751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19752" w:author="Fegie" w:date="2021-05-02T00:56:00Z">
              <w:r>
                <w:rPr>
                  <w:rFonts w:ascii="標楷體" w:eastAsia="標楷體" w:hAnsi="標楷體"/>
                  <w:color w:val="000000" w:themeColor="text1"/>
                </w:rPr>
                <w:t>RelationCOde</w:t>
              </w:r>
            </w:ins>
          </w:p>
        </w:tc>
      </w:tr>
      <w:tr w:rsidR="009722E1" w14:paraId="224AC225" w14:textId="77777777" w:rsidTr="0084250E">
        <w:trPr>
          <w:trHeight w:val="291"/>
          <w:jc w:val="center"/>
          <w:ins w:id="19753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3AAA0" w14:textId="41606150" w:rsidR="009722E1" w:rsidRDefault="009722E1" w:rsidP="009722E1">
            <w:pPr>
              <w:rPr>
                <w:ins w:id="19754" w:author="Fegie" w:date="2021-05-02T00:06:00Z"/>
                <w:rFonts w:ascii="標楷體" w:eastAsia="標楷體" w:hAnsi="標楷體"/>
              </w:rPr>
            </w:pPr>
            <w:ins w:id="19755" w:author="Fegie" w:date="2021-05-02T00:44:00Z">
              <w:del w:id="19756" w:author="張家榮" w:date="2021-05-06T11:21:00Z">
                <w:r w:rsidDel="00841AC1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19757" w:author="張家榮" w:date="2021-05-06T11:21:00Z">
              <w:r w:rsidR="00841AC1"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B9DC" w14:textId="31ADCEB6" w:rsidR="009722E1" w:rsidRDefault="009722E1" w:rsidP="009722E1">
            <w:pPr>
              <w:rPr>
                <w:ins w:id="19758" w:author="Fegie" w:date="2021-05-02T00:06:00Z"/>
                <w:rFonts w:ascii="標楷體" w:eastAsia="標楷體" w:hAnsi="標楷體"/>
              </w:rPr>
            </w:pPr>
            <w:ins w:id="19759" w:author="Fegie" w:date="2021-05-02T00:34:00Z">
              <w:r>
                <w:rPr>
                  <w:rFonts w:ascii="標楷體" w:eastAsia="標楷體" w:hAnsi="標楷體" w:hint="eastAsia"/>
                </w:rPr>
                <w:t>聯絡人姓名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D89A" w14:textId="3AA44067" w:rsidR="009722E1" w:rsidRDefault="009722E1" w:rsidP="009722E1">
            <w:pPr>
              <w:rPr>
                <w:ins w:id="19760" w:author="Fegie" w:date="2021-05-02T00:06:00Z"/>
                <w:rFonts w:ascii="標楷體" w:eastAsia="標楷體" w:hAnsi="標楷體"/>
              </w:rPr>
            </w:pPr>
            <w:ins w:id="19761" w:author="Fegie" w:date="2021-05-02T00:45:00Z">
              <w:del w:id="19762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9763" w:author="家榮 張" w:date="2021-05-06T18:52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D882D" w14:textId="6123C793" w:rsidR="009722E1" w:rsidRDefault="009722E1" w:rsidP="009722E1">
            <w:pPr>
              <w:rPr>
                <w:ins w:id="19764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E0654" w14:textId="77777777" w:rsidR="009722E1" w:rsidRDefault="009722E1" w:rsidP="009722E1">
            <w:pPr>
              <w:rPr>
                <w:ins w:id="19765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5B881" w14:textId="77777777" w:rsidR="009722E1" w:rsidRDefault="009722E1" w:rsidP="009722E1">
            <w:pPr>
              <w:rPr>
                <w:ins w:id="19766" w:author="Fegie" w:date="2021-05-02T00:0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0D99" w14:textId="5DF95F31" w:rsidR="009722E1" w:rsidRDefault="009722E1" w:rsidP="009722E1">
            <w:pPr>
              <w:rPr>
                <w:ins w:id="19767" w:author="Fegie" w:date="2021-05-02T00:06:00Z"/>
                <w:rFonts w:ascii="標楷體" w:eastAsia="標楷體" w:hAnsi="標楷體"/>
              </w:rPr>
            </w:pPr>
            <w:ins w:id="19768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C16C" w14:textId="5DDEDFEF" w:rsidR="009722E1" w:rsidRDefault="009722E1" w:rsidP="009722E1">
            <w:pPr>
              <w:snapToGrid w:val="0"/>
              <w:ind w:left="238" w:hangingChars="99" w:hanging="238"/>
              <w:rPr>
                <w:ins w:id="19769" w:author="Fegie" w:date="2021-05-02T00:54:00Z"/>
                <w:rFonts w:ascii="標楷體" w:eastAsia="標楷體" w:hAnsi="標楷體"/>
                <w:color w:val="000000" w:themeColor="text1"/>
              </w:rPr>
            </w:pPr>
            <w:ins w:id="19770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</w:t>
              </w:r>
            </w:ins>
            <w:ins w:id="19771" w:author="Fegie" w:date="2021-05-02T01:01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可以</w:t>
              </w:r>
            </w:ins>
            <w:ins w:id="19772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輸入</w:t>
              </w:r>
            </w:ins>
          </w:p>
          <w:p w14:paraId="5B3B3E33" w14:textId="4EA07828" w:rsidR="009722E1" w:rsidRDefault="009722E1" w:rsidP="009722E1">
            <w:pPr>
              <w:snapToGrid w:val="0"/>
              <w:ind w:left="238" w:hangingChars="99" w:hanging="238"/>
              <w:rPr>
                <w:ins w:id="19773" w:author="Fegie" w:date="2021-05-02T01:00:00Z"/>
                <w:rFonts w:ascii="標楷體" w:eastAsia="標楷體" w:hAnsi="標楷體"/>
                <w:color w:val="000000" w:themeColor="text1"/>
              </w:rPr>
            </w:pPr>
            <w:ins w:id="19774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7D2E6640" w14:textId="3F9428B7" w:rsidR="009722E1" w:rsidRDefault="009722E1" w:rsidP="009722E1">
            <w:pPr>
              <w:snapToGrid w:val="0"/>
              <w:ind w:left="238" w:hangingChars="99" w:hanging="238"/>
              <w:rPr>
                <w:ins w:id="19775" w:author="Fegie" w:date="2021-05-02T00:54:00Z"/>
                <w:rFonts w:ascii="標楷體" w:eastAsia="標楷體" w:hAnsi="標楷體"/>
                <w:color w:val="000000" w:themeColor="text1"/>
              </w:rPr>
            </w:pPr>
            <w:ins w:id="19776" w:author="Fegie" w:date="2021-05-02T01:00:00Z">
              <w:r>
                <w:rPr>
                  <w:rFonts w:ascii="標楷體" w:eastAsia="標楷體" w:hAnsi="標楷體" w:hint="eastAsia"/>
                  <w:color w:val="000000" w:themeColor="text1"/>
                </w:rPr>
                <w:t>3.若與借款人關係為00則不避輸入</w:t>
              </w:r>
            </w:ins>
          </w:p>
          <w:p w14:paraId="604A6D2A" w14:textId="712A9FA1" w:rsidR="009722E1" w:rsidRDefault="009722E1" w:rsidP="009722E1">
            <w:pPr>
              <w:rPr>
                <w:ins w:id="19777" w:author="Fegie" w:date="2021-05-02T00:06:00Z"/>
                <w:rFonts w:ascii="標楷體" w:eastAsia="標楷體" w:hAnsi="標楷體"/>
              </w:rPr>
            </w:pPr>
            <w:ins w:id="19778" w:author="Fegie" w:date="2021-05-02T01:00:00Z">
              <w:r>
                <w:rPr>
                  <w:rFonts w:ascii="標楷體" w:eastAsia="標楷體" w:hAnsi="標楷體" w:hint="eastAsia"/>
                  <w:color w:val="000000" w:themeColor="text1"/>
                </w:rPr>
                <w:lastRenderedPageBreak/>
                <w:t>4</w:t>
              </w:r>
            </w:ins>
            <w:ins w:id="19779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19780" w:author="Fegie" w:date="2021-05-02T00:56:00Z">
              <w:r>
                <w:rPr>
                  <w:rFonts w:ascii="標楷體" w:eastAsia="標楷體" w:hAnsi="標楷體"/>
                  <w:color w:val="000000" w:themeColor="text1"/>
                </w:rPr>
                <w:t>LiaisonName</w:t>
              </w:r>
            </w:ins>
          </w:p>
        </w:tc>
      </w:tr>
      <w:tr w:rsidR="009722E1" w14:paraId="334CF7ED" w14:textId="77777777" w:rsidTr="0084250E">
        <w:trPr>
          <w:trHeight w:val="291"/>
          <w:jc w:val="center"/>
          <w:ins w:id="19781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6CFC6" w14:textId="43DF810F" w:rsidR="009722E1" w:rsidRDefault="009722E1" w:rsidP="009722E1">
            <w:pPr>
              <w:rPr>
                <w:ins w:id="19782" w:author="Fegie" w:date="2021-05-02T00:06:00Z"/>
                <w:rFonts w:ascii="標楷體" w:eastAsia="標楷體" w:hAnsi="標楷體"/>
              </w:rPr>
            </w:pPr>
            <w:ins w:id="19783" w:author="Fegie" w:date="2021-05-02T00:44:00Z">
              <w:del w:id="19784" w:author="張家榮" w:date="2021-05-06T11:21:00Z">
                <w:r w:rsidDel="00841AC1">
                  <w:rPr>
                    <w:rFonts w:ascii="標楷體" w:eastAsia="標楷體" w:hAnsi="標楷體" w:hint="eastAsia"/>
                  </w:rPr>
                  <w:lastRenderedPageBreak/>
                  <w:delText>11</w:delText>
                </w:r>
              </w:del>
            </w:ins>
            <w:ins w:id="19785" w:author="張家榮" w:date="2021-05-06T11:21:00Z">
              <w:r w:rsidR="00841AC1"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D999A" w14:textId="14540A2F" w:rsidR="009722E1" w:rsidRDefault="009722E1" w:rsidP="009722E1">
            <w:pPr>
              <w:rPr>
                <w:ins w:id="19786" w:author="Fegie" w:date="2021-05-02T00:06:00Z"/>
                <w:rFonts w:ascii="標楷體" w:eastAsia="標楷體" w:hAnsi="標楷體"/>
              </w:rPr>
            </w:pPr>
            <w:ins w:id="19787" w:author="Fegie" w:date="2021-05-02T00:34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6509" w14:textId="01A2DF34" w:rsidR="009722E1" w:rsidRDefault="009722E1" w:rsidP="009722E1">
            <w:pPr>
              <w:rPr>
                <w:ins w:id="19788" w:author="Fegie" w:date="2021-05-02T00:06:00Z"/>
                <w:rFonts w:ascii="標楷體" w:eastAsia="標楷體" w:hAnsi="標楷體"/>
              </w:rPr>
            </w:pPr>
            <w:ins w:id="19789" w:author="Fegie" w:date="2021-05-02T00:45:00Z">
              <w:del w:id="19790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X(40)</w:delText>
                </w:r>
              </w:del>
            </w:ins>
            <w:ins w:id="19791" w:author="家榮 張" w:date="2021-05-06T18:52:00Z">
              <w:r w:rsidR="00A7651D"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2FE09" w14:textId="06BFDAA5" w:rsidR="009722E1" w:rsidRDefault="009722E1" w:rsidP="009722E1">
            <w:pPr>
              <w:rPr>
                <w:ins w:id="19792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6B2C" w14:textId="77777777" w:rsidR="009722E1" w:rsidRDefault="009722E1" w:rsidP="009722E1">
            <w:pPr>
              <w:rPr>
                <w:ins w:id="19793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450E5" w14:textId="77777777" w:rsidR="009722E1" w:rsidRDefault="009722E1" w:rsidP="009722E1">
            <w:pPr>
              <w:rPr>
                <w:ins w:id="19794" w:author="Fegie" w:date="2021-05-02T00:0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6033" w14:textId="53679C78" w:rsidR="009722E1" w:rsidRDefault="009722E1" w:rsidP="009722E1">
            <w:pPr>
              <w:rPr>
                <w:ins w:id="19795" w:author="Fegie" w:date="2021-05-02T00:06:00Z"/>
                <w:rFonts w:ascii="標楷體" w:eastAsia="標楷體" w:hAnsi="標楷體"/>
              </w:rPr>
            </w:pPr>
            <w:ins w:id="19796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E906C" w14:textId="29F321A1" w:rsidR="009722E1" w:rsidRDefault="009722E1" w:rsidP="009722E1">
            <w:pPr>
              <w:snapToGrid w:val="0"/>
              <w:ind w:left="238" w:hangingChars="99" w:hanging="238"/>
              <w:rPr>
                <w:ins w:id="19797" w:author="Fegie" w:date="2021-05-02T00:54:00Z"/>
                <w:rFonts w:ascii="標楷體" w:eastAsia="標楷體" w:hAnsi="標楷體"/>
                <w:color w:val="000000" w:themeColor="text1"/>
              </w:rPr>
            </w:pPr>
            <w:ins w:id="19798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</w:t>
              </w:r>
            </w:ins>
            <w:ins w:id="19799" w:author="Fegie" w:date="2021-05-02T01:01:00Z">
              <w:r>
                <w:rPr>
                  <w:rFonts w:ascii="標楷體" w:eastAsia="標楷體" w:hAnsi="標楷體" w:hint="eastAsia"/>
                  <w:color w:val="000000" w:themeColor="text1"/>
                </w:rPr>
                <w:t>可以</w:t>
              </w:r>
            </w:ins>
            <w:ins w:id="19800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輸入</w:t>
              </w:r>
            </w:ins>
          </w:p>
          <w:p w14:paraId="04275DB9" w14:textId="77777777" w:rsidR="009722E1" w:rsidRDefault="009722E1" w:rsidP="009722E1">
            <w:pPr>
              <w:snapToGrid w:val="0"/>
              <w:ind w:left="238" w:hangingChars="99" w:hanging="238"/>
              <w:rPr>
                <w:ins w:id="19801" w:author="Fegie" w:date="2021-05-02T00:54:00Z"/>
                <w:rFonts w:ascii="標楷體" w:eastAsia="標楷體" w:hAnsi="標楷體"/>
                <w:color w:val="000000" w:themeColor="text1"/>
              </w:rPr>
            </w:pPr>
            <w:ins w:id="19802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5407336E" w14:textId="11371BEF" w:rsidR="009722E1" w:rsidRDefault="009722E1" w:rsidP="009722E1">
            <w:pPr>
              <w:rPr>
                <w:ins w:id="19803" w:author="Fegie" w:date="2021-05-02T00:06:00Z"/>
                <w:rFonts w:ascii="標楷體" w:eastAsia="標楷體" w:hAnsi="標楷體"/>
              </w:rPr>
            </w:pPr>
            <w:ins w:id="19804" w:author="Fegie" w:date="2021-05-02T00:54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19805" w:author="Fegie" w:date="2021-05-02T00:56:00Z">
              <w:r>
                <w:rPr>
                  <w:rFonts w:ascii="標楷體" w:eastAsia="標楷體" w:hAnsi="標楷體"/>
                  <w:color w:val="000000" w:themeColor="text1"/>
                </w:rPr>
                <w:t>Rmk</w:t>
              </w:r>
            </w:ins>
          </w:p>
        </w:tc>
      </w:tr>
      <w:tr w:rsidR="009722E1" w14:paraId="5754D8A1" w14:textId="77777777" w:rsidTr="0084250E">
        <w:trPr>
          <w:trHeight w:val="291"/>
          <w:jc w:val="center"/>
          <w:ins w:id="19806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00755" w14:textId="2C854EF7" w:rsidR="009722E1" w:rsidRDefault="009722E1">
            <w:pPr>
              <w:rPr>
                <w:ins w:id="19807" w:author="Fegie" w:date="2021-05-02T00:06:00Z"/>
                <w:rFonts w:ascii="標楷體" w:eastAsia="標楷體" w:hAnsi="標楷體"/>
              </w:rPr>
            </w:pPr>
            <w:ins w:id="19808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9809" w:author="Fegie" w:date="2021-05-02T00:44:00Z">
              <w:del w:id="19810" w:author="張家榮" w:date="2021-05-06T11:21:00Z">
                <w:r w:rsidDel="00841AC1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9811" w:author="張家榮" w:date="2021-05-06T11:21:00Z">
              <w:r w:rsidR="00841AC1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FF41" w14:textId="236F0946" w:rsidR="009722E1" w:rsidRDefault="009722E1" w:rsidP="009722E1">
            <w:pPr>
              <w:rPr>
                <w:ins w:id="19812" w:author="Fegie" w:date="2021-05-02T00:06:00Z"/>
                <w:rFonts w:ascii="標楷體" w:eastAsia="標楷體" w:hAnsi="標楷體"/>
              </w:rPr>
            </w:pPr>
            <w:ins w:id="19813" w:author="Fegie" w:date="2021-05-02T00:34:00Z">
              <w:r>
                <w:rPr>
                  <w:rFonts w:ascii="標楷體" w:eastAsia="標楷體" w:hAnsi="標楷體" w:hint="eastAsia"/>
                </w:rPr>
                <w:t>啟用記號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1D02" w14:textId="73D58DA9" w:rsidR="009722E1" w:rsidRDefault="009722E1" w:rsidP="009722E1">
            <w:pPr>
              <w:rPr>
                <w:ins w:id="19814" w:author="Fegie" w:date="2021-05-02T00:06:00Z"/>
                <w:rFonts w:ascii="標楷體" w:eastAsia="標楷體" w:hAnsi="標楷體"/>
              </w:rPr>
            </w:pPr>
            <w:ins w:id="19815" w:author="Fegie" w:date="2021-05-02T00:45:00Z">
              <w:del w:id="19816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9817" w:author="家榮 張" w:date="2021-05-06T18:52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98A4" w14:textId="37BB1695" w:rsidR="009722E1" w:rsidRDefault="009722E1" w:rsidP="009722E1">
            <w:pPr>
              <w:rPr>
                <w:ins w:id="19818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86EC" w14:textId="4FAF17C2" w:rsidR="009722E1" w:rsidRDefault="009722E1" w:rsidP="009722E1">
            <w:pPr>
              <w:rPr>
                <w:ins w:id="19819" w:author="Fegie" w:date="2021-05-02T00:06:00Z"/>
                <w:rFonts w:ascii="標楷體" w:eastAsia="標楷體" w:hAnsi="標楷體"/>
              </w:rPr>
            </w:pPr>
            <w:ins w:id="19820" w:author="Fegie" w:date="2021-05-02T00:5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EnableFg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821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"_(11).附件11"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9822" w:author="家榮 張" w:date="2021-05-06T19:35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11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823" w:author="Fegie" w:date="2021-05-02T00:5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E02E" w14:textId="57023D4D" w:rsidR="009722E1" w:rsidRDefault="009722E1" w:rsidP="009722E1">
            <w:pPr>
              <w:rPr>
                <w:ins w:id="19824" w:author="Fegie" w:date="2021-05-02T00:06:00Z"/>
                <w:rFonts w:ascii="標楷體" w:eastAsia="標楷體" w:hAnsi="標楷體"/>
              </w:rPr>
            </w:pPr>
            <w:ins w:id="19825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1363" w14:textId="517FB902" w:rsidR="009722E1" w:rsidRDefault="009722E1" w:rsidP="009722E1">
            <w:pPr>
              <w:rPr>
                <w:ins w:id="19826" w:author="Fegie" w:date="2021-05-02T00:06:00Z"/>
                <w:rFonts w:ascii="標楷體" w:eastAsia="標楷體" w:hAnsi="標楷體"/>
              </w:rPr>
            </w:pPr>
            <w:ins w:id="19827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BEB" w14:textId="77777777" w:rsidR="009722E1" w:rsidRDefault="009722E1" w:rsidP="009722E1">
            <w:pPr>
              <w:snapToGrid w:val="0"/>
              <w:ind w:left="238" w:hangingChars="99" w:hanging="238"/>
              <w:rPr>
                <w:ins w:id="19828" w:author="Fegie" w:date="2021-05-02T00:54:00Z"/>
                <w:rFonts w:ascii="標楷體" w:eastAsia="標楷體" w:hAnsi="標楷體"/>
                <w:color w:val="000000" w:themeColor="text1"/>
              </w:rPr>
            </w:pPr>
            <w:ins w:id="19829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04792EE8" w14:textId="77777777" w:rsidR="009722E1" w:rsidRDefault="009722E1" w:rsidP="009722E1">
            <w:pPr>
              <w:snapToGrid w:val="0"/>
              <w:ind w:left="238" w:hangingChars="99" w:hanging="238"/>
              <w:rPr>
                <w:ins w:id="19830" w:author="Fegie" w:date="2021-05-02T00:54:00Z"/>
                <w:rFonts w:ascii="標楷體" w:eastAsia="標楷體" w:hAnsi="標楷體"/>
                <w:color w:val="000000" w:themeColor="text1"/>
              </w:rPr>
            </w:pPr>
            <w:ins w:id="19831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5606A0D4" w14:textId="247A7B19" w:rsidR="009722E1" w:rsidRDefault="009722E1" w:rsidP="009722E1">
            <w:pPr>
              <w:rPr>
                <w:ins w:id="19832" w:author="Fegie" w:date="2021-05-02T00:06:00Z"/>
                <w:rFonts w:ascii="標楷體" w:eastAsia="標楷體" w:hAnsi="標楷體"/>
              </w:rPr>
            </w:pPr>
            <w:ins w:id="19833" w:author="Fegie" w:date="2021-05-02T00:54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19834" w:author="Fegie" w:date="2021-05-02T00:57:00Z">
              <w:r>
                <w:rPr>
                  <w:rFonts w:ascii="標楷體" w:eastAsia="標楷體" w:hAnsi="標楷體"/>
                  <w:color w:val="000000" w:themeColor="text1"/>
                </w:rPr>
                <w:t>Enable</w:t>
              </w:r>
            </w:ins>
          </w:p>
        </w:tc>
      </w:tr>
      <w:tr w:rsidR="009722E1" w14:paraId="0DD01132" w14:textId="77777777" w:rsidTr="0084250E">
        <w:trPr>
          <w:trHeight w:val="291"/>
          <w:jc w:val="center"/>
          <w:ins w:id="19835" w:author="Fegie" w:date="2021-05-02T00:0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7CBD" w14:textId="05E5DF6A" w:rsidR="009722E1" w:rsidRDefault="009722E1">
            <w:pPr>
              <w:rPr>
                <w:ins w:id="19836" w:author="Fegie" w:date="2021-05-02T00:06:00Z"/>
                <w:rFonts w:ascii="標楷體" w:eastAsia="標楷體" w:hAnsi="標楷體"/>
              </w:rPr>
            </w:pPr>
            <w:ins w:id="19837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9838" w:author="Fegie" w:date="2021-05-02T00:44:00Z">
              <w:del w:id="19839" w:author="張家榮" w:date="2021-05-06T11:21:00Z">
                <w:r w:rsidDel="00841AC1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9840" w:author="張家榮" w:date="2021-05-06T11:21:00Z">
              <w:r w:rsidR="00841AC1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6036" w14:textId="3B93FB45" w:rsidR="009722E1" w:rsidRDefault="009722E1" w:rsidP="009722E1">
            <w:pPr>
              <w:rPr>
                <w:ins w:id="19841" w:author="Fegie" w:date="2021-05-02T00:06:00Z"/>
                <w:rFonts w:ascii="標楷體" w:eastAsia="標楷體" w:hAnsi="標楷體"/>
              </w:rPr>
            </w:pPr>
            <w:ins w:id="19842" w:author="Fegie" w:date="2021-05-02T00:34:00Z">
              <w:r>
                <w:rPr>
                  <w:rFonts w:ascii="標楷體" w:eastAsia="標楷體" w:hAnsi="標楷體" w:hint="eastAsia"/>
                </w:rPr>
                <w:t>停用原因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CD3B4" w14:textId="22A2F25F" w:rsidR="009722E1" w:rsidRDefault="009722E1" w:rsidP="009722E1">
            <w:pPr>
              <w:rPr>
                <w:ins w:id="19843" w:author="Fegie" w:date="2021-05-02T00:06:00Z"/>
                <w:rFonts w:ascii="標楷體" w:eastAsia="標楷體" w:hAnsi="標楷體"/>
              </w:rPr>
            </w:pPr>
            <w:ins w:id="19844" w:author="Fegie" w:date="2021-05-02T00:45:00Z">
              <w:del w:id="19845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X(40)</w:delText>
                </w:r>
              </w:del>
            </w:ins>
            <w:ins w:id="19846" w:author="家榮 張" w:date="2021-05-06T18:52:00Z">
              <w:r w:rsidR="00A7651D"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834C" w14:textId="77777777" w:rsidR="009722E1" w:rsidRDefault="009722E1" w:rsidP="009722E1">
            <w:pPr>
              <w:rPr>
                <w:ins w:id="19847" w:author="Fegie" w:date="2021-05-02T00:0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CB74" w14:textId="77777777" w:rsidR="009722E1" w:rsidRDefault="009722E1" w:rsidP="009722E1">
            <w:pPr>
              <w:rPr>
                <w:ins w:id="19848" w:author="Fegie" w:date="2021-05-02T00:0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20F8" w14:textId="77777777" w:rsidR="009722E1" w:rsidRDefault="009722E1" w:rsidP="009722E1">
            <w:pPr>
              <w:rPr>
                <w:ins w:id="19849" w:author="Fegie" w:date="2021-05-02T00:0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9F71" w14:textId="30556D7B" w:rsidR="009722E1" w:rsidRDefault="009722E1" w:rsidP="009722E1">
            <w:pPr>
              <w:rPr>
                <w:ins w:id="19850" w:author="Fegie" w:date="2021-05-02T00:06:00Z"/>
                <w:rFonts w:ascii="標楷體" w:eastAsia="標楷體" w:hAnsi="標楷體"/>
              </w:rPr>
            </w:pPr>
            <w:ins w:id="19851" w:author="Fegie" w:date="2021-05-02T00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59AC" w14:textId="77777777" w:rsidR="009722E1" w:rsidRDefault="009722E1" w:rsidP="009722E1">
            <w:pPr>
              <w:snapToGrid w:val="0"/>
              <w:ind w:left="238" w:hangingChars="99" w:hanging="238"/>
              <w:rPr>
                <w:ins w:id="19852" w:author="Fegie" w:date="2021-05-02T00:54:00Z"/>
                <w:rFonts w:ascii="標楷體" w:eastAsia="標楷體" w:hAnsi="標楷體"/>
                <w:color w:val="000000" w:themeColor="text1"/>
              </w:rPr>
            </w:pPr>
            <w:ins w:id="19853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2EC3F0B7" w14:textId="77777777" w:rsidR="009722E1" w:rsidRDefault="009722E1" w:rsidP="009722E1">
            <w:pPr>
              <w:snapToGrid w:val="0"/>
              <w:ind w:left="238" w:hangingChars="99" w:hanging="238"/>
              <w:rPr>
                <w:ins w:id="19854" w:author="Fegie" w:date="2021-05-02T00:54:00Z"/>
                <w:rFonts w:ascii="標楷體" w:eastAsia="標楷體" w:hAnsi="標楷體"/>
                <w:color w:val="000000" w:themeColor="text1"/>
              </w:rPr>
            </w:pPr>
            <w:ins w:id="19855" w:author="Fegie" w:date="2021-05-02T00:54:00Z">
              <w:r>
                <w:rPr>
                  <w:rFonts w:ascii="標楷體" w:eastAsia="標楷體" w:hAnsi="標楷體" w:hint="eastAsia"/>
                  <w:color w:val="000000" w:themeColor="text1"/>
                </w:rPr>
                <w:t>2.「修改」時,自動顯示原值,可以修改</w:t>
              </w:r>
            </w:ins>
          </w:p>
          <w:p w14:paraId="6F438EF4" w14:textId="35889DDA" w:rsidR="009722E1" w:rsidRDefault="009722E1" w:rsidP="009722E1">
            <w:pPr>
              <w:rPr>
                <w:ins w:id="19856" w:author="Fegie" w:date="2021-05-02T00:06:00Z"/>
                <w:rFonts w:ascii="標楷體" w:eastAsia="標楷體" w:hAnsi="標楷體"/>
              </w:rPr>
            </w:pPr>
            <w:ins w:id="19857" w:author="Fegie" w:date="2021-05-02T00:54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19858" w:author="Fegie" w:date="2021-05-02T00:57:00Z">
              <w:r>
                <w:rPr>
                  <w:rFonts w:ascii="標楷體" w:eastAsia="標楷體" w:hAnsi="標楷體"/>
                  <w:color w:val="000000" w:themeColor="text1"/>
                </w:rPr>
                <w:t>StopReason</w:t>
              </w:r>
            </w:ins>
          </w:p>
        </w:tc>
      </w:tr>
    </w:tbl>
    <w:p w14:paraId="0A3EF2DE" w14:textId="77777777" w:rsidR="00736F37" w:rsidRDefault="00736F37" w:rsidP="00736F37">
      <w:pPr>
        <w:rPr>
          <w:ins w:id="19859" w:author="Fegie" w:date="2021-05-02T00:06:00Z"/>
          <w:rFonts w:ascii="標楷體" w:eastAsia="標楷體" w:hAnsi="標楷體"/>
        </w:rPr>
      </w:pPr>
    </w:p>
    <w:p w14:paraId="2BF7DB15" w14:textId="77777777" w:rsidR="00736F37" w:rsidRDefault="00736F37" w:rsidP="00736F37">
      <w:pPr>
        <w:rPr>
          <w:ins w:id="19860" w:author="Fegie" w:date="2021-05-02T00:06:00Z"/>
          <w:rFonts w:ascii="標楷體" w:eastAsia="標楷體" w:hAnsi="標楷體"/>
        </w:rPr>
      </w:pPr>
      <w:ins w:id="19861" w:author="Fegie" w:date="2021-05-02T00:06:00Z">
        <w:r>
          <w:rPr>
            <w:rFonts w:ascii="標楷體" w:eastAsia="標楷體" w:hAnsi="標楷體" w:hint="eastAsia"/>
          </w:rPr>
          <w:br w:type="page"/>
        </w:r>
      </w:ins>
    </w:p>
    <w:p w14:paraId="7CFE8DAB" w14:textId="0E8D4747" w:rsidR="001A37C9" w:rsidRDefault="00926542">
      <w:pPr>
        <w:pStyle w:val="3"/>
        <w:numPr>
          <w:ilvl w:val="2"/>
          <w:numId w:val="54"/>
        </w:numPr>
        <w:rPr>
          <w:ins w:id="19862" w:author="Fegie" w:date="2021-04-28T19:22:00Z"/>
        </w:rPr>
      </w:pPr>
      <w:ins w:id="19863" w:author="Fegie" w:date="2021-04-28T19:07:00Z">
        <w:r>
          <w:rPr>
            <w:rFonts w:hint="eastAsia"/>
          </w:rPr>
          <w:lastRenderedPageBreak/>
          <w:t xml:space="preserve">L1906  </w:t>
        </w:r>
      </w:ins>
      <w:ins w:id="19864" w:author="Fegie" w:date="2021-04-28T19:11:00Z">
        <w:r>
          <w:rPr>
            <w:rFonts w:hint="eastAsia"/>
          </w:rPr>
          <w:t>關聯戶資料查詢</w:t>
        </w:r>
      </w:ins>
      <w:ins w:id="19865" w:author="Fegie" w:date="2021-05-05T16:25:00Z">
        <w:r w:rsidR="00C817AE">
          <w:rPr>
            <w:rFonts w:hAnsi="標楷體" w:hint="eastAsia"/>
          </w:rPr>
          <w:t>***</w:t>
        </w:r>
      </w:ins>
    </w:p>
    <w:p w14:paraId="7D8BBE2C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9866" w:author="Fegie" w:date="2021-04-28T19:22:00Z"/>
          <w:lang w:eastAsia="x-none"/>
        </w:rPr>
      </w:pPr>
      <w:ins w:id="19867" w:author="Fegie" w:date="2021-04-28T19:22:00Z">
        <w:r>
          <w:rPr>
            <w:rFonts w:hint="eastAsia"/>
          </w:rPr>
          <w:t xml:space="preserve">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33B75D4B" w14:textId="77777777" w:rsidTr="00C1400F">
        <w:trPr>
          <w:trHeight w:val="277"/>
          <w:ins w:id="19868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0BA321" w14:textId="77777777" w:rsidR="001A37C9" w:rsidRPr="00AF1A82" w:rsidRDefault="001A37C9" w:rsidP="00C1400F">
            <w:pPr>
              <w:rPr>
                <w:ins w:id="19869" w:author="Fegie" w:date="2021-04-28T19:22:00Z"/>
                <w:rFonts w:ascii="標楷體" w:eastAsia="標楷體" w:hAnsi="標楷體"/>
                <w:lang w:eastAsia="x-none"/>
              </w:rPr>
            </w:pPr>
            <w:ins w:id="19870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7E20A6" w14:textId="6A95FB2A" w:rsidR="001A37C9" w:rsidRPr="00AF1A82" w:rsidRDefault="00B17FF4" w:rsidP="00C1400F">
            <w:pPr>
              <w:rPr>
                <w:ins w:id="19871" w:author="Fegie" w:date="2021-04-28T19:22:00Z"/>
                <w:rFonts w:ascii="標楷體" w:eastAsia="標楷體" w:hAnsi="標楷體"/>
                <w:lang w:eastAsia="x-none"/>
              </w:rPr>
            </w:pPr>
            <w:ins w:id="19872" w:author="Fegie" w:date="2021-04-29T16:40:00Z">
              <w:r>
                <w:rPr>
                  <w:rFonts w:ascii="標楷體" w:eastAsia="標楷體" w:hAnsi="標楷體" w:hint="eastAsia"/>
                </w:rPr>
                <w:t>關聯戶</w:t>
              </w:r>
            </w:ins>
            <w:ins w:id="19873" w:author="Fegie" w:date="2021-04-28T19:22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資料查詢</w:t>
              </w:r>
            </w:ins>
          </w:p>
        </w:tc>
      </w:tr>
      <w:tr w:rsidR="001A37C9" w:rsidRPr="00AF1A82" w14:paraId="2A330ED7" w14:textId="77777777" w:rsidTr="00C1400F">
        <w:trPr>
          <w:trHeight w:val="277"/>
          <w:ins w:id="19874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82C9AF" w14:textId="77777777" w:rsidR="001A37C9" w:rsidRPr="00AF1A82" w:rsidRDefault="001A37C9" w:rsidP="00C1400F">
            <w:pPr>
              <w:rPr>
                <w:ins w:id="19875" w:author="Fegie" w:date="2021-04-28T19:22:00Z"/>
                <w:rFonts w:ascii="標楷體" w:eastAsia="標楷體" w:hAnsi="標楷體"/>
                <w:lang w:eastAsia="x-none"/>
              </w:rPr>
            </w:pPr>
            <w:ins w:id="19876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800455" w14:textId="7D646093" w:rsidR="001A37C9" w:rsidRPr="00AF1A82" w:rsidRDefault="001A37C9" w:rsidP="00C1400F">
            <w:pPr>
              <w:rPr>
                <w:ins w:id="19877" w:author="Fegie" w:date="2021-04-28T19:22:00Z"/>
                <w:rFonts w:ascii="標楷體" w:eastAsia="標楷體" w:hAnsi="標楷體"/>
                <w:lang w:eastAsia="x-none"/>
              </w:rPr>
            </w:pPr>
            <w:ins w:id="19878" w:author="Fegie" w:date="2021-04-28T19:22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19879" w:author="Fegie" w:date="2021-04-29T16:40:00Z">
              <w:r w:rsidR="00B17FF4">
                <w:rPr>
                  <w:rFonts w:ascii="標楷體" w:eastAsia="標楷體" w:hAnsi="標楷體" w:hint="eastAsia"/>
                </w:rPr>
                <w:t>關聯戶</w:t>
              </w:r>
            </w:ins>
            <w:ins w:id="19880" w:author="Fegie" w:date="2021-04-28T19:22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A37C9" w:rsidRPr="00047BAE" w14:paraId="081F0D4B" w14:textId="77777777" w:rsidTr="00C1400F">
        <w:trPr>
          <w:trHeight w:val="773"/>
          <w:ins w:id="19881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D1F68" w14:textId="77777777" w:rsidR="001A37C9" w:rsidRPr="00047BAE" w:rsidRDefault="001A37C9" w:rsidP="00C1400F">
            <w:pPr>
              <w:rPr>
                <w:ins w:id="19882" w:author="Fegie" w:date="2021-04-28T19:22:00Z"/>
                <w:rFonts w:ascii="標楷體" w:eastAsia="標楷體" w:hAnsi="標楷體"/>
                <w:lang w:eastAsia="x-none"/>
              </w:rPr>
            </w:pPr>
            <w:ins w:id="19883" w:author="Fegie" w:date="2021-04-28T19:22:00Z">
              <w:r w:rsidRPr="00047BAE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3A8F54" w14:textId="47BBBCB8" w:rsidR="001A37C9" w:rsidRPr="00047BAE" w:rsidRDefault="00047BAE" w:rsidP="00C1400F">
            <w:pPr>
              <w:rPr>
                <w:ins w:id="19884" w:author="Fegie" w:date="2021-04-28T19:22:00Z"/>
                <w:rFonts w:ascii="標楷體" w:eastAsia="標楷體" w:hAnsi="標楷體"/>
              </w:rPr>
            </w:pPr>
            <w:ins w:id="19885" w:author="st1" w:date="2021-05-06T10:55:00Z">
              <w:r w:rsidRPr="00047BAE">
                <w:rPr>
                  <w:rFonts w:ascii="標楷體" w:eastAsia="標楷體" w:hAnsi="標楷體"/>
                  <w:rPrChange w:id="19886" w:author="st1" w:date="2021-05-06T10:55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1.</w:t>
              </w:r>
              <w:r w:rsidRPr="00047BAE">
                <w:rPr>
                  <w:rFonts w:ascii="標楷體" w:eastAsia="標楷體" w:hAnsi="標楷體" w:hint="eastAsia"/>
                </w:rPr>
                <w:t>參考「作業流程</w:t>
              </w:r>
              <w:r w:rsidRPr="00047BAE">
                <w:rPr>
                  <w:rFonts w:ascii="標楷體" w:eastAsia="標楷體" w:hAnsi="標楷體"/>
                </w:rPr>
                <w:t>.客戶作業」</w:t>
              </w:r>
            </w:ins>
            <w:ins w:id="19887" w:author="Fegie" w:date="2021-04-28T19:22:00Z">
              <w:del w:id="19888" w:author="st1" w:date="2021-05-06T10:55:00Z">
                <w:r w:rsidR="001A37C9" w:rsidRPr="00047BAE" w:rsidDel="00047BAE">
                  <w:rPr>
                    <w:rFonts w:ascii="標楷體" w:eastAsia="標楷體" w:hAnsi="標楷體" w:hint="eastAsia"/>
                  </w:rPr>
                  <w:delText>參考流程</w:delText>
                </w:r>
              </w:del>
            </w:ins>
          </w:p>
          <w:p w14:paraId="729145F0" w14:textId="153A55F5" w:rsidR="00B17FF4" w:rsidRPr="00047BAE" w:rsidRDefault="00B17FF4">
            <w:pPr>
              <w:rPr>
                <w:ins w:id="19889" w:author="Fegie" w:date="2021-04-29T16:46:00Z"/>
                <w:rFonts w:ascii="標楷體" w:eastAsia="標楷體" w:hAnsi="標楷體"/>
                <w:rPrChange w:id="19890" w:author="st1" w:date="2021-05-06T10:55:00Z">
                  <w:rPr>
                    <w:ins w:id="19891" w:author="Fegie" w:date="2021-04-29T16:46:00Z"/>
                  </w:rPr>
                </w:rPrChange>
              </w:rPr>
            </w:pPr>
            <w:ins w:id="19892" w:author="Fegie" w:date="2021-04-29T16:47:00Z">
              <w:del w:id="19893" w:author="st1" w:date="2021-05-06T10:55:00Z">
                <w:r w:rsidRPr="00047BAE" w:rsidDel="00047BAE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19894" w:author="st1" w:date="2021-05-06T10:55:00Z">
              <w:r w:rsidR="00047BAE">
                <w:rPr>
                  <w:rFonts w:ascii="標楷體" w:eastAsia="標楷體" w:hAnsi="標楷體" w:hint="eastAsia"/>
                </w:rPr>
                <w:t>2</w:t>
              </w:r>
            </w:ins>
            <w:ins w:id="19895" w:author="Fegie" w:date="2021-04-29T16:47:00Z">
              <w:r w:rsidRPr="00047BAE">
                <w:rPr>
                  <w:rFonts w:ascii="標楷體" w:eastAsia="標楷體" w:hAnsi="標楷體"/>
                </w:rPr>
                <w:t>.</w:t>
              </w:r>
            </w:ins>
            <w:ins w:id="19896" w:author="Fegie" w:date="2021-04-28T19:22:00Z">
              <w:r w:rsidR="001A37C9" w:rsidRPr="00047BAE">
                <w:rPr>
                  <w:rFonts w:ascii="標楷體" w:eastAsia="標楷體" w:hAnsi="標楷體" w:hint="eastAsia"/>
                  <w:rPrChange w:id="19897" w:author="st1" w:date="2021-05-06T10:55:00Z">
                    <w:rPr>
                      <w:rFonts w:hint="eastAsia"/>
                    </w:rPr>
                  </w:rPrChange>
                </w:rPr>
                <w:t>查詢</w:t>
              </w:r>
            </w:ins>
            <w:ins w:id="19898" w:author="Fegie" w:date="2021-04-29T16:45:00Z">
              <w:r w:rsidRPr="00047BAE">
                <w:rPr>
                  <w:rFonts w:ascii="標楷體" w:eastAsia="標楷體" w:hAnsi="標楷體" w:hint="eastAsia"/>
                  <w:rPrChange w:id="19899" w:author="st1" w:date="2021-05-06T10:55:00Z">
                    <w:rPr>
                      <w:rFonts w:hint="eastAsia"/>
                    </w:rPr>
                  </w:rPrChange>
                </w:rPr>
                <w:t>客戶關係人</w:t>
              </w:r>
              <w:r w:rsidRPr="00047BAE">
                <w:rPr>
                  <w:rFonts w:ascii="標楷體" w:eastAsia="標楷體" w:hAnsi="標楷體"/>
                  <w:rPrChange w:id="19900" w:author="st1" w:date="2021-05-06T10:55:00Z">
                    <w:rPr/>
                  </w:rPrChange>
                </w:rPr>
                <w:t>/</w:t>
              </w:r>
              <w:r w:rsidRPr="00047BAE">
                <w:rPr>
                  <w:rFonts w:ascii="標楷體" w:eastAsia="標楷體" w:hAnsi="標楷體" w:hint="eastAsia"/>
                  <w:rPrChange w:id="19901" w:author="st1" w:date="2021-05-06T10:55:00Z">
                    <w:rPr>
                      <w:rFonts w:hint="eastAsia"/>
                    </w:rPr>
                  </w:rPrChange>
                </w:rPr>
                <w:t>關係企業資料維護主</w:t>
              </w:r>
            </w:ins>
            <w:ins w:id="19902" w:author="Fegie" w:date="2021-04-28T19:22:00Z">
              <w:r w:rsidR="001A37C9" w:rsidRPr="00047BAE">
                <w:rPr>
                  <w:rFonts w:ascii="標楷體" w:eastAsia="標楷體" w:hAnsi="標楷體" w:hint="eastAsia"/>
                  <w:rPrChange w:id="19903" w:author="st1" w:date="2021-05-06T10:55:00Z">
                    <w:rPr>
                      <w:rFonts w:hint="eastAsia"/>
                    </w:rPr>
                  </w:rPrChange>
                </w:rPr>
                <w:t>檔</w:t>
              </w:r>
            </w:ins>
            <w:ins w:id="19904" w:author="Fegie" w:date="2021-04-29T16:45:00Z">
              <w:r w:rsidRPr="00047BAE">
                <w:rPr>
                  <w:rFonts w:ascii="標楷體" w:eastAsia="標楷體" w:hAnsi="標楷體"/>
                  <w:rPrChange w:id="19905" w:author="st1" w:date="2021-05-06T10:55:00Z">
                    <w:rPr/>
                  </w:rPrChange>
                </w:rPr>
                <w:t>(CustRelMain)</w:t>
              </w:r>
            </w:ins>
          </w:p>
          <w:p w14:paraId="22E8F63B" w14:textId="236EE8CF" w:rsidR="00B17FF4" w:rsidRPr="00047BAE" w:rsidRDefault="00B17FF4">
            <w:pPr>
              <w:ind w:left="240" w:hangingChars="100" w:hanging="240"/>
              <w:rPr>
                <w:ins w:id="19906" w:author="Fegie" w:date="2021-04-28T19:22:00Z"/>
                <w:rFonts w:ascii="標楷體" w:eastAsia="標楷體" w:hAnsi="標楷體"/>
                <w:rPrChange w:id="19907" w:author="st1" w:date="2021-05-06T10:55:00Z">
                  <w:rPr>
                    <w:ins w:id="19908" w:author="Fegie" w:date="2021-04-28T19:22:00Z"/>
                  </w:rPr>
                </w:rPrChange>
              </w:rPr>
              <w:pPrChange w:id="19909" w:author="Fegie" w:date="2021-04-29T16:47:00Z">
                <w:pPr/>
              </w:pPrChange>
            </w:pPr>
            <w:ins w:id="19910" w:author="Fegie" w:date="2021-04-29T16:47:00Z">
              <w:r w:rsidRPr="00047BAE">
                <w:rPr>
                  <w:rFonts w:ascii="標楷體" w:eastAsia="標楷體" w:hAnsi="標楷體"/>
                </w:rPr>
                <w:t xml:space="preserve">  </w:t>
              </w:r>
            </w:ins>
            <w:ins w:id="19911" w:author="Fegie" w:date="2021-04-29T16:46:00Z">
              <w:r w:rsidRPr="00047BAE">
                <w:rPr>
                  <w:rFonts w:ascii="標楷體" w:eastAsia="標楷體" w:hAnsi="標楷體" w:hint="eastAsia"/>
                  <w:rPrChange w:id="19912" w:author="st1" w:date="2021-05-06T10:55:00Z">
                    <w:rPr>
                      <w:rFonts w:hint="eastAsia"/>
                    </w:rPr>
                  </w:rPrChange>
                </w:rPr>
                <w:t>與客戶關係人</w:t>
              </w:r>
              <w:r w:rsidRPr="00047BAE">
                <w:rPr>
                  <w:rFonts w:ascii="標楷體" w:eastAsia="標楷體" w:hAnsi="標楷體"/>
                  <w:rPrChange w:id="19913" w:author="st1" w:date="2021-05-06T10:55:00Z">
                    <w:rPr/>
                  </w:rPrChange>
                </w:rPr>
                <w:t>/</w:t>
              </w:r>
              <w:r w:rsidRPr="00047BAE">
                <w:rPr>
                  <w:rFonts w:ascii="標楷體" w:eastAsia="標楷體" w:hAnsi="標楷體" w:hint="eastAsia"/>
                  <w:rPrChange w:id="19914" w:author="st1" w:date="2021-05-06T10:55:00Z">
                    <w:rPr>
                      <w:rFonts w:hint="eastAsia"/>
                    </w:rPr>
                  </w:rPrChange>
                </w:rPr>
                <w:t>關係企業資料維護明細</w:t>
              </w:r>
            </w:ins>
            <w:ins w:id="19915" w:author="Fegie" w:date="2021-04-29T16:47:00Z">
              <w:r w:rsidRPr="00047BAE">
                <w:rPr>
                  <w:rFonts w:ascii="標楷體" w:eastAsia="標楷體" w:hAnsi="標楷體" w:hint="eastAsia"/>
                </w:rPr>
                <w:t>檔</w:t>
              </w:r>
              <w:r w:rsidRPr="00047BAE">
                <w:rPr>
                  <w:rFonts w:ascii="標楷體" w:eastAsia="標楷體" w:hAnsi="標楷體"/>
                </w:rPr>
                <w:t>(CustRelDetail)</w:t>
              </w:r>
            </w:ins>
          </w:p>
          <w:p w14:paraId="7CDE5C48" w14:textId="023F5178" w:rsidR="001A37C9" w:rsidRPr="00047BAE" w:rsidRDefault="00047BAE" w:rsidP="00C1400F">
            <w:pPr>
              <w:rPr>
                <w:ins w:id="19916" w:author="Fegie" w:date="2021-04-28T19:22:00Z"/>
                <w:rFonts w:ascii="標楷體" w:eastAsia="標楷體" w:hAnsi="標楷體"/>
                <w:lang w:eastAsia="zh-HK"/>
              </w:rPr>
            </w:pPr>
            <w:ins w:id="19917" w:author="st1" w:date="2021-05-06T10:55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9918" w:author="Fegie" w:date="2021-04-28T19:22:00Z">
              <w:del w:id="19919" w:author="st1" w:date="2021-05-06T10:55:00Z">
                <w:r w:rsidR="001A37C9" w:rsidRPr="00047BAE" w:rsidDel="00047BAE">
                  <w:rPr>
                    <w:rFonts w:ascii="標楷體" w:eastAsia="標楷體" w:hAnsi="標楷體"/>
                  </w:rPr>
                  <w:delText>2</w:delText>
                </w:r>
              </w:del>
              <w:r w:rsidR="001A37C9" w:rsidRPr="00047BAE">
                <w:rPr>
                  <w:rFonts w:ascii="標楷體" w:eastAsia="標楷體" w:hAnsi="標楷體"/>
                </w:rPr>
                <w:t>.</w:t>
              </w:r>
              <w:del w:id="19920" w:author="st1" w:date="2021-05-06T10:56:00Z">
                <w:r w:rsidR="001A37C9" w:rsidRPr="00047BAE" w:rsidDel="00047BAE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 w:rsidRPr="00047BAE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1A37C9" w:rsidRPr="00047BAE">
                <w:rPr>
                  <w:rFonts w:ascii="標楷體" w:eastAsia="標楷體" w:hAnsi="標楷體"/>
                </w:rPr>
                <w:t>,</w:t>
              </w:r>
            </w:ins>
            <w:ins w:id="19921" w:author="Fegie" w:date="2021-04-29T17:13:00Z">
              <w:r w:rsidR="004A1D91" w:rsidRPr="00047BAE">
                <w:rPr>
                  <w:rFonts w:ascii="標楷體" w:eastAsia="標楷體" w:hAnsi="標楷體" w:hint="eastAsia"/>
                </w:rPr>
                <w:t>分兩區塊</w:t>
              </w:r>
            </w:ins>
            <w:ins w:id="19922" w:author="Fegie" w:date="2021-04-28T19:22:00Z">
              <w:r w:rsidR="001A37C9" w:rsidRPr="00047BAE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9874112" w14:textId="5F5E0C7F" w:rsidR="001A37C9" w:rsidRPr="00047BAE" w:rsidRDefault="001A37C9">
            <w:pPr>
              <w:ind w:left="720" w:hangingChars="300" w:hanging="720"/>
              <w:rPr>
                <w:ins w:id="19923" w:author="Fegie" w:date="2021-04-29T16:53:00Z"/>
                <w:rFonts w:ascii="標楷體" w:eastAsia="標楷體" w:hAnsi="標楷體"/>
              </w:rPr>
              <w:pPrChange w:id="19924" w:author="Fegie" w:date="2021-04-29T16:54:00Z">
                <w:pPr/>
              </w:pPrChange>
            </w:pPr>
            <w:ins w:id="19925" w:author="Fegie" w:date="2021-04-28T19:22:00Z">
              <w:r w:rsidRPr="00047BAE">
                <w:rPr>
                  <w:rFonts w:ascii="標楷體" w:eastAsia="標楷體" w:hAnsi="標楷體"/>
                </w:rPr>
                <w:t xml:space="preserve">   (1).</w:t>
              </w:r>
            </w:ins>
            <w:ins w:id="19926" w:author="Fegie" w:date="2021-04-29T16:53:00Z">
              <w:r w:rsidR="003A4F73" w:rsidRPr="00047BAE">
                <w:rPr>
                  <w:rFonts w:ascii="標楷體" w:eastAsia="標楷體" w:hAnsi="標楷體" w:hint="eastAsia"/>
                </w:rPr>
                <w:t>客戶統編</w:t>
              </w:r>
            </w:ins>
            <w:ins w:id="19927" w:author="Fegie" w:date="2021-04-28T19:22:00Z">
              <w:r w:rsidRPr="00047BAE">
                <w:rPr>
                  <w:rFonts w:ascii="標楷體" w:eastAsia="標楷體" w:hAnsi="標楷體"/>
                </w:rPr>
                <w:t>(</w:t>
              </w:r>
            </w:ins>
            <w:ins w:id="19928" w:author="Fegie" w:date="2021-04-29T16:54:00Z">
              <w:r w:rsidR="003A4F73" w:rsidRPr="00047BAE">
                <w:rPr>
                  <w:rFonts w:ascii="標楷體" w:eastAsia="標楷體" w:hAnsi="標楷體"/>
                </w:rPr>
                <w:t>CustRelMain.</w:t>
              </w:r>
            </w:ins>
            <w:ins w:id="19929" w:author="Fegie" w:date="2021-04-29T16:53:00Z">
              <w:r w:rsidR="003A4F73" w:rsidRPr="00047BAE">
                <w:rPr>
                  <w:rFonts w:ascii="標楷體" w:eastAsia="標楷體" w:hAnsi="標楷體"/>
                </w:rPr>
                <w:t>CustRelId</w:t>
              </w:r>
            </w:ins>
            <w:ins w:id="19930" w:author="Fegie" w:date="2021-04-28T19:22:00Z">
              <w:r w:rsidRPr="00047BAE">
                <w:rPr>
                  <w:rFonts w:ascii="標楷體" w:eastAsia="標楷體" w:hAnsi="標楷體"/>
                </w:rPr>
                <w:t xml:space="preserve">) = </w:t>
              </w:r>
              <w:r w:rsidRPr="00047BAE">
                <w:rPr>
                  <w:rFonts w:ascii="標楷體" w:eastAsia="標楷體" w:hAnsi="標楷體" w:hint="eastAsia"/>
                </w:rPr>
                <w:t>輸入條件「</w:t>
              </w:r>
            </w:ins>
            <w:ins w:id="19931" w:author="Fegie" w:date="2021-04-29T16:53:00Z">
              <w:r w:rsidR="003A4F73" w:rsidRPr="00047BAE">
                <w:rPr>
                  <w:rFonts w:ascii="標楷體" w:eastAsia="標楷體" w:hAnsi="標楷體" w:hint="eastAsia"/>
                </w:rPr>
                <w:t>統一編號</w:t>
              </w:r>
            </w:ins>
            <w:ins w:id="19932" w:author="Fegie" w:date="2021-04-28T19:22:00Z">
              <w:r w:rsidRPr="00047BAE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116CD21E" w14:textId="75229B34" w:rsidR="003A4F73" w:rsidRPr="00047BAE" w:rsidRDefault="003A4F73" w:rsidP="00C1400F">
            <w:pPr>
              <w:rPr>
                <w:ins w:id="19933" w:author="Fegie" w:date="2021-04-29T16:54:00Z"/>
                <w:rFonts w:ascii="標楷體" w:eastAsia="標楷體" w:hAnsi="標楷體"/>
              </w:rPr>
            </w:pPr>
            <w:ins w:id="19934" w:author="Fegie" w:date="2021-04-29T16:53:00Z">
              <w:r w:rsidRPr="00047BAE">
                <w:rPr>
                  <w:rFonts w:ascii="標楷體" w:eastAsia="標楷體" w:hAnsi="標楷體"/>
                </w:rPr>
                <w:t xml:space="preserve">   (2).</w:t>
              </w:r>
            </w:ins>
            <w:ins w:id="19935" w:author="Fegie" w:date="2021-04-29T16:54:00Z">
              <w:r w:rsidRPr="00047BAE">
                <w:rPr>
                  <w:rFonts w:ascii="標楷體" w:eastAsia="標楷體" w:hAnsi="標楷體" w:hint="eastAsia"/>
                </w:rPr>
                <w:t>關係人統編</w:t>
              </w:r>
              <w:r w:rsidRPr="00047BAE">
                <w:rPr>
                  <w:rFonts w:ascii="標楷體" w:eastAsia="標楷體" w:hAnsi="標楷體"/>
                </w:rPr>
                <w:t xml:space="preserve">(CustRelDetail.RelId) = </w:t>
              </w:r>
              <w:r w:rsidRPr="00047BAE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065ED27B" w14:textId="0945365F" w:rsidR="003A4F73" w:rsidRPr="00047BAE" w:rsidRDefault="003A4F73" w:rsidP="00C1400F">
            <w:pPr>
              <w:rPr>
                <w:ins w:id="19936" w:author="Fegie" w:date="2021-04-28T19:22:00Z"/>
                <w:rFonts w:ascii="標楷體" w:eastAsia="標楷體" w:hAnsi="標楷體"/>
              </w:rPr>
            </w:pPr>
            <w:ins w:id="19937" w:author="Fegie" w:date="2021-04-29T16:54:00Z">
              <w:r w:rsidRPr="00047BAE">
                <w:rPr>
                  <w:rFonts w:ascii="標楷體" w:eastAsia="標楷體" w:hAnsi="標楷體"/>
                </w:rPr>
                <w:t xml:space="preserve">      「統一編號」</w:t>
              </w:r>
            </w:ins>
          </w:p>
          <w:p w14:paraId="54D846C0" w14:textId="46679B27" w:rsidR="001A37C9" w:rsidRPr="00047BAE" w:rsidRDefault="00047BAE">
            <w:pPr>
              <w:rPr>
                <w:ins w:id="19938" w:author="Fegie" w:date="2021-04-28T19:22:00Z"/>
                <w:rFonts w:ascii="標楷體" w:eastAsia="標楷體" w:hAnsi="標楷體"/>
              </w:rPr>
            </w:pPr>
            <w:ins w:id="19939" w:author="st1" w:date="2021-05-06T10:55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9940" w:author="Fegie" w:date="2021-04-28T19:22:00Z">
              <w:del w:id="19941" w:author="st1" w:date="2021-05-06T10:55:00Z">
                <w:r w:rsidR="001A37C9" w:rsidRPr="00047BAE" w:rsidDel="00047BAE">
                  <w:rPr>
                    <w:rFonts w:ascii="標楷體" w:eastAsia="標楷體" w:hAnsi="標楷體"/>
                  </w:rPr>
                  <w:delText>3</w:delText>
                </w:r>
              </w:del>
              <w:r w:rsidR="001A37C9" w:rsidRPr="00047BAE">
                <w:rPr>
                  <w:rFonts w:ascii="標楷體" w:eastAsia="標楷體" w:hAnsi="標楷體"/>
                </w:rPr>
                <w:t>.</w:t>
              </w:r>
              <w:del w:id="19942" w:author="st1" w:date="2021-05-06T10:56:00Z">
                <w:r w:rsidR="001A37C9" w:rsidRPr="00047BAE" w:rsidDel="00047BAE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 w:rsidRPr="00047BAE">
                <w:rPr>
                  <w:rFonts w:ascii="標楷體" w:eastAsia="標楷體" w:hAnsi="標楷體" w:hint="eastAsia"/>
                </w:rPr>
                <w:t>資料排序</w:t>
              </w:r>
              <w:r w:rsidR="001A37C9" w:rsidRPr="00047BAE">
                <w:rPr>
                  <w:rFonts w:ascii="標楷體" w:eastAsia="標楷體" w:hAnsi="標楷體"/>
                </w:rPr>
                <w:t>:</w:t>
              </w:r>
            </w:ins>
            <w:ins w:id="19943" w:author="Fegie" w:date="2021-04-29T17:10:00Z">
              <w:r w:rsidR="004A1D91" w:rsidRPr="00047BAE">
                <w:rPr>
                  <w:rFonts w:ascii="標楷體" w:eastAsia="標楷體" w:hAnsi="標楷體" w:hint="eastAsia"/>
                </w:rPr>
                <w:t>各區塊</w:t>
              </w:r>
            </w:ins>
            <w:ins w:id="19944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查詢結果「生效日期」由</w:t>
              </w:r>
            </w:ins>
            <w:ins w:id="19945" w:author="Fegie" w:date="2021-04-29T17:08:00Z">
              <w:r w:rsidR="004A1D91" w:rsidRPr="00047BAE">
                <w:rPr>
                  <w:rFonts w:ascii="標楷體" w:eastAsia="標楷體" w:hAnsi="標楷體" w:hint="eastAsia"/>
                </w:rPr>
                <w:t>小</w:t>
              </w:r>
            </w:ins>
            <w:ins w:id="19946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至</w:t>
              </w:r>
            </w:ins>
            <w:ins w:id="19947" w:author="Fegie" w:date="2021-04-29T17:08:00Z">
              <w:r w:rsidR="004A1D91" w:rsidRPr="00047BAE">
                <w:rPr>
                  <w:rFonts w:ascii="標楷體" w:eastAsia="標楷體" w:hAnsi="標楷體" w:hint="eastAsia"/>
                </w:rPr>
                <w:t>大</w:t>
              </w:r>
            </w:ins>
            <w:ins w:id="19948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排序</w:t>
              </w:r>
            </w:ins>
          </w:p>
        </w:tc>
      </w:tr>
      <w:tr w:rsidR="001A37C9" w:rsidRPr="00AF1A82" w14:paraId="7BAA36BC" w14:textId="77777777" w:rsidTr="00C1400F">
        <w:trPr>
          <w:trHeight w:val="321"/>
          <w:ins w:id="19949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4DAC0C" w14:textId="77777777" w:rsidR="001A37C9" w:rsidRPr="00AF1A82" w:rsidRDefault="001A37C9" w:rsidP="00C1400F">
            <w:pPr>
              <w:rPr>
                <w:ins w:id="19950" w:author="Fegie" w:date="2021-04-28T19:22:00Z"/>
                <w:rFonts w:ascii="標楷體" w:eastAsia="標楷體" w:hAnsi="標楷體"/>
                <w:lang w:eastAsia="x-none"/>
              </w:rPr>
            </w:pPr>
            <w:ins w:id="19951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CE0BE0" w14:textId="77777777" w:rsidR="001A37C9" w:rsidRPr="00AF1A82" w:rsidRDefault="001A37C9" w:rsidP="00C1400F">
            <w:pPr>
              <w:rPr>
                <w:ins w:id="19952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AC39754" w14:textId="77777777" w:rsidTr="00C1400F">
        <w:trPr>
          <w:trHeight w:val="1311"/>
          <w:ins w:id="19953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02CA80" w14:textId="77777777" w:rsidR="001A37C9" w:rsidRPr="00AF1A82" w:rsidRDefault="001A37C9" w:rsidP="00C1400F">
            <w:pPr>
              <w:rPr>
                <w:ins w:id="19954" w:author="Fegie" w:date="2021-04-28T19:22:00Z"/>
                <w:rFonts w:ascii="標楷體" w:eastAsia="標楷體" w:hAnsi="標楷體"/>
                <w:lang w:eastAsia="x-none"/>
              </w:rPr>
            </w:pPr>
            <w:ins w:id="19955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F6DCA" w14:textId="77777777" w:rsidR="001A37C9" w:rsidRPr="00AF1A82" w:rsidRDefault="001A37C9" w:rsidP="00C1400F">
            <w:pPr>
              <w:rPr>
                <w:ins w:id="19956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6F09D3B2" w14:textId="77777777" w:rsidTr="00C1400F">
        <w:trPr>
          <w:trHeight w:val="278"/>
          <w:ins w:id="19957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14D28" w14:textId="77777777" w:rsidR="001A37C9" w:rsidRPr="00AF1A82" w:rsidRDefault="001A37C9" w:rsidP="00C1400F">
            <w:pPr>
              <w:rPr>
                <w:ins w:id="19958" w:author="Fegie" w:date="2021-04-28T19:22:00Z"/>
                <w:rFonts w:ascii="標楷體" w:eastAsia="標楷體" w:hAnsi="標楷體"/>
                <w:lang w:eastAsia="x-none"/>
              </w:rPr>
            </w:pPr>
            <w:ins w:id="19959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9B0A0" w14:textId="77777777" w:rsidR="001A37C9" w:rsidRPr="00AF1A82" w:rsidRDefault="001A37C9" w:rsidP="00C1400F">
            <w:pPr>
              <w:rPr>
                <w:ins w:id="19960" w:author="Fegie" w:date="2021-04-28T19:22:00Z"/>
                <w:rFonts w:ascii="標楷體" w:eastAsia="標楷體" w:hAnsi="標楷體"/>
                <w:lang w:eastAsia="x-none"/>
              </w:rPr>
            </w:pPr>
            <w:ins w:id="19961" w:author="Fegie" w:date="2021-04-28T19:22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6FA5D201" w14:textId="77777777" w:rsidTr="00C1400F">
        <w:trPr>
          <w:trHeight w:val="358"/>
          <w:ins w:id="19962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B513E" w14:textId="77777777" w:rsidR="001A37C9" w:rsidRPr="00AF1A82" w:rsidRDefault="001A37C9" w:rsidP="00C1400F">
            <w:pPr>
              <w:rPr>
                <w:ins w:id="19963" w:author="Fegie" w:date="2021-04-28T19:22:00Z"/>
                <w:rFonts w:ascii="標楷體" w:eastAsia="標楷體" w:hAnsi="標楷體"/>
                <w:lang w:eastAsia="x-none"/>
              </w:rPr>
            </w:pPr>
            <w:ins w:id="19964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38A1D9" w14:textId="77777777" w:rsidR="001A37C9" w:rsidRPr="00AF1A82" w:rsidRDefault="001A37C9" w:rsidP="00C1400F">
            <w:pPr>
              <w:rPr>
                <w:ins w:id="19965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0D5B5BAD" w14:textId="77777777" w:rsidTr="00C1400F">
        <w:trPr>
          <w:trHeight w:val="278"/>
          <w:ins w:id="19966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7657D7" w14:textId="77777777" w:rsidR="001A37C9" w:rsidRPr="00AF1A82" w:rsidRDefault="001A37C9" w:rsidP="00C1400F">
            <w:pPr>
              <w:rPr>
                <w:ins w:id="19967" w:author="Fegie" w:date="2021-04-28T19:22:00Z"/>
                <w:rFonts w:ascii="標楷體" w:eastAsia="標楷體" w:hAnsi="標楷體"/>
                <w:lang w:eastAsia="x-none"/>
              </w:rPr>
            </w:pPr>
            <w:ins w:id="19968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4A71A" w14:textId="77777777" w:rsidR="001A37C9" w:rsidRPr="00AF1A82" w:rsidRDefault="001A37C9" w:rsidP="00C1400F">
            <w:pPr>
              <w:rPr>
                <w:ins w:id="19969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</w:tbl>
    <w:p w14:paraId="04D8BD6A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19970" w:author="Fegie" w:date="2021-04-28T19:22:00Z"/>
        </w:rPr>
      </w:pPr>
    </w:p>
    <w:p w14:paraId="09E73C84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9971" w:author="Fegie" w:date="2021-04-28T19:22:00Z"/>
        </w:rPr>
      </w:pPr>
      <w:ins w:id="19972" w:author="Fegie" w:date="2021-04-28T19:22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633A5B41" w14:textId="77777777" w:rsidTr="00C1400F">
        <w:trPr>
          <w:ins w:id="19973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7093F7E" w14:textId="77777777" w:rsidR="001A37C9" w:rsidRDefault="001A37C9" w:rsidP="00C1400F">
            <w:pPr>
              <w:jc w:val="center"/>
              <w:rPr>
                <w:ins w:id="19974" w:author="Fegie" w:date="2021-04-28T19:22:00Z"/>
                <w:rFonts w:ascii="標楷體" w:eastAsia="標楷體" w:hAnsi="標楷體"/>
              </w:rPr>
            </w:pPr>
            <w:ins w:id="1997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8D56658" w14:textId="77777777" w:rsidR="001A37C9" w:rsidRDefault="001A37C9" w:rsidP="00C1400F">
            <w:pPr>
              <w:jc w:val="center"/>
              <w:rPr>
                <w:ins w:id="19976" w:author="Fegie" w:date="2021-04-28T19:22:00Z"/>
                <w:rFonts w:ascii="標楷體" w:eastAsia="標楷體" w:hAnsi="標楷體"/>
              </w:rPr>
            </w:pPr>
            <w:ins w:id="19977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C3FFD4" w14:textId="77777777" w:rsidR="001A37C9" w:rsidRDefault="001A37C9" w:rsidP="00C1400F">
            <w:pPr>
              <w:jc w:val="center"/>
              <w:rPr>
                <w:ins w:id="19978" w:author="Fegie" w:date="2021-04-28T19:22:00Z"/>
                <w:rFonts w:ascii="標楷體" w:eastAsia="標楷體" w:hAnsi="標楷體"/>
              </w:rPr>
            </w:pPr>
            <w:ins w:id="1997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11D901FD" w14:textId="77777777" w:rsidTr="00C1400F">
        <w:trPr>
          <w:ins w:id="19980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BB48A" w14:textId="77777777" w:rsidR="001A37C9" w:rsidRDefault="001A37C9" w:rsidP="00C1400F">
            <w:pPr>
              <w:jc w:val="center"/>
              <w:rPr>
                <w:ins w:id="19981" w:author="Fegie" w:date="2021-04-28T19:22:00Z"/>
                <w:rFonts w:ascii="標楷體" w:eastAsia="標楷體" w:hAnsi="標楷體"/>
              </w:rPr>
            </w:pPr>
            <w:ins w:id="19982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9E980" w14:textId="71BE6A04" w:rsidR="001A37C9" w:rsidRDefault="003C004D" w:rsidP="00C1400F">
            <w:pPr>
              <w:rPr>
                <w:ins w:id="19983" w:author="Fegie" w:date="2021-04-28T19:22:00Z"/>
                <w:rFonts w:ascii="標楷體" w:eastAsia="標楷體" w:hAnsi="標楷體"/>
              </w:rPr>
            </w:pPr>
            <w:ins w:id="19984" w:author="Fegie" w:date="2021-04-29T17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ustRelMain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FA566" w14:textId="7A5A13AD" w:rsidR="001A37C9" w:rsidRDefault="003C004D" w:rsidP="00C1400F">
            <w:pPr>
              <w:rPr>
                <w:ins w:id="19985" w:author="Fegie" w:date="2021-04-28T19:22:00Z"/>
                <w:rFonts w:ascii="標楷體" w:eastAsia="標楷體" w:hAnsi="標楷體"/>
              </w:rPr>
            </w:pPr>
            <w:ins w:id="19986" w:author="Fegie" w:date="2021-04-29T17:14:00Z">
              <w:r w:rsidRPr="007331CF"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</w:p>
        </w:tc>
      </w:tr>
      <w:tr w:rsidR="001A37C9" w14:paraId="40859E8A" w14:textId="77777777" w:rsidTr="00C1400F">
        <w:trPr>
          <w:ins w:id="19987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E08C6" w14:textId="77777777" w:rsidR="001A37C9" w:rsidRDefault="001A37C9" w:rsidP="00C1400F">
            <w:pPr>
              <w:jc w:val="center"/>
              <w:rPr>
                <w:ins w:id="19988" w:author="Fegie" w:date="2021-04-28T19:22:00Z"/>
                <w:rFonts w:ascii="標楷體" w:eastAsia="標楷體" w:hAnsi="標楷體"/>
              </w:rPr>
            </w:pPr>
            <w:ins w:id="19989" w:author="Fegie" w:date="2021-04-28T19:2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60CE" w14:textId="36B0FEC8" w:rsidR="001A37C9" w:rsidRDefault="003C004D" w:rsidP="00C1400F">
            <w:pPr>
              <w:rPr>
                <w:ins w:id="19990" w:author="Fegie" w:date="2021-04-28T19:22:00Z"/>
                <w:rFonts w:ascii="標楷體" w:eastAsia="標楷體" w:hAnsi="標楷體"/>
              </w:rPr>
            </w:pPr>
            <w:ins w:id="19991" w:author="Fegie" w:date="2021-04-29T17:14:00Z">
              <w:r>
                <w:rPr>
                  <w:rFonts w:ascii="標楷體" w:eastAsia="標楷體" w:hAnsi="標楷體"/>
                </w:rPr>
                <w:t>CustRelDetail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A69C" w14:textId="782C3788" w:rsidR="001A37C9" w:rsidRDefault="003C004D" w:rsidP="00C1400F">
            <w:pPr>
              <w:rPr>
                <w:ins w:id="19992" w:author="Fegie" w:date="2021-04-28T19:22:00Z"/>
                <w:rFonts w:ascii="標楷體" w:eastAsia="標楷體" w:hAnsi="標楷體"/>
                <w:lang w:eastAsia="zh-HK"/>
              </w:rPr>
            </w:pPr>
            <w:ins w:id="19993" w:author="Fegie" w:date="2021-04-29T17:14:00Z">
              <w:r w:rsidRPr="007331CF">
                <w:rPr>
                  <w:rFonts w:ascii="標楷體" w:eastAsia="標楷體" w:hAnsi="標楷體" w:hint="eastAsia"/>
                </w:rPr>
                <w:t>客戶關係人/關係企業資料維護明細</w:t>
              </w:r>
              <w:r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1A37C9" w14:paraId="3DDCCD22" w14:textId="77777777" w:rsidTr="00C1400F">
        <w:trPr>
          <w:ins w:id="19994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F53D" w14:textId="77777777" w:rsidR="001A37C9" w:rsidRDefault="001A37C9" w:rsidP="00C1400F">
            <w:pPr>
              <w:jc w:val="center"/>
              <w:rPr>
                <w:ins w:id="19995" w:author="Fegie" w:date="2021-04-28T19:22:00Z"/>
                <w:rFonts w:ascii="標楷體" w:eastAsia="標楷體" w:hAnsi="標楷體"/>
              </w:rPr>
            </w:pPr>
            <w:ins w:id="19996" w:author="Fegie" w:date="2021-04-28T19:2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0E96" w14:textId="40D23A70" w:rsidR="001A37C9" w:rsidRDefault="003C004D" w:rsidP="00C1400F">
            <w:pPr>
              <w:rPr>
                <w:ins w:id="19997" w:author="Fegie" w:date="2021-04-28T19:22:00Z"/>
                <w:rFonts w:ascii="標楷體" w:eastAsia="標楷體" w:hAnsi="標楷體"/>
              </w:rPr>
            </w:pPr>
            <w:ins w:id="19998" w:author="Fegie" w:date="2021-04-29T17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59C5" w14:textId="143542FA" w:rsidR="001A37C9" w:rsidRDefault="003C004D" w:rsidP="00C1400F">
            <w:pPr>
              <w:rPr>
                <w:ins w:id="19999" w:author="Fegie" w:date="2021-04-28T19:22:00Z"/>
                <w:rFonts w:ascii="標楷體" w:eastAsia="標楷體" w:hAnsi="標楷體"/>
                <w:lang w:eastAsia="zh-HK"/>
              </w:rPr>
            </w:pPr>
            <w:ins w:id="20000" w:author="Fegie" w:date="2021-04-29T17:13:00Z">
              <w:r>
                <w:rPr>
                  <w:rFonts w:ascii="標楷體" w:eastAsia="標楷體" w:hAnsi="標楷體" w:hint="eastAsia"/>
                  <w:lang w:eastAsia="zh-HK"/>
                </w:rPr>
                <w:t>員工資料檔</w:t>
              </w:r>
            </w:ins>
          </w:p>
        </w:tc>
      </w:tr>
      <w:tr w:rsidR="001A37C9" w14:paraId="7A6F0F5F" w14:textId="77777777" w:rsidTr="00C1400F">
        <w:trPr>
          <w:ins w:id="20001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660C6" w14:textId="77777777" w:rsidR="001A37C9" w:rsidRDefault="001A37C9" w:rsidP="00C1400F">
            <w:pPr>
              <w:jc w:val="center"/>
              <w:rPr>
                <w:ins w:id="20002" w:author="Fegie" w:date="2021-04-28T19:22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B7A73" w14:textId="77777777" w:rsidR="001A37C9" w:rsidRDefault="001A37C9" w:rsidP="00C1400F">
            <w:pPr>
              <w:rPr>
                <w:ins w:id="20003" w:author="Fegie" w:date="2021-04-28T19:22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648B" w14:textId="77777777" w:rsidR="001A37C9" w:rsidRDefault="001A37C9" w:rsidP="00C1400F">
            <w:pPr>
              <w:rPr>
                <w:ins w:id="20004" w:author="Fegie" w:date="2021-04-28T19:22:00Z"/>
                <w:rFonts w:ascii="標楷體" w:eastAsia="標楷體" w:hAnsi="標楷體"/>
              </w:rPr>
            </w:pPr>
          </w:p>
        </w:tc>
      </w:tr>
    </w:tbl>
    <w:p w14:paraId="11AD986A" w14:textId="77777777" w:rsidR="001A37C9" w:rsidRPr="00AF1A82" w:rsidRDefault="001A37C9" w:rsidP="001A37C9">
      <w:pPr>
        <w:rPr>
          <w:ins w:id="20005" w:author="Fegie" w:date="2021-04-28T19:22:00Z"/>
          <w:rFonts w:ascii="標楷體" w:eastAsia="標楷體" w:hAnsi="標楷體"/>
          <w:lang w:eastAsia="x-none"/>
        </w:rPr>
      </w:pPr>
    </w:p>
    <w:p w14:paraId="4BBCD95F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0006" w:author="Fegie" w:date="2021-04-28T19:22:00Z"/>
          <w:rFonts w:ascii="標楷體" w:eastAsia="標楷體" w:hAnsi="標楷體"/>
          <w:sz w:val="26"/>
          <w:szCs w:val="26"/>
          <w:lang w:eastAsia="x-none"/>
        </w:rPr>
      </w:pPr>
      <w:ins w:id="20007" w:author="Fegie" w:date="2021-04-28T19:2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6EBFA90" w14:textId="77777777" w:rsidR="001A37C9" w:rsidRPr="00AF1A82" w:rsidRDefault="001A37C9" w:rsidP="001A37C9">
      <w:pPr>
        <w:ind w:left="458" w:firstLine="480"/>
        <w:rPr>
          <w:ins w:id="20008" w:author="Fegie" w:date="2021-04-28T19:22:00Z"/>
          <w:rFonts w:ascii="標楷體" w:eastAsia="標楷體" w:hAnsi="標楷體"/>
          <w:lang w:eastAsia="x-none"/>
        </w:rPr>
      </w:pPr>
      <w:ins w:id="20009" w:author="Fegie" w:date="2021-04-28T19:22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45F8331D" w14:textId="1D2F3524" w:rsidR="001A37C9" w:rsidRPr="00AF1A82" w:rsidRDefault="001A37C9" w:rsidP="001A37C9">
      <w:pPr>
        <w:rPr>
          <w:ins w:id="20010" w:author="Fegie" w:date="2021-04-28T19:22:00Z"/>
          <w:rFonts w:ascii="標楷體" w:eastAsia="標楷體" w:hAnsi="標楷體"/>
          <w:lang w:eastAsia="x-none"/>
        </w:rPr>
      </w:pPr>
      <w:ins w:id="20011" w:author="Fegie" w:date="2021-04-28T19:22:00Z">
        <w:r w:rsidDel="00305047">
          <w:rPr>
            <w:noProof/>
          </w:rPr>
          <w:t xml:space="preserve"> </w:t>
        </w:r>
      </w:ins>
      <w:ins w:id="20012" w:author="Fegie" w:date="2021-04-29T17:15:00Z">
        <w:r w:rsidR="00984368">
          <w:rPr>
            <w:noProof/>
          </w:rPr>
          <w:lastRenderedPageBreak/>
          <w:drawing>
            <wp:inline distT="0" distB="0" distL="0" distR="0" wp14:anchorId="37165881" wp14:editId="2CB4F528">
              <wp:extent cx="6479540" cy="1093470"/>
              <wp:effectExtent l="0" t="0" r="0" b="0"/>
              <wp:docPr id="56" name="圖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93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CDC057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0013" w:author="Fegie" w:date="2021-04-28T19:22:00Z"/>
        </w:rPr>
      </w:pPr>
      <w:ins w:id="20014" w:author="Fegie" w:date="2021-04-28T19:2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3958BD85" w14:textId="77777777" w:rsidR="001A37C9" w:rsidRDefault="001A37C9" w:rsidP="001A37C9">
      <w:pPr>
        <w:rPr>
          <w:ins w:id="20015" w:author="Fegie" w:date="2021-04-28T19:22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7559612D" w14:textId="77777777" w:rsidTr="00C1400F">
        <w:trPr>
          <w:ins w:id="20016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6B7115" w14:textId="77777777" w:rsidR="001A37C9" w:rsidRDefault="001A37C9" w:rsidP="00C1400F">
            <w:pPr>
              <w:jc w:val="center"/>
              <w:rPr>
                <w:ins w:id="20017" w:author="Fegie" w:date="2021-04-28T19:22:00Z"/>
                <w:rFonts w:ascii="標楷體" w:eastAsia="標楷體" w:hAnsi="標楷體"/>
              </w:rPr>
            </w:pPr>
            <w:ins w:id="2001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DDFD55" w14:textId="77777777" w:rsidR="001A37C9" w:rsidRDefault="001A37C9" w:rsidP="00C1400F">
            <w:pPr>
              <w:jc w:val="center"/>
              <w:rPr>
                <w:ins w:id="20019" w:author="Fegie" w:date="2021-04-28T19:22:00Z"/>
                <w:rFonts w:ascii="標楷體" w:eastAsia="標楷體" w:hAnsi="標楷體"/>
              </w:rPr>
            </w:pPr>
            <w:ins w:id="20020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F4C8364" w14:textId="77777777" w:rsidR="001A37C9" w:rsidRDefault="001A37C9" w:rsidP="00C1400F">
            <w:pPr>
              <w:jc w:val="center"/>
              <w:rPr>
                <w:ins w:id="20021" w:author="Fegie" w:date="2021-04-28T19:22:00Z"/>
                <w:rFonts w:ascii="標楷體" w:eastAsia="標楷體" w:hAnsi="標楷體"/>
              </w:rPr>
            </w:pPr>
            <w:ins w:id="20022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64290002" w14:textId="77777777" w:rsidTr="00C1400F">
        <w:trPr>
          <w:ins w:id="20023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1F0FD" w14:textId="77777777" w:rsidR="001A37C9" w:rsidRPr="002B16F9" w:rsidRDefault="001A37C9" w:rsidP="00C1400F">
            <w:pPr>
              <w:jc w:val="center"/>
              <w:rPr>
                <w:ins w:id="20024" w:author="Fegie" w:date="2021-04-28T19:22:00Z"/>
                <w:rFonts w:ascii="標楷體" w:eastAsia="標楷體" w:hAnsi="標楷體"/>
                <w:lang w:eastAsia="zh-HK"/>
              </w:rPr>
            </w:pPr>
            <w:ins w:id="20025" w:author="Fegie" w:date="2021-04-28T19:22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D447" w14:textId="77777777" w:rsidR="001A37C9" w:rsidRPr="002B16F9" w:rsidRDefault="001A37C9" w:rsidP="00C1400F">
            <w:pPr>
              <w:rPr>
                <w:ins w:id="20026" w:author="Fegie" w:date="2021-04-28T19:22:00Z"/>
                <w:rFonts w:ascii="標楷體" w:eastAsia="標楷體" w:hAnsi="標楷體"/>
                <w:lang w:eastAsia="zh-HK"/>
              </w:rPr>
            </w:pPr>
            <w:ins w:id="20027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A94BD" w14:textId="77777777" w:rsidR="001A37C9" w:rsidRPr="002B16F9" w:rsidRDefault="001A37C9" w:rsidP="00C1400F">
            <w:pPr>
              <w:rPr>
                <w:ins w:id="20028" w:author="Fegie" w:date="2021-04-28T19:22:00Z"/>
                <w:rFonts w:ascii="標楷體" w:eastAsia="標楷體" w:hAnsi="標楷體"/>
                <w:lang w:eastAsia="zh-HK"/>
              </w:rPr>
            </w:pPr>
            <w:ins w:id="20029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112AECFD" w14:textId="77777777" w:rsidTr="00C1400F">
        <w:trPr>
          <w:ins w:id="20030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2358E" w14:textId="77777777" w:rsidR="001A37C9" w:rsidRPr="002B16F9" w:rsidRDefault="001A37C9" w:rsidP="00C1400F">
            <w:pPr>
              <w:jc w:val="center"/>
              <w:rPr>
                <w:ins w:id="20031" w:author="Fegie" w:date="2021-04-28T19:22:00Z"/>
                <w:rFonts w:ascii="標楷體" w:eastAsia="標楷體" w:hAnsi="標楷體"/>
              </w:rPr>
            </w:pPr>
            <w:ins w:id="20032" w:author="Fegie" w:date="2021-04-28T19:22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D407B" w14:textId="77777777" w:rsidR="001A37C9" w:rsidRPr="002B16F9" w:rsidRDefault="001A37C9" w:rsidP="00C1400F">
            <w:pPr>
              <w:rPr>
                <w:ins w:id="20033" w:author="Fegie" w:date="2021-04-28T19:22:00Z"/>
                <w:rFonts w:ascii="標楷體" w:eastAsia="標楷體" w:hAnsi="標楷體"/>
                <w:lang w:eastAsia="zh-HK"/>
              </w:rPr>
            </w:pPr>
            <w:ins w:id="20034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F9BDC" w14:textId="77777777" w:rsidR="001A37C9" w:rsidRPr="002B16F9" w:rsidRDefault="001A37C9" w:rsidP="00C1400F">
            <w:pPr>
              <w:rPr>
                <w:ins w:id="20035" w:author="Fegie" w:date="2021-04-28T19:22:00Z"/>
                <w:rFonts w:ascii="標楷體" w:eastAsia="標楷體" w:hAnsi="標楷體"/>
                <w:lang w:eastAsia="zh-HK"/>
              </w:rPr>
            </w:pPr>
            <w:ins w:id="20036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5C732EEB" w14:textId="77777777" w:rsidTr="00C1400F">
        <w:trPr>
          <w:ins w:id="20037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263E0" w14:textId="77777777" w:rsidR="001A37C9" w:rsidRPr="002B16F9" w:rsidRDefault="001A37C9" w:rsidP="00C1400F">
            <w:pPr>
              <w:jc w:val="center"/>
              <w:rPr>
                <w:ins w:id="20038" w:author="Fegie" w:date="2021-04-28T19:22:00Z"/>
                <w:rFonts w:ascii="標楷體" w:eastAsia="標楷體" w:hAnsi="標楷體"/>
              </w:rPr>
            </w:pPr>
            <w:ins w:id="20039" w:author="Fegie" w:date="2021-04-28T19:22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E6A88" w14:textId="77777777" w:rsidR="001A37C9" w:rsidRPr="002B16F9" w:rsidRDefault="001A37C9" w:rsidP="00C1400F">
            <w:pPr>
              <w:rPr>
                <w:ins w:id="20040" w:author="Fegie" w:date="2021-04-28T19:22:00Z"/>
                <w:rFonts w:ascii="標楷體" w:eastAsia="標楷體" w:hAnsi="標楷體"/>
                <w:lang w:eastAsia="zh-HK"/>
              </w:rPr>
            </w:pPr>
            <w:ins w:id="20041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BB4D" w14:textId="77777777" w:rsidR="001A37C9" w:rsidRPr="002B16F9" w:rsidRDefault="001A37C9" w:rsidP="00C1400F">
            <w:pPr>
              <w:rPr>
                <w:ins w:id="20042" w:author="Fegie" w:date="2021-04-28T19:22:00Z"/>
                <w:rFonts w:ascii="標楷體" w:eastAsia="標楷體" w:hAnsi="標楷體"/>
                <w:lang w:eastAsia="zh-HK"/>
              </w:rPr>
            </w:pPr>
            <w:ins w:id="20043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5BD9A0C3" w14:textId="77777777" w:rsidTr="00C1400F">
        <w:trPr>
          <w:ins w:id="20044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E52E" w14:textId="77777777" w:rsidR="001A37C9" w:rsidRPr="002B16F9" w:rsidRDefault="001A37C9" w:rsidP="00C1400F">
            <w:pPr>
              <w:jc w:val="center"/>
              <w:rPr>
                <w:ins w:id="20045" w:author="Fegie" w:date="2021-04-28T19:22:00Z"/>
                <w:rFonts w:ascii="標楷體" w:eastAsia="標楷體" w:hAnsi="標楷體"/>
              </w:rPr>
            </w:pPr>
            <w:ins w:id="20046" w:author="Fegie" w:date="2021-04-28T19:22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40090" w14:textId="77777777" w:rsidR="001A37C9" w:rsidRPr="002B16F9" w:rsidRDefault="001A37C9" w:rsidP="00C1400F">
            <w:pPr>
              <w:rPr>
                <w:ins w:id="20047" w:author="Fegie" w:date="2021-04-28T19:22:00Z"/>
                <w:rFonts w:ascii="標楷體" w:eastAsia="標楷體" w:hAnsi="標楷體"/>
                <w:lang w:eastAsia="zh-HK"/>
              </w:rPr>
            </w:pPr>
            <w:ins w:id="20048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6488A" w14:textId="7E6AE4F7" w:rsidR="001A37C9" w:rsidRPr="002B16F9" w:rsidRDefault="001A37C9" w:rsidP="00C1400F">
            <w:pPr>
              <w:rPr>
                <w:ins w:id="20049" w:author="Fegie" w:date="2021-04-28T19:22:00Z"/>
                <w:rFonts w:ascii="標楷體" w:eastAsia="標楷體" w:hAnsi="標楷體"/>
                <w:lang w:eastAsia="zh-HK"/>
              </w:rPr>
            </w:pPr>
            <w:ins w:id="20050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0051" w:author="Fegie" w:date="2021-04-29T17:15:00Z">
              <w:r w:rsidR="00984368">
                <w:rPr>
                  <w:rFonts w:ascii="標楷體" w:eastAsia="標楷體" w:hAnsi="標楷體"/>
                  <w:color w:val="000000" w:themeColor="text1"/>
                </w:rPr>
                <w:t xml:space="preserve">1106 </w:t>
              </w:r>
            </w:ins>
            <w:ins w:id="20052" w:author="Fegie" w:date="2021-04-29T17:16:00Z">
              <w:r w:rsidR="00984368">
                <w:rPr>
                  <w:rFonts w:ascii="標楷體" w:eastAsia="標楷體" w:hAnsi="標楷體" w:hint="eastAsia"/>
                  <w:color w:val="000000" w:themeColor="text1"/>
                </w:rPr>
                <w:t>關聯戶資料</w:t>
              </w:r>
            </w:ins>
            <w:ins w:id="20053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維護】，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0054" w:author="Fegie" w:date="2021-04-29T17:16:00Z">
              <w:r w:rsidR="00984368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0055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46F92F62" w14:textId="77777777" w:rsidR="001A37C9" w:rsidRDefault="001A37C9" w:rsidP="001A37C9">
      <w:pPr>
        <w:rPr>
          <w:ins w:id="20056" w:author="Fegie" w:date="2021-04-28T19:22:00Z"/>
        </w:rPr>
      </w:pPr>
    </w:p>
    <w:p w14:paraId="2E45AC85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0057" w:author="Fegie" w:date="2021-04-28T19:22:00Z"/>
          <w:rFonts w:ascii="標楷體" w:eastAsia="標楷體" w:hAnsi="標楷體"/>
          <w:sz w:val="26"/>
          <w:szCs w:val="26"/>
          <w:lang w:eastAsia="x-none"/>
        </w:rPr>
      </w:pPr>
      <w:ins w:id="20058" w:author="Fegie" w:date="2021-04-28T19:2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0059" w:author="Fegie" w:date="2021-04-29T17:18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02"/>
        <w:gridCol w:w="1316"/>
        <w:gridCol w:w="1363"/>
        <w:gridCol w:w="1296"/>
        <w:gridCol w:w="1727"/>
        <w:gridCol w:w="992"/>
        <w:gridCol w:w="709"/>
        <w:gridCol w:w="2515"/>
        <w:tblGridChange w:id="20060">
          <w:tblGrid>
            <w:gridCol w:w="502"/>
            <w:gridCol w:w="1316"/>
            <w:gridCol w:w="1363"/>
            <w:gridCol w:w="1296"/>
            <w:gridCol w:w="2451"/>
            <w:gridCol w:w="674"/>
            <w:gridCol w:w="667"/>
            <w:gridCol w:w="2151"/>
          </w:tblGrid>
        </w:tblGridChange>
      </w:tblGrid>
      <w:tr w:rsidR="001A37C9" w:rsidRPr="00AF1A82" w14:paraId="10163EB9" w14:textId="77777777" w:rsidTr="00984368">
        <w:trPr>
          <w:trHeight w:val="388"/>
          <w:jc w:val="center"/>
          <w:ins w:id="20061" w:author="Fegie" w:date="2021-04-28T19:22:00Z"/>
          <w:trPrChange w:id="20062" w:author="Fegie" w:date="2021-04-29T17:18:00Z">
            <w:trPr>
              <w:trHeight w:val="388"/>
              <w:jc w:val="center"/>
            </w:trPr>
          </w:trPrChange>
        </w:trPr>
        <w:tc>
          <w:tcPr>
            <w:tcW w:w="502" w:type="dxa"/>
            <w:vMerge w:val="restart"/>
            <w:shd w:val="clear" w:color="auto" w:fill="BFBFBF" w:themeFill="background1" w:themeFillShade="BF"/>
            <w:tcPrChange w:id="20063" w:author="Fegie" w:date="2021-04-29T17:18:00Z">
              <w:tcPr>
                <w:tcW w:w="519" w:type="dxa"/>
                <w:vMerge w:val="restart"/>
                <w:shd w:val="clear" w:color="auto" w:fill="BFBFBF" w:themeFill="background1" w:themeFillShade="BF"/>
              </w:tcPr>
            </w:tcPrChange>
          </w:tcPr>
          <w:p w14:paraId="41F82835" w14:textId="77777777" w:rsidR="001A37C9" w:rsidRPr="00AF1A82" w:rsidRDefault="001A37C9" w:rsidP="00C1400F">
            <w:pPr>
              <w:rPr>
                <w:ins w:id="20064" w:author="Fegie" w:date="2021-04-28T19:22:00Z"/>
                <w:rFonts w:ascii="標楷體" w:eastAsia="標楷體" w:hAnsi="標楷體"/>
                <w:lang w:eastAsia="x-none"/>
              </w:rPr>
            </w:pPr>
            <w:ins w:id="20065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316" w:type="dxa"/>
            <w:vMerge w:val="restart"/>
            <w:shd w:val="clear" w:color="auto" w:fill="BFBFBF" w:themeFill="background1" w:themeFillShade="BF"/>
            <w:tcPrChange w:id="20066" w:author="Fegie" w:date="2021-04-29T17:18:00Z">
              <w:tcPr>
                <w:tcW w:w="1624" w:type="dxa"/>
                <w:vMerge w:val="restart"/>
                <w:shd w:val="clear" w:color="auto" w:fill="BFBFBF" w:themeFill="background1" w:themeFillShade="BF"/>
              </w:tcPr>
            </w:tcPrChange>
          </w:tcPr>
          <w:p w14:paraId="682B5471" w14:textId="77777777" w:rsidR="001A37C9" w:rsidRPr="00AF1A82" w:rsidRDefault="001A37C9" w:rsidP="00C1400F">
            <w:pPr>
              <w:rPr>
                <w:ins w:id="20067" w:author="Fegie" w:date="2021-04-28T19:22:00Z"/>
                <w:rFonts w:ascii="標楷體" w:eastAsia="標楷體" w:hAnsi="標楷體"/>
                <w:lang w:eastAsia="x-none"/>
              </w:rPr>
            </w:pPr>
            <w:ins w:id="20068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6087" w:type="dxa"/>
            <w:gridSpan w:val="5"/>
            <w:shd w:val="clear" w:color="auto" w:fill="BFBFBF" w:themeFill="background1" w:themeFillShade="BF"/>
            <w:tcPrChange w:id="20069" w:author="Fegie" w:date="2021-04-29T17:18:00Z">
              <w:tcPr>
                <w:tcW w:w="5733" w:type="dxa"/>
                <w:gridSpan w:val="5"/>
                <w:shd w:val="clear" w:color="auto" w:fill="BFBFBF" w:themeFill="background1" w:themeFillShade="BF"/>
              </w:tcPr>
            </w:tcPrChange>
          </w:tcPr>
          <w:p w14:paraId="61534F10" w14:textId="77777777" w:rsidR="001A37C9" w:rsidRPr="00AF1A82" w:rsidRDefault="001A37C9" w:rsidP="00C1400F">
            <w:pPr>
              <w:jc w:val="center"/>
              <w:rPr>
                <w:ins w:id="20070" w:author="Fegie" w:date="2021-04-28T19:22:00Z"/>
                <w:rFonts w:ascii="標楷體" w:eastAsia="標楷體" w:hAnsi="標楷體"/>
                <w:lang w:eastAsia="x-none"/>
              </w:rPr>
            </w:pPr>
            <w:ins w:id="20071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515" w:type="dxa"/>
            <w:vMerge w:val="restart"/>
            <w:shd w:val="clear" w:color="auto" w:fill="BFBFBF" w:themeFill="background1" w:themeFillShade="BF"/>
            <w:tcPrChange w:id="20072" w:author="Fegie" w:date="2021-04-29T17:18:00Z">
              <w:tcPr>
                <w:tcW w:w="2758" w:type="dxa"/>
                <w:vMerge w:val="restart"/>
                <w:shd w:val="clear" w:color="auto" w:fill="BFBFBF" w:themeFill="background1" w:themeFillShade="BF"/>
              </w:tcPr>
            </w:tcPrChange>
          </w:tcPr>
          <w:p w14:paraId="540CF4C0" w14:textId="77777777" w:rsidR="001A37C9" w:rsidRPr="00AF1A82" w:rsidRDefault="001A37C9" w:rsidP="00C1400F">
            <w:pPr>
              <w:rPr>
                <w:ins w:id="20073" w:author="Fegie" w:date="2021-04-28T19:22:00Z"/>
                <w:rFonts w:ascii="標楷體" w:eastAsia="標楷體" w:hAnsi="標楷體"/>
                <w:lang w:eastAsia="x-none"/>
              </w:rPr>
            </w:pPr>
            <w:ins w:id="20074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70541F9F" w14:textId="77777777" w:rsidTr="00984368">
        <w:trPr>
          <w:trHeight w:val="244"/>
          <w:jc w:val="center"/>
          <w:ins w:id="20075" w:author="Fegie" w:date="2021-04-28T19:22:00Z"/>
          <w:trPrChange w:id="20076" w:author="Fegie" w:date="2021-04-29T17:18:00Z">
            <w:trPr>
              <w:trHeight w:val="244"/>
              <w:jc w:val="center"/>
            </w:trPr>
          </w:trPrChange>
        </w:trPr>
        <w:tc>
          <w:tcPr>
            <w:tcW w:w="502" w:type="dxa"/>
            <w:vMerge/>
            <w:shd w:val="clear" w:color="auto" w:fill="BFBFBF" w:themeFill="background1" w:themeFillShade="BF"/>
            <w:tcPrChange w:id="20077" w:author="Fegie" w:date="2021-04-29T17:18:00Z">
              <w:tcPr>
                <w:tcW w:w="519" w:type="dxa"/>
                <w:vMerge/>
                <w:shd w:val="clear" w:color="auto" w:fill="BFBFBF" w:themeFill="background1" w:themeFillShade="BF"/>
              </w:tcPr>
            </w:tcPrChange>
          </w:tcPr>
          <w:p w14:paraId="4070F1EF" w14:textId="77777777" w:rsidR="001A37C9" w:rsidRPr="00AF1A82" w:rsidRDefault="001A37C9" w:rsidP="00C1400F">
            <w:pPr>
              <w:rPr>
                <w:ins w:id="20078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16" w:type="dxa"/>
            <w:vMerge/>
            <w:shd w:val="clear" w:color="auto" w:fill="BFBFBF" w:themeFill="background1" w:themeFillShade="BF"/>
            <w:tcPrChange w:id="20079" w:author="Fegie" w:date="2021-04-29T17:18:00Z">
              <w:tcPr>
                <w:tcW w:w="1624" w:type="dxa"/>
                <w:vMerge/>
                <w:shd w:val="clear" w:color="auto" w:fill="BFBFBF" w:themeFill="background1" w:themeFillShade="BF"/>
              </w:tcPr>
            </w:tcPrChange>
          </w:tcPr>
          <w:p w14:paraId="47FE368A" w14:textId="77777777" w:rsidR="001A37C9" w:rsidRPr="00AF1A82" w:rsidRDefault="001A37C9" w:rsidP="00C1400F">
            <w:pPr>
              <w:rPr>
                <w:ins w:id="20080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3" w:type="dxa"/>
            <w:shd w:val="clear" w:color="auto" w:fill="BFBFBF" w:themeFill="background1" w:themeFillShade="BF"/>
            <w:tcPrChange w:id="20081" w:author="Fegie" w:date="2021-04-29T17:18:00Z">
              <w:tcPr>
                <w:tcW w:w="1559" w:type="dxa"/>
                <w:shd w:val="clear" w:color="auto" w:fill="BFBFBF" w:themeFill="background1" w:themeFillShade="BF"/>
              </w:tcPr>
            </w:tcPrChange>
          </w:tcPr>
          <w:p w14:paraId="7E7F285E" w14:textId="77777777" w:rsidR="001A37C9" w:rsidRPr="00AF1A82" w:rsidRDefault="001A37C9" w:rsidP="00C1400F">
            <w:pPr>
              <w:rPr>
                <w:ins w:id="20082" w:author="Fegie" w:date="2021-04-28T19:22:00Z"/>
                <w:rFonts w:ascii="標楷體" w:eastAsia="標楷體" w:hAnsi="標楷體"/>
                <w:lang w:eastAsia="x-none"/>
              </w:rPr>
            </w:pPr>
            <w:ins w:id="20083" w:author="Fegie" w:date="2021-04-28T19:22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296" w:type="dxa"/>
            <w:shd w:val="clear" w:color="auto" w:fill="BFBFBF" w:themeFill="background1" w:themeFillShade="BF"/>
            <w:tcPrChange w:id="20084" w:author="Fegie" w:date="2021-04-29T17:18:00Z">
              <w:tcPr>
                <w:tcW w:w="1596" w:type="dxa"/>
                <w:shd w:val="clear" w:color="auto" w:fill="BFBFBF" w:themeFill="background1" w:themeFillShade="BF"/>
              </w:tcPr>
            </w:tcPrChange>
          </w:tcPr>
          <w:p w14:paraId="6F3C8EFD" w14:textId="77777777" w:rsidR="001A37C9" w:rsidRPr="00AF1A82" w:rsidRDefault="001A37C9" w:rsidP="00C1400F">
            <w:pPr>
              <w:rPr>
                <w:ins w:id="20085" w:author="Fegie" w:date="2021-04-28T19:22:00Z"/>
                <w:rFonts w:ascii="標楷體" w:eastAsia="標楷體" w:hAnsi="標楷體"/>
                <w:lang w:eastAsia="x-none"/>
              </w:rPr>
            </w:pPr>
            <w:ins w:id="20086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727" w:type="dxa"/>
            <w:shd w:val="clear" w:color="auto" w:fill="BFBFBF" w:themeFill="background1" w:themeFillShade="BF"/>
            <w:tcPrChange w:id="20087" w:author="Fegie" w:date="2021-04-29T17:18:00Z">
              <w:tcPr>
                <w:tcW w:w="1127" w:type="dxa"/>
                <w:shd w:val="clear" w:color="auto" w:fill="BFBFBF" w:themeFill="background1" w:themeFillShade="BF"/>
              </w:tcPr>
            </w:tcPrChange>
          </w:tcPr>
          <w:p w14:paraId="01466F08" w14:textId="77777777" w:rsidR="001A37C9" w:rsidRPr="00AF1A82" w:rsidRDefault="001A37C9" w:rsidP="00C1400F">
            <w:pPr>
              <w:rPr>
                <w:ins w:id="20088" w:author="Fegie" w:date="2021-04-28T19:22:00Z"/>
                <w:rFonts w:ascii="標楷體" w:eastAsia="標楷體" w:hAnsi="標楷體"/>
                <w:lang w:eastAsia="x-none"/>
              </w:rPr>
            </w:pPr>
            <w:ins w:id="20089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992" w:type="dxa"/>
            <w:shd w:val="clear" w:color="auto" w:fill="BFBFBF" w:themeFill="background1" w:themeFillShade="BF"/>
            <w:tcPrChange w:id="20090" w:author="Fegie" w:date="2021-04-29T17:18:00Z">
              <w:tcPr>
                <w:tcW w:w="752" w:type="dxa"/>
                <w:shd w:val="clear" w:color="auto" w:fill="BFBFBF" w:themeFill="background1" w:themeFillShade="BF"/>
              </w:tcPr>
            </w:tcPrChange>
          </w:tcPr>
          <w:p w14:paraId="061E47C6" w14:textId="77777777" w:rsidR="001A37C9" w:rsidRPr="00AF1A82" w:rsidRDefault="001A37C9" w:rsidP="00C1400F">
            <w:pPr>
              <w:rPr>
                <w:ins w:id="20091" w:author="Fegie" w:date="2021-04-28T19:22:00Z"/>
                <w:rFonts w:ascii="標楷體" w:eastAsia="標楷體" w:hAnsi="標楷體"/>
                <w:lang w:eastAsia="x-none"/>
              </w:rPr>
            </w:pPr>
            <w:ins w:id="20092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709" w:type="dxa"/>
            <w:shd w:val="clear" w:color="auto" w:fill="BFBFBF" w:themeFill="background1" w:themeFillShade="BF"/>
            <w:tcPrChange w:id="20093" w:author="Fegie" w:date="2021-04-29T17:18:00Z">
              <w:tcPr>
                <w:tcW w:w="699" w:type="dxa"/>
                <w:shd w:val="clear" w:color="auto" w:fill="BFBFBF" w:themeFill="background1" w:themeFillShade="BF"/>
              </w:tcPr>
            </w:tcPrChange>
          </w:tcPr>
          <w:p w14:paraId="52B41D71" w14:textId="77777777" w:rsidR="001A37C9" w:rsidRPr="00AF1A82" w:rsidRDefault="001A37C9" w:rsidP="00C1400F">
            <w:pPr>
              <w:rPr>
                <w:ins w:id="20094" w:author="Fegie" w:date="2021-04-28T19:22:00Z"/>
                <w:rFonts w:ascii="標楷體" w:eastAsia="標楷體" w:hAnsi="標楷體"/>
                <w:lang w:eastAsia="x-none"/>
              </w:rPr>
            </w:pPr>
            <w:ins w:id="20095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515" w:type="dxa"/>
            <w:vMerge/>
            <w:shd w:val="clear" w:color="auto" w:fill="BFBFBF" w:themeFill="background1" w:themeFillShade="BF"/>
            <w:tcPrChange w:id="20096" w:author="Fegie" w:date="2021-04-29T17:18:00Z">
              <w:tcPr>
                <w:tcW w:w="2758" w:type="dxa"/>
                <w:vMerge/>
                <w:shd w:val="clear" w:color="auto" w:fill="BFBFBF" w:themeFill="background1" w:themeFillShade="BF"/>
              </w:tcPr>
            </w:tcPrChange>
          </w:tcPr>
          <w:p w14:paraId="62DA6B52" w14:textId="77777777" w:rsidR="001A37C9" w:rsidRPr="00AF1A82" w:rsidRDefault="001A37C9" w:rsidP="00C1400F">
            <w:pPr>
              <w:rPr>
                <w:ins w:id="20097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78543A61" w14:textId="77777777" w:rsidTr="00984368">
        <w:trPr>
          <w:trHeight w:val="244"/>
          <w:jc w:val="center"/>
          <w:ins w:id="20098" w:author="Fegie" w:date="2021-04-28T19:22:00Z"/>
          <w:trPrChange w:id="20099" w:author="Fegie" w:date="2021-04-29T17:18:00Z">
            <w:trPr>
              <w:trHeight w:val="244"/>
              <w:jc w:val="center"/>
            </w:trPr>
          </w:trPrChange>
        </w:trPr>
        <w:tc>
          <w:tcPr>
            <w:tcW w:w="502" w:type="dxa"/>
            <w:tcPrChange w:id="20100" w:author="Fegie" w:date="2021-04-29T17:18:00Z">
              <w:tcPr>
                <w:tcW w:w="519" w:type="dxa"/>
              </w:tcPr>
            </w:tcPrChange>
          </w:tcPr>
          <w:p w14:paraId="664E1A1C" w14:textId="77777777" w:rsidR="001A37C9" w:rsidRPr="00AF1A82" w:rsidRDefault="001A37C9" w:rsidP="00C1400F">
            <w:pPr>
              <w:rPr>
                <w:ins w:id="20101" w:author="Fegie" w:date="2021-04-28T19:22:00Z"/>
                <w:rFonts w:ascii="標楷體" w:eastAsia="標楷體" w:hAnsi="標楷體"/>
                <w:lang w:eastAsia="x-none"/>
              </w:rPr>
            </w:pPr>
            <w:ins w:id="20102" w:author="Fegie" w:date="2021-04-28T19:22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316" w:type="dxa"/>
            <w:tcPrChange w:id="20103" w:author="Fegie" w:date="2021-04-29T17:18:00Z">
              <w:tcPr>
                <w:tcW w:w="1624" w:type="dxa"/>
              </w:tcPr>
            </w:tcPrChange>
          </w:tcPr>
          <w:p w14:paraId="5D4C8E0B" w14:textId="67300B90" w:rsidR="001A37C9" w:rsidRPr="00AF1A82" w:rsidRDefault="00984368" w:rsidP="00C1400F">
            <w:pPr>
              <w:rPr>
                <w:ins w:id="20104" w:author="Fegie" w:date="2021-04-28T19:22:00Z"/>
                <w:rFonts w:ascii="標楷體" w:eastAsia="標楷體" w:hAnsi="標楷體"/>
                <w:lang w:eastAsia="x-none"/>
              </w:rPr>
            </w:pPr>
            <w:ins w:id="20105" w:author="Fegie" w:date="2021-04-29T17:16:00Z">
              <w:r>
                <w:rPr>
                  <w:rFonts w:ascii="標楷體" w:eastAsia="標楷體" w:hAnsi="標楷體" w:hint="eastAsia"/>
                </w:rPr>
                <w:t>統一編</w:t>
              </w:r>
            </w:ins>
            <w:ins w:id="20106" w:author="Fegie" w:date="2021-04-28T19:22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號</w:t>
              </w:r>
            </w:ins>
          </w:p>
        </w:tc>
        <w:tc>
          <w:tcPr>
            <w:tcW w:w="1363" w:type="dxa"/>
            <w:tcPrChange w:id="20107" w:author="Fegie" w:date="2021-04-29T17:18:00Z">
              <w:tcPr>
                <w:tcW w:w="1559" w:type="dxa"/>
              </w:tcPr>
            </w:tcPrChange>
          </w:tcPr>
          <w:p w14:paraId="5CF22F16" w14:textId="4B66C487" w:rsidR="001A37C9" w:rsidRPr="00AF1A82" w:rsidRDefault="001A37C9" w:rsidP="00C1400F">
            <w:pPr>
              <w:rPr>
                <w:ins w:id="20108" w:author="Fegie" w:date="2021-04-28T19:22:00Z"/>
                <w:rFonts w:ascii="標楷體" w:eastAsia="標楷體" w:hAnsi="標楷體"/>
                <w:lang w:eastAsia="x-none"/>
              </w:rPr>
            </w:pPr>
            <w:ins w:id="20109" w:author="Fegie" w:date="2021-04-28T19:22:00Z">
              <w:del w:id="20110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0111" w:author="Fegie" w:date="2021-04-29T17:16:00Z">
              <w:del w:id="20112" w:author="家榮 張" w:date="2021-05-06T18:53:00Z">
                <w:r w:rsidR="00984368" w:rsidDel="00A7651D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0113" w:author="Fegie" w:date="2021-04-28T19:22:00Z">
              <w:del w:id="20114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0115" w:author="家榮 張" w:date="2021-05-06T18:53:00Z">
              <w:r w:rsidR="00A7651D"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296" w:type="dxa"/>
            <w:tcPrChange w:id="20116" w:author="Fegie" w:date="2021-04-29T17:18:00Z">
              <w:tcPr>
                <w:tcW w:w="1596" w:type="dxa"/>
              </w:tcPr>
            </w:tcPrChange>
          </w:tcPr>
          <w:p w14:paraId="520538D5" w14:textId="77777777" w:rsidR="001A37C9" w:rsidRPr="00AF1A82" w:rsidRDefault="001A37C9" w:rsidP="00C1400F">
            <w:pPr>
              <w:rPr>
                <w:ins w:id="20117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727" w:type="dxa"/>
            <w:tcPrChange w:id="20118" w:author="Fegie" w:date="2021-04-29T17:18:00Z">
              <w:tcPr>
                <w:tcW w:w="1127" w:type="dxa"/>
              </w:tcPr>
            </w:tcPrChange>
          </w:tcPr>
          <w:p w14:paraId="2D62150D" w14:textId="77777777" w:rsidR="001A37C9" w:rsidRPr="00AF1A82" w:rsidRDefault="001A37C9" w:rsidP="00C1400F">
            <w:pPr>
              <w:rPr>
                <w:ins w:id="20119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PrChange w:id="20120" w:author="Fegie" w:date="2021-04-29T17:18:00Z">
              <w:tcPr>
                <w:tcW w:w="752" w:type="dxa"/>
              </w:tcPr>
            </w:tcPrChange>
          </w:tcPr>
          <w:p w14:paraId="26CE6D1D" w14:textId="7D02116B" w:rsidR="001A37C9" w:rsidRPr="00AF1A82" w:rsidRDefault="006305EA" w:rsidP="00C1400F">
            <w:pPr>
              <w:rPr>
                <w:ins w:id="20121" w:author="Fegie" w:date="2021-04-28T19:22:00Z"/>
                <w:rFonts w:ascii="標楷體" w:eastAsia="標楷體" w:hAnsi="標楷體"/>
                <w:lang w:eastAsia="x-none"/>
              </w:rPr>
            </w:pPr>
            <w:ins w:id="20122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709" w:type="dxa"/>
            <w:tcPrChange w:id="20123" w:author="Fegie" w:date="2021-04-29T17:18:00Z">
              <w:tcPr>
                <w:tcW w:w="699" w:type="dxa"/>
              </w:tcPr>
            </w:tcPrChange>
          </w:tcPr>
          <w:p w14:paraId="583CBFC2" w14:textId="77777777" w:rsidR="001A37C9" w:rsidRPr="00AF1A82" w:rsidRDefault="001A37C9" w:rsidP="00C1400F">
            <w:pPr>
              <w:rPr>
                <w:ins w:id="20124" w:author="Fegie" w:date="2021-04-28T19:22:00Z"/>
                <w:rFonts w:ascii="標楷體" w:eastAsia="標楷體" w:hAnsi="標楷體"/>
                <w:lang w:eastAsia="x-none"/>
              </w:rPr>
            </w:pPr>
            <w:ins w:id="20125" w:author="Fegie" w:date="2021-04-28T19:2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515" w:type="dxa"/>
            <w:tcPrChange w:id="20126" w:author="Fegie" w:date="2021-04-29T17:18:00Z">
              <w:tcPr>
                <w:tcW w:w="2758" w:type="dxa"/>
              </w:tcPr>
            </w:tcPrChange>
          </w:tcPr>
          <w:p w14:paraId="2D956798" w14:textId="77777777" w:rsidR="001A37C9" w:rsidRPr="00BA4B70" w:rsidRDefault="001A37C9" w:rsidP="00C1400F">
            <w:pPr>
              <w:rPr>
                <w:ins w:id="20127" w:author="Fegie" w:date="2021-04-28T19:22:00Z"/>
                <w:rFonts w:ascii="標楷體" w:eastAsia="標楷體" w:hAnsi="標楷體"/>
              </w:rPr>
            </w:pPr>
            <w:ins w:id="20128" w:author="Fegie" w:date="2021-04-28T19:22:00Z">
              <w:r>
                <w:rPr>
                  <w:rFonts w:ascii="標楷體" w:eastAsia="標楷體" w:hAnsi="標楷體" w:hint="eastAsia"/>
                </w:rPr>
                <w:t>1.</w:t>
              </w:r>
              <w:r w:rsidRPr="00BA4B70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2231934B" w14:textId="77777777" w:rsidR="00984368" w:rsidRDefault="001A37C9" w:rsidP="00984368">
            <w:pPr>
              <w:rPr>
                <w:ins w:id="20129" w:author="Fegie" w:date="2021-04-29T17:17:00Z"/>
                <w:rFonts w:ascii="標楷體" w:eastAsia="標楷體" w:hAnsi="標楷體"/>
              </w:rPr>
            </w:pPr>
            <w:ins w:id="20130" w:author="Fegie" w:date="2021-04-28T19:2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0131" w:author="Fegie" w:date="2021-04-29T17:17:00Z">
              <w:r w:rsidR="00984368">
                <w:rPr>
                  <w:rFonts w:ascii="標楷體" w:eastAsia="標楷體" w:hAnsi="標楷體" w:hint="eastAsia"/>
                </w:rPr>
                <w:t>配合Eloan系統</w:t>
              </w:r>
            </w:ins>
          </w:p>
          <w:p w14:paraId="386791E1" w14:textId="258C2898" w:rsidR="001A37C9" w:rsidRPr="00BA4B70" w:rsidRDefault="00984368">
            <w:pPr>
              <w:rPr>
                <w:ins w:id="20132" w:author="Fegie" w:date="2021-04-28T19:22:00Z"/>
                <w:rFonts w:ascii="標楷體" w:eastAsia="標楷體" w:hAnsi="標楷體"/>
              </w:rPr>
            </w:pPr>
            <w:ins w:id="20133" w:author="Fegie" w:date="2021-04-29T17:17:00Z">
              <w:r>
                <w:rPr>
                  <w:rFonts w:ascii="標楷體" w:eastAsia="標楷體" w:hAnsi="標楷體" w:hint="eastAsia"/>
                </w:rPr>
                <w:t xml:space="preserve">  故資料長度為11</w:t>
              </w:r>
              <w:r w:rsidRPr="00BA4B70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</w:tbl>
    <w:p w14:paraId="6F4B9B23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0134" w:author="Fegie" w:date="2021-04-28T19:22:00Z"/>
        </w:rPr>
      </w:pPr>
    </w:p>
    <w:p w14:paraId="428B8AB2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0135" w:author="Fegie" w:date="2021-04-28T19:22:00Z"/>
        </w:rPr>
      </w:pPr>
      <w:ins w:id="20136" w:author="Fegie" w:date="2021-04-28T19:22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7E54A79A" w14:textId="5228830C" w:rsidR="001A37C9" w:rsidRPr="00BA4B70" w:rsidRDefault="00876ACC" w:rsidP="001A37C9">
      <w:pPr>
        <w:rPr>
          <w:ins w:id="20137" w:author="Fegie" w:date="2021-04-28T19:22:00Z"/>
        </w:rPr>
      </w:pPr>
      <w:ins w:id="20138" w:author="Fegie" w:date="2021-04-29T17:18:00Z">
        <w:r>
          <w:rPr>
            <w:noProof/>
          </w:rPr>
          <w:drawing>
            <wp:inline distT="0" distB="0" distL="0" distR="0" wp14:anchorId="77384583" wp14:editId="56299AE3">
              <wp:extent cx="6479540" cy="1642745"/>
              <wp:effectExtent l="0" t="0" r="0" b="0"/>
              <wp:docPr id="57" name="圖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2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AEB017" w14:textId="77777777" w:rsidR="001A37C9" w:rsidRDefault="001A37C9" w:rsidP="001A37C9">
      <w:pPr>
        <w:rPr>
          <w:ins w:id="20139" w:author="Fegie" w:date="2021-04-28T19:22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  <w:tblPrChange w:id="20140" w:author="Fegie" w:date="2021-04-29T18:09:00Z">
          <w:tblPr>
            <w:tblStyle w:val="ac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74"/>
        <w:gridCol w:w="951"/>
        <w:gridCol w:w="1861"/>
        <w:gridCol w:w="3696"/>
        <w:gridCol w:w="3238"/>
        <w:tblGridChange w:id="20141">
          <w:tblGrid>
            <w:gridCol w:w="691"/>
            <w:gridCol w:w="13"/>
            <w:gridCol w:w="977"/>
            <w:gridCol w:w="43"/>
            <w:gridCol w:w="1592"/>
            <w:gridCol w:w="109"/>
            <w:gridCol w:w="3456"/>
            <w:gridCol w:w="131"/>
            <w:gridCol w:w="3408"/>
          </w:tblGrid>
        </w:tblGridChange>
      </w:tblGrid>
      <w:tr w:rsidR="001A37C9" w14:paraId="4C7239B9" w14:textId="77777777" w:rsidTr="00F114E7">
        <w:trPr>
          <w:ins w:id="20142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0143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18A620A0" w14:textId="77777777" w:rsidR="001A37C9" w:rsidRDefault="001A37C9" w:rsidP="00C1400F">
            <w:pPr>
              <w:jc w:val="center"/>
              <w:rPr>
                <w:ins w:id="20144" w:author="Fegie" w:date="2021-04-28T19:22:00Z"/>
                <w:rFonts w:ascii="標楷體" w:eastAsia="標楷體" w:hAnsi="標楷體"/>
                <w:lang w:eastAsia="zh-HK"/>
              </w:rPr>
            </w:pPr>
            <w:ins w:id="2014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0146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383E4B6E" w14:textId="77777777" w:rsidR="001A37C9" w:rsidRDefault="001A37C9" w:rsidP="00C1400F">
            <w:pPr>
              <w:jc w:val="center"/>
              <w:rPr>
                <w:ins w:id="20147" w:author="Fegie" w:date="2021-04-28T19:22:00Z"/>
                <w:rFonts w:ascii="標楷體" w:eastAsia="標楷體" w:hAnsi="標楷體"/>
                <w:lang w:eastAsia="zh-HK"/>
              </w:rPr>
            </w:pPr>
            <w:ins w:id="2014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0149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48E0825E" w14:textId="77777777" w:rsidR="001A37C9" w:rsidRDefault="001A37C9" w:rsidP="00C1400F">
            <w:pPr>
              <w:jc w:val="center"/>
              <w:rPr>
                <w:ins w:id="20150" w:author="Fegie" w:date="2021-04-28T19:22:00Z"/>
                <w:rFonts w:ascii="標楷體" w:eastAsia="標楷體" w:hAnsi="標楷體"/>
                <w:lang w:eastAsia="zh-HK"/>
              </w:rPr>
            </w:pPr>
            <w:ins w:id="20151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0152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67F62DF5" w14:textId="77777777" w:rsidR="001A37C9" w:rsidRDefault="001A37C9" w:rsidP="00C1400F">
            <w:pPr>
              <w:jc w:val="center"/>
              <w:rPr>
                <w:ins w:id="20153" w:author="Fegie" w:date="2021-04-28T19:22:00Z"/>
                <w:rFonts w:ascii="標楷體" w:eastAsia="標楷體" w:hAnsi="標楷體"/>
              </w:rPr>
            </w:pPr>
            <w:ins w:id="2015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0155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6A4DF9BA" w14:textId="77777777" w:rsidR="001A37C9" w:rsidRDefault="001A37C9" w:rsidP="00C1400F">
            <w:pPr>
              <w:jc w:val="center"/>
              <w:rPr>
                <w:ins w:id="20156" w:author="Fegie" w:date="2021-04-28T19:22:00Z"/>
                <w:rFonts w:ascii="標楷體" w:eastAsia="標楷體" w:hAnsi="標楷體"/>
                <w:lang w:eastAsia="zh-HK"/>
              </w:rPr>
            </w:pPr>
            <w:ins w:id="20157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4A7937D2" w14:textId="77777777" w:rsidTr="00F114E7">
        <w:trPr>
          <w:ins w:id="20158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59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51D504A" w14:textId="77777777" w:rsidR="001A37C9" w:rsidRPr="00AD05A2" w:rsidRDefault="001A37C9" w:rsidP="00C1400F">
            <w:pPr>
              <w:jc w:val="center"/>
              <w:rPr>
                <w:ins w:id="20160" w:author="Fegie" w:date="2021-04-28T19:22:00Z"/>
                <w:rFonts w:ascii="標楷體" w:eastAsia="標楷體" w:hAnsi="標楷體"/>
                <w:lang w:eastAsia="zh-HK"/>
              </w:rPr>
            </w:pPr>
            <w:ins w:id="20161" w:author="Fegie" w:date="2021-04-28T19:22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6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09DF7CE" w14:textId="77777777" w:rsidR="001A37C9" w:rsidRPr="00AD05A2" w:rsidRDefault="001A37C9" w:rsidP="00C1400F">
            <w:pPr>
              <w:jc w:val="center"/>
              <w:rPr>
                <w:ins w:id="20163" w:author="Fegie" w:date="2021-04-28T19:22:00Z"/>
                <w:rFonts w:ascii="標楷體" w:eastAsia="標楷體" w:hAnsi="標楷體"/>
                <w:lang w:eastAsia="zh-HK"/>
              </w:rPr>
            </w:pPr>
            <w:ins w:id="20164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6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387A45" w14:textId="77777777" w:rsidR="001A37C9" w:rsidRPr="00AD05A2" w:rsidRDefault="001A37C9" w:rsidP="00C1400F">
            <w:pPr>
              <w:rPr>
                <w:ins w:id="20166" w:author="Fegie" w:date="2021-04-28T19:22:00Z"/>
                <w:rFonts w:ascii="標楷體" w:eastAsia="標楷體" w:hAnsi="標楷體"/>
                <w:lang w:eastAsia="zh-HK"/>
              </w:rPr>
            </w:pPr>
            <w:ins w:id="20167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68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B77A24" w14:textId="77777777" w:rsidR="001A37C9" w:rsidRPr="00AD05A2" w:rsidRDefault="001A37C9" w:rsidP="00C1400F">
            <w:pPr>
              <w:rPr>
                <w:ins w:id="20169" w:author="Fegie" w:date="2021-04-28T19:2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70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D57F15" w14:textId="74351EC1" w:rsidR="001A37C9" w:rsidRPr="00AD05A2" w:rsidRDefault="001A37C9" w:rsidP="00C1400F">
            <w:pPr>
              <w:rPr>
                <w:ins w:id="20171" w:author="Fegie" w:date="2021-04-28T19:22:00Z"/>
                <w:rFonts w:ascii="標楷體" w:eastAsia="標楷體" w:hAnsi="標楷體"/>
                <w:lang w:eastAsia="zh-HK"/>
              </w:rPr>
            </w:pPr>
            <w:ins w:id="20172" w:author="Fegie" w:date="2021-04-28T19:22:00Z">
              <w:r w:rsidRPr="00AD05A2">
                <w:rPr>
                  <w:rFonts w:ascii="標楷體" w:eastAsia="標楷體" w:hAnsi="標楷體"/>
                </w:rPr>
                <w:t>1.</w:t>
              </w:r>
              <w:r w:rsidRPr="00AD05A2">
                <w:rPr>
                  <w:rFonts w:ascii="標楷體" w:eastAsia="標楷體" w:hAnsi="標楷體" w:hint="eastAsia"/>
                  <w:lang w:eastAsia="zh-HK"/>
                </w:rPr>
                <w:t>修改當筆</w:t>
              </w:r>
            </w:ins>
            <w:ins w:id="20173" w:author="Fegie" w:date="2021-04-29T17:20:00Z">
              <w:r w:rsidR="00876ACC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0174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 w:rsidRPr="00AD05A2">
                <w:rPr>
                  <w:rFonts w:ascii="標楷體" w:eastAsia="標楷體" w:hAnsi="標楷體"/>
                </w:rPr>
                <w:t>,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0175" w:author="Fegie" w:date="2021-04-29T17:20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1106</w:t>
              </w:r>
            </w:ins>
            <w:ins w:id="20176" w:author="Fegie" w:date="2021-04-29T17:21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關聯戶資料</w:t>
              </w:r>
            </w:ins>
            <w:ins w:id="20177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維護】，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20178" w:author="Fegie" w:date="2021-04-29T17:21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關聯戶</w:t>
              </w:r>
            </w:ins>
            <w:ins w:id="20179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14:paraId="4556EEDC" w14:textId="77777777" w:rsidTr="00F114E7">
        <w:trPr>
          <w:ins w:id="20180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81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6D2EDE" w14:textId="16D4F21B" w:rsidR="001A37C9" w:rsidRDefault="00876ACC" w:rsidP="00C1400F">
            <w:pPr>
              <w:jc w:val="center"/>
              <w:rPr>
                <w:ins w:id="20182" w:author="Fegie" w:date="2021-04-28T19:22:00Z"/>
                <w:rFonts w:ascii="標楷體" w:eastAsia="標楷體" w:hAnsi="標楷體"/>
              </w:rPr>
            </w:pPr>
            <w:ins w:id="20183" w:author="Fegie" w:date="2021-04-29T17:1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84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9ABCE6B" w14:textId="77777777" w:rsidR="001A37C9" w:rsidRDefault="001A37C9" w:rsidP="00C1400F">
            <w:pPr>
              <w:jc w:val="center"/>
              <w:rPr>
                <w:ins w:id="20185" w:author="Fegie" w:date="2021-04-28T19:22:00Z"/>
                <w:rFonts w:ascii="標楷體" w:eastAsia="標楷體" w:hAnsi="標楷體"/>
                <w:lang w:eastAsia="zh-HK"/>
              </w:rPr>
            </w:pPr>
            <w:ins w:id="2018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87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ABB90" w14:textId="3637075C" w:rsidR="001A37C9" w:rsidRDefault="00E50C2A" w:rsidP="00C1400F">
            <w:pPr>
              <w:rPr>
                <w:ins w:id="20188" w:author="Fegie" w:date="2021-04-28T19:22:00Z"/>
                <w:rFonts w:ascii="標楷體" w:eastAsia="標楷體" w:hAnsi="標楷體"/>
                <w:lang w:eastAsia="zh-HK"/>
              </w:rPr>
            </w:pPr>
            <w:ins w:id="20189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客戶統編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90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9A2AE1" w14:textId="5372B9C9" w:rsidR="00E00B79" w:rsidRPr="00E00B79" w:rsidRDefault="00E00B79">
            <w:pPr>
              <w:rPr>
                <w:ins w:id="20191" w:author="Fegie" w:date="2021-04-28T19:22:00Z"/>
                <w:rFonts w:ascii="標楷體" w:eastAsia="標楷體" w:hAnsi="標楷體"/>
                <w:lang w:eastAsia="zh-HK"/>
                <w:rPrChange w:id="20192" w:author="Fegie" w:date="2021-04-29T17:44:00Z">
                  <w:rPr>
                    <w:ins w:id="20193" w:author="Fegie" w:date="2021-04-28T19:22:00Z"/>
                    <w:lang w:eastAsia="zh-HK"/>
                  </w:rPr>
                </w:rPrChange>
              </w:rPr>
            </w:pPr>
            <w:ins w:id="20194" w:author="Fegie" w:date="2021-04-29T17:43:00Z">
              <w:r w:rsidRPr="00E00B79">
                <w:rPr>
                  <w:rFonts w:ascii="標楷體" w:eastAsia="標楷體" w:hAnsi="標楷體"/>
                  <w:rPrChange w:id="20195" w:author="Fegie" w:date="2021-04-29T17:44:00Z">
                    <w:rPr/>
                  </w:rPrChange>
                </w:rPr>
                <w:t>C</w:t>
              </w:r>
              <w:r w:rsidRPr="00E00B79">
                <w:rPr>
                  <w:rFonts w:ascii="標楷體" w:eastAsia="標楷體" w:hAnsi="標楷體"/>
                  <w:lang w:eastAsia="zh-HK"/>
                  <w:rPrChange w:id="20196" w:author="Fegie" w:date="2021-04-29T17:44:00Z">
                    <w:rPr>
                      <w:lang w:eastAsia="zh-HK"/>
                    </w:rPr>
                  </w:rPrChange>
                </w:rPr>
                <w:t>ustRelMain.</w:t>
              </w:r>
              <w:r w:rsidRPr="00E00B79">
                <w:rPr>
                  <w:rFonts w:ascii="標楷體" w:eastAsia="標楷體" w:hAnsi="標楷體"/>
                  <w:rPrChange w:id="20197" w:author="Fegie" w:date="2021-04-29T17:44:00Z">
                    <w:rPr/>
                  </w:rPrChange>
                </w:rPr>
                <w:t>C</w:t>
              </w:r>
              <w:r w:rsidRPr="00E00B79">
                <w:rPr>
                  <w:rFonts w:ascii="標楷體" w:eastAsia="標楷體" w:hAnsi="標楷體"/>
                  <w:lang w:eastAsia="zh-HK"/>
                  <w:rPrChange w:id="20198" w:author="Fegie" w:date="2021-04-29T17:44:00Z">
                    <w:rPr>
                      <w:lang w:eastAsia="zh-HK"/>
                    </w:rPr>
                  </w:rPrChange>
                </w:rPr>
                <w:t>ustRelId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99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6BA99F" w14:textId="18A2BADA" w:rsidR="00C627A3" w:rsidRPr="00C627A3" w:rsidRDefault="007D541B">
            <w:pPr>
              <w:rPr>
                <w:ins w:id="20200" w:author="Fegie" w:date="2021-04-28T19:22:00Z"/>
                <w:rFonts w:ascii="標楷體" w:eastAsia="標楷體" w:hAnsi="標楷體"/>
                <w:lang w:eastAsia="zh-HK"/>
              </w:rPr>
            </w:pPr>
            <w:ins w:id="20201" w:author="Fegie" w:date="2021-04-29T18:07:00Z">
              <w:r>
                <w:rPr>
                  <w:rFonts w:ascii="標楷體" w:eastAsia="標楷體" w:hAnsi="標楷體" w:hint="eastAsia"/>
                  <w:lang w:eastAsia="zh-HK"/>
                </w:rPr>
                <w:t>客戶統編</w:t>
              </w:r>
            </w:ins>
          </w:p>
        </w:tc>
      </w:tr>
      <w:tr w:rsidR="001A37C9" w14:paraId="2B0F59A7" w14:textId="77777777" w:rsidTr="00F114E7">
        <w:trPr>
          <w:ins w:id="20202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203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164D4F" w14:textId="21E41CF0" w:rsidR="001A37C9" w:rsidRDefault="00876ACC" w:rsidP="00C1400F">
            <w:pPr>
              <w:jc w:val="center"/>
              <w:rPr>
                <w:ins w:id="20204" w:author="Fegie" w:date="2021-04-28T19:22:00Z"/>
                <w:rFonts w:ascii="標楷體" w:eastAsia="標楷體" w:hAnsi="標楷體"/>
              </w:rPr>
            </w:pPr>
            <w:ins w:id="20205" w:author="Fegie" w:date="2021-04-29T17:19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206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9A08BF0" w14:textId="77777777" w:rsidR="001A37C9" w:rsidRDefault="001A37C9" w:rsidP="00C1400F">
            <w:pPr>
              <w:jc w:val="center"/>
              <w:rPr>
                <w:ins w:id="20207" w:author="Fegie" w:date="2021-04-28T19:22:00Z"/>
                <w:rFonts w:ascii="標楷體" w:eastAsia="標楷體" w:hAnsi="標楷體"/>
                <w:lang w:eastAsia="zh-HK"/>
              </w:rPr>
            </w:pPr>
            <w:ins w:id="2020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09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2577E4" w14:textId="555E1B95" w:rsidR="001A37C9" w:rsidRDefault="00E50C2A" w:rsidP="00C1400F">
            <w:pPr>
              <w:rPr>
                <w:ins w:id="20210" w:author="Fegie" w:date="2021-04-28T19:22:00Z"/>
                <w:rFonts w:ascii="標楷體" w:eastAsia="標楷體" w:hAnsi="標楷體"/>
                <w:lang w:eastAsia="zh-HK"/>
              </w:rPr>
            </w:pPr>
            <w:ins w:id="20211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客戶名稱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12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75297C" w14:textId="12A86866" w:rsidR="007D541B" w:rsidRPr="007D541B" w:rsidRDefault="007D541B">
            <w:pPr>
              <w:rPr>
                <w:ins w:id="20213" w:author="Fegie" w:date="2021-04-28T19:22:00Z"/>
                <w:rFonts w:ascii="標楷體" w:eastAsia="標楷體" w:hAnsi="標楷體"/>
                <w:lang w:eastAsia="zh-HK"/>
                <w:rPrChange w:id="20214" w:author="Fegie" w:date="2021-04-29T18:04:00Z">
                  <w:rPr>
                    <w:ins w:id="20215" w:author="Fegie" w:date="2021-04-28T19:22:00Z"/>
                    <w:lang w:eastAsia="zh-HK"/>
                  </w:rPr>
                </w:rPrChange>
              </w:rPr>
            </w:pPr>
            <w:ins w:id="20216" w:author="Fegie" w:date="2021-04-29T18:04:00Z">
              <w:r w:rsidRPr="007D541B">
                <w:rPr>
                  <w:rFonts w:ascii="標楷體" w:eastAsia="標楷體" w:hAnsi="標楷體"/>
                  <w:rPrChange w:id="20217" w:author="Fegie" w:date="2021-04-29T18:04:00Z">
                    <w:rPr/>
                  </w:rPrChange>
                </w:rPr>
                <w:t>C</w:t>
              </w:r>
              <w:r w:rsidRPr="007D541B">
                <w:rPr>
                  <w:rFonts w:ascii="標楷體" w:eastAsia="標楷體" w:hAnsi="標楷體"/>
                  <w:lang w:eastAsia="zh-HK"/>
                  <w:rPrChange w:id="20218" w:author="Fegie" w:date="2021-04-29T18:04:00Z">
                    <w:rPr>
                      <w:lang w:eastAsia="zh-HK"/>
                    </w:rPr>
                  </w:rPrChange>
                </w:rPr>
                <w:t>ustRel</w:t>
              </w:r>
              <w:r w:rsidRPr="007D541B">
                <w:rPr>
                  <w:rFonts w:ascii="標楷體" w:eastAsia="標楷體" w:hAnsi="標楷體"/>
                  <w:rPrChange w:id="20219" w:author="Fegie" w:date="2021-04-29T18:04:00Z">
                    <w:rPr/>
                  </w:rPrChange>
                </w:rPr>
                <w:t>M</w:t>
              </w:r>
              <w:r w:rsidRPr="007D541B">
                <w:rPr>
                  <w:rFonts w:ascii="標楷體" w:eastAsia="標楷體" w:hAnsi="標楷體"/>
                  <w:lang w:eastAsia="zh-HK"/>
                  <w:rPrChange w:id="20220" w:author="Fegie" w:date="2021-04-29T18:04:00Z">
                    <w:rPr>
                      <w:lang w:eastAsia="zh-HK"/>
                    </w:rPr>
                  </w:rPrChange>
                </w:rPr>
                <w:t>ain.CustRelName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21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57B12" w14:textId="0B2B52BE" w:rsidR="001A37C9" w:rsidRDefault="007D541B" w:rsidP="007D541B">
            <w:pPr>
              <w:rPr>
                <w:ins w:id="20222" w:author="Fegie" w:date="2021-04-28T19:22:00Z"/>
                <w:rFonts w:ascii="標楷體" w:eastAsia="標楷體" w:hAnsi="標楷體"/>
                <w:lang w:eastAsia="zh-HK"/>
              </w:rPr>
            </w:pPr>
            <w:ins w:id="20223" w:author="Fegie" w:date="2021-04-29T18:07:00Z">
              <w:r>
                <w:rPr>
                  <w:rFonts w:ascii="標楷體" w:eastAsia="標楷體" w:hAnsi="標楷體" w:hint="eastAsia"/>
                  <w:lang w:eastAsia="zh-HK"/>
                </w:rPr>
                <w:t>客戶名稱</w:t>
              </w:r>
            </w:ins>
          </w:p>
        </w:tc>
      </w:tr>
      <w:tr w:rsidR="001A37C9" w14:paraId="22B2E31F" w14:textId="77777777" w:rsidTr="00F114E7">
        <w:trPr>
          <w:ins w:id="20224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225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6EF15AB" w14:textId="51DA1406" w:rsidR="001A37C9" w:rsidRDefault="00876ACC" w:rsidP="00C1400F">
            <w:pPr>
              <w:jc w:val="center"/>
              <w:rPr>
                <w:ins w:id="20226" w:author="Fegie" w:date="2021-04-28T19:22:00Z"/>
                <w:rFonts w:ascii="標楷體" w:eastAsia="標楷體" w:hAnsi="標楷體"/>
              </w:rPr>
            </w:pPr>
            <w:ins w:id="20227" w:author="Fegie" w:date="2021-04-29T17:19:00Z">
              <w:r>
                <w:rPr>
                  <w:rFonts w:ascii="標楷體" w:eastAsia="標楷體" w:hAnsi="標楷體"/>
                </w:rPr>
                <w:lastRenderedPageBreak/>
                <w:t>4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228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D1EE4DD" w14:textId="77777777" w:rsidR="001A37C9" w:rsidRDefault="001A37C9" w:rsidP="00C1400F">
            <w:pPr>
              <w:jc w:val="center"/>
              <w:rPr>
                <w:ins w:id="20229" w:author="Fegie" w:date="2021-04-28T19:22:00Z"/>
                <w:rFonts w:ascii="標楷體" w:eastAsia="標楷體" w:hAnsi="標楷體"/>
                <w:lang w:eastAsia="zh-HK"/>
              </w:rPr>
            </w:pPr>
            <w:ins w:id="20230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31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3EBE6A" w14:textId="272870C3" w:rsidR="001A37C9" w:rsidRDefault="00E50C2A" w:rsidP="00C1400F">
            <w:pPr>
              <w:rPr>
                <w:ins w:id="20232" w:author="Fegie" w:date="2021-04-28T19:22:00Z"/>
                <w:rFonts w:ascii="標楷體" w:eastAsia="標楷體" w:hAnsi="標楷體"/>
                <w:lang w:eastAsia="zh-HK"/>
              </w:rPr>
            </w:pPr>
            <w:ins w:id="20233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關係別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34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A34440" w14:textId="5E6E92F4" w:rsidR="001A37C9" w:rsidRPr="00033682" w:rsidRDefault="00033682">
            <w:pPr>
              <w:rPr>
                <w:ins w:id="20235" w:author="Fegie" w:date="2021-04-29T18:14:00Z"/>
                <w:rFonts w:ascii="標楷體" w:eastAsia="標楷體" w:hAnsi="標楷體"/>
                <w:lang w:eastAsia="zh-HK"/>
                <w:rPrChange w:id="20236" w:author="Fegie" w:date="2021-04-29T18:14:00Z">
                  <w:rPr>
                    <w:ins w:id="20237" w:author="Fegie" w:date="2021-04-29T18:14:00Z"/>
                    <w:lang w:eastAsia="zh-HK"/>
                  </w:rPr>
                </w:rPrChange>
              </w:rPr>
            </w:pPr>
            <w:ins w:id="20238" w:author="Fegie" w:date="2021-04-29T18:1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239" w:author="Fegie" w:date="2021-04-29T18:05:00Z">
              <w:r w:rsidR="007D541B" w:rsidRPr="00033682">
                <w:rPr>
                  <w:rFonts w:ascii="標楷體" w:eastAsia="標楷體" w:hAnsi="標楷體"/>
                  <w:lang w:eastAsia="zh-HK"/>
                  <w:rPrChange w:id="20240" w:author="Fegie" w:date="2021-04-29T18:14:00Z">
                    <w:rPr>
                      <w:lang w:eastAsia="zh-HK"/>
                    </w:rPr>
                  </w:rPrChange>
                </w:rPr>
                <w:t>CustRelDetail.</w:t>
              </w:r>
            </w:ins>
            <w:ins w:id="20241" w:author="Fegie" w:date="2021-04-29T18:07:00Z">
              <w:r w:rsidR="007D541B" w:rsidRPr="00033682">
                <w:rPr>
                  <w:rFonts w:ascii="標楷體" w:eastAsia="標楷體" w:hAnsi="標楷體"/>
                  <w:lang w:eastAsia="zh-HK"/>
                  <w:rPrChange w:id="20242" w:author="Fegie" w:date="2021-04-29T18:14:00Z">
                    <w:rPr>
                      <w:lang w:eastAsia="zh-HK"/>
                    </w:rPr>
                  </w:rPrChange>
                </w:rPr>
                <w:t>RelTypeCode</w:t>
              </w:r>
            </w:ins>
          </w:p>
          <w:p w14:paraId="131BB0F7" w14:textId="35FE500A" w:rsidR="00033682" w:rsidRPr="00033682" w:rsidRDefault="00033682">
            <w:pPr>
              <w:rPr>
                <w:ins w:id="20243" w:author="Fegie" w:date="2021-04-28T19:22:00Z"/>
                <w:rFonts w:ascii="標楷體" w:eastAsia="標楷體" w:hAnsi="標楷體"/>
                <w:lang w:eastAsia="zh-HK"/>
                <w:rPrChange w:id="20244" w:author="Fegie" w:date="2021-04-29T18:14:00Z">
                  <w:rPr>
                    <w:ins w:id="20245" w:author="Fegie" w:date="2021-04-28T19:22:00Z"/>
                    <w:lang w:eastAsia="zh-HK"/>
                  </w:rPr>
                </w:rPrChange>
              </w:rPr>
            </w:pPr>
            <w:ins w:id="20246" w:author="Fegie" w:date="2021-04-29T18:1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  (Cu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247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0248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249" w:author="Fegie" w:date="2021-04-29T18:1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0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60C002" w14:textId="05D4B8C2" w:rsidR="001A37C9" w:rsidRDefault="00F114E7" w:rsidP="00C1400F">
            <w:pPr>
              <w:rPr>
                <w:ins w:id="20251" w:author="Fegie" w:date="2021-04-28T19:22:00Z"/>
                <w:rFonts w:ascii="標楷體" w:eastAsia="標楷體" w:hAnsi="標楷體"/>
                <w:lang w:eastAsia="zh-HK"/>
              </w:rPr>
            </w:pPr>
            <w:ins w:id="20252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關係別</w:t>
              </w:r>
            </w:ins>
          </w:p>
        </w:tc>
      </w:tr>
      <w:tr w:rsidR="001A37C9" w14:paraId="223BD54E" w14:textId="77777777" w:rsidTr="00F114E7">
        <w:trPr>
          <w:ins w:id="20253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4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BFE04C" w14:textId="70D68081" w:rsidR="001A37C9" w:rsidRDefault="00876ACC" w:rsidP="00C1400F">
            <w:pPr>
              <w:jc w:val="center"/>
              <w:rPr>
                <w:ins w:id="20255" w:author="Fegie" w:date="2021-04-28T19:22:00Z"/>
                <w:rFonts w:ascii="標楷體" w:eastAsia="標楷體" w:hAnsi="標楷體"/>
              </w:rPr>
            </w:pPr>
            <w:ins w:id="20256" w:author="Fegie" w:date="2021-04-29T17:19:00Z"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7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0C9AC1" w14:textId="77777777" w:rsidR="001A37C9" w:rsidRDefault="001A37C9" w:rsidP="00C1400F">
            <w:pPr>
              <w:jc w:val="center"/>
              <w:rPr>
                <w:ins w:id="20258" w:author="Fegie" w:date="2021-04-28T19:22:00Z"/>
                <w:rFonts w:ascii="標楷體" w:eastAsia="標楷體" w:hAnsi="標楷體"/>
                <w:lang w:eastAsia="zh-HK"/>
              </w:rPr>
            </w:pPr>
            <w:ins w:id="2025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60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999B1C" w14:textId="16D6F2E6" w:rsidR="001A37C9" w:rsidRDefault="00E50C2A" w:rsidP="00C1400F">
            <w:pPr>
              <w:rPr>
                <w:ins w:id="20261" w:author="Fegie" w:date="2021-04-28T19:22:00Z"/>
                <w:rFonts w:ascii="標楷體" w:eastAsia="標楷體" w:hAnsi="標楷體"/>
                <w:lang w:eastAsia="zh-HK"/>
              </w:rPr>
            </w:pPr>
            <w:ins w:id="20262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關係人統編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63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E02F1A" w14:textId="348E07E6" w:rsidR="001A37C9" w:rsidRDefault="007D541B" w:rsidP="00C1400F">
            <w:pPr>
              <w:rPr>
                <w:ins w:id="20264" w:author="Fegie" w:date="2021-04-28T19:22:00Z"/>
                <w:rFonts w:ascii="標楷體" w:eastAsia="標楷體" w:hAnsi="標楷體"/>
                <w:color w:val="FF0000"/>
              </w:rPr>
            </w:pPr>
            <w:ins w:id="20265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0266" w:author="Fegie" w:date="2021-04-29T18:08:00Z"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lId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67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7BDF8B" w14:textId="3AA58251" w:rsidR="001A37C9" w:rsidRDefault="00F114E7" w:rsidP="00C1400F">
            <w:pPr>
              <w:rPr>
                <w:ins w:id="20268" w:author="Fegie" w:date="2021-04-28T19:22:00Z"/>
                <w:rFonts w:ascii="標楷體" w:eastAsia="標楷體" w:hAnsi="標楷體"/>
                <w:lang w:eastAsia="zh-HK"/>
              </w:rPr>
            </w:pPr>
            <w:ins w:id="20269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關係人統編</w:t>
              </w:r>
            </w:ins>
          </w:p>
        </w:tc>
      </w:tr>
      <w:tr w:rsidR="001A37C9" w14:paraId="779FD3FC" w14:textId="77777777" w:rsidTr="00F114E7">
        <w:trPr>
          <w:ins w:id="20270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71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72C3D6" w14:textId="5F7CA5E2" w:rsidR="001A37C9" w:rsidRDefault="00876ACC" w:rsidP="00C1400F">
            <w:pPr>
              <w:jc w:val="center"/>
              <w:rPr>
                <w:ins w:id="20272" w:author="Fegie" w:date="2021-04-28T19:22:00Z"/>
                <w:rFonts w:ascii="標楷體" w:eastAsia="標楷體" w:hAnsi="標楷體"/>
              </w:rPr>
            </w:pPr>
            <w:ins w:id="20273" w:author="Fegie" w:date="2021-04-29T17:19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74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CFD2EB" w14:textId="77777777" w:rsidR="001A37C9" w:rsidRDefault="001A37C9" w:rsidP="00C1400F">
            <w:pPr>
              <w:jc w:val="center"/>
              <w:rPr>
                <w:ins w:id="20275" w:author="Fegie" w:date="2021-04-28T19:22:00Z"/>
                <w:rFonts w:ascii="標楷體" w:eastAsia="標楷體" w:hAnsi="標楷體"/>
                <w:lang w:eastAsia="zh-HK"/>
              </w:rPr>
            </w:pPr>
            <w:ins w:id="2027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77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DB43B0" w14:textId="2EB87199" w:rsidR="001A37C9" w:rsidRDefault="00E50C2A" w:rsidP="00C1400F">
            <w:pPr>
              <w:rPr>
                <w:ins w:id="20278" w:author="Fegie" w:date="2021-04-28T19:22:00Z"/>
                <w:rFonts w:ascii="標楷體" w:eastAsia="標楷體" w:hAnsi="標楷體"/>
                <w:lang w:eastAsia="zh-HK"/>
              </w:rPr>
            </w:pPr>
            <w:ins w:id="20279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關係人名稱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80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060E5" w14:textId="654DBC64" w:rsidR="001A37C9" w:rsidRPr="00BA4B70" w:rsidRDefault="007D541B" w:rsidP="00C1400F">
            <w:pPr>
              <w:rPr>
                <w:ins w:id="20281" w:author="Fegie" w:date="2021-04-28T19:22:00Z"/>
                <w:rFonts w:ascii="標楷體" w:eastAsia="標楷體" w:hAnsi="標楷體"/>
                <w:color w:val="000000" w:themeColor="text1"/>
              </w:rPr>
            </w:pPr>
            <w:ins w:id="20282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0283" w:author="Fegie" w:date="2021-04-29T18:07:00Z">
              <w:r>
                <w:rPr>
                  <w:rFonts w:ascii="標楷體" w:eastAsia="標楷體" w:hAnsi="標楷體"/>
                  <w:lang w:eastAsia="zh-HK"/>
                </w:rPr>
                <w:t>RelName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84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2269A" w14:textId="707F5915" w:rsidR="001A37C9" w:rsidRDefault="00F114E7" w:rsidP="00C1400F">
            <w:pPr>
              <w:rPr>
                <w:ins w:id="20285" w:author="Fegie" w:date="2021-04-28T19:22:00Z"/>
                <w:rFonts w:ascii="標楷體" w:eastAsia="標楷體" w:hAnsi="標楷體"/>
                <w:lang w:eastAsia="zh-HK"/>
              </w:rPr>
            </w:pPr>
            <w:ins w:id="20286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關係人名稱</w:t>
              </w:r>
            </w:ins>
          </w:p>
        </w:tc>
      </w:tr>
      <w:tr w:rsidR="001A37C9" w14:paraId="41087DF2" w14:textId="77777777" w:rsidTr="00F114E7">
        <w:trPr>
          <w:ins w:id="20287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88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945612" w14:textId="4B9906C2" w:rsidR="001A37C9" w:rsidRDefault="00876ACC" w:rsidP="00C1400F">
            <w:pPr>
              <w:jc w:val="center"/>
              <w:rPr>
                <w:ins w:id="20289" w:author="Fegie" w:date="2021-04-28T19:22:00Z"/>
                <w:rFonts w:ascii="標楷體" w:eastAsia="標楷體" w:hAnsi="標楷體"/>
              </w:rPr>
            </w:pPr>
            <w:ins w:id="20290" w:author="Fegie" w:date="2021-04-29T17:19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1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B6BD30" w14:textId="77777777" w:rsidR="001A37C9" w:rsidRDefault="001A37C9" w:rsidP="00C1400F">
            <w:pPr>
              <w:jc w:val="center"/>
              <w:rPr>
                <w:ins w:id="20292" w:author="Fegie" w:date="2021-04-28T19:22:00Z"/>
                <w:rFonts w:ascii="標楷體" w:eastAsia="標楷體" w:hAnsi="標楷體"/>
                <w:lang w:eastAsia="zh-HK"/>
              </w:rPr>
            </w:pPr>
            <w:ins w:id="20293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4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84D3AC" w14:textId="7E5D0E99" w:rsidR="001A37C9" w:rsidRDefault="00E50C2A" w:rsidP="00C1400F">
            <w:pPr>
              <w:rPr>
                <w:ins w:id="20295" w:author="Fegie" w:date="2021-04-28T19:22:00Z"/>
                <w:rFonts w:ascii="標楷體" w:eastAsia="標楷體" w:hAnsi="標楷體"/>
                <w:lang w:eastAsia="zh-HK"/>
              </w:rPr>
            </w:pPr>
            <w:ins w:id="20296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7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81A45A" w14:textId="78D7412C" w:rsidR="001A37C9" w:rsidRDefault="00033682" w:rsidP="00C1400F">
            <w:pPr>
              <w:rPr>
                <w:ins w:id="20298" w:author="Fegie" w:date="2021-04-29T18:18:00Z"/>
                <w:rFonts w:ascii="標楷體" w:eastAsia="標楷體" w:hAnsi="標楷體"/>
                <w:lang w:eastAsia="zh-HK"/>
              </w:rPr>
            </w:pPr>
            <w:ins w:id="20299" w:author="Fegie" w:date="2021-04-29T18:1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300" w:author="Fegie" w:date="2021-04-29T18:05:00Z">
              <w:r w:rsidR="007D541B"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0301" w:author="Fegie" w:date="2021-04-29T18:06:00Z">
              <w:r w:rsidR="007D541B">
                <w:rPr>
                  <w:rFonts w:ascii="標楷體" w:eastAsia="標楷體" w:hAnsi="標楷體"/>
                  <w:lang w:eastAsia="zh-HK"/>
                </w:rPr>
                <w:t>Rel</w:t>
              </w:r>
            </w:ins>
            <w:ins w:id="20302" w:author="Fegie" w:date="2021-04-29T18:08:00Z">
              <w:r w:rsidR="007D541B">
                <w:rPr>
                  <w:rFonts w:ascii="標楷體" w:eastAsia="標楷體" w:hAnsi="標楷體"/>
                  <w:lang w:eastAsia="zh-HK"/>
                </w:rPr>
                <w:t>ationCode</w:t>
              </w:r>
            </w:ins>
          </w:p>
          <w:p w14:paraId="6264C7B5" w14:textId="77777777" w:rsidR="00033682" w:rsidRDefault="00033682" w:rsidP="00033682">
            <w:pPr>
              <w:rPr>
                <w:ins w:id="20303" w:author="Fegie" w:date="2021-04-29T18:18:00Z"/>
                <w:rFonts w:ascii="標楷體" w:eastAsia="標楷體" w:hAnsi="標楷體" w:cs="細明體"/>
                <w:spacing w:val="15"/>
                <w:kern w:val="0"/>
              </w:rPr>
            </w:pPr>
            <w:ins w:id="20304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2.下拉選單 </w:t>
              </w:r>
            </w:ins>
          </w:p>
          <w:p w14:paraId="15B94348" w14:textId="65099D27" w:rsidR="00033682" w:rsidRPr="00BA4B70" w:rsidRDefault="00033682">
            <w:pPr>
              <w:rPr>
                <w:ins w:id="20305" w:author="Fegie" w:date="2021-04-28T19:22:00Z"/>
                <w:rFonts w:ascii="標楷體" w:eastAsia="標楷體" w:hAnsi="標楷體"/>
                <w:color w:val="000000" w:themeColor="text1"/>
              </w:rPr>
            </w:pPr>
            <w:ins w:id="20306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20307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stRelationType</w:t>
              </w:r>
            </w:ins>
            <w:ins w:id="20308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309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0310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</w:t>
              </w:r>
              <w:del w:id="20311" w:author="家榮 張" w:date="2021-05-06T19:36:00Z">
                <w:r w:rsidR="00A40324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>1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312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13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56D3CE" w14:textId="74582FCA" w:rsidR="001A37C9" w:rsidRDefault="00F114E7" w:rsidP="00C1400F">
            <w:pPr>
              <w:rPr>
                <w:ins w:id="20314" w:author="Fegie" w:date="2021-04-28T19:22:00Z"/>
                <w:rFonts w:ascii="標楷體" w:eastAsia="標楷體" w:hAnsi="標楷體"/>
                <w:lang w:eastAsia="zh-HK"/>
              </w:rPr>
            </w:pPr>
            <w:ins w:id="20315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</w:t>
              </w:r>
            </w:ins>
          </w:p>
        </w:tc>
      </w:tr>
      <w:tr w:rsidR="001A37C9" w14:paraId="700011DA" w14:textId="77777777" w:rsidTr="00F114E7">
        <w:trPr>
          <w:ins w:id="20316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17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D48D58" w14:textId="5817645A" w:rsidR="001A37C9" w:rsidRDefault="00876ACC" w:rsidP="00C1400F">
            <w:pPr>
              <w:jc w:val="center"/>
              <w:rPr>
                <w:ins w:id="20318" w:author="Fegie" w:date="2021-04-28T19:22:00Z"/>
                <w:rFonts w:ascii="標楷體" w:eastAsia="標楷體" w:hAnsi="標楷體"/>
              </w:rPr>
            </w:pPr>
            <w:ins w:id="20319" w:author="Fegie" w:date="2021-04-29T17:19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20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3F6067" w14:textId="77777777" w:rsidR="001A37C9" w:rsidRDefault="001A37C9" w:rsidP="00C1400F">
            <w:pPr>
              <w:jc w:val="center"/>
              <w:rPr>
                <w:ins w:id="20321" w:author="Fegie" w:date="2021-04-28T19:22:00Z"/>
                <w:rFonts w:ascii="標楷體" w:eastAsia="標楷體" w:hAnsi="標楷體"/>
                <w:lang w:eastAsia="zh-HK"/>
              </w:rPr>
            </w:pPr>
            <w:ins w:id="20322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23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623DF0" w14:textId="2BB7A47F" w:rsidR="001A37C9" w:rsidRDefault="00E50C2A" w:rsidP="00C1400F">
            <w:pPr>
              <w:rPr>
                <w:ins w:id="20324" w:author="Fegie" w:date="2021-04-28T19:22:00Z"/>
                <w:rFonts w:ascii="標楷體" w:eastAsia="標楷體" w:hAnsi="標楷體"/>
                <w:lang w:eastAsia="zh-HK"/>
              </w:rPr>
            </w:pPr>
            <w:ins w:id="20325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26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EEF6F5" w14:textId="45C6D675" w:rsidR="001A37C9" w:rsidRPr="00BA4B70" w:rsidRDefault="007D541B" w:rsidP="00C1400F">
            <w:pPr>
              <w:rPr>
                <w:ins w:id="20327" w:author="Fegie" w:date="2021-04-28T19:22:00Z"/>
                <w:rFonts w:ascii="標楷體" w:eastAsia="標楷體" w:hAnsi="標楷體"/>
                <w:color w:val="000000" w:themeColor="text1"/>
              </w:rPr>
            </w:pPr>
            <w:ins w:id="20328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0329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Remark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30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4D584" w14:textId="493DFD71" w:rsidR="001A37C9" w:rsidRDefault="00F114E7" w:rsidP="00C1400F">
            <w:pPr>
              <w:rPr>
                <w:ins w:id="20331" w:author="Fegie" w:date="2021-04-28T19:22:00Z"/>
                <w:rFonts w:ascii="標楷體" w:eastAsia="標楷體" w:hAnsi="標楷體"/>
                <w:lang w:eastAsia="zh-HK"/>
              </w:rPr>
            </w:pPr>
            <w:ins w:id="20332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</w:tr>
      <w:tr w:rsidR="001A37C9" w14:paraId="7F7DD46D" w14:textId="77777777" w:rsidTr="00F114E7">
        <w:trPr>
          <w:ins w:id="20333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34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B9BD6C" w14:textId="497F8F71" w:rsidR="001A37C9" w:rsidRDefault="00876ACC" w:rsidP="00C1400F">
            <w:pPr>
              <w:jc w:val="center"/>
              <w:rPr>
                <w:ins w:id="20335" w:author="Fegie" w:date="2021-04-28T19:22:00Z"/>
                <w:rFonts w:ascii="標楷體" w:eastAsia="標楷體" w:hAnsi="標楷體"/>
              </w:rPr>
            </w:pPr>
            <w:ins w:id="20336" w:author="Fegie" w:date="2021-04-29T17:19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37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A4C15B" w14:textId="77777777" w:rsidR="001A37C9" w:rsidRDefault="001A37C9" w:rsidP="00C1400F">
            <w:pPr>
              <w:jc w:val="center"/>
              <w:rPr>
                <w:ins w:id="20338" w:author="Fegie" w:date="2021-04-28T19:22:00Z"/>
                <w:rFonts w:ascii="標楷體" w:eastAsia="標楷體" w:hAnsi="標楷體"/>
                <w:lang w:eastAsia="zh-HK"/>
              </w:rPr>
            </w:pPr>
            <w:ins w:id="2033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40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9ABA30" w14:textId="352CEC49" w:rsidR="001A37C9" w:rsidRDefault="00E50C2A" w:rsidP="00C1400F">
            <w:pPr>
              <w:rPr>
                <w:ins w:id="20341" w:author="Fegie" w:date="2021-04-28T19:22:00Z"/>
                <w:rFonts w:ascii="標楷體" w:eastAsia="標楷體" w:hAnsi="標楷體"/>
                <w:lang w:eastAsia="zh-HK"/>
              </w:rPr>
            </w:pPr>
            <w:ins w:id="20342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43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B679C7" w14:textId="77777777" w:rsidR="001A37C9" w:rsidRDefault="00033682" w:rsidP="00C1400F">
            <w:pPr>
              <w:rPr>
                <w:ins w:id="20344" w:author="Fegie" w:date="2021-04-29T18:19:00Z"/>
                <w:rFonts w:ascii="標楷體" w:eastAsia="標楷體" w:hAnsi="標楷體"/>
                <w:lang w:eastAsia="zh-HK"/>
              </w:rPr>
            </w:pPr>
            <w:ins w:id="20345" w:author="Fegie" w:date="2021-04-29T18:19:00Z">
              <w:r>
                <w:rPr>
                  <w:rFonts w:ascii="標楷體" w:eastAsia="標楷體" w:hAnsi="標楷體"/>
                  <w:lang w:eastAsia="zh-HK"/>
                </w:rPr>
                <w:t>1.</w:t>
              </w:r>
            </w:ins>
            <w:ins w:id="20346" w:author="Fegie" w:date="2021-04-29T18:05:00Z">
              <w:r w:rsidR="007D541B"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0347" w:author="Fegie" w:date="2021-04-29T18:06:00Z">
              <w:r w:rsidR="007D541B">
                <w:rPr>
                  <w:rFonts w:ascii="標楷體" w:eastAsia="標楷體" w:hAnsi="標楷體"/>
                  <w:lang w:eastAsia="zh-HK"/>
                </w:rPr>
                <w:t>Status</w:t>
              </w:r>
            </w:ins>
          </w:p>
          <w:p w14:paraId="7AE5C67C" w14:textId="1533A154" w:rsidR="00033682" w:rsidRDefault="00033682">
            <w:pPr>
              <w:ind w:left="270" w:hangingChars="100" w:hanging="270"/>
              <w:rPr>
                <w:ins w:id="20348" w:author="Fegie" w:date="2021-04-28T19:22:00Z"/>
                <w:rFonts w:ascii="標楷體" w:eastAsia="標楷體" w:hAnsi="標楷體"/>
                <w:color w:val="FF0000"/>
              </w:rPr>
              <w:pPrChange w:id="20349" w:author="Fegie" w:date="2021-04-29T18:19:00Z">
                <w:pPr/>
              </w:pPrChange>
            </w:pPr>
            <w:ins w:id="20350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351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0352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353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54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FC7769" w14:textId="52F13CB9" w:rsidR="001A37C9" w:rsidRDefault="00F114E7" w:rsidP="00C1400F">
            <w:pPr>
              <w:rPr>
                <w:ins w:id="20355" w:author="Fegie" w:date="2021-04-28T19:22:00Z"/>
                <w:rFonts w:ascii="標楷體" w:eastAsia="標楷體" w:hAnsi="標楷體"/>
                <w:lang w:eastAsia="zh-HK"/>
              </w:rPr>
            </w:pPr>
            <w:ins w:id="20356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</w:p>
        </w:tc>
      </w:tr>
      <w:tr w:rsidR="001A37C9" w14:paraId="361C8BBE" w14:textId="77777777" w:rsidTr="00F114E7">
        <w:trPr>
          <w:ins w:id="20357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58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4B5F46" w14:textId="4A6F3991" w:rsidR="001A37C9" w:rsidRDefault="001A37C9" w:rsidP="00C1400F">
            <w:pPr>
              <w:jc w:val="center"/>
              <w:rPr>
                <w:ins w:id="20359" w:author="Fegie" w:date="2021-04-28T19:22:00Z"/>
                <w:rFonts w:ascii="標楷體" w:eastAsia="標楷體" w:hAnsi="標楷體"/>
              </w:rPr>
            </w:pPr>
            <w:ins w:id="20360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0361" w:author="Fegie" w:date="2021-04-29T17:19:00Z">
              <w:r w:rsidR="00876ACC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6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92B5B3" w14:textId="77777777" w:rsidR="001A37C9" w:rsidRDefault="001A37C9" w:rsidP="00C1400F">
            <w:pPr>
              <w:jc w:val="center"/>
              <w:rPr>
                <w:ins w:id="20363" w:author="Fegie" w:date="2021-04-28T19:22:00Z"/>
                <w:rFonts w:ascii="標楷體" w:eastAsia="標楷體" w:hAnsi="標楷體"/>
                <w:lang w:eastAsia="zh-HK"/>
              </w:rPr>
            </w:pPr>
            <w:ins w:id="2036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6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5199D9" w14:textId="672A5740" w:rsidR="001A37C9" w:rsidRDefault="00E50C2A" w:rsidP="00C1400F">
            <w:pPr>
              <w:rPr>
                <w:ins w:id="20366" w:author="Fegie" w:date="2021-04-28T19:22:00Z"/>
                <w:rFonts w:ascii="標楷體" w:eastAsia="標楷體" w:hAnsi="標楷體"/>
                <w:lang w:eastAsia="zh-HK"/>
              </w:rPr>
            </w:pPr>
            <w:ins w:id="20367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68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88038E" w14:textId="293CBD43" w:rsidR="001A37C9" w:rsidRDefault="007D541B" w:rsidP="00C1400F">
            <w:pPr>
              <w:rPr>
                <w:ins w:id="20369" w:author="Fegie" w:date="2021-04-28T19:22:00Z"/>
                <w:rFonts w:ascii="標楷體" w:eastAsia="標楷體" w:hAnsi="標楷體"/>
                <w:color w:val="FF0000"/>
              </w:rPr>
            </w:pPr>
            <w:ins w:id="20370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CustRelDetail.Note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71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FD43BD" w14:textId="4E1A040C" w:rsidR="001A37C9" w:rsidRDefault="00F114E7" w:rsidP="00C1400F">
            <w:pPr>
              <w:rPr>
                <w:ins w:id="20372" w:author="Fegie" w:date="2021-04-28T19:22:00Z"/>
                <w:rFonts w:ascii="標楷體" w:eastAsia="標楷體" w:hAnsi="標楷體"/>
                <w:lang w:eastAsia="zh-HK"/>
              </w:rPr>
            </w:pPr>
            <w:ins w:id="20373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08B0BB9E" w14:textId="77777777" w:rsidTr="00F114E7">
        <w:trPr>
          <w:ins w:id="20374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75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9C8F3" w14:textId="498CD255" w:rsidR="001A37C9" w:rsidRDefault="001A37C9" w:rsidP="00C1400F">
            <w:pPr>
              <w:jc w:val="center"/>
              <w:rPr>
                <w:ins w:id="20376" w:author="Fegie" w:date="2021-04-28T19:22:00Z"/>
                <w:rFonts w:ascii="標楷體" w:eastAsia="標楷體" w:hAnsi="標楷體"/>
              </w:rPr>
            </w:pPr>
            <w:ins w:id="20377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0378" w:author="Fegie" w:date="2021-04-29T17:19:00Z">
              <w:r w:rsidR="00876ACC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79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0ECC58" w14:textId="77777777" w:rsidR="001A37C9" w:rsidRDefault="001A37C9" w:rsidP="00C1400F">
            <w:pPr>
              <w:jc w:val="center"/>
              <w:rPr>
                <w:ins w:id="20380" w:author="Fegie" w:date="2021-04-28T19:22:00Z"/>
                <w:rFonts w:ascii="標楷體" w:eastAsia="標楷體" w:hAnsi="標楷體"/>
                <w:lang w:eastAsia="zh-HK"/>
              </w:rPr>
            </w:pPr>
            <w:ins w:id="20381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82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24367" w14:textId="7F6C4C1D" w:rsidR="001A37C9" w:rsidRDefault="00E50C2A" w:rsidP="00C1400F">
            <w:pPr>
              <w:rPr>
                <w:ins w:id="20383" w:author="Fegie" w:date="2021-04-28T19:22:00Z"/>
                <w:rFonts w:ascii="標楷體" w:eastAsia="標楷體" w:hAnsi="標楷體"/>
                <w:lang w:eastAsia="zh-HK"/>
              </w:rPr>
            </w:pPr>
            <w:ins w:id="20384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建立日期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85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0C32C" w14:textId="14043C94" w:rsidR="001A37C9" w:rsidRDefault="007D541B" w:rsidP="00C1400F">
            <w:pPr>
              <w:rPr>
                <w:ins w:id="20386" w:author="Fegie" w:date="2021-04-28T19:22:00Z"/>
                <w:rFonts w:ascii="標楷體" w:eastAsia="標楷體" w:hAnsi="標楷體"/>
                <w:color w:val="FF0000"/>
              </w:rPr>
            </w:pPr>
            <w:ins w:id="20387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CustRelDetail.CreateDate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88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6C5975" w14:textId="70E6E39C" w:rsidR="001A37C9" w:rsidRDefault="00F114E7" w:rsidP="00C1400F">
            <w:pPr>
              <w:rPr>
                <w:ins w:id="20389" w:author="Fegie" w:date="2021-04-28T19:22:00Z"/>
                <w:rFonts w:ascii="標楷體" w:eastAsia="標楷體" w:hAnsi="標楷體"/>
                <w:lang w:eastAsia="zh-HK"/>
              </w:rPr>
            </w:pPr>
            <w:ins w:id="20390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建立日期</w:t>
              </w:r>
            </w:ins>
          </w:p>
        </w:tc>
      </w:tr>
      <w:tr w:rsidR="001A37C9" w14:paraId="68FBD90C" w14:textId="77777777" w:rsidTr="00F114E7">
        <w:trPr>
          <w:ins w:id="20391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92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1A5544" w14:textId="0D16B47D" w:rsidR="001A37C9" w:rsidRDefault="001A37C9" w:rsidP="00C1400F">
            <w:pPr>
              <w:jc w:val="center"/>
              <w:rPr>
                <w:ins w:id="20393" w:author="Fegie" w:date="2021-04-28T19:22:00Z"/>
                <w:rFonts w:ascii="標楷體" w:eastAsia="標楷體" w:hAnsi="標楷體"/>
              </w:rPr>
            </w:pPr>
            <w:ins w:id="20394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0395" w:author="Fegie" w:date="2021-04-29T17:19:00Z">
              <w:r w:rsidR="00876ACC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96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460CBD" w14:textId="77777777" w:rsidR="001A37C9" w:rsidRDefault="001A37C9" w:rsidP="00C1400F">
            <w:pPr>
              <w:jc w:val="center"/>
              <w:rPr>
                <w:ins w:id="20397" w:author="Fegie" w:date="2021-04-28T19:22:00Z"/>
                <w:rFonts w:ascii="標楷體" w:eastAsia="標楷體" w:hAnsi="標楷體"/>
                <w:lang w:eastAsia="zh-HK"/>
              </w:rPr>
            </w:pPr>
            <w:ins w:id="2039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99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36C08" w14:textId="1F1E58A6" w:rsidR="001A37C9" w:rsidRDefault="00E50C2A" w:rsidP="00C1400F">
            <w:pPr>
              <w:rPr>
                <w:ins w:id="20400" w:author="Fegie" w:date="2021-04-28T19:22:00Z"/>
                <w:rFonts w:ascii="標楷體" w:eastAsia="標楷體" w:hAnsi="標楷體"/>
                <w:lang w:eastAsia="zh-HK"/>
              </w:rPr>
            </w:pPr>
            <w:ins w:id="20401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最後修改時間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2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341951" w14:textId="38D39D90" w:rsidR="001A37C9" w:rsidRDefault="007D541B" w:rsidP="00C1400F">
            <w:pPr>
              <w:rPr>
                <w:ins w:id="20403" w:author="Fegie" w:date="2021-04-28T19:22:00Z"/>
                <w:rFonts w:ascii="標楷體" w:eastAsia="標楷體" w:hAnsi="標楷體"/>
                <w:color w:val="FF0000"/>
              </w:rPr>
            </w:pPr>
            <w:ins w:id="20404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CustRelDetail.LastUpdate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5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C0AED" w14:textId="3A81B902" w:rsidR="001A37C9" w:rsidRDefault="00F114E7" w:rsidP="00C1400F">
            <w:pPr>
              <w:rPr>
                <w:ins w:id="20406" w:author="Fegie" w:date="2021-04-28T19:22:00Z"/>
                <w:rFonts w:ascii="標楷體" w:eastAsia="標楷體" w:hAnsi="標楷體"/>
                <w:lang w:eastAsia="zh-HK"/>
              </w:rPr>
            </w:pPr>
            <w:ins w:id="20407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最後修改時間</w:t>
              </w:r>
            </w:ins>
          </w:p>
        </w:tc>
      </w:tr>
      <w:tr w:rsidR="001A37C9" w14:paraId="5D007685" w14:textId="77777777" w:rsidTr="00F114E7">
        <w:trPr>
          <w:ins w:id="20408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9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28EFB" w14:textId="289D1292" w:rsidR="001A37C9" w:rsidRDefault="001A37C9" w:rsidP="00C1400F">
            <w:pPr>
              <w:jc w:val="center"/>
              <w:rPr>
                <w:ins w:id="20410" w:author="Fegie" w:date="2021-04-28T19:22:00Z"/>
                <w:rFonts w:ascii="標楷體" w:eastAsia="標楷體" w:hAnsi="標楷體"/>
              </w:rPr>
            </w:pPr>
            <w:ins w:id="20411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0412" w:author="Fegie" w:date="2021-04-29T17:20:00Z">
              <w:r w:rsidR="00876ACC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13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F4030E" w14:textId="77777777" w:rsidR="001A37C9" w:rsidRDefault="001A37C9" w:rsidP="00C1400F">
            <w:pPr>
              <w:jc w:val="center"/>
              <w:rPr>
                <w:ins w:id="20414" w:author="Fegie" w:date="2021-04-28T19:22:00Z"/>
                <w:rFonts w:ascii="標楷體" w:eastAsia="標楷體" w:hAnsi="標楷體"/>
                <w:lang w:eastAsia="zh-HK"/>
              </w:rPr>
            </w:pPr>
            <w:ins w:id="2041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16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26220D" w14:textId="3DAA0D2E" w:rsidR="001A37C9" w:rsidRDefault="00E50C2A" w:rsidP="00C1400F">
            <w:pPr>
              <w:rPr>
                <w:ins w:id="20417" w:author="Fegie" w:date="2021-04-28T19:22:00Z"/>
                <w:rFonts w:ascii="標楷體" w:eastAsia="標楷體" w:hAnsi="標楷體"/>
                <w:lang w:eastAsia="zh-HK"/>
              </w:rPr>
            </w:pPr>
            <w:ins w:id="20418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最後修改員工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19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F53120" w14:textId="7B0AD574" w:rsidR="001A37C9" w:rsidRDefault="007D541B" w:rsidP="00C1400F">
            <w:pPr>
              <w:rPr>
                <w:ins w:id="20420" w:author="Fegie" w:date="2021-04-28T19:22:00Z"/>
                <w:rFonts w:ascii="標楷體" w:eastAsia="標楷體" w:hAnsi="標楷體"/>
                <w:color w:val="FF0000"/>
              </w:rPr>
            </w:pPr>
            <w:ins w:id="20421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CustRelDetail.LastUpdateEmpNo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22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6A81C0" w14:textId="458CA6AF" w:rsidR="001A37C9" w:rsidRDefault="00F114E7" w:rsidP="00C1400F">
            <w:pPr>
              <w:rPr>
                <w:ins w:id="20423" w:author="Fegie" w:date="2021-04-28T19:22:00Z"/>
                <w:rFonts w:ascii="標楷體" w:eastAsia="標楷體" w:hAnsi="標楷體"/>
                <w:lang w:eastAsia="zh-HK"/>
              </w:rPr>
            </w:pPr>
            <w:ins w:id="20424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最後修改員工</w:t>
              </w:r>
            </w:ins>
          </w:p>
        </w:tc>
      </w:tr>
    </w:tbl>
    <w:p w14:paraId="1EA6CF08" w14:textId="006246E2" w:rsidR="00D04096" w:rsidRDefault="001A37C9">
      <w:pPr>
        <w:widowControl/>
        <w:rPr>
          <w:ins w:id="20425" w:author="Fegie" w:date="2021-05-02T00:09:00Z"/>
        </w:rPr>
      </w:pPr>
      <w:ins w:id="20426" w:author="Fegie" w:date="2021-04-28T19:22:00Z">
        <w:r>
          <w:br w:type="page"/>
        </w:r>
      </w:ins>
    </w:p>
    <w:p w14:paraId="411E9948" w14:textId="2BC45C7A" w:rsidR="00D04096" w:rsidRDefault="00D04096" w:rsidP="00D04096">
      <w:pPr>
        <w:pStyle w:val="3"/>
        <w:numPr>
          <w:ilvl w:val="2"/>
          <w:numId w:val="54"/>
        </w:numPr>
        <w:rPr>
          <w:ins w:id="20427" w:author="Fegie" w:date="2021-05-02T00:09:00Z"/>
        </w:rPr>
      </w:pPr>
      <w:ins w:id="20428" w:author="Fegie" w:date="2021-05-02T00:09:00Z">
        <w:r>
          <w:rPr>
            <w:rFonts w:hint="eastAsia"/>
          </w:rPr>
          <w:lastRenderedPageBreak/>
          <w:t>L</w:t>
        </w:r>
        <w:r>
          <w:t>110</w:t>
        </w:r>
        <w:r>
          <w:rPr>
            <w:rFonts w:hint="eastAsia"/>
          </w:rPr>
          <w:t>6</w:t>
        </w:r>
        <w:r>
          <w:t xml:space="preserve">  </w:t>
        </w:r>
        <w:r>
          <w:rPr>
            <w:rFonts w:hint="eastAsia"/>
          </w:rPr>
          <w:t>關聯戶資料維護</w:t>
        </w:r>
      </w:ins>
      <w:ins w:id="20429" w:author="Fegie" w:date="2021-05-05T16:25:00Z">
        <w:r w:rsidR="00C817AE">
          <w:rPr>
            <w:rFonts w:hAnsi="標楷體" w:hint="eastAsia"/>
          </w:rPr>
          <w:t>***</w:t>
        </w:r>
      </w:ins>
    </w:p>
    <w:p w14:paraId="4DEB376C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0430" w:author="Fegie" w:date="2021-05-02T00:09:00Z"/>
        </w:rPr>
      </w:pPr>
      <w:ins w:id="20431" w:author="Fegie" w:date="2021-05-02T00:09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4936FC53" w14:textId="77777777" w:rsidTr="001B4B49">
        <w:trPr>
          <w:trHeight w:val="277"/>
          <w:ins w:id="20432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3BA0306" w14:textId="77777777" w:rsidR="00D04096" w:rsidRDefault="00D04096" w:rsidP="001B4B49">
            <w:pPr>
              <w:rPr>
                <w:ins w:id="20433" w:author="Fegie" w:date="2021-05-02T00:09:00Z"/>
                <w:rFonts w:ascii="標楷體" w:eastAsia="標楷體" w:hAnsi="標楷體"/>
              </w:rPr>
            </w:pPr>
            <w:ins w:id="20434" w:author="Fegie" w:date="2021-05-02T00:09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2E063" w14:textId="1127E9EA" w:rsidR="00D04096" w:rsidRDefault="002D0D18" w:rsidP="001B4B49">
            <w:pPr>
              <w:rPr>
                <w:ins w:id="20435" w:author="Fegie" w:date="2021-05-02T00:09:00Z"/>
                <w:rFonts w:ascii="標楷體" w:eastAsia="標楷體" w:hAnsi="標楷體"/>
              </w:rPr>
            </w:pPr>
            <w:ins w:id="20436" w:author="Fegie" w:date="2021-05-02T16:11:00Z">
              <w:r>
                <w:rPr>
                  <w:rFonts w:ascii="標楷體" w:eastAsia="標楷體" w:hAnsi="標楷體" w:hint="eastAsia"/>
                </w:rPr>
                <w:t>關聯戶資料</w:t>
              </w:r>
            </w:ins>
            <w:ins w:id="20437" w:author="Fegie" w:date="2021-05-02T00:09:00Z">
              <w:r w:rsidR="00D04096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D04096" w14:paraId="03095BF1" w14:textId="77777777" w:rsidTr="001B4B49">
        <w:trPr>
          <w:trHeight w:val="277"/>
          <w:ins w:id="20438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7AC522" w14:textId="77777777" w:rsidR="00D04096" w:rsidRDefault="00D04096" w:rsidP="001B4B49">
            <w:pPr>
              <w:rPr>
                <w:ins w:id="20439" w:author="Fegie" w:date="2021-05-02T00:09:00Z"/>
                <w:rFonts w:ascii="標楷體" w:eastAsia="標楷體" w:hAnsi="標楷體"/>
              </w:rPr>
            </w:pPr>
            <w:ins w:id="20440" w:author="Fegie" w:date="2021-05-02T00:09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E9800B" w14:textId="23B52DC6" w:rsidR="00D04096" w:rsidRDefault="00D04096" w:rsidP="001B4B49">
            <w:pPr>
              <w:rPr>
                <w:ins w:id="20441" w:author="Fegie" w:date="2021-05-02T00:09:00Z"/>
                <w:rFonts w:ascii="標楷體" w:eastAsia="標楷體" w:hAnsi="標楷體"/>
              </w:rPr>
            </w:pPr>
            <w:ins w:id="20442" w:author="Fegie" w:date="2021-05-02T00:09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0443" w:author="Fegie" w:date="2021-05-02T16:12:00Z">
              <w:r w:rsidR="002D0D18">
                <w:rPr>
                  <w:rFonts w:ascii="標楷體" w:eastAsia="標楷體" w:hAnsi="標楷體" w:hint="eastAsia"/>
                </w:rPr>
                <w:t>客戶關聯戶</w:t>
              </w:r>
            </w:ins>
            <w:ins w:id="20444" w:author="Fegie" w:date="2021-05-02T00:09:00Z">
              <w:r>
                <w:rPr>
                  <w:rFonts w:ascii="標楷體" w:eastAsia="標楷體" w:hAnsi="標楷體" w:hint="eastAsia"/>
                </w:rPr>
                <w:t>資料。</w:t>
              </w:r>
            </w:ins>
          </w:p>
          <w:p w14:paraId="1DE205E8" w14:textId="2AD4B3AE" w:rsidR="00D04096" w:rsidRDefault="00D04096" w:rsidP="001B4B49">
            <w:pPr>
              <w:rPr>
                <w:ins w:id="20445" w:author="Fegie" w:date="2021-05-02T00:09:00Z"/>
                <w:rFonts w:ascii="標楷體" w:eastAsia="標楷體" w:hAnsi="標楷體"/>
              </w:rPr>
            </w:pPr>
            <w:ins w:id="20446" w:author="Fegie" w:date="2021-05-02T00:09:00Z">
              <w:r>
                <w:rPr>
                  <w:rFonts w:ascii="標楷體" w:eastAsia="標楷體" w:hAnsi="標楷體" w:hint="eastAsia"/>
                </w:rPr>
                <w:t>2.需由入口交易「</w:t>
              </w:r>
            </w:ins>
            <w:ins w:id="20447" w:author="Fegie" w:date="2021-05-02T16:12:00Z">
              <w:r w:rsidR="002D0D18">
                <w:rPr>
                  <w:rFonts w:ascii="標楷體" w:eastAsia="標楷體" w:hAnsi="標楷體" w:hint="eastAsia"/>
                </w:rPr>
                <w:t>L1906 關聯戶資料查詢</w:t>
              </w:r>
            </w:ins>
            <w:ins w:id="20448" w:author="Fegie" w:date="2021-05-02T00:09:00Z">
              <w:r>
                <w:rPr>
                  <w:rFonts w:ascii="標楷體" w:eastAsia="標楷體" w:hAnsi="標楷體" w:hint="eastAsia"/>
                </w:rPr>
                <w:t>」進入</w:t>
              </w:r>
            </w:ins>
          </w:p>
        </w:tc>
      </w:tr>
      <w:tr w:rsidR="00D04096" w14:paraId="71D46F8C" w14:textId="77777777" w:rsidTr="001B4B49">
        <w:trPr>
          <w:trHeight w:val="773"/>
          <w:ins w:id="20449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18EB0B" w14:textId="77777777" w:rsidR="00D04096" w:rsidRDefault="00D04096" w:rsidP="001B4B49">
            <w:pPr>
              <w:rPr>
                <w:ins w:id="20450" w:author="Fegie" w:date="2021-05-02T00:09:00Z"/>
                <w:rFonts w:ascii="標楷體" w:eastAsia="標楷體" w:hAnsi="標楷體"/>
              </w:rPr>
            </w:pPr>
            <w:ins w:id="20451" w:author="Fegie" w:date="2021-05-02T00:09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FDCB34" w14:textId="04824D60" w:rsidR="00D04096" w:rsidRDefault="00D04096" w:rsidP="001B4B49">
            <w:pPr>
              <w:ind w:left="240" w:hangingChars="100" w:hanging="240"/>
              <w:rPr>
                <w:ins w:id="20452" w:author="Fegie" w:date="2021-05-02T00:09:00Z"/>
                <w:rFonts w:ascii="標楷體" w:eastAsia="標楷體" w:hAnsi="標楷體"/>
              </w:rPr>
            </w:pPr>
            <w:ins w:id="20453" w:author="Fegie" w:date="2021-05-02T00:09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454" w:author="st1" w:date="2021-05-06T10:56:00Z">
              <w:r w:rsidR="00047BA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0455" w:author="Fegie" w:date="2021-05-02T00:09:00Z">
              <w:del w:id="20456" w:author="st1" w:date="2021-05-06T10:56:00Z">
                <w:r w:rsidRPr="002D0D18" w:rsidDel="00047BAE">
                  <w:rPr>
                    <w:rFonts w:ascii="標楷體" w:eastAsia="標楷體" w:hAnsi="標楷體" w:hint="eastAsia"/>
                    <w:color w:val="FF0000"/>
                    <w:rPrChange w:id="20457" w:author="Fegie" w:date="2021-05-02T16:12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  <w:r w:rsidDel="00047B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51AA2E64" w14:textId="77777777" w:rsidR="002D0D18" w:rsidRDefault="00D04096" w:rsidP="001B4B49">
            <w:pPr>
              <w:rPr>
                <w:ins w:id="20458" w:author="Fegie" w:date="2021-05-02T16:13:00Z"/>
                <w:rFonts w:ascii="標楷體" w:eastAsia="標楷體" w:hAnsi="標楷體"/>
              </w:rPr>
            </w:pPr>
            <w:ins w:id="20459" w:author="Fegie" w:date="2021-05-02T00:09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0460" w:author="Fegie" w:date="2021-05-02T16:12:00Z">
              <w:r w:rsidR="002D0D18">
                <w:rPr>
                  <w:rFonts w:ascii="標楷體" w:eastAsia="標楷體" w:hAnsi="標楷體" w:hint="eastAsia"/>
                </w:rPr>
                <w:t>客戶關係人/關係企業</w:t>
              </w:r>
            </w:ins>
            <w:ins w:id="20461" w:author="Fegie" w:date="2021-05-02T16:13:00Z">
              <w:r w:rsidR="002D0D18">
                <w:rPr>
                  <w:rFonts w:ascii="標楷體" w:eastAsia="標楷體" w:hAnsi="標楷體" w:hint="eastAsia"/>
                </w:rPr>
                <w:t>資料維護主</w:t>
              </w:r>
            </w:ins>
            <w:ins w:id="20462" w:author="Fegie" w:date="2021-05-02T00:09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0463" w:author="Fegie" w:date="2021-05-02T16:13:00Z">
              <w:r w:rsidR="002D0D18">
                <w:rPr>
                  <w:rFonts w:ascii="標楷體" w:eastAsia="標楷體" w:hAnsi="標楷體"/>
                </w:rPr>
                <w:t>CustRelMain</w:t>
              </w:r>
            </w:ins>
            <w:ins w:id="20464" w:author="Fegie" w:date="2021-05-02T00:09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269824E" w14:textId="464090C7" w:rsidR="00D04096" w:rsidRDefault="002D0D18">
            <w:pPr>
              <w:ind w:left="240" w:hangingChars="100" w:hanging="240"/>
              <w:rPr>
                <w:ins w:id="20465" w:author="Fegie" w:date="2021-05-02T00:09:00Z"/>
                <w:rFonts w:ascii="標楷體" w:eastAsia="標楷體" w:hAnsi="標楷體"/>
              </w:rPr>
              <w:pPrChange w:id="20466" w:author="Fegie" w:date="2021-05-02T16:14:00Z">
                <w:pPr/>
              </w:pPrChange>
            </w:pPr>
            <w:ins w:id="20467" w:author="Fegie" w:date="2021-05-02T16:13:00Z">
              <w:r>
                <w:rPr>
                  <w:rFonts w:ascii="標楷體" w:eastAsia="標楷體" w:hAnsi="標楷體" w:hint="eastAsia"/>
                </w:rPr>
                <w:t xml:space="preserve">  與客戶關係人/關係企業資料維護明細檔(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4B899EB" w14:textId="77777777" w:rsidR="00D04096" w:rsidRDefault="00D04096" w:rsidP="001B4B49">
            <w:pPr>
              <w:rPr>
                <w:ins w:id="20468" w:author="Fegie" w:date="2021-05-02T00:09:00Z"/>
                <w:rFonts w:ascii="標楷體" w:eastAsia="標楷體" w:hAnsi="標楷體"/>
                <w:lang w:eastAsia="zh-HK"/>
              </w:rPr>
            </w:pPr>
            <w:ins w:id="20469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58F58CF6" w14:textId="762EDA6F" w:rsidR="00D04096" w:rsidRDefault="00D04096" w:rsidP="001B4B49">
            <w:pPr>
              <w:rPr>
                <w:ins w:id="20470" w:author="Fegie" w:date="2021-05-02T00:09:00Z"/>
                <w:rFonts w:ascii="標楷體" w:eastAsia="標楷體" w:hAnsi="標楷體"/>
                <w:lang w:eastAsia="zh-HK"/>
              </w:rPr>
            </w:pPr>
            <w:ins w:id="2047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0472" w:author="Fegie" w:date="2021-05-02T16:20:00Z">
              <w:r w:rsidR="002D0D18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047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434965D5" w14:textId="43108279" w:rsidR="00D04096" w:rsidRDefault="00D04096">
            <w:pPr>
              <w:rPr>
                <w:ins w:id="20474" w:author="Fegie" w:date="2021-05-02T00:09:00Z"/>
                <w:rFonts w:ascii="標楷體" w:eastAsia="標楷體" w:hAnsi="標楷體"/>
                <w:lang w:eastAsia="zh-HK"/>
              </w:rPr>
            </w:pPr>
            <w:ins w:id="20475" w:author="Fegie" w:date="2021-05-02T00:09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0476" w:author="Fegie" w:date="2021-05-02T16:20:00Z">
              <w:r w:rsidR="002D0D18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047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76524897" w14:textId="77777777" w:rsidTr="001B4B49">
        <w:trPr>
          <w:trHeight w:val="321"/>
          <w:ins w:id="20478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C83F86" w14:textId="77777777" w:rsidR="00D04096" w:rsidRDefault="00D04096" w:rsidP="001B4B49">
            <w:pPr>
              <w:rPr>
                <w:ins w:id="20479" w:author="Fegie" w:date="2021-05-02T00:09:00Z"/>
                <w:rFonts w:ascii="標楷體" w:eastAsia="標楷體" w:hAnsi="標楷體"/>
              </w:rPr>
            </w:pPr>
            <w:ins w:id="20480" w:author="Fegie" w:date="2021-05-02T00:09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9E6A7" w14:textId="77777777" w:rsidR="00D04096" w:rsidRDefault="00D04096" w:rsidP="001B4B49">
            <w:pPr>
              <w:rPr>
                <w:ins w:id="20481" w:author="Fegie" w:date="2021-05-02T00:09:00Z"/>
                <w:rFonts w:ascii="標楷體" w:eastAsia="標楷體" w:hAnsi="標楷體"/>
              </w:rPr>
            </w:pPr>
          </w:p>
        </w:tc>
      </w:tr>
      <w:tr w:rsidR="00D04096" w14:paraId="750F7CB2" w14:textId="77777777" w:rsidTr="001B4B49">
        <w:trPr>
          <w:trHeight w:val="1311"/>
          <w:ins w:id="20482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DB7C456" w14:textId="77777777" w:rsidR="00D04096" w:rsidRDefault="00D04096" w:rsidP="001B4B49">
            <w:pPr>
              <w:rPr>
                <w:ins w:id="20483" w:author="Fegie" w:date="2021-05-02T00:09:00Z"/>
                <w:rFonts w:ascii="標楷體" w:eastAsia="標楷體" w:hAnsi="標楷體"/>
              </w:rPr>
            </w:pPr>
            <w:ins w:id="20484" w:author="Fegie" w:date="2021-05-02T00:09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D241F" w14:textId="77777777" w:rsidR="00D04096" w:rsidRDefault="00D04096">
            <w:pPr>
              <w:rPr>
                <w:ins w:id="20485" w:author="Fegie" w:date="2021-05-02T00:09:00Z"/>
                <w:rFonts w:ascii="標楷體" w:eastAsia="標楷體" w:hAnsi="標楷體"/>
              </w:rPr>
            </w:pPr>
          </w:p>
        </w:tc>
      </w:tr>
      <w:tr w:rsidR="00D04096" w14:paraId="66B69E6D" w14:textId="77777777" w:rsidTr="001B4B49">
        <w:trPr>
          <w:trHeight w:val="278"/>
          <w:ins w:id="20486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2FA4C8" w14:textId="77777777" w:rsidR="00D04096" w:rsidRDefault="00D04096" w:rsidP="001B4B49">
            <w:pPr>
              <w:rPr>
                <w:ins w:id="20487" w:author="Fegie" w:date="2021-05-02T00:09:00Z"/>
                <w:rFonts w:ascii="標楷體" w:eastAsia="標楷體" w:hAnsi="標楷體"/>
              </w:rPr>
            </w:pPr>
            <w:ins w:id="20488" w:author="Fegie" w:date="2021-05-02T00:09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1910E" w14:textId="77777777" w:rsidR="00D04096" w:rsidRDefault="00D04096" w:rsidP="001B4B49">
            <w:pPr>
              <w:rPr>
                <w:ins w:id="20489" w:author="Fegie" w:date="2021-05-02T00:09:00Z"/>
                <w:rFonts w:ascii="標楷體" w:eastAsia="標楷體" w:hAnsi="標楷體"/>
              </w:rPr>
            </w:pPr>
          </w:p>
        </w:tc>
      </w:tr>
      <w:tr w:rsidR="00D04096" w14:paraId="2F103F2D" w14:textId="77777777" w:rsidTr="001B4B49">
        <w:trPr>
          <w:trHeight w:val="358"/>
          <w:ins w:id="20490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6E89B5C" w14:textId="77777777" w:rsidR="00D04096" w:rsidRDefault="00D04096" w:rsidP="001B4B49">
            <w:pPr>
              <w:rPr>
                <w:ins w:id="20491" w:author="Fegie" w:date="2021-05-02T00:09:00Z"/>
                <w:rFonts w:ascii="標楷體" w:eastAsia="標楷體" w:hAnsi="標楷體"/>
              </w:rPr>
            </w:pPr>
            <w:ins w:id="20492" w:author="Fegie" w:date="2021-05-02T00:09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CD125" w14:textId="77777777" w:rsidR="00D04096" w:rsidRDefault="00D04096" w:rsidP="001B4B49">
            <w:pPr>
              <w:rPr>
                <w:ins w:id="20493" w:author="Fegie" w:date="2021-05-02T00:09:00Z"/>
                <w:rFonts w:ascii="標楷體" w:eastAsia="標楷體" w:hAnsi="標楷體"/>
              </w:rPr>
            </w:pPr>
            <w:ins w:id="20494" w:author="Fegie" w:date="2021-05-02T00:09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6A1B334C" w14:textId="77777777" w:rsidTr="001B4B49">
        <w:trPr>
          <w:trHeight w:val="278"/>
          <w:ins w:id="20495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5466CF" w14:textId="77777777" w:rsidR="00D04096" w:rsidRDefault="00D04096" w:rsidP="001B4B49">
            <w:pPr>
              <w:rPr>
                <w:ins w:id="20496" w:author="Fegie" w:date="2021-05-02T00:09:00Z"/>
                <w:rFonts w:ascii="標楷體" w:eastAsia="標楷體" w:hAnsi="標楷體"/>
              </w:rPr>
            </w:pPr>
            <w:ins w:id="20497" w:author="Fegie" w:date="2021-05-02T00:09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8D549" w14:textId="77777777" w:rsidR="00D04096" w:rsidRDefault="00D04096" w:rsidP="001B4B49">
            <w:pPr>
              <w:rPr>
                <w:ins w:id="20498" w:author="Fegie" w:date="2021-05-02T00:09:00Z"/>
                <w:rFonts w:ascii="標楷體" w:eastAsia="標楷體" w:hAnsi="標楷體"/>
              </w:rPr>
            </w:pPr>
          </w:p>
        </w:tc>
      </w:tr>
    </w:tbl>
    <w:p w14:paraId="308BEC63" w14:textId="77777777" w:rsidR="00D04096" w:rsidRDefault="00D04096" w:rsidP="00D04096">
      <w:pPr>
        <w:rPr>
          <w:ins w:id="20499" w:author="Fegie" w:date="2021-05-02T00:09:00Z"/>
          <w:rFonts w:ascii="標楷體" w:eastAsia="標楷體" w:hAnsi="標楷體"/>
        </w:rPr>
      </w:pPr>
    </w:p>
    <w:p w14:paraId="02F85C86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0500" w:author="Fegie" w:date="2021-05-02T00:09:00Z"/>
        </w:rPr>
      </w:pPr>
      <w:ins w:id="20501" w:author="Fegie" w:date="2021-05-02T00:09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6C8AB0EC" w14:textId="77777777" w:rsidTr="001B4B49">
        <w:trPr>
          <w:ins w:id="20502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0229E5" w14:textId="77777777" w:rsidR="00D04096" w:rsidRDefault="00D04096" w:rsidP="001B4B49">
            <w:pPr>
              <w:jc w:val="center"/>
              <w:rPr>
                <w:ins w:id="20503" w:author="Fegie" w:date="2021-05-02T00:09:00Z"/>
                <w:rFonts w:ascii="標楷體" w:eastAsia="標楷體" w:hAnsi="標楷體"/>
              </w:rPr>
            </w:pPr>
            <w:ins w:id="2050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70DE5ED" w14:textId="77777777" w:rsidR="00D04096" w:rsidRDefault="00D04096" w:rsidP="001B4B49">
            <w:pPr>
              <w:jc w:val="center"/>
              <w:rPr>
                <w:ins w:id="20505" w:author="Fegie" w:date="2021-05-02T00:09:00Z"/>
                <w:rFonts w:ascii="標楷體" w:eastAsia="標楷體" w:hAnsi="標楷體"/>
              </w:rPr>
            </w:pPr>
            <w:ins w:id="2050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3A7440" w14:textId="77777777" w:rsidR="00D04096" w:rsidRDefault="00D04096" w:rsidP="001B4B49">
            <w:pPr>
              <w:jc w:val="center"/>
              <w:rPr>
                <w:ins w:id="20507" w:author="Fegie" w:date="2021-05-02T00:09:00Z"/>
                <w:rFonts w:ascii="標楷體" w:eastAsia="標楷體" w:hAnsi="標楷體"/>
              </w:rPr>
            </w:pPr>
            <w:ins w:id="2050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35E2F929" w14:textId="77777777" w:rsidTr="001B4B49">
        <w:trPr>
          <w:ins w:id="2050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24506" w14:textId="77777777" w:rsidR="00D04096" w:rsidRDefault="00D04096" w:rsidP="001B4B49">
            <w:pPr>
              <w:jc w:val="center"/>
              <w:rPr>
                <w:ins w:id="20510" w:author="Fegie" w:date="2021-05-02T00:09:00Z"/>
                <w:rFonts w:ascii="標楷體" w:eastAsia="標楷體" w:hAnsi="標楷體"/>
              </w:rPr>
            </w:pPr>
            <w:ins w:id="20511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EB141" w14:textId="2B5CD5DB" w:rsidR="00D04096" w:rsidRDefault="002D0D18" w:rsidP="001B4B49">
            <w:pPr>
              <w:rPr>
                <w:ins w:id="20512" w:author="Fegie" w:date="2021-05-02T00:09:00Z"/>
                <w:rFonts w:ascii="標楷體" w:eastAsia="標楷體" w:hAnsi="標楷體"/>
              </w:rPr>
            </w:pPr>
            <w:ins w:id="20513" w:author="Fegie" w:date="2021-05-02T16:21:00Z">
              <w:r>
                <w:rPr>
                  <w:rFonts w:ascii="標楷體" w:eastAsia="標楷體" w:hAnsi="標楷體"/>
                </w:rPr>
                <w:t>CustRelMain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2B552" w14:textId="04C95EED" w:rsidR="00D04096" w:rsidRDefault="002D0D18" w:rsidP="001B4B49">
            <w:pPr>
              <w:rPr>
                <w:ins w:id="20514" w:author="Fegie" w:date="2021-05-02T00:09:00Z"/>
                <w:rFonts w:ascii="標楷體" w:eastAsia="標楷體" w:hAnsi="標楷體"/>
              </w:rPr>
            </w:pPr>
            <w:ins w:id="20515" w:author="Fegie" w:date="2021-05-02T16:21:00Z">
              <w:r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</w:p>
        </w:tc>
      </w:tr>
      <w:tr w:rsidR="00D04096" w14:paraId="00A09073" w14:textId="77777777" w:rsidTr="001B4B49">
        <w:trPr>
          <w:ins w:id="20516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D62CC" w14:textId="77777777" w:rsidR="00D04096" w:rsidRDefault="00D04096" w:rsidP="001B4B49">
            <w:pPr>
              <w:jc w:val="center"/>
              <w:rPr>
                <w:ins w:id="20517" w:author="Fegie" w:date="2021-05-02T00:09:00Z"/>
                <w:rFonts w:ascii="標楷體" w:eastAsia="標楷體" w:hAnsi="標楷體"/>
              </w:rPr>
            </w:pPr>
            <w:ins w:id="20518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42232" w14:textId="5BD115FB" w:rsidR="00D04096" w:rsidRDefault="002D0D18" w:rsidP="001B4B49">
            <w:pPr>
              <w:rPr>
                <w:ins w:id="20519" w:author="Fegie" w:date="2021-05-02T00:09:00Z"/>
                <w:rFonts w:ascii="標楷體" w:eastAsia="標楷體" w:hAnsi="標楷體"/>
              </w:rPr>
            </w:pPr>
            <w:ins w:id="20520" w:author="Fegie" w:date="2021-05-02T16:21:00Z">
              <w:r>
                <w:rPr>
                  <w:rFonts w:ascii="標楷體" w:eastAsia="標楷體" w:hAnsi="標楷體"/>
                </w:rPr>
                <w:t>CustRelDetail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0BC32" w14:textId="58D4596C" w:rsidR="00D04096" w:rsidRDefault="002D0D18" w:rsidP="001B4B49">
            <w:pPr>
              <w:rPr>
                <w:ins w:id="20521" w:author="Fegie" w:date="2021-05-02T00:09:00Z"/>
                <w:rFonts w:ascii="標楷體" w:eastAsia="標楷體" w:hAnsi="標楷體"/>
              </w:rPr>
            </w:pPr>
            <w:ins w:id="20522" w:author="Fegie" w:date="2021-05-02T16:21:00Z">
              <w:r>
                <w:rPr>
                  <w:rFonts w:ascii="標楷體" w:eastAsia="標楷體" w:hAnsi="標楷體" w:hint="eastAsia"/>
                </w:rPr>
                <w:t>客戶關係人/關係企業資料維護明細檔</w:t>
              </w:r>
            </w:ins>
          </w:p>
        </w:tc>
      </w:tr>
      <w:tr w:rsidR="00D04096" w14:paraId="1DD44365" w14:textId="77777777" w:rsidTr="001B4B49">
        <w:trPr>
          <w:ins w:id="20523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24DCA" w14:textId="77777777" w:rsidR="00D04096" w:rsidRDefault="00D04096" w:rsidP="001B4B49">
            <w:pPr>
              <w:jc w:val="center"/>
              <w:rPr>
                <w:ins w:id="20524" w:author="Fegie" w:date="2021-05-02T00:09:00Z"/>
                <w:rFonts w:ascii="標楷體" w:eastAsia="標楷體" w:hAnsi="標楷體"/>
              </w:rPr>
            </w:pPr>
            <w:ins w:id="20525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F1932" w14:textId="4CDCE72E" w:rsidR="00D04096" w:rsidRDefault="002D0D18" w:rsidP="001B4B49">
            <w:pPr>
              <w:rPr>
                <w:ins w:id="20526" w:author="Fegie" w:date="2021-05-02T00:09:00Z"/>
                <w:rFonts w:ascii="標楷體" w:eastAsia="標楷體" w:hAnsi="標楷體"/>
              </w:rPr>
            </w:pPr>
            <w:ins w:id="20527" w:author="Fegie" w:date="2021-05-02T16:21:00Z">
              <w:r>
                <w:rPr>
                  <w:rFonts w:ascii="標楷體" w:eastAsia="標楷體" w:hAnsi="標楷體"/>
                </w:rPr>
                <w:t>CustMain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67E33" w14:textId="7545EC69" w:rsidR="00D04096" w:rsidRDefault="002D0D18" w:rsidP="001B4B49">
            <w:pPr>
              <w:rPr>
                <w:ins w:id="20528" w:author="Fegie" w:date="2021-05-02T00:09:00Z"/>
                <w:rFonts w:ascii="標楷體" w:eastAsia="標楷體" w:hAnsi="標楷體"/>
                <w:lang w:eastAsia="zh-HK"/>
              </w:rPr>
            </w:pPr>
            <w:ins w:id="20529" w:author="Fegie" w:date="2021-05-02T16:2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732A3D80" w14:textId="77777777" w:rsidR="00D04096" w:rsidRDefault="00D04096" w:rsidP="00D04096">
      <w:pPr>
        <w:rPr>
          <w:ins w:id="20530" w:author="Fegie" w:date="2021-05-02T00:09:00Z"/>
          <w:rFonts w:ascii="標楷體" w:eastAsia="標楷體" w:hAnsi="標楷體"/>
        </w:rPr>
      </w:pPr>
    </w:p>
    <w:p w14:paraId="3686401A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0531" w:author="Fegie" w:date="2021-05-02T00:09:00Z"/>
        </w:rPr>
      </w:pPr>
      <w:ins w:id="20532" w:author="Fegie" w:date="2021-05-02T00:09:00Z">
        <w:r>
          <w:rPr>
            <w:rFonts w:hint="eastAsia"/>
          </w:rPr>
          <w:t>UI畫面</w:t>
        </w:r>
      </w:ins>
    </w:p>
    <w:p w14:paraId="5755EECD" w14:textId="3A9A8CFB" w:rsidR="00D04096" w:rsidRDefault="00D04096" w:rsidP="00D04096">
      <w:pPr>
        <w:rPr>
          <w:ins w:id="20533" w:author="Fegie" w:date="2021-05-02T00:09:00Z"/>
          <w:noProof/>
        </w:rPr>
      </w:pPr>
      <w:ins w:id="20534" w:author="Fegie" w:date="2021-05-02T00:09:00Z">
        <w:r>
          <w:rPr>
            <w:noProof/>
          </w:rPr>
          <w:t xml:space="preserve"> </w:t>
        </w:r>
      </w:ins>
      <w:ins w:id="20535" w:author="Fegie" w:date="2021-05-02T16:22:00Z">
        <w:r w:rsidR="00D22E5C">
          <w:rPr>
            <w:noProof/>
          </w:rPr>
          <w:lastRenderedPageBreak/>
          <w:drawing>
            <wp:inline distT="0" distB="0" distL="0" distR="0" wp14:anchorId="561F3F64" wp14:editId="3C15DD1F">
              <wp:extent cx="6479540" cy="3919855"/>
              <wp:effectExtent l="0" t="0" r="0" b="0"/>
              <wp:docPr id="85" name="圖片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19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6B701A5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0536" w:author="Fegie" w:date="2021-05-02T00:09:00Z"/>
        </w:rPr>
      </w:pPr>
      <w:ins w:id="20537" w:author="Fegie" w:date="2021-05-02T00:09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5C6E240" w14:textId="77777777" w:rsidR="00D04096" w:rsidRDefault="00D04096" w:rsidP="00D04096">
      <w:pPr>
        <w:rPr>
          <w:ins w:id="20538" w:author="Fegie" w:date="2021-05-02T00:09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19BC2466" w14:textId="77777777" w:rsidTr="001B4B49">
        <w:trPr>
          <w:ins w:id="2053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E2536B" w14:textId="77777777" w:rsidR="00D04096" w:rsidRDefault="00D04096" w:rsidP="001B4B49">
            <w:pPr>
              <w:jc w:val="center"/>
              <w:rPr>
                <w:ins w:id="20540" w:author="Fegie" w:date="2021-05-02T00:09:00Z"/>
                <w:rFonts w:ascii="標楷體" w:eastAsia="標楷體" w:hAnsi="標楷體"/>
              </w:rPr>
            </w:pPr>
            <w:ins w:id="2054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A7031E" w14:textId="77777777" w:rsidR="00D04096" w:rsidRDefault="00D04096" w:rsidP="001B4B49">
            <w:pPr>
              <w:jc w:val="center"/>
              <w:rPr>
                <w:ins w:id="20542" w:author="Fegie" w:date="2021-05-02T00:09:00Z"/>
                <w:rFonts w:ascii="標楷體" w:eastAsia="標楷體" w:hAnsi="標楷體"/>
              </w:rPr>
            </w:pPr>
            <w:ins w:id="2054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2F682C" w14:textId="77777777" w:rsidR="00D04096" w:rsidRDefault="00D04096" w:rsidP="001B4B49">
            <w:pPr>
              <w:jc w:val="center"/>
              <w:rPr>
                <w:ins w:id="20544" w:author="Fegie" w:date="2021-05-02T00:09:00Z"/>
                <w:rFonts w:ascii="標楷體" w:eastAsia="標楷體" w:hAnsi="標楷體"/>
              </w:rPr>
            </w:pPr>
            <w:ins w:id="2054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693FB21A" w14:textId="77777777" w:rsidTr="001B4B49">
        <w:trPr>
          <w:ins w:id="20546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D0A4F" w14:textId="77777777" w:rsidR="00D04096" w:rsidRDefault="00D04096" w:rsidP="001B4B49">
            <w:pPr>
              <w:jc w:val="center"/>
              <w:rPr>
                <w:ins w:id="20547" w:author="Fegie" w:date="2021-05-02T00:09:00Z"/>
                <w:rFonts w:ascii="標楷體" w:eastAsia="標楷體" w:hAnsi="標楷體"/>
                <w:lang w:eastAsia="zh-HK"/>
              </w:rPr>
            </w:pPr>
            <w:ins w:id="20548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6DD1" w14:textId="77777777" w:rsidR="00D04096" w:rsidRDefault="00D04096" w:rsidP="001B4B49">
            <w:pPr>
              <w:rPr>
                <w:ins w:id="20549" w:author="Fegie" w:date="2021-05-02T00:09:00Z"/>
                <w:rFonts w:ascii="標楷體" w:eastAsia="標楷體" w:hAnsi="標楷體"/>
                <w:lang w:eastAsia="zh-HK"/>
              </w:rPr>
            </w:pPr>
            <w:ins w:id="20550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E9ABB" w14:textId="03F95E63" w:rsidR="00D04096" w:rsidRDefault="00D04096" w:rsidP="001B4B49">
            <w:pPr>
              <w:rPr>
                <w:ins w:id="20551" w:author="Fegie" w:date="2021-05-02T00:09:00Z"/>
                <w:rFonts w:ascii="標楷體" w:eastAsia="標楷體" w:hAnsi="標楷體"/>
                <w:lang w:eastAsia="zh-HK"/>
              </w:rPr>
            </w:pPr>
            <w:ins w:id="20552" w:author="Fegie" w:date="2021-05-02T00:09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0553" w:author="Fegie" w:date="2021-05-02T16:22:00Z">
              <w:r w:rsidR="00D22E5C">
                <w:rPr>
                  <w:rFonts w:ascii="標楷體" w:eastAsia="標楷體" w:hAnsi="標楷體" w:hint="eastAsia"/>
                </w:rPr>
                <w:t xml:space="preserve">L1906 </w:t>
              </w:r>
              <w:r w:rsidR="00D22E5C">
                <w:rPr>
                  <w:rFonts w:ascii="標楷體" w:eastAsia="標楷體" w:hAnsi="標楷體" w:hint="eastAsia"/>
                  <w:lang w:eastAsia="zh-HK"/>
                </w:rPr>
                <w:t>關聯戶資料查詢</w:t>
              </w:r>
            </w:ins>
            <w:ins w:id="20554" w:author="Fegie" w:date="2021-05-02T00:09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272CD6D" w14:textId="5BC1D7F4" w:rsidR="00D04096" w:rsidRDefault="00D04096" w:rsidP="001B4B49">
            <w:pPr>
              <w:rPr>
                <w:ins w:id="20555" w:author="Fegie" w:date="2021-05-02T00:09:00Z"/>
                <w:rFonts w:ascii="標楷體" w:eastAsia="標楷體" w:hAnsi="標楷體"/>
                <w:lang w:eastAsia="zh-HK"/>
              </w:rPr>
            </w:pPr>
            <w:ins w:id="20556" w:author="Fegie" w:date="2021-05-02T00:0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20557" w:author="Fegie" w:date="2021-05-02T16:22:00Z">
              <w:r w:rsidR="00D22E5C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055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74A4DB9F" w14:textId="77777777" w:rsidTr="001B4B49">
        <w:trPr>
          <w:ins w:id="2055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071AD" w14:textId="77777777" w:rsidR="00D04096" w:rsidRDefault="00D04096" w:rsidP="001B4B49">
            <w:pPr>
              <w:jc w:val="center"/>
              <w:rPr>
                <w:ins w:id="20560" w:author="Fegie" w:date="2021-05-02T00:09:00Z"/>
                <w:rFonts w:ascii="標楷體" w:eastAsia="標楷體" w:hAnsi="標楷體"/>
              </w:rPr>
            </w:pPr>
            <w:ins w:id="20561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5D8B4" w14:textId="77777777" w:rsidR="00D04096" w:rsidRDefault="00D04096" w:rsidP="001B4B49">
            <w:pPr>
              <w:rPr>
                <w:ins w:id="20562" w:author="Fegie" w:date="2021-05-02T00:09:00Z"/>
                <w:rFonts w:ascii="標楷體" w:eastAsia="標楷體" w:hAnsi="標楷體"/>
                <w:lang w:eastAsia="zh-HK"/>
              </w:rPr>
            </w:pPr>
            <w:ins w:id="2056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76FF1" w14:textId="433D79DC" w:rsidR="00D04096" w:rsidRDefault="00D04096" w:rsidP="001B4B49">
            <w:pPr>
              <w:rPr>
                <w:ins w:id="20564" w:author="Fegie" w:date="2021-05-02T00:09:00Z"/>
                <w:rFonts w:ascii="標楷體" w:eastAsia="標楷體" w:hAnsi="標楷體"/>
                <w:lang w:eastAsia="zh-HK"/>
              </w:rPr>
            </w:pPr>
            <w:ins w:id="20565" w:author="Fegie" w:date="2021-05-02T00:09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0566" w:author="Fegie" w:date="2021-05-02T16:22:00Z">
              <w:r w:rsidR="00D22E5C">
                <w:rPr>
                  <w:rFonts w:ascii="標楷體" w:eastAsia="標楷體" w:hAnsi="標楷體" w:hint="eastAsia"/>
                </w:rPr>
                <w:t xml:space="preserve">L1906 </w:t>
              </w:r>
              <w:r w:rsidR="00D22E5C">
                <w:rPr>
                  <w:rFonts w:ascii="標楷體" w:eastAsia="標楷體" w:hAnsi="標楷體" w:hint="eastAsia"/>
                  <w:lang w:eastAsia="zh-HK"/>
                </w:rPr>
                <w:t>關聯戶資料查詢</w:t>
              </w:r>
            </w:ins>
            <w:ins w:id="20567" w:author="Fegie" w:date="2021-05-02T00:09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71E68BC" w14:textId="705DED1B" w:rsidR="00D04096" w:rsidRDefault="00D04096" w:rsidP="001B4B49">
            <w:pPr>
              <w:rPr>
                <w:ins w:id="20568" w:author="Fegie" w:date="2021-05-02T00:09:00Z"/>
                <w:rFonts w:ascii="標楷體" w:eastAsia="標楷體" w:hAnsi="標楷體"/>
                <w:lang w:eastAsia="zh-HK"/>
              </w:rPr>
            </w:pPr>
            <w:ins w:id="20569" w:author="Fegie" w:date="2021-05-02T00:0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20570" w:author="Fegie" w:date="2021-05-02T16:22:00Z">
              <w:r w:rsidR="00D22E5C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057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057CA358" w14:textId="77777777" w:rsidTr="001B4B49">
        <w:trPr>
          <w:ins w:id="20572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BB469" w14:textId="6A4A38EF" w:rsidR="00D04096" w:rsidRDefault="00D22E5C" w:rsidP="001B4B49">
            <w:pPr>
              <w:jc w:val="center"/>
              <w:rPr>
                <w:ins w:id="20573" w:author="Fegie" w:date="2021-05-02T00:09:00Z"/>
                <w:rFonts w:ascii="標楷體" w:eastAsia="標楷體" w:hAnsi="標楷體"/>
              </w:rPr>
            </w:pPr>
            <w:ins w:id="20574" w:author="Fegie" w:date="2021-05-02T16:2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4D69E" w14:textId="77777777" w:rsidR="00D04096" w:rsidRDefault="00D04096" w:rsidP="001B4B49">
            <w:pPr>
              <w:rPr>
                <w:ins w:id="20575" w:author="Fegie" w:date="2021-05-02T00:09:00Z"/>
                <w:rFonts w:ascii="標楷體" w:eastAsia="標楷體" w:hAnsi="標楷體"/>
                <w:lang w:eastAsia="zh-HK"/>
              </w:rPr>
            </w:pPr>
            <w:ins w:id="2057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A4743" w14:textId="77777777" w:rsidR="00D04096" w:rsidRDefault="00D04096" w:rsidP="001B4B49">
            <w:pPr>
              <w:rPr>
                <w:ins w:id="20577" w:author="Fegie" w:date="2021-05-02T00:09:00Z"/>
                <w:rFonts w:ascii="標楷體" w:eastAsia="標楷體" w:hAnsi="標楷體"/>
                <w:lang w:eastAsia="zh-HK"/>
              </w:rPr>
            </w:pPr>
            <w:ins w:id="2057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D04096" w14:paraId="7B15E8F3" w14:textId="77777777" w:rsidTr="001B4B49">
        <w:trPr>
          <w:ins w:id="2057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31DD2" w14:textId="74B805B0" w:rsidR="00D04096" w:rsidRDefault="00D22E5C" w:rsidP="001B4B49">
            <w:pPr>
              <w:jc w:val="center"/>
              <w:rPr>
                <w:ins w:id="20580" w:author="Fegie" w:date="2021-05-02T00:09:00Z"/>
                <w:rFonts w:ascii="標楷體" w:eastAsia="標楷體" w:hAnsi="標楷體"/>
              </w:rPr>
            </w:pPr>
            <w:ins w:id="20581" w:author="Fegie" w:date="2021-05-02T16:22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BB344" w14:textId="77777777" w:rsidR="00D04096" w:rsidRDefault="00D04096" w:rsidP="001B4B49">
            <w:pPr>
              <w:rPr>
                <w:ins w:id="20582" w:author="Fegie" w:date="2021-05-02T00:09:00Z"/>
                <w:rFonts w:ascii="標楷體" w:eastAsia="標楷體" w:hAnsi="標楷體"/>
                <w:lang w:eastAsia="zh-HK"/>
              </w:rPr>
            </w:pPr>
            <w:ins w:id="2058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91776" w14:textId="58E811F2" w:rsidR="00D04096" w:rsidRDefault="00D04096" w:rsidP="001B4B49">
            <w:pPr>
              <w:rPr>
                <w:ins w:id="20584" w:author="Fegie" w:date="2021-05-02T00:09:00Z"/>
                <w:rFonts w:ascii="標楷體" w:eastAsia="標楷體" w:hAnsi="標楷體"/>
                <w:lang w:eastAsia="zh-HK"/>
              </w:rPr>
            </w:pPr>
            <w:ins w:id="2058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20586" w:author="Fegie" w:date="2021-05-04T16:18:00Z">
              <w:r w:rsidR="00056590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058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2969F60" w14:textId="77777777" w:rsidR="00D04096" w:rsidRDefault="00D04096" w:rsidP="00D04096">
      <w:pPr>
        <w:rPr>
          <w:ins w:id="20588" w:author="Fegie" w:date="2021-05-02T00:09:00Z"/>
          <w:rFonts w:ascii="標楷體" w:eastAsia="標楷體" w:hAnsi="標楷體"/>
        </w:rPr>
      </w:pPr>
    </w:p>
    <w:p w14:paraId="376CEB56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0589" w:author="Fegie" w:date="2021-05-02T00:09:00Z"/>
        </w:rPr>
      </w:pPr>
      <w:ins w:id="20590" w:author="Fegie" w:date="2021-05-02T00:09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0591" w:author="st1" w:date="2021-05-06T10:56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64"/>
        <w:gridCol w:w="512"/>
        <w:gridCol w:w="1296"/>
        <w:gridCol w:w="492"/>
        <w:gridCol w:w="2916"/>
        <w:gridCol w:w="468"/>
        <w:gridCol w:w="576"/>
        <w:gridCol w:w="3696"/>
        <w:tblGridChange w:id="20592">
          <w:tblGrid>
            <w:gridCol w:w="464"/>
            <w:gridCol w:w="512"/>
            <w:gridCol w:w="1296"/>
            <w:gridCol w:w="492"/>
            <w:gridCol w:w="2916"/>
            <w:gridCol w:w="468"/>
            <w:gridCol w:w="576"/>
            <w:gridCol w:w="3696"/>
          </w:tblGrid>
        </w:tblGridChange>
      </w:tblGrid>
      <w:tr w:rsidR="00DA5E5B" w14:paraId="11C9FEE0" w14:textId="77777777" w:rsidTr="00047BAE">
        <w:trPr>
          <w:trHeight w:val="388"/>
          <w:tblHeader/>
          <w:jc w:val="center"/>
          <w:ins w:id="20593" w:author="Fegie" w:date="2021-05-02T00:09:00Z"/>
          <w:trPrChange w:id="20594" w:author="st1" w:date="2021-05-06T10:56:00Z">
            <w:trPr>
              <w:trHeight w:val="388"/>
              <w:jc w:val="center"/>
            </w:trPr>
          </w:trPrChange>
        </w:trPr>
        <w:tc>
          <w:tcPr>
            <w:tcW w:w="4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595" w:author="st1" w:date="2021-05-06T10:56:00Z">
              <w:tcPr>
                <w:tcW w:w="464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8D0454" w14:textId="77777777" w:rsidR="00D04096" w:rsidRDefault="00D04096" w:rsidP="001B4B49">
            <w:pPr>
              <w:rPr>
                <w:ins w:id="20596" w:author="Fegie" w:date="2021-05-02T00:09:00Z"/>
                <w:rFonts w:ascii="標楷體" w:eastAsia="標楷體" w:hAnsi="標楷體"/>
              </w:rPr>
            </w:pPr>
            <w:ins w:id="20597" w:author="Fegie" w:date="2021-05-02T00:09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598" w:author="st1" w:date="2021-05-06T10:56:00Z">
              <w:tcPr>
                <w:tcW w:w="51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4EBEC4D" w14:textId="77777777" w:rsidR="00D04096" w:rsidRDefault="00D04096" w:rsidP="001B4B49">
            <w:pPr>
              <w:rPr>
                <w:ins w:id="20599" w:author="Fegie" w:date="2021-05-02T00:09:00Z"/>
                <w:rFonts w:ascii="標楷體" w:eastAsia="標楷體" w:hAnsi="標楷體"/>
              </w:rPr>
            </w:pPr>
            <w:ins w:id="20600" w:author="Fegie" w:date="2021-05-02T00:09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7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01" w:author="st1" w:date="2021-05-06T10:56:00Z">
              <w:tcPr>
                <w:tcW w:w="5748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9D4FB05" w14:textId="77777777" w:rsidR="00D04096" w:rsidRDefault="00D04096" w:rsidP="001B4B49">
            <w:pPr>
              <w:jc w:val="center"/>
              <w:rPr>
                <w:ins w:id="20602" w:author="Fegie" w:date="2021-05-02T00:09:00Z"/>
                <w:rFonts w:ascii="標楷體" w:eastAsia="標楷體" w:hAnsi="標楷體"/>
              </w:rPr>
            </w:pPr>
            <w:ins w:id="20603" w:author="Fegie" w:date="2021-05-02T00:09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04" w:author="st1" w:date="2021-05-06T10:56:00Z">
              <w:tcPr>
                <w:tcW w:w="369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AAEDFBC" w14:textId="77777777" w:rsidR="00D04096" w:rsidRDefault="00D04096" w:rsidP="001B4B49">
            <w:pPr>
              <w:rPr>
                <w:ins w:id="20605" w:author="Fegie" w:date="2021-05-02T00:09:00Z"/>
                <w:rFonts w:ascii="標楷體" w:eastAsia="標楷體" w:hAnsi="標楷體"/>
              </w:rPr>
            </w:pPr>
            <w:ins w:id="20606" w:author="Fegie" w:date="2021-05-02T00:09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DA5E5B" w14:paraId="7B593FE8" w14:textId="77777777" w:rsidTr="00047BAE">
        <w:trPr>
          <w:trHeight w:val="244"/>
          <w:tblHeader/>
          <w:jc w:val="center"/>
          <w:ins w:id="20607" w:author="Fegie" w:date="2021-05-02T00:09:00Z"/>
          <w:trPrChange w:id="20608" w:author="st1" w:date="2021-05-06T10:56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0609" w:author="st1" w:date="2021-05-06T10:56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D43871C" w14:textId="77777777" w:rsidR="00D04096" w:rsidRDefault="00D04096" w:rsidP="001B4B49">
            <w:pPr>
              <w:widowControl/>
              <w:rPr>
                <w:ins w:id="20610" w:author="Fegie" w:date="2021-05-02T00:09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0611" w:author="st1" w:date="2021-05-06T10:56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72A2E555" w14:textId="77777777" w:rsidR="00D04096" w:rsidRDefault="00D04096" w:rsidP="001B4B49">
            <w:pPr>
              <w:widowControl/>
              <w:rPr>
                <w:ins w:id="20612" w:author="Fegie" w:date="2021-05-02T00:09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13" w:author="st1" w:date="2021-05-06T10:56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E44D581" w14:textId="77777777" w:rsidR="00D04096" w:rsidRDefault="00D04096" w:rsidP="001B4B49">
            <w:pPr>
              <w:rPr>
                <w:ins w:id="20614" w:author="Fegie" w:date="2021-05-02T00:09:00Z"/>
                <w:rFonts w:ascii="標楷體" w:eastAsia="標楷體" w:hAnsi="標楷體"/>
              </w:rPr>
            </w:pPr>
            <w:ins w:id="20615" w:author="Fegie" w:date="2021-05-02T00:09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16" w:author="st1" w:date="2021-05-06T10:56:00Z">
              <w:tcPr>
                <w:tcW w:w="49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1BF97CB" w14:textId="77777777" w:rsidR="00D04096" w:rsidRDefault="00D04096" w:rsidP="001B4B49">
            <w:pPr>
              <w:rPr>
                <w:ins w:id="20617" w:author="Fegie" w:date="2021-05-02T00:09:00Z"/>
                <w:rFonts w:ascii="標楷體" w:eastAsia="標楷體" w:hAnsi="標楷體"/>
              </w:rPr>
            </w:pPr>
            <w:ins w:id="20618" w:author="Fegie" w:date="2021-05-02T00:09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19" w:author="st1" w:date="2021-05-06T10:5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E2F302C" w14:textId="77777777" w:rsidR="00D04096" w:rsidRDefault="00D04096" w:rsidP="001B4B49">
            <w:pPr>
              <w:rPr>
                <w:ins w:id="20620" w:author="Fegie" w:date="2021-05-02T00:09:00Z"/>
                <w:rFonts w:ascii="標楷體" w:eastAsia="標楷體" w:hAnsi="標楷體"/>
              </w:rPr>
            </w:pPr>
            <w:ins w:id="20621" w:author="Fegie" w:date="2021-05-02T00:09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22" w:author="st1" w:date="2021-05-06T10:56:00Z">
              <w:tcPr>
                <w:tcW w:w="4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357D144" w14:textId="77777777" w:rsidR="00D04096" w:rsidRDefault="00D04096" w:rsidP="001B4B49">
            <w:pPr>
              <w:rPr>
                <w:ins w:id="20623" w:author="Fegie" w:date="2021-05-02T00:09:00Z"/>
                <w:rFonts w:ascii="標楷體" w:eastAsia="標楷體" w:hAnsi="標楷體"/>
              </w:rPr>
            </w:pPr>
            <w:ins w:id="20624" w:author="Fegie" w:date="2021-05-02T00:09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0625" w:author="st1" w:date="2021-05-06T10:56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B03E9E8" w14:textId="77777777" w:rsidR="00D04096" w:rsidRDefault="00D04096" w:rsidP="001B4B49">
            <w:pPr>
              <w:rPr>
                <w:ins w:id="20626" w:author="Fegie" w:date="2021-05-02T00:09:00Z"/>
                <w:rFonts w:ascii="標楷體" w:eastAsia="標楷體" w:hAnsi="標楷體"/>
              </w:rPr>
            </w:pPr>
            <w:ins w:id="20627" w:author="Fegie" w:date="2021-05-02T00:09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0628" w:author="st1" w:date="2021-05-06T10:56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03138B6" w14:textId="77777777" w:rsidR="00D04096" w:rsidRDefault="00D04096" w:rsidP="001B4B49">
            <w:pPr>
              <w:widowControl/>
              <w:rPr>
                <w:ins w:id="20629" w:author="Fegie" w:date="2021-05-02T00:09:00Z"/>
                <w:rFonts w:ascii="標楷體" w:eastAsia="標楷體" w:hAnsi="標楷體"/>
              </w:rPr>
            </w:pPr>
          </w:p>
        </w:tc>
      </w:tr>
      <w:tr w:rsidR="00DA5E5B" w14:paraId="7C9BA630" w14:textId="77777777" w:rsidTr="008A7074">
        <w:trPr>
          <w:trHeight w:val="291"/>
          <w:jc w:val="center"/>
          <w:ins w:id="20630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5A46A" w14:textId="77777777" w:rsidR="00D04096" w:rsidRDefault="00D04096" w:rsidP="001B4B49">
            <w:pPr>
              <w:rPr>
                <w:ins w:id="20631" w:author="Fegie" w:date="2021-05-02T00:09:00Z"/>
                <w:rFonts w:ascii="標楷體" w:eastAsia="標楷體" w:hAnsi="標楷體"/>
              </w:rPr>
            </w:pPr>
            <w:ins w:id="20632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14568" w14:textId="77777777" w:rsidR="00D04096" w:rsidRDefault="00D04096" w:rsidP="001B4B49">
            <w:pPr>
              <w:rPr>
                <w:ins w:id="20633" w:author="Fegie" w:date="2021-05-02T00:09:00Z"/>
                <w:rFonts w:ascii="標楷體" w:eastAsia="標楷體" w:hAnsi="標楷體"/>
              </w:rPr>
            </w:pPr>
            <w:ins w:id="20634" w:author="Fegie" w:date="2021-05-02T00:09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8AE2" w14:textId="77777777" w:rsidR="00D04096" w:rsidRDefault="00D04096" w:rsidP="001B4B49">
            <w:pPr>
              <w:rPr>
                <w:ins w:id="20635" w:author="Fegie" w:date="2021-05-02T00:09:00Z"/>
                <w:rFonts w:ascii="標楷體" w:eastAsia="標楷體" w:hAnsi="標楷體"/>
              </w:rPr>
            </w:pP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CF3B8" w14:textId="77777777" w:rsidR="00D04096" w:rsidRDefault="00D04096" w:rsidP="001B4B49">
            <w:pPr>
              <w:rPr>
                <w:ins w:id="20636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97BB" w14:textId="77777777" w:rsidR="00D04096" w:rsidRDefault="00D04096" w:rsidP="001B4B49">
            <w:pPr>
              <w:rPr>
                <w:ins w:id="20637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FE27C" w14:textId="77777777" w:rsidR="00D04096" w:rsidRDefault="00D04096" w:rsidP="001B4B49">
            <w:pPr>
              <w:rPr>
                <w:ins w:id="20638" w:author="Fegie" w:date="2021-05-02T00:0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08B22" w14:textId="77777777" w:rsidR="00D04096" w:rsidRDefault="00D04096" w:rsidP="001B4B49">
            <w:pPr>
              <w:rPr>
                <w:ins w:id="20639" w:author="Fegie" w:date="2021-05-02T00:09:00Z"/>
                <w:rFonts w:ascii="標楷體" w:eastAsia="標楷體" w:hAnsi="標楷體"/>
              </w:rPr>
            </w:pPr>
            <w:ins w:id="20640" w:author="Fegie" w:date="2021-05-02T00:0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7A41" w14:textId="77777777" w:rsidR="00D04096" w:rsidRDefault="00D04096" w:rsidP="001B4B49">
            <w:pPr>
              <w:rPr>
                <w:ins w:id="20641" w:author="Fegie" w:date="2021-05-02T00:09:00Z"/>
                <w:rFonts w:ascii="標楷體" w:eastAsia="標楷體" w:hAnsi="標楷體"/>
              </w:rPr>
            </w:pPr>
            <w:ins w:id="20642" w:author="Fegie" w:date="2021-05-02T00:09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281D06D3" w14:textId="77777777" w:rsidR="00D04096" w:rsidRDefault="00D04096" w:rsidP="001B4B49">
            <w:pPr>
              <w:rPr>
                <w:ins w:id="20643" w:author="Fegie" w:date="2021-05-02T00:09:00Z"/>
                <w:rFonts w:ascii="標楷體" w:eastAsia="標楷體" w:hAnsi="標楷體"/>
              </w:rPr>
            </w:pPr>
            <w:ins w:id="2064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新增、修改、刪除</w:t>
              </w:r>
            </w:ins>
          </w:p>
        </w:tc>
      </w:tr>
      <w:tr w:rsidR="00DA5E5B" w14:paraId="23D5459A" w14:textId="77777777" w:rsidTr="008A7074">
        <w:trPr>
          <w:trHeight w:val="291"/>
          <w:jc w:val="center"/>
          <w:ins w:id="20645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381F6" w14:textId="77777777" w:rsidR="00D04096" w:rsidRDefault="00D04096" w:rsidP="001B4B49">
            <w:pPr>
              <w:rPr>
                <w:ins w:id="20646" w:author="Fegie" w:date="2021-05-02T00:09:00Z"/>
                <w:rFonts w:ascii="標楷體" w:eastAsia="標楷體" w:hAnsi="標楷體"/>
              </w:rPr>
            </w:pPr>
            <w:ins w:id="20647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A465" w14:textId="1AFFA06C" w:rsidR="00D04096" w:rsidRDefault="008A7074" w:rsidP="001B4B49">
            <w:pPr>
              <w:rPr>
                <w:ins w:id="20648" w:author="Fegie" w:date="2021-05-02T00:09:00Z"/>
                <w:rFonts w:ascii="標楷體" w:eastAsia="標楷體" w:hAnsi="標楷體"/>
              </w:rPr>
            </w:pPr>
            <w:ins w:id="20649" w:author="Fegie" w:date="2021-05-02T16:23:00Z">
              <w:r>
                <w:rPr>
                  <w:rFonts w:ascii="標楷體" w:eastAsia="標楷體" w:hAnsi="標楷體" w:hint="eastAsia"/>
                </w:rPr>
                <w:t>統</w:t>
              </w:r>
              <w:r>
                <w:rPr>
                  <w:rFonts w:ascii="標楷體" w:eastAsia="標楷體" w:hAnsi="標楷體" w:hint="eastAsia"/>
                </w:rPr>
                <w:lastRenderedPageBreak/>
                <w:t>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86B10" w14:textId="0587FE0E" w:rsidR="00D04096" w:rsidRDefault="00D04096" w:rsidP="001B4B49">
            <w:pPr>
              <w:rPr>
                <w:ins w:id="20650" w:author="Fegie" w:date="2021-05-02T00:09:00Z"/>
                <w:rFonts w:ascii="標楷體" w:eastAsia="標楷體" w:hAnsi="標楷體"/>
              </w:rPr>
            </w:pPr>
            <w:ins w:id="20651" w:author="Fegie" w:date="2021-05-02T00:09:00Z">
              <w:del w:id="2065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</w:delText>
                </w:r>
              </w:del>
            </w:ins>
            <w:ins w:id="20653" w:author="Fegie" w:date="2021-05-02T16:23:00Z">
              <w:del w:id="20654" w:author="家榮 張" w:date="2021-05-06T18:53:00Z">
                <w:r w:rsidR="008A7074" w:rsidDel="00A7651D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0655" w:author="Fegie" w:date="2021-05-02T00:09:00Z">
              <w:del w:id="2065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0657" w:author="家榮 張" w:date="2021-05-06T18:53:00Z">
              <w:r w:rsidR="00A7651D"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043BE" w14:textId="77777777" w:rsidR="00D04096" w:rsidRDefault="00D04096" w:rsidP="001B4B49">
            <w:pPr>
              <w:rPr>
                <w:ins w:id="20658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9E7A" w14:textId="77777777" w:rsidR="00D04096" w:rsidRDefault="00D04096" w:rsidP="001B4B49">
            <w:pPr>
              <w:rPr>
                <w:ins w:id="20659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3689D" w14:textId="3DA6FF41" w:rsidR="00D04096" w:rsidRDefault="00283B73" w:rsidP="001B4B49">
            <w:pPr>
              <w:rPr>
                <w:ins w:id="20660" w:author="Fegie" w:date="2021-05-02T00:09:00Z"/>
                <w:rFonts w:ascii="標楷體" w:eastAsia="標楷體" w:hAnsi="標楷體"/>
              </w:rPr>
            </w:pPr>
            <w:ins w:id="20661" w:author="Fegie" w:date="2021-05-02T16:42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13504" w14:textId="77777777" w:rsidR="00D04096" w:rsidRDefault="00D04096" w:rsidP="001B4B49">
            <w:pPr>
              <w:rPr>
                <w:ins w:id="20662" w:author="Fegie" w:date="2021-05-02T00:09:00Z"/>
                <w:rFonts w:ascii="標楷體" w:eastAsia="標楷體" w:hAnsi="標楷體"/>
              </w:rPr>
            </w:pPr>
            <w:ins w:id="20663" w:author="Fegie" w:date="2021-05-02T00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BAD1A" w14:textId="77777777" w:rsidR="00D04096" w:rsidRDefault="00D04096" w:rsidP="001B4B49">
            <w:pPr>
              <w:rPr>
                <w:ins w:id="20664" w:author="Fegie" w:date="2021-05-02T00:09:00Z"/>
                <w:rFonts w:ascii="標楷體" w:eastAsia="標楷體" w:hAnsi="標楷體"/>
              </w:rPr>
            </w:pPr>
            <w:ins w:id="20665" w:author="Fegie" w:date="2021-05-02T00:0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75C7F56" w14:textId="287DF415" w:rsidR="00D04096" w:rsidRDefault="00D04096" w:rsidP="001B4B49">
            <w:pPr>
              <w:ind w:left="226" w:hangingChars="94" w:hanging="226"/>
              <w:rPr>
                <w:ins w:id="20666" w:author="Fegie" w:date="2021-05-02T00:09:00Z"/>
                <w:rFonts w:ascii="標楷體" w:eastAsia="標楷體" w:hAnsi="標楷體"/>
              </w:rPr>
            </w:pPr>
            <w:ins w:id="20667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2.其他功能時，自動顯示原值，不可修改</w:t>
              </w:r>
            </w:ins>
          </w:p>
          <w:p w14:paraId="528DC542" w14:textId="10E48E71" w:rsidR="00D04096" w:rsidRDefault="00D04096" w:rsidP="001B4B49">
            <w:pPr>
              <w:rPr>
                <w:ins w:id="20668" w:author="Fegie" w:date="2021-05-02T00:09:00Z"/>
                <w:rFonts w:ascii="標楷體" w:eastAsia="標楷體" w:hAnsi="標楷體"/>
              </w:rPr>
            </w:pPr>
            <w:ins w:id="20669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0670" w:author="Fegie" w:date="2021-05-02T16:24:00Z">
              <w:r w:rsidR="008A7074">
                <w:rPr>
                  <w:rFonts w:ascii="標楷體" w:eastAsia="標楷體" w:hAnsi="標楷體"/>
                </w:rPr>
                <w:t>CustRelMain</w:t>
              </w:r>
            </w:ins>
            <w:ins w:id="20671" w:author="Fegie" w:date="2021-05-02T00:09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0672" w:author="Fegie" w:date="2021-05-02T16:24:00Z">
              <w:r w:rsidR="008A7074">
                <w:rPr>
                  <w:rFonts w:ascii="標楷體" w:eastAsia="標楷體" w:hAnsi="標楷體"/>
                </w:rPr>
                <w:t>CustRelId</w:t>
              </w:r>
            </w:ins>
          </w:p>
        </w:tc>
      </w:tr>
      <w:tr w:rsidR="00DA5E5B" w14:paraId="2231AA41" w14:textId="77777777" w:rsidTr="008A7074">
        <w:trPr>
          <w:trHeight w:val="291"/>
          <w:jc w:val="center"/>
          <w:ins w:id="20673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BE981" w14:textId="77777777" w:rsidR="00D04096" w:rsidRDefault="00D04096" w:rsidP="001B4B49">
            <w:pPr>
              <w:rPr>
                <w:ins w:id="20674" w:author="Fegie" w:date="2021-05-02T00:09:00Z"/>
                <w:rFonts w:ascii="標楷體" w:eastAsia="標楷體" w:hAnsi="標楷體"/>
              </w:rPr>
            </w:pPr>
            <w:ins w:id="20675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DB6B" w14:textId="4119BAFC" w:rsidR="00D04096" w:rsidRDefault="008A7074" w:rsidP="001B4B49">
            <w:pPr>
              <w:rPr>
                <w:ins w:id="20676" w:author="Fegie" w:date="2021-05-02T00:09:00Z"/>
                <w:rFonts w:ascii="標楷體" w:eastAsia="標楷體" w:hAnsi="標楷體"/>
              </w:rPr>
            </w:pPr>
            <w:ins w:id="20677" w:author="Fegie" w:date="2021-05-02T16:24:00Z">
              <w:r>
                <w:rPr>
                  <w:rFonts w:ascii="標楷體" w:eastAsia="標楷體" w:hAnsi="標楷體" w:hint="eastAsia"/>
                </w:rPr>
                <w:t>客戶名稱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84BE" w14:textId="4F4BA899" w:rsidR="00D04096" w:rsidRDefault="008A7074" w:rsidP="001B4B49">
            <w:pPr>
              <w:rPr>
                <w:ins w:id="20678" w:author="Fegie" w:date="2021-05-02T00:09:00Z"/>
                <w:rFonts w:ascii="標楷體" w:eastAsia="標楷體" w:hAnsi="標楷體"/>
              </w:rPr>
            </w:pPr>
            <w:ins w:id="20679" w:author="Fegie" w:date="2021-05-02T16:26:00Z">
              <w:del w:id="2068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X(70)</w:delText>
                </w:r>
              </w:del>
            </w:ins>
            <w:ins w:id="20681" w:author="家榮 張" w:date="2021-05-06T18:53:00Z">
              <w:r w:rsidR="00A7651D"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843F0" w14:textId="2EEF0B77" w:rsidR="00D04096" w:rsidRDefault="00D04096" w:rsidP="001B4B49">
            <w:pPr>
              <w:rPr>
                <w:ins w:id="20682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34301" w14:textId="77777777" w:rsidR="00D04096" w:rsidRDefault="00D04096" w:rsidP="001B4B49">
            <w:pPr>
              <w:rPr>
                <w:ins w:id="20683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37A8" w14:textId="3873D4FD" w:rsidR="00D04096" w:rsidRDefault="00283B73" w:rsidP="001B4B49">
            <w:pPr>
              <w:rPr>
                <w:ins w:id="20684" w:author="Fegie" w:date="2021-05-02T00:09:00Z"/>
                <w:rFonts w:ascii="標楷體" w:eastAsia="標楷體" w:hAnsi="標楷體"/>
              </w:rPr>
            </w:pPr>
            <w:ins w:id="20685" w:author="Fegie" w:date="2021-05-02T16:42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E02" w14:textId="205E5869" w:rsidR="00D04096" w:rsidRDefault="008A7074" w:rsidP="001B4B49">
            <w:pPr>
              <w:rPr>
                <w:ins w:id="20686" w:author="Fegie" w:date="2021-05-02T00:09:00Z"/>
                <w:rFonts w:ascii="標楷體" w:eastAsia="標楷體" w:hAnsi="標楷體"/>
              </w:rPr>
            </w:pPr>
            <w:ins w:id="20687" w:author="Fegie" w:date="2021-05-02T16:2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DB2AB" w14:textId="77777777" w:rsidR="008A7074" w:rsidRDefault="008A7074" w:rsidP="008A7074">
            <w:pPr>
              <w:rPr>
                <w:ins w:id="20688" w:author="Fegie" w:date="2021-05-02T16:26:00Z"/>
                <w:rFonts w:ascii="標楷體" w:eastAsia="標楷體" w:hAnsi="標楷體"/>
              </w:rPr>
            </w:pPr>
            <w:ins w:id="20689" w:author="Fegie" w:date="2021-05-02T16:2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30C3FD6" w14:textId="47FDC726" w:rsidR="008A7074" w:rsidRDefault="008A7074" w:rsidP="008A7074">
            <w:pPr>
              <w:ind w:left="226" w:hangingChars="94" w:hanging="226"/>
              <w:rPr>
                <w:ins w:id="20690" w:author="Fegie" w:date="2021-05-02T16:27:00Z"/>
                <w:rFonts w:ascii="標楷體" w:eastAsia="標楷體" w:hAnsi="標楷體"/>
              </w:rPr>
            </w:pPr>
            <w:ins w:id="20691" w:author="Fegie" w:date="2021-05-02T16:26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6DCDE6C0" w14:textId="4A74918E" w:rsidR="008A7074" w:rsidRDefault="008A7074" w:rsidP="008A7074">
            <w:pPr>
              <w:ind w:left="226" w:hangingChars="94" w:hanging="226"/>
              <w:rPr>
                <w:ins w:id="20692" w:author="Fegie" w:date="2021-05-02T16:29:00Z"/>
                <w:rFonts w:ascii="標楷體" w:eastAsia="標楷體" w:hAnsi="標楷體"/>
              </w:rPr>
            </w:pPr>
            <w:ins w:id="20693" w:author="Fegie" w:date="2021-05-02T16:27:00Z">
              <w:r>
                <w:rPr>
                  <w:rFonts w:ascii="標楷體" w:eastAsia="標楷體" w:hAnsi="標楷體" w:hint="eastAsia"/>
                </w:rPr>
                <w:t>3.若CustMain有相同統一編號，則預設為C</w:t>
              </w:r>
              <w:r>
                <w:rPr>
                  <w:rFonts w:ascii="標楷體" w:eastAsia="標楷體" w:hAnsi="標楷體"/>
                </w:rPr>
                <w:t>ustMain.</w:t>
              </w:r>
            </w:ins>
            <w:ins w:id="20694" w:author="Fegie" w:date="2021-05-02T16:28:00Z">
              <w:r>
                <w:rPr>
                  <w:rFonts w:ascii="標楷體" w:eastAsia="標楷體" w:hAnsi="標楷體"/>
                </w:rPr>
                <w:t>Fullname</w:t>
              </w:r>
            </w:ins>
          </w:p>
          <w:p w14:paraId="7500D577" w14:textId="1411E5CE" w:rsidR="008A7074" w:rsidRPr="008A7074" w:rsidRDefault="008A7074" w:rsidP="008A7074">
            <w:pPr>
              <w:ind w:left="226" w:hangingChars="94" w:hanging="226"/>
              <w:rPr>
                <w:ins w:id="20695" w:author="Fegie" w:date="2021-05-02T16:26:00Z"/>
                <w:rFonts w:ascii="標楷體" w:eastAsia="標楷體" w:hAnsi="標楷體"/>
              </w:rPr>
            </w:pPr>
            <w:ins w:id="20696" w:author="Fegie" w:date="2021-05-02T16:29:00Z">
              <w:r>
                <w:rPr>
                  <w:rFonts w:ascii="標楷體" w:eastAsia="標楷體" w:hAnsi="標楷體" w:hint="eastAsia"/>
                </w:rPr>
                <w:t>4.若CustRelMain有相同統一編號，則預設為C</w:t>
              </w:r>
              <w:r>
                <w:rPr>
                  <w:rFonts w:ascii="標楷體" w:eastAsia="標楷體" w:hAnsi="標楷體"/>
                </w:rPr>
                <w:t>ustRelMain.CustRelName</w:t>
              </w:r>
            </w:ins>
          </w:p>
          <w:p w14:paraId="72B844BB" w14:textId="615F9127" w:rsidR="00D04096" w:rsidRDefault="008A7074" w:rsidP="008A7074">
            <w:pPr>
              <w:rPr>
                <w:ins w:id="20697" w:author="Fegie" w:date="2021-05-02T00:09:00Z"/>
                <w:rFonts w:ascii="標楷體" w:eastAsia="標楷體" w:hAnsi="標楷體"/>
              </w:rPr>
            </w:pPr>
            <w:ins w:id="20698" w:author="Fegie" w:date="2021-05-02T16:30:00Z">
              <w:r>
                <w:rPr>
                  <w:rFonts w:ascii="標楷體" w:eastAsia="標楷體" w:hAnsi="標楷體"/>
                </w:rPr>
                <w:t>5</w:t>
              </w:r>
            </w:ins>
            <w:ins w:id="20699" w:author="Fegie" w:date="2021-05-02T16:26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CustRelMain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</w:t>
              </w:r>
            </w:ins>
            <w:ins w:id="20700" w:author="Fegie" w:date="2021-05-02T16:28:00Z">
              <w:r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DA5E5B" w14:paraId="35760926" w14:textId="77777777" w:rsidTr="008A7074">
        <w:trPr>
          <w:trHeight w:val="291"/>
          <w:jc w:val="center"/>
          <w:ins w:id="20701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D3DE0" w14:textId="77777777" w:rsidR="00D04096" w:rsidRDefault="00D04096" w:rsidP="001B4B49">
            <w:pPr>
              <w:rPr>
                <w:ins w:id="20702" w:author="Fegie" w:date="2021-05-02T00:09:00Z"/>
                <w:rFonts w:ascii="標楷體" w:eastAsia="標楷體" w:hAnsi="標楷體"/>
              </w:rPr>
            </w:pPr>
            <w:ins w:id="20703" w:author="Fegie" w:date="2021-05-02T00:0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B868" w14:textId="612F76BD" w:rsidR="00D04096" w:rsidRDefault="008A7074" w:rsidP="001B4B49">
            <w:pPr>
              <w:rPr>
                <w:ins w:id="20704" w:author="Fegie" w:date="2021-05-02T00:09:00Z"/>
                <w:rFonts w:ascii="標楷體" w:eastAsia="標楷體" w:hAnsi="標楷體"/>
              </w:rPr>
            </w:pPr>
            <w:ins w:id="20705" w:author="Fegie" w:date="2021-05-02T16:28:00Z">
              <w:r>
                <w:rPr>
                  <w:rFonts w:ascii="標楷體" w:eastAsia="標楷體" w:hAnsi="標楷體" w:hint="eastAsia"/>
                </w:rPr>
                <w:t>護照或居留證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3531" w14:textId="3C97E39F" w:rsidR="00D04096" w:rsidRDefault="008A7074" w:rsidP="001B4B49">
            <w:pPr>
              <w:rPr>
                <w:ins w:id="20706" w:author="Fegie" w:date="2021-05-02T00:09:00Z"/>
                <w:rFonts w:ascii="標楷體" w:eastAsia="標楷體" w:hAnsi="標楷體"/>
              </w:rPr>
            </w:pPr>
            <w:ins w:id="20707" w:author="Fegie" w:date="2021-05-02T16:29:00Z">
              <w:del w:id="2070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0709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B5040" w14:textId="7AFEFB4C" w:rsidR="00D04096" w:rsidRDefault="00D04096" w:rsidP="001B4B49">
            <w:pPr>
              <w:rPr>
                <w:ins w:id="20710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6A9D" w14:textId="4E49F607" w:rsidR="00D04096" w:rsidRDefault="008A7074" w:rsidP="001B4B49">
            <w:pPr>
              <w:rPr>
                <w:ins w:id="20711" w:author="Fegie" w:date="2021-05-02T00:09:00Z"/>
                <w:rFonts w:ascii="標楷體" w:eastAsia="標楷體" w:hAnsi="標楷體"/>
              </w:rPr>
            </w:pPr>
            <w:ins w:id="20712" w:author="Fegie" w:date="2021-05-02T16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</w:ins>
            <w:ins w:id="20713" w:author="Fegie" w:date="2021-05-02T16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ForeignerFlag</w:t>
              </w:r>
            </w:ins>
            <w:ins w:id="20714" w:author="Fegie" w:date="2021-05-02T16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715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"_(15).附件15"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0716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717" w:author="Fegie" w:date="2021-05-02T16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D3" w14:textId="132C462E" w:rsidR="00D04096" w:rsidRDefault="00283B73" w:rsidP="001B4B49">
            <w:pPr>
              <w:rPr>
                <w:ins w:id="20718" w:author="Fegie" w:date="2021-05-02T00:09:00Z"/>
                <w:rFonts w:ascii="標楷體" w:eastAsia="標楷體" w:hAnsi="標楷體"/>
              </w:rPr>
            </w:pPr>
            <w:ins w:id="20719" w:author="Fegie" w:date="2021-05-02T16:4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CBBB" w14:textId="2C1492E8" w:rsidR="00D04096" w:rsidRDefault="008A7074" w:rsidP="001B4B49">
            <w:pPr>
              <w:rPr>
                <w:ins w:id="20720" w:author="Fegie" w:date="2021-05-02T00:09:00Z"/>
                <w:rFonts w:ascii="標楷體" w:eastAsia="標楷體" w:hAnsi="標楷體"/>
              </w:rPr>
            </w:pPr>
            <w:ins w:id="20721" w:author="Fegie" w:date="2021-05-02T16:30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B60D5" w14:textId="77777777" w:rsidR="00D04096" w:rsidRDefault="008A7074" w:rsidP="001B4B49">
            <w:pPr>
              <w:rPr>
                <w:ins w:id="20722" w:author="Fegie" w:date="2021-05-02T16:30:00Z"/>
                <w:rFonts w:ascii="標楷體" w:eastAsia="標楷體" w:hAnsi="標楷體"/>
              </w:rPr>
            </w:pPr>
            <w:ins w:id="20723" w:author="Fegie" w:date="2021-05-02T16:30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「新增」時，必須輸入</w:t>
              </w:r>
            </w:ins>
          </w:p>
          <w:p w14:paraId="1A570291" w14:textId="77777777" w:rsidR="008A7074" w:rsidRDefault="008A7074" w:rsidP="001B4B49">
            <w:pPr>
              <w:rPr>
                <w:ins w:id="20724" w:author="Fegie" w:date="2021-05-02T16:31:00Z"/>
                <w:rFonts w:ascii="標楷體" w:eastAsia="標楷體" w:hAnsi="標楷體"/>
              </w:rPr>
            </w:pPr>
            <w:ins w:id="20725" w:author="Fegie" w:date="2021-05-02T16:3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若統一編號已存在於</w:t>
              </w:r>
            </w:ins>
            <w:ins w:id="20726" w:author="Fegie" w:date="2021-05-02T16:31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</w:p>
          <w:p w14:paraId="40A13323" w14:textId="77777777" w:rsidR="008A7074" w:rsidRDefault="008A7074" w:rsidP="001B4B49">
            <w:pPr>
              <w:rPr>
                <w:ins w:id="20727" w:author="Fegie" w:date="2021-05-02T16:33:00Z"/>
                <w:rFonts w:ascii="標楷體" w:eastAsia="標楷體" w:hAnsi="標楷體"/>
              </w:rPr>
            </w:pPr>
            <w:ins w:id="20728" w:author="Fegie" w:date="2021-05-02T16:31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0729" w:author="Fegie" w:date="2021-05-02T16:30:00Z">
              <w:r>
                <w:rPr>
                  <w:rFonts w:ascii="標楷體" w:eastAsia="標楷體" w:hAnsi="標楷體" w:hint="eastAsia"/>
                </w:rPr>
                <w:t>CustRelMain則跳過不必輸入</w:t>
              </w:r>
            </w:ins>
          </w:p>
          <w:p w14:paraId="75AAD338" w14:textId="289598D3" w:rsidR="008A7074" w:rsidRDefault="008A7074" w:rsidP="001B4B49">
            <w:pPr>
              <w:rPr>
                <w:ins w:id="20730" w:author="Fegie" w:date="2021-05-02T00:09:00Z"/>
                <w:rFonts w:ascii="標楷體" w:eastAsia="標楷體" w:hAnsi="標楷體"/>
              </w:rPr>
            </w:pPr>
            <w:ins w:id="20731" w:author="Fegie" w:date="2021-05-02T16:33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.CustRelMain.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</w:t>
              </w:r>
            </w:ins>
          </w:p>
        </w:tc>
      </w:tr>
      <w:tr w:rsidR="00DA5E5B" w14:paraId="2D11428D" w14:textId="77777777" w:rsidTr="008A7074">
        <w:trPr>
          <w:trHeight w:val="291"/>
          <w:jc w:val="center"/>
          <w:ins w:id="20732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9CFC0" w14:textId="77777777" w:rsidR="008A7074" w:rsidRDefault="008A7074" w:rsidP="008A7074">
            <w:pPr>
              <w:rPr>
                <w:ins w:id="20733" w:author="Fegie" w:date="2021-05-02T00:09:00Z"/>
                <w:rFonts w:ascii="標楷體" w:eastAsia="標楷體" w:hAnsi="標楷體"/>
              </w:rPr>
            </w:pPr>
            <w:ins w:id="20734" w:author="Fegie" w:date="2021-05-02T00:0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9D2B" w14:textId="7D1862BC" w:rsidR="008A7074" w:rsidRDefault="008A7074" w:rsidP="008A7074">
            <w:pPr>
              <w:rPr>
                <w:ins w:id="20735" w:author="Fegie" w:date="2021-05-02T00:09:00Z"/>
                <w:rFonts w:ascii="標楷體" w:eastAsia="標楷體" w:hAnsi="標楷體"/>
              </w:rPr>
            </w:pPr>
            <w:ins w:id="20736" w:author="Fegie" w:date="2021-05-02T16:32:00Z">
              <w:r>
                <w:rPr>
                  <w:rFonts w:ascii="標楷體" w:eastAsia="標楷體" w:hAnsi="標楷體" w:hint="eastAsia"/>
                </w:rPr>
                <w:t>關係別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38BD" w14:textId="3DF02AC1" w:rsidR="008A7074" w:rsidRDefault="008A7074" w:rsidP="008A7074">
            <w:pPr>
              <w:rPr>
                <w:ins w:id="20737" w:author="Fegie" w:date="2021-05-02T00:09:00Z"/>
                <w:rFonts w:ascii="標楷體" w:eastAsia="標楷體" w:hAnsi="標楷體"/>
              </w:rPr>
            </w:pPr>
            <w:ins w:id="20738" w:author="Fegie" w:date="2021-05-02T16:32:00Z">
              <w:del w:id="20739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0740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7464" w14:textId="22FB9A88" w:rsidR="008A7074" w:rsidRDefault="008A7074" w:rsidP="008A7074">
            <w:pPr>
              <w:rPr>
                <w:ins w:id="20741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EFF9" w14:textId="048BD454" w:rsidR="008A7074" w:rsidRDefault="008A7074" w:rsidP="008A7074">
            <w:pPr>
              <w:rPr>
                <w:ins w:id="20742" w:author="Fegie" w:date="2021-05-02T00:09:00Z"/>
                <w:rFonts w:ascii="標楷體" w:eastAsia="標楷體" w:hAnsi="標楷體"/>
              </w:rPr>
            </w:pPr>
            <w:ins w:id="20743" w:author="Fegie" w:date="2021-05-02T16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</w:ins>
            <w:ins w:id="20744" w:author="Fegie" w:date="2021-05-02T16:3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</w:ins>
            <w:ins w:id="20745" w:author="Fegie" w:date="2021-05-02T16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746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0747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748" w:author="Fegie" w:date="2021-05-02T16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626E2" w14:textId="309AF811" w:rsidR="008A7074" w:rsidRDefault="00283B73" w:rsidP="008A7074">
            <w:pPr>
              <w:rPr>
                <w:ins w:id="20749" w:author="Fegie" w:date="2021-05-02T00:09:00Z"/>
                <w:rFonts w:ascii="標楷體" w:eastAsia="標楷體" w:hAnsi="標楷體"/>
              </w:rPr>
            </w:pPr>
            <w:ins w:id="20750" w:author="Fegie" w:date="2021-05-02T16:42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E76A7" w14:textId="73AF969E" w:rsidR="008A7074" w:rsidRDefault="008A7074" w:rsidP="008A7074">
            <w:pPr>
              <w:rPr>
                <w:ins w:id="20751" w:author="Fegie" w:date="2021-05-02T00:09:00Z"/>
                <w:rFonts w:ascii="標楷體" w:eastAsia="標楷體" w:hAnsi="標楷體"/>
              </w:rPr>
            </w:pPr>
            <w:ins w:id="20752" w:author="Fegie" w:date="2021-05-02T16:33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6A171" w14:textId="77777777" w:rsidR="009D14C3" w:rsidRDefault="009D14C3" w:rsidP="009D14C3">
            <w:pPr>
              <w:rPr>
                <w:ins w:id="20753" w:author="Fegie" w:date="2021-05-02T16:34:00Z"/>
                <w:rFonts w:ascii="標楷體" w:eastAsia="標楷體" w:hAnsi="標楷體"/>
              </w:rPr>
            </w:pPr>
            <w:ins w:id="20754" w:author="Fegie" w:date="2021-05-02T16:3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E3C5853" w14:textId="77777777" w:rsidR="009D14C3" w:rsidRDefault="009D14C3" w:rsidP="009D14C3">
            <w:pPr>
              <w:ind w:left="226" w:hangingChars="94" w:hanging="226"/>
              <w:rPr>
                <w:ins w:id="20755" w:author="Fegie" w:date="2021-05-02T16:34:00Z"/>
                <w:rFonts w:ascii="標楷體" w:eastAsia="標楷體" w:hAnsi="標楷體"/>
              </w:rPr>
            </w:pPr>
            <w:ins w:id="20756" w:author="Fegie" w:date="2021-05-02T16:34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E2ADA9B" w14:textId="62F7F39D" w:rsidR="008A7074" w:rsidRDefault="009D14C3" w:rsidP="009D14C3">
            <w:pPr>
              <w:rPr>
                <w:ins w:id="20757" w:author="Fegie" w:date="2021-05-02T00:09:00Z"/>
                <w:rFonts w:ascii="標楷體" w:eastAsia="標楷體" w:hAnsi="標楷體"/>
              </w:rPr>
            </w:pPr>
            <w:ins w:id="20758" w:author="Fegie" w:date="2021-05-02T16:34:00Z">
              <w:r>
                <w:rPr>
                  <w:rFonts w:ascii="標楷體" w:eastAsia="標楷體" w:hAnsi="標楷體"/>
                </w:rPr>
                <w:t>3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RelTypeCode</w:t>
              </w:r>
            </w:ins>
          </w:p>
        </w:tc>
      </w:tr>
      <w:tr w:rsidR="00DA5E5B" w14:paraId="4E1FCE7C" w14:textId="77777777" w:rsidTr="008A7074">
        <w:trPr>
          <w:trHeight w:val="291"/>
          <w:jc w:val="center"/>
          <w:ins w:id="20759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2F7B0" w14:textId="77777777" w:rsidR="009D14C3" w:rsidRDefault="009D14C3" w:rsidP="009D14C3">
            <w:pPr>
              <w:rPr>
                <w:ins w:id="20760" w:author="Fegie" w:date="2021-05-02T00:09:00Z"/>
                <w:rFonts w:ascii="標楷體" w:eastAsia="標楷體" w:hAnsi="標楷體"/>
              </w:rPr>
            </w:pPr>
            <w:ins w:id="20761" w:author="Fegie" w:date="2021-05-02T00:0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4D3F5" w14:textId="1D7097F9" w:rsidR="009D14C3" w:rsidRDefault="009D14C3" w:rsidP="009D14C3">
            <w:pPr>
              <w:rPr>
                <w:ins w:id="20762" w:author="Fegie" w:date="2021-05-02T00:09:00Z"/>
                <w:rFonts w:ascii="標楷體" w:eastAsia="標楷體" w:hAnsi="標楷體"/>
              </w:rPr>
            </w:pPr>
            <w:ins w:id="20763" w:author="Fegie" w:date="2021-05-02T16:35:00Z">
              <w:r>
                <w:rPr>
                  <w:rFonts w:ascii="標楷體" w:eastAsia="標楷體" w:hAnsi="標楷體" w:hint="eastAsia"/>
                </w:rPr>
                <w:t>關係人統編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4409C" w14:textId="7AAEDC1C" w:rsidR="009D14C3" w:rsidRDefault="009D14C3" w:rsidP="009D14C3">
            <w:pPr>
              <w:rPr>
                <w:ins w:id="20764" w:author="Fegie" w:date="2021-05-02T00:09:00Z"/>
                <w:rFonts w:ascii="標楷體" w:eastAsia="標楷體" w:hAnsi="標楷體"/>
              </w:rPr>
            </w:pPr>
            <w:ins w:id="20765" w:author="Fegie" w:date="2021-05-02T16:35:00Z">
              <w:del w:id="2076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X(11)</w:delText>
                </w:r>
              </w:del>
            </w:ins>
            <w:ins w:id="20767" w:author="家榮 張" w:date="2021-05-06T18:53:00Z">
              <w:r w:rsidR="00A7651D"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7C03" w14:textId="29641A11" w:rsidR="009D14C3" w:rsidRDefault="009D14C3" w:rsidP="009D14C3">
            <w:pPr>
              <w:rPr>
                <w:ins w:id="20768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542AE" w14:textId="77777777" w:rsidR="009D14C3" w:rsidRDefault="009D14C3" w:rsidP="009D14C3">
            <w:pPr>
              <w:rPr>
                <w:ins w:id="20769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BA8B" w14:textId="7133571E" w:rsidR="009D14C3" w:rsidRDefault="00283B73" w:rsidP="009D14C3">
            <w:pPr>
              <w:rPr>
                <w:ins w:id="20770" w:author="Fegie" w:date="2021-05-02T00:09:00Z"/>
                <w:rFonts w:ascii="標楷體" w:eastAsia="標楷體" w:hAnsi="標楷體"/>
              </w:rPr>
            </w:pPr>
            <w:ins w:id="20771" w:author="Fegie" w:date="2021-05-02T16:42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03C36" w14:textId="5DEA8780" w:rsidR="009D14C3" w:rsidRDefault="009D14C3" w:rsidP="009D14C3">
            <w:pPr>
              <w:rPr>
                <w:ins w:id="20772" w:author="Fegie" w:date="2021-05-02T00:09:00Z"/>
                <w:rFonts w:ascii="標楷體" w:eastAsia="標楷體" w:hAnsi="標楷體"/>
              </w:rPr>
            </w:pPr>
            <w:ins w:id="20773" w:author="Fegie" w:date="2021-05-02T16:3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4180A" w14:textId="77777777" w:rsidR="009D14C3" w:rsidRDefault="009D14C3" w:rsidP="009D14C3">
            <w:pPr>
              <w:rPr>
                <w:ins w:id="20774" w:author="Fegie" w:date="2021-05-02T16:35:00Z"/>
                <w:rFonts w:ascii="標楷體" w:eastAsia="標楷體" w:hAnsi="標楷體"/>
              </w:rPr>
            </w:pPr>
            <w:ins w:id="20775" w:author="Fegie" w:date="2021-05-02T16:3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D7B234F" w14:textId="44EED99D" w:rsidR="009D14C3" w:rsidRDefault="009D14C3" w:rsidP="009D14C3">
            <w:pPr>
              <w:ind w:left="226" w:hangingChars="94" w:hanging="226"/>
              <w:rPr>
                <w:ins w:id="20776" w:author="Fegie" w:date="2021-05-02T16:35:00Z"/>
                <w:rFonts w:ascii="標楷體" w:eastAsia="標楷體" w:hAnsi="標楷體"/>
              </w:rPr>
            </w:pPr>
            <w:ins w:id="20777" w:author="Fegie" w:date="2021-05-02T16:35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1A1F3042" w14:textId="077C9AF2" w:rsidR="009D14C3" w:rsidRDefault="009D14C3" w:rsidP="009D14C3">
            <w:pPr>
              <w:ind w:left="226" w:hangingChars="94" w:hanging="226"/>
              <w:rPr>
                <w:ins w:id="20778" w:author="Fegie" w:date="2021-05-02T16:35:00Z"/>
                <w:rFonts w:ascii="標楷體" w:eastAsia="標楷體" w:hAnsi="標楷體"/>
              </w:rPr>
            </w:pPr>
            <w:ins w:id="20779" w:author="Fegie" w:date="2021-05-02T16:35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0780" w:author="Fegie" w:date="2021-05-02T16:36:00Z">
              <w:r>
                <w:rPr>
                  <w:rFonts w:ascii="標楷體" w:eastAsia="標楷體" w:hAnsi="標楷體" w:hint="eastAsia"/>
                </w:rPr>
                <w:t>若關係人統編不存在於CustRelMain，新增時會同時於CustRelMain新增此關係人資料</w:t>
              </w:r>
            </w:ins>
          </w:p>
          <w:p w14:paraId="44E2DC07" w14:textId="63635287" w:rsidR="009D14C3" w:rsidRDefault="009D14C3" w:rsidP="009D14C3">
            <w:pPr>
              <w:rPr>
                <w:ins w:id="20781" w:author="Fegie" w:date="2021-05-02T00:09:00Z"/>
                <w:rFonts w:ascii="標楷體" w:eastAsia="標楷體" w:hAnsi="標楷體"/>
              </w:rPr>
            </w:pPr>
            <w:ins w:id="20782" w:author="Fegie" w:date="2021-05-02T16:36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0783" w:author="Fegie" w:date="2021-05-02T16:35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</w:t>
              </w:r>
            </w:ins>
            <w:ins w:id="20784" w:author="Fegie" w:date="2021-05-02T16:38:00Z">
              <w:r>
                <w:rPr>
                  <w:rFonts w:ascii="標楷體" w:eastAsia="標楷體" w:hAnsi="標楷體"/>
                </w:rPr>
                <w:t>Detail</w:t>
              </w:r>
            </w:ins>
            <w:ins w:id="20785" w:author="Fegie" w:date="2021-05-02T16:35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0786" w:author="Fegie" w:date="2021-05-02T16:38:00Z">
              <w:r>
                <w:rPr>
                  <w:rFonts w:ascii="標楷體" w:eastAsia="標楷體" w:hAnsi="標楷體"/>
                </w:rPr>
                <w:t>RelId</w:t>
              </w:r>
            </w:ins>
          </w:p>
        </w:tc>
      </w:tr>
      <w:tr w:rsidR="00DA5E5B" w14:paraId="15A2B5CF" w14:textId="77777777" w:rsidTr="008A7074">
        <w:trPr>
          <w:trHeight w:val="291"/>
          <w:jc w:val="center"/>
          <w:ins w:id="20787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15200" w14:textId="77777777" w:rsidR="009D14C3" w:rsidRDefault="009D14C3" w:rsidP="009D14C3">
            <w:pPr>
              <w:rPr>
                <w:ins w:id="20788" w:author="Fegie" w:date="2021-05-02T00:09:00Z"/>
                <w:rFonts w:ascii="標楷體" w:eastAsia="標楷體" w:hAnsi="標楷體"/>
              </w:rPr>
            </w:pPr>
            <w:ins w:id="20789" w:author="Fegie" w:date="2021-05-02T00:09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39382" w14:textId="08C8F730" w:rsidR="009D14C3" w:rsidRDefault="009D14C3" w:rsidP="009D14C3">
            <w:pPr>
              <w:rPr>
                <w:ins w:id="20790" w:author="Fegie" w:date="2021-05-02T00:09:00Z"/>
                <w:rFonts w:ascii="標楷體" w:eastAsia="標楷體" w:hAnsi="標楷體"/>
              </w:rPr>
            </w:pPr>
            <w:ins w:id="20791" w:author="Fegie" w:date="2021-05-02T16:36:00Z">
              <w:r>
                <w:rPr>
                  <w:rFonts w:ascii="標楷體" w:eastAsia="標楷體" w:hAnsi="標楷體" w:hint="eastAsia"/>
                </w:rPr>
                <w:t>關係人姓</w:t>
              </w:r>
              <w:r>
                <w:rPr>
                  <w:rFonts w:ascii="標楷體" w:eastAsia="標楷體" w:hAnsi="標楷體" w:hint="eastAsia"/>
                </w:rPr>
                <w:lastRenderedPageBreak/>
                <w:t>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9CF9" w14:textId="14FDD12C" w:rsidR="009D14C3" w:rsidRDefault="009D14C3" w:rsidP="009D14C3">
            <w:pPr>
              <w:rPr>
                <w:ins w:id="20792" w:author="Fegie" w:date="2021-05-02T00:09:00Z"/>
                <w:rFonts w:ascii="標楷體" w:eastAsia="標楷體" w:hAnsi="標楷體"/>
              </w:rPr>
            </w:pPr>
            <w:ins w:id="20793" w:author="Fegie" w:date="2021-05-02T16:36:00Z">
              <w:del w:id="20794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X(70)</w:delText>
                </w:r>
              </w:del>
            </w:ins>
            <w:ins w:id="20795" w:author="家榮 張" w:date="2021-05-06T18:53:00Z">
              <w:r w:rsidR="00A7651D"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BF85" w14:textId="0048BCAC" w:rsidR="009D14C3" w:rsidRDefault="009D14C3" w:rsidP="009D14C3">
            <w:pPr>
              <w:rPr>
                <w:ins w:id="20796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81A99" w14:textId="77777777" w:rsidR="009D14C3" w:rsidRDefault="009D14C3" w:rsidP="009D14C3">
            <w:pPr>
              <w:rPr>
                <w:ins w:id="20797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2BCA" w14:textId="6CD53CDE" w:rsidR="009D14C3" w:rsidRDefault="00283B73" w:rsidP="009D14C3">
            <w:pPr>
              <w:rPr>
                <w:ins w:id="20798" w:author="Fegie" w:date="2021-05-02T00:09:00Z"/>
                <w:rFonts w:ascii="標楷體" w:eastAsia="標楷體" w:hAnsi="標楷體"/>
              </w:rPr>
            </w:pPr>
            <w:ins w:id="20799" w:author="Fegie" w:date="2021-05-02T16:42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98D72" w14:textId="2D615F33" w:rsidR="009D14C3" w:rsidRDefault="009D14C3" w:rsidP="009D14C3">
            <w:pPr>
              <w:rPr>
                <w:ins w:id="20800" w:author="Fegie" w:date="2021-05-02T00:09:00Z"/>
                <w:rFonts w:ascii="標楷體" w:eastAsia="標楷體" w:hAnsi="標楷體"/>
              </w:rPr>
            </w:pPr>
            <w:ins w:id="20801" w:author="Fegie" w:date="2021-05-02T16:3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AE000" w14:textId="77777777" w:rsidR="009D14C3" w:rsidRDefault="009D14C3" w:rsidP="009D14C3">
            <w:pPr>
              <w:rPr>
                <w:ins w:id="20802" w:author="Fegie" w:date="2021-05-02T16:37:00Z"/>
                <w:rFonts w:ascii="標楷體" w:eastAsia="標楷體" w:hAnsi="標楷體"/>
              </w:rPr>
            </w:pPr>
            <w:ins w:id="20803" w:author="Fegie" w:date="2021-05-02T16:37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4B049A7" w14:textId="77777777" w:rsidR="009D14C3" w:rsidRDefault="009D14C3" w:rsidP="009D14C3">
            <w:pPr>
              <w:ind w:left="226" w:hangingChars="94" w:hanging="226"/>
              <w:rPr>
                <w:ins w:id="20804" w:author="Fegie" w:date="2021-05-02T16:37:00Z"/>
                <w:rFonts w:ascii="標楷體" w:eastAsia="標楷體" w:hAnsi="標楷體"/>
              </w:rPr>
            </w:pPr>
            <w:ins w:id="20805" w:author="Fegie" w:date="2021-05-02T16:37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4A06437D" w14:textId="77777777" w:rsidR="009D14C3" w:rsidRDefault="009D14C3" w:rsidP="009D14C3">
            <w:pPr>
              <w:ind w:left="226" w:hangingChars="94" w:hanging="226"/>
              <w:rPr>
                <w:ins w:id="20806" w:author="Fegie" w:date="2021-05-02T16:37:00Z"/>
                <w:rFonts w:ascii="標楷體" w:eastAsia="標楷體" w:hAnsi="標楷體"/>
              </w:rPr>
            </w:pPr>
            <w:ins w:id="20807" w:author="Fegie" w:date="2021-05-02T16:37:00Z">
              <w:r>
                <w:rPr>
                  <w:rFonts w:ascii="標楷體" w:eastAsia="標楷體" w:hAnsi="標楷體" w:hint="eastAsia"/>
                </w:rPr>
                <w:t>3.若CustMain有相同統一編號，</w:t>
              </w:r>
              <w:r>
                <w:rPr>
                  <w:rFonts w:ascii="標楷體" w:eastAsia="標楷體" w:hAnsi="標楷體" w:hint="eastAsia"/>
                </w:rPr>
                <w:lastRenderedPageBreak/>
                <w:t>則預設為C</w:t>
              </w:r>
              <w:r>
                <w:rPr>
                  <w:rFonts w:ascii="標楷體" w:eastAsia="標楷體" w:hAnsi="標楷體"/>
                </w:rPr>
                <w:t>ustMain.Fullname</w:t>
              </w:r>
            </w:ins>
          </w:p>
          <w:p w14:paraId="6D57F89C" w14:textId="77777777" w:rsidR="009D14C3" w:rsidRPr="00F37A9C" w:rsidRDefault="009D14C3" w:rsidP="009D14C3">
            <w:pPr>
              <w:ind w:left="226" w:hangingChars="94" w:hanging="226"/>
              <w:rPr>
                <w:ins w:id="20808" w:author="Fegie" w:date="2021-05-02T16:37:00Z"/>
                <w:rFonts w:ascii="標楷體" w:eastAsia="標楷體" w:hAnsi="標楷體"/>
              </w:rPr>
            </w:pPr>
            <w:ins w:id="20809" w:author="Fegie" w:date="2021-05-02T16:37:00Z">
              <w:r>
                <w:rPr>
                  <w:rFonts w:ascii="標楷體" w:eastAsia="標楷體" w:hAnsi="標楷體" w:hint="eastAsia"/>
                </w:rPr>
                <w:t>4.若CustRelMain有相同統一編號，則預設為C</w:t>
              </w:r>
              <w:r>
                <w:rPr>
                  <w:rFonts w:ascii="標楷體" w:eastAsia="標楷體" w:hAnsi="標楷體"/>
                </w:rPr>
                <w:t>ustRelMain.CustRelName</w:t>
              </w:r>
            </w:ins>
          </w:p>
          <w:p w14:paraId="78C41691" w14:textId="3BA12EC1" w:rsidR="009D14C3" w:rsidRDefault="009D14C3" w:rsidP="009D14C3">
            <w:pPr>
              <w:rPr>
                <w:ins w:id="20810" w:author="Fegie" w:date="2021-05-02T00:09:00Z"/>
                <w:rFonts w:ascii="標楷體" w:eastAsia="標楷體" w:hAnsi="標楷體"/>
              </w:rPr>
            </w:pPr>
            <w:ins w:id="20811" w:author="Fegie" w:date="2021-05-02T16:37:00Z">
              <w:r>
                <w:rPr>
                  <w:rFonts w:ascii="標楷體" w:eastAsia="標楷體" w:hAnsi="標楷體"/>
                </w:rPr>
                <w:t>5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0812" w:author="Fegie" w:date="2021-05-02T16:38:00Z">
              <w:r>
                <w:rPr>
                  <w:rFonts w:ascii="標楷體" w:eastAsia="標楷體" w:hAnsi="標楷體"/>
                </w:rPr>
                <w:t>CustRelDetail</w:t>
              </w:r>
            </w:ins>
            <w:ins w:id="20813" w:author="Fegie" w:date="2021-05-02T16:37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0814" w:author="Fegie" w:date="2021-05-02T16:38:00Z">
              <w:r>
                <w:rPr>
                  <w:rFonts w:ascii="標楷體" w:eastAsia="標楷體" w:hAnsi="標楷體"/>
                </w:rPr>
                <w:t>RelName</w:t>
              </w:r>
            </w:ins>
          </w:p>
        </w:tc>
      </w:tr>
      <w:tr w:rsidR="00DA5E5B" w14:paraId="02493EA6" w14:textId="77777777" w:rsidTr="008A7074">
        <w:trPr>
          <w:trHeight w:val="291"/>
          <w:jc w:val="center"/>
          <w:ins w:id="20815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586DD" w14:textId="77777777" w:rsidR="009D14C3" w:rsidRDefault="009D14C3" w:rsidP="009D14C3">
            <w:pPr>
              <w:rPr>
                <w:ins w:id="20816" w:author="Fegie" w:date="2021-05-02T00:09:00Z"/>
                <w:rFonts w:ascii="標楷體" w:eastAsia="標楷體" w:hAnsi="標楷體"/>
              </w:rPr>
            </w:pPr>
            <w:ins w:id="20817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8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9CC3" w14:textId="666B0E4A" w:rsidR="009D14C3" w:rsidRDefault="009D14C3" w:rsidP="009D14C3">
            <w:pPr>
              <w:rPr>
                <w:ins w:id="20818" w:author="Fegie" w:date="2021-05-02T00:09:00Z"/>
                <w:rFonts w:ascii="標楷體" w:eastAsia="標楷體" w:hAnsi="標楷體"/>
              </w:rPr>
            </w:pPr>
            <w:ins w:id="20819" w:author="Fegie" w:date="2021-05-02T16:38:00Z">
              <w:r>
                <w:rPr>
                  <w:rFonts w:ascii="標楷體" w:eastAsia="標楷體" w:hAnsi="標楷體" w:hint="eastAsia"/>
                </w:rPr>
                <w:t>護照或居留證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9B77" w14:textId="17E25236" w:rsidR="009D14C3" w:rsidRDefault="00283B73" w:rsidP="009D14C3">
            <w:pPr>
              <w:rPr>
                <w:ins w:id="20820" w:author="Fegie" w:date="2021-05-02T00:09:00Z"/>
                <w:rFonts w:ascii="標楷體" w:eastAsia="標楷體" w:hAnsi="標楷體"/>
              </w:rPr>
            </w:pPr>
            <w:ins w:id="20821" w:author="Fegie" w:date="2021-05-02T16:40:00Z">
              <w:del w:id="2082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0823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E7AA" w14:textId="017AB255" w:rsidR="009D14C3" w:rsidRDefault="009D14C3" w:rsidP="009D14C3">
            <w:pPr>
              <w:rPr>
                <w:ins w:id="20824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550E2" w14:textId="7DEA5189" w:rsidR="009D14C3" w:rsidRDefault="00283B73" w:rsidP="009D14C3">
            <w:pPr>
              <w:rPr>
                <w:ins w:id="20825" w:author="Fegie" w:date="2021-05-02T00:09:00Z"/>
                <w:rFonts w:ascii="標楷體" w:eastAsia="標楷體" w:hAnsi="標楷體"/>
              </w:rPr>
            </w:pPr>
            <w:ins w:id="20826" w:author="Fegie" w:date="2021-05-02T16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ForeignerFlag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827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"_(15).附件15"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0828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829" w:author="Fegie" w:date="2021-05-02T16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CA5B3" w14:textId="3693279E" w:rsidR="009D14C3" w:rsidRDefault="00283B73" w:rsidP="009D14C3">
            <w:pPr>
              <w:rPr>
                <w:ins w:id="20830" w:author="Fegie" w:date="2021-05-02T00:09:00Z"/>
                <w:rFonts w:ascii="標楷體" w:eastAsia="標楷體" w:hAnsi="標楷體"/>
              </w:rPr>
            </w:pPr>
            <w:ins w:id="20831" w:author="Fegie" w:date="2021-05-02T16:43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D9553" w14:textId="7A4AAEA9" w:rsidR="009D14C3" w:rsidRDefault="00283B73" w:rsidP="009D14C3">
            <w:pPr>
              <w:rPr>
                <w:ins w:id="20832" w:author="Fegie" w:date="2021-05-02T00:09:00Z"/>
                <w:rFonts w:ascii="標楷體" w:eastAsia="標楷體" w:hAnsi="標楷體"/>
              </w:rPr>
            </w:pPr>
            <w:ins w:id="20833" w:author="Fegie" w:date="2021-05-02T16:39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2F32" w14:textId="77777777" w:rsidR="00283B73" w:rsidRDefault="00283B73" w:rsidP="00283B73">
            <w:pPr>
              <w:rPr>
                <w:ins w:id="20834" w:author="Fegie" w:date="2021-05-02T16:39:00Z"/>
                <w:rFonts w:ascii="標楷體" w:eastAsia="標楷體" w:hAnsi="標楷體"/>
              </w:rPr>
            </w:pPr>
            <w:ins w:id="20835" w:author="Fegie" w:date="2021-05-02T16:39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「新增」時，必須輸入</w:t>
              </w:r>
            </w:ins>
          </w:p>
          <w:p w14:paraId="09A25A13" w14:textId="1C54CC28" w:rsidR="00283B73" w:rsidRDefault="00283B73" w:rsidP="00283B73">
            <w:pPr>
              <w:rPr>
                <w:ins w:id="20836" w:author="Fegie" w:date="2021-05-02T16:39:00Z"/>
                <w:rFonts w:ascii="標楷體" w:eastAsia="標楷體" w:hAnsi="標楷體"/>
              </w:rPr>
            </w:pPr>
            <w:ins w:id="20837" w:author="Fegie" w:date="2021-05-02T16:3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若</w:t>
              </w:r>
            </w:ins>
            <w:ins w:id="20838" w:author="Fegie" w:date="2021-05-02T16:40:00Z">
              <w:r>
                <w:rPr>
                  <w:rFonts w:ascii="標楷體" w:eastAsia="標楷體" w:hAnsi="標楷體" w:hint="eastAsia"/>
                </w:rPr>
                <w:t>關係人統編</w:t>
              </w:r>
            </w:ins>
            <w:ins w:id="20839" w:author="Fegie" w:date="2021-05-02T16:39:00Z">
              <w:r>
                <w:rPr>
                  <w:rFonts w:ascii="標楷體" w:eastAsia="標楷體" w:hAnsi="標楷體" w:hint="eastAsia"/>
                </w:rPr>
                <w:t xml:space="preserve">已存在於 </w:t>
              </w:r>
            </w:ins>
          </w:p>
          <w:p w14:paraId="34663444" w14:textId="77777777" w:rsidR="00283B73" w:rsidRDefault="00283B73" w:rsidP="00283B73">
            <w:pPr>
              <w:rPr>
                <w:ins w:id="20840" w:author="Fegie" w:date="2021-05-02T16:39:00Z"/>
                <w:rFonts w:ascii="標楷體" w:eastAsia="標楷體" w:hAnsi="標楷體"/>
              </w:rPr>
            </w:pPr>
            <w:ins w:id="20841" w:author="Fegie" w:date="2021-05-02T16:39:00Z">
              <w:r>
                <w:rPr>
                  <w:rFonts w:ascii="標楷體" w:eastAsia="標楷體" w:hAnsi="標楷體" w:hint="eastAsia"/>
                </w:rPr>
                <w:t xml:space="preserve">  CustRelMain則跳過不必輸入</w:t>
              </w:r>
            </w:ins>
          </w:p>
          <w:p w14:paraId="09D66E11" w14:textId="4FEFD25E" w:rsidR="009D14C3" w:rsidRDefault="00283B73" w:rsidP="00283B73">
            <w:pPr>
              <w:rPr>
                <w:ins w:id="20842" w:author="Fegie" w:date="2021-05-02T00:09:00Z"/>
                <w:rFonts w:ascii="標楷體" w:eastAsia="標楷體" w:hAnsi="標楷體"/>
              </w:rPr>
            </w:pPr>
            <w:ins w:id="20843" w:author="Fegie" w:date="2021-05-02T16:39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.CustRelMain.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</w:t>
              </w:r>
            </w:ins>
          </w:p>
        </w:tc>
      </w:tr>
      <w:tr w:rsidR="00DA5E5B" w14:paraId="6712D78E" w14:textId="77777777" w:rsidTr="008A7074">
        <w:trPr>
          <w:trHeight w:val="291"/>
          <w:jc w:val="center"/>
          <w:ins w:id="20844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509D2" w14:textId="77777777" w:rsidR="00283B73" w:rsidRDefault="00283B73" w:rsidP="00283B73">
            <w:pPr>
              <w:rPr>
                <w:ins w:id="20845" w:author="Fegie" w:date="2021-05-02T00:09:00Z"/>
                <w:rFonts w:ascii="標楷體" w:eastAsia="標楷體" w:hAnsi="標楷體"/>
              </w:rPr>
            </w:pPr>
            <w:ins w:id="20846" w:author="Fegie" w:date="2021-05-02T00:09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9AE1" w14:textId="6BF8547B" w:rsidR="00283B73" w:rsidRDefault="00283B73" w:rsidP="00283B73">
            <w:pPr>
              <w:rPr>
                <w:ins w:id="20847" w:author="Fegie" w:date="2021-05-02T00:09:00Z"/>
                <w:rFonts w:ascii="標楷體" w:eastAsia="標楷體" w:hAnsi="標楷體"/>
              </w:rPr>
            </w:pPr>
            <w:ins w:id="20848" w:author="Fegie" w:date="2021-05-02T16:40:00Z">
              <w:r>
                <w:rPr>
                  <w:rFonts w:ascii="標楷體" w:eastAsia="標楷體" w:hAnsi="標楷體" w:hint="eastAsia"/>
                </w:rPr>
                <w:t>關係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06F33" w14:textId="7F692826" w:rsidR="00283B73" w:rsidRDefault="00283B73" w:rsidP="00283B73">
            <w:pPr>
              <w:rPr>
                <w:ins w:id="20849" w:author="Fegie" w:date="2021-05-02T00:09:00Z"/>
                <w:rFonts w:ascii="標楷體" w:eastAsia="標楷體" w:hAnsi="標楷體"/>
              </w:rPr>
            </w:pPr>
            <w:ins w:id="20850" w:author="Fegie" w:date="2021-05-02T16:40:00Z">
              <w:del w:id="2085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20852" w:author="家榮 張" w:date="2021-05-06T18:53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B99D" w14:textId="47DA480B" w:rsidR="00283B73" w:rsidRDefault="00283B73" w:rsidP="00283B73">
            <w:pPr>
              <w:rPr>
                <w:ins w:id="20853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9DD1" w14:textId="77DE41EC" w:rsidR="00283B73" w:rsidRDefault="00283B73" w:rsidP="00283B73">
            <w:pPr>
              <w:rPr>
                <w:ins w:id="20854" w:author="Fegie" w:date="2021-05-02T00:09:00Z"/>
                <w:rFonts w:ascii="標楷體" w:eastAsia="標楷體" w:hAnsi="標楷體"/>
              </w:rPr>
            </w:pPr>
            <w:ins w:id="20855" w:author="Fegie" w:date="2021-05-02T16:40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856" w:author="家榮 張" w:date="2021-05-06T19:37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del w:id="20857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858" w:author="Fegie" w:date="2021-05-02T16:40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3656" w14:textId="5DC98212" w:rsidR="00283B73" w:rsidRDefault="00283B73" w:rsidP="00283B73">
            <w:pPr>
              <w:rPr>
                <w:ins w:id="20859" w:author="Fegie" w:date="2021-05-02T00:09:00Z"/>
                <w:rFonts w:ascii="標楷體" w:eastAsia="標楷體" w:hAnsi="標楷體"/>
              </w:rPr>
            </w:pPr>
            <w:ins w:id="20860" w:author="Fegie" w:date="2021-05-02T16:43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7228" w14:textId="77777777" w:rsidR="00283B73" w:rsidRDefault="00283B73" w:rsidP="00283B73">
            <w:pPr>
              <w:rPr>
                <w:ins w:id="20861" w:author="Fegie" w:date="2021-05-02T00:09:00Z"/>
                <w:rFonts w:ascii="標楷體" w:eastAsia="標楷體" w:hAnsi="標楷體"/>
              </w:rPr>
            </w:pPr>
            <w:ins w:id="20862" w:author="Fegie" w:date="2021-05-02T00:0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2A25B" w14:textId="77777777" w:rsidR="00283B73" w:rsidRDefault="00283B73" w:rsidP="00283B73">
            <w:pPr>
              <w:rPr>
                <w:ins w:id="20863" w:author="Fegie" w:date="2021-05-02T16:41:00Z"/>
                <w:rFonts w:ascii="標楷體" w:eastAsia="標楷體" w:hAnsi="標楷體"/>
              </w:rPr>
            </w:pPr>
            <w:ins w:id="20864" w:author="Fegie" w:date="2021-05-02T16:41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ED2F70A" w14:textId="77777777" w:rsidR="00283B73" w:rsidRDefault="00283B73" w:rsidP="00283B73">
            <w:pPr>
              <w:ind w:left="226" w:hangingChars="94" w:hanging="226"/>
              <w:rPr>
                <w:ins w:id="20865" w:author="Fegie" w:date="2021-05-02T16:42:00Z"/>
                <w:rFonts w:ascii="標楷體" w:eastAsia="標楷體" w:hAnsi="標楷體"/>
              </w:rPr>
            </w:pPr>
            <w:ins w:id="20866" w:author="Fegie" w:date="2021-05-02T16:41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41975E8B" w14:textId="49A0B6C4" w:rsidR="00283B73" w:rsidRPr="00283B73" w:rsidRDefault="00283B73">
            <w:pPr>
              <w:ind w:left="226" w:hangingChars="94" w:hanging="226"/>
              <w:rPr>
                <w:ins w:id="20867" w:author="Fegie" w:date="2021-05-02T00:09:00Z"/>
                <w:rFonts w:ascii="標楷體" w:eastAsia="標楷體" w:hAnsi="標楷體"/>
              </w:rPr>
              <w:pPrChange w:id="20868" w:author="Fegie" w:date="2021-05-02T16:41:00Z">
                <w:pPr/>
              </w:pPrChange>
            </w:pPr>
            <w:ins w:id="20869" w:author="Fegie" w:date="2021-05-02T16:42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lDetail.RelationCode</w:t>
              </w:r>
            </w:ins>
          </w:p>
        </w:tc>
      </w:tr>
      <w:tr w:rsidR="00DA5E5B" w14:paraId="6614F314" w14:textId="77777777" w:rsidTr="008A7074">
        <w:trPr>
          <w:trHeight w:val="291"/>
          <w:jc w:val="center"/>
          <w:ins w:id="20870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4535A" w14:textId="77777777" w:rsidR="00283B73" w:rsidRDefault="00283B73" w:rsidP="00283B73">
            <w:pPr>
              <w:rPr>
                <w:ins w:id="20871" w:author="Fegie" w:date="2021-05-02T00:09:00Z"/>
                <w:rFonts w:ascii="標楷體" w:eastAsia="標楷體" w:hAnsi="標楷體"/>
              </w:rPr>
            </w:pPr>
            <w:ins w:id="20872" w:author="Fegie" w:date="2021-05-02T00:09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8BB2" w14:textId="3DCC540E" w:rsidR="00283B73" w:rsidRDefault="00283B73" w:rsidP="00283B73">
            <w:pPr>
              <w:rPr>
                <w:ins w:id="20873" w:author="Fegie" w:date="2021-05-02T00:09:00Z"/>
                <w:rFonts w:ascii="標楷體" w:eastAsia="標楷體" w:hAnsi="標楷體"/>
              </w:rPr>
            </w:pPr>
            <w:ins w:id="20874" w:author="Fegie" w:date="2021-05-02T16:41:00Z">
              <w:r>
                <w:rPr>
                  <w:rFonts w:ascii="標楷體" w:eastAsia="標楷體" w:hAnsi="標楷體" w:hint="eastAsia"/>
                </w:rPr>
                <w:t>備註類型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20A00" w14:textId="7338FD74" w:rsidR="00283B73" w:rsidRDefault="00283B73" w:rsidP="00283B73">
            <w:pPr>
              <w:rPr>
                <w:ins w:id="20875" w:author="Fegie" w:date="2021-05-02T00:09:00Z"/>
                <w:rFonts w:ascii="標楷體" w:eastAsia="標楷體" w:hAnsi="標楷體"/>
              </w:rPr>
            </w:pPr>
            <w:ins w:id="20876" w:author="Fegie" w:date="2021-05-02T16:41:00Z">
              <w:del w:id="2087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20878" w:author="家榮 張" w:date="2021-05-06T18:53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6FC7" w14:textId="1C0A9CF9" w:rsidR="00283B73" w:rsidRDefault="00283B73" w:rsidP="00283B73">
            <w:pPr>
              <w:rPr>
                <w:ins w:id="20879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ED99" w14:textId="17D8081E" w:rsidR="00283B73" w:rsidRDefault="00DA5E5B" w:rsidP="00283B73">
            <w:pPr>
              <w:rPr>
                <w:ins w:id="20880" w:author="Fegie" w:date="2021-05-02T00:09:00Z"/>
                <w:rFonts w:ascii="標楷體" w:eastAsia="標楷體" w:hAnsi="標楷體"/>
              </w:rPr>
            </w:pPr>
            <w:ins w:id="20881" w:author="Fegie" w:date="2021-05-02T16:4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CustRelRemark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882" w:author="家榮 張" w:date="2021-05-06T19:37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"_(16).附件16"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del w:id="20883" w:author="家榮 張" w:date="2021-05-06T19:37:00Z">
                <w:r w:rsidR="00A40324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>備註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del w:id="20884" w:author="家榮 張" w:date="2021-05-06T19:37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885" w:author="Fegie" w:date="2021-05-02T16:4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9EB4A" w14:textId="7D20305A" w:rsidR="00283B73" w:rsidRDefault="00283B73" w:rsidP="00283B73">
            <w:pPr>
              <w:rPr>
                <w:ins w:id="20886" w:author="Fegie" w:date="2021-05-02T00:0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42E28" w14:textId="77777777" w:rsidR="00283B73" w:rsidRDefault="00283B73" w:rsidP="00283B73">
            <w:pPr>
              <w:rPr>
                <w:ins w:id="20887" w:author="Fegie" w:date="2021-05-02T00:09:00Z"/>
                <w:rFonts w:ascii="標楷體" w:eastAsia="標楷體" w:hAnsi="標楷體"/>
              </w:rPr>
            </w:pPr>
            <w:ins w:id="20888" w:author="Fegie" w:date="2021-05-02T00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B77D0" w14:textId="32E09E3D" w:rsidR="00283B73" w:rsidRDefault="00283B73" w:rsidP="00283B73">
            <w:pPr>
              <w:rPr>
                <w:ins w:id="20889" w:author="Fegie" w:date="2021-05-02T00:09:00Z"/>
                <w:rFonts w:ascii="標楷體" w:eastAsia="標楷體" w:hAnsi="標楷體"/>
              </w:rPr>
            </w:pPr>
            <w:ins w:id="20890" w:author="Fegie" w:date="2021-05-02T00:09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20891" w:author="Fegie" w:date="2021-05-02T16:43:00Z">
              <w:r>
                <w:rPr>
                  <w:rFonts w:ascii="標楷體" w:eastAsia="標楷體" w:hAnsi="標楷體" w:hint="eastAsia"/>
                </w:rPr>
                <w:t>可以</w:t>
              </w:r>
            </w:ins>
            <w:ins w:id="20892" w:author="Fegie" w:date="2021-05-02T00:09:00Z"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  <w:p w14:paraId="3C806B1C" w14:textId="2B12AA11" w:rsidR="00283B73" w:rsidRDefault="00283B73" w:rsidP="00283B73">
            <w:pPr>
              <w:ind w:left="226" w:hangingChars="94" w:hanging="226"/>
              <w:rPr>
                <w:ins w:id="20893" w:author="Fegie" w:date="2021-05-02T00:09:00Z"/>
                <w:rFonts w:ascii="標楷體" w:eastAsia="標楷體" w:hAnsi="標楷體"/>
              </w:rPr>
            </w:pPr>
            <w:ins w:id="20894" w:author="Fegie" w:date="2021-05-02T00:09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0895" w:author="Fegie" w:date="2021-05-02T16:43:00Z">
              <w:r>
                <w:rPr>
                  <w:rFonts w:ascii="標楷體" w:eastAsia="標楷體" w:hAnsi="標楷體" w:hint="eastAsia"/>
                </w:rPr>
                <w:t>其他功能時，自動顯示原值，可以修改</w:t>
              </w:r>
            </w:ins>
          </w:p>
          <w:p w14:paraId="1EB6CE4C" w14:textId="5665EBE6" w:rsidR="00283B73" w:rsidRDefault="00283B73" w:rsidP="00283B73">
            <w:pPr>
              <w:rPr>
                <w:ins w:id="20896" w:author="Fegie" w:date="2021-05-02T00:09:00Z"/>
                <w:rFonts w:ascii="標楷體" w:eastAsia="標楷體" w:hAnsi="標楷體"/>
              </w:rPr>
            </w:pPr>
            <w:ins w:id="20897" w:author="Fegie" w:date="2021-05-02T16:43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0898" w:author="Fegie" w:date="2021-05-02T00:09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0899" w:author="Fegie" w:date="2021-05-02T16:43:00Z">
              <w:r>
                <w:rPr>
                  <w:rFonts w:ascii="標楷體" w:eastAsia="標楷體" w:hAnsi="標楷體"/>
                </w:rPr>
                <w:t xml:space="preserve"> Cust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lDetail</w:t>
              </w:r>
            </w:ins>
            <w:ins w:id="20900" w:author="Fegie" w:date="2021-05-02T00:09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0901" w:author="Fegie" w:date="2021-05-02T16:44:00Z"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markTypeC</w:t>
              </w:r>
            </w:ins>
            <w:ins w:id="20902" w:author="Fegie" w:date="2021-05-02T16:46:00Z">
              <w:r w:rsidR="00DA5E5B">
                <w:rPr>
                  <w:rFonts w:ascii="標楷體" w:eastAsia="標楷體" w:hAnsi="標楷體" w:hint="eastAsia"/>
                </w:rPr>
                <w:t>o</w:t>
              </w:r>
            </w:ins>
            <w:ins w:id="20903" w:author="Fegie" w:date="2021-05-02T16:44:00Z">
              <w:r>
                <w:rPr>
                  <w:rFonts w:ascii="標楷體" w:eastAsia="標楷體" w:hAnsi="標楷體"/>
                </w:rPr>
                <w:t>de</w:t>
              </w:r>
            </w:ins>
          </w:p>
        </w:tc>
      </w:tr>
      <w:tr w:rsidR="00DA5E5B" w14:paraId="438DF0AC" w14:textId="77777777" w:rsidTr="008A7074">
        <w:trPr>
          <w:trHeight w:val="291"/>
          <w:jc w:val="center"/>
          <w:ins w:id="20904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E2C51" w14:textId="77777777" w:rsidR="00283B73" w:rsidRDefault="00283B73" w:rsidP="00283B73">
            <w:pPr>
              <w:rPr>
                <w:ins w:id="20905" w:author="Fegie" w:date="2021-05-02T00:09:00Z"/>
                <w:rFonts w:ascii="標楷體" w:eastAsia="標楷體" w:hAnsi="標楷體"/>
              </w:rPr>
            </w:pPr>
            <w:ins w:id="20906" w:author="Fegie" w:date="2021-05-02T00:09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867" w14:textId="5275CC96" w:rsidR="00283B73" w:rsidRDefault="00DA5E5B" w:rsidP="00283B73">
            <w:pPr>
              <w:rPr>
                <w:ins w:id="20907" w:author="Fegie" w:date="2021-05-02T00:09:00Z"/>
                <w:rFonts w:ascii="標楷體" w:eastAsia="標楷體" w:hAnsi="標楷體"/>
              </w:rPr>
            </w:pPr>
            <w:ins w:id="20908" w:author="Fegie" w:date="2021-05-02T16:44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A1D41" w14:textId="1F30B6FC" w:rsidR="00283B73" w:rsidRDefault="00DA5E5B" w:rsidP="00283B73">
            <w:pPr>
              <w:rPr>
                <w:ins w:id="20909" w:author="Fegie" w:date="2021-05-02T00:09:00Z"/>
                <w:rFonts w:ascii="標楷體" w:eastAsia="標楷體" w:hAnsi="標楷體"/>
              </w:rPr>
            </w:pPr>
            <w:ins w:id="20910" w:author="Fegie" w:date="2021-05-02T16:45:00Z">
              <w:del w:id="2091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  <w:ins w:id="20912" w:author="家榮 張" w:date="2021-05-06T18:53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1052E" w14:textId="77777777" w:rsidR="00283B73" w:rsidRDefault="00283B73" w:rsidP="00283B73">
            <w:pPr>
              <w:rPr>
                <w:ins w:id="20913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82E4" w14:textId="77777777" w:rsidR="00283B73" w:rsidRDefault="00283B73" w:rsidP="00283B73">
            <w:pPr>
              <w:rPr>
                <w:ins w:id="20914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BC0" w14:textId="77777777" w:rsidR="00283B73" w:rsidRDefault="00283B73" w:rsidP="00283B73">
            <w:pPr>
              <w:rPr>
                <w:ins w:id="20915" w:author="Fegie" w:date="2021-05-02T00:0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740F" w14:textId="77777777" w:rsidR="00283B73" w:rsidRDefault="00283B73" w:rsidP="00283B73">
            <w:pPr>
              <w:rPr>
                <w:ins w:id="20916" w:author="Fegie" w:date="2021-05-02T00:09:00Z"/>
                <w:rFonts w:ascii="標楷體" w:eastAsia="標楷體" w:hAnsi="標楷體"/>
              </w:rPr>
            </w:pPr>
            <w:ins w:id="20917" w:author="Fegie" w:date="2021-05-02T00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C3F15" w14:textId="614C01C2" w:rsidR="00283B73" w:rsidRDefault="00283B73" w:rsidP="00283B73">
            <w:pPr>
              <w:rPr>
                <w:ins w:id="20918" w:author="Fegie" w:date="2021-05-02T00:09:00Z"/>
                <w:rFonts w:ascii="標楷體" w:eastAsia="標楷體" w:hAnsi="標楷體"/>
              </w:rPr>
            </w:pPr>
            <w:ins w:id="20919" w:author="Fegie" w:date="2021-05-02T00:09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20920" w:author="Fegie" w:date="2021-05-02T16:45:00Z">
              <w:r w:rsidR="00DA5E5B">
                <w:rPr>
                  <w:rFonts w:ascii="標楷體" w:eastAsia="標楷體" w:hAnsi="標楷體" w:hint="eastAsia"/>
                </w:rPr>
                <w:t>可以</w:t>
              </w:r>
            </w:ins>
            <w:ins w:id="20921" w:author="Fegie" w:date="2021-05-02T00:09:00Z"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  <w:p w14:paraId="57603B80" w14:textId="717D872E" w:rsidR="00283B73" w:rsidRDefault="00283B73" w:rsidP="00DA5E5B">
            <w:pPr>
              <w:ind w:left="226" w:hangingChars="94" w:hanging="226"/>
              <w:rPr>
                <w:ins w:id="20922" w:author="Fegie" w:date="2021-05-02T16:46:00Z"/>
                <w:rFonts w:ascii="標楷體" w:eastAsia="標楷體" w:hAnsi="標楷體"/>
              </w:rPr>
            </w:pPr>
            <w:ins w:id="20923" w:author="Fegie" w:date="2021-05-02T00:09:00Z">
              <w:r>
                <w:rPr>
                  <w:rFonts w:ascii="標楷體" w:eastAsia="標楷體" w:hAnsi="標楷體" w:hint="eastAsia"/>
                </w:rPr>
                <w:t>2.其他功能時，自動顯示</w:t>
              </w:r>
            </w:ins>
            <w:ins w:id="20924" w:author="Fegie" w:date="2021-05-02T16:45:00Z">
              <w:r w:rsidR="00DA5E5B">
                <w:rPr>
                  <w:rFonts w:ascii="標楷體" w:eastAsia="標楷體" w:hAnsi="標楷體" w:hint="eastAsia"/>
                </w:rPr>
                <w:t>可以</w:t>
              </w:r>
            </w:ins>
            <w:ins w:id="20925" w:author="Fegie" w:date="2021-05-02T00:0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7B7F4EE" w14:textId="12BA717C" w:rsidR="00DA5E5B" w:rsidRDefault="00DA5E5B">
            <w:pPr>
              <w:ind w:left="226" w:hangingChars="94" w:hanging="226"/>
              <w:rPr>
                <w:ins w:id="20926" w:author="Fegie" w:date="2021-05-02T00:09:00Z"/>
                <w:rFonts w:ascii="標楷體" w:eastAsia="標楷體" w:hAnsi="標楷體"/>
              </w:rPr>
              <w:pPrChange w:id="20927" w:author="Fegie" w:date="2021-05-02T16:45:00Z">
                <w:pPr/>
              </w:pPrChange>
            </w:pPr>
            <w:ins w:id="20928" w:author="Fegie" w:date="2021-05-02T16:4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.CustRelDetail.Remark</w:t>
              </w:r>
            </w:ins>
          </w:p>
          <w:p w14:paraId="63BC22BF" w14:textId="03C809FE" w:rsidR="00283B73" w:rsidRDefault="00283B73" w:rsidP="00283B73">
            <w:pPr>
              <w:rPr>
                <w:ins w:id="20929" w:author="Fegie" w:date="2021-05-02T00:09:00Z"/>
                <w:rFonts w:ascii="標楷體" w:eastAsia="標楷體" w:hAnsi="標楷體"/>
              </w:rPr>
            </w:pPr>
          </w:p>
        </w:tc>
      </w:tr>
      <w:tr w:rsidR="00DA5E5B" w14:paraId="1ACE6B1D" w14:textId="77777777" w:rsidTr="008A7074">
        <w:trPr>
          <w:trHeight w:val="291"/>
          <w:jc w:val="center"/>
          <w:ins w:id="20930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6D6EB" w14:textId="77777777" w:rsidR="00283B73" w:rsidRDefault="00283B73" w:rsidP="00283B73">
            <w:pPr>
              <w:rPr>
                <w:ins w:id="20931" w:author="Fegie" w:date="2021-05-02T00:09:00Z"/>
                <w:rFonts w:ascii="標楷體" w:eastAsia="標楷體" w:hAnsi="標楷體"/>
              </w:rPr>
            </w:pPr>
            <w:ins w:id="20932" w:author="Fegie" w:date="2021-05-02T00:09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C672" w14:textId="7377FA16" w:rsidR="00DA5E5B" w:rsidRDefault="00DA5E5B" w:rsidP="00283B73">
            <w:pPr>
              <w:rPr>
                <w:ins w:id="20933" w:author="Fegie" w:date="2021-05-02T00:09:00Z"/>
                <w:rFonts w:ascii="標楷體" w:eastAsia="標楷體" w:hAnsi="標楷體"/>
              </w:rPr>
            </w:pPr>
            <w:ins w:id="20934" w:author="Fegie" w:date="2021-05-02T16:45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CB6B" w14:textId="3F4BA894" w:rsidR="00283B73" w:rsidRDefault="00DA5E5B" w:rsidP="00283B73">
            <w:pPr>
              <w:rPr>
                <w:ins w:id="20935" w:author="Fegie" w:date="2021-05-02T00:09:00Z"/>
                <w:rFonts w:ascii="標楷體" w:eastAsia="標楷體" w:hAnsi="標楷體"/>
              </w:rPr>
            </w:pPr>
            <w:ins w:id="20936" w:author="Fegie" w:date="2021-05-02T16:45:00Z">
              <w:del w:id="2093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X(500)</w:delText>
                </w:r>
              </w:del>
            </w:ins>
            <w:ins w:id="20938" w:author="家榮 張" w:date="2021-05-06T18:53:00Z">
              <w:r w:rsidR="00A7651D">
                <w:rPr>
                  <w:rFonts w:ascii="標楷體" w:eastAsia="標楷體" w:hAnsi="標楷體" w:hint="eastAsia"/>
                </w:rPr>
                <w:t>500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B710" w14:textId="77777777" w:rsidR="00283B73" w:rsidRDefault="00283B73" w:rsidP="00283B73">
            <w:pPr>
              <w:rPr>
                <w:ins w:id="20939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5AF" w14:textId="77777777" w:rsidR="00283B73" w:rsidRDefault="00283B73">
            <w:pPr>
              <w:rPr>
                <w:ins w:id="20940" w:author="Fegie" w:date="2021-05-02T00:09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BDE3" w14:textId="77777777" w:rsidR="00283B73" w:rsidRDefault="00283B73" w:rsidP="00283B73">
            <w:pPr>
              <w:rPr>
                <w:ins w:id="20941" w:author="Fegie" w:date="2021-05-02T00:0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59C35" w14:textId="77777777" w:rsidR="00283B73" w:rsidRDefault="00283B73" w:rsidP="00283B73">
            <w:pPr>
              <w:rPr>
                <w:ins w:id="20942" w:author="Fegie" w:date="2021-05-02T00:09:00Z"/>
                <w:rFonts w:ascii="標楷體" w:eastAsia="標楷體" w:hAnsi="標楷體"/>
              </w:rPr>
            </w:pPr>
            <w:ins w:id="20943" w:author="Fegie" w:date="2021-05-02T00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36795" w14:textId="77777777" w:rsidR="00DA5E5B" w:rsidRDefault="00DA5E5B" w:rsidP="00DA5E5B">
            <w:pPr>
              <w:rPr>
                <w:ins w:id="20944" w:author="Fegie" w:date="2021-05-02T16:46:00Z"/>
                <w:rFonts w:ascii="標楷體" w:eastAsia="標楷體" w:hAnsi="標楷體"/>
              </w:rPr>
            </w:pPr>
            <w:ins w:id="20945" w:author="Fegie" w:date="2021-05-02T16:4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AB9A974" w14:textId="77777777" w:rsidR="00DA5E5B" w:rsidRDefault="00DA5E5B" w:rsidP="00DA5E5B">
            <w:pPr>
              <w:ind w:left="226" w:hangingChars="94" w:hanging="226"/>
              <w:rPr>
                <w:ins w:id="20946" w:author="Fegie" w:date="2021-05-02T16:46:00Z"/>
                <w:rFonts w:ascii="標楷體" w:eastAsia="標楷體" w:hAnsi="標楷體"/>
              </w:rPr>
            </w:pPr>
            <w:ins w:id="20947" w:author="Fegie" w:date="2021-05-02T16:46:00Z">
              <w:r>
                <w:rPr>
                  <w:rFonts w:ascii="標楷體" w:eastAsia="標楷體" w:hAnsi="標楷體" w:hint="eastAsia"/>
                </w:rPr>
                <w:t>2.其他功能時，自動顯示可以修改</w:t>
              </w:r>
            </w:ins>
          </w:p>
          <w:p w14:paraId="1ED2DF54" w14:textId="6B8BBBC0" w:rsidR="00283B73" w:rsidRDefault="00DA5E5B">
            <w:pPr>
              <w:ind w:left="226" w:hangingChars="94" w:hanging="226"/>
              <w:rPr>
                <w:ins w:id="20948" w:author="Fegie" w:date="2021-05-02T00:09:00Z"/>
                <w:rFonts w:ascii="標楷體" w:eastAsia="標楷體" w:hAnsi="標楷體"/>
              </w:rPr>
              <w:pPrChange w:id="20949" w:author="Fegie" w:date="2021-05-02T16:46:00Z">
                <w:pPr/>
              </w:pPrChange>
            </w:pPr>
            <w:ins w:id="20950" w:author="Fegie" w:date="2021-05-02T16:4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.CustRelDetail.Note</w:t>
              </w:r>
            </w:ins>
          </w:p>
        </w:tc>
      </w:tr>
      <w:tr w:rsidR="00DA5E5B" w14:paraId="36947A2F" w14:textId="77777777" w:rsidTr="008A7074">
        <w:trPr>
          <w:trHeight w:val="291"/>
          <w:jc w:val="center"/>
          <w:ins w:id="20951" w:author="Fegie" w:date="2021-05-02T00:09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009F4" w14:textId="77777777" w:rsidR="00283B73" w:rsidRDefault="00283B73" w:rsidP="00283B73">
            <w:pPr>
              <w:rPr>
                <w:ins w:id="20952" w:author="Fegie" w:date="2021-05-02T00:09:00Z"/>
                <w:rFonts w:ascii="標楷體" w:eastAsia="標楷體" w:hAnsi="標楷體"/>
              </w:rPr>
            </w:pPr>
            <w:ins w:id="20953" w:author="Fegie" w:date="2021-05-02T00:09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CE5A" w14:textId="781F8C96" w:rsidR="00DA5E5B" w:rsidRDefault="00DA5E5B" w:rsidP="00283B73">
            <w:pPr>
              <w:rPr>
                <w:ins w:id="20954" w:author="Fegie" w:date="2021-05-02T00:09:00Z"/>
                <w:rFonts w:ascii="標楷體" w:eastAsia="標楷體" w:hAnsi="標楷體"/>
              </w:rPr>
            </w:pPr>
            <w:ins w:id="20955" w:author="Fegie" w:date="2021-05-02T16:47:00Z">
              <w:r>
                <w:rPr>
                  <w:rFonts w:ascii="標楷體" w:eastAsia="標楷體" w:hAnsi="標楷體" w:hint="eastAsia"/>
                </w:rPr>
                <w:t>狀態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1E27" w14:textId="657DD0C7" w:rsidR="00283B73" w:rsidRDefault="00283B73" w:rsidP="00283B73">
            <w:pPr>
              <w:rPr>
                <w:ins w:id="20956" w:author="Fegie" w:date="2021-05-02T00:09:00Z"/>
                <w:rFonts w:ascii="標楷體" w:eastAsia="標楷體" w:hAnsi="標楷體"/>
              </w:rPr>
            </w:pPr>
            <w:ins w:id="20957" w:author="Fegie" w:date="2021-05-02T00:09:00Z">
              <w:del w:id="2095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X(1)</w:delText>
                </w:r>
              </w:del>
            </w:ins>
            <w:ins w:id="20959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6E45" w14:textId="77777777" w:rsidR="00283B73" w:rsidRDefault="00283B73" w:rsidP="00283B73">
            <w:pPr>
              <w:rPr>
                <w:ins w:id="20960" w:author="Fegie" w:date="2021-05-02T00:0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3E6F" w14:textId="487DAAF7" w:rsidR="00283B73" w:rsidRDefault="00DA5E5B" w:rsidP="00283B73">
            <w:pPr>
              <w:rPr>
                <w:ins w:id="20961" w:author="Fegie" w:date="2021-05-02T00:09:00Z"/>
                <w:rFonts w:ascii="標楷體" w:eastAsia="標楷體" w:hAnsi="標楷體"/>
              </w:rPr>
            </w:pPr>
            <w:ins w:id="20962" w:author="Fegie" w:date="2021-05-02T16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</w:ins>
            <w:ins w:id="20963" w:author="Fegie" w:date="2021-05-05T17:00:00Z">
              <w:r w:rsidR="00327EC9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Re</w:t>
              </w:r>
              <w:r w:rsidR="00327EC9">
                <w:rPr>
                  <w:rFonts w:ascii="標楷體" w:eastAsia="標楷體" w:hAnsi="標楷體" w:cs="細明體"/>
                  <w:spacing w:val="15"/>
                  <w:kern w:val="0"/>
                </w:rPr>
                <w:t>l</w:t>
              </w:r>
            </w:ins>
            <w:ins w:id="20964" w:author="Fegie" w:date="2021-05-02T16:47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0965" w:author="家榮 張" w:date="2021-05-06T19:37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0966" w:author="家榮 張" w:date="2021-05-06T19:37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0967" w:author="Fegie" w:date="2021-05-02T16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EFB59" w14:textId="4ADD9100" w:rsidR="00283B73" w:rsidRDefault="00DA5E5B" w:rsidP="00283B73">
            <w:pPr>
              <w:rPr>
                <w:ins w:id="20968" w:author="Fegie" w:date="2021-05-02T00:09:00Z"/>
                <w:rFonts w:ascii="標楷體" w:eastAsia="標楷體" w:hAnsi="標楷體"/>
              </w:rPr>
            </w:pPr>
            <w:ins w:id="20969" w:author="Fegie" w:date="2021-05-02T16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D42B3" w14:textId="77777777" w:rsidR="00283B73" w:rsidRDefault="00283B73" w:rsidP="00283B73">
            <w:pPr>
              <w:rPr>
                <w:ins w:id="20970" w:author="Fegie" w:date="2021-05-02T00:09:00Z"/>
                <w:rFonts w:ascii="標楷體" w:eastAsia="標楷體" w:hAnsi="標楷體"/>
              </w:rPr>
            </w:pPr>
            <w:ins w:id="20971" w:author="Fegie" w:date="2021-05-02T00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B98FD" w14:textId="591A628A" w:rsidR="00DA5E5B" w:rsidRDefault="00DA5E5B" w:rsidP="00DA5E5B">
            <w:pPr>
              <w:rPr>
                <w:ins w:id="20972" w:author="Fegie" w:date="2021-05-02T16:46:00Z"/>
                <w:rFonts w:ascii="標楷體" w:eastAsia="標楷體" w:hAnsi="標楷體"/>
              </w:rPr>
            </w:pPr>
            <w:ins w:id="20973" w:author="Fegie" w:date="2021-05-02T16:46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7E903FD" w14:textId="77777777" w:rsidR="00DA5E5B" w:rsidRDefault="00DA5E5B" w:rsidP="00DA5E5B">
            <w:pPr>
              <w:ind w:left="226" w:hangingChars="94" w:hanging="226"/>
              <w:rPr>
                <w:ins w:id="20974" w:author="Fegie" w:date="2021-05-02T16:46:00Z"/>
                <w:rFonts w:ascii="標楷體" w:eastAsia="標楷體" w:hAnsi="標楷體"/>
              </w:rPr>
            </w:pPr>
            <w:ins w:id="20975" w:author="Fegie" w:date="2021-05-02T16:46:00Z">
              <w:r>
                <w:rPr>
                  <w:rFonts w:ascii="標楷體" w:eastAsia="標楷體" w:hAnsi="標楷體" w:hint="eastAsia"/>
                </w:rPr>
                <w:t>2.其他功能時，自動顯示可以修改</w:t>
              </w:r>
            </w:ins>
          </w:p>
          <w:p w14:paraId="731CE545" w14:textId="6484E067" w:rsidR="00283B73" w:rsidRDefault="00DA5E5B" w:rsidP="00DA5E5B">
            <w:pPr>
              <w:rPr>
                <w:ins w:id="20976" w:author="Fegie" w:date="2021-05-02T00:09:00Z"/>
                <w:rFonts w:ascii="標楷體" w:eastAsia="標楷體" w:hAnsi="標楷體"/>
              </w:rPr>
            </w:pPr>
            <w:ins w:id="20977" w:author="Fegie" w:date="2021-05-02T16:4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.CustRelDetail.Stat</w:t>
              </w:r>
            </w:ins>
            <w:ins w:id="20978" w:author="Fegie" w:date="2021-05-02T16:47:00Z">
              <w:r>
                <w:rPr>
                  <w:rFonts w:ascii="標楷體" w:eastAsia="標楷體" w:hAnsi="標楷體"/>
                </w:rPr>
                <w:t>us</w:t>
              </w:r>
            </w:ins>
          </w:p>
        </w:tc>
      </w:tr>
    </w:tbl>
    <w:p w14:paraId="79202920" w14:textId="77777777" w:rsidR="00D04096" w:rsidRDefault="00D04096" w:rsidP="00D04096">
      <w:pPr>
        <w:rPr>
          <w:ins w:id="20979" w:author="Fegie" w:date="2021-05-02T00:09:00Z"/>
          <w:rFonts w:ascii="標楷體" w:eastAsia="標楷體" w:hAnsi="標楷體"/>
        </w:rPr>
      </w:pPr>
    </w:p>
    <w:p w14:paraId="61D69879" w14:textId="77777777" w:rsidR="00D04096" w:rsidRDefault="00D04096" w:rsidP="00D04096">
      <w:pPr>
        <w:rPr>
          <w:ins w:id="20980" w:author="Fegie" w:date="2021-05-02T00:09:00Z"/>
          <w:rFonts w:ascii="標楷體" w:eastAsia="標楷體" w:hAnsi="標楷體"/>
        </w:rPr>
      </w:pPr>
      <w:ins w:id="20981" w:author="Fegie" w:date="2021-05-02T00:09:00Z">
        <w:r>
          <w:rPr>
            <w:rFonts w:ascii="標楷體" w:eastAsia="標楷體" w:hAnsi="標楷體" w:hint="eastAsia"/>
          </w:rPr>
          <w:br w:type="page"/>
        </w:r>
      </w:ins>
    </w:p>
    <w:p w14:paraId="55D301A9" w14:textId="2F198070" w:rsidR="001A37C9" w:rsidRDefault="001A37C9" w:rsidP="001A37C9">
      <w:pPr>
        <w:pStyle w:val="3"/>
        <w:numPr>
          <w:ilvl w:val="2"/>
          <w:numId w:val="54"/>
        </w:numPr>
        <w:rPr>
          <w:ins w:id="20982" w:author="Fegie" w:date="2021-04-28T19:24:00Z"/>
        </w:rPr>
      </w:pPr>
      <w:ins w:id="20983" w:author="Fegie" w:date="2021-04-28T19:23:00Z">
        <w:r>
          <w:rPr>
            <w:rFonts w:hint="eastAsia"/>
          </w:rPr>
          <w:lastRenderedPageBreak/>
          <w:t xml:space="preserve">L1907 </w:t>
        </w:r>
      </w:ins>
      <w:ins w:id="20984" w:author="Fegie" w:date="2021-04-29T10:44:00Z">
        <w:r w:rsidR="00C1400F">
          <w:rPr>
            <w:rFonts w:hint="eastAsia"/>
          </w:rPr>
          <w:t xml:space="preserve"> </w:t>
        </w:r>
      </w:ins>
      <w:ins w:id="20985" w:author="Fegie" w:date="2021-04-28T19:23:00Z">
        <w:r>
          <w:rPr>
            <w:rFonts w:hint="eastAsia"/>
          </w:rPr>
          <w:t>公司戶財務狀況明細資料查詢</w:t>
        </w:r>
      </w:ins>
      <w:ins w:id="20986" w:author="Fegie" w:date="2021-05-05T16:25:00Z">
        <w:r w:rsidR="00C817AE">
          <w:rPr>
            <w:rFonts w:hAnsi="標楷體" w:hint="eastAsia"/>
          </w:rPr>
          <w:t>***</w:t>
        </w:r>
      </w:ins>
    </w:p>
    <w:p w14:paraId="4C7681A7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0987" w:author="Fegie" w:date="2021-04-28T19:24:00Z"/>
          <w:lang w:eastAsia="x-none"/>
        </w:rPr>
      </w:pPr>
      <w:ins w:id="20988" w:author="Fegie" w:date="2021-04-28T19:24:00Z">
        <w:r>
          <w:rPr>
            <w:rFonts w:hint="eastAsia"/>
          </w:rPr>
          <w:t xml:space="preserve"> 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31BC6122" w14:textId="77777777" w:rsidTr="00C1400F">
        <w:trPr>
          <w:trHeight w:val="277"/>
          <w:ins w:id="20989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8C239" w14:textId="77777777" w:rsidR="001A37C9" w:rsidRPr="00AF1A82" w:rsidRDefault="001A37C9" w:rsidP="00C1400F">
            <w:pPr>
              <w:rPr>
                <w:ins w:id="20990" w:author="Fegie" w:date="2021-04-28T19:24:00Z"/>
                <w:rFonts w:ascii="標楷體" w:eastAsia="標楷體" w:hAnsi="標楷體"/>
                <w:lang w:eastAsia="x-none"/>
              </w:rPr>
            </w:pPr>
            <w:ins w:id="2099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200DC0" w14:textId="2AD8ACCF" w:rsidR="001A37C9" w:rsidRPr="00AF1A82" w:rsidRDefault="000505BF" w:rsidP="00C1400F">
            <w:pPr>
              <w:rPr>
                <w:ins w:id="20992" w:author="Fegie" w:date="2021-04-28T19:24:00Z"/>
                <w:rFonts w:ascii="標楷體" w:eastAsia="標楷體" w:hAnsi="標楷體"/>
                <w:lang w:eastAsia="x-none"/>
              </w:rPr>
            </w:pPr>
            <w:ins w:id="20993" w:author="Fegie" w:date="2021-05-01T18:35:00Z">
              <w:r>
                <w:rPr>
                  <w:rFonts w:ascii="標楷體" w:eastAsia="標楷體" w:hAnsi="標楷體" w:hint="eastAsia"/>
                </w:rPr>
                <w:t>公司戶財務狀況明細資料查詢</w:t>
              </w:r>
            </w:ins>
          </w:p>
        </w:tc>
      </w:tr>
      <w:tr w:rsidR="001A37C9" w:rsidRPr="00AF1A82" w14:paraId="0481A5AB" w14:textId="77777777" w:rsidTr="00C1400F">
        <w:trPr>
          <w:trHeight w:val="277"/>
          <w:ins w:id="20994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E71BC9" w14:textId="77777777" w:rsidR="001A37C9" w:rsidRPr="00AF1A82" w:rsidRDefault="001A37C9" w:rsidP="00C1400F">
            <w:pPr>
              <w:rPr>
                <w:ins w:id="20995" w:author="Fegie" w:date="2021-04-28T19:24:00Z"/>
                <w:rFonts w:ascii="標楷體" w:eastAsia="標楷體" w:hAnsi="標楷體"/>
                <w:lang w:eastAsia="x-none"/>
              </w:rPr>
            </w:pPr>
            <w:ins w:id="20996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21BDF9" w14:textId="18200B18" w:rsidR="001A37C9" w:rsidRPr="00AF1A82" w:rsidRDefault="001A37C9" w:rsidP="00C1400F">
            <w:pPr>
              <w:rPr>
                <w:ins w:id="20997" w:author="Fegie" w:date="2021-04-28T19:24:00Z"/>
                <w:rFonts w:ascii="標楷體" w:eastAsia="標楷體" w:hAnsi="標楷體"/>
                <w:lang w:eastAsia="x-none"/>
              </w:rPr>
            </w:pPr>
            <w:ins w:id="20998" w:author="Fegie" w:date="2021-04-28T19:24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0999" w:author="Fegie" w:date="2021-05-01T18:35:00Z">
              <w:r w:rsidR="000505BF">
                <w:rPr>
                  <w:rFonts w:ascii="標楷體" w:eastAsia="標楷體" w:hAnsi="標楷體" w:hint="eastAsia"/>
                </w:rPr>
                <w:t>公司戶財務</w:t>
              </w:r>
            </w:ins>
            <w:ins w:id="21000" w:author="Fegie" w:date="2021-04-28T19:24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A37C9" w:rsidRPr="00AF1A82" w14:paraId="0A837858" w14:textId="77777777" w:rsidTr="00C1400F">
        <w:trPr>
          <w:trHeight w:val="773"/>
          <w:ins w:id="21001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BD4B0A" w14:textId="77777777" w:rsidR="001A37C9" w:rsidRPr="00AF1A82" w:rsidRDefault="001A37C9" w:rsidP="00C1400F">
            <w:pPr>
              <w:rPr>
                <w:ins w:id="21002" w:author="Fegie" w:date="2021-04-28T19:24:00Z"/>
                <w:rFonts w:ascii="標楷體" w:eastAsia="標楷體" w:hAnsi="標楷體"/>
                <w:lang w:eastAsia="x-none"/>
              </w:rPr>
            </w:pPr>
            <w:ins w:id="21003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4A823" w14:textId="78CE66E4" w:rsidR="001A37C9" w:rsidRPr="000505BF" w:rsidRDefault="005F2ED3" w:rsidP="00C1400F">
            <w:pPr>
              <w:rPr>
                <w:ins w:id="21004" w:author="Fegie" w:date="2021-04-28T19:24:00Z"/>
                <w:rFonts w:ascii="標楷體" w:eastAsia="標楷體" w:hAnsi="標楷體"/>
                <w:color w:val="FF0000"/>
                <w:rPrChange w:id="21005" w:author="Fegie" w:date="2021-05-01T18:35:00Z">
                  <w:rPr>
                    <w:ins w:id="21006" w:author="Fegie" w:date="2021-04-28T19:24:00Z"/>
                    <w:rFonts w:ascii="標楷體" w:eastAsia="標楷體" w:hAnsi="標楷體"/>
                  </w:rPr>
                </w:rPrChange>
              </w:rPr>
            </w:pPr>
            <w:ins w:id="21007" w:author="st1" w:date="2021-05-06T10:5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008" w:author="st1" w:date="2021-05-06T10:52:00Z">
              <w:r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1009" w:author="Fegie" w:date="2021-04-28T19:24:00Z">
              <w:del w:id="21010" w:author="st1" w:date="2021-05-06T10:52:00Z">
                <w:r w:rsidR="001A37C9" w:rsidRPr="000505BF" w:rsidDel="005F2ED3">
                  <w:rPr>
                    <w:rFonts w:ascii="標楷體" w:eastAsia="標楷體" w:hAnsi="標楷體" w:hint="eastAsia"/>
                    <w:color w:val="FF0000"/>
                    <w:rPrChange w:id="21011" w:author="Fegie" w:date="2021-05-01T18:35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</w:ins>
          </w:p>
          <w:p w14:paraId="38E2F09A" w14:textId="65168ADA" w:rsidR="001A37C9" w:rsidRPr="00404034" w:rsidRDefault="005F2ED3" w:rsidP="00C1400F">
            <w:pPr>
              <w:rPr>
                <w:ins w:id="21012" w:author="Fegie" w:date="2021-04-28T19:24:00Z"/>
                <w:rFonts w:ascii="標楷體" w:eastAsia="標楷體" w:hAnsi="標楷體"/>
              </w:rPr>
            </w:pPr>
            <w:ins w:id="21013" w:author="st1" w:date="2021-05-06T10:53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1014" w:author="Fegie" w:date="2021-04-28T19:24:00Z">
              <w:del w:id="21015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>1.</w:delText>
                </w:r>
                <w:r w:rsidR="001A37C9" w:rsidRPr="00404034" w:rsidDel="005F2ED3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 w:rsidR="001A37C9">
                <w:rPr>
                  <w:rFonts w:ascii="標楷體" w:eastAsia="標楷體" w:hAnsi="標楷體" w:hint="eastAsia"/>
                </w:rPr>
                <w:t>查</w:t>
              </w:r>
              <w:r w:rsidR="001A37C9" w:rsidRPr="00404034">
                <w:rPr>
                  <w:rFonts w:ascii="標楷體" w:eastAsia="標楷體" w:hAnsi="標楷體" w:hint="eastAsia"/>
                </w:rPr>
                <w:t>詢</w:t>
              </w:r>
            </w:ins>
            <w:ins w:id="21016" w:author="Fegie" w:date="2021-05-01T18:38:00Z">
              <w:r w:rsidR="000505BF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1017" w:author="Fegie" w:date="2021-04-28T19:24:00Z">
              <w:r w:rsidR="001A37C9" w:rsidRPr="00404034">
                <w:rPr>
                  <w:rFonts w:ascii="標楷體" w:eastAsia="標楷體" w:hAnsi="標楷體" w:hint="eastAsia"/>
                </w:rPr>
                <w:t>檔</w:t>
              </w:r>
              <w:r w:rsidR="001A37C9">
                <w:rPr>
                  <w:rFonts w:ascii="標楷體" w:eastAsia="標楷體" w:hAnsi="標楷體" w:hint="eastAsia"/>
                </w:rPr>
                <w:t>(</w:t>
              </w:r>
            </w:ins>
            <w:ins w:id="21018" w:author="Fegie" w:date="2021-05-01T18:38:00Z">
              <w:r w:rsidR="000505BF">
                <w:rPr>
                  <w:rFonts w:ascii="標楷體" w:eastAsia="標楷體" w:hAnsi="標楷體"/>
                </w:rPr>
                <w:t>CustFin</w:t>
              </w:r>
            </w:ins>
            <w:ins w:id="21019" w:author="Fegie" w:date="2021-04-28T19:24:00Z">
              <w:r w:rsidR="001A37C9">
                <w:rPr>
                  <w:rFonts w:ascii="標楷體" w:eastAsia="標楷體" w:hAnsi="標楷體" w:hint="eastAsia"/>
                </w:rPr>
                <w:t>)</w:t>
              </w:r>
            </w:ins>
          </w:p>
          <w:p w14:paraId="75350C06" w14:textId="1AC880C3" w:rsidR="001A37C9" w:rsidRDefault="005F2ED3" w:rsidP="00C1400F">
            <w:pPr>
              <w:rPr>
                <w:ins w:id="21020" w:author="Fegie" w:date="2021-04-28T19:24:00Z"/>
                <w:rFonts w:ascii="標楷體" w:eastAsia="標楷體" w:hAnsi="標楷體"/>
                <w:lang w:eastAsia="zh-HK"/>
              </w:rPr>
            </w:pPr>
            <w:ins w:id="21021" w:author="st1" w:date="2021-05-06T10:53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1022" w:author="Fegie" w:date="2021-04-28T19:24:00Z">
              <w:del w:id="21023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 xml:space="preserve">2. </w:delText>
                </w:r>
              </w:del>
              <w:r w:rsidR="001A37C9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1A37C9">
                <w:rPr>
                  <w:rFonts w:ascii="標楷體" w:eastAsia="標楷體" w:hAnsi="標楷體" w:hint="eastAsia"/>
                </w:rPr>
                <w:t>,</w:t>
              </w:r>
              <w:r w:rsidR="001A37C9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900FE37" w14:textId="77777777" w:rsidR="000505BF" w:rsidRDefault="001A37C9" w:rsidP="000505BF">
            <w:pPr>
              <w:rPr>
                <w:ins w:id="21024" w:author="Fegie" w:date="2021-05-01T18:40:00Z"/>
                <w:rFonts w:ascii="標楷體" w:eastAsia="標楷體" w:hAnsi="標楷體"/>
              </w:rPr>
            </w:pPr>
            <w:ins w:id="21025" w:author="Fegie" w:date="2021-04-28T19:24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21026" w:author="Fegie" w:date="2021-05-01T18:40:00Z">
              <w:r w:rsidR="000505BF">
                <w:rPr>
                  <w:rFonts w:ascii="標楷體" w:eastAsia="標楷體" w:hAnsi="標楷體" w:hint="eastAsia"/>
                </w:rPr>
                <w:t xml:space="preserve"> </w:t>
              </w:r>
              <w:r w:rsidR="000505BF">
                <w:rPr>
                  <w:rFonts w:ascii="標楷體" w:eastAsia="標楷體" w:hAnsi="標楷體"/>
                </w:rPr>
                <w:t>(1).</w:t>
              </w:r>
              <w:r w:rsidR="000505BF">
                <w:rPr>
                  <w:rFonts w:ascii="標楷體" w:eastAsia="標楷體" w:hAnsi="標楷體" w:hint="eastAsia"/>
                </w:rPr>
                <w:t>客戶識別碼(</w:t>
              </w:r>
              <w:r w:rsidR="000505BF">
                <w:rPr>
                  <w:rFonts w:ascii="標楷體" w:eastAsia="標楷體" w:hAnsi="標楷體"/>
                </w:rPr>
                <w:t>CustUKey</w:t>
              </w:r>
              <w:r w:rsidR="000505BF">
                <w:rPr>
                  <w:rFonts w:ascii="標楷體" w:eastAsia="標楷體" w:hAnsi="標楷體" w:hint="eastAsia"/>
                </w:rPr>
                <w:t>)</w:t>
              </w:r>
              <w:r w:rsidR="000505BF">
                <w:rPr>
                  <w:rFonts w:ascii="標楷體" w:eastAsia="標楷體" w:hAnsi="標楷體"/>
                </w:rPr>
                <w:t xml:space="preserve"> = </w:t>
              </w:r>
              <w:r w:rsidR="000505BF">
                <w:rPr>
                  <w:rFonts w:ascii="標楷體" w:eastAsia="標楷體" w:hAnsi="標楷體" w:hint="eastAsia"/>
                </w:rPr>
                <w:t>輸入條件「統一編號」</w:t>
              </w:r>
            </w:ins>
          </w:p>
          <w:p w14:paraId="0F1B3858" w14:textId="4D2F8174" w:rsidR="001A37C9" w:rsidRDefault="000505BF" w:rsidP="00C1400F">
            <w:pPr>
              <w:rPr>
                <w:ins w:id="21027" w:author="Fegie" w:date="2021-05-01T19:00:00Z"/>
                <w:rFonts w:ascii="標楷體" w:eastAsia="標楷體" w:hAnsi="標楷體"/>
              </w:rPr>
            </w:pPr>
            <w:ins w:id="21028" w:author="Fegie" w:date="2021-05-01T18:4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447B4C40" w14:textId="53949085" w:rsidR="008507C3" w:rsidRDefault="008507C3" w:rsidP="008507C3">
            <w:pPr>
              <w:rPr>
                <w:ins w:id="21029" w:author="Fegie" w:date="2021-05-01T19:00:00Z"/>
                <w:rFonts w:ascii="標楷體" w:eastAsia="標楷體" w:hAnsi="標楷體"/>
              </w:rPr>
            </w:pPr>
            <w:ins w:id="21030" w:author="Fegie" w:date="2021-05-01T19:0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(2).</w:t>
              </w:r>
              <w:r>
                <w:rPr>
                  <w:rFonts w:ascii="標楷體" w:eastAsia="標楷體" w:hAnsi="標楷體" w:hint="eastAsia"/>
                </w:rPr>
                <w:t>客戶識別碼(</w:t>
              </w:r>
              <w:r>
                <w:rPr>
                  <w:rFonts w:ascii="標楷體" w:eastAsia="標楷體" w:hAnsi="標楷體"/>
                </w:rPr>
                <w:t>CustUKey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輸入條件「公司名稱」</w:t>
              </w:r>
            </w:ins>
          </w:p>
          <w:p w14:paraId="328620C6" w14:textId="2B8A57DC" w:rsidR="008507C3" w:rsidRDefault="008507C3" w:rsidP="00C1400F">
            <w:pPr>
              <w:rPr>
                <w:ins w:id="21031" w:author="Fegie" w:date="2021-04-28T19:24:00Z"/>
                <w:rFonts w:ascii="標楷體" w:eastAsia="標楷體" w:hAnsi="標楷體"/>
              </w:rPr>
            </w:pPr>
            <w:ins w:id="21032" w:author="Fegie" w:date="2021-05-01T19:0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224D4CAE" w14:textId="79527A93" w:rsidR="001A37C9" w:rsidRPr="00BA4B70" w:rsidRDefault="005F2ED3" w:rsidP="00C1400F">
            <w:pPr>
              <w:rPr>
                <w:ins w:id="21033" w:author="Fegie" w:date="2021-04-28T19:24:00Z"/>
                <w:rFonts w:ascii="標楷體" w:eastAsia="標楷體" w:hAnsi="標楷體"/>
              </w:rPr>
            </w:pPr>
            <w:ins w:id="21034" w:author="st1" w:date="2021-05-06T10:53:00Z">
              <w:r>
                <w:rPr>
                  <w:rFonts w:ascii="標楷體" w:eastAsia="標楷體" w:hAnsi="標楷體" w:hint="eastAsia"/>
                </w:rPr>
                <w:t>4.</w:t>
              </w:r>
            </w:ins>
            <w:ins w:id="21035" w:author="Fegie" w:date="2021-04-28T19:24:00Z">
              <w:del w:id="21036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>3.</w:delText>
                </w:r>
                <w:r w:rsidR="001A37C9" w:rsidDel="005F2ED3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>
                <w:rPr>
                  <w:rFonts w:ascii="標楷體" w:eastAsia="標楷體" w:hAnsi="標楷體" w:hint="eastAsia"/>
                </w:rPr>
                <w:t>資料排序:查詢結果「</w:t>
              </w:r>
            </w:ins>
            <w:ins w:id="21037" w:author="Fegie" w:date="2021-05-01T18:36:00Z">
              <w:r w:rsidR="000505BF">
                <w:rPr>
                  <w:rFonts w:ascii="標楷體" w:eastAsia="標楷體" w:hAnsi="標楷體" w:hint="eastAsia"/>
                </w:rPr>
                <w:t>年度</w:t>
              </w:r>
            </w:ins>
            <w:ins w:id="21038" w:author="Fegie" w:date="2021-04-28T19:24:00Z">
              <w:r w:rsidR="001A37C9">
                <w:rPr>
                  <w:rFonts w:ascii="標楷體" w:eastAsia="標楷體" w:hAnsi="標楷體" w:hint="eastAsia"/>
                </w:rPr>
                <w:t>」由大至小排序</w:t>
              </w:r>
            </w:ins>
          </w:p>
        </w:tc>
      </w:tr>
      <w:tr w:rsidR="001A37C9" w:rsidRPr="00AF1A82" w14:paraId="000E33CB" w14:textId="77777777" w:rsidTr="00C1400F">
        <w:trPr>
          <w:trHeight w:val="321"/>
          <w:ins w:id="21039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AC863B" w14:textId="77777777" w:rsidR="001A37C9" w:rsidRPr="00AF1A82" w:rsidRDefault="001A37C9" w:rsidP="00C1400F">
            <w:pPr>
              <w:rPr>
                <w:ins w:id="21040" w:author="Fegie" w:date="2021-04-28T19:24:00Z"/>
                <w:rFonts w:ascii="標楷體" w:eastAsia="標楷體" w:hAnsi="標楷體"/>
                <w:lang w:eastAsia="x-none"/>
              </w:rPr>
            </w:pPr>
            <w:ins w:id="2104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68377" w14:textId="77777777" w:rsidR="001A37C9" w:rsidRPr="00AF1A82" w:rsidRDefault="001A37C9" w:rsidP="00C1400F">
            <w:pPr>
              <w:rPr>
                <w:ins w:id="21042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714C461C" w14:textId="77777777" w:rsidTr="00C1400F">
        <w:trPr>
          <w:trHeight w:val="1311"/>
          <w:ins w:id="21043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E591C4" w14:textId="77777777" w:rsidR="001A37C9" w:rsidRPr="00AF1A82" w:rsidRDefault="001A37C9" w:rsidP="00C1400F">
            <w:pPr>
              <w:rPr>
                <w:ins w:id="21044" w:author="Fegie" w:date="2021-04-28T19:24:00Z"/>
                <w:rFonts w:ascii="標楷體" w:eastAsia="標楷體" w:hAnsi="標楷體"/>
                <w:lang w:eastAsia="x-none"/>
              </w:rPr>
            </w:pPr>
            <w:ins w:id="21045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5EDAF" w14:textId="77777777" w:rsidR="001A37C9" w:rsidRPr="00AF1A82" w:rsidRDefault="001A37C9" w:rsidP="00C1400F">
            <w:pPr>
              <w:rPr>
                <w:ins w:id="21046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6A8A12DE" w14:textId="77777777" w:rsidTr="00C1400F">
        <w:trPr>
          <w:trHeight w:val="278"/>
          <w:ins w:id="21047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2AA3F9" w14:textId="77777777" w:rsidR="001A37C9" w:rsidRPr="00AF1A82" w:rsidRDefault="001A37C9" w:rsidP="00C1400F">
            <w:pPr>
              <w:rPr>
                <w:ins w:id="21048" w:author="Fegie" w:date="2021-04-28T19:24:00Z"/>
                <w:rFonts w:ascii="標楷體" w:eastAsia="標楷體" w:hAnsi="標楷體"/>
                <w:lang w:eastAsia="x-none"/>
              </w:rPr>
            </w:pPr>
            <w:ins w:id="2104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14E69" w14:textId="77777777" w:rsidR="001A37C9" w:rsidRPr="00AF1A82" w:rsidRDefault="001A37C9" w:rsidP="00C1400F">
            <w:pPr>
              <w:rPr>
                <w:ins w:id="21050" w:author="Fegie" w:date="2021-04-28T19:24:00Z"/>
                <w:rFonts w:ascii="標楷體" w:eastAsia="標楷體" w:hAnsi="標楷體"/>
                <w:lang w:eastAsia="x-none"/>
              </w:rPr>
            </w:pPr>
            <w:ins w:id="21051" w:author="Fegie" w:date="2021-04-28T19:24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0833248B" w14:textId="77777777" w:rsidTr="00C1400F">
        <w:trPr>
          <w:trHeight w:val="358"/>
          <w:ins w:id="21052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02D13F" w14:textId="77777777" w:rsidR="001A37C9" w:rsidRPr="00AF1A82" w:rsidRDefault="001A37C9" w:rsidP="00C1400F">
            <w:pPr>
              <w:rPr>
                <w:ins w:id="21053" w:author="Fegie" w:date="2021-04-28T19:24:00Z"/>
                <w:rFonts w:ascii="標楷體" w:eastAsia="標楷體" w:hAnsi="標楷體"/>
                <w:lang w:eastAsia="x-none"/>
              </w:rPr>
            </w:pPr>
            <w:ins w:id="21054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224EBA" w14:textId="77777777" w:rsidR="001A37C9" w:rsidRPr="00AF1A82" w:rsidRDefault="001A37C9" w:rsidP="00C1400F">
            <w:pPr>
              <w:rPr>
                <w:ins w:id="21055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4D1E9D5" w14:textId="77777777" w:rsidTr="00C1400F">
        <w:trPr>
          <w:trHeight w:val="278"/>
          <w:ins w:id="21056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D9C59" w14:textId="77777777" w:rsidR="001A37C9" w:rsidRPr="00AF1A82" w:rsidRDefault="001A37C9" w:rsidP="00C1400F">
            <w:pPr>
              <w:rPr>
                <w:ins w:id="21057" w:author="Fegie" w:date="2021-04-28T19:24:00Z"/>
                <w:rFonts w:ascii="標楷體" w:eastAsia="標楷體" w:hAnsi="標楷體"/>
                <w:lang w:eastAsia="x-none"/>
              </w:rPr>
            </w:pPr>
            <w:ins w:id="21058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33D07B" w14:textId="77777777" w:rsidR="001A37C9" w:rsidRPr="00AF1A82" w:rsidRDefault="001A37C9" w:rsidP="00C1400F">
            <w:pPr>
              <w:rPr>
                <w:ins w:id="21059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</w:tbl>
    <w:p w14:paraId="240460A1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1060" w:author="Fegie" w:date="2021-04-28T19:24:00Z"/>
        </w:rPr>
      </w:pPr>
    </w:p>
    <w:p w14:paraId="56FBC891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061" w:author="Fegie" w:date="2021-04-28T19:24:00Z"/>
        </w:rPr>
      </w:pPr>
      <w:ins w:id="21062" w:author="Fegie" w:date="2021-04-28T19:24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2A61F6D4" w14:textId="77777777" w:rsidTr="00C1400F">
        <w:trPr>
          <w:ins w:id="21063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4A58D7" w14:textId="77777777" w:rsidR="001A37C9" w:rsidRDefault="001A37C9" w:rsidP="00C1400F">
            <w:pPr>
              <w:jc w:val="center"/>
              <w:rPr>
                <w:ins w:id="21064" w:author="Fegie" w:date="2021-04-28T19:24:00Z"/>
                <w:rFonts w:ascii="標楷體" w:eastAsia="標楷體" w:hAnsi="標楷體"/>
              </w:rPr>
            </w:pPr>
            <w:ins w:id="21065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33EF4BE" w14:textId="77777777" w:rsidR="001A37C9" w:rsidRDefault="001A37C9" w:rsidP="00C1400F">
            <w:pPr>
              <w:jc w:val="center"/>
              <w:rPr>
                <w:ins w:id="21066" w:author="Fegie" w:date="2021-04-28T19:24:00Z"/>
                <w:rFonts w:ascii="標楷體" w:eastAsia="標楷體" w:hAnsi="標楷體"/>
              </w:rPr>
            </w:pPr>
            <w:ins w:id="2106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13FDF30" w14:textId="77777777" w:rsidR="001A37C9" w:rsidRDefault="001A37C9" w:rsidP="00C1400F">
            <w:pPr>
              <w:jc w:val="center"/>
              <w:rPr>
                <w:ins w:id="21068" w:author="Fegie" w:date="2021-04-28T19:24:00Z"/>
                <w:rFonts w:ascii="標楷體" w:eastAsia="標楷體" w:hAnsi="標楷體"/>
              </w:rPr>
            </w:pPr>
            <w:ins w:id="21069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1C5D636B" w14:textId="77777777" w:rsidTr="00C1400F">
        <w:trPr>
          <w:ins w:id="21070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6EAF3" w14:textId="77777777" w:rsidR="001A37C9" w:rsidRDefault="001A37C9" w:rsidP="00C1400F">
            <w:pPr>
              <w:jc w:val="center"/>
              <w:rPr>
                <w:ins w:id="21071" w:author="Fegie" w:date="2021-04-28T19:24:00Z"/>
                <w:rFonts w:ascii="標楷體" w:eastAsia="標楷體" w:hAnsi="標楷體"/>
              </w:rPr>
            </w:pPr>
            <w:ins w:id="21072" w:author="Fegie" w:date="2021-04-28T19:2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02E24" w14:textId="45027185" w:rsidR="001A37C9" w:rsidRDefault="000505BF" w:rsidP="00C1400F">
            <w:pPr>
              <w:rPr>
                <w:ins w:id="21073" w:author="Fegie" w:date="2021-04-28T19:24:00Z"/>
                <w:rFonts w:ascii="標楷體" w:eastAsia="標楷體" w:hAnsi="標楷體"/>
              </w:rPr>
            </w:pPr>
            <w:ins w:id="21074" w:author="Fegie" w:date="2021-05-01T18:42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6E7F5" w14:textId="1E3C5B85" w:rsidR="001A37C9" w:rsidRDefault="00F763B7" w:rsidP="00C1400F">
            <w:pPr>
              <w:rPr>
                <w:ins w:id="21075" w:author="Fegie" w:date="2021-04-28T19:24:00Z"/>
                <w:rFonts w:ascii="標楷體" w:eastAsia="標楷體" w:hAnsi="標楷體"/>
              </w:rPr>
            </w:pPr>
            <w:ins w:id="21076" w:author="Fegie" w:date="2021-05-01T22:25:00Z">
              <w:r>
                <w:rPr>
                  <w:rFonts w:ascii="標楷體" w:eastAsia="標楷體" w:hAnsi="標楷體" w:hint="eastAsia"/>
                </w:rPr>
                <w:t>公司戶財務狀況</w:t>
              </w:r>
              <w:r w:rsidRPr="00404034"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1A37C9" w14:paraId="1BA80FC0" w14:textId="77777777" w:rsidTr="00C1400F">
        <w:trPr>
          <w:ins w:id="21077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C94D" w14:textId="77777777" w:rsidR="001A37C9" w:rsidRDefault="001A37C9" w:rsidP="00C1400F">
            <w:pPr>
              <w:jc w:val="center"/>
              <w:rPr>
                <w:ins w:id="21078" w:author="Fegie" w:date="2021-04-28T19:24:00Z"/>
                <w:rFonts w:ascii="標楷體" w:eastAsia="標楷體" w:hAnsi="標楷體"/>
              </w:rPr>
            </w:pPr>
            <w:ins w:id="21079" w:author="Fegie" w:date="2021-04-28T19:2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6691C" w14:textId="13751D84" w:rsidR="001A37C9" w:rsidRDefault="000505BF" w:rsidP="00C1400F">
            <w:pPr>
              <w:rPr>
                <w:ins w:id="21080" w:author="Fegie" w:date="2021-04-28T19:24:00Z"/>
                <w:rFonts w:ascii="標楷體" w:eastAsia="標楷體" w:hAnsi="標楷體"/>
              </w:rPr>
            </w:pPr>
            <w:ins w:id="21081" w:author="Fegie" w:date="2021-05-01T18:42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44B7" w14:textId="098F5ABE" w:rsidR="001A37C9" w:rsidRDefault="00F763B7" w:rsidP="00C1400F">
            <w:pPr>
              <w:rPr>
                <w:ins w:id="21082" w:author="Fegie" w:date="2021-04-28T19:24:00Z"/>
                <w:rFonts w:ascii="標楷體" w:eastAsia="標楷體" w:hAnsi="標楷體"/>
                <w:lang w:eastAsia="zh-HK"/>
              </w:rPr>
            </w:pPr>
            <w:ins w:id="21083" w:author="Fegie" w:date="2021-05-01T22:26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1A37C9" w14:paraId="053EC91A" w14:textId="77777777" w:rsidTr="00C1400F">
        <w:trPr>
          <w:ins w:id="21084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8188" w14:textId="77777777" w:rsidR="001A37C9" w:rsidRDefault="001A37C9" w:rsidP="00C1400F">
            <w:pPr>
              <w:jc w:val="center"/>
              <w:rPr>
                <w:ins w:id="21085" w:author="Fegie" w:date="2021-04-28T19:24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C0957" w14:textId="77777777" w:rsidR="001A37C9" w:rsidRDefault="001A37C9" w:rsidP="00C1400F">
            <w:pPr>
              <w:rPr>
                <w:ins w:id="21086" w:author="Fegie" w:date="2021-04-28T19:24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EF44C" w14:textId="77777777" w:rsidR="001A37C9" w:rsidRDefault="001A37C9" w:rsidP="00C1400F">
            <w:pPr>
              <w:rPr>
                <w:ins w:id="21087" w:author="Fegie" w:date="2021-04-28T19:24:00Z"/>
                <w:rFonts w:ascii="標楷體" w:eastAsia="標楷體" w:hAnsi="標楷體"/>
              </w:rPr>
            </w:pPr>
          </w:p>
        </w:tc>
      </w:tr>
    </w:tbl>
    <w:p w14:paraId="54B5947B" w14:textId="77777777" w:rsidR="001A37C9" w:rsidRPr="00AF1A82" w:rsidRDefault="001A37C9" w:rsidP="001A37C9">
      <w:pPr>
        <w:rPr>
          <w:ins w:id="21088" w:author="Fegie" w:date="2021-04-28T19:24:00Z"/>
          <w:rFonts w:ascii="標楷體" w:eastAsia="標楷體" w:hAnsi="標楷體"/>
          <w:lang w:eastAsia="x-none"/>
        </w:rPr>
      </w:pPr>
    </w:p>
    <w:p w14:paraId="550E08B3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1089" w:author="Fegie" w:date="2021-04-28T19:24:00Z"/>
          <w:rFonts w:ascii="標楷體" w:eastAsia="標楷體" w:hAnsi="標楷體"/>
          <w:sz w:val="26"/>
          <w:szCs w:val="26"/>
          <w:lang w:eastAsia="x-none"/>
        </w:rPr>
      </w:pPr>
      <w:ins w:id="21090" w:author="Fegie" w:date="2021-04-28T19:24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1670A8F3" w14:textId="77777777" w:rsidR="001A37C9" w:rsidRPr="00AF1A82" w:rsidRDefault="001A37C9" w:rsidP="001A37C9">
      <w:pPr>
        <w:ind w:left="458" w:firstLine="480"/>
        <w:rPr>
          <w:ins w:id="21091" w:author="Fegie" w:date="2021-04-28T19:24:00Z"/>
          <w:rFonts w:ascii="標楷體" w:eastAsia="標楷體" w:hAnsi="標楷體"/>
          <w:lang w:eastAsia="x-none"/>
        </w:rPr>
      </w:pPr>
      <w:ins w:id="21092" w:author="Fegie" w:date="2021-04-28T19:24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7B0E37A8" w14:textId="4EEC1925" w:rsidR="001A37C9" w:rsidRPr="00AF1A82" w:rsidRDefault="008507C3" w:rsidP="001A37C9">
      <w:pPr>
        <w:rPr>
          <w:ins w:id="21093" w:author="Fegie" w:date="2021-04-28T19:24:00Z"/>
          <w:rFonts w:ascii="標楷體" w:eastAsia="標楷體" w:hAnsi="標楷體"/>
          <w:lang w:eastAsia="x-none"/>
        </w:rPr>
      </w:pPr>
      <w:ins w:id="21094" w:author="Fegie" w:date="2021-05-01T19:00:00Z">
        <w:r>
          <w:rPr>
            <w:noProof/>
          </w:rPr>
          <w:drawing>
            <wp:inline distT="0" distB="0" distL="0" distR="0" wp14:anchorId="528D890A" wp14:editId="37577F2A">
              <wp:extent cx="6479540" cy="1647825"/>
              <wp:effectExtent l="0" t="0" r="0" b="0"/>
              <wp:docPr id="47" name="圖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7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1095" w:author="Fegie" w:date="2021-04-28T19:24:00Z">
        <w:r w:rsidR="001A37C9" w:rsidDel="00305047">
          <w:rPr>
            <w:noProof/>
          </w:rPr>
          <w:t xml:space="preserve"> </w:t>
        </w:r>
      </w:ins>
    </w:p>
    <w:p w14:paraId="6B7A2FE0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096" w:author="Fegie" w:date="2021-04-28T19:24:00Z"/>
        </w:rPr>
      </w:pPr>
      <w:ins w:id="21097" w:author="Fegie" w:date="2021-04-28T19:2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498B8A5A" w14:textId="77777777" w:rsidR="001A37C9" w:rsidRDefault="001A37C9" w:rsidP="001A37C9">
      <w:pPr>
        <w:rPr>
          <w:ins w:id="21098" w:author="Fegie" w:date="2021-04-28T19:2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0A731495" w14:textId="77777777" w:rsidTr="00C1400F">
        <w:trPr>
          <w:ins w:id="21099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94780C8" w14:textId="77777777" w:rsidR="001A37C9" w:rsidRDefault="001A37C9" w:rsidP="00C1400F">
            <w:pPr>
              <w:jc w:val="center"/>
              <w:rPr>
                <w:ins w:id="21100" w:author="Fegie" w:date="2021-04-28T19:24:00Z"/>
                <w:rFonts w:ascii="標楷體" w:eastAsia="標楷體" w:hAnsi="標楷體"/>
              </w:rPr>
            </w:pPr>
            <w:ins w:id="21101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7242338" w14:textId="77777777" w:rsidR="001A37C9" w:rsidRDefault="001A37C9" w:rsidP="00C1400F">
            <w:pPr>
              <w:jc w:val="center"/>
              <w:rPr>
                <w:ins w:id="21102" w:author="Fegie" w:date="2021-04-28T19:24:00Z"/>
                <w:rFonts w:ascii="標楷體" w:eastAsia="標楷體" w:hAnsi="標楷體"/>
              </w:rPr>
            </w:pPr>
            <w:ins w:id="2110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67D569" w14:textId="77777777" w:rsidR="001A37C9" w:rsidRDefault="001A37C9" w:rsidP="00C1400F">
            <w:pPr>
              <w:jc w:val="center"/>
              <w:rPr>
                <w:ins w:id="21104" w:author="Fegie" w:date="2021-04-28T19:24:00Z"/>
                <w:rFonts w:ascii="標楷體" w:eastAsia="標楷體" w:hAnsi="標楷體"/>
              </w:rPr>
            </w:pPr>
            <w:ins w:id="21105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213BA530" w14:textId="77777777" w:rsidTr="00C1400F">
        <w:trPr>
          <w:ins w:id="21106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96022" w14:textId="77777777" w:rsidR="001A37C9" w:rsidRPr="002B16F9" w:rsidRDefault="001A37C9" w:rsidP="00C1400F">
            <w:pPr>
              <w:jc w:val="center"/>
              <w:rPr>
                <w:ins w:id="21107" w:author="Fegie" w:date="2021-04-28T19:24:00Z"/>
                <w:rFonts w:ascii="標楷體" w:eastAsia="標楷體" w:hAnsi="標楷體"/>
                <w:lang w:eastAsia="zh-HK"/>
              </w:rPr>
            </w:pPr>
            <w:ins w:id="21108" w:author="Fegie" w:date="2021-04-28T19:24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E78C" w14:textId="77777777" w:rsidR="001A37C9" w:rsidRPr="002B16F9" w:rsidRDefault="001A37C9" w:rsidP="00C1400F">
            <w:pPr>
              <w:rPr>
                <w:ins w:id="21109" w:author="Fegie" w:date="2021-04-28T19:24:00Z"/>
                <w:rFonts w:ascii="標楷體" w:eastAsia="標楷體" w:hAnsi="標楷體"/>
                <w:lang w:eastAsia="zh-HK"/>
              </w:rPr>
            </w:pPr>
            <w:ins w:id="21110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AE9D" w14:textId="77777777" w:rsidR="001A37C9" w:rsidRPr="002B16F9" w:rsidRDefault="001A37C9" w:rsidP="00C1400F">
            <w:pPr>
              <w:rPr>
                <w:ins w:id="21111" w:author="Fegie" w:date="2021-04-28T19:24:00Z"/>
                <w:rFonts w:ascii="標楷體" w:eastAsia="標楷體" w:hAnsi="標楷體"/>
                <w:lang w:eastAsia="zh-HK"/>
              </w:rPr>
            </w:pPr>
            <w:ins w:id="21112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79AF4B0C" w14:textId="77777777" w:rsidTr="00C1400F">
        <w:trPr>
          <w:ins w:id="21113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CE859" w14:textId="77777777" w:rsidR="001A37C9" w:rsidRPr="002B16F9" w:rsidRDefault="001A37C9" w:rsidP="00C1400F">
            <w:pPr>
              <w:jc w:val="center"/>
              <w:rPr>
                <w:ins w:id="21114" w:author="Fegie" w:date="2021-04-28T19:24:00Z"/>
                <w:rFonts w:ascii="標楷體" w:eastAsia="標楷體" w:hAnsi="標楷體"/>
              </w:rPr>
            </w:pPr>
            <w:ins w:id="21115" w:author="Fegie" w:date="2021-04-28T19:24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A63DE" w14:textId="77777777" w:rsidR="001A37C9" w:rsidRPr="002B16F9" w:rsidRDefault="001A37C9" w:rsidP="00C1400F">
            <w:pPr>
              <w:rPr>
                <w:ins w:id="21116" w:author="Fegie" w:date="2021-04-28T19:24:00Z"/>
                <w:rFonts w:ascii="標楷體" w:eastAsia="標楷體" w:hAnsi="標楷體"/>
                <w:lang w:eastAsia="zh-HK"/>
              </w:rPr>
            </w:pPr>
            <w:ins w:id="21117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604B4" w14:textId="77777777" w:rsidR="001A37C9" w:rsidRPr="002B16F9" w:rsidRDefault="001A37C9" w:rsidP="00C1400F">
            <w:pPr>
              <w:rPr>
                <w:ins w:id="21118" w:author="Fegie" w:date="2021-04-28T19:24:00Z"/>
                <w:rFonts w:ascii="標楷體" w:eastAsia="標楷體" w:hAnsi="標楷體"/>
                <w:lang w:eastAsia="zh-HK"/>
              </w:rPr>
            </w:pPr>
            <w:ins w:id="21119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4B478493" w14:textId="77777777" w:rsidTr="00C1400F">
        <w:trPr>
          <w:ins w:id="21120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0D82" w14:textId="77777777" w:rsidR="001A37C9" w:rsidRPr="002B16F9" w:rsidRDefault="001A37C9" w:rsidP="00C1400F">
            <w:pPr>
              <w:jc w:val="center"/>
              <w:rPr>
                <w:ins w:id="21121" w:author="Fegie" w:date="2021-04-28T19:24:00Z"/>
                <w:rFonts w:ascii="標楷體" w:eastAsia="標楷體" w:hAnsi="標楷體"/>
              </w:rPr>
            </w:pPr>
            <w:ins w:id="21122" w:author="Fegie" w:date="2021-04-28T19:24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621B3" w14:textId="77777777" w:rsidR="001A37C9" w:rsidRPr="002B16F9" w:rsidRDefault="001A37C9" w:rsidP="00C1400F">
            <w:pPr>
              <w:rPr>
                <w:ins w:id="21123" w:author="Fegie" w:date="2021-04-28T19:24:00Z"/>
                <w:rFonts w:ascii="標楷體" w:eastAsia="標楷體" w:hAnsi="標楷體"/>
                <w:lang w:eastAsia="zh-HK"/>
              </w:rPr>
            </w:pPr>
            <w:ins w:id="21124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791F7" w14:textId="77777777" w:rsidR="001A37C9" w:rsidRPr="002B16F9" w:rsidRDefault="001A37C9" w:rsidP="00C1400F">
            <w:pPr>
              <w:rPr>
                <w:ins w:id="21125" w:author="Fegie" w:date="2021-04-28T19:24:00Z"/>
                <w:rFonts w:ascii="標楷體" w:eastAsia="標楷體" w:hAnsi="標楷體"/>
                <w:lang w:eastAsia="zh-HK"/>
              </w:rPr>
            </w:pPr>
            <w:ins w:id="21126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1779E060" w14:textId="77777777" w:rsidTr="00C1400F">
        <w:trPr>
          <w:ins w:id="21127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5DF0F" w14:textId="77777777" w:rsidR="001A37C9" w:rsidRPr="002B16F9" w:rsidRDefault="001A37C9" w:rsidP="00C1400F">
            <w:pPr>
              <w:jc w:val="center"/>
              <w:rPr>
                <w:ins w:id="21128" w:author="Fegie" w:date="2021-04-28T19:24:00Z"/>
                <w:rFonts w:ascii="標楷體" w:eastAsia="標楷體" w:hAnsi="標楷體"/>
              </w:rPr>
            </w:pPr>
            <w:ins w:id="21129" w:author="Fegie" w:date="2021-04-28T19:24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0C42" w14:textId="77777777" w:rsidR="001A37C9" w:rsidRPr="002B16F9" w:rsidRDefault="001A37C9" w:rsidP="00C1400F">
            <w:pPr>
              <w:rPr>
                <w:ins w:id="21130" w:author="Fegie" w:date="2021-04-28T19:24:00Z"/>
                <w:rFonts w:ascii="標楷體" w:eastAsia="標楷體" w:hAnsi="標楷體"/>
                <w:lang w:eastAsia="zh-HK"/>
              </w:rPr>
            </w:pPr>
            <w:ins w:id="21131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1F03B" w14:textId="63949364" w:rsidR="001A37C9" w:rsidRPr="002B16F9" w:rsidRDefault="001A37C9" w:rsidP="00C1400F">
            <w:pPr>
              <w:rPr>
                <w:ins w:id="21132" w:author="Fegie" w:date="2021-04-28T19:24:00Z"/>
                <w:rFonts w:ascii="標楷體" w:eastAsia="標楷體" w:hAnsi="標楷體"/>
                <w:lang w:eastAsia="zh-HK"/>
              </w:rPr>
            </w:pPr>
            <w:ins w:id="21133" w:author="Fegie" w:date="2021-04-28T19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1134" w:author="Fegie" w:date="2021-05-01T19:02:00Z">
              <w:r w:rsidR="00F57056">
                <w:rPr>
                  <w:rFonts w:ascii="標楷體" w:eastAsia="標楷體" w:hAnsi="標楷體" w:hint="eastAsia"/>
                  <w:color w:val="000000" w:themeColor="text1"/>
                </w:rPr>
                <w:t>11</w:t>
              </w:r>
            </w:ins>
            <w:ins w:id="21135" w:author="Fegie" w:date="2021-04-28T19:24:00Z">
              <w:r w:rsidRPr="00BA4B70">
                <w:rPr>
                  <w:rFonts w:ascii="標楷體" w:eastAsia="標楷體" w:hAnsi="標楷體"/>
                  <w:color w:val="000000" w:themeColor="text1"/>
                </w:rPr>
                <w:t>07</w:t>
              </w:r>
            </w:ins>
            <w:ins w:id="21136" w:author="Fegie" w:date="2021-05-01T19:02:00Z">
              <w:r w:rsidR="00F57056">
                <w:rPr>
                  <w:rFonts w:ascii="標楷體" w:eastAsia="標楷體" w:hAnsi="標楷體" w:hint="eastAsia"/>
                  <w:color w:val="000000" w:themeColor="text1"/>
                </w:rPr>
                <w:t>公司戶財務狀況管理</w:t>
              </w:r>
            </w:ins>
            <w:ins w:id="21137" w:author="Fegie" w:date="2021-04-28T19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1138" w:author="Fegie" w:date="2021-05-01T19:02:00Z">
              <w:r w:rsidR="00F57056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1139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39A18DA7" w14:textId="77777777" w:rsidR="001A37C9" w:rsidRDefault="001A37C9" w:rsidP="001A37C9">
      <w:pPr>
        <w:rPr>
          <w:ins w:id="21140" w:author="Fegie" w:date="2021-04-28T19:24:00Z"/>
        </w:rPr>
      </w:pPr>
    </w:p>
    <w:p w14:paraId="1969C7EF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1141" w:author="Fegie" w:date="2021-04-28T19:24:00Z"/>
          <w:rFonts w:ascii="標楷體" w:eastAsia="標楷體" w:hAnsi="標楷體"/>
          <w:sz w:val="26"/>
          <w:szCs w:val="26"/>
          <w:lang w:eastAsia="x-none"/>
        </w:rPr>
      </w:pPr>
      <w:ins w:id="21142" w:author="Fegie" w:date="2021-04-28T19:24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8"/>
        <w:gridCol w:w="1558"/>
        <w:gridCol w:w="1105"/>
        <w:gridCol w:w="742"/>
        <w:gridCol w:w="695"/>
        <w:gridCol w:w="2681"/>
      </w:tblGrid>
      <w:tr w:rsidR="001A37C9" w:rsidRPr="00AF1A82" w14:paraId="239DF67A" w14:textId="77777777" w:rsidTr="00F57056">
        <w:trPr>
          <w:trHeight w:val="388"/>
          <w:jc w:val="center"/>
          <w:ins w:id="21143" w:author="Fegie" w:date="2021-04-28T19:24:00Z"/>
        </w:trPr>
        <w:tc>
          <w:tcPr>
            <w:tcW w:w="516" w:type="dxa"/>
            <w:vMerge w:val="restart"/>
            <w:shd w:val="clear" w:color="auto" w:fill="BFBFBF" w:themeFill="background1" w:themeFillShade="BF"/>
          </w:tcPr>
          <w:p w14:paraId="0A27E63B" w14:textId="77777777" w:rsidR="001A37C9" w:rsidRPr="00AF1A82" w:rsidRDefault="001A37C9" w:rsidP="00C1400F">
            <w:pPr>
              <w:rPr>
                <w:ins w:id="21144" w:author="Fegie" w:date="2021-04-28T19:24:00Z"/>
                <w:rFonts w:ascii="標楷體" w:eastAsia="標楷體" w:hAnsi="標楷體"/>
                <w:lang w:eastAsia="x-none"/>
              </w:rPr>
            </w:pPr>
            <w:ins w:id="21145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BFBFBF" w:themeFill="background1" w:themeFillShade="BF"/>
          </w:tcPr>
          <w:p w14:paraId="37B82712" w14:textId="77777777" w:rsidR="001A37C9" w:rsidRPr="00AF1A82" w:rsidRDefault="001A37C9" w:rsidP="00C1400F">
            <w:pPr>
              <w:rPr>
                <w:ins w:id="21146" w:author="Fegie" w:date="2021-04-28T19:24:00Z"/>
                <w:rFonts w:ascii="標楷體" w:eastAsia="標楷體" w:hAnsi="標楷體"/>
                <w:lang w:eastAsia="x-none"/>
              </w:rPr>
            </w:pPr>
            <w:ins w:id="21147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BFBFBF" w:themeFill="background1" w:themeFillShade="BF"/>
          </w:tcPr>
          <w:p w14:paraId="2EBFBBE0" w14:textId="77777777" w:rsidR="001A37C9" w:rsidRPr="00AF1A82" w:rsidRDefault="001A37C9" w:rsidP="00C1400F">
            <w:pPr>
              <w:jc w:val="center"/>
              <w:rPr>
                <w:ins w:id="21148" w:author="Fegie" w:date="2021-04-28T19:24:00Z"/>
                <w:rFonts w:ascii="標楷體" w:eastAsia="標楷體" w:hAnsi="標楷體"/>
                <w:lang w:eastAsia="x-none"/>
              </w:rPr>
            </w:pPr>
            <w:ins w:id="2114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1" w:type="dxa"/>
            <w:vMerge w:val="restart"/>
            <w:shd w:val="clear" w:color="auto" w:fill="BFBFBF" w:themeFill="background1" w:themeFillShade="BF"/>
          </w:tcPr>
          <w:p w14:paraId="0C974E27" w14:textId="77777777" w:rsidR="001A37C9" w:rsidRPr="00AF1A82" w:rsidRDefault="001A37C9" w:rsidP="00C1400F">
            <w:pPr>
              <w:rPr>
                <w:ins w:id="21150" w:author="Fegie" w:date="2021-04-28T19:24:00Z"/>
                <w:rFonts w:ascii="標楷體" w:eastAsia="標楷體" w:hAnsi="標楷體"/>
                <w:lang w:eastAsia="x-none"/>
              </w:rPr>
            </w:pPr>
            <w:ins w:id="2115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6A1796C3" w14:textId="77777777" w:rsidTr="00F57056">
        <w:trPr>
          <w:trHeight w:val="244"/>
          <w:jc w:val="center"/>
          <w:ins w:id="21152" w:author="Fegie" w:date="2021-04-28T19:24:00Z"/>
        </w:trPr>
        <w:tc>
          <w:tcPr>
            <w:tcW w:w="516" w:type="dxa"/>
            <w:vMerge/>
            <w:shd w:val="clear" w:color="auto" w:fill="BFBFBF" w:themeFill="background1" w:themeFillShade="BF"/>
          </w:tcPr>
          <w:p w14:paraId="7E0564A8" w14:textId="77777777" w:rsidR="001A37C9" w:rsidRPr="00AF1A82" w:rsidRDefault="001A37C9" w:rsidP="00C1400F">
            <w:pPr>
              <w:rPr>
                <w:ins w:id="21153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BFBFBF" w:themeFill="background1" w:themeFillShade="BF"/>
          </w:tcPr>
          <w:p w14:paraId="2FF38608" w14:textId="77777777" w:rsidR="001A37C9" w:rsidRPr="00AF1A82" w:rsidRDefault="001A37C9" w:rsidP="00C1400F">
            <w:pPr>
              <w:rPr>
                <w:ins w:id="21154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BFBFBF" w:themeFill="background1" w:themeFillShade="BF"/>
          </w:tcPr>
          <w:p w14:paraId="2C69A445" w14:textId="77777777" w:rsidR="001A37C9" w:rsidRPr="00AF1A82" w:rsidRDefault="001A37C9" w:rsidP="00C1400F">
            <w:pPr>
              <w:rPr>
                <w:ins w:id="21155" w:author="Fegie" w:date="2021-04-28T19:24:00Z"/>
                <w:rFonts w:ascii="標楷體" w:eastAsia="標楷體" w:hAnsi="標楷體"/>
                <w:lang w:eastAsia="x-none"/>
              </w:rPr>
            </w:pPr>
            <w:ins w:id="21156" w:author="Fegie" w:date="2021-04-28T19:24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558" w:type="dxa"/>
            <w:shd w:val="clear" w:color="auto" w:fill="BFBFBF" w:themeFill="background1" w:themeFillShade="BF"/>
          </w:tcPr>
          <w:p w14:paraId="6BCFA9DB" w14:textId="77777777" w:rsidR="001A37C9" w:rsidRPr="00AF1A82" w:rsidRDefault="001A37C9" w:rsidP="00C1400F">
            <w:pPr>
              <w:rPr>
                <w:ins w:id="21157" w:author="Fegie" w:date="2021-04-28T19:24:00Z"/>
                <w:rFonts w:ascii="標楷體" w:eastAsia="標楷體" w:hAnsi="標楷體"/>
                <w:lang w:eastAsia="x-none"/>
              </w:rPr>
            </w:pPr>
            <w:ins w:id="21158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BFBFBF" w:themeFill="background1" w:themeFillShade="BF"/>
          </w:tcPr>
          <w:p w14:paraId="18B418A4" w14:textId="77777777" w:rsidR="001A37C9" w:rsidRPr="00AF1A82" w:rsidRDefault="001A37C9" w:rsidP="00C1400F">
            <w:pPr>
              <w:rPr>
                <w:ins w:id="21159" w:author="Fegie" w:date="2021-04-28T19:24:00Z"/>
                <w:rFonts w:ascii="標楷體" w:eastAsia="標楷體" w:hAnsi="標楷體"/>
                <w:lang w:eastAsia="x-none"/>
              </w:rPr>
            </w:pPr>
            <w:ins w:id="21160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</w:tcPr>
          <w:p w14:paraId="50221C93" w14:textId="77777777" w:rsidR="001A37C9" w:rsidRPr="00AF1A82" w:rsidRDefault="001A37C9" w:rsidP="00C1400F">
            <w:pPr>
              <w:rPr>
                <w:ins w:id="21161" w:author="Fegie" w:date="2021-04-28T19:24:00Z"/>
                <w:rFonts w:ascii="標楷體" w:eastAsia="標楷體" w:hAnsi="標楷體"/>
                <w:lang w:eastAsia="x-none"/>
              </w:rPr>
            </w:pPr>
            <w:ins w:id="21162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</w:tcPr>
          <w:p w14:paraId="47AF1ACE" w14:textId="77777777" w:rsidR="001A37C9" w:rsidRPr="00AF1A82" w:rsidRDefault="001A37C9" w:rsidP="00C1400F">
            <w:pPr>
              <w:rPr>
                <w:ins w:id="21163" w:author="Fegie" w:date="2021-04-28T19:24:00Z"/>
                <w:rFonts w:ascii="標楷體" w:eastAsia="標楷體" w:hAnsi="標楷體"/>
                <w:lang w:eastAsia="x-none"/>
              </w:rPr>
            </w:pPr>
            <w:ins w:id="21164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1" w:type="dxa"/>
            <w:vMerge/>
            <w:shd w:val="clear" w:color="auto" w:fill="BFBFBF" w:themeFill="background1" w:themeFillShade="BF"/>
          </w:tcPr>
          <w:p w14:paraId="23A41DCA" w14:textId="77777777" w:rsidR="001A37C9" w:rsidRPr="00AF1A82" w:rsidRDefault="001A37C9" w:rsidP="00C1400F">
            <w:pPr>
              <w:rPr>
                <w:ins w:id="21165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6305EA" w:rsidRPr="00AF1A82" w14:paraId="3F15E002" w14:textId="77777777" w:rsidTr="00F57056">
        <w:trPr>
          <w:trHeight w:val="244"/>
          <w:jc w:val="center"/>
          <w:ins w:id="21166" w:author="Fegie" w:date="2021-04-28T19:24:00Z"/>
        </w:trPr>
        <w:tc>
          <w:tcPr>
            <w:tcW w:w="516" w:type="dxa"/>
          </w:tcPr>
          <w:p w14:paraId="25FFA284" w14:textId="77777777" w:rsidR="006305EA" w:rsidRPr="00AF1A82" w:rsidRDefault="006305EA" w:rsidP="006305EA">
            <w:pPr>
              <w:rPr>
                <w:ins w:id="21167" w:author="Fegie" w:date="2021-04-28T19:24:00Z"/>
                <w:rFonts w:ascii="標楷體" w:eastAsia="標楷體" w:hAnsi="標楷體"/>
                <w:lang w:eastAsia="x-none"/>
              </w:rPr>
            </w:pPr>
            <w:ins w:id="21168" w:author="Fegie" w:date="2021-04-28T19:24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5B0A561A" w14:textId="0289BF21" w:rsidR="006305EA" w:rsidRPr="00AF1A82" w:rsidRDefault="006305EA" w:rsidP="006305EA">
            <w:pPr>
              <w:rPr>
                <w:ins w:id="21169" w:author="Fegie" w:date="2021-04-28T19:24:00Z"/>
                <w:rFonts w:ascii="標楷體" w:eastAsia="標楷體" w:hAnsi="標楷體"/>
                <w:lang w:eastAsia="x-none"/>
              </w:rPr>
            </w:pPr>
            <w:ins w:id="21170" w:author="Fegie" w:date="2021-05-01T19:0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36960D78" w14:textId="7B9A43C9" w:rsidR="006305EA" w:rsidRPr="00AF1A82" w:rsidRDefault="006305EA" w:rsidP="006305EA">
            <w:pPr>
              <w:rPr>
                <w:ins w:id="21171" w:author="Fegie" w:date="2021-04-28T19:24:00Z"/>
                <w:rFonts w:ascii="標楷體" w:eastAsia="標楷體" w:hAnsi="標楷體"/>
                <w:lang w:eastAsia="x-none"/>
              </w:rPr>
            </w:pPr>
            <w:ins w:id="21172" w:author="Fegie" w:date="2021-04-28T19:24:00Z">
              <w:del w:id="21173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1174" w:author="Fegie" w:date="2021-05-01T19:03:00Z">
              <w:del w:id="21175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1176" w:author="Fegie" w:date="2021-04-28T19:24:00Z">
              <w:del w:id="21177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1178" w:author="家榮 張" w:date="2021-05-06T18:53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558" w:type="dxa"/>
          </w:tcPr>
          <w:p w14:paraId="358F8F42" w14:textId="77777777" w:rsidR="006305EA" w:rsidRPr="00AF1A82" w:rsidRDefault="006305EA" w:rsidP="006305EA">
            <w:pPr>
              <w:rPr>
                <w:ins w:id="21179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F77A892" w14:textId="40D9BFFB" w:rsidR="006305EA" w:rsidRPr="00AF1A82" w:rsidRDefault="006305EA" w:rsidP="006305EA">
            <w:pPr>
              <w:rPr>
                <w:ins w:id="21180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C8AE1D4" w14:textId="10C7121B" w:rsidR="006305EA" w:rsidRPr="00AF1A82" w:rsidRDefault="006305EA" w:rsidP="006305EA">
            <w:pPr>
              <w:rPr>
                <w:ins w:id="21181" w:author="Fegie" w:date="2021-04-28T19:24:00Z"/>
                <w:rFonts w:ascii="標楷體" w:eastAsia="標楷體" w:hAnsi="標楷體"/>
              </w:rPr>
            </w:pPr>
            <w:ins w:id="21182" w:author="Fegie" w:date="2021-05-05T15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7062E00" w14:textId="47D31142" w:rsidR="006305EA" w:rsidRPr="00AF1A82" w:rsidRDefault="006305EA" w:rsidP="006305EA">
            <w:pPr>
              <w:rPr>
                <w:ins w:id="21183" w:author="Fegie" w:date="2021-04-28T19:24:00Z"/>
                <w:rFonts w:ascii="標楷體" w:eastAsia="標楷體" w:hAnsi="標楷體"/>
              </w:rPr>
            </w:pPr>
            <w:ins w:id="21184" w:author="Fegie" w:date="2021-05-05T15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0AB2CA18" w14:textId="77777777" w:rsidR="006305EA" w:rsidRPr="00922DF2" w:rsidRDefault="006305EA" w:rsidP="006305EA">
            <w:pPr>
              <w:rPr>
                <w:ins w:id="21185" w:author="Fegie" w:date="2021-05-05T15:56:00Z"/>
                <w:rFonts w:ascii="標楷體" w:eastAsia="標楷體" w:hAnsi="標楷體"/>
              </w:rPr>
            </w:pPr>
            <w:ins w:id="21186" w:author="Fegie" w:date="2021-05-05T15:5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43D78BAA" w14:textId="07FFB0BF" w:rsidR="006305EA" w:rsidRPr="00F57056" w:rsidRDefault="006305EA" w:rsidP="006305EA">
            <w:pPr>
              <w:rPr>
                <w:ins w:id="21187" w:author="Fegie" w:date="2021-04-28T19:24:00Z"/>
                <w:rFonts w:ascii="標楷體" w:eastAsia="標楷體" w:hAnsi="標楷體"/>
                <w:rPrChange w:id="21188" w:author="Fegie" w:date="2021-05-01T19:06:00Z">
                  <w:rPr>
                    <w:ins w:id="21189" w:author="Fegie" w:date="2021-04-28T19:24:00Z"/>
                  </w:rPr>
                </w:rPrChange>
              </w:rPr>
            </w:pPr>
            <w:ins w:id="21190" w:author="Fegie" w:date="2021-05-05T15:56:00Z">
              <w:r>
                <w:rPr>
                  <w:rFonts w:ascii="標楷體" w:eastAsia="標楷體" w:hAnsi="標楷體" w:hint="eastAsia"/>
                </w:rPr>
                <w:t>2.二選一輸入</w:t>
              </w:r>
            </w:ins>
          </w:p>
        </w:tc>
      </w:tr>
      <w:tr w:rsidR="006305EA" w:rsidRPr="00AF1A82" w14:paraId="10B25A2D" w14:textId="77777777" w:rsidTr="00F57056">
        <w:trPr>
          <w:trHeight w:val="244"/>
          <w:jc w:val="center"/>
          <w:ins w:id="21191" w:author="Fegie" w:date="2021-05-05T15:56:00Z"/>
        </w:trPr>
        <w:tc>
          <w:tcPr>
            <w:tcW w:w="516" w:type="dxa"/>
          </w:tcPr>
          <w:p w14:paraId="4CD473D2" w14:textId="77777777" w:rsidR="006305EA" w:rsidRPr="00AF1A82" w:rsidRDefault="006305EA" w:rsidP="006305EA">
            <w:pPr>
              <w:rPr>
                <w:ins w:id="21192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</w:tcPr>
          <w:p w14:paraId="0D6C1A41" w14:textId="6213E0E2" w:rsidR="006305EA" w:rsidRDefault="006305EA" w:rsidP="006305EA">
            <w:pPr>
              <w:rPr>
                <w:ins w:id="21193" w:author="Fegie" w:date="2021-05-05T15:56:00Z"/>
                <w:rFonts w:ascii="標楷體" w:eastAsia="標楷體" w:hAnsi="標楷體"/>
              </w:rPr>
            </w:pPr>
            <w:ins w:id="21194" w:author="Fegie" w:date="2021-05-05T15:5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0737F6B9" w14:textId="1A7BDAD0" w:rsidR="006305EA" w:rsidRPr="00AF1A82" w:rsidRDefault="006305EA" w:rsidP="006305EA">
            <w:pPr>
              <w:rPr>
                <w:ins w:id="21195" w:author="Fegie" w:date="2021-05-05T15:56:00Z"/>
                <w:rFonts w:ascii="標楷體" w:eastAsia="標楷體" w:hAnsi="標楷體"/>
              </w:rPr>
            </w:pPr>
            <w:ins w:id="21196" w:author="Fegie" w:date="2021-05-05T15:5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0900D926" w14:textId="77777777" w:rsidR="006305EA" w:rsidRPr="00AF1A82" w:rsidRDefault="006305EA" w:rsidP="006305EA">
            <w:pPr>
              <w:rPr>
                <w:ins w:id="21197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0097344A" w14:textId="77777777" w:rsidR="006305EA" w:rsidRPr="00AF1A82" w:rsidRDefault="006305EA" w:rsidP="006305EA">
            <w:pPr>
              <w:rPr>
                <w:ins w:id="21198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43BDB82D" w14:textId="77777777" w:rsidR="006305EA" w:rsidRDefault="006305EA" w:rsidP="006305EA">
            <w:pPr>
              <w:rPr>
                <w:ins w:id="21199" w:author="Fegie" w:date="2021-05-05T15:56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4F6027" w14:textId="77777777" w:rsidR="006305EA" w:rsidRDefault="006305EA" w:rsidP="006305EA">
            <w:pPr>
              <w:rPr>
                <w:ins w:id="21200" w:author="Fegie" w:date="2021-05-05T15:56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60289A3F" w14:textId="72338118" w:rsidR="006305EA" w:rsidRDefault="006305EA" w:rsidP="006305EA">
            <w:pPr>
              <w:rPr>
                <w:ins w:id="21201" w:author="Fegie" w:date="2021-05-05T15:56:00Z"/>
                <w:rFonts w:ascii="標楷體" w:eastAsia="標楷體" w:hAnsi="標楷體"/>
              </w:rPr>
            </w:pPr>
            <w:ins w:id="21202" w:author="Fegie" w:date="2021-05-05T15:57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6305EA" w:rsidRPr="00AF1A82" w14:paraId="174E24B9" w14:textId="77777777" w:rsidTr="00F57056">
        <w:trPr>
          <w:trHeight w:val="244"/>
          <w:jc w:val="center"/>
          <w:ins w:id="21203" w:author="Fegie" w:date="2021-04-28T19:24:00Z"/>
        </w:trPr>
        <w:tc>
          <w:tcPr>
            <w:tcW w:w="516" w:type="dxa"/>
          </w:tcPr>
          <w:p w14:paraId="453F921B" w14:textId="77777777" w:rsidR="006305EA" w:rsidRPr="00AF1A82" w:rsidRDefault="006305EA" w:rsidP="006305EA">
            <w:pPr>
              <w:rPr>
                <w:ins w:id="21204" w:author="Fegie" w:date="2021-04-28T19:24:00Z"/>
                <w:rFonts w:ascii="標楷體" w:eastAsia="標楷體" w:hAnsi="標楷體"/>
              </w:rPr>
            </w:pPr>
            <w:ins w:id="21205" w:author="Fegie" w:date="2021-04-28T19:2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32D4E66F" w14:textId="027080D4" w:rsidR="006305EA" w:rsidRPr="00AF1A82" w:rsidRDefault="006305EA" w:rsidP="006305EA">
            <w:pPr>
              <w:rPr>
                <w:ins w:id="21206" w:author="Fegie" w:date="2021-04-28T19:24:00Z"/>
                <w:rFonts w:ascii="標楷體" w:eastAsia="標楷體" w:hAnsi="標楷體"/>
              </w:rPr>
            </w:pPr>
            <w:ins w:id="21207" w:author="Fegie" w:date="2021-05-01T19:03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538" w:type="dxa"/>
          </w:tcPr>
          <w:p w14:paraId="2C98F4E3" w14:textId="2559FC0A" w:rsidR="006305EA" w:rsidRPr="00AF1A82" w:rsidRDefault="006305EA" w:rsidP="006305EA">
            <w:pPr>
              <w:rPr>
                <w:ins w:id="21208" w:author="Fegie" w:date="2021-04-28T19:24:00Z"/>
                <w:rFonts w:ascii="標楷體" w:eastAsia="標楷體" w:hAnsi="標楷體"/>
              </w:rPr>
            </w:pPr>
            <w:ins w:id="21209" w:author="Fegie" w:date="2021-05-01T19:03:00Z">
              <w:del w:id="2121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21211" w:author="Fegie" w:date="2021-04-28T19:24:00Z">
              <w:del w:id="2121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21213" w:author="Fegie" w:date="2021-05-01T19:03:00Z">
              <w:del w:id="21214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100</w:delText>
                </w:r>
              </w:del>
            </w:ins>
            <w:ins w:id="21215" w:author="Fegie" w:date="2021-04-28T19:24:00Z">
              <w:del w:id="2121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1217" w:author="家榮 張" w:date="2021-05-06T18:53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1558" w:type="dxa"/>
          </w:tcPr>
          <w:p w14:paraId="02F763AA" w14:textId="77777777" w:rsidR="006305EA" w:rsidRPr="00AF1A82" w:rsidRDefault="006305EA" w:rsidP="006305EA">
            <w:pPr>
              <w:rPr>
                <w:ins w:id="21218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751044D6" w14:textId="77777777" w:rsidR="006305EA" w:rsidRPr="00AF1A82" w:rsidRDefault="006305EA" w:rsidP="006305EA">
            <w:pPr>
              <w:rPr>
                <w:ins w:id="21219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C2DAB33" w14:textId="76CA542F" w:rsidR="006305EA" w:rsidRPr="00AF1A82" w:rsidRDefault="006305EA" w:rsidP="006305EA">
            <w:pPr>
              <w:rPr>
                <w:ins w:id="21220" w:author="Fegie" w:date="2021-04-28T19:24:00Z"/>
                <w:rFonts w:ascii="標楷體" w:eastAsia="標楷體" w:hAnsi="標楷體"/>
              </w:rPr>
            </w:pPr>
            <w:ins w:id="21221" w:author="Fegie" w:date="2021-05-05T15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F0D74E8" w14:textId="678CA5BE" w:rsidR="006305EA" w:rsidRDefault="006305EA" w:rsidP="006305EA">
            <w:pPr>
              <w:rPr>
                <w:ins w:id="21222" w:author="Fegie" w:date="2021-04-28T19:24:00Z"/>
                <w:rFonts w:ascii="標楷體" w:eastAsia="標楷體" w:hAnsi="標楷體"/>
              </w:rPr>
            </w:pPr>
            <w:ins w:id="21223" w:author="Fegie" w:date="2021-05-05T15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1B620A4D" w14:textId="77777777" w:rsidR="006305EA" w:rsidRPr="00922DF2" w:rsidRDefault="006305EA" w:rsidP="006305EA">
            <w:pPr>
              <w:rPr>
                <w:ins w:id="21224" w:author="Fegie" w:date="2021-05-05T15:56:00Z"/>
                <w:rFonts w:ascii="標楷體" w:eastAsia="標楷體" w:hAnsi="標楷體"/>
              </w:rPr>
            </w:pPr>
            <w:ins w:id="21225" w:author="Fegie" w:date="2021-05-05T15:5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524AB6A8" w14:textId="1B31F914" w:rsidR="006305EA" w:rsidRDefault="006305EA" w:rsidP="006305EA">
            <w:pPr>
              <w:rPr>
                <w:ins w:id="21226" w:author="Fegie" w:date="2021-04-28T19:24:00Z"/>
                <w:rFonts w:ascii="標楷體" w:eastAsia="標楷體" w:hAnsi="標楷體"/>
              </w:rPr>
            </w:pPr>
            <w:ins w:id="21227" w:author="Fegie" w:date="2021-05-05T15:56:00Z">
              <w:r>
                <w:rPr>
                  <w:rFonts w:ascii="標楷體" w:eastAsia="標楷體" w:hAnsi="標楷體" w:hint="eastAsia"/>
                </w:rPr>
                <w:t>2.二選一輸入</w:t>
              </w:r>
            </w:ins>
          </w:p>
        </w:tc>
      </w:tr>
      <w:tr w:rsidR="006305EA" w:rsidRPr="00AF1A82" w14:paraId="4FDBBFCC" w14:textId="77777777" w:rsidTr="00F57056">
        <w:trPr>
          <w:trHeight w:val="244"/>
          <w:jc w:val="center"/>
          <w:ins w:id="21228" w:author="Fegie" w:date="2021-05-01T19:04:00Z"/>
        </w:trPr>
        <w:tc>
          <w:tcPr>
            <w:tcW w:w="516" w:type="dxa"/>
          </w:tcPr>
          <w:p w14:paraId="5EF0A9AF" w14:textId="53BE5599" w:rsidR="006305EA" w:rsidRDefault="006305EA" w:rsidP="006305EA">
            <w:pPr>
              <w:rPr>
                <w:ins w:id="21229" w:author="Fegie" w:date="2021-05-01T19:04:00Z"/>
                <w:rFonts w:ascii="標楷體" w:eastAsia="標楷體" w:hAnsi="標楷體"/>
              </w:rPr>
            </w:pPr>
            <w:ins w:id="21230" w:author="Fegie" w:date="2021-05-01T19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5" w:type="dxa"/>
          </w:tcPr>
          <w:p w14:paraId="51AA8945" w14:textId="230A90D2" w:rsidR="006305EA" w:rsidRDefault="006305EA" w:rsidP="006305EA">
            <w:pPr>
              <w:rPr>
                <w:ins w:id="21231" w:author="Fegie" w:date="2021-05-01T19:04:00Z"/>
                <w:rFonts w:ascii="標楷體" w:eastAsia="標楷體" w:hAnsi="標楷體"/>
              </w:rPr>
            </w:pPr>
            <w:ins w:id="21232" w:author="Fegie" w:date="2021-05-01T19:04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8" w:type="dxa"/>
          </w:tcPr>
          <w:p w14:paraId="16610F16" w14:textId="4A867483" w:rsidR="006305EA" w:rsidRDefault="006305EA" w:rsidP="006305EA">
            <w:pPr>
              <w:rPr>
                <w:ins w:id="21233" w:author="Fegie" w:date="2021-05-01T19:04:00Z"/>
                <w:rFonts w:ascii="標楷體" w:eastAsia="標楷體" w:hAnsi="標楷體"/>
              </w:rPr>
            </w:pPr>
            <w:ins w:id="21234" w:author="Fegie" w:date="2021-05-01T19:04:00Z">
              <w:del w:id="21235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1236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558" w:type="dxa"/>
          </w:tcPr>
          <w:p w14:paraId="248C6B80" w14:textId="77777777" w:rsidR="006305EA" w:rsidRPr="00AF1A82" w:rsidRDefault="006305EA" w:rsidP="006305EA">
            <w:pPr>
              <w:rPr>
                <w:ins w:id="21237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3A04E34B" w14:textId="77777777" w:rsidR="006305EA" w:rsidRPr="00AF1A82" w:rsidRDefault="006305EA" w:rsidP="006305EA">
            <w:pPr>
              <w:rPr>
                <w:ins w:id="21238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8908D42" w14:textId="77777777" w:rsidR="006305EA" w:rsidRPr="00AF1A82" w:rsidRDefault="006305EA" w:rsidP="006305EA">
            <w:pPr>
              <w:rPr>
                <w:ins w:id="21239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0C881517" w14:textId="62ED7692" w:rsidR="006305EA" w:rsidRDefault="006305EA" w:rsidP="006305EA">
            <w:pPr>
              <w:rPr>
                <w:ins w:id="21240" w:author="Fegie" w:date="2021-05-01T19:04:00Z"/>
                <w:rFonts w:ascii="標楷體" w:eastAsia="標楷體" w:hAnsi="標楷體"/>
              </w:rPr>
            </w:pPr>
            <w:ins w:id="21241" w:author="Fegie" w:date="2021-05-04T16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B9DCD59" w14:textId="6772C483" w:rsidR="006305EA" w:rsidRDefault="006305EA" w:rsidP="006305EA">
            <w:pPr>
              <w:rPr>
                <w:ins w:id="21242" w:author="Fegie" w:date="2021-05-01T19:04:00Z"/>
                <w:rFonts w:ascii="標楷體" w:eastAsia="標楷體" w:hAnsi="標楷體"/>
              </w:rPr>
            </w:pPr>
            <w:ins w:id="21243" w:author="Fegie" w:date="2021-05-01T19:06:00Z">
              <w:r>
                <w:rPr>
                  <w:rFonts w:ascii="標楷體" w:eastAsia="標楷體" w:hAnsi="標楷體" w:hint="eastAsia"/>
                </w:rPr>
                <w:t>1.自行輸入</w:t>
              </w:r>
            </w:ins>
          </w:p>
        </w:tc>
      </w:tr>
    </w:tbl>
    <w:p w14:paraId="2BE390F2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1244" w:author="Fegie" w:date="2021-04-28T19:24:00Z"/>
        </w:rPr>
      </w:pPr>
    </w:p>
    <w:p w14:paraId="543C4F2E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245" w:author="Fegie" w:date="2021-04-28T19:24:00Z"/>
        </w:rPr>
      </w:pPr>
      <w:ins w:id="21246" w:author="Fegie" w:date="2021-04-28T19:24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28B68B8D" w14:textId="111C4207" w:rsidR="001A37C9" w:rsidRPr="00BA4B70" w:rsidRDefault="00F57056" w:rsidP="001A37C9">
      <w:pPr>
        <w:rPr>
          <w:ins w:id="21247" w:author="Fegie" w:date="2021-04-28T19:24:00Z"/>
        </w:rPr>
      </w:pPr>
      <w:ins w:id="21248" w:author="Fegie" w:date="2021-05-01T19:07:00Z">
        <w:r>
          <w:rPr>
            <w:noProof/>
          </w:rPr>
          <w:drawing>
            <wp:inline distT="0" distB="0" distL="0" distR="0" wp14:anchorId="041DBDD8" wp14:editId="206A4DC4">
              <wp:extent cx="6479540" cy="1495425"/>
              <wp:effectExtent l="0" t="0" r="0" b="0"/>
              <wp:docPr id="48" name="圖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9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147304" w14:textId="77777777" w:rsidR="001A37C9" w:rsidRDefault="001A37C9" w:rsidP="001A37C9">
      <w:pPr>
        <w:rPr>
          <w:ins w:id="21249" w:author="Fegie" w:date="2021-04-28T19:24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  <w:tblGridChange w:id="21250">
          <w:tblGrid>
            <w:gridCol w:w="704"/>
            <w:gridCol w:w="1020"/>
            <w:gridCol w:w="1701"/>
            <w:gridCol w:w="3456"/>
            <w:gridCol w:w="3539"/>
          </w:tblGrid>
        </w:tblGridChange>
      </w:tblGrid>
      <w:tr w:rsidR="001A37C9" w14:paraId="1B03753C" w14:textId="77777777" w:rsidTr="00C1400F">
        <w:trPr>
          <w:ins w:id="21251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8D55A3" w14:textId="77777777" w:rsidR="001A37C9" w:rsidRDefault="001A37C9" w:rsidP="00C1400F">
            <w:pPr>
              <w:jc w:val="center"/>
              <w:rPr>
                <w:ins w:id="21252" w:author="Fegie" w:date="2021-04-28T19:24:00Z"/>
                <w:rFonts w:ascii="標楷體" w:eastAsia="標楷體" w:hAnsi="標楷體"/>
                <w:lang w:eastAsia="zh-HK"/>
              </w:rPr>
            </w:pPr>
            <w:ins w:id="2125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1B51B7" w14:textId="77777777" w:rsidR="001A37C9" w:rsidRDefault="001A37C9" w:rsidP="00C1400F">
            <w:pPr>
              <w:jc w:val="center"/>
              <w:rPr>
                <w:ins w:id="21254" w:author="Fegie" w:date="2021-04-28T19:24:00Z"/>
                <w:rFonts w:ascii="標楷體" w:eastAsia="標楷體" w:hAnsi="標楷體"/>
                <w:lang w:eastAsia="zh-HK"/>
              </w:rPr>
            </w:pPr>
            <w:ins w:id="21255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1AAAED" w14:textId="77777777" w:rsidR="001A37C9" w:rsidRDefault="001A37C9" w:rsidP="00C1400F">
            <w:pPr>
              <w:jc w:val="center"/>
              <w:rPr>
                <w:ins w:id="21256" w:author="Fegie" w:date="2021-04-28T19:24:00Z"/>
                <w:rFonts w:ascii="標楷體" w:eastAsia="標楷體" w:hAnsi="標楷體"/>
                <w:lang w:eastAsia="zh-HK"/>
              </w:rPr>
            </w:pPr>
            <w:ins w:id="2125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71C30F2" w14:textId="77777777" w:rsidR="001A37C9" w:rsidRDefault="001A37C9" w:rsidP="00C1400F">
            <w:pPr>
              <w:jc w:val="center"/>
              <w:rPr>
                <w:ins w:id="21258" w:author="Fegie" w:date="2021-04-28T19:24:00Z"/>
                <w:rFonts w:ascii="標楷體" w:eastAsia="標楷體" w:hAnsi="標楷體"/>
              </w:rPr>
            </w:pPr>
            <w:ins w:id="21259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F8E8EA6" w14:textId="77777777" w:rsidR="001A37C9" w:rsidRDefault="001A37C9" w:rsidP="00C1400F">
            <w:pPr>
              <w:jc w:val="center"/>
              <w:rPr>
                <w:ins w:id="21260" w:author="Fegie" w:date="2021-04-28T19:24:00Z"/>
                <w:rFonts w:ascii="標楷體" w:eastAsia="標楷體" w:hAnsi="標楷體"/>
                <w:lang w:eastAsia="zh-HK"/>
              </w:rPr>
            </w:pPr>
            <w:ins w:id="21261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34075E47" w14:textId="77777777" w:rsidTr="00C1400F">
        <w:trPr>
          <w:ins w:id="21262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54D3F" w14:textId="77777777" w:rsidR="001A37C9" w:rsidRPr="00AD05A2" w:rsidRDefault="001A37C9" w:rsidP="00C1400F">
            <w:pPr>
              <w:jc w:val="center"/>
              <w:rPr>
                <w:ins w:id="21263" w:author="Fegie" w:date="2021-04-28T19:24:00Z"/>
                <w:rFonts w:ascii="標楷體" w:eastAsia="標楷體" w:hAnsi="標楷體"/>
                <w:lang w:eastAsia="zh-HK"/>
              </w:rPr>
            </w:pPr>
            <w:ins w:id="21264" w:author="Fegie" w:date="2021-04-28T19:24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14A8B" w14:textId="77777777" w:rsidR="001A37C9" w:rsidRPr="00AD05A2" w:rsidRDefault="001A37C9" w:rsidP="00C1400F">
            <w:pPr>
              <w:jc w:val="center"/>
              <w:rPr>
                <w:ins w:id="21265" w:author="Fegie" w:date="2021-04-28T19:24:00Z"/>
                <w:rFonts w:ascii="標楷體" w:eastAsia="標楷體" w:hAnsi="標楷體"/>
                <w:lang w:eastAsia="zh-HK"/>
              </w:rPr>
            </w:pPr>
            <w:ins w:id="21266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59C9F" w14:textId="77777777" w:rsidR="001A37C9" w:rsidRPr="00AD05A2" w:rsidRDefault="001A37C9" w:rsidP="00C1400F">
            <w:pPr>
              <w:rPr>
                <w:ins w:id="21267" w:author="Fegie" w:date="2021-04-28T19:24:00Z"/>
                <w:rFonts w:ascii="標楷體" w:eastAsia="標楷體" w:hAnsi="標楷體"/>
                <w:lang w:eastAsia="zh-HK"/>
              </w:rPr>
            </w:pPr>
            <w:ins w:id="21268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6FB4" w14:textId="77777777" w:rsidR="001A37C9" w:rsidRPr="00AD05A2" w:rsidRDefault="001A37C9" w:rsidP="00C1400F">
            <w:pPr>
              <w:rPr>
                <w:ins w:id="21269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818CD" w14:textId="45960DCB" w:rsidR="00F57056" w:rsidRPr="00F57056" w:rsidRDefault="00F57056">
            <w:pPr>
              <w:rPr>
                <w:ins w:id="21270" w:author="Fegie" w:date="2021-05-01T19:08:00Z"/>
                <w:rFonts w:ascii="標楷體" w:eastAsia="標楷體" w:hAnsi="標楷體"/>
                <w:lang w:eastAsia="zh-HK"/>
                <w:rPrChange w:id="21271" w:author="Fegie" w:date="2021-05-01T19:08:00Z">
                  <w:rPr>
                    <w:ins w:id="21272" w:author="Fegie" w:date="2021-05-01T19:08:00Z"/>
                    <w:lang w:eastAsia="zh-HK"/>
                  </w:rPr>
                </w:rPrChange>
              </w:rPr>
            </w:pPr>
            <w:ins w:id="21273" w:author="Fegie" w:date="2021-05-01T19:0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274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1275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21276" w:author="Fegie" w:date="2021-05-01T19:08:00Z"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1277" w:author="Fegie" w:date="2021-05-01T19:08:00Z">
                    <w:rPr>
                      <w:rFonts w:hint="eastAsia"/>
                    </w:rPr>
                  </w:rPrChange>
                </w:rPr>
                <w:t>公司戶財務狀況</w:t>
              </w:r>
            </w:ins>
            <w:ins w:id="21278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1279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資</w:t>
              </w:r>
            </w:ins>
          </w:p>
          <w:p w14:paraId="32F355FC" w14:textId="77777777" w:rsidR="00F57056" w:rsidRDefault="00F57056" w:rsidP="00F57056">
            <w:pPr>
              <w:rPr>
                <w:ins w:id="21280" w:author="Fegie" w:date="2021-05-01T19:08:00Z"/>
                <w:rFonts w:ascii="標楷體" w:eastAsia="標楷體" w:hAnsi="標楷體"/>
                <w:color w:val="000000" w:themeColor="text1"/>
              </w:rPr>
            </w:pPr>
            <w:ins w:id="21281" w:author="Fegie" w:date="2021-05-01T19:08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1282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1283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料</w:t>
              </w:r>
              <w:r w:rsidR="001A37C9" w:rsidRPr="00F57056">
                <w:rPr>
                  <w:rFonts w:ascii="標楷體" w:eastAsia="標楷體" w:hAnsi="標楷體"/>
                  <w:rPrChange w:id="21284" w:author="Fegie" w:date="2021-05-01T19:08:00Z">
                    <w:rPr/>
                  </w:rPrChange>
                </w:rPr>
                <w:t>,</w:t>
              </w:r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rPrChange w:id="21285" w:author="Fegie" w:date="2021-05-01T19:08:00Z">
                    <w:rPr>
                      <w:rFonts w:hint="eastAsia"/>
                    </w:rPr>
                  </w:rPrChange>
                </w:rPr>
                <w:t>連結至【</w:t>
              </w:r>
            </w:ins>
            <w:ins w:id="21286" w:author="Fegie" w:date="2021-05-01T19:07:00Z">
              <w:r w:rsidRPr="00F57056">
                <w:rPr>
                  <w:rFonts w:ascii="標楷體" w:eastAsia="標楷體" w:hAnsi="標楷體"/>
                  <w:color w:val="000000" w:themeColor="text1"/>
                  <w:rPrChange w:id="21287" w:author="Fegie" w:date="2021-05-01T19:08:00Z">
                    <w:rPr/>
                  </w:rPrChange>
                </w:rPr>
                <w:t>1107</w:t>
              </w:r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1288" w:author="Fegie" w:date="2021-05-01T19:08:00Z">
                    <w:rPr>
                      <w:rFonts w:hint="eastAsia"/>
                    </w:rPr>
                  </w:rPrChange>
                </w:rPr>
                <w:t>公司戶財務</w:t>
              </w:r>
            </w:ins>
          </w:p>
          <w:p w14:paraId="58C3B64F" w14:textId="77777777" w:rsidR="001A37C9" w:rsidRDefault="00F57056" w:rsidP="00F57056">
            <w:pPr>
              <w:rPr>
                <w:ins w:id="21289" w:author="Fegie" w:date="2021-05-01T19:08:00Z"/>
                <w:rFonts w:ascii="標楷體" w:eastAsia="標楷體" w:hAnsi="標楷體"/>
                <w:color w:val="000000" w:themeColor="text1"/>
              </w:rPr>
            </w:pPr>
            <w:ins w:id="21290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  <w:ins w:id="21291" w:author="Fegie" w:date="2021-05-01T19:07:00Z"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1292" w:author="Fegie" w:date="2021-05-01T19:08:00Z">
                    <w:rPr>
                      <w:rFonts w:hint="eastAsia"/>
                    </w:rPr>
                  </w:rPrChange>
                </w:rPr>
                <w:t>狀況管理</w:t>
              </w:r>
            </w:ins>
            <w:ins w:id="21293" w:author="Fegie" w:date="2021-04-28T19:24:00Z"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rPrChange w:id="21294" w:author="Fegie" w:date="2021-05-01T19:08:00Z">
                    <w:rPr>
                      <w:rFonts w:hint="eastAsia"/>
                    </w:rPr>
                  </w:rPrChange>
                </w:rPr>
                <w:t>】，</w:t>
              </w:r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lang w:eastAsia="zh-HK"/>
                  <w:rPrChange w:id="21295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供修改</w:t>
              </w:r>
            </w:ins>
            <w:ins w:id="21296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13F8349E" w14:textId="02B3E899" w:rsidR="00F57056" w:rsidRPr="00F57056" w:rsidRDefault="00F57056">
            <w:pPr>
              <w:rPr>
                <w:ins w:id="21297" w:author="Fegie" w:date="2021-04-28T19:24:00Z"/>
                <w:rFonts w:ascii="標楷體" w:eastAsia="標楷體" w:hAnsi="標楷體"/>
                <w:lang w:eastAsia="zh-HK"/>
                <w:rPrChange w:id="21298" w:author="Fegie" w:date="2021-05-01T19:08:00Z">
                  <w:rPr>
                    <w:ins w:id="21299" w:author="Fegie" w:date="2021-04-28T19:24:00Z"/>
                    <w:lang w:eastAsia="zh-HK"/>
                  </w:rPr>
                </w:rPrChange>
              </w:rPr>
            </w:pPr>
            <w:ins w:id="21300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6D59367B" w14:textId="77777777" w:rsidTr="00C1400F">
        <w:trPr>
          <w:ins w:id="21301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8B35" w14:textId="77777777" w:rsidR="001A37C9" w:rsidRPr="00AD05A2" w:rsidRDefault="001A37C9" w:rsidP="00C1400F">
            <w:pPr>
              <w:jc w:val="center"/>
              <w:rPr>
                <w:ins w:id="21302" w:author="Fegie" w:date="2021-04-28T19:24:00Z"/>
                <w:rFonts w:ascii="標楷體" w:eastAsia="標楷體" w:hAnsi="標楷體"/>
              </w:rPr>
            </w:pPr>
            <w:ins w:id="21303" w:author="Fegie" w:date="2021-04-28T19:24:00Z">
              <w:r w:rsidRPr="00AD05A2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139AF" w14:textId="77777777" w:rsidR="001A37C9" w:rsidRPr="00AD05A2" w:rsidRDefault="001A37C9" w:rsidP="00C1400F">
            <w:pPr>
              <w:jc w:val="center"/>
              <w:rPr>
                <w:ins w:id="21304" w:author="Fegie" w:date="2021-04-28T19:24:00Z"/>
                <w:rFonts w:ascii="標楷體" w:eastAsia="標楷體" w:hAnsi="標楷體"/>
                <w:lang w:eastAsia="zh-HK"/>
              </w:rPr>
            </w:pPr>
            <w:ins w:id="21305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EC8B7" w14:textId="77777777" w:rsidR="001A37C9" w:rsidRPr="00AD05A2" w:rsidRDefault="001A37C9" w:rsidP="00C1400F">
            <w:pPr>
              <w:rPr>
                <w:ins w:id="21306" w:author="Fegie" w:date="2021-04-28T19:24:00Z"/>
                <w:rFonts w:ascii="標楷體" w:eastAsia="標楷體" w:hAnsi="標楷體"/>
                <w:lang w:eastAsia="zh-HK"/>
              </w:rPr>
            </w:pPr>
            <w:ins w:id="21307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DBA9" w14:textId="77777777" w:rsidR="001A37C9" w:rsidRPr="00AD05A2" w:rsidRDefault="001A37C9" w:rsidP="00C1400F">
            <w:pPr>
              <w:rPr>
                <w:ins w:id="21308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35380" w14:textId="0A988538" w:rsidR="00F57056" w:rsidRPr="00F37A9C" w:rsidRDefault="00F57056" w:rsidP="00F57056">
            <w:pPr>
              <w:rPr>
                <w:ins w:id="21309" w:author="Fegie" w:date="2021-05-01T19:08:00Z"/>
                <w:rFonts w:ascii="標楷體" w:eastAsia="標楷體" w:hAnsi="標楷體"/>
                <w:lang w:eastAsia="zh-HK"/>
              </w:rPr>
            </w:pPr>
            <w:ins w:id="21310" w:author="Fegie" w:date="2021-05-01T19:0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311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21312" w:author="Fegie" w:date="2021-05-01T19:08:00Z"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36674033" w14:textId="77777777" w:rsidR="00F57056" w:rsidRDefault="00F57056" w:rsidP="00F57056">
            <w:pPr>
              <w:rPr>
                <w:ins w:id="21313" w:author="Fegie" w:date="2021-05-01T19:08:00Z"/>
                <w:rFonts w:ascii="標楷體" w:eastAsia="標楷體" w:hAnsi="標楷體"/>
                <w:color w:val="000000" w:themeColor="text1"/>
              </w:rPr>
            </w:pPr>
            <w:ins w:id="21314" w:author="Fegie" w:date="2021-05-01T19:08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3216B12E" w14:textId="0F8F364C" w:rsidR="00F57056" w:rsidRDefault="00F57056" w:rsidP="00F57056">
            <w:pPr>
              <w:rPr>
                <w:ins w:id="21315" w:author="Fegie" w:date="2021-05-01T19:08:00Z"/>
                <w:rFonts w:ascii="標楷體" w:eastAsia="標楷體" w:hAnsi="標楷體"/>
                <w:color w:val="000000" w:themeColor="text1"/>
              </w:rPr>
            </w:pPr>
            <w:ins w:id="21316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</w:ins>
            <w:ins w:id="21317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21318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6E55D1A9" w14:textId="2B980495" w:rsidR="001A37C9" w:rsidRPr="00AD05A2" w:rsidRDefault="00F57056" w:rsidP="00F57056">
            <w:pPr>
              <w:rPr>
                <w:ins w:id="21319" w:author="Fegie" w:date="2021-04-28T19:24:00Z"/>
                <w:rFonts w:ascii="標楷體" w:eastAsia="標楷體" w:hAnsi="標楷體"/>
                <w:lang w:eastAsia="zh-HK"/>
              </w:rPr>
            </w:pPr>
            <w:ins w:id="21320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783329B3" w14:textId="77777777" w:rsidTr="00C1400F">
        <w:trPr>
          <w:ins w:id="21321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BF0B7" w14:textId="77777777" w:rsidR="001A37C9" w:rsidRPr="00AD05A2" w:rsidRDefault="001A37C9" w:rsidP="00C1400F">
            <w:pPr>
              <w:jc w:val="center"/>
              <w:rPr>
                <w:ins w:id="21322" w:author="Fegie" w:date="2021-04-28T19:24:00Z"/>
                <w:rFonts w:ascii="標楷體" w:eastAsia="標楷體" w:hAnsi="標楷體"/>
              </w:rPr>
            </w:pPr>
            <w:ins w:id="21323" w:author="Fegie" w:date="2021-04-28T19:24:00Z">
              <w:r w:rsidRPr="00AD05A2">
                <w:rPr>
                  <w:rFonts w:ascii="標楷體" w:eastAsia="標楷體" w:hAnsi="標楷體"/>
                </w:rPr>
                <w:lastRenderedPageBreak/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E62D7" w14:textId="77777777" w:rsidR="001A37C9" w:rsidRPr="00AD05A2" w:rsidRDefault="001A37C9" w:rsidP="00C1400F">
            <w:pPr>
              <w:jc w:val="center"/>
              <w:rPr>
                <w:ins w:id="21324" w:author="Fegie" w:date="2021-04-28T19:24:00Z"/>
                <w:rFonts w:ascii="標楷體" w:eastAsia="標楷體" w:hAnsi="標楷體"/>
                <w:lang w:eastAsia="zh-HK"/>
              </w:rPr>
            </w:pPr>
            <w:ins w:id="21325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29B15" w14:textId="77777777" w:rsidR="001A37C9" w:rsidRPr="00AD05A2" w:rsidRDefault="001A37C9" w:rsidP="00C1400F">
            <w:pPr>
              <w:rPr>
                <w:ins w:id="21326" w:author="Fegie" w:date="2021-04-28T19:24:00Z"/>
                <w:rFonts w:ascii="標楷體" w:eastAsia="標楷體" w:hAnsi="標楷體"/>
                <w:lang w:eastAsia="zh-HK"/>
              </w:rPr>
            </w:pPr>
            <w:ins w:id="21327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1AE" w14:textId="77777777" w:rsidR="001A37C9" w:rsidRPr="00AD05A2" w:rsidRDefault="001A37C9" w:rsidP="00C1400F">
            <w:pPr>
              <w:rPr>
                <w:ins w:id="21328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1E9A8" w14:textId="7538C2DA" w:rsidR="00F57056" w:rsidRPr="00F37A9C" w:rsidRDefault="00F57056" w:rsidP="00F57056">
            <w:pPr>
              <w:rPr>
                <w:ins w:id="21329" w:author="Fegie" w:date="2021-05-01T19:09:00Z"/>
                <w:rFonts w:ascii="標楷體" w:eastAsia="標楷體" w:hAnsi="標楷體"/>
                <w:lang w:eastAsia="zh-HK"/>
              </w:rPr>
            </w:pPr>
            <w:ins w:id="21330" w:author="Fegie" w:date="2021-05-01T19:0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6B7DA054" w14:textId="77777777" w:rsidR="00F57056" w:rsidRDefault="00F57056" w:rsidP="00F57056">
            <w:pPr>
              <w:rPr>
                <w:ins w:id="21331" w:author="Fegie" w:date="2021-05-01T19:09:00Z"/>
                <w:rFonts w:ascii="標楷體" w:eastAsia="標楷體" w:hAnsi="標楷體"/>
                <w:color w:val="000000" w:themeColor="text1"/>
              </w:rPr>
            </w:pPr>
            <w:ins w:id="21332" w:author="Fegie" w:date="2021-05-01T19:09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4D7CAF99" w14:textId="334A606B" w:rsidR="00F57056" w:rsidRDefault="00F57056" w:rsidP="00F57056">
            <w:pPr>
              <w:rPr>
                <w:ins w:id="21333" w:author="Fegie" w:date="2021-05-01T19:09:00Z"/>
                <w:rFonts w:ascii="標楷體" w:eastAsia="標楷體" w:hAnsi="標楷體"/>
                <w:color w:val="000000" w:themeColor="text1"/>
              </w:rPr>
            </w:pPr>
            <w:ins w:id="21334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3ACA267C" w14:textId="43696ECD" w:rsidR="001A37C9" w:rsidRPr="00AD05A2" w:rsidRDefault="00F57056" w:rsidP="00F57056">
            <w:pPr>
              <w:rPr>
                <w:ins w:id="21335" w:author="Fegie" w:date="2021-04-28T19:24:00Z"/>
                <w:rFonts w:ascii="標楷體" w:eastAsia="標楷體" w:hAnsi="標楷體"/>
                <w:lang w:eastAsia="zh-HK"/>
              </w:rPr>
            </w:pPr>
            <w:ins w:id="21336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08BCF19D" w14:textId="77777777" w:rsidTr="00C1400F">
        <w:trPr>
          <w:ins w:id="21337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3C33E" w14:textId="77777777" w:rsidR="001A37C9" w:rsidRPr="00AD05A2" w:rsidRDefault="001A37C9" w:rsidP="00C1400F">
            <w:pPr>
              <w:jc w:val="center"/>
              <w:rPr>
                <w:ins w:id="21338" w:author="Fegie" w:date="2021-04-28T19:24:00Z"/>
                <w:rFonts w:ascii="標楷體" w:eastAsia="標楷體" w:hAnsi="標楷體"/>
              </w:rPr>
            </w:pPr>
            <w:ins w:id="21339" w:author="Fegie" w:date="2021-04-28T19:24:00Z">
              <w:r w:rsidRPr="00AD05A2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0E3F" w14:textId="77777777" w:rsidR="001A37C9" w:rsidRPr="00AD05A2" w:rsidRDefault="001A37C9" w:rsidP="00C1400F">
            <w:pPr>
              <w:jc w:val="center"/>
              <w:rPr>
                <w:ins w:id="21340" w:author="Fegie" w:date="2021-04-28T19:24:00Z"/>
                <w:rFonts w:ascii="標楷體" w:eastAsia="標楷體" w:hAnsi="標楷體"/>
                <w:lang w:eastAsia="zh-HK"/>
              </w:rPr>
            </w:pPr>
            <w:ins w:id="21341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4FDE" w14:textId="00D95CE3" w:rsidR="001A37C9" w:rsidRPr="00AD05A2" w:rsidRDefault="00F57056" w:rsidP="00C1400F">
            <w:pPr>
              <w:rPr>
                <w:ins w:id="21342" w:author="Fegie" w:date="2021-04-28T19:24:00Z"/>
                <w:rFonts w:ascii="標楷體" w:eastAsia="標楷體" w:hAnsi="標楷體"/>
                <w:lang w:eastAsia="zh-HK"/>
              </w:rPr>
            </w:pPr>
            <w:ins w:id="21343" w:author="Fegie" w:date="2021-05-01T19:07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CE56" w14:textId="77777777" w:rsidR="001A37C9" w:rsidRPr="00AD05A2" w:rsidRDefault="001A37C9" w:rsidP="00C1400F">
            <w:pPr>
              <w:rPr>
                <w:ins w:id="21344" w:author="Fegie" w:date="2021-04-28T19:24:00Z"/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A294" w14:textId="785F076D" w:rsidR="00F57056" w:rsidRPr="00F37A9C" w:rsidRDefault="00F57056" w:rsidP="00F57056">
            <w:pPr>
              <w:rPr>
                <w:ins w:id="21345" w:author="Fegie" w:date="2021-05-01T19:09:00Z"/>
                <w:rFonts w:ascii="標楷體" w:eastAsia="標楷體" w:hAnsi="標楷體"/>
                <w:lang w:eastAsia="zh-HK"/>
              </w:rPr>
            </w:pPr>
            <w:ins w:id="21346" w:author="Fegie" w:date="2021-05-01T19:0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5C8BDFF5" w14:textId="77777777" w:rsidR="00F57056" w:rsidRDefault="00F57056" w:rsidP="00F57056">
            <w:pPr>
              <w:rPr>
                <w:ins w:id="21347" w:author="Fegie" w:date="2021-05-01T19:09:00Z"/>
                <w:rFonts w:ascii="標楷體" w:eastAsia="標楷體" w:hAnsi="標楷體"/>
                <w:color w:val="000000" w:themeColor="text1"/>
              </w:rPr>
            </w:pPr>
            <w:ins w:id="21348" w:author="Fegie" w:date="2021-05-01T19:09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7D1BA2D3" w14:textId="5300AC65" w:rsidR="00F57056" w:rsidRDefault="00F57056" w:rsidP="00F57056">
            <w:pPr>
              <w:rPr>
                <w:ins w:id="21349" w:author="Fegie" w:date="2021-05-01T19:09:00Z"/>
                <w:rFonts w:ascii="標楷體" w:eastAsia="標楷體" w:hAnsi="標楷體"/>
                <w:color w:val="000000" w:themeColor="text1"/>
              </w:rPr>
            </w:pPr>
            <w:ins w:id="21350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</w:ins>
            <w:ins w:id="21351" w:author="Fegie" w:date="2021-05-02T16:49:00Z">
              <w:r w:rsidR="00D6091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查詢</w:t>
              </w:r>
            </w:ins>
            <w:ins w:id="21352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6B21BF83" w14:textId="28427D47" w:rsidR="001A37C9" w:rsidRPr="00AD05A2" w:rsidRDefault="00F57056" w:rsidP="00F57056">
            <w:pPr>
              <w:rPr>
                <w:ins w:id="21353" w:author="Fegie" w:date="2021-04-28T19:24:00Z"/>
                <w:rFonts w:ascii="標楷體" w:eastAsia="標楷體" w:hAnsi="標楷體"/>
                <w:lang w:eastAsia="zh-HK"/>
              </w:rPr>
            </w:pPr>
            <w:ins w:id="21354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14:paraId="12BD03BC" w14:textId="77777777" w:rsidTr="00F57056">
        <w:tblPrEx>
          <w:tblW w:w="0" w:type="auto"/>
          <w:tblPrExChange w:id="21355" w:author="Fegie" w:date="2021-05-01T19:07:00Z">
            <w:tblPrEx>
              <w:tblW w:w="0" w:type="auto"/>
            </w:tblPrEx>
          </w:tblPrExChange>
        </w:tblPrEx>
        <w:trPr>
          <w:ins w:id="21356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57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38DD299" w14:textId="77777777" w:rsidR="001A37C9" w:rsidRDefault="001A37C9" w:rsidP="00C1400F">
            <w:pPr>
              <w:jc w:val="center"/>
              <w:rPr>
                <w:ins w:id="21358" w:author="Fegie" w:date="2021-04-28T19:24:00Z"/>
                <w:rFonts w:ascii="標楷體" w:eastAsia="標楷體" w:hAnsi="標楷體"/>
              </w:rPr>
            </w:pPr>
            <w:ins w:id="21359" w:author="Fegie" w:date="2021-04-28T19:2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60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2D52B20" w14:textId="77777777" w:rsidR="001A37C9" w:rsidRDefault="001A37C9" w:rsidP="00C1400F">
            <w:pPr>
              <w:jc w:val="center"/>
              <w:rPr>
                <w:ins w:id="21361" w:author="Fegie" w:date="2021-04-28T19:24:00Z"/>
                <w:rFonts w:ascii="標楷體" w:eastAsia="標楷體" w:hAnsi="標楷體"/>
                <w:lang w:eastAsia="zh-HK"/>
              </w:rPr>
            </w:pPr>
            <w:ins w:id="21362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63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E4218C" w14:textId="4DAF17D5" w:rsidR="001A37C9" w:rsidRDefault="00F57056" w:rsidP="00C1400F">
            <w:pPr>
              <w:rPr>
                <w:ins w:id="21364" w:author="Fegie" w:date="2021-04-28T19:24:00Z"/>
                <w:rFonts w:ascii="標楷體" w:eastAsia="標楷體" w:hAnsi="標楷體"/>
                <w:lang w:eastAsia="zh-HK"/>
              </w:rPr>
            </w:pPr>
            <w:ins w:id="21365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66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E7D72C" w14:textId="2F5F5803" w:rsidR="001A37C9" w:rsidRDefault="007521DC" w:rsidP="00C1400F">
            <w:pPr>
              <w:rPr>
                <w:ins w:id="21367" w:author="Fegie" w:date="2021-04-28T19:24:00Z"/>
                <w:rFonts w:ascii="標楷體" w:eastAsia="標楷體" w:hAnsi="標楷體"/>
                <w:lang w:eastAsia="zh-HK"/>
              </w:rPr>
            </w:pPr>
            <w:ins w:id="21368" w:author="Fegie" w:date="2021-05-01T19:1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 w:hint="eastAsia"/>
                  <w:lang w:eastAsia="zh-HK"/>
                </w:rPr>
                <w:t>u</w:t>
              </w:r>
              <w:r>
                <w:rPr>
                  <w:rFonts w:ascii="標楷體" w:eastAsia="標楷體" w:hAnsi="標楷體"/>
                  <w:lang w:eastAsia="zh-HK"/>
                </w:rPr>
                <w:t>stM</w:t>
              </w:r>
            </w:ins>
            <w:ins w:id="21369" w:author="Fegie" w:date="2021-05-01T19:17:00Z">
              <w:r>
                <w:rPr>
                  <w:rFonts w:ascii="標楷體" w:eastAsia="標楷體" w:hAnsi="標楷體"/>
                  <w:lang w:eastAsia="zh-HK"/>
                </w:rPr>
                <w:t>ain.CustId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70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367F43" w14:textId="5122E6D8" w:rsidR="001A37C9" w:rsidRDefault="007521DC" w:rsidP="00C1400F">
            <w:pPr>
              <w:rPr>
                <w:ins w:id="21371" w:author="Fegie" w:date="2021-04-28T19:24:00Z"/>
                <w:rFonts w:ascii="標楷體" w:eastAsia="標楷體" w:hAnsi="標楷體"/>
                <w:lang w:eastAsia="zh-HK"/>
              </w:rPr>
            </w:pPr>
            <w:ins w:id="21372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</w:tr>
      <w:tr w:rsidR="001A37C9" w14:paraId="5E95E4D5" w14:textId="77777777" w:rsidTr="00F57056">
        <w:tblPrEx>
          <w:tblW w:w="0" w:type="auto"/>
          <w:tblPrExChange w:id="21373" w:author="Fegie" w:date="2021-05-01T19:07:00Z">
            <w:tblPrEx>
              <w:tblW w:w="0" w:type="auto"/>
            </w:tblPrEx>
          </w:tblPrExChange>
        </w:tblPrEx>
        <w:trPr>
          <w:ins w:id="21374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75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450754" w14:textId="77777777" w:rsidR="001A37C9" w:rsidRDefault="001A37C9" w:rsidP="00C1400F">
            <w:pPr>
              <w:jc w:val="center"/>
              <w:rPr>
                <w:ins w:id="21376" w:author="Fegie" w:date="2021-04-28T19:24:00Z"/>
                <w:rFonts w:ascii="標楷體" w:eastAsia="標楷體" w:hAnsi="標楷體"/>
              </w:rPr>
            </w:pPr>
            <w:ins w:id="21377" w:author="Fegie" w:date="2021-04-28T19:2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78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B371F06" w14:textId="77777777" w:rsidR="001A37C9" w:rsidRDefault="001A37C9" w:rsidP="00C1400F">
            <w:pPr>
              <w:jc w:val="center"/>
              <w:rPr>
                <w:ins w:id="21379" w:author="Fegie" w:date="2021-04-28T19:24:00Z"/>
                <w:rFonts w:ascii="標楷體" w:eastAsia="標楷體" w:hAnsi="標楷體"/>
                <w:lang w:eastAsia="zh-HK"/>
              </w:rPr>
            </w:pPr>
            <w:ins w:id="21380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1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ADE63F" w14:textId="7E01E01D" w:rsidR="001A37C9" w:rsidRDefault="00F57056" w:rsidP="00C1400F">
            <w:pPr>
              <w:rPr>
                <w:ins w:id="21382" w:author="Fegie" w:date="2021-04-28T19:24:00Z"/>
                <w:rFonts w:ascii="標楷體" w:eastAsia="標楷體" w:hAnsi="標楷體"/>
                <w:lang w:eastAsia="zh-HK"/>
              </w:rPr>
            </w:pPr>
            <w:ins w:id="21383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4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66DA27" w14:textId="548920E2" w:rsidR="001A37C9" w:rsidRDefault="007521DC" w:rsidP="00C1400F">
            <w:pPr>
              <w:rPr>
                <w:ins w:id="21385" w:author="Fegie" w:date="2021-04-28T19:24:00Z"/>
                <w:rFonts w:ascii="標楷體" w:eastAsia="標楷體" w:hAnsi="標楷體"/>
                <w:lang w:eastAsia="zh-HK"/>
              </w:rPr>
            </w:pPr>
            <w:ins w:id="21386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ustFin.DataYear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7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CBC6CA" w14:textId="644609C6" w:rsidR="001A37C9" w:rsidRDefault="007521DC" w:rsidP="00C1400F">
            <w:pPr>
              <w:rPr>
                <w:ins w:id="21388" w:author="Fegie" w:date="2021-04-28T19:24:00Z"/>
                <w:rFonts w:ascii="標楷體" w:eastAsia="標楷體" w:hAnsi="標楷體"/>
                <w:lang w:eastAsia="zh-HK"/>
              </w:rPr>
            </w:pPr>
            <w:ins w:id="21389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</w:p>
        </w:tc>
      </w:tr>
      <w:tr w:rsidR="001A37C9" w14:paraId="6C0755D7" w14:textId="77777777" w:rsidTr="00F57056">
        <w:tblPrEx>
          <w:tblW w:w="0" w:type="auto"/>
          <w:tblPrExChange w:id="21390" w:author="Fegie" w:date="2021-05-01T19:07:00Z">
            <w:tblPrEx>
              <w:tblW w:w="0" w:type="auto"/>
            </w:tblPrEx>
          </w:tblPrExChange>
        </w:tblPrEx>
        <w:trPr>
          <w:ins w:id="21391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92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778BB17" w14:textId="77777777" w:rsidR="001A37C9" w:rsidRDefault="001A37C9" w:rsidP="00C1400F">
            <w:pPr>
              <w:jc w:val="center"/>
              <w:rPr>
                <w:ins w:id="21393" w:author="Fegie" w:date="2021-04-28T19:24:00Z"/>
                <w:rFonts w:ascii="標楷體" w:eastAsia="標楷體" w:hAnsi="標楷體"/>
              </w:rPr>
            </w:pPr>
            <w:ins w:id="21394" w:author="Fegie" w:date="2021-04-28T19:2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95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AE2791" w14:textId="77777777" w:rsidR="001A37C9" w:rsidRDefault="001A37C9" w:rsidP="00C1400F">
            <w:pPr>
              <w:jc w:val="center"/>
              <w:rPr>
                <w:ins w:id="21396" w:author="Fegie" w:date="2021-04-28T19:24:00Z"/>
                <w:rFonts w:ascii="標楷體" w:eastAsia="標楷體" w:hAnsi="標楷體"/>
                <w:lang w:eastAsia="zh-HK"/>
              </w:rPr>
            </w:pPr>
            <w:ins w:id="2139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98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30A0B9" w14:textId="202A14D3" w:rsidR="001A37C9" w:rsidRDefault="00F57056" w:rsidP="00C1400F">
            <w:pPr>
              <w:rPr>
                <w:ins w:id="21399" w:author="Fegie" w:date="2021-04-28T19:24:00Z"/>
                <w:rFonts w:ascii="標楷體" w:eastAsia="標楷體" w:hAnsi="標楷體"/>
                <w:lang w:eastAsia="zh-HK"/>
              </w:rPr>
            </w:pPr>
            <w:ins w:id="21400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資產總額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1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291C8" w14:textId="06E4ACDF" w:rsidR="001A37C9" w:rsidRDefault="007521DC" w:rsidP="00C1400F">
            <w:pPr>
              <w:rPr>
                <w:ins w:id="21402" w:author="Fegie" w:date="2021-04-28T19:24:00Z"/>
                <w:rFonts w:ascii="標楷體" w:eastAsia="標楷體" w:hAnsi="標楷體"/>
                <w:lang w:eastAsia="zh-HK"/>
              </w:rPr>
            </w:pPr>
            <w:ins w:id="21403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ustFin.Asset</w:t>
              </w:r>
              <w:r>
                <w:rPr>
                  <w:rFonts w:ascii="標楷體" w:eastAsia="標楷體" w:hAnsi="標楷體" w:hint="eastAsia"/>
                </w:rPr>
                <w:t>T</w:t>
              </w:r>
              <w:r>
                <w:rPr>
                  <w:rFonts w:ascii="標楷體" w:eastAsia="標楷體" w:hAnsi="標楷體" w:hint="eastAsia"/>
                  <w:lang w:eastAsia="zh-HK"/>
                </w:rPr>
                <w:t>o</w:t>
              </w:r>
              <w:r>
                <w:rPr>
                  <w:rFonts w:ascii="標楷體" w:eastAsia="標楷體" w:hAnsi="標楷體"/>
                  <w:lang w:eastAsia="zh-HK"/>
                </w:rPr>
                <w:t>tal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4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EF5E74" w14:textId="1DE12099" w:rsidR="001A37C9" w:rsidRDefault="007521DC" w:rsidP="00C1400F">
            <w:pPr>
              <w:rPr>
                <w:ins w:id="21405" w:author="Fegie" w:date="2021-04-28T19:24:00Z"/>
                <w:rFonts w:ascii="標楷體" w:eastAsia="標楷體" w:hAnsi="標楷體"/>
                <w:lang w:eastAsia="zh-HK"/>
              </w:rPr>
            </w:pPr>
            <w:ins w:id="21406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資產總額</w:t>
              </w:r>
            </w:ins>
          </w:p>
        </w:tc>
      </w:tr>
      <w:tr w:rsidR="001A37C9" w14:paraId="43B940F0" w14:textId="77777777" w:rsidTr="00C1400F">
        <w:trPr>
          <w:ins w:id="21407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500CE" w14:textId="77777777" w:rsidR="001A37C9" w:rsidRDefault="001A37C9" w:rsidP="00C1400F">
            <w:pPr>
              <w:jc w:val="center"/>
              <w:rPr>
                <w:ins w:id="21408" w:author="Fegie" w:date="2021-04-28T19:24:00Z"/>
                <w:rFonts w:ascii="標楷體" w:eastAsia="標楷體" w:hAnsi="標楷體"/>
              </w:rPr>
            </w:pPr>
            <w:ins w:id="21409" w:author="Fegie" w:date="2021-04-28T19:2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C7A9" w14:textId="77777777" w:rsidR="001A37C9" w:rsidRDefault="001A37C9" w:rsidP="00C1400F">
            <w:pPr>
              <w:jc w:val="center"/>
              <w:rPr>
                <w:ins w:id="21410" w:author="Fegie" w:date="2021-04-28T19:24:00Z"/>
                <w:rFonts w:ascii="標楷體" w:eastAsia="標楷體" w:hAnsi="標楷體"/>
                <w:lang w:eastAsia="zh-HK"/>
              </w:rPr>
            </w:pPr>
            <w:ins w:id="21411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7CBB" w14:textId="263B0263" w:rsidR="001A37C9" w:rsidRDefault="00F57056" w:rsidP="00C1400F">
            <w:pPr>
              <w:rPr>
                <w:ins w:id="21412" w:author="Fegie" w:date="2021-04-28T19:24:00Z"/>
                <w:rFonts w:ascii="標楷體" w:eastAsia="標楷體" w:hAnsi="標楷體"/>
                <w:lang w:eastAsia="zh-HK"/>
              </w:rPr>
            </w:pPr>
            <w:ins w:id="21413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負債總額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1DFB5" w14:textId="4A535EEB" w:rsidR="001A37C9" w:rsidRDefault="007521DC" w:rsidP="00C1400F">
            <w:pPr>
              <w:rPr>
                <w:ins w:id="21414" w:author="Fegie" w:date="2021-04-28T19:24:00Z"/>
                <w:rFonts w:ascii="標楷體" w:eastAsia="標楷體" w:hAnsi="標楷體"/>
                <w:color w:val="FF0000"/>
              </w:rPr>
            </w:pPr>
            <w:ins w:id="21415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ustFin.LiabTotal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0116C" w14:textId="4692F577" w:rsidR="001A37C9" w:rsidRDefault="007521DC" w:rsidP="00C1400F">
            <w:pPr>
              <w:rPr>
                <w:ins w:id="21416" w:author="Fegie" w:date="2021-04-28T19:24:00Z"/>
                <w:rFonts w:ascii="標楷體" w:eastAsia="標楷體" w:hAnsi="標楷體"/>
                <w:lang w:eastAsia="zh-HK"/>
              </w:rPr>
            </w:pPr>
            <w:ins w:id="21417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負債總額</w:t>
              </w:r>
            </w:ins>
          </w:p>
        </w:tc>
      </w:tr>
      <w:tr w:rsidR="001A37C9" w14:paraId="25BF0064" w14:textId="77777777" w:rsidTr="00C1400F">
        <w:trPr>
          <w:ins w:id="21418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D15D3" w14:textId="77777777" w:rsidR="001A37C9" w:rsidRDefault="001A37C9" w:rsidP="00C1400F">
            <w:pPr>
              <w:jc w:val="center"/>
              <w:rPr>
                <w:ins w:id="21419" w:author="Fegie" w:date="2021-04-28T19:24:00Z"/>
                <w:rFonts w:ascii="標楷體" w:eastAsia="標楷體" w:hAnsi="標楷體"/>
              </w:rPr>
            </w:pPr>
            <w:ins w:id="21420" w:author="Fegie" w:date="2021-04-28T19:2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B02F0" w14:textId="77777777" w:rsidR="001A37C9" w:rsidRDefault="001A37C9" w:rsidP="00C1400F">
            <w:pPr>
              <w:jc w:val="center"/>
              <w:rPr>
                <w:ins w:id="21421" w:author="Fegie" w:date="2021-04-28T19:24:00Z"/>
                <w:rFonts w:ascii="標楷體" w:eastAsia="標楷體" w:hAnsi="標楷體"/>
                <w:lang w:eastAsia="zh-HK"/>
              </w:rPr>
            </w:pPr>
            <w:ins w:id="21422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8F60" w14:textId="4CC187D6" w:rsidR="001A37C9" w:rsidRDefault="00F57056" w:rsidP="00C1400F">
            <w:pPr>
              <w:rPr>
                <w:ins w:id="21423" w:author="Fegie" w:date="2021-04-28T19:24:00Z"/>
                <w:rFonts w:ascii="標楷體" w:eastAsia="標楷體" w:hAnsi="標楷體"/>
                <w:lang w:eastAsia="zh-HK"/>
              </w:rPr>
            </w:pPr>
            <w:ins w:id="21424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資本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15CA" w14:textId="59E00624" w:rsidR="001A37C9" w:rsidRPr="00BA4B70" w:rsidRDefault="007521DC" w:rsidP="00C1400F">
            <w:pPr>
              <w:rPr>
                <w:ins w:id="21425" w:author="Fegie" w:date="2021-04-28T19:24:00Z"/>
                <w:rFonts w:ascii="標楷體" w:eastAsia="標楷體" w:hAnsi="標楷體"/>
                <w:color w:val="000000" w:themeColor="text1"/>
              </w:rPr>
            </w:pPr>
            <w:ins w:id="21426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ustFin.Capi</w:t>
              </w:r>
            </w:ins>
            <w:ins w:id="21427" w:author="Fegie" w:date="2021-05-01T19:19:00Z">
              <w:r>
                <w:rPr>
                  <w:rFonts w:ascii="標楷體" w:eastAsia="標楷體" w:hAnsi="標楷體"/>
                  <w:lang w:eastAsia="zh-HK"/>
                </w:rPr>
                <w:t>t</w:t>
              </w:r>
            </w:ins>
            <w:ins w:id="21428" w:author="Fegie" w:date="2021-05-01T19:18:00Z">
              <w:r>
                <w:rPr>
                  <w:rFonts w:ascii="標楷體" w:eastAsia="標楷體" w:hAnsi="標楷體"/>
                  <w:lang w:eastAsia="zh-HK"/>
                </w:rPr>
                <w:t>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BDE7" w14:textId="2AC9DAFA" w:rsidR="001A37C9" w:rsidRDefault="007521DC" w:rsidP="00C1400F">
            <w:pPr>
              <w:rPr>
                <w:ins w:id="21429" w:author="Fegie" w:date="2021-04-28T19:24:00Z"/>
                <w:rFonts w:ascii="標楷體" w:eastAsia="標楷體" w:hAnsi="標楷體"/>
                <w:lang w:eastAsia="zh-HK"/>
              </w:rPr>
            </w:pPr>
            <w:ins w:id="21430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資本</w:t>
              </w:r>
            </w:ins>
          </w:p>
        </w:tc>
      </w:tr>
      <w:tr w:rsidR="001A37C9" w14:paraId="0FE37857" w14:textId="77777777" w:rsidTr="00C1400F">
        <w:trPr>
          <w:ins w:id="21431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BC05" w14:textId="77777777" w:rsidR="001A37C9" w:rsidRDefault="001A37C9" w:rsidP="00C1400F">
            <w:pPr>
              <w:jc w:val="center"/>
              <w:rPr>
                <w:ins w:id="21432" w:author="Fegie" w:date="2021-04-28T19:24:00Z"/>
                <w:rFonts w:ascii="標楷體" w:eastAsia="標楷體" w:hAnsi="標楷體"/>
              </w:rPr>
            </w:pPr>
            <w:ins w:id="21433" w:author="Fegie" w:date="2021-04-28T19:2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E6E" w14:textId="77777777" w:rsidR="001A37C9" w:rsidRDefault="001A37C9" w:rsidP="00C1400F">
            <w:pPr>
              <w:jc w:val="center"/>
              <w:rPr>
                <w:ins w:id="21434" w:author="Fegie" w:date="2021-04-28T19:24:00Z"/>
                <w:rFonts w:ascii="標楷體" w:eastAsia="標楷體" w:hAnsi="標楷體"/>
                <w:lang w:eastAsia="zh-HK"/>
              </w:rPr>
            </w:pPr>
            <w:ins w:id="21435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17CB" w14:textId="46D6562F" w:rsidR="001A37C9" w:rsidRDefault="00F57056" w:rsidP="00C1400F">
            <w:pPr>
              <w:rPr>
                <w:ins w:id="21436" w:author="Fegie" w:date="2021-04-28T19:24:00Z"/>
                <w:rFonts w:ascii="標楷體" w:eastAsia="標楷體" w:hAnsi="標楷體"/>
                <w:lang w:eastAsia="zh-HK"/>
              </w:rPr>
            </w:pPr>
            <w:ins w:id="21437" w:author="Fegie" w:date="2021-05-01T19:10:00Z">
              <w:r>
                <w:rPr>
                  <w:rFonts w:ascii="標楷體" w:eastAsia="標楷體" w:hAnsi="標楷體" w:hint="eastAsia"/>
                  <w:lang w:eastAsia="zh-HK"/>
                </w:rPr>
                <w:t>稅後淨利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ABAC" w14:textId="35ED2FD6" w:rsidR="001A37C9" w:rsidRPr="00BA4B70" w:rsidRDefault="007521DC" w:rsidP="00C1400F">
            <w:pPr>
              <w:rPr>
                <w:ins w:id="21438" w:author="Fegie" w:date="2021-04-28T19:24:00Z"/>
                <w:rFonts w:ascii="標楷體" w:eastAsia="標楷體" w:hAnsi="標楷體"/>
                <w:color w:val="000000" w:themeColor="text1"/>
              </w:rPr>
            </w:pPr>
            <w:ins w:id="21439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</w:t>
              </w:r>
            </w:ins>
            <w:ins w:id="21440" w:author="Fegie" w:date="2021-05-01T19:19:00Z">
              <w:r>
                <w:rPr>
                  <w:rFonts w:ascii="標楷體" w:eastAsia="標楷體" w:hAnsi="標楷體"/>
                  <w:lang w:eastAsia="zh-HK"/>
                </w:rPr>
                <w:t>NetIncome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D91A" w14:textId="6EE400B8" w:rsidR="001A37C9" w:rsidRDefault="007521DC" w:rsidP="00C1400F">
            <w:pPr>
              <w:rPr>
                <w:ins w:id="21441" w:author="Fegie" w:date="2021-04-28T19:24:00Z"/>
                <w:rFonts w:ascii="標楷體" w:eastAsia="標楷體" w:hAnsi="標楷體"/>
                <w:lang w:eastAsia="zh-HK"/>
              </w:rPr>
            </w:pPr>
            <w:ins w:id="21442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稅後淨利</w:t>
              </w:r>
            </w:ins>
          </w:p>
        </w:tc>
      </w:tr>
    </w:tbl>
    <w:p w14:paraId="283A54FF" w14:textId="77777777" w:rsidR="001A37C9" w:rsidRDefault="001A37C9" w:rsidP="001A37C9">
      <w:pPr>
        <w:widowControl/>
        <w:rPr>
          <w:ins w:id="21443" w:author="Fegie" w:date="2021-04-28T19:24:00Z"/>
        </w:rPr>
      </w:pPr>
    </w:p>
    <w:p w14:paraId="60DB7B60" w14:textId="1EF1E550" w:rsidR="00D04096" w:rsidRDefault="00D04096">
      <w:pPr>
        <w:widowControl/>
        <w:rPr>
          <w:ins w:id="21444" w:author="Fegie" w:date="2021-05-02T00:09:00Z"/>
        </w:rPr>
      </w:pPr>
      <w:ins w:id="21445" w:author="Fegie" w:date="2021-05-02T00:09:00Z">
        <w:r>
          <w:br w:type="page"/>
        </w:r>
      </w:ins>
    </w:p>
    <w:p w14:paraId="12153316" w14:textId="1FA1BDDB" w:rsidR="00D04096" w:rsidRDefault="00D04096" w:rsidP="00D04096">
      <w:pPr>
        <w:pStyle w:val="3"/>
        <w:numPr>
          <w:ilvl w:val="2"/>
          <w:numId w:val="54"/>
        </w:numPr>
        <w:rPr>
          <w:ins w:id="21446" w:author="Fegie" w:date="2021-05-02T00:09:00Z"/>
        </w:rPr>
      </w:pPr>
      <w:ins w:id="21447" w:author="Fegie" w:date="2021-05-02T00:09:00Z">
        <w:r>
          <w:rPr>
            <w:rFonts w:hint="eastAsia"/>
          </w:rPr>
          <w:lastRenderedPageBreak/>
          <w:t>L</w:t>
        </w:r>
        <w:r>
          <w:t>110</w:t>
        </w:r>
      </w:ins>
      <w:ins w:id="21448" w:author="Fegie" w:date="2021-05-02T00:10:00Z">
        <w:r>
          <w:rPr>
            <w:rFonts w:hint="eastAsia"/>
          </w:rPr>
          <w:t>7</w:t>
        </w:r>
      </w:ins>
      <w:ins w:id="21449" w:author="Fegie" w:date="2021-05-02T00:09:00Z">
        <w:r>
          <w:t xml:space="preserve">  </w:t>
        </w:r>
      </w:ins>
      <w:ins w:id="21450" w:author="Fegie" w:date="2021-05-02T00:10:00Z">
        <w:r>
          <w:rPr>
            <w:rFonts w:hint="eastAsia"/>
          </w:rPr>
          <w:t>公司戶財務狀況管理</w:t>
        </w:r>
      </w:ins>
      <w:ins w:id="21451" w:author="Fegie" w:date="2021-05-05T16:25:00Z">
        <w:r w:rsidR="00C817AE">
          <w:rPr>
            <w:rFonts w:hAnsi="標楷體" w:hint="eastAsia"/>
          </w:rPr>
          <w:t>***</w:t>
        </w:r>
      </w:ins>
    </w:p>
    <w:p w14:paraId="5255947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1452" w:author="Fegie" w:date="2021-05-02T00:09:00Z"/>
        </w:rPr>
      </w:pPr>
      <w:ins w:id="21453" w:author="Fegie" w:date="2021-05-02T00:09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208D31DD" w14:textId="77777777" w:rsidTr="001B4B49">
        <w:trPr>
          <w:trHeight w:val="277"/>
          <w:ins w:id="2145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2E0315" w14:textId="77777777" w:rsidR="00D04096" w:rsidRDefault="00D04096" w:rsidP="001B4B49">
            <w:pPr>
              <w:rPr>
                <w:ins w:id="21455" w:author="Fegie" w:date="2021-05-02T00:09:00Z"/>
                <w:rFonts w:ascii="標楷體" w:eastAsia="標楷體" w:hAnsi="標楷體"/>
              </w:rPr>
            </w:pPr>
            <w:ins w:id="21456" w:author="Fegie" w:date="2021-05-02T00:09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3912A5" w14:textId="50C0CF36" w:rsidR="00D04096" w:rsidRDefault="00E53AF0" w:rsidP="001B4B49">
            <w:pPr>
              <w:rPr>
                <w:ins w:id="21457" w:author="Fegie" w:date="2021-05-02T00:09:00Z"/>
                <w:rFonts w:ascii="標楷體" w:eastAsia="標楷體" w:hAnsi="標楷體"/>
              </w:rPr>
            </w:pPr>
            <w:ins w:id="21458" w:author="Fegie" w:date="2021-05-02T01:30:00Z">
              <w:r>
                <w:rPr>
                  <w:rFonts w:ascii="標楷體" w:eastAsia="標楷體" w:hAnsi="標楷體" w:hint="eastAsia"/>
                </w:rPr>
                <w:t>公司戶財務狀況管理</w:t>
              </w:r>
            </w:ins>
          </w:p>
        </w:tc>
      </w:tr>
      <w:tr w:rsidR="00D04096" w14:paraId="47E68DDF" w14:textId="77777777" w:rsidTr="001B4B49">
        <w:trPr>
          <w:trHeight w:val="277"/>
          <w:ins w:id="21459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3BEB0AB" w14:textId="77777777" w:rsidR="00D04096" w:rsidRDefault="00D04096" w:rsidP="001B4B49">
            <w:pPr>
              <w:rPr>
                <w:ins w:id="21460" w:author="Fegie" w:date="2021-05-02T00:09:00Z"/>
                <w:rFonts w:ascii="標楷體" w:eastAsia="標楷體" w:hAnsi="標楷體"/>
              </w:rPr>
            </w:pPr>
            <w:ins w:id="21461" w:author="Fegie" w:date="2021-05-02T00:09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C719B" w14:textId="0ED23EA0" w:rsidR="00D04096" w:rsidRDefault="00D04096" w:rsidP="001B4B49">
            <w:pPr>
              <w:rPr>
                <w:ins w:id="21462" w:author="Fegie" w:date="2021-05-02T00:09:00Z"/>
                <w:rFonts w:ascii="標楷體" w:eastAsia="標楷體" w:hAnsi="標楷體"/>
              </w:rPr>
            </w:pPr>
            <w:ins w:id="21463" w:author="Fegie" w:date="2021-05-02T00:09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1464" w:author="Fegie" w:date="2021-05-02T01:30:00Z">
              <w:r w:rsidR="00E53AF0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1465" w:author="Fegie" w:date="2021-05-02T00:09:00Z">
              <w:r>
                <w:rPr>
                  <w:rFonts w:ascii="標楷體" w:eastAsia="標楷體" w:hAnsi="標楷體" w:hint="eastAsia"/>
                </w:rPr>
                <w:t>等資料。</w:t>
              </w:r>
            </w:ins>
          </w:p>
          <w:p w14:paraId="17EF06DA" w14:textId="69BB3976" w:rsidR="00D04096" w:rsidRDefault="00D04096" w:rsidP="001B4B49">
            <w:pPr>
              <w:rPr>
                <w:ins w:id="21466" w:author="Fegie" w:date="2021-05-02T00:09:00Z"/>
                <w:rFonts w:ascii="標楷體" w:eastAsia="標楷體" w:hAnsi="標楷體"/>
              </w:rPr>
            </w:pPr>
            <w:ins w:id="21467" w:author="Fegie" w:date="2021-05-02T00:09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21468" w:author="Fegie" w:date="2021-05-02T01:30:00Z">
              <w:r w:rsidR="00E53AF0">
                <w:rPr>
                  <w:rFonts w:ascii="標楷體" w:eastAsia="標楷體" w:hAnsi="標楷體" w:hint="eastAsia"/>
                </w:rPr>
                <w:t>1907</w:t>
              </w:r>
            </w:ins>
            <w:ins w:id="21469" w:author="Fegie" w:date="2021-05-02T00:09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1470" w:author="Fegie" w:date="2021-05-02T01:31:00Z">
              <w:r w:rsidR="00E53AF0">
                <w:rPr>
                  <w:rFonts w:ascii="標楷體" w:eastAsia="標楷體" w:hAnsi="標楷體" w:hint="eastAsia"/>
                </w:rPr>
                <w:t>公司戶財務狀況明細資料</w:t>
              </w:r>
            </w:ins>
            <w:ins w:id="21471" w:author="Fegie" w:date="2021-05-02T00:09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D04096" w14:paraId="70BDDE8D" w14:textId="77777777" w:rsidTr="001B4B49">
        <w:trPr>
          <w:trHeight w:val="773"/>
          <w:ins w:id="21472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DD7216" w14:textId="77777777" w:rsidR="00D04096" w:rsidRDefault="00D04096" w:rsidP="001B4B49">
            <w:pPr>
              <w:rPr>
                <w:ins w:id="21473" w:author="Fegie" w:date="2021-05-02T00:09:00Z"/>
                <w:rFonts w:ascii="標楷體" w:eastAsia="標楷體" w:hAnsi="標楷體"/>
              </w:rPr>
            </w:pPr>
            <w:ins w:id="21474" w:author="Fegie" w:date="2021-05-02T00:09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6E9A2C" w14:textId="526EF1A4" w:rsidR="00D04096" w:rsidRDefault="00D04096" w:rsidP="001B4B49">
            <w:pPr>
              <w:ind w:left="240" w:hangingChars="100" w:hanging="240"/>
              <w:rPr>
                <w:ins w:id="21475" w:author="Fegie" w:date="2021-05-02T00:09:00Z"/>
                <w:rFonts w:ascii="標楷體" w:eastAsia="標楷體" w:hAnsi="標楷體"/>
              </w:rPr>
            </w:pPr>
            <w:ins w:id="21476" w:author="Fegie" w:date="2021-05-02T00:09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477" w:author="st1" w:date="2021-05-06T10:48:00Z">
              <w:r w:rsidR="00680CD7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1478" w:author="Fegie" w:date="2021-05-02T00:09:00Z">
              <w:del w:id="21479" w:author="st1" w:date="2021-05-06T10:48:00Z">
                <w:r w:rsidRPr="00E53AF0" w:rsidDel="00680CD7">
                  <w:rPr>
                    <w:rFonts w:ascii="標楷體" w:eastAsia="標楷體" w:hAnsi="標楷體" w:hint="eastAsia"/>
                    <w:color w:val="FF0000"/>
                    <w:rPrChange w:id="21480" w:author="Fegie" w:date="2021-05-02T01:31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  <w:r w:rsidRPr="00E53AF0">
                <w:rPr>
                  <w:rFonts w:ascii="標楷體" w:eastAsia="標楷體" w:hAnsi="標楷體"/>
                  <w:color w:val="FF0000"/>
                  <w:rPrChange w:id="21481" w:author="Fegie" w:date="2021-05-02T01:31:00Z">
                    <w:rPr>
                      <w:rFonts w:ascii="標楷體" w:eastAsia="標楷體" w:hAnsi="標楷體"/>
                    </w:rPr>
                  </w:rPrChange>
                </w:rPr>
                <w:t xml:space="preserve"> </w:t>
              </w:r>
            </w:ins>
          </w:p>
          <w:p w14:paraId="121D5E48" w14:textId="2D715915" w:rsidR="00D04096" w:rsidRDefault="00D04096" w:rsidP="001B4B49">
            <w:pPr>
              <w:rPr>
                <w:ins w:id="21482" w:author="Fegie" w:date="2021-05-02T00:09:00Z"/>
                <w:rFonts w:ascii="標楷體" w:eastAsia="標楷體" w:hAnsi="標楷體"/>
              </w:rPr>
            </w:pPr>
            <w:ins w:id="21483" w:author="Fegie" w:date="2021-05-02T00:09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1484" w:author="Fegie" w:date="2021-05-02T01:31:00Z">
              <w:r w:rsidR="00E53AF0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1485" w:author="Fegie" w:date="2021-05-02T00:09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1486" w:author="Fegie" w:date="2021-05-02T01:31:00Z">
              <w:r w:rsidR="00E53AF0">
                <w:rPr>
                  <w:rFonts w:ascii="標楷體" w:eastAsia="標楷體" w:hAnsi="標楷體"/>
                </w:rPr>
                <w:t>CustFin</w:t>
              </w:r>
            </w:ins>
            <w:ins w:id="21487" w:author="Fegie" w:date="2021-05-02T00:09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BB6B0E6" w14:textId="77777777" w:rsidR="00D04096" w:rsidRDefault="00D04096" w:rsidP="001B4B49">
            <w:pPr>
              <w:rPr>
                <w:ins w:id="21488" w:author="Fegie" w:date="2021-05-02T00:09:00Z"/>
                <w:rFonts w:ascii="標楷體" w:eastAsia="標楷體" w:hAnsi="標楷體"/>
                <w:lang w:eastAsia="zh-HK"/>
              </w:rPr>
            </w:pPr>
            <w:ins w:id="21489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7AAD18A1" w14:textId="6DCF92B0" w:rsidR="00D04096" w:rsidRDefault="00D04096" w:rsidP="001B4B49">
            <w:pPr>
              <w:rPr>
                <w:ins w:id="21490" w:author="Fegie" w:date="2021-05-02T00:09:00Z"/>
                <w:rFonts w:ascii="標楷體" w:eastAsia="標楷體" w:hAnsi="標楷體"/>
                <w:lang w:eastAsia="zh-HK"/>
              </w:rPr>
            </w:pPr>
            <w:ins w:id="2149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1492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</w:t>
              </w:r>
            </w:ins>
            <w:ins w:id="2149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全新</w:t>
              </w:r>
            </w:ins>
            <w:ins w:id="21494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  <w:ins w:id="2149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5D96D7B7" w14:textId="5FC3C6CF" w:rsidR="00D04096" w:rsidRDefault="00D04096" w:rsidP="001B4B49">
            <w:pPr>
              <w:rPr>
                <w:ins w:id="21496" w:author="Fegie" w:date="2021-05-02T00:09:00Z"/>
                <w:rFonts w:ascii="標楷體" w:eastAsia="標楷體" w:hAnsi="標楷體"/>
                <w:lang w:eastAsia="zh-HK"/>
              </w:rPr>
            </w:pPr>
            <w:ins w:id="21497" w:author="Fegie" w:date="2021-05-02T00:09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修改指定</w:t>
              </w:r>
            </w:ins>
            <w:ins w:id="21498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1499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79C5504F" w14:textId="77777777" w:rsidR="00E53AF0" w:rsidRDefault="00D04096" w:rsidP="001B4B49">
            <w:pPr>
              <w:rPr>
                <w:ins w:id="21500" w:author="Fegie" w:date="2021-05-02T01:33:00Z"/>
                <w:rFonts w:ascii="標楷體" w:eastAsia="標楷體" w:hAnsi="標楷體"/>
                <w:lang w:eastAsia="zh-HK"/>
              </w:rPr>
            </w:pPr>
            <w:ins w:id="21501" w:author="Fegie" w:date="2021-05-02T00:09:00Z">
              <w:r>
                <w:rPr>
                  <w:rFonts w:ascii="標楷體" w:eastAsia="標楷體" w:hAnsi="標楷體" w:hint="eastAsia"/>
                </w:rPr>
                <w:t xml:space="preserve">  (3).</w:t>
              </w:r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複製指定</w:t>
              </w:r>
            </w:ins>
            <w:ins w:id="21502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150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資料並用以新增全新</w:t>
              </w:r>
            </w:ins>
            <w:ins w:id="21504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</w:t>
              </w:r>
            </w:ins>
          </w:p>
          <w:p w14:paraId="36C0BC03" w14:textId="23D7E69F" w:rsidR="00D04096" w:rsidRDefault="00E53AF0" w:rsidP="001B4B49">
            <w:pPr>
              <w:rPr>
                <w:ins w:id="21505" w:author="Fegie" w:date="2021-05-02T00:09:00Z"/>
                <w:rFonts w:ascii="標楷體" w:eastAsia="標楷體" w:hAnsi="標楷體"/>
                <w:lang w:eastAsia="zh-HK"/>
              </w:rPr>
            </w:pPr>
            <w:ins w:id="21506" w:author="Fegie" w:date="2021-05-02T01:33:00Z">
              <w:r>
                <w:rPr>
                  <w:rFonts w:ascii="標楷體" w:eastAsia="標楷體" w:hAnsi="標楷體" w:hint="eastAsia"/>
                </w:rPr>
                <w:t xml:space="preserve">           </w:t>
              </w:r>
              <w:r>
                <w:rPr>
                  <w:rFonts w:ascii="標楷體" w:eastAsia="標楷體" w:hAnsi="標楷體" w:hint="eastAsia"/>
                  <w:lang w:eastAsia="zh-HK"/>
                </w:rPr>
                <w:t>戶與年度資料</w:t>
              </w:r>
            </w:ins>
          </w:p>
          <w:p w14:paraId="2825B051" w14:textId="643211D4" w:rsidR="00D04096" w:rsidRDefault="00D04096" w:rsidP="001B4B49">
            <w:pPr>
              <w:rPr>
                <w:ins w:id="21507" w:author="Fegie" w:date="2021-05-02T01:31:00Z"/>
                <w:rFonts w:ascii="標楷體" w:eastAsia="標楷體" w:hAnsi="標楷體"/>
                <w:lang w:eastAsia="zh-HK"/>
              </w:rPr>
            </w:pPr>
            <w:ins w:id="21508" w:author="Fegie" w:date="2021-05-02T00:09:00Z">
              <w:r>
                <w:rPr>
                  <w:rFonts w:ascii="標楷體" w:eastAsia="標楷體" w:hAnsi="標楷體" w:hint="eastAsia"/>
                </w:rPr>
                <w:t xml:space="preserve">  (4).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刪除指定</w:t>
              </w:r>
            </w:ins>
            <w:ins w:id="21509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1510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1AF9805B" w14:textId="60B8CF44" w:rsidR="00E53AF0" w:rsidRDefault="00E53AF0" w:rsidP="001B4B49">
            <w:pPr>
              <w:rPr>
                <w:ins w:id="21511" w:author="Fegie" w:date="2021-05-02T00:09:00Z"/>
                <w:rFonts w:ascii="標楷體" w:eastAsia="標楷體" w:hAnsi="標楷體"/>
                <w:lang w:eastAsia="zh-HK"/>
              </w:rPr>
            </w:pPr>
            <w:ins w:id="21512" w:author="Fegie" w:date="2021-05-02T01:31:00Z">
              <w:r>
                <w:rPr>
                  <w:rFonts w:ascii="標楷體" w:eastAsia="標楷體" w:hAnsi="標楷體" w:hint="eastAsia"/>
                </w:rPr>
                <w:t xml:space="preserve">  (5).查詢:</w:t>
              </w:r>
            </w:ins>
            <w:ins w:id="21513" w:author="Fegie" w:date="2021-05-02T01:32:00Z">
              <w:r>
                <w:rPr>
                  <w:rFonts w:ascii="標楷體" w:eastAsia="標楷體" w:hAnsi="標楷體" w:hint="eastAsia"/>
                </w:rPr>
                <w:t>查詢指定</w:t>
              </w:r>
            </w:ins>
            <w:ins w:id="21514" w:author="Fegie" w:date="2021-05-02T01:33:00Z">
              <w:r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1515" w:author="Fegie" w:date="2021-05-02T01:32:00Z">
              <w:r>
                <w:rPr>
                  <w:rFonts w:ascii="標楷體" w:eastAsia="標楷體" w:hAnsi="標楷體" w:hint="eastAsia"/>
                </w:rPr>
                <w:t>詳細財務狀況</w:t>
              </w:r>
            </w:ins>
          </w:p>
        </w:tc>
      </w:tr>
      <w:tr w:rsidR="00D04096" w14:paraId="7950D9D7" w14:textId="77777777" w:rsidTr="001B4B49">
        <w:trPr>
          <w:trHeight w:val="321"/>
          <w:ins w:id="21516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0FA99B" w14:textId="77777777" w:rsidR="00D04096" w:rsidRDefault="00D04096" w:rsidP="001B4B49">
            <w:pPr>
              <w:rPr>
                <w:ins w:id="21517" w:author="Fegie" w:date="2021-05-02T00:09:00Z"/>
                <w:rFonts w:ascii="標楷體" w:eastAsia="標楷體" w:hAnsi="標楷體"/>
              </w:rPr>
            </w:pPr>
            <w:ins w:id="21518" w:author="Fegie" w:date="2021-05-02T00:09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A65D1" w14:textId="77777777" w:rsidR="00D04096" w:rsidRDefault="00D04096" w:rsidP="001B4B49">
            <w:pPr>
              <w:rPr>
                <w:ins w:id="21519" w:author="Fegie" w:date="2021-05-02T00:09:00Z"/>
                <w:rFonts w:ascii="標楷體" w:eastAsia="標楷體" w:hAnsi="標楷體"/>
              </w:rPr>
            </w:pPr>
          </w:p>
        </w:tc>
      </w:tr>
      <w:tr w:rsidR="00D04096" w14:paraId="5C48654F" w14:textId="77777777" w:rsidTr="001B4B49">
        <w:trPr>
          <w:trHeight w:val="1311"/>
          <w:ins w:id="21520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C201EC" w14:textId="77777777" w:rsidR="00D04096" w:rsidRDefault="00D04096" w:rsidP="001B4B49">
            <w:pPr>
              <w:rPr>
                <w:ins w:id="21521" w:author="Fegie" w:date="2021-05-02T00:09:00Z"/>
                <w:rFonts w:ascii="標楷體" w:eastAsia="標楷體" w:hAnsi="標楷體"/>
              </w:rPr>
            </w:pPr>
            <w:ins w:id="21522" w:author="Fegie" w:date="2021-05-02T00:09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0136" w14:textId="77777777" w:rsidR="00D04096" w:rsidRDefault="00D04096">
            <w:pPr>
              <w:rPr>
                <w:ins w:id="21523" w:author="Fegie" w:date="2021-05-02T00:09:00Z"/>
                <w:rFonts w:ascii="標楷體" w:eastAsia="標楷體" w:hAnsi="標楷體"/>
              </w:rPr>
            </w:pPr>
          </w:p>
        </w:tc>
      </w:tr>
      <w:tr w:rsidR="00D04096" w14:paraId="353CB9BB" w14:textId="77777777" w:rsidTr="001B4B49">
        <w:trPr>
          <w:trHeight w:val="278"/>
          <w:ins w:id="2152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06368BB" w14:textId="77777777" w:rsidR="00D04096" w:rsidRDefault="00D04096" w:rsidP="001B4B49">
            <w:pPr>
              <w:rPr>
                <w:ins w:id="21525" w:author="Fegie" w:date="2021-05-02T00:09:00Z"/>
                <w:rFonts w:ascii="標楷體" w:eastAsia="標楷體" w:hAnsi="標楷體"/>
              </w:rPr>
            </w:pPr>
            <w:ins w:id="21526" w:author="Fegie" w:date="2021-05-02T00:09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B063" w14:textId="77777777" w:rsidR="00D04096" w:rsidRDefault="00D04096" w:rsidP="001B4B49">
            <w:pPr>
              <w:rPr>
                <w:ins w:id="21527" w:author="Fegie" w:date="2021-05-02T00:09:00Z"/>
                <w:rFonts w:ascii="標楷體" w:eastAsia="標楷體" w:hAnsi="標楷體"/>
              </w:rPr>
            </w:pPr>
          </w:p>
        </w:tc>
      </w:tr>
      <w:tr w:rsidR="00D04096" w14:paraId="1123B0DC" w14:textId="77777777" w:rsidTr="001B4B49">
        <w:trPr>
          <w:trHeight w:val="358"/>
          <w:ins w:id="21528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AE06C2" w14:textId="77777777" w:rsidR="00D04096" w:rsidRDefault="00D04096" w:rsidP="001B4B49">
            <w:pPr>
              <w:rPr>
                <w:ins w:id="21529" w:author="Fegie" w:date="2021-05-02T00:09:00Z"/>
                <w:rFonts w:ascii="標楷體" w:eastAsia="標楷體" w:hAnsi="標楷體"/>
              </w:rPr>
            </w:pPr>
            <w:ins w:id="21530" w:author="Fegie" w:date="2021-05-02T00:09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639C9" w14:textId="77777777" w:rsidR="00D04096" w:rsidRDefault="00D04096" w:rsidP="001B4B49">
            <w:pPr>
              <w:rPr>
                <w:ins w:id="21531" w:author="Fegie" w:date="2021-05-02T00:09:00Z"/>
                <w:rFonts w:ascii="標楷體" w:eastAsia="標楷體" w:hAnsi="標楷體"/>
              </w:rPr>
            </w:pPr>
            <w:ins w:id="21532" w:author="Fegie" w:date="2021-05-02T00:09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2BF40902" w14:textId="77777777" w:rsidTr="001B4B49">
        <w:trPr>
          <w:trHeight w:val="278"/>
          <w:ins w:id="21533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1449D6C" w14:textId="77777777" w:rsidR="00D04096" w:rsidRDefault="00D04096" w:rsidP="001B4B49">
            <w:pPr>
              <w:rPr>
                <w:ins w:id="21534" w:author="Fegie" w:date="2021-05-02T00:09:00Z"/>
                <w:rFonts w:ascii="標楷體" w:eastAsia="標楷體" w:hAnsi="標楷體"/>
              </w:rPr>
            </w:pPr>
            <w:ins w:id="21535" w:author="Fegie" w:date="2021-05-02T00:09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8063C" w14:textId="77777777" w:rsidR="00D04096" w:rsidRDefault="00D04096" w:rsidP="001B4B49">
            <w:pPr>
              <w:rPr>
                <w:ins w:id="21536" w:author="Fegie" w:date="2021-05-02T00:09:00Z"/>
                <w:rFonts w:ascii="標楷體" w:eastAsia="標楷體" w:hAnsi="標楷體"/>
              </w:rPr>
            </w:pPr>
          </w:p>
        </w:tc>
      </w:tr>
    </w:tbl>
    <w:p w14:paraId="4C0A6A11" w14:textId="77777777" w:rsidR="00D04096" w:rsidRDefault="00D04096" w:rsidP="00D04096">
      <w:pPr>
        <w:rPr>
          <w:ins w:id="21537" w:author="Fegie" w:date="2021-05-02T00:09:00Z"/>
          <w:rFonts w:ascii="標楷體" w:eastAsia="標楷體" w:hAnsi="標楷體"/>
        </w:rPr>
      </w:pPr>
    </w:p>
    <w:p w14:paraId="4693EDEF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1538" w:author="Fegie" w:date="2021-05-02T00:09:00Z"/>
        </w:rPr>
      </w:pPr>
      <w:ins w:id="21539" w:author="Fegie" w:date="2021-05-02T00:09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2F90CC1E" w14:textId="77777777" w:rsidTr="001B4B49">
        <w:trPr>
          <w:ins w:id="21540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1BC8E9" w14:textId="77777777" w:rsidR="00D04096" w:rsidRDefault="00D04096" w:rsidP="001B4B49">
            <w:pPr>
              <w:jc w:val="center"/>
              <w:rPr>
                <w:ins w:id="21541" w:author="Fegie" w:date="2021-05-02T00:09:00Z"/>
                <w:rFonts w:ascii="標楷體" w:eastAsia="標楷體" w:hAnsi="標楷體"/>
              </w:rPr>
            </w:pPr>
            <w:ins w:id="2154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F75961" w14:textId="77777777" w:rsidR="00D04096" w:rsidRDefault="00D04096" w:rsidP="001B4B49">
            <w:pPr>
              <w:jc w:val="center"/>
              <w:rPr>
                <w:ins w:id="21543" w:author="Fegie" w:date="2021-05-02T00:09:00Z"/>
                <w:rFonts w:ascii="標楷體" w:eastAsia="標楷體" w:hAnsi="標楷體"/>
              </w:rPr>
            </w:pPr>
            <w:ins w:id="2154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2CA3B3" w14:textId="77777777" w:rsidR="00D04096" w:rsidRDefault="00D04096" w:rsidP="001B4B49">
            <w:pPr>
              <w:jc w:val="center"/>
              <w:rPr>
                <w:ins w:id="21545" w:author="Fegie" w:date="2021-05-02T00:09:00Z"/>
                <w:rFonts w:ascii="標楷體" w:eastAsia="標楷體" w:hAnsi="標楷體"/>
              </w:rPr>
            </w:pPr>
            <w:ins w:id="2154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46E1F90B" w14:textId="77777777" w:rsidTr="001B4B49">
        <w:trPr>
          <w:ins w:id="21547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35651" w14:textId="77777777" w:rsidR="00D04096" w:rsidRDefault="00D04096" w:rsidP="001B4B49">
            <w:pPr>
              <w:jc w:val="center"/>
              <w:rPr>
                <w:ins w:id="21548" w:author="Fegie" w:date="2021-05-02T00:09:00Z"/>
                <w:rFonts w:ascii="標楷體" w:eastAsia="標楷體" w:hAnsi="標楷體"/>
              </w:rPr>
            </w:pPr>
            <w:ins w:id="21549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33CD6" w14:textId="0E1357E2" w:rsidR="00D04096" w:rsidRDefault="008F101D" w:rsidP="001B4B49">
            <w:pPr>
              <w:rPr>
                <w:ins w:id="21550" w:author="Fegie" w:date="2021-05-02T00:09:00Z"/>
                <w:rFonts w:ascii="標楷體" w:eastAsia="標楷體" w:hAnsi="標楷體"/>
              </w:rPr>
            </w:pPr>
            <w:ins w:id="21551" w:author="Fegie" w:date="2021-05-02T01:33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1CEA9" w14:textId="3E473EEE" w:rsidR="00D04096" w:rsidRDefault="008F101D" w:rsidP="001B4B49">
            <w:pPr>
              <w:rPr>
                <w:ins w:id="21552" w:author="Fegie" w:date="2021-05-02T00:09:00Z"/>
                <w:rFonts w:ascii="標楷體" w:eastAsia="標楷體" w:hAnsi="標楷體"/>
              </w:rPr>
            </w:pPr>
            <w:ins w:id="21553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公司戶財務狀況檔</w:t>
              </w:r>
            </w:ins>
          </w:p>
        </w:tc>
      </w:tr>
      <w:tr w:rsidR="00D04096" w14:paraId="0E33AC81" w14:textId="77777777" w:rsidTr="001B4B49">
        <w:trPr>
          <w:ins w:id="21554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F80E" w14:textId="77777777" w:rsidR="00D04096" w:rsidRDefault="00D04096" w:rsidP="001B4B49">
            <w:pPr>
              <w:jc w:val="center"/>
              <w:rPr>
                <w:ins w:id="21555" w:author="Fegie" w:date="2021-05-02T00:09:00Z"/>
                <w:rFonts w:ascii="標楷體" w:eastAsia="標楷體" w:hAnsi="標楷體"/>
              </w:rPr>
            </w:pPr>
            <w:ins w:id="21556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21DA" w14:textId="08673DAC" w:rsidR="00D04096" w:rsidRDefault="008F101D" w:rsidP="001B4B49">
            <w:pPr>
              <w:rPr>
                <w:ins w:id="21557" w:author="Fegie" w:date="2021-05-02T00:09:00Z"/>
                <w:rFonts w:ascii="標楷體" w:eastAsia="標楷體" w:hAnsi="標楷體"/>
              </w:rPr>
            </w:pPr>
            <w:ins w:id="21558" w:author="Fegie" w:date="2021-05-02T01:33:00Z">
              <w:r>
                <w:rPr>
                  <w:rFonts w:ascii="標楷體" w:eastAsia="標楷體" w:hAnsi="標楷體"/>
                </w:rPr>
                <w:t>CustMain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79033" w14:textId="130CAF90" w:rsidR="00D04096" w:rsidRDefault="008F101D" w:rsidP="001B4B49">
            <w:pPr>
              <w:rPr>
                <w:ins w:id="21559" w:author="Fegie" w:date="2021-05-02T00:09:00Z"/>
                <w:rFonts w:ascii="標楷體" w:eastAsia="標楷體" w:hAnsi="標楷體"/>
              </w:rPr>
            </w:pPr>
            <w:ins w:id="21560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客戶</w:t>
              </w:r>
            </w:ins>
            <w:ins w:id="21561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  <w:ins w:id="21562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主</w:t>
              </w:r>
            </w:ins>
            <w:ins w:id="21563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</w:tbl>
    <w:p w14:paraId="4A7B5235" w14:textId="77777777" w:rsidR="00D04096" w:rsidRDefault="00D04096" w:rsidP="00D04096">
      <w:pPr>
        <w:rPr>
          <w:ins w:id="21564" w:author="Fegie" w:date="2021-05-02T00:09:00Z"/>
          <w:rFonts w:ascii="標楷體" w:eastAsia="標楷體" w:hAnsi="標楷體"/>
        </w:rPr>
      </w:pPr>
    </w:p>
    <w:p w14:paraId="780D99CF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1565" w:author="Fegie" w:date="2021-05-02T00:09:00Z"/>
        </w:rPr>
      </w:pPr>
      <w:ins w:id="21566" w:author="Fegie" w:date="2021-05-02T00:09:00Z">
        <w:r>
          <w:rPr>
            <w:rFonts w:hint="eastAsia"/>
          </w:rPr>
          <w:t>UI畫面</w:t>
        </w:r>
      </w:ins>
    </w:p>
    <w:p w14:paraId="3CD2A33E" w14:textId="0F862217" w:rsidR="00D04096" w:rsidRDefault="00D04096" w:rsidP="00D04096">
      <w:pPr>
        <w:rPr>
          <w:ins w:id="21567" w:author="Fegie" w:date="2021-05-02T00:09:00Z"/>
          <w:noProof/>
        </w:rPr>
      </w:pPr>
      <w:ins w:id="21568" w:author="Fegie" w:date="2021-05-02T00:09:00Z">
        <w:r>
          <w:rPr>
            <w:noProof/>
          </w:rPr>
          <w:t xml:space="preserve"> </w:t>
        </w:r>
      </w:ins>
      <w:ins w:id="21569" w:author="Fegie" w:date="2021-05-05T18:03:00Z">
        <w:r w:rsidR="00562ACA">
          <w:rPr>
            <w:noProof/>
          </w:rPr>
          <w:lastRenderedPageBreak/>
          <w:drawing>
            <wp:inline distT="0" distB="0" distL="0" distR="0" wp14:anchorId="27D67E7C" wp14:editId="55D61144">
              <wp:extent cx="6479540" cy="4064000"/>
              <wp:effectExtent l="0" t="0" r="0" b="0"/>
              <wp:docPr id="53" name="圖片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6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CD63E7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1570" w:author="Fegie" w:date="2021-05-02T00:09:00Z"/>
        </w:rPr>
      </w:pPr>
      <w:ins w:id="21571" w:author="Fegie" w:date="2021-05-02T00:09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D7E81B7" w14:textId="77777777" w:rsidR="00D04096" w:rsidRDefault="00D04096" w:rsidP="00D04096">
      <w:pPr>
        <w:rPr>
          <w:ins w:id="21572" w:author="Fegie" w:date="2021-05-02T00:09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0951A171" w14:textId="77777777" w:rsidTr="001B4B49">
        <w:trPr>
          <w:ins w:id="21573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943196F" w14:textId="77777777" w:rsidR="00D04096" w:rsidRDefault="00D04096" w:rsidP="001B4B49">
            <w:pPr>
              <w:jc w:val="center"/>
              <w:rPr>
                <w:ins w:id="21574" w:author="Fegie" w:date="2021-05-02T00:09:00Z"/>
                <w:rFonts w:ascii="標楷體" w:eastAsia="標楷體" w:hAnsi="標楷體"/>
              </w:rPr>
            </w:pPr>
            <w:ins w:id="2157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336388" w14:textId="77777777" w:rsidR="00D04096" w:rsidRDefault="00D04096" w:rsidP="001B4B49">
            <w:pPr>
              <w:jc w:val="center"/>
              <w:rPr>
                <w:ins w:id="21576" w:author="Fegie" w:date="2021-05-02T00:09:00Z"/>
                <w:rFonts w:ascii="標楷體" w:eastAsia="標楷體" w:hAnsi="標楷體"/>
              </w:rPr>
            </w:pPr>
            <w:ins w:id="2157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47E38B0" w14:textId="77777777" w:rsidR="00D04096" w:rsidRDefault="00D04096" w:rsidP="001B4B49">
            <w:pPr>
              <w:jc w:val="center"/>
              <w:rPr>
                <w:ins w:id="21578" w:author="Fegie" w:date="2021-05-02T00:09:00Z"/>
                <w:rFonts w:ascii="標楷體" w:eastAsia="標楷體" w:hAnsi="標楷體"/>
              </w:rPr>
            </w:pPr>
            <w:ins w:id="21579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1CACADAF" w14:textId="77777777" w:rsidTr="001B4B49">
        <w:trPr>
          <w:ins w:id="21580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B15F0" w14:textId="77777777" w:rsidR="00D04096" w:rsidRDefault="00D04096" w:rsidP="001B4B49">
            <w:pPr>
              <w:jc w:val="center"/>
              <w:rPr>
                <w:ins w:id="21581" w:author="Fegie" w:date="2021-05-02T00:09:00Z"/>
                <w:rFonts w:ascii="標楷體" w:eastAsia="標楷體" w:hAnsi="標楷體"/>
                <w:lang w:eastAsia="zh-HK"/>
              </w:rPr>
            </w:pPr>
            <w:ins w:id="21582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56046" w14:textId="77777777" w:rsidR="00D04096" w:rsidRDefault="00D04096" w:rsidP="001B4B49">
            <w:pPr>
              <w:rPr>
                <w:ins w:id="21583" w:author="Fegie" w:date="2021-05-02T00:09:00Z"/>
                <w:rFonts w:ascii="標楷體" w:eastAsia="標楷體" w:hAnsi="標楷體"/>
                <w:lang w:eastAsia="zh-HK"/>
              </w:rPr>
            </w:pPr>
            <w:ins w:id="2158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1B08" w14:textId="77777777" w:rsidR="001262E9" w:rsidRDefault="00D04096" w:rsidP="001B4B49">
            <w:pPr>
              <w:rPr>
                <w:ins w:id="21585" w:author="Fegie" w:date="2021-05-02T01:39:00Z"/>
                <w:rFonts w:ascii="標楷體" w:eastAsia="標楷體" w:hAnsi="標楷體"/>
              </w:rPr>
            </w:pPr>
            <w:ins w:id="21586" w:author="Fegie" w:date="2021-05-02T00:09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1587" w:author="Fegie" w:date="2021-05-02T01:38:00Z">
              <w:r w:rsidR="001262E9">
                <w:rPr>
                  <w:rFonts w:ascii="標楷體" w:eastAsia="標楷體" w:hAnsi="標楷體" w:hint="eastAsia"/>
                </w:rPr>
                <w:t>1907</w:t>
              </w:r>
            </w:ins>
            <w:ins w:id="21588" w:author="Fegie" w:date="2021-05-02T00:09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1589" w:author="Fegie" w:date="2021-05-02T01:39:00Z">
              <w:r w:rsidR="001262E9">
                <w:rPr>
                  <w:rFonts w:ascii="標楷體" w:eastAsia="標楷體" w:hAnsi="標楷體" w:hint="eastAsia"/>
                  <w:lang w:eastAsia="zh-HK"/>
                </w:rPr>
                <w:t>公司戶財務狀況明細資料</w:t>
              </w:r>
            </w:ins>
            <w:ins w:id="21590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」、「複製」</w:t>
              </w:r>
            </w:ins>
          </w:p>
          <w:p w14:paraId="6AFB06DD" w14:textId="1530338B" w:rsidR="00D04096" w:rsidRDefault="001262E9" w:rsidP="001B4B49">
            <w:pPr>
              <w:rPr>
                <w:ins w:id="21591" w:author="Fegie" w:date="2021-05-02T00:09:00Z"/>
                <w:rFonts w:ascii="標楷體" w:eastAsia="標楷體" w:hAnsi="標楷體"/>
                <w:lang w:eastAsia="zh-HK"/>
              </w:rPr>
            </w:pPr>
            <w:ins w:id="21592" w:author="Fegie" w:date="2021-05-02T01:39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1593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 w:rsidR="00D04096"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B433749" w14:textId="0D93B6BC" w:rsidR="00D04096" w:rsidRDefault="00D04096" w:rsidP="001B4B49">
            <w:pPr>
              <w:rPr>
                <w:ins w:id="21594" w:author="Fegie" w:date="2021-05-02T00:09:00Z"/>
                <w:rFonts w:ascii="標楷體" w:eastAsia="標楷體" w:hAnsi="標楷體"/>
                <w:lang w:eastAsia="zh-HK"/>
              </w:rPr>
            </w:pPr>
            <w:ins w:id="21595" w:author="Fegie" w:date="2021-05-02T00:0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21596" w:author="Fegie" w:date="2021-05-02T01:39:00Z">
              <w:r w:rsidR="001262E9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159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6C8BA4BD" w14:textId="77777777" w:rsidTr="001B4B49">
        <w:trPr>
          <w:ins w:id="21598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D4F6" w14:textId="77777777" w:rsidR="00D04096" w:rsidRDefault="00D04096" w:rsidP="001B4B49">
            <w:pPr>
              <w:jc w:val="center"/>
              <w:rPr>
                <w:ins w:id="21599" w:author="Fegie" w:date="2021-05-02T00:09:00Z"/>
                <w:rFonts w:ascii="標楷體" w:eastAsia="標楷體" w:hAnsi="標楷體"/>
              </w:rPr>
            </w:pPr>
            <w:ins w:id="21600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8A8" w14:textId="77777777" w:rsidR="00D04096" w:rsidRDefault="00D04096" w:rsidP="001B4B49">
            <w:pPr>
              <w:rPr>
                <w:ins w:id="21601" w:author="Fegie" w:date="2021-05-02T00:09:00Z"/>
                <w:rFonts w:ascii="標楷體" w:eastAsia="標楷體" w:hAnsi="標楷體"/>
                <w:lang w:eastAsia="zh-HK"/>
              </w:rPr>
            </w:pPr>
            <w:ins w:id="2160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0D576" w14:textId="3BFD384D" w:rsidR="001262E9" w:rsidRDefault="001262E9" w:rsidP="001262E9">
            <w:pPr>
              <w:rPr>
                <w:ins w:id="21603" w:author="Fegie" w:date="2021-05-02T01:39:00Z"/>
                <w:rFonts w:ascii="標楷體" w:eastAsia="標楷體" w:hAnsi="標楷體"/>
                <w:lang w:eastAsia="zh-HK"/>
              </w:rPr>
            </w:pPr>
            <w:ins w:id="21604" w:author="Fegie" w:date="2021-05-02T01:39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1605" w:author="Fegie" w:date="2021-05-02T01:40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1606" w:author="Fegie" w:date="2021-05-02T01:39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57BF9A34" w14:textId="1F09E643" w:rsidR="00D04096" w:rsidRDefault="001262E9" w:rsidP="001262E9">
            <w:pPr>
              <w:rPr>
                <w:ins w:id="21607" w:author="Fegie" w:date="2021-05-02T00:09:00Z"/>
                <w:rFonts w:ascii="標楷體" w:eastAsia="標楷體" w:hAnsi="標楷體"/>
                <w:lang w:eastAsia="zh-HK"/>
              </w:rPr>
            </w:pPr>
            <w:ins w:id="21608" w:author="Fegie" w:date="2021-05-02T01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316103E9" w14:textId="77777777" w:rsidTr="001B4B49">
        <w:trPr>
          <w:ins w:id="2160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BDD6C" w14:textId="77777777" w:rsidR="00D04096" w:rsidRDefault="00D04096" w:rsidP="001B4B49">
            <w:pPr>
              <w:jc w:val="center"/>
              <w:rPr>
                <w:ins w:id="21610" w:author="Fegie" w:date="2021-05-02T00:09:00Z"/>
                <w:rFonts w:ascii="標楷體" w:eastAsia="標楷體" w:hAnsi="標楷體"/>
              </w:rPr>
            </w:pPr>
            <w:ins w:id="21611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A4E54" w14:textId="77777777" w:rsidR="00D04096" w:rsidRDefault="00D04096" w:rsidP="001B4B49">
            <w:pPr>
              <w:rPr>
                <w:ins w:id="21612" w:author="Fegie" w:date="2021-05-02T00:09:00Z"/>
                <w:rFonts w:ascii="標楷體" w:eastAsia="標楷體" w:hAnsi="標楷體"/>
                <w:lang w:eastAsia="zh-HK"/>
              </w:rPr>
            </w:pPr>
            <w:ins w:id="2161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刪</w:t>
              </w:r>
              <w:r>
                <w:rPr>
                  <w:rFonts w:ascii="標楷體" w:eastAsia="標楷體" w:hAnsi="標楷體" w:hint="eastAsia"/>
                </w:rPr>
                <w:t>除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F918C" w14:textId="56B2BFA3" w:rsidR="001262E9" w:rsidRDefault="001262E9" w:rsidP="001262E9">
            <w:pPr>
              <w:rPr>
                <w:ins w:id="21614" w:author="Fegie" w:date="2021-05-02T01:39:00Z"/>
                <w:rFonts w:ascii="標楷體" w:eastAsia="標楷體" w:hAnsi="標楷體"/>
                <w:lang w:eastAsia="zh-HK"/>
              </w:rPr>
            </w:pPr>
            <w:ins w:id="21615" w:author="Fegie" w:date="2021-05-02T01:39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1616" w:author="Fegie" w:date="2021-05-02T01:40:00Z"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  <w:ins w:id="21617" w:author="Fegie" w:date="2021-05-02T01:39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A935642" w14:textId="415FBC2E" w:rsidR="00D04096" w:rsidRDefault="001262E9" w:rsidP="001262E9">
            <w:pPr>
              <w:rPr>
                <w:ins w:id="21618" w:author="Fegie" w:date="2021-05-02T00:09:00Z"/>
                <w:rFonts w:ascii="標楷體" w:eastAsia="標楷體" w:hAnsi="標楷體"/>
                <w:lang w:eastAsia="zh-HK"/>
              </w:rPr>
            </w:pPr>
            <w:ins w:id="21619" w:author="Fegie" w:date="2021-05-02T01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21620" w:author="Fegie" w:date="2021-05-02T01:40:00Z"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  <w:ins w:id="21621" w:author="Fegie" w:date="2021-05-02T01:39:00Z">
              <w:r>
                <w:rPr>
                  <w:rFonts w:ascii="標楷體" w:eastAsia="標楷體" w:hAnsi="標楷體" w:hint="eastAsia"/>
                  <w:lang w:eastAsia="zh-HK"/>
                </w:rPr>
                <w:t>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1262E9" w14:paraId="2BC4E1E4" w14:textId="77777777" w:rsidTr="001B4B49">
        <w:trPr>
          <w:ins w:id="21622" w:author="Fegie" w:date="2021-05-02T01:3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13383" w14:textId="528DE1BF" w:rsidR="001262E9" w:rsidRDefault="001262E9" w:rsidP="001B4B49">
            <w:pPr>
              <w:jc w:val="center"/>
              <w:rPr>
                <w:ins w:id="21623" w:author="Fegie" w:date="2021-05-02T01:39:00Z"/>
                <w:rFonts w:ascii="標楷體" w:eastAsia="標楷體" w:hAnsi="標楷體"/>
              </w:rPr>
            </w:pPr>
            <w:ins w:id="21624" w:author="Fegie" w:date="2021-05-02T01:3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0FB1" w14:textId="2C715CB2" w:rsidR="001262E9" w:rsidRDefault="001262E9" w:rsidP="001B4B49">
            <w:pPr>
              <w:rPr>
                <w:ins w:id="21625" w:author="Fegie" w:date="2021-05-02T01:39:00Z"/>
                <w:rFonts w:ascii="標楷體" w:eastAsia="標楷體" w:hAnsi="標楷體"/>
                <w:lang w:eastAsia="zh-HK"/>
              </w:rPr>
            </w:pPr>
            <w:ins w:id="21626" w:author="Fegie" w:date="2021-05-02T01:39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B1B4" w14:textId="0E8D33ED" w:rsidR="001262E9" w:rsidRDefault="001262E9" w:rsidP="001262E9">
            <w:pPr>
              <w:rPr>
                <w:ins w:id="21627" w:author="Fegie" w:date="2021-05-02T01:40:00Z"/>
                <w:rFonts w:ascii="標楷體" w:eastAsia="標楷體" w:hAnsi="標楷體"/>
                <w:lang w:eastAsia="zh-HK"/>
              </w:rPr>
            </w:pPr>
            <w:ins w:id="21628" w:author="Fegie" w:date="2021-05-02T01:40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030D0BE" w14:textId="019226D4" w:rsidR="001262E9" w:rsidRDefault="001262E9" w:rsidP="001262E9">
            <w:pPr>
              <w:rPr>
                <w:ins w:id="21629" w:author="Fegie" w:date="2021-05-02T01:39:00Z"/>
                <w:rFonts w:ascii="標楷體" w:eastAsia="標楷體" w:hAnsi="標楷體"/>
              </w:rPr>
            </w:pPr>
            <w:ins w:id="21630" w:author="Fegie" w:date="2021-05-02T01:40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執行查詢公司戶財務資料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3C50B70D" w14:textId="77777777" w:rsidTr="001B4B49">
        <w:trPr>
          <w:ins w:id="21631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C4A1" w14:textId="71790204" w:rsidR="00D04096" w:rsidRDefault="001262E9" w:rsidP="001B4B49">
            <w:pPr>
              <w:jc w:val="center"/>
              <w:rPr>
                <w:ins w:id="21632" w:author="Fegie" w:date="2021-05-02T00:09:00Z"/>
                <w:rFonts w:ascii="標楷體" w:eastAsia="標楷體" w:hAnsi="標楷體"/>
              </w:rPr>
            </w:pPr>
            <w:ins w:id="21633" w:author="Fegie" w:date="2021-05-02T01:3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3D2A" w14:textId="77777777" w:rsidR="00D04096" w:rsidRDefault="00D04096" w:rsidP="001B4B49">
            <w:pPr>
              <w:rPr>
                <w:ins w:id="21634" w:author="Fegie" w:date="2021-05-02T00:09:00Z"/>
                <w:rFonts w:ascii="標楷體" w:eastAsia="標楷體" w:hAnsi="標楷體"/>
                <w:lang w:eastAsia="zh-HK"/>
              </w:rPr>
            </w:pPr>
            <w:ins w:id="2163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44A8" w14:textId="77777777" w:rsidR="00D04096" w:rsidRDefault="00D04096" w:rsidP="001B4B49">
            <w:pPr>
              <w:rPr>
                <w:ins w:id="21636" w:author="Fegie" w:date="2021-05-02T00:09:00Z"/>
                <w:rFonts w:ascii="標楷體" w:eastAsia="標楷體" w:hAnsi="標楷體"/>
                <w:lang w:eastAsia="zh-HK"/>
              </w:rPr>
            </w:pPr>
            <w:ins w:id="2163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D04096" w14:paraId="3AC76FAE" w14:textId="77777777" w:rsidTr="001B4B49">
        <w:trPr>
          <w:ins w:id="21638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B3547" w14:textId="46983B44" w:rsidR="00D04096" w:rsidRDefault="001262E9" w:rsidP="001B4B49">
            <w:pPr>
              <w:jc w:val="center"/>
              <w:rPr>
                <w:ins w:id="21639" w:author="Fegie" w:date="2021-05-02T00:09:00Z"/>
                <w:rFonts w:ascii="標楷體" w:eastAsia="標楷體" w:hAnsi="標楷體"/>
              </w:rPr>
            </w:pPr>
            <w:ins w:id="21640" w:author="Fegie" w:date="2021-05-02T01:3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7D08B" w14:textId="77777777" w:rsidR="00D04096" w:rsidRDefault="00D04096" w:rsidP="001B4B49">
            <w:pPr>
              <w:rPr>
                <w:ins w:id="21641" w:author="Fegie" w:date="2021-05-02T00:09:00Z"/>
                <w:rFonts w:ascii="標楷體" w:eastAsia="標楷體" w:hAnsi="標楷體"/>
                <w:lang w:eastAsia="zh-HK"/>
              </w:rPr>
            </w:pPr>
            <w:ins w:id="2164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81FC3" w14:textId="3CF93632" w:rsidR="00D04096" w:rsidRDefault="00D04096" w:rsidP="001B4B49">
            <w:pPr>
              <w:rPr>
                <w:ins w:id="21643" w:author="Fegie" w:date="2021-05-02T00:09:00Z"/>
                <w:rFonts w:ascii="標楷體" w:eastAsia="標楷體" w:hAnsi="標楷體"/>
                <w:lang w:eastAsia="zh-HK"/>
              </w:rPr>
            </w:pPr>
            <w:ins w:id="2164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21645" w:author="Fegie" w:date="2021-05-02T01:41:00Z">
              <w:r w:rsidR="008521DC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164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0143903" w14:textId="77777777" w:rsidR="00D04096" w:rsidRDefault="00D04096" w:rsidP="00D04096">
      <w:pPr>
        <w:rPr>
          <w:ins w:id="21647" w:author="Fegie" w:date="2021-05-02T00:09:00Z"/>
          <w:rFonts w:ascii="標楷體" w:eastAsia="標楷體" w:hAnsi="標楷體"/>
        </w:rPr>
      </w:pPr>
    </w:p>
    <w:p w14:paraId="72DBD08C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1648" w:author="Fegie" w:date="2021-05-02T00:09:00Z"/>
        </w:rPr>
      </w:pPr>
      <w:ins w:id="21649" w:author="Fegie" w:date="2021-05-02T00:09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2"/>
        <w:gridCol w:w="1317"/>
        <w:gridCol w:w="1416"/>
        <w:gridCol w:w="1012"/>
        <w:gridCol w:w="1209"/>
        <w:gridCol w:w="646"/>
        <w:gridCol w:w="578"/>
        <w:gridCol w:w="3670"/>
        <w:tblGridChange w:id="21650">
          <w:tblGrid>
            <w:gridCol w:w="519"/>
            <w:gridCol w:w="53"/>
            <w:gridCol w:w="863"/>
            <w:gridCol w:w="454"/>
            <w:gridCol w:w="842"/>
            <w:gridCol w:w="574"/>
            <w:gridCol w:w="179"/>
            <w:gridCol w:w="833"/>
            <w:gridCol w:w="1209"/>
            <w:gridCol w:w="64"/>
            <w:gridCol w:w="557"/>
            <w:gridCol w:w="25"/>
            <w:gridCol w:w="552"/>
            <w:gridCol w:w="26"/>
            <w:gridCol w:w="3670"/>
          </w:tblGrid>
        </w:tblGridChange>
      </w:tblGrid>
      <w:tr w:rsidR="00D04096" w14:paraId="148D0518" w14:textId="77777777" w:rsidTr="001B4B49">
        <w:trPr>
          <w:trHeight w:val="388"/>
          <w:jc w:val="center"/>
          <w:ins w:id="21651" w:author="Fegie" w:date="2021-05-02T00:09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DC8E5B" w14:textId="77777777" w:rsidR="00D04096" w:rsidRDefault="00D04096" w:rsidP="001B4B49">
            <w:pPr>
              <w:rPr>
                <w:ins w:id="21652" w:author="Fegie" w:date="2021-05-02T00:09:00Z"/>
                <w:rFonts w:ascii="標楷體" w:eastAsia="標楷體" w:hAnsi="標楷體"/>
              </w:rPr>
            </w:pPr>
            <w:ins w:id="21653" w:author="Fegie" w:date="2021-05-02T00:09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4E30DF" w14:textId="77777777" w:rsidR="00D04096" w:rsidRDefault="00D04096" w:rsidP="001B4B49">
            <w:pPr>
              <w:rPr>
                <w:ins w:id="21654" w:author="Fegie" w:date="2021-05-02T00:09:00Z"/>
                <w:rFonts w:ascii="標楷體" w:eastAsia="標楷體" w:hAnsi="標楷體"/>
              </w:rPr>
            </w:pPr>
            <w:ins w:id="21655" w:author="Fegie" w:date="2021-05-02T00:09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B59F92" w14:textId="77777777" w:rsidR="00D04096" w:rsidRDefault="00D04096" w:rsidP="001B4B49">
            <w:pPr>
              <w:jc w:val="center"/>
              <w:rPr>
                <w:ins w:id="21656" w:author="Fegie" w:date="2021-05-02T00:09:00Z"/>
                <w:rFonts w:ascii="標楷體" w:eastAsia="標楷體" w:hAnsi="標楷體"/>
              </w:rPr>
            </w:pPr>
            <w:ins w:id="21657" w:author="Fegie" w:date="2021-05-02T00:09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B78598" w14:textId="77777777" w:rsidR="00D04096" w:rsidRDefault="00D04096" w:rsidP="001B4B49">
            <w:pPr>
              <w:rPr>
                <w:ins w:id="21658" w:author="Fegie" w:date="2021-05-02T00:09:00Z"/>
                <w:rFonts w:ascii="標楷體" w:eastAsia="標楷體" w:hAnsi="標楷體"/>
              </w:rPr>
            </w:pPr>
            <w:ins w:id="21659" w:author="Fegie" w:date="2021-05-02T00:09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D04096" w14:paraId="08C42B50" w14:textId="77777777" w:rsidTr="001B4B49">
        <w:trPr>
          <w:trHeight w:val="244"/>
          <w:jc w:val="center"/>
          <w:ins w:id="21660" w:author="Fegie" w:date="2021-05-02T00:09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1A47" w14:textId="77777777" w:rsidR="00D04096" w:rsidRDefault="00D04096" w:rsidP="001B4B49">
            <w:pPr>
              <w:widowControl/>
              <w:rPr>
                <w:ins w:id="21661" w:author="Fegie" w:date="2021-05-02T00:09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1BDE1" w14:textId="77777777" w:rsidR="00D04096" w:rsidRDefault="00D04096" w:rsidP="001B4B49">
            <w:pPr>
              <w:widowControl/>
              <w:rPr>
                <w:ins w:id="21662" w:author="Fegie" w:date="2021-05-02T00:09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1E4165" w14:textId="77777777" w:rsidR="00D04096" w:rsidRDefault="00D04096" w:rsidP="001B4B49">
            <w:pPr>
              <w:rPr>
                <w:ins w:id="21663" w:author="Fegie" w:date="2021-05-02T00:09:00Z"/>
                <w:rFonts w:ascii="標楷體" w:eastAsia="標楷體" w:hAnsi="標楷體"/>
              </w:rPr>
            </w:pPr>
            <w:ins w:id="21664" w:author="Fegie" w:date="2021-05-02T00:09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BFB122" w14:textId="77777777" w:rsidR="00D04096" w:rsidRDefault="00D04096" w:rsidP="001B4B49">
            <w:pPr>
              <w:rPr>
                <w:ins w:id="21665" w:author="Fegie" w:date="2021-05-02T00:09:00Z"/>
                <w:rFonts w:ascii="標楷體" w:eastAsia="標楷體" w:hAnsi="標楷體"/>
              </w:rPr>
            </w:pPr>
            <w:ins w:id="21666" w:author="Fegie" w:date="2021-05-02T00:09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FB3F58" w14:textId="77777777" w:rsidR="00D04096" w:rsidRDefault="00D04096" w:rsidP="001B4B49">
            <w:pPr>
              <w:rPr>
                <w:ins w:id="21667" w:author="Fegie" w:date="2021-05-02T00:09:00Z"/>
                <w:rFonts w:ascii="標楷體" w:eastAsia="標楷體" w:hAnsi="標楷體"/>
              </w:rPr>
            </w:pPr>
            <w:ins w:id="21668" w:author="Fegie" w:date="2021-05-02T00:09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B9CC36" w14:textId="77777777" w:rsidR="00D04096" w:rsidRDefault="00D04096" w:rsidP="001B4B49">
            <w:pPr>
              <w:rPr>
                <w:ins w:id="21669" w:author="Fegie" w:date="2021-05-02T00:09:00Z"/>
                <w:rFonts w:ascii="標楷體" w:eastAsia="標楷體" w:hAnsi="標楷體"/>
              </w:rPr>
            </w:pPr>
            <w:ins w:id="21670" w:author="Fegie" w:date="2021-05-02T00:09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DC2B20" w14:textId="77777777" w:rsidR="00D04096" w:rsidRDefault="00D04096" w:rsidP="001B4B49">
            <w:pPr>
              <w:rPr>
                <w:ins w:id="21671" w:author="Fegie" w:date="2021-05-02T00:09:00Z"/>
                <w:rFonts w:ascii="標楷體" w:eastAsia="標楷體" w:hAnsi="標楷體"/>
              </w:rPr>
            </w:pPr>
            <w:ins w:id="21672" w:author="Fegie" w:date="2021-05-02T00:09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F6009" w14:textId="77777777" w:rsidR="00D04096" w:rsidRDefault="00D04096" w:rsidP="001B4B49">
            <w:pPr>
              <w:widowControl/>
              <w:rPr>
                <w:ins w:id="21673" w:author="Fegie" w:date="2021-05-02T00:09:00Z"/>
                <w:rFonts w:ascii="標楷體" w:eastAsia="標楷體" w:hAnsi="標楷體"/>
              </w:rPr>
            </w:pPr>
          </w:p>
        </w:tc>
      </w:tr>
      <w:tr w:rsidR="00D04096" w14:paraId="659C024D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674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675" w:author="Fegie" w:date="2021-05-02T00:09:00Z"/>
          <w:trPrChange w:id="21676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677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8BE6112" w14:textId="77777777" w:rsidR="00D04096" w:rsidRDefault="00D04096" w:rsidP="001B4B49">
            <w:pPr>
              <w:rPr>
                <w:ins w:id="21678" w:author="Fegie" w:date="2021-05-02T00:09:00Z"/>
                <w:rFonts w:ascii="標楷體" w:eastAsia="標楷體" w:hAnsi="標楷體"/>
              </w:rPr>
            </w:pPr>
            <w:ins w:id="21679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680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A9ED48A" w14:textId="77777777" w:rsidR="00D04096" w:rsidRDefault="00D04096" w:rsidP="001B4B49">
            <w:pPr>
              <w:rPr>
                <w:ins w:id="21681" w:author="Fegie" w:date="2021-05-02T00:09:00Z"/>
                <w:rFonts w:ascii="標楷體" w:eastAsia="標楷體" w:hAnsi="標楷體"/>
              </w:rPr>
            </w:pPr>
            <w:ins w:id="21682" w:author="Fegie" w:date="2021-05-02T00:09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83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CACA3" w14:textId="77777777" w:rsidR="00D04096" w:rsidRDefault="00D04096" w:rsidP="001B4B49">
            <w:pPr>
              <w:rPr>
                <w:ins w:id="21684" w:author="Fegie" w:date="2021-05-02T00:09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85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87E8BF" w14:textId="77777777" w:rsidR="00D04096" w:rsidRDefault="00D04096" w:rsidP="001B4B49">
            <w:pPr>
              <w:rPr>
                <w:ins w:id="21686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87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F8A0B4" w14:textId="77777777" w:rsidR="00D04096" w:rsidRDefault="00D04096" w:rsidP="001B4B49">
            <w:pPr>
              <w:rPr>
                <w:ins w:id="21688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89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3A17DE" w14:textId="77777777" w:rsidR="00D04096" w:rsidRDefault="00D04096" w:rsidP="001B4B49">
            <w:pPr>
              <w:rPr>
                <w:ins w:id="21690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91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B290DD" w14:textId="5CC8F979" w:rsidR="00D04096" w:rsidRDefault="00D04096" w:rsidP="001B4B49">
            <w:pPr>
              <w:rPr>
                <w:ins w:id="21692" w:author="Fegie" w:date="2021-05-02T00:09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693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6C59BC" w14:textId="77777777" w:rsidR="00D04096" w:rsidRDefault="00D04096" w:rsidP="001B4B49">
            <w:pPr>
              <w:rPr>
                <w:ins w:id="21694" w:author="Fegie" w:date="2021-05-02T00:09:00Z"/>
                <w:rFonts w:ascii="標楷體" w:eastAsia="標楷體" w:hAnsi="標楷體"/>
              </w:rPr>
            </w:pPr>
            <w:ins w:id="21695" w:author="Fegie" w:date="2021-05-02T00:09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2BB46E9" w14:textId="4F10A6F5" w:rsidR="00D04096" w:rsidRDefault="00D04096" w:rsidP="001B4B49">
            <w:pPr>
              <w:rPr>
                <w:ins w:id="21696" w:author="Fegie" w:date="2021-05-02T00:09:00Z"/>
                <w:rFonts w:ascii="標楷體" w:eastAsia="標楷體" w:hAnsi="標楷體"/>
              </w:rPr>
            </w:pPr>
            <w:ins w:id="2169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新增、修改、刪除</w:t>
              </w:r>
            </w:ins>
            <w:ins w:id="21698" w:author="Fegie" w:date="2021-05-02T01:42:00Z">
              <w:r w:rsidR="000C4C7B">
                <w:rPr>
                  <w:rFonts w:ascii="標楷體" w:eastAsia="標楷體" w:hAnsi="標楷體" w:hint="eastAsia"/>
                  <w:lang w:eastAsia="zh-HK"/>
                </w:rPr>
                <w:t>、查詢</w:t>
              </w:r>
            </w:ins>
          </w:p>
        </w:tc>
      </w:tr>
      <w:tr w:rsidR="00D04096" w14:paraId="6D9AC041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69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700" w:author="Fegie" w:date="2021-05-02T00:09:00Z"/>
          <w:trPrChange w:id="2170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0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1143E1" w14:textId="77777777" w:rsidR="00D04096" w:rsidRDefault="00D04096" w:rsidP="001B4B49">
            <w:pPr>
              <w:rPr>
                <w:ins w:id="21703" w:author="Fegie" w:date="2021-05-02T00:09:00Z"/>
                <w:rFonts w:ascii="標楷體" w:eastAsia="標楷體" w:hAnsi="標楷體"/>
              </w:rPr>
            </w:pPr>
            <w:ins w:id="21704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0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5DB8B" w14:textId="2EF059B6" w:rsidR="00D04096" w:rsidRDefault="000C4C7B" w:rsidP="001B4B49">
            <w:pPr>
              <w:rPr>
                <w:ins w:id="21706" w:author="Fegie" w:date="2021-05-02T00:09:00Z"/>
                <w:rFonts w:ascii="標楷體" w:eastAsia="標楷體" w:hAnsi="標楷體"/>
              </w:rPr>
            </w:pPr>
            <w:ins w:id="21707" w:author="Fegie" w:date="2021-05-02T01:4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08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0A41DF2" w14:textId="2BDAC67F" w:rsidR="00D04096" w:rsidRDefault="00D04096" w:rsidP="001B4B49">
            <w:pPr>
              <w:rPr>
                <w:ins w:id="21709" w:author="Fegie" w:date="2021-05-02T00:09:00Z"/>
                <w:rFonts w:ascii="標楷體" w:eastAsia="標楷體" w:hAnsi="標楷體"/>
              </w:rPr>
            </w:pPr>
            <w:ins w:id="21710" w:author="Fegie" w:date="2021-05-02T00:09:00Z">
              <w:del w:id="2171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1712" w:author="Fegie" w:date="2021-05-02T01:43:00Z">
              <w:del w:id="21713" w:author="家榮 張" w:date="2021-05-06T18:53:00Z">
                <w:r w:rsidR="000C4C7B" w:rsidDel="00A7651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1714" w:author="Fegie" w:date="2021-05-02T00:09:00Z">
              <w:del w:id="21715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1716" w:author="家榮 張" w:date="2021-05-06T18:53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17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1D741A" w14:textId="77777777" w:rsidR="00D04096" w:rsidRDefault="00D04096" w:rsidP="001B4B49">
            <w:pPr>
              <w:rPr>
                <w:ins w:id="21718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19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FBE337" w14:textId="77777777" w:rsidR="00D04096" w:rsidRDefault="00D04096" w:rsidP="001B4B49">
            <w:pPr>
              <w:rPr>
                <w:ins w:id="21720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21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4864D2" w14:textId="77777777" w:rsidR="00D04096" w:rsidRDefault="00D04096" w:rsidP="001B4B49">
            <w:pPr>
              <w:rPr>
                <w:ins w:id="21722" w:author="Fegie" w:date="2021-05-02T00:09:00Z"/>
                <w:rFonts w:ascii="標楷體" w:eastAsia="標楷體" w:hAnsi="標楷體"/>
              </w:rPr>
            </w:pPr>
            <w:ins w:id="21723" w:author="Fegie" w:date="2021-05-02T00:0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24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50B873" w14:textId="0D19D839" w:rsidR="00D04096" w:rsidRDefault="0011402B" w:rsidP="001B4B49">
            <w:pPr>
              <w:rPr>
                <w:ins w:id="21725" w:author="Fegie" w:date="2021-05-02T00:09:00Z"/>
                <w:rFonts w:ascii="標楷體" w:eastAsia="標楷體" w:hAnsi="標楷體"/>
              </w:rPr>
            </w:pPr>
            <w:ins w:id="21726" w:author="Fegie" w:date="2021-05-02T0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27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8C0E201" w14:textId="77777777" w:rsidR="00D04096" w:rsidRDefault="00D04096" w:rsidP="001B4B49">
            <w:pPr>
              <w:rPr>
                <w:ins w:id="21728" w:author="Fegie" w:date="2021-05-02T00:09:00Z"/>
                <w:rFonts w:ascii="標楷體" w:eastAsia="標楷體" w:hAnsi="標楷體"/>
              </w:rPr>
            </w:pPr>
            <w:ins w:id="21729" w:author="Fegie" w:date="2021-05-02T00:0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5AAB0C1D" w14:textId="4C2D9B8E" w:rsidR="00D04096" w:rsidRDefault="00D04096" w:rsidP="001B4B49">
            <w:pPr>
              <w:ind w:left="226" w:hangingChars="94" w:hanging="226"/>
              <w:rPr>
                <w:ins w:id="21730" w:author="Fegie" w:date="2021-05-02T00:09:00Z"/>
                <w:rFonts w:ascii="標楷體" w:eastAsia="標楷體" w:hAnsi="標楷體"/>
              </w:rPr>
            </w:pPr>
            <w:ins w:id="21731" w:author="Fegie" w:date="2021-05-02T00:09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6EFCA6E0" w14:textId="4E828701" w:rsidR="00D04096" w:rsidRDefault="00D04096" w:rsidP="001B4B49">
            <w:pPr>
              <w:rPr>
                <w:ins w:id="21732" w:author="Fegie" w:date="2021-05-02T00:09:00Z"/>
                <w:rFonts w:ascii="標楷體" w:eastAsia="標楷體" w:hAnsi="標楷體"/>
              </w:rPr>
            </w:pPr>
            <w:ins w:id="21733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1734" w:author="Fegie" w:date="2021-05-02T01:59:00Z">
              <w:r w:rsidR="0011402B">
                <w:rPr>
                  <w:rFonts w:ascii="標楷體" w:eastAsia="標楷體" w:hAnsi="標楷體"/>
                </w:rPr>
                <w:t>CustFin</w:t>
              </w:r>
            </w:ins>
            <w:ins w:id="21735" w:author="Fegie" w:date="2021-05-02T00:09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1736" w:author="Fegie" w:date="2021-05-02T01:59:00Z">
              <w:r w:rsidR="0011402B">
                <w:rPr>
                  <w:rFonts w:ascii="標楷體" w:eastAsia="標楷體" w:hAnsi="標楷體" w:hint="eastAsia"/>
                </w:rPr>
                <w:t>C</w:t>
              </w:r>
              <w:r w:rsidR="0011402B"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1C4557" w14:paraId="36BB9FF8" w14:textId="77777777" w:rsidTr="000C4C7B">
        <w:trPr>
          <w:trHeight w:val="291"/>
          <w:jc w:val="center"/>
          <w:ins w:id="21737" w:author="Fegie" w:date="2021-05-05T16:02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FAEE0" w14:textId="77777777" w:rsidR="001C4557" w:rsidRDefault="001C4557" w:rsidP="001C4557">
            <w:pPr>
              <w:rPr>
                <w:ins w:id="21738" w:author="Fegie" w:date="2021-05-05T16:02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B67F" w14:textId="67ABE4CE" w:rsidR="001C4557" w:rsidRDefault="001C4557" w:rsidP="001C4557">
            <w:pPr>
              <w:rPr>
                <w:ins w:id="21739" w:author="Fegie" w:date="2021-05-05T16:02:00Z"/>
                <w:rFonts w:ascii="標楷體" w:eastAsia="標楷體" w:hAnsi="標楷體"/>
              </w:rPr>
            </w:pPr>
            <w:ins w:id="21740" w:author="Fegie" w:date="2021-05-05T16:02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9E7ED" w14:textId="4875B06A" w:rsidR="001C4557" w:rsidRDefault="001C4557" w:rsidP="001C4557">
            <w:pPr>
              <w:rPr>
                <w:ins w:id="21741" w:author="Fegie" w:date="2021-05-05T16:02:00Z"/>
                <w:rFonts w:ascii="標楷體" w:eastAsia="標楷體" w:hAnsi="標楷體"/>
              </w:rPr>
            </w:pPr>
            <w:ins w:id="21742" w:author="Fegie" w:date="2021-05-05T16:02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33501" w14:textId="77777777" w:rsidR="001C4557" w:rsidRDefault="001C4557" w:rsidP="001C4557">
            <w:pPr>
              <w:rPr>
                <w:ins w:id="21743" w:author="Fegie" w:date="2021-05-05T16:02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5342" w14:textId="77777777" w:rsidR="001C4557" w:rsidRDefault="001C4557" w:rsidP="001C4557">
            <w:pPr>
              <w:rPr>
                <w:ins w:id="21744" w:author="Fegie" w:date="2021-05-05T16:02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A65" w14:textId="77777777" w:rsidR="001C4557" w:rsidRDefault="001C4557" w:rsidP="001C4557">
            <w:pPr>
              <w:rPr>
                <w:ins w:id="21745" w:author="Fegie" w:date="2021-05-05T16:02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D26E" w14:textId="77777777" w:rsidR="001C4557" w:rsidRDefault="001C4557" w:rsidP="001C4557">
            <w:pPr>
              <w:rPr>
                <w:ins w:id="21746" w:author="Fegie" w:date="2021-05-05T16:02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E825B" w14:textId="65FDBCD4" w:rsidR="001C4557" w:rsidRDefault="001C4557" w:rsidP="001C4557">
            <w:pPr>
              <w:rPr>
                <w:ins w:id="21747" w:author="Fegie" w:date="2021-05-05T16:02:00Z"/>
                <w:rFonts w:ascii="標楷體" w:eastAsia="標楷體" w:hAnsi="標楷體"/>
              </w:rPr>
            </w:pPr>
            <w:ins w:id="21748" w:author="Fegie" w:date="2021-05-05T16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1C4557" w14:paraId="2AA87DD5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74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750" w:author="Fegie" w:date="2021-05-02T00:09:00Z"/>
          <w:trPrChange w:id="2175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5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4CE7892" w14:textId="77777777" w:rsidR="001C4557" w:rsidRDefault="001C4557" w:rsidP="001C4557">
            <w:pPr>
              <w:rPr>
                <w:ins w:id="21753" w:author="Fegie" w:date="2021-05-02T00:09:00Z"/>
                <w:rFonts w:ascii="標楷體" w:eastAsia="標楷體" w:hAnsi="標楷體"/>
              </w:rPr>
            </w:pPr>
            <w:ins w:id="21754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5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455B9" w14:textId="2BCD2C38" w:rsidR="001C4557" w:rsidRDefault="001C4557" w:rsidP="001C4557">
            <w:pPr>
              <w:rPr>
                <w:ins w:id="21756" w:author="Fegie" w:date="2021-05-02T00:09:00Z"/>
                <w:rFonts w:ascii="標楷體" w:eastAsia="標楷體" w:hAnsi="標楷體"/>
              </w:rPr>
            </w:pPr>
            <w:ins w:id="21757" w:author="Fegie" w:date="2021-05-02T01:43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58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898E7F" w14:textId="13D9BEE8" w:rsidR="001C4557" w:rsidRDefault="001C4557" w:rsidP="001C4557">
            <w:pPr>
              <w:rPr>
                <w:ins w:id="21759" w:author="Fegie" w:date="2021-05-02T00:09:00Z"/>
                <w:rFonts w:ascii="標楷體" w:eastAsia="標楷體" w:hAnsi="標楷體"/>
              </w:rPr>
            </w:pPr>
            <w:ins w:id="21760" w:author="Fegie" w:date="2021-05-02T01:43:00Z">
              <w:del w:id="2176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21762" w:author="家榮 張" w:date="2021-05-06T18:53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3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2C7462" w14:textId="08AD0565" w:rsidR="001C4557" w:rsidRDefault="001C4557" w:rsidP="001C4557">
            <w:pPr>
              <w:rPr>
                <w:ins w:id="21764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5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7989B2" w14:textId="77777777" w:rsidR="001C4557" w:rsidRDefault="001C4557" w:rsidP="001C4557">
            <w:pPr>
              <w:rPr>
                <w:ins w:id="21766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7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A4776A" w14:textId="62FAF42A" w:rsidR="001C4557" w:rsidRDefault="001C4557" w:rsidP="001C4557">
            <w:pPr>
              <w:rPr>
                <w:ins w:id="21768" w:author="Fegie" w:date="2021-05-02T00:09:00Z"/>
                <w:rFonts w:ascii="標楷體" w:eastAsia="標楷體" w:hAnsi="標楷體"/>
              </w:rPr>
            </w:pPr>
            <w:ins w:id="21769" w:author="Fegie" w:date="2021-05-02T01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70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85D9D3" w14:textId="420F71FB" w:rsidR="001C4557" w:rsidRDefault="001C4557" w:rsidP="001C4557">
            <w:pPr>
              <w:rPr>
                <w:ins w:id="21771" w:author="Fegie" w:date="2021-05-02T00:09:00Z"/>
                <w:rFonts w:ascii="標楷體" w:eastAsia="標楷體" w:hAnsi="標楷體"/>
              </w:rPr>
            </w:pPr>
            <w:ins w:id="21772" w:author="Fegie" w:date="2021-05-02T0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73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DCCDD0A" w14:textId="77777777" w:rsidR="001C4557" w:rsidRDefault="001C4557" w:rsidP="001C4557">
            <w:pPr>
              <w:rPr>
                <w:ins w:id="21774" w:author="Fegie" w:date="2021-05-02T01:59:00Z"/>
                <w:rFonts w:ascii="標楷體" w:eastAsia="標楷體" w:hAnsi="標楷體"/>
              </w:rPr>
            </w:pPr>
            <w:ins w:id="21775" w:author="Fegie" w:date="2021-05-02T01:5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748A133" w14:textId="77777777" w:rsidR="001C4557" w:rsidRDefault="001C4557" w:rsidP="001C4557">
            <w:pPr>
              <w:ind w:left="226" w:hangingChars="94" w:hanging="226"/>
              <w:rPr>
                <w:ins w:id="21776" w:author="Fegie" w:date="2021-05-02T01:59:00Z"/>
                <w:rFonts w:ascii="標楷體" w:eastAsia="標楷體" w:hAnsi="標楷體"/>
              </w:rPr>
            </w:pPr>
            <w:ins w:id="21777" w:author="Fegie" w:date="2021-05-02T01:59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2E0255F6" w14:textId="130198A6" w:rsidR="001C4557" w:rsidRDefault="001C4557" w:rsidP="001C4557">
            <w:pPr>
              <w:rPr>
                <w:ins w:id="21778" w:author="Fegie" w:date="2021-05-02T00:09:00Z"/>
                <w:rFonts w:ascii="標楷體" w:eastAsia="標楷體" w:hAnsi="標楷體"/>
              </w:rPr>
            </w:pPr>
            <w:ins w:id="21779" w:author="Fegie" w:date="2021-05-02T01:59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41496B" w14:paraId="1D6F3E92" w14:textId="77777777" w:rsidTr="000C4C7B">
        <w:trPr>
          <w:trHeight w:val="291"/>
          <w:jc w:val="center"/>
          <w:ins w:id="21780" w:author="Fegie" w:date="2021-05-05T16:1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3FFE8" w14:textId="77777777" w:rsidR="0041496B" w:rsidRDefault="0041496B" w:rsidP="001C4557">
            <w:pPr>
              <w:rPr>
                <w:ins w:id="21781" w:author="Fegie" w:date="2021-05-05T16:16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D1CED" w14:textId="438EFE05" w:rsidR="0041496B" w:rsidRDefault="0041496B" w:rsidP="001C4557">
            <w:pPr>
              <w:rPr>
                <w:ins w:id="21782" w:author="Fegie" w:date="2021-05-05T16:16:00Z"/>
                <w:rFonts w:ascii="標楷體" w:eastAsia="標楷體" w:hAnsi="標楷體"/>
              </w:rPr>
            </w:pPr>
            <w:ins w:id="21783" w:author="Fegie" w:date="2021-05-05T16:16:00Z">
              <w:r>
                <w:rPr>
                  <w:rFonts w:ascii="標楷體" w:eastAsia="標楷體" w:hAnsi="標楷體" w:hint="eastAsia"/>
                </w:rPr>
                <w:t>帶入歷史資料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BB265" w14:textId="3F9E78D5" w:rsidR="0041496B" w:rsidRDefault="0041496B" w:rsidP="001C4557">
            <w:pPr>
              <w:rPr>
                <w:ins w:id="21784" w:author="Fegie" w:date="2021-05-05T16:16:00Z"/>
                <w:rFonts w:ascii="標楷體" w:eastAsia="標楷體" w:hAnsi="標楷體"/>
              </w:rPr>
            </w:pPr>
            <w:ins w:id="21785" w:author="Fegie" w:date="2021-05-05T16:1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C819" w14:textId="77777777" w:rsidR="0041496B" w:rsidRDefault="0041496B" w:rsidP="001C4557">
            <w:pPr>
              <w:rPr>
                <w:ins w:id="21786" w:author="Fegie" w:date="2021-05-05T16:16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4737" w14:textId="77777777" w:rsidR="0041496B" w:rsidRDefault="0041496B" w:rsidP="001C4557">
            <w:pPr>
              <w:rPr>
                <w:ins w:id="21787" w:author="Fegie" w:date="2021-05-05T16:16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E49E" w14:textId="77777777" w:rsidR="0041496B" w:rsidRDefault="0041496B" w:rsidP="001C4557">
            <w:pPr>
              <w:rPr>
                <w:ins w:id="21788" w:author="Fegie" w:date="2021-05-05T16:16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B60DB" w14:textId="77777777" w:rsidR="0041496B" w:rsidRDefault="0041496B" w:rsidP="001C4557">
            <w:pPr>
              <w:rPr>
                <w:ins w:id="21789" w:author="Fegie" w:date="2021-05-05T16:16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F9B22" w14:textId="500068EC" w:rsidR="0041496B" w:rsidRDefault="0041496B" w:rsidP="001C4557">
            <w:pPr>
              <w:rPr>
                <w:ins w:id="21790" w:author="Fegie" w:date="2021-05-05T16:16:00Z"/>
                <w:rFonts w:ascii="標楷體" w:eastAsia="標楷體" w:hAnsi="標楷體"/>
              </w:rPr>
            </w:pPr>
            <w:ins w:id="21791" w:author="Fegie" w:date="2021-05-05T16:16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1907公司戶財務狀況明細資料查詢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查詢並帶回該「年度」</w:t>
              </w:r>
            </w:ins>
            <w:ins w:id="21792" w:author="Fegie" w:date="2021-05-05T16:17:00Z">
              <w:r>
                <w:rPr>
                  <w:rFonts w:ascii="標楷體" w:eastAsia="標楷體" w:hAnsi="標楷體" w:hint="eastAsia"/>
                  <w:lang w:eastAsia="zh-HK"/>
                </w:rPr>
                <w:t>所有欄位資料</w:t>
              </w:r>
            </w:ins>
          </w:p>
        </w:tc>
      </w:tr>
      <w:tr w:rsidR="001C4557" w14:paraId="4D9DF736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793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794" w:author="Fegie" w:date="2021-05-02T00:09:00Z"/>
          <w:trPrChange w:id="21795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96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CF02873" w14:textId="77777777" w:rsidR="001C4557" w:rsidRDefault="001C4557" w:rsidP="001C4557">
            <w:pPr>
              <w:rPr>
                <w:ins w:id="21797" w:author="Fegie" w:date="2021-05-02T00:09:00Z"/>
                <w:rFonts w:ascii="標楷體" w:eastAsia="標楷體" w:hAnsi="標楷體"/>
              </w:rPr>
            </w:pPr>
            <w:ins w:id="21798" w:author="Fegie" w:date="2021-05-02T00:0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99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95F9" w14:textId="38A34D82" w:rsidR="001C4557" w:rsidRDefault="001C4557" w:rsidP="001C4557">
            <w:pPr>
              <w:rPr>
                <w:ins w:id="21800" w:author="Fegie" w:date="2021-05-02T00:09:00Z"/>
                <w:rFonts w:ascii="標楷體" w:eastAsia="標楷體" w:hAnsi="標楷體"/>
              </w:rPr>
            </w:pPr>
            <w:ins w:id="21801" w:author="Fegie" w:date="2021-05-02T01:43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2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225543" w14:textId="5A15DF07" w:rsidR="001C4557" w:rsidRDefault="001C4557" w:rsidP="001C4557">
            <w:pPr>
              <w:rPr>
                <w:ins w:id="21803" w:author="Fegie" w:date="2021-05-02T00:09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4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2DC315" w14:textId="70B49B7A" w:rsidR="001C4557" w:rsidRDefault="001C4557" w:rsidP="001C4557">
            <w:pPr>
              <w:rPr>
                <w:ins w:id="21805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6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A1CB02" w14:textId="77777777" w:rsidR="001C4557" w:rsidRDefault="001C4557" w:rsidP="001C4557">
            <w:pPr>
              <w:rPr>
                <w:ins w:id="21807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8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F5BF0D" w14:textId="77777777" w:rsidR="001C4557" w:rsidRDefault="001C4557" w:rsidP="001C4557">
            <w:pPr>
              <w:rPr>
                <w:ins w:id="21809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10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AF3FD2" w14:textId="27058D24" w:rsidR="001C4557" w:rsidRDefault="001C4557" w:rsidP="001C4557">
            <w:pPr>
              <w:rPr>
                <w:ins w:id="21811" w:author="Fegie" w:date="2021-05-02T00:09:00Z"/>
                <w:rFonts w:ascii="標楷體" w:eastAsia="標楷體" w:hAnsi="標楷體"/>
              </w:rPr>
            </w:pPr>
            <w:ins w:id="21812" w:author="Fegie" w:date="2021-05-02T02:0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13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BC6C0DA" w14:textId="0C4F9299" w:rsidR="001C4557" w:rsidRPr="0011402B" w:rsidRDefault="001C4557" w:rsidP="001C4557">
            <w:pPr>
              <w:rPr>
                <w:ins w:id="21814" w:author="Fegie" w:date="2021-05-02T02:05:00Z"/>
                <w:rFonts w:ascii="標楷體" w:eastAsia="標楷體" w:hAnsi="標楷體"/>
                <w:rPrChange w:id="21815" w:author="Fegie" w:date="2021-05-02T02:05:00Z">
                  <w:rPr>
                    <w:ins w:id="21816" w:author="Fegie" w:date="2021-05-02T02:05:00Z"/>
                  </w:rPr>
                </w:rPrChange>
              </w:rPr>
            </w:pPr>
            <w:ins w:id="21817" w:author="Fegie" w:date="2021-05-02T02:0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818" w:author="Fegie" w:date="2021-05-02T02:04:00Z">
              <w:r w:rsidRPr="0011402B">
                <w:rPr>
                  <w:rFonts w:ascii="標楷體" w:eastAsia="標楷體" w:hAnsi="標楷體" w:hint="eastAsia"/>
                  <w:rPrChange w:id="21819" w:author="Fegie" w:date="2021-05-02T02:05:00Z">
                    <w:rPr>
                      <w:rFonts w:hint="eastAsia"/>
                    </w:rPr>
                  </w:rPrChange>
                </w:rPr>
                <w:t>自動顯示資產總和，不必輸入</w:t>
              </w:r>
            </w:ins>
          </w:p>
          <w:p w14:paraId="316CC00E" w14:textId="6F97AADA" w:rsidR="001C4557" w:rsidRPr="0011402B" w:rsidRDefault="001C4557" w:rsidP="001C4557">
            <w:pPr>
              <w:rPr>
                <w:ins w:id="21820" w:author="Fegie" w:date="2021-05-02T02:04:00Z"/>
                <w:rFonts w:ascii="標楷體" w:eastAsia="標楷體" w:hAnsi="標楷體"/>
                <w:rPrChange w:id="21821" w:author="Fegie" w:date="2021-05-02T02:05:00Z">
                  <w:rPr>
                    <w:ins w:id="21822" w:author="Fegie" w:date="2021-05-02T02:04:00Z"/>
                  </w:rPr>
                </w:rPrChange>
              </w:rPr>
            </w:pPr>
            <w:ins w:id="21823" w:author="Fegie" w:date="2021-05-02T02:05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1824" w:author="Fegie" w:date="2021-05-02T02:06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58303CEB" w14:textId="4EE5AA65" w:rsidR="001C4557" w:rsidRPr="0011402B" w:rsidRDefault="001C4557" w:rsidP="001C4557">
            <w:pPr>
              <w:rPr>
                <w:ins w:id="21825" w:author="Fegie" w:date="2021-05-02T00:09:00Z"/>
                <w:rFonts w:ascii="標楷體" w:eastAsia="標楷體" w:hAnsi="標楷體"/>
                <w:rPrChange w:id="21826" w:author="Fegie" w:date="2021-05-02T02:04:00Z">
                  <w:rPr>
                    <w:ins w:id="21827" w:author="Fegie" w:date="2021-05-02T00:09:00Z"/>
                  </w:rPr>
                </w:rPrChange>
              </w:rPr>
            </w:pPr>
          </w:p>
        </w:tc>
      </w:tr>
      <w:tr w:rsidR="001C4557" w14:paraId="4ECFBF56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828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829" w:author="Fegie" w:date="2021-05-02T00:09:00Z"/>
          <w:trPrChange w:id="21830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31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021A56A" w14:textId="77777777" w:rsidR="001C4557" w:rsidRDefault="001C4557" w:rsidP="001C4557">
            <w:pPr>
              <w:rPr>
                <w:ins w:id="21832" w:author="Fegie" w:date="2021-05-02T00:09:00Z"/>
                <w:rFonts w:ascii="標楷體" w:eastAsia="標楷體" w:hAnsi="標楷體"/>
              </w:rPr>
            </w:pPr>
            <w:ins w:id="21833" w:author="Fegie" w:date="2021-05-02T00:0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4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D3A255" w14:textId="4FD0ECB0" w:rsidR="001C4557" w:rsidRDefault="001C4557" w:rsidP="001C4557">
            <w:pPr>
              <w:rPr>
                <w:ins w:id="21835" w:author="Fegie" w:date="2021-05-02T00:09:00Z"/>
                <w:rFonts w:ascii="標楷體" w:eastAsia="標楷體" w:hAnsi="標楷體"/>
              </w:rPr>
            </w:pPr>
            <w:ins w:id="21836" w:author="Fegie" w:date="2021-05-02T01:43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7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077405" w14:textId="132D8258" w:rsidR="001C4557" w:rsidRDefault="001C4557" w:rsidP="001C4557">
            <w:pPr>
              <w:rPr>
                <w:ins w:id="21838" w:author="Fegie" w:date="2021-05-02T00:09:00Z"/>
                <w:rFonts w:ascii="標楷體" w:eastAsia="標楷體" w:hAnsi="標楷體"/>
              </w:rPr>
            </w:pPr>
            <w:ins w:id="21839" w:author="Fegie" w:date="2021-05-02T02:03:00Z">
              <w:del w:id="2184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1841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2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FA8ED3" w14:textId="5BBD8277" w:rsidR="001C4557" w:rsidRDefault="001C4557" w:rsidP="001C4557">
            <w:pPr>
              <w:rPr>
                <w:ins w:id="21843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4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461888" w14:textId="77777777" w:rsidR="001C4557" w:rsidRDefault="001C4557" w:rsidP="001C4557">
            <w:pPr>
              <w:rPr>
                <w:ins w:id="21845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6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80F1E" w14:textId="77777777" w:rsidR="001C4557" w:rsidRDefault="001C4557" w:rsidP="001C4557">
            <w:pPr>
              <w:rPr>
                <w:ins w:id="21847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8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8D972" w14:textId="7BD48029" w:rsidR="001C4557" w:rsidRDefault="001C4557" w:rsidP="001C4557">
            <w:pPr>
              <w:rPr>
                <w:ins w:id="21849" w:author="Fegie" w:date="2021-05-02T00:09:00Z"/>
                <w:rFonts w:ascii="標楷體" w:eastAsia="標楷體" w:hAnsi="標楷體"/>
              </w:rPr>
            </w:pPr>
            <w:ins w:id="21850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51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9181B6C" w14:textId="55BF8FDE" w:rsidR="001C4557" w:rsidRDefault="001C4557" w:rsidP="001C4557">
            <w:pPr>
              <w:rPr>
                <w:ins w:id="21852" w:author="Fegie" w:date="2021-05-02T02:10:00Z"/>
                <w:rFonts w:ascii="標楷體" w:eastAsia="標楷體" w:hAnsi="標楷體"/>
              </w:rPr>
            </w:pPr>
            <w:ins w:id="21853" w:author="Fegie" w:date="2021-05-02T02:0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0FF29D7" w14:textId="6FC2CC6D" w:rsidR="001C4557" w:rsidRPr="001F6AA5" w:rsidRDefault="001C4557">
            <w:pPr>
              <w:ind w:left="226" w:hangingChars="94" w:hanging="226"/>
              <w:rPr>
                <w:ins w:id="21854" w:author="Fegie" w:date="2021-05-02T02:09:00Z"/>
                <w:rFonts w:ascii="標楷體" w:eastAsia="標楷體" w:hAnsi="標楷體"/>
              </w:rPr>
              <w:pPrChange w:id="21855" w:author="Fegie" w:date="2021-05-02T02:10:00Z">
                <w:pPr/>
              </w:pPrChange>
            </w:pPr>
            <w:ins w:id="21856" w:author="Fegie" w:date="2021-05-02T02:10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CE0ED80" w14:textId="09BCF1BA" w:rsidR="001C4557" w:rsidRDefault="001C4557" w:rsidP="001C4557">
            <w:pPr>
              <w:ind w:left="226" w:hangingChars="94" w:hanging="226"/>
              <w:rPr>
                <w:ins w:id="21857" w:author="Fegie" w:date="2021-05-02T02:09:00Z"/>
                <w:rFonts w:ascii="標楷體" w:eastAsia="標楷體" w:hAnsi="標楷體"/>
              </w:rPr>
            </w:pPr>
            <w:ins w:id="21858" w:author="Fegie" w:date="2021-05-02T02:1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1859" w:author="Fegie" w:date="2021-05-02T02:09:00Z">
              <w:r>
                <w:rPr>
                  <w:rFonts w:ascii="標楷體" w:eastAsia="標楷體" w:hAnsi="標楷體" w:hint="eastAsia"/>
                </w:rPr>
                <w:t>.其他功能時，自動顯示原值，</w:t>
              </w:r>
            </w:ins>
            <w:ins w:id="21860" w:author="Fegie" w:date="2021-05-02T02:11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1861" w:author="Fegie" w:date="2021-05-02T02:0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271AEBAB" w14:textId="6CD06FF7" w:rsidR="001C4557" w:rsidRDefault="001C4557" w:rsidP="001C4557">
            <w:pPr>
              <w:rPr>
                <w:ins w:id="21862" w:author="Fegie" w:date="2021-05-02T00:09:00Z"/>
                <w:rFonts w:ascii="標楷體" w:eastAsia="標楷體" w:hAnsi="標楷體"/>
              </w:rPr>
            </w:pPr>
            <w:ins w:id="21863" w:author="Fegie" w:date="2021-05-02T02:1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1864" w:author="Fegie" w:date="2021-05-02T02:09:00Z"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1865" w:author="Fegie" w:date="2021-05-02T02:13:00Z">
              <w:r>
                <w:rPr>
                  <w:rFonts w:ascii="標楷體" w:eastAsia="標楷體" w:hAnsi="標楷體" w:hint="eastAsia"/>
                </w:rPr>
                <w:t>Ca</w:t>
              </w:r>
              <w:r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1C4557" w14:paraId="7BDC2A33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866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867" w:author="Fegie" w:date="2021-05-02T00:09:00Z"/>
          <w:trPrChange w:id="21868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69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EC1346" w14:textId="77777777" w:rsidR="001C4557" w:rsidRDefault="001C4557" w:rsidP="001C4557">
            <w:pPr>
              <w:rPr>
                <w:ins w:id="21870" w:author="Fegie" w:date="2021-05-02T00:09:00Z"/>
                <w:rFonts w:ascii="標楷體" w:eastAsia="標楷體" w:hAnsi="標楷體"/>
              </w:rPr>
            </w:pPr>
            <w:ins w:id="21871" w:author="Fegie" w:date="2021-05-02T00:0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72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AC0D6B" w14:textId="7669B57B" w:rsidR="001C4557" w:rsidRDefault="001C4557" w:rsidP="001C4557">
            <w:pPr>
              <w:rPr>
                <w:ins w:id="21873" w:author="Fegie" w:date="2021-05-02T00:09:00Z"/>
                <w:rFonts w:ascii="標楷體" w:eastAsia="標楷體" w:hAnsi="標楷體"/>
              </w:rPr>
            </w:pPr>
            <w:ins w:id="21874" w:author="Fegie" w:date="2021-05-02T01:46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75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8B830F" w14:textId="7DB9ADE6" w:rsidR="001C4557" w:rsidRDefault="001C4557" w:rsidP="001C4557">
            <w:pPr>
              <w:rPr>
                <w:ins w:id="21876" w:author="Fegie" w:date="2021-05-02T00:09:00Z"/>
                <w:rFonts w:ascii="標楷體" w:eastAsia="標楷體" w:hAnsi="標楷體"/>
              </w:rPr>
            </w:pPr>
            <w:ins w:id="21877" w:author="Fegie" w:date="2021-05-02T02:03:00Z">
              <w:del w:id="2187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1879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80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2FB156" w14:textId="104305D8" w:rsidR="001C4557" w:rsidRDefault="001C4557" w:rsidP="001C4557">
            <w:pPr>
              <w:rPr>
                <w:ins w:id="21881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82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316BF" w14:textId="77777777" w:rsidR="001C4557" w:rsidRDefault="001C4557" w:rsidP="001C4557">
            <w:pPr>
              <w:rPr>
                <w:ins w:id="21883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84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C6373" w14:textId="77777777" w:rsidR="001C4557" w:rsidRDefault="001C4557" w:rsidP="001C4557">
            <w:pPr>
              <w:rPr>
                <w:ins w:id="21885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86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FFDFE3" w14:textId="4DACA8FF" w:rsidR="001C4557" w:rsidRDefault="001C4557" w:rsidP="001C4557">
            <w:pPr>
              <w:rPr>
                <w:ins w:id="21887" w:author="Fegie" w:date="2021-05-02T00:09:00Z"/>
                <w:rFonts w:ascii="標楷體" w:eastAsia="標楷體" w:hAnsi="標楷體"/>
              </w:rPr>
            </w:pPr>
            <w:ins w:id="21888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89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10A7DFB" w14:textId="77777777" w:rsidR="001C4557" w:rsidRDefault="001C4557" w:rsidP="001C4557">
            <w:pPr>
              <w:rPr>
                <w:ins w:id="21890" w:author="Fegie" w:date="2021-05-02T02:13:00Z"/>
                <w:rFonts w:ascii="標楷體" w:eastAsia="標楷體" w:hAnsi="標楷體"/>
              </w:rPr>
            </w:pPr>
            <w:ins w:id="21891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A8FEE2F" w14:textId="77777777" w:rsidR="001C4557" w:rsidRPr="00F37A9C" w:rsidRDefault="001C4557" w:rsidP="001C4557">
            <w:pPr>
              <w:ind w:left="226" w:hangingChars="94" w:hanging="226"/>
              <w:rPr>
                <w:ins w:id="21892" w:author="Fegie" w:date="2021-05-02T02:13:00Z"/>
                <w:rFonts w:ascii="標楷體" w:eastAsia="標楷體" w:hAnsi="標楷體"/>
              </w:rPr>
            </w:pPr>
            <w:ins w:id="21893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EB15F6A" w14:textId="77777777" w:rsidR="001C4557" w:rsidRDefault="001C4557" w:rsidP="001C4557">
            <w:pPr>
              <w:ind w:left="226" w:hangingChars="94" w:hanging="226"/>
              <w:rPr>
                <w:ins w:id="21894" w:author="Fegie" w:date="2021-05-02T02:13:00Z"/>
                <w:rFonts w:ascii="標楷體" w:eastAsia="標楷體" w:hAnsi="標楷體"/>
              </w:rPr>
            </w:pPr>
            <w:ins w:id="21895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093CC848" w14:textId="2AE96598" w:rsidR="001C4557" w:rsidRDefault="001C4557" w:rsidP="001C4557">
            <w:pPr>
              <w:rPr>
                <w:ins w:id="21896" w:author="Fegie" w:date="2021-05-02T00:09:00Z"/>
                <w:rFonts w:ascii="標楷體" w:eastAsia="標楷體" w:hAnsi="標楷體"/>
              </w:rPr>
            </w:pPr>
            <w:ins w:id="21897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1898" w:author="Fegie" w:date="2021-05-02T02:16:00Z">
              <w:r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1C4557" w14:paraId="1EDA4AB4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89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900" w:author="Fegie" w:date="2021-05-02T00:09:00Z"/>
          <w:trPrChange w:id="2190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90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84BE1A2" w14:textId="77777777" w:rsidR="001C4557" w:rsidRDefault="001C4557" w:rsidP="001C4557">
            <w:pPr>
              <w:rPr>
                <w:ins w:id="21903" w:author="Fegie" w:date="2021-05-02T00:09:00Z"/>
                <w:rFonts w:ascii="標楷體" w:eastAsia="標楷體" w:hAnsi="標楷體"/>
              </w:rPr>
            </w:pPr>
            <w:ins w:id="21904" w:author="Fegie" w:date="2021-05-02T00:09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1BEE7A" w14:textId="4A349816" w:rsidR="001C4557" w:rsidRDefault="001C4557" w:rsidP="001C4557">
            <w:pPr>
              <w:rPr>
                <w:ins w:id="21906" w:author="Fegie" w:date="2021-05-02T00:09:00Z"/>
                <w:rFonts w:ascii="標楷體" w:eastAsia="標楷體" w:hAnsi="標楷體"/>
              </w:rPr>
            </w:pPr>
            <w:ins w:id="21907" w:author="Fegie" w:date="2021-05-02T01:46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8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988401" w14:textId="3CE5B52D" w:rsidR="001C4557" w:rsidRDefault="001C4557" w:rsidP="001C4557">
            <w:pPr>
              <w:rPr>
                <w:ins w:id="21909" w:author="Fegie" w:date="2021-05-02T00:09:00Z"/>
                <w:rFonts w:ascii="標楷體" w:eastAsia="標楷體" w:hAnsi="標楷體"/>
              </w:rPr>
            </w:pPr>
            <w:ins w:id="21910" w:author="Fegie" w:date="2021-05-02T02:03:00Z">
              <w:del w:id="2191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1912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3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0CF15C" w14:textId="7643F78C" w:rsidR="001C4557" w:rsidRDefault="001C4557" w:rsidP="001C4557">
            <w:pPr>
              <w:rPr>
                <w:ins w:id="21914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5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94057A" w14:textId="77777777" w:rsidR="001C4557" w:rsidRDefault="001C4557" w:rsidP="001C4557">
            <w:pPr>
              <w:rPr>
                <w:ins w:id="21916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7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A2F5DC" w14:textId="77777777" w:rsidR="001C4557" w:rsidRDefault="001C4557" w:rsidP="001C4557">
            <w:pPr>
              <w:rPr>
                <w:ins w:id="21918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9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BEB8E9" w14:textId="765CAF60" w:rsidR="001C4557" w:rsidRDefault="001C4557" w:rsidP="001C4557">
            <w:pPr>
              <w:rPr>
                <w:ins w:id="21920" w:author="Fegie" w:date="2021-05-02T00:09:00Z"/>
                <w:rFonts w:ascii="標楷體" w:eastAsia="標楷體" w:hAnsi="標楷體"/>
              </w:rPr>
            </w:pPr>
            <w:ins w:id="21921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922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F5AADCA" w14:textId="77777777" w:rsidR="001C4557" w:rsidRDefault="001C4557" w:rsidP="001C4557">
            <w:pPr>
              <w:rPr>
                <w:ins w:id="21923" w:author="Fegie" w:date="2021-05-02T02:13:00Z"/>
                <w:rFonts w:ascii="標楷體" w:eastAsia="標楷體" w:hAnsi="標楷體"/>
              </w:rPr>
            </w:pPr>
            <w:ins w:id="21924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4C9FBD2" w14:textId="77777777" w:rsidR="001C4557" w:rsidRPr="00F37A9C" w:rsidRDefault="001C4557" w:rsidP="001C4557">
            <w:pPr>
              <w:ind w:left="226" w:hangingChars="94" w:hanging="226"/>
              <w:rPr>
                <w:ins w:id="21925" w:author="Fegie" w:date="2021-05-02T02:13:00Z"/>
                <w:rFonts w:ascii="標楷體" w:eastAsia="標楷體" w:hAnsi="標楷體"/>
              </w:rPr>
            </w:pPr>
            <w:ins w:id="21926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13CE6E2D" w14:textId="77777777" w:rsidR="001C4557" w:rsidRDefault="001C4557" w:rsidP="001C4557">
            <w:pPr>
              <w:ind w:left="226" w:hangingChars="94" w:hanging="226"/>
              <w:rPr>
                <w:ins w:id="21927" w:author="Fegie" w:date="2021-05-02T02:13:00Z"/>
                <w:rFonts w:ascii="標楷體" w:eastAsia="標楷體" w:hAnsi="標楷體"/>
              </w:rPr>
            </w:pPr>
            <w:ins w:id="21928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0FC8A122" w14:textId="3B5C20D1" w:rsidR="001C4557" w:rsidRDefault="001C4557" w:rsidP="001C4557">
            <w:pPr>
              <w:rPr>
                <w:ins w:id="21929" w:author="Fegie" w:date="2021-05-02T00:09:00Z"/>
                <w:rFonts w:ascii="標楷體" w:eastAsia="標楷體" w:hAnsi="標楷體"/>
              </w:rPr>
            </w:pPr>
            <w:ins w:id="21930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1931" w:author="Fegie" w:date="2021-05-02T02:17:00Z">
              <w:r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1C4557" w14:paraId="16EAFF10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932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933" w:author="Fegie" w:date="2021-05-02T00:09:00Z"/>
          <w:trPrChange w:id="21934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935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7709B75" w14:textId="77777777" w:rsidR="001C4557" w:rsidRDefault="001C4557" w:rsidP="001C4557">
            <w:pPr>
              <w:rPr>
                <w:ins w:id="21936" w:author="Fegie" w:date="2021-05-02T00:09:00Z"/>
                <w:rFonts w:ascii="標楷體" w:eastAsia="標楷體" w:hAnsi="標楷體"/>
              </w:rPr>
            </w:pPr>
            <w:ins w:id="21937" w:author="Fegie" w:date="2021-05-02T00:09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38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89697" w14:textId="4ED0B85F" w:rsidR="001C4557" w:rsidRDefault="001C4557" w:rsidP="001C4557">
            <w:pPr>
              <w:rPr>
                <w:ins w:id="21939" w:author="Fegie" w:date="2021-05-02T00:09:00Z"/>
                <w:rFonts w:ascii="標楷體" w:eastAsia="標楷體" w:hAnsi="標楷體"/>
              </w:rPr>
            </w:pPr>
            <w:ins w:id="21940" w:author="Fegie" w:date="2021-05-02T01:46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41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861CCF" w14:textId="38E27140" w:rsidR="001C4557" w:rsidRDefault="001C4557" w:rsidP="001C4557">
            <w:pPr>
              <w:rPr>
                <w:ins w:id="21942" w:author="Fegie" w:date="2021-05-02T00:09:00Z"/>
                <w:rFonts w:ascii="標楷體" w:eastAsia="標楷體" w:hAnsi="標楷體"/>
              </w:rPr>
            </w:pPr>
            <w:ins w:id="21943" w:author="Fegie" w:date="2021-05-02T02:03:00Z">
              <w:del w:id="21944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1945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46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0C1814" w14:textId="287CAC06" w:rsidR="001C4557" w:rsidRDefault="001C4557" w:rsidP="001C4557">
            <w:pPr>
              <w:rPr>
                <w:ins w:id="21947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48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0479CE" w14:textId="77777777" w:rsidR="001C4557" w:rsidRDefault="001C4557" w:rsidP="001C4557">
            <w:pPr>
              <w:rPr>
                <w:ins w:id="21949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50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192B3" w14:textId="77777777" w:rsidR="001C4557" w:rsidRDefault="001C4557" w:rsidP="001C4557">
            <w:pPr>
              <w:rPr>
                <w:ins w:id="21951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52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25C613" w14:textId="4D277F60" w:rsidR="001C4557" w:rsidRDefault="001C4557" w:rsidP="001C4557">
            <w:pPr>
              <w:rPr>
                <w:ins w:id="21953" w:author="Fegie" w:date="2021-05-02T00:09:00Z"/>
                <w:rFonts w:ascii="標楷體" w:eastAsia="標楷體" w:hAnsi="標楷體"/>
              </w:rPr>
            </w:pPr>
            <w:ins w:id="21954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955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39FFD4" w14:textId="77777777" w:rsidR="001C4557" w:rsidRDefault="001C4557" w:rsidP="001C4557">
            <w:pPr>
              <w:rPr>
                <w:ins w:id="21956" w:author="Fegie" w:date="2021-05-02T02:13:00Z"/>
                <w:rFonts w:ascii="標楷體" w:eastAsia="標楷體" w:hAnsi="標楷體"/>
              </w:rPr>
            </w:pPr>
            <w:ins w:id="21957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E18435B" w14:textId="77777777" w:rsidR="001C4557" w:rsidRPr="00F37A9C" w:rsidRDefault="001C4557" w:rsidP="001C4557">
            <w:pPr>
              <w:ind w:left="226" w:hangingChars="94" w:hanging="226"/>
              <w:rPr>
                <w:ins w:id="21958" w:author="Fegie" w:date="2021-05-02T02:13:00Z"/>
                <w:rFonts w:ascii="標楷體" w:eastAsia="標楷體" w:hAnsi="標楷體"/>
              </w:rPr>
            </w:pPr>
            <w:ins w:id="21959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3DCBDA4" w14:textId="77777777" w:rsidR="001C4557" w:rsidRDefault="001C4557" w:rsidP="001C4557">
            <w:pPr>
              <w:ind w:left="226" w:hangingChars="94" w:hanging="226"/>
              <w:rPr>
                <w:ins w:id="21960" w:author="Fegie" w:date="2021-05-02T02:13:00Z"/>
                <w:rFonts w:ascii="標楷體" w:eastAsia="標楷體" w:hAnsi="標楷體"/>
              </w:rPr>
            </w:pPr>
            <w:ins w:id="21961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</w:t>
              </w:r>
              <w:r>
                <w:rPr>
                  <w:rFonts w:ascii="標楷體" w:eastAsia="標楷體" w:hAnsi="標楷體" w:hint="eastAsia"/>
                </w:rPr>
                <w:lastRenderedPageBreak/>
                <w:t>不可修改</w:t>
              </w:r>
            </w:ins>
          </w:p>
          <w:p w14:paraId="682CBA11" w14:textId="6E33857C" w:rsidR="001C4557" w:rsidRDefault="001C4557" w:rsidP="001C4557">
            <w:pPr>
              <w:rPr>
                <w:ins w:id="21962" w:author="Fegie" w:date="2021-05-02T00:09:00Z"/>
                <w:rFonts w:ascii="標楷體" w:eastAsia="標楷體" w:hAnsi="標楷體"/>
              </w:rPr>
            </w:pPr>
            <w:ins w:id="21963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1964" w:author="Fegie" w:date="2021-05-02T02:17:00Z">
              <w:r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1C4557" w14:paraId="1BFCE365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965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966" w:author="Fegie" w:date="2021-05-02T00:09:00Z"/>
          <w:trPrChange w:id="21967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968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047B6F8" w14:textId="77777777" w:rsidR="001C4557" w:rsidRDefault="001C4557" w:rsidP="001C4557">
            <w:pPr>
              <w:rPr>
                <w:ins w:id="21969" w:author="Fegie" w:date="2021-05-02T00:09:00Z"/>
                <w:rFonts w:ascii="標楷體" w:eastAsia="標楷體" w:hAnsi="標楷體"/>
              </w:rPr>
            </w:pPr>
            <w:ins w:id="21970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71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31DBC" w14:textId="0E236EFC" w:rsidR="001C4557" w:rsidRDefault="001C4557" w:rsidP="001C4557">
            <w:pPr>
              <w:rPr>
                <w:ins w:id="21972" w:author="Fegie" w:date="2021-05-02T00:09:00Z"/>
                <w:rFonts w:ascii="標楷體" w:eastAsia="標楷體" w:hAnsi="標楷體"/>
              </w:rPr>
            </w:pPr>
            <w:ins w:id="21973" w:author="Fegie" w:date="2021-05-02T01:46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74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D8A6BD" w14:textId="3319507D" w:rsidR="001C4557" w:rsidRDefault="001C4557" w:rsidP="001C4557">
            <w:pPr>
              <w:rPr>
                <w:ins w:id="21975" w:author="Fegie" w:date="2021-05-02T00:09:00Z"/>
                <w:rFonts w:ascii="標楷體" w:eastAsia="標楷體" w:hAnsi="標楷體"/>
              </w:rPr>
            </w:pPr>
            <w:ins w:id="21976" w:author="Fegie" w:date="2021-05-02T02:03:00Z">
              <w:del w:id="2197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1978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79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817AA6" w14:textId="51E026E3" w:rsidR="001C4557" w:rsidRDefault="001C4557" w:rsidP="001C4557">
            <w:pPr>
              <w:rPr>
                <w:ins w:id="21980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1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4B11EA" w14:textId="77777777" w:rsidR="001C4557" w:rsidRDefault="001C4557" w:rsidP="001C4557">
            <w:pPr>
              <w:rPr>
                <w:ins w:id="21982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3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B0F29" w14:textId="77777777" w:rsidR="001C4557" w:rsidRDefault="001C4557" w:rsidP="001C4557">
            <w:pPr>
              <w:rPr>
                <w:ins w:id="21984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5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14081" w14:textId="57C00D29" w:rsidR="001C4557" w:rsidRDefault="001C4557" w:rsidP="001C4557">
            <w:pPr>
              <w:rPr>
                <w:ins w:id="21986" w:author="Fegie" w:date="2021-05-02T00:09:00Z"/>
                <w:rFonts w:ascii="標楷體" w:eastAsia="標楷體" w:hAnsi="標楷體"/>
              </w:rPr>
            </w:pPr>
            <w:ins w:id="21987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988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2E8620" w14:textId="77777777" w:rsidR="001C4557" w:rsidRDefault="001C4557" w:rsidP="001C4557">
            <w:pPr>
              <w:rPr>
                <w:ins w:id="21989" w:author="Fegie" w:date="2021-05-02T02:13:00Z"/>
                <w:rFonts w:ascii="標楷體" w:eastAsia="標楷體" w:hAnsi="標楷體"/>
              </w:rPr>
            </w:pPr>
            <w:ins w:id="21990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5DC50FD" w14:textId="77777777" w:rsidR="001C4557" w:rsidRPr="00F37A9C" w:rsidRDefault="001C4557" w:rsidP="001C4557">
            <w:pPr>
              <w:ind w:left="226" w:hangingChars="94" w:hanging="226"/>
              <w:rPr>
                <w:ins w:id="21991" w:author="Fegie" w:date="2021-05-02T02:13:00Z"/>
                <w:rFonts w:ascii="標楷體" w:eastAsia="標楷體" w:hAnsi="標楷體"/>
              </w:rPr>
            </w:pPr>
            <w:ins w:id="21992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01BF22C" w14:textId="77777777" w:rsidR="001C4557" w:rsidRDefault="001C4557" w:rsidP="001C4557">
            <w:pPr>
              <w:ind w:left="226" w:hangingChars="94" w:hanging="226"/>
              <w:rPr>
                <w:ins w:id="21993" w:author="Fegie" w:date="2021-05-02T02:13:00Z"/>
                <w:rFonts w:ascii="標楷體" w:eastAsia="標楷體" w:hAnsi="標楷體"/>
              </w:rPr>
            </w:pPr>
            <w:ins w:id="21994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0947FF0" w14:textId="48B2AA1A" w:rsidR="001C4557" w:rsidRDefault="001C4557" w:rsidP="001C4557">
            <w:pPr>
              <w:rPr>
                <w:ins w:id="21995" w:author="Fegie" w:date="2021-05-02T00:09:00Z"/>
                <w:rFonts w:ascii="標楷體" w:eastAsia="標楷體" w:hAnsi="標楷體"/>
              </w:rPr>
            </w:pPr>
            <w:ins w:id="21996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1997" w:author="Fegie" w:date="2021-05-02T02:17:00Z">
              <w:r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1C4557" w14:paraId="4B4F0F39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1998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1999" w:author="Fegie" w:date="2021-05-02T00:09:00Z"/>
          <w:trPrChange w:id="22000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01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AC5EED" w14:textId="77777777" w:rsidR="001C4557" w:rsidRDefault="001C4557" w:rsidP="001C4557">
            <w:pPr>
              <w:rPr>
                <w:ins w:id="22002" w:author="Fegie" w:date="2021-05-02T00:09:00Z"/>
                <w:rFonts w:ascii="標楷體" w:eastAsia="標楷體" w:hAnsi="標楷體"/>
              </w:rPr>
            </w:pPr>
            <w:ins w:id="22003" w:author="Fegie" w:date="2021-05-02T00:09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04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C27DA5" w14:textId="42143428" w:rsidR="001C4557" w:rsidRDefault="001C4557" w:rsidP="001C4557">
            <w:pPr>
              <w:rPr>
                <w:ins w:id="22005" w:author="Fegie" w:date="2021-05-02T00:09:00Z"/>
                <w:rFonts w:ascii="標楷體" w:eastAsia="標楷體" w:hAnsi="標楷體"/>
              </w:rPr>
            </w:pPr>
            <w:ins w:id="22006" w:author="Fegie" w:date="2021-05-02T01:46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07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5AEABA" w14:textId="78A02F2E" w:rsidR="001C4557" w:rsidRDefault="001C4557" w:rsidP="001C4557">
            <w:pPr>
              <w:rPr>
                <w:ins w:id="22008" w:author="Fegie" w:date="2021-05-02T00:09:00Z"/>
                <w:rFonts w:ascii="標楷體" w:eastAsia="標楷體" w:hAnsi="標楷體"/>
              </w:rPr>
            </w:pPr>
            <w:ins w:id="22009" w:author="Fegie" w:date="2021-05-02T02:03:00Z">
              <w:del w:id="2201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011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12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EB957F" w14:textId="1F40C1F6" w:rsidR="001C4557" w:rsidRDefault="001C4557" w:rsidP="001C4557">
            <w:pPr>
              <w:rPr>
                <w:ins w:id="22013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14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D2FE41" w14:textId="77777777" w:rsidR="001C4557" w:rsidRDefault="001C4557" w:rsidP="001C4557">
            <w:pPr>
              <w:rPr>
                <w:ins w:id="22015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16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70EAA5" w14:textId="67FC4FA0" w:rsidR="001C4557" w:rsidRDefault="001C4557" w:rsidP="001C4557">
            <w:pPr>
              <w:rPr>
                <w:ins w:id="22017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18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E6660D" w14:textId="7CED66E7" w:rsidR="001C4557" w:rsidRDefault="001C4557" w:rsidP="001C4557">
            <w:pPr>
              <w:rPr>
                <w:ins w:id="22019" w:author="Fegie" w:date="2021-05-02T00:09:00Z"/>
                <w:rFonts w:ascii="標楷體" w:eastAsia="標楷體" w:hAnsi="標楷體"/>
              </w:rPr>
            </w:pPr>
            <w:ins w:id="22020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21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2D58FF" w14:textId="77777777" w:rsidR="001C4557" w:rsidRDefault="001C4557" w:rsidP="001C4557">
            <w:pPr>
              <w:rPr>
                <w:ins w:id="22022" w:author="Fegie" w:date="2021-05-02T02:13:00Z"/>
                <w:rFonts w:ascii="標楷體" w:eastAsia="標楷體" w:hAnsi="標楷體"/>
              </w:rPr>
            </w:pPr>
            <w:ins w:id="22023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2BC00AE" w14:textId="77777777" w:rsidR="001C4557" w:rsidRPr="00F37A9C" w:rsidRDefault="001C4557" w:rsidP="001C4557">
            <w:pPr>
              <w:ind w:left="226" w:hangingChars="94" w:hanging="226"/>
              <w:rPr>
                <w:ins w:id="22024" w:author="Fegie" w:date="2021-05-02T02:13:00Z"/>
                <w:rFonts w:ascii="標楷體" w:eastAsia="標楷體" w:hAnsi="標楷體"/>
              </w:rPr>
            </w:pPr>
            <w:ins w:id="22025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1730F71" w14:textId="77777777" w:rsidR="001C4557" w:rsidRDefault="001C4557" w:rsidP="001C4557">
            <w:pPr>
              <w:ind w:left="226" w:hangingChars="94" w:hanging="226"/>
              <w:rPr>
                <w:ins w:id="22026" w:author="Fegie" w:date="2021-05-02T02:13:00Z"/>
                <w:rFonts w:ascii="標楷體" w:eastAsia="標楷體" w:hAnsi="標楷體"/>
              </w:rPr>
            </w:pPr>
            <w:ins w:id="22027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0A028ED" w14:textId="47DB8B44" w:rsidR="001C4557" w:rsidRDefault="001C4557" w:rsidP="001C4557">
            <w:pPr>
              <w:rPr>
                <w:ins w:id="22028" w:author="Fegie" w:date="2021-05-02T00:09:00Z"/>
                <w:rFonts w:ascii="標楷體" w:eastAsia="標楷體" w:hAnsi="標楷體"/>
              </w:rPr>
            </w:pPr>
            <w:ins w:id="22029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030" w:author="Fegie" w:date="2021-05-02T02:17:00Z"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1C4557" w14:paraId="60164C70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2031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2032" w:author="Fegie" w:date="2021-05-02T00:09:00Z"/>
          <w:trPrChange w:id="22033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34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07D2C0" w14:textId="77777777" w:rsidR="001C4557" w:rsidRDefault="001C4557" w:rsidP="001C4557">
            <w:pPr>
              <w:rPr>
                <w:ins w:id="22035" w:author="Fegie" w:date="2021-05-02T00:09:00Z"/>
                <w:rFonts w:ascii="標楷體" w:eastAsia="標楷體" w:hAnsi="標楷體"/>
              </w:rPr>
            </w:pPr>
            <w:ins w:id="22036" w:author="Fegie" w:date="2021-05-02T00:09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37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CEFCF" w14:textId="0E6FF7A7" w:rsidR="001C4557" w:rsidRDefault="001C4557" w:rsidP="001C4557">
            <w:pPr>
              <w:rPr>
                <w:ins w:id="22038" w:author="Fegie" w:date="2021-05-02T00:09:00Z"/>
                <w:rFonts w:ascii="標楷體" w:eastAsia="標楷體" w:hAnsi="標楷體"/>
              </w:rPr>
            </w:pPr>
            <w:ins w:id="22039" w:author="Fegie" w:date="2021-05-02T01:46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40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F8ACCB" w14:textId="47D411C2" w:rsidR="001C4557" w:rsidRDefault="001C4557" w:rsidP="001C4557">
            <w:pPr>
              <w:rPr>
                <w:ins w:id="22041" w:author="Fegie" w:date="2021-05-02T00:09:00Z"/>
                <w:rFonts w:ascii="標楷體" w:eastAsia="標楷體" w:hAnsi="標楷體"/>
              </w:rPr>
            </w:pPr>
            <w:ins w:id="22042" w:author="Fegie" w:date="2021-05-02T02:03:00Z">
              <w:del w:id="22043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044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45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09C45B" w14:textId="77777777" w:rsidR="001C4557" w:rsidRDefault="001C4557" w:rsidP="001C4557">
            <w:pPr>
              <w:rPr>
                <w:ins w:id="22046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47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EC462" w14:textId="77777777" w:rsidR="001C4557" w:rsidRDefault="001C4557" w:rsidP="001C4557">
            <w:pPr>
              <w:rPr>
                <w:ins w:id="22048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49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0979A" w14:textId="77777777" w:rsidR="001C4557" w:rsidRDefault="001C4557" w:rsidP="001C4557">
            <w:pPr>
              <w:rPr>
                <w:ins w:id="22050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51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44CB08" w14:textId="272BCE9A" w:rsidR="001C4557" w:rsidRDefault="001C4557" w:rsidP="001C4557">
            <w:pPr>
              <w:rPr>
                <w:ins w:id="22052" w:author="Fegie" w:date="2021-05-02T00:09:00Z"/>
                <w:rFonts w:ascii="標楷體" w:eastAsia="標楷體" w:hAnsi="標楷體"/>
              </w:rPr>
            </w:pPr>
            <w:ins w:id="22053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54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116D76" w14:textId="77777777" w:rsidR="001C4557" w:rsidRDefault="001C4557" w:rsidP="001C4557">
            <w:pPr>
              <w:rPr>
                <w:ins w:id="22055" w:author="Fegie" w:date="2021-05-02T02:13:00Z"/>
                <w:rFonts w:ascii="標楷體" w:eastAsia="標楷體" w:hAnsi="標楷體"/>
              </w:rPr>
            </w:pPr>
            <w:ins w:id="22056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1A120CF" w14:textId="77777777" w:rsidR="001C4557" w:rsidRPr="00F37A9C" w:rsidRDefault="001C4557" w:rsidP="001C4557">
            <w:pPr>
              <w:ind w:left="226" w:hangingChars="94" w:hanging="226"/>
              <w:rPr>
                <w:ins w:id="22057" w:author="Fegie" w:date="2021-05-02T02:13:00Z"/>
                <w:rFonts w:ascii="標楷體" w:eastAsia="標楷體" w:hAnsi="標楷體"/>
              </w:rPr>
            </w:pPr>
            <w:ins w:id="22058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D746FFB" w14:textId="77777777" w:rsidR="001C4557" w:rsidRDefault="001C4557" w:rsidP="001C4557">
            <w:pPr>
              <w:ind w:left="226" w:hangingChars="94" w:hanging="226"/>
              <w:rPr>
                <w:ins w:id="22059" w:author="Fegie" w:date="2021-05-02T02:13:00Z"/>
                <w:rFonts w:ascii="標楷體" w:eastAsia="標楷體" w:hAnsi="標楷體"/>
              </w:rPr>
            </w:pPr>
            <w:ins w:id="22060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671D0A05" w14:textId="0DCE2D98" w:rsidR="001C4557" w:rsidRDefault="001C4557" w:rsidP="001C4557">
            <w:pPr>
              <w:rPr>
                <w:ins w:id="22061" w:author="Fegie" w:date="2021-05-02T00:09:00Z"/>
                <w:rFonts w:ascii="標楷體" w:eastAsia="標楷體" w:hAnsi="標楷體"/>
              </w:rPr>
            </w:pPr>
            <w:ins w:id="22062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063" w:author="Fegie" w:date="2021-05-02T02:17:00Z"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1C4557" w14:paraId="6A8019DE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2064" w:author="Fegie" w:date="2021-05-02T01:4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2065" w:author="Fegie" w:date="2021-05-02T00:09:00Z"/>
          <w:trPrChange w:id="22066" w:author="Fegie" w:date="2021-05-02T01:47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67" w:author="Fegie" w:date="2021-05-02T01:47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27F50BC" w14:textId="77777777" w:rsidR="001C4557" w:rsidRDefault="001C4557" w:rsidP="001C4557">
            <w:pPr>
              <w:rPr>
                <w:ins w:id="22068" w:author="Fegie" w:date="2021-05-02T00:09:00Z"/>
                <w:rFonts w:ascii="標楷體" w:eastAsia="標楷體" w:hAnsi="標楷體"/>
              </w:rPr>
            </w:pPr>
            <w:ins w:id="22069" w:author="Fegie" w:date="2021-05-02T00:09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0" w:author="Fegie" w:date="2021-05-02T01:47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491349" w14:textId="1AD1A66D" w:rsidR="001C4557" w:rsidRDefault="001C4557" w:rsidP="001C4557">
            <w:pPr>
              <w:rPr>
                <w:ins w:id="22071" w:author="Fegie" w:date="2021-05-02T00:09:00Z"/>
                <w:rFonts w:ascii="標楷體" w:eastAsia="標楷體" w:hAnsi="標楷體"/>
              </w:rPr>
            </w:pPr>
            <w:ins w:id="22072" w:author="Fegie" w:date="2021-05-02T01:46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3" w:author="Fegie" w:date="2021-05-02T01:47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75D34E" w14:textId="6226996F" w:rsidR="001C4557" w:rsidRDefault="001C4557" w:rsidP="001C4557">
            <w:pPr>
              <w:rPr>
                <w:ins w:id="22074" w:author="Fegie" w:date="2021-05-02T00:09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5" w:author="Fegie" w:date="2021-05-02T01:47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380D82" w14:textId="77777777" w:rsidR="001C4557" w:rsidRDefault="001C4557" w:rsidP="001C4557">
            <w:pPr>
              <w:rPr>
                <w:ins w:id="22076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7" w:author="Fegie" w:date="2021-05-02T01:47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E77E40" w14:textId="77777777" w:rsidR="001C4557" w:rsidRDefault="001C4557" w:rsidP="001C4557">
            <w:pPr>
              <w:rPr>
                <w:ins w:id="22078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9" w:author="Fegie" w:date="2021-05-02T01:47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E338F7" w14:textId="77777777" w:rsidR="001C4557" w:rsidRDefault="001C4557" w:rsidP="001C4557">
            <w:pPr>
              <w:rPr>
                <w:ins w:id="22080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81" w:author="Fegie" w:date="2021-05-02T01:47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0D1BCC" w14:textId="35D15F5B" w:rsidR="001C4557" w:rsidRDefault="001C4557" w:rsidP="001C4557">
            <w:pPr>
              <w:rPr>
                <w:ins w:id="22082" w:author="Fegie" w:date="2021-05-02T00:09:00Z"/>
                <w:rFonts w:ascii="標楷體" w:eastAsia="標楷體" w:hAnsi="標楷體"/>
              </w:rPr>
            </w:pPr>
            <w:ins w:id="22083" w:author="Fegie" w:date="2021-05-02T02:0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084" w:author="Fegie" w:date="2021-05-02T01:47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C3F14DF" w14:textId="6F1D5311" w:rsidR="001C4557" w:rsidRPr="0011402B" w:rsidRDefault="001C4557">
            <w:pPr>
              <w:snapToGrid w:val="0"/>
              <w:rPr>
                <w:ins w:id="22085" w:author="Fegie" w:date="2021-05-02T02:06:00Z"/>
                <w:rFonts w:ascii="標楷體" w:eastAsia="標楷體" w:hAnsi="標楷體"/>
                <w:color w:val="000000" w:themeColor="text1"/>
                <w:rPrChange w:id="22086" w:author="Fegie" w:date="2021-05-02T02:06:00Z">
                  <w:rPr>
                    <w:ins w:id="22087" w:author="Fegie" w:date="2021-05-02T02:06:00Z"/>
                  </w:rPr>
                </w:rPrChange>
              </w:rPr>
              <w:pPrChange w:id="22088" w:author="Fegie" w:date="2021-05-02T02:06:00Z">
                <w:pPr>
                  <w:snapToGrid w:val="0"/>
                  <w:ind w:left="238" w:hangingChars="99" w:hanging="238"/>
                </w:pPr>
              </w:pPrChange>
            </w:pPr>
            <w:ins w:id="22089" w:author="Fegie" w:date="2021-05-02T02:06:00Z">
              <w:r>
                <w:rPr>
                  <w:rFonts w:ascii="標楷體" w:eastAsia="標楷體" w:hAnsi="標楷體" w:hint="eastAsia"/>
                  <w:color w:val="000000" w:themeColor="text1"/>
                </w:rPr>
                <w:t>1.</w:t>
              </w:r>
              <w:r w:rsidRPr="0011402B">
                <w:rPr>
                  <w:rFonts w:ascii="標楷體" w:eastAsia="標楷體" w:hAnsi="標楷體" w:hint="eastAsia"/>
                  <w:color w:val="000000" w:themeColor="text1"/>
                  <w:rPrChange w:id="22090" w:author="Fegie" w:date="2021-05-02T02:06:00Z">
                    <w:rPr>
                      <w:rFonts w:hint="eastAsia"/>
                    </w:rPr>
                  </w:rPrChange>
                </w:rPr>
                <w:t>自動顯示負債總和不必輸入</w:t>
              </w:r>
            </w:ins>
          </w:p>
          <w:p w14:paraId="04707D35" w14:textId="5727D446" w:rsidR="001C4557" w:rsidRPr="0011402B" w:rsidRDefault="001C4557">
            <w:pPr>
              <w:snapToGrid w:val="0"/>
              <w:rPr>
                <w:ins w:id="22091" w:author="Fegie" w:date="2021-05-02T00:09:00Z"/>
                <w:rFonts w:ascii="標楷體" w:eastAsia="標楷體" w:hAnsi="標楷體"/>
                <w:rPrChange w:id="22092" w:author="Fegie" w:date="2021-05-02T02:06:00Z">
                  <w:rPr>
                    <w:ins w:id="22093" w:author="Fegie" w:date="2021-05-02T00:09:00Z"/>
                  </w:rPr>
                </w:rPrChange>
              </w:rPr>
              <w:pPrChange w:id="22094" w:author="Fegie" w:date="2021-05-02T02:06:00Z">
                <w:pPr/>
              </w:pPrChange>
            </w:pPr>
            <w:ins w:id="22095" w:author="Fegie" w:date="2021-05-02T02:06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2096" w:author="Fegie" w:date="2021-05-02T02:07:00Z"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1C4557" w14:paraId="6A6AEB33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2097" w:author="Fegie" w:date="2021-05-02T01:4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2098" w:author="Fegie" w:date="2021-05-02T00:09:00Z"/>
          <w:trPrChange w:id="22099" w:author="Fegie" w:date="2021-05-02T01:47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100" w:author="Fegie" w:date="2021-05-02T01:47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6D3BA7" w14:textId="77777777" w:rsidR="001C4557" w:rsidRDefault="001C4557" w:rsidP="001C4557">
            <w:pPr>
              <w:rPr>
                <w:ins w:id="22101" w:author="Fegie" w:date="2021-05-02T00:09:00Z"/>
                <w:rFonts w:ascii="標楷體" w:eastAsia="標楷體" w:hAnsi="標楷體"/>
              </w:rPr>
            </w:pPr>
            <w:ins w:id="22102" w:author="Fegie" w:date="2021-05-02T00:09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03" w:author="Fegie" w:date="2021-05-02T01:47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9665FD" w14:textId="6B31AA48" w:rsidR="001C4557" w:rsidRDefault="001C4557" w:rsidP="001C4557">
            <w:pPr>
              <w:rPr>
                <w:ins w:id="22104" w:author="Fegie" w:date="2021-05-02T00:09:00Z"/>
                <w:rFonts w:ascii="標楷體" w:eastAsia="標楷體" w:hAnsi="標楷體"/>
              </w:rPr>
            </w:pPr>
            <w:ins w:id="22105" w:author="Fegie" w:date="2021-05-02T01:47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06" w:author="Fegie" w:date="2021-05-02T01:47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D3591A" w14:textId="1FF99EE8" w:rsidR="001C4557" w:rsidRDefault="001C4557" w:rsidP="001C4557">
            <w:pPr>
              <w:rPr>
                <w:ins w:id="22107" w:author="Fegie" w:date="2021-05-02T00:09:00Z"/>
                <w:rFonts w:ascii="標楷體" w:eastAsia="標楷體" w:hAnsi="標楷體"/>
              </w:rPr>
            </w:pPr>
            <w:ins w:id="22108" w:author="Fegie" w:date="2021-05-02T02:03:00Z">
              <w:del w:id="22109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110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11" w:author="Fegie" w:date="2021-05-02T01:47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E0B24" w14:textId="77777777" w:rsidR="001C4557" w:rsidRDefault="001C4557" w:rsidP="001C4557">
            <w:pPr>
              <w:rPr>
                <w:ins w:id="22112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13" w:author="Fegie" w:date="2021-05-02T01:47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E55F9" w14:textId="77777777" w:rsidR="001C4557" w:rsidRDefault="001C4557" w:rsidP="001C4557">
            <w:pPr>
              <w:rPr>
                <w:ins w:id="22114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15" w:author="Fegie" w:date="2021-05-02T01:47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C4E888" w14:textId="77777777" w:rsidR="001C4557" w:rsidRDefault="001C4557" w:rsidP="001C4557">
            <w:pPr>
              <w:rPr>
                <w:ins w:id="22116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17" w:author="Fegie" w:date="2021-05-02T01:47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197049" w14:textId="6CAC92BF" w:rsidR="001C4557" w:rsidRDefault="001C4557" w:rsidP="001C4557">
            <w:pPr>
              <w:rPr>
                <w:ins w:id="22118" w:author="Fegie" w:date="2021-05-02T00:09:00Z"/>
                <w:rFonts w:ascii="標楷體" w:eastAsia="標楷體" w:hAnsi="標楷體"/>
              </w:rPr>
            </w:pPr>
            <w:ins w:id="22119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120" w:author="Fegie" w:date="2021-05-02T01:47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071C47C" w14:textId="77777777" w:rsidR="001C4557" w:rsidRDefault="001C4557" w:rsidP="001C4557">
            <w:pPr>
              <w:rPr>
                <w:ins w:id="22121" w:author="Fegie" w:date="2021-05-02T02:14:00Z"/>
                <w:rFonts w:ascii="標楷體" w:eastAsia="標楷體" w:hAnsi="標楷體"/>
              </w:rPr>
            </w:pPr>
            <w:ins w:id="22122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78BB2A0" w14:textId="77777777" w:rsidR="001C4557" w:rsidRPr="00F37A9C" w:rsidRDefault="001C4557" w:rsidP="001C4557">
            <w:pPr>
              <w:ind w:left="226" w:hangingChars="94" w:hanging="226"/>
              <w:rPr>
                <w:ins w:id="22123" w:author="Fegie" w:date="2021-05-02T02:14:00Z"/>
                <w:rFonts w:ascii="標楷體" w:eastAsia="標楷體" w:hAnsi="標楷體"/>
              </w:rPr>
            </w:pPr>
            <w:ins w:id="22124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155054FB" w14:textId="77777777" w:rsidR="001C4557" w:rsidRDefault="001C4557" w:rsidP="001C4557">
            <w:pPr>
              <w:ind w:left="226" w:hangingChars="94" w:hanging="226"/>
              <w:rPr>
                <w:ins w:id="22125" w:author="Fegie" w:date="2021-05-02T02:14:00Z"/>
                <w:rFonts w:ascii="標楷體" w:eastAsia="標楷體" w:hAnsi="標楷體"/>
              </w:rPr>
            </w:pPr>
            <w:ins w:id="22126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4A85FAB" w14:textId="3D6C159F" w:rsidR="001C4557" w:rsidRDefault="001C4557" w:rsidP="001C4557">
            <w:pPr>
              <w:rPr>
                <w:ins w:id="22127" w:author="Fegie" w:date="2021-05-02T00:09:00Z"/>
                <w:rFonts w:ascii="標楷體" w:eastAsia="標楷體" w:hAnsi="標楷體"/>
              </w:rPr>
            </w:pPr>
            <w:ins w:id="22128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129" w:author="Fegie" w:date="2021-05-02T02:17:00Z"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1C4557" w14:paraId="7056BB44" w14:textId="77777777" w:rsidTr="000C4C7B">
        <w:trPr>
          <w:trHeight w:val="291"/>
          <w:jc w:val="center"/>
          <w:ins w:id="22130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7860" w14:textId="07E5CBDE" w:rsidR="001C4557" w:rsidRDefault="001C4557" w:rsidP="001C4557">
            <w:pPr>
              <w:rPr>
                <w:ins w:id="22131" w:author="Fegie" w:date="2021-05-02T01:47:00Z"/>
                <w:rFonts w:ascii="標楷體" w:eastAsia="標楷體" w:hAnsi="標楷體"/>
              </w:rPr>
            </w:pPr>
            <w:ins w:id="22132" w:author="Fegie" w:date="2021-05-02T01:47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E56C" w14:textId="6D1D848E" w:rsidR="001C4557" w:rsidRDefault="001C4557" w:rsidP="001C4557">
            <w:pPr>
              <w:rPr>
                <w:ins w:id="22133" w:author="Fegie" w:date="2021-05-02T01:47:00Z"/>
                <w:rFonts w:ascii="標楷體" w:eastAsia="標楷體" w:hAnsi="標楷體"/>
              </w:rPr>
            </w:pPr>
            <w:ins w:id="22134" w:author="Fegie" w:date="2021-05-02T01:47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4551" w14:textId="7A77C818" w:rsidR="001C4557" w:rsidRDefault="001C4557" w:rsidP="001C4557">
            <w:pPr>
              <w:rPr>
                <w:ins w:id="22135" w:author="Fegie" w:date="2021-05-02T01:47:00Z"/>
                <w:rFonts w:ascii="標楷體" w:eastAsia="標楷體" w:hAnsi="標楷體"/>
              </w:rPr>
            </w:pPr>
            <w:ins w:id="22136" w:author="Fegie" w:date="2021-05-02T02:03:00Z">
              <w:del w:id="2213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138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2E92D" w14:textId="77777777" w:rsidR="001C4557" w:rsidRDefault="001C4557" w:rsidP="001C4557">
            <w:pPr>
              <w:rPr>
                <w:ins w:id="22139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83864" w14:textId="77777777" w:rsidR="001C4557" w:rsidRDefault="001C4557" w:rsidP="001C4557">
            <w:pPr>
              <w:rPr>
                <w:ins w:id="22140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3464" w14:textId="77777777" w:rsidR="001C4557" w:rsidRDefault="001C4557" w:rsidP="001C4557">
            <w:pPr>
              <w:rPr>
                <w:ins w:id="22141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8E8F" w14:textId="46944DFA" w:rsidR="001C4557" w:rsidRDefault="001C4557" w:rsidP="001C4557">
            <w:pPr>
              <w:rPr>
                <w:ins w:id="22142" w:author="Fegie" w:date="2021-05-02T01:47:00Z"/>
                <w:rFonts w:ascii="標楷體" w:eastAsia="標楷體" w:hAnsi="標楷體"/>
              </w:rPr>
            </w:pPr>
            <w:ins w:id="22143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7A0F" w14:textId="77777777" w:rsidR="001C4557" w:rsidRDefault="001C4557" w:rsidP="001C4557">
            <w:pPr>
              <w:rPr>
                <w:ins w:id="22144" w:author="Fegie" w:date="2021-05-02T02:14:00Z"/>
                <w:rFonts w:ascii="標楷體" w:eastAsia="標楷體" w:hAnsi="標楷體"/>
              </w:rPr>
            </w:pPr>
            <w:ins w:id="22145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EA08451" w14:textId="77777777" w:rsidR="001C4557" w:rsidRPr="00F37A9C" w:rsidRDefault="001C4557" w:rsidP="001C4557">
            <w:pPr>
              <w:ind w:left="226" w:hangingChars="94" w:hanging="226"/>
              <w:rPr>
                <w:ins w:id="22146" w:author="Fegie" w:date="2021-05-02T02:14:00Z"/>
                <w:rFonts w:ascii="標楷體" w:eastAsia="標楷體" w:hAnsi="標楷體"/>
              </w:rPr>
            </w:pPr>
            <w:ins w:id="22147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F00DC70" w14:textId="77777777" w:rsidR="001C4557" w:rsidRDefault="001C4557" w:rsidP="001C4557">
            <w:pPr>
              <w:ind w:left="226" w:hangingChars="94" w:hanging="226"/>
              <w:rPr>
                <w:ins w:id="22148" w:author="Fegie" w:date="2021-05-02T02:14:00Z"/>
                <w:rFonts w:ascii="標楷體" w:eastAsia="標楷體" w:hAnsi="標楷體"/>
              </w:rPr>
            </w:pPr>
            <w:ins w:id="22149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1FFE090" w14:textId="01F78331" w:rsidR="001C4557" w:rsidRDefault="001C4557" w:rsidP="001C4557">
            <w:pPr>
              <w:snapToGrid w:val="0"/>
              <w:ind w:left="238" w:hangingChars="99" w:hanging="238"/>
              <w:rPr>
                <w:ins w:id="22150" w:author="Fegie" w:date="2021-05-02T01:47:00Z"/>
                <w:rFonts w:ascii="標楷體" w:eastAsia="標楷體" w:hAnsi="標楷體"/>
                <w:color w:val="000000" w:themeColor="text1"/>
              </w:rPr>
            </w:pPr>
            <w:ins w:id="22151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152" w:author="Fegie" w:date="2021-05-02T02:18:00Z"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1C4557" w14:paraId="74BA7091" w14:textId="77777777" w:rsidTr="000C4C7B">
        <w:trPr>
          <w:trHeight w:val="291"/>
          <w:jc w:val="center"/>
          <w:ins w:id="22153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BC39" w14:textId="694D8170" w:rsidR="001C4557" w:rsidRDefault="001C4557" w:rsidP="001C4557">
            <w:pPr>
              <w:rPr>
                <w:ins w:id="22154" w:author="Fegie" w:date="2021-05-02T01:47:00Z"/>
                <w:rFonts w:ascii="標楷體" w:eastAsia="標楷體" w:hAnsi="標楷體"/>
              </w:rPr>
            </w:pPr>
            <w:ins w:id="22155" w:author="Fegie" w:date="2021-05-02T01:47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8DC8" w14:textId="671C6F42" w:rsidR="001C4557" w:rsidRDefault="001C4557" w:rsidP="001C4557">
            <w:pPr>
              <w:rPr>
                <w:ins w:id="22156" w:author="Fegie" w:date="2021-05-02T01:47:00Z"/>
                <w:rFonts w:ascii="標楷體" w:eastAsia="標楷體" w:hAnsi="標楷體"/>
              </w:rPr>
            </w:pPr>
            <w:ins w:id="22157" w:author="Fegie" w:date="2021-05-02T01:47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5F88A" w14:textId="5CFE0858" w:rsidR="001C4557" w:rsidRDefault="001C4557" w:rsidP="001C4557">
            <w:pPr>
              <w:rPr>
                <w:ins w:id="22158" w:author="Fegie" w:date="2021-05-02T01:47:00Z"/>
                <w:rFonts w:ascii="標楷體" w:eastAsia="標楷體" w:hAnsi="標楷體"/>
              </w:rPr>
            </w:pPr>
            <w:ins w:id="22159" w:author="Fegie" w:date="2021-05-02T02:03:00Z">
              <w:del w:id="2216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161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986" w14:textId="77777777" w:rsidR="001C4557" w:rsidRDefault="001C4557" w:rsidP="001C4557">
            <w:pPr>
              <w:rPr>
                <w:ins w:id="22162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AB040" w14:textId="77777777" w:rsidR="001C4557" w:rsidRDefault="001C4557" w:rsidP="001C4557">
            <w:pPr>
              <w:rPr>
                <w:ins w:id="22163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69C8" w14:textId="77777777" w:rsidR="001C4557" w:rsidRDefault="001C4557" w:rsidP="001C4557">
            <w:pPr>
              <w:rPr>
                <w:ins w:id="22164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F207" w14:textId="1AE3185E" w:rsidR="001C4557" w:rsidRDefault="001C4557" w:rsidP="001C4557">
            <w:pPr>
              <w:rPr>
                <w:ins w:id="22165" w:author="Fegie" w:date="2021-05-02T01:47:00Z"/>
                <w:rFonts w:ascii="標楷體" w:eastAsia="標楷體" w:hAnsi="標楷體"/>
              </w:rPr>
            </w:pPr>
            <w:ins w:id="22166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DBE3" w14:textId="77777777" w:rsidR="001C4557" w:rsidRDefault="001C4557" w:rsidP="001C4557">
            <w:pPr>
              <w:rPr>
                <w:ins w:id="22167" w:author="Fegie" w:date="2021-05-02T02:14:00Z"/>
                <w:rFonts w:ascii="標楷體" w:eastAsia="標楷體" w:hAnsi="標楷體"/>
              </w:rPr>
            </w:pPr>
            <w:ins w:id="22168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F6D8E33" w14:textId="77777777" w:rsidR="001C4557" w:rsidRPr="00F37A9C" w:rsidRDefault="001C4557" w:rsidP="001C4557">
            <w:pPr>
              <w:ind w:left="226" w:hangingChars="94" w:hanging="226"/>
              <w:rPr>
                <w:ins w:id="22169" w:author="Fegie" w:date="2021-05-02T02:14:00Z"/>
                <w:rFonts w:ascii="標楷體" w:eastAsia="標楷體" w:hAnsi="標楷體"/>
              </w:rPr>
            </w:pPr>
            <w:ins w:id="22170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8F50261" w14:textId="77777777" w:rsidR="001C4557" w:rsidRDefault="001C4557" w:rsidP="001C4557">
            <w:pPr>
              <w:ind w:left="226" w:hangingChars="94" w:hanging="226"/>
              <w:rPr>
                <w:ins w:id="22171" w:author="Fegie" w:date="2021-05-02T02:14:00Z"/>
                <w:rFonts w:ascii="標楷體" w:eastAsia="標楷體" w:hAnsi="標楷體"/>
              </w:rPr>
            </w:pPr>
            <w:ins w:id="22172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927BE40" w14:textId="7990F4D7" w:rsidR="001C4557" w:rsidRDefault="001C4557" w:rsidP="001C4557">
            <w:pPr>
              <w:snapToGrid w:val="0"/>
              <w:ind w:left="238" w:hangingChars="99" w:hanging="238"/>
              <w:rPr>
                <w:ins w:id="22173" w:author="Fegie" w:date="2021-05-02T01:47:00Z"/>
                <w:rFonts w:ascii="標楷體" w:eastAsia="標楷體" w:hAnsi="標楷體"/>
                <w:color w:val="000000" w:themeColor="text1"/>
              </w:rPr>
            </w:pPr>
            <w:ins w:id="22174" w:author="Fegie" w:date="2021-05-02T02:14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175" w:author="Fegie" w:date="2021-05-02T02:18:00Z"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1C4557" w14:paraId="66373D3A" w14:textId="77777777" w:rsidTr="000C4C7B">
        <w:trPr>
          <w:trHeight w:val="291"/>
          <w:jc w:val="center"/>
          <w:ins w:id="22176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FCF1E" w14:textId="34AB9B1D" w:rsidR="001C4557" w:rsidRDefault="001C4557" w:rsidP="001C4557">
            <w:pPr>
              <w:rPr>
                <w:ins w:id="22177" w:author="Fegie" w:date="2021-05-02T01:47:00Z"/>
                <w:rFonts w:ascii="標楷體" w:eastAsia="標楷體" w:hAnsi="標楷體"/>
              </w:rPr>
            </w:pPr>
            <w:ins w:id="22178" w:author="Fegie" w:date="2021-05-02T01:47:00Z">
              <w:r>
                <w:rPr>
                  <w:rFonts w:ascii="標楷體" w:eastAsia="標楷體" w:hAnsi="標楷體" w:hint="eastAsia"/>
                </w:rPr>
                <w:lastRenderedPageBreak/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9A6DD" w14:textId="655142BF" w:rsidR="001C4557" w:rsidRDefault="001C4557" w:rsidP="001C4557">
            <w:pPr>
              <w:rPr>
                <w:ins w:id="22179" w:author="Fegie" w:date="2021-05-02T01:47:00Z"/>
                <w:rFonts w:ascii="標楷體" w:eastAsia="標楷體" w:hAnsi="標楷體"/>
              </w:rPr>
            </w:pPr>
            <w:ins w:id="22180" w:author="Fegie" w:date="2021-05-02T01:47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33497" w14:textId="62A9AA66" w:rsidR="001C4557" w:rsidRDefault="001C4557" w:rsidP="001C4557">
            <w:pPr>
              <w:rPr>
                <w:ins w:id="22181" w:author="Fegie" w:date="2021-05-02T01:47:00Z"/>
                <w:rFonts w:ascii="標楷體" w:eastAsia="標楷體" w:hAnsi="標楷體"/>
              </w:rPr>
            </w:pPr>
            <w:ins w:id="22182" w:author="Fegie" w:date="2021-05-02T02:03:00Z">
              <w:del w:id="22183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184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698F" w14:textId="77777777" w:rsidR="001C4557" w:rsidRDefault="001C4557" w:rsidP="001C4557">
            <w:pPr>
              <w:rPr>
                <w:ins w:id="22185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7196" w14:textId="77777777" w:rsidR="001C4557" w:rsidRDefault="001C4557" w:rsidP="001C4557">
            <w:pPr>
              <w:rPr>
                <w:ins w:id="22186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4AC7" w14:textId="77777777" w:rsidR="001C4557" w:rsidRDefault="001C4557" w:rsidP="001C4557">
            <w:pPr>
              <w:rPr>
                <w:ins w:id="22187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27B" w14:textId="75303CEE" w:rsidR="001C4557" w:rsidRDefault="001C4557" w:rsidP="001C4557">
            <w:pPr>
              <w:rPr>
                <w:ins w:id="22188" w:author="Fegie" w:date="2021-05-02T01:47:00Z"/>
                <w:rFonts w:ascii="標楷體" w:eastAsia="標楷體" w:hAnsi="標楷體"/>
              </w:rPr>
            </w:pPr>
            <w:ins w:id="22189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F4196" w14:textId="77777777" w:rsidR="001C4557" w:rsidRDefault="001C4557" w:rsidP="001C4557">
            <w:pPr>
              <w:rPr>
                <w:ins w:id="22190" w:author="Fegie" w:date="2021-05-02T02:14:00Z"/>
                <w:rFonts w:ascii="標楷體" w:eastAsia="標楷體" w:hAnsi="標楷體"/>
              </w:rPr>
            </w:pPr>
            <w:ins w:id="22191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7F3E053" w14:textId="77777777" w:rsidR="001C4557" w:rsidRPr="00F37A9C" w:rsidRDefault="001C4557" w:rsidP="001C4557">
            <w:pPr>
              <w:ind w:left="226" w:hangingChars="94" w:hanging="226"/>
              <w:rPr>
                <w:ins w:id="22192" w:author="Fegie" w:date="2021-05-02T02:14:00Z"/>
                <w:rFonts w:ascii="標楷體" w:eastAsia="標楷體" w:hAnsi="標楷體"/>
              </w:rPr>
            </w:pPr>
            <w:ins w:id="22193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1F198E9" w14:textId="77777777" w:rsidR="001C4557" w:rsidRDefault="001C4557" w:rsidP="001C4557">
            <w:pPr>
              <w:ind w:left="226" w:hangingChars="94" w:hanging="226"/>
              <w:rPr>
                <w:ins w:id="22194" w:author="Fegie" w:date="2021-05-02T02:14:00Z"/>
                <w:rFonts w:ascii="標楷體" w:eastAsia="標楷體" w:hAnsi="標楷體"/>
              </w:rPr>
            </w:pPr>
            <w:ins w:id="22195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E5A3885" w14:textId="43883A8F" w:rsidR="001C4557" w:rsidRDefault="001C4557" w:rsidP="001C4557">
            <w:pPr>
              <w:snapToGrid w:val="0"/>
              <w:ind w:left="238" w:hangingChars="99" w:hanging="238"/>
              <w:rPr>
                <w:ins w:id="22196" w:author="Fegie" w:date="2021-05-02T01:47:00Z"/>
                <w:rFonts w:ascii="標楷體" w:eastAsia="標楷體" w:hAnsi="標楷體"/>
                <w:color w:val="000000" w:themeColor="text1"/>
              </w:rPr>
            </w:pPr>
            <w:ins w:id="22197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198" w:author="Fegie" w:date="2021-05-02T02:18:00Z"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1C4557" w14:paraId="4D5C14B4" w14:textId="77777777" w:rsidTr="000C4C7B">
        <w:trPr>
          <w:trHeight w:val="291"/>
          <w:jc w:val="center"/>
          <w:ins w:id="22199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3AED" w14:textId="48BA4EEA" w:rsidR="001C4557" w:rsidRDefault="001C4557" w:rsidP="001C4557">
            <w:pPr>
              <w:rPr>
                <w:ins w:id="22200" w:author="Fegie" w:date="2021-05-02T01:47:00Z"/>
                <w:rFonts w:ascii="標楷體" w:eastAsia="標楷體" w:hAnsi="標楷體"/>
              </w:rPr>
            </w:pPr>
            <w:ins w:id="22201" w:author="Fegie" w:date="2021-05-02T01:47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61B4" w14:textId="7AEFB2CB" w:rsidR="001C4557" w:rsidRDefault="001C4557" w:rsidP="001C4557">
            <w:pPr>
              <w:rPr>
                <w:ins w:id="22202" w:author="Fegie" w:date="2021-05-02T01:47:00Z"/>
                <w:rFonts w:ascii="標楷體" w:eastAsia="標楷體" w:hAnsi="標楷體"/>
              </w:rPr>
            </w:pPr>
            <w:ins w:id="22203" w:author="Fegie" w:date="2021-05-02T01:47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F46E" w14:textId="566F91AA" w:rsidR="001C4557" w:rsidRDefault="001C4557" w:rsidP="001C4557">
            <w:pPr>
              <w:rPr>
                <w:ins w:id="22204" w:author="Fegie" w:date="2021-05-02T01:47:00Z"/>
                <w:rFonts w:ascii="標楷體" w:eastAsia="標楷體" w:hAnsi="標楷體"/>
              </w:rPr>
            </w:pPr>
            <w:ins w:id="22205" w:author="Fegie" w:date="2021-05-02T02:03:00Z">
              <w:del w:id="2220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207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0916" w14:textId="77777777" w:rsidR="001C4557" w:rsidRDefault="001C4557" w:rsidP="001C4557">
            <w:pPr>
              <w:rPr>
                <w:ins w:id="22208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64C3" w14:textId="77777777" w:rsidR="001C4557" w:rsidRDefault="001C4557" w:rsidP="001C4557">
            <w:pPr>
              <w:rPr>
                <w:ins w:id="22209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B6987" w14:textId="77777777" w:rsidR="001C4557" w:rsidRDefault="001C4557" w:rsidP="001C4557">
            <w:pPr>
              <w:rPr>
                <w:ins w:id="22210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2DF8" w14:textId="1130E155" w:rsidR="001C4557" w:rsidRDefault="001C4557" w:rsidP="001C4557">
            <w:pPr>
              <w:rPr>
                <w:ins w:id="22211" w:author="Fegie" w:date="2021-05-02T01:47:00Z"/>
                <w:rFonts w:ascii="標楷體" w:eastAsia="標楷體" w:hAnsi="標楷體"/>
              </w:rPr>
            </w:pPr>
            <w:ins w:id="22212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8C40" w14:textId="77777777" w:rsidR="001C4557" w:rsidRDefault="001C4557" w:rsidP="001C4557">
            <w:pPr>
              <w:rPr>
                <w:ins w:id="22213" w:author="Fegie" w:date="2021-05-02T02:14:00Z"/>
                <w:rFonts w:ascii="標楷體" w:eastAsia="標楷體" w:hAnsi="標楷體"/>
              </w:rPr>
            </w:pPr>
            <w:ins w:id="22214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2EB4CF0" w14:textId="77777777" w:rsidR="001C4557" w:rsidRPr="00F37A9C" w:rsidRDefault="001C4557" w:rsidP="001C4557">
            <w:pPr>
              <w:ind w:left="226" w:hangingChars="94" w:hanging="226"/>
              <w:rPr>
                <w:ins w:id="22215" w:author="Fegie" w:date="2021-05-02T02:14:00Z"/>
                <w:rFonts w:ascii="標楷體" w:eastAsia="標楷體" w:hAnsi="標楷體"/>
              </w:rPr>
            </w:pPr>
            <w:ins w:id="22216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7F37D48" w14:textId="77777777" w:rsidR="001C4557" w:rsidRDefault="001C4557" w:rsidP="001C4557">
            <w:pPr>
              <w:ind w:left="226" w:hangingChars="94" w:hanging="226"/>
              <w:rPr>
                <w:ins w:id="22217" w:author="Fegie" w:date="2021-05-02T02:14:00Z"/>
                <w:rFonts w:ascii="標楷體" w:eastAsia="標楷體" w:hAnsi="標楷體"/>
              </w:rPr>
            </w:pPr>
            <w:ins w:id="22218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11DC5957" w14:textId="2F8E88B0" w:rsidR="001C4557" w:rsidRDefault="001C4557" w:rsidP="001C4557">
            <w:pPr>
              <w:snapToGrid w:val="0"/>
              <w:ind w:left="238" w:hangingChars="99" w:hanging="238"/>
              <w:rPr>
                <w:ins w:id="22219" w:author="Fegie" w:date="2021-05-02T01:47:00Z"/>
                <w:rFonts w:ascii="標楷體" w:eastAsia="標楷體" w:hAnsi="標楷體"/>
                <w:color w:val="000000" w:themeColor="text1"/>
              </w:rPr>
            </w:pPr>
            <w:ins w:id="22220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221" w:author="Fegie" w:date="2021-05-02T02:18:00Z"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1C4557" w14:paraId="7564CC94" w14:textId="77777777" w:rsidTr="000C4C7B">
        <w:trPr>
          <w:trHeight w:val="291"/>
          <w:jc w:val="center"/>
          <w:ins w:id="22222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519B" w14:textId="6B8BFD4A" w:rsidR="001C4557" w:rsidRDefault="001C4557" w:rsidP="001C4557">
            <w:pPr>
              <w:rPr>
                <w:ins w:id="22223" w:author="Fegie" w:date="2021-05-02T01:47:00Z"/>
                <w:rFonts w:ascii="標楷體" w:eastAsia="標楷體" w:hAnsi="標楷體"/>
              </w:rPr>
            </w:pPr>
            <w:ins w:id="22224" w:author="Fegie" w:date="2021-05-02T01:47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E565D" w14:textId="0E3884D0" w:rsidR="001C4557" w:rsidRDefault="001C4557" w:rsidP="001C4557">
            <w:pPr>
              <w:rPr>
                <w:ins w:id="22225" w:author="Fegie" w:date="2021-05-02T01:47:00Z"/>
                <w:rFonts w:ascii="標楷體" w:eastAsia="標楷體" w:hAnsi="標楷體"/>
              </w:rPr>
            </w:pPr>
            <w:ins w:id="22226" w:author="Fegie" w:date="2021-05-02T01:48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0A53" w14:textId="4F0E4320" w:rsidR="001C4557" w:rsidRDefault="001C4557" w:rsidP="001C4557">
            <w:pPr>
              <w:rPr>
                <w:ins w:id="22227" w:author="Fegie" w:date="2021-05-02T01:47:00Z"/>
                <w:rFonts w:ascii="標楷體" w:eastAsia="標楷體" w:hAnsi="標楷體"/>
              </w:rPr>
            </w:pPr>
            <w:ins w:id="22228" w:author="Fegie" w:date="2021-05-02T02:03:00Z">
              <w:del w:id="2222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230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D225" w14:textId="77777777" w:rsidR="001C4557" w:rsidRDefault="001C4557" w:rsidP="001C4557">
            <w:pPr>
              <w:rPr>
                <w:ins w:id="22231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68D8F" w14:textId="77777777" w:rsidR="001C4557" w:rsidRDefault="001C4557" w:rsidP="001C4557">
            <w:pPr>
              <w:rPr>
                <w:ins w:id="22232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1A907" w14:textId="77777777" w:rsidR="001C4557" w:rsidRDefault="001C4557" w:rsidP="001C4557">
            <w:pPr>
              <w:rPr>
                <w:ins w:id="22233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319A" w14:textId="76AD9883" w:rsidR="001C4557" w:rsidRDefault="001C4557" w:rsidP="001C4557">
            <w:pPr>
              <w:rPr>
                <w:ins w:id="22234" w:author="Fegie" w:date="2021-05-02T01:47:00Z"/>
                <w:rFonts w:ascii="標楷體" w:eastAsia="標楷體" w:hAnsi="標楷體"/>
              </w:rPr>
            </w:pPr>
            <w:ins w:id="22235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C6A5" w14:textId="77777777" w:rsidR="001C4557" w:rsidRDefault="001C4557" w:rsidP="001C4557">
            <w:pPr>
              <w:rPr>
                <w:ins w:id="22236" w:author="Fegie" w:date="2021-05-02T02:14:00Z"/>
                <w:rFonts w:ascii="標楷體" w:eastAsia="標楷體" w:hAnsi="標楷體"/>
              </w:rPr>
            </w:pPr>
            <w:ins w:id="22237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FB37D82" w14:textId="77777777" w:rsidR="001C4557" w:rsidRPr="00F37A9C" w:rsidRDefault="001C4557" w:rsidP="001C4557">
            <w:pPr>
              <w:ind w:left="226" w:hangingChars="94" w:hanging="226"/>
              <w:rPr>
                <w:ins w:id="22238" w:author="Fegie" w:date="2021-05-02T02:14:00Z"/>
                <w:rFonts w:ascii="標楷體" w:eastAsia="標楷體" w:hAnsi="標楷體"/>
              </w:rPr>
            </w:pPr>
            <w:ins w:id="22239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3E2CEB3" w14:textId="77777777" w:rsidR="001C4557" w:rsidRDefault="001C4557" w:rsidP="001C4557">
            <w:pPr>
              <w:ind w:left="226" w:hangingChars="94" w:hanging="226"/>
              <w:rPr>
                <w:ins w:id="22240" w:author="Fegie" w:date="2021-05-02T02:14:00Z"/>
                <w:rFonts w:ascii="標楷體" w:eastAsia="標楷體" w:hAnsi="標楷體"/>
              </w:rPr>
            </w:pPr>
            <w:ins w:id="22241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A81ECC3" w14:textId="219DDD31" w:rsidR="001C4557" w:rsidRDefault="001C4557" w:rsidP="001C4557">
            <w:pPr>
              <w:snapToGrid w:val="0"/>
              <w:ind w:left="238" w:hangingChars="99" w:hanging="238"/>
              <w:rPr>
                <w:ins w:id="22242" w:author="Fegie" w:date="2021-05-02T01:47:00Z"/>
                <w:rFonts w:ascii="標楷體" w:eastAsia="標楷體" w:hAnsi="標楷體"/>
                <w:color w:val="000000" w:themeColor="text1"/>
              </w:rPr>
            </w:pPr>
            <w:ins w:id="22243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244" w:author="Fegie" w:date="2021-05-02T02:18:00Z">
              <w:r>
                <w:rPr>
                  <w:rFonts w:ascii="標楷體" w:eastAsia="標楷體" w:hAnsi="標楷體"/>
                </w:rPr>
                <w:t>Capit</w:t>
              </w:r>
            </w:ins>
            <w:ins w:id="22245" w:author="Fegie" w:date="2021-05-02T02:19:00Z">
              <w:r>
                <w:rPr>
                  <w:rFonts w:ascii="標楷體" w:eastAsia="標楷體" w:hAnsi="標楷體"/>
                </w:rPr>
                <w:t>al</w:t>
              </w:r>
            </w:ins>
          </w:p>
        </w:tc>
      </w:tr>
      <w:tr w:rsidR="001C4557" w14:paraId="1982524B" w14:textId="77777777" w:rsidTr="000C4C7B">
        <w:trPr>
          <w:trHeight w:val="291"/>
          <w:jc w:val="center"/>
          <w:ins w:id="22246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6DA" w14:textId="5FB19EAD" w:rsidR="001C4557" w:rsidRDefault="001C4557" w:rsidP="001C4557">
            <w:pPr>
              <w:rPr>
                <w:ins w:id="22247" w:author="Fegie" w:date="2021-05-02T01:47:00Z"/>
                <w:rFonts w:ascii="標楷體" w:eastAsia="標楷體" w:hAnsi="標楷體"/>
              </w:rPr>
            </w:pPr>
            <w:ins w:id="22248" w:author="Fegie" w:date="2021-05-02T01:48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0061" w14:textId="56561AA6" w:rsidR="001C4557" w:rsidRDefault="001C4557" w:rsidP="001C4557">
            <w:pPr>
              <w:rPr>
                <w:ins w:id="22249" w:author="Fegie" w:date="2021-05-02T01:47:00Z"/>
                <w:rFonts w:ascii="標楷體" w:eastAsia="標楷體" w:hAnsi="標楷體"/>
              </w:rPr>
            </w:pPr>
            <w:ins w:id="22250" w:author="Fegie" w:date="2021-05-02T01:48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5225" w14:textId="11322302" w:rsidR="001C4557" w:rsidRDefault="001C4557" w:rsidP="001C4557">
            <w:pPr>
              <w:rPr>
                <w:ins w:id="22251" w:author="Fegie" w:date="2021-05-02T01:47:00Z"/>
                <w:rFonts w:ascii="標楷體" w:eastAsia="標楷體" w:hAnsi="標楷體"/>
              </w:rPr>
            </w:pPr>
            <w:ins w:id="22252" w:author="Fegie" w:date="2021-05-02T02:03:00Z">
              <w:del w:id="2225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254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252B" w14:textId="77777777" w:rsidR="001C4557" w:rsidRDefault="001C4557" w:rsidP="001C4557">
            <w:pPr>
              <w:rPr>
                <w:ins w:id="22255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A04A" w14:textId="77777777" w:rsidR="001C4557" w:rsidRDefault="001C4557" w:rsidP="001C4557">
            <w:pPr>
              <w:rPr>
                <w:ins w:id="22256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FD2B" w14:textId="77777777" w:rsidR="001C4557" w:rsidRDefault="001C4557" w:rsidP="001C4557">
            <w:pPr>
              <w:rPr>
                <w:ins w:id="22257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1CA2" w14:textId="0C75170D" w:rsidR="001C4557" w:rsidRDefault="001C4557" w:rsidP="001C4557">
            <w:pPr>
              <w:rPr>
                <w:ins w:id="22258" w:author="Fegie" w:date="2021-05-02T01:47:00Z"/>
                <w:rFonts w:ascii="標楷體" w:eastAsia="標楷體" w:hAnsi="標楷體"/>
              </w:rPr>
            </w:pPr>
            <w:ins w:id="22259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DF5C4" w14:textId="77777777" w:rsidR="001C4557" w:rsidRDefault="001C4557" w:rsidP="001C4557">
            <w:pPr>
              <w:rPr>
                <w:ins w:id="22260" w:author="Fegie" w:date="2021-05-02T02:14:00Z"/>
                <w:rFonts w:ascii="標楷體" w:eastAsia="標楷體" w:hAnsi="標楷體"/>
              </w:rPr>
            </w:pPr>
            <w:ins w:id="22261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60A1CF9" w14:textId="77777777" w:rsidR="001C4557" w:rsidRPr="00F37A9C" w:rsidRDefault="001C4557" w:rsidP="001C4557">
            <w:pPr>
              <w:ind w:left="226" w:hangingChars="94" w:hanging="226"/>
              <w:rPr>
                <w:ins w:id="22262" w:author="Fegie" w:date="2021-05-02T02:14:00Z"/>
                <w:rFonts w:ascii="標楷體" w:eastAsia="標楷體" w:hAnsi="標楷體"/>
              </w:rPr>
            </w:pPr>
            <w:ins w:id="22263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D063BD8" w14:textId="77777777" w:rsidR="001C4557" w:rsidRDefault="001C4557" w:rsidP="001C4557">
            <w:pPr>
              <w:ind w:left="226" w:hangingChars="94" w:hanging="226"/>
              <w:rPr>
                <w:ins w:id="22264" w:author="Fegie" w:date="2021-05-02T02:14:00Z"/>
                <w:rFonts w:ascii="標楷體" w:eastAsia="標楷體" w:hAnsi="標楷體"/>
              </w:rPr>
            </w:pPr>
            <w:ins w:id="22265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CFA4DAB" w14:textId="54AD40CB" w:rsidR="001C4557" w:rsidRDefault="001C4557" w:rsidP="001C4557">
            <w:pPr>
              <w:snapToGrid w:val="0"/>
              <w:ind w:left="238" w:hangingChars="99" w:hanging="238"/>
              <w:rPr>
                <w:ins w:id="22266" w:author="Fegie" w:date="2021-05-02T01:47:00Z"/>
                <w:rFonts w:ascii="標楷體" w:eastAsia="標楷體" w:hAnsi="標楷體"/>
                <w:color w:val="000000" w:themeColor="text1"/>
              </w:rPr>
            </w:pPr>
            <w:ins w:id="22267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268" w:author="Fegie" w:date="2021-05-02T02:19:00Z"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1C4557" w14:paraId="528FB1B1" w14:textId="77777777" w:rsidTr="000C4C7B">
        <w:trPr>
          <w:trHeight w:val="291"/>
          <w:jc w:val="center"/>
          <w:ins w:id="22269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C0F3" w14:textId="5D1FB4E0" w:rsidR="001C4557" w:rsidRDefault="001C4557" w:rsidP="001C4557">
            <w:pPr>
              <w:rPr>
                <w:ins w:id="22270" w:author="Fegie" w:date="2021-05-02T01:47:00Z"/>
                <w:rFonts w:ascii="標楷體" w:eastAsia="標楷體" w:hAnsi="標楷體"/>
              </w:rPr>
            </w:pPr>
            <w:ins w:id="22271" w:author="Fegie" w:date="2021-05-02T01:48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D12" w14:textId="5D1C3079" w:rsidR="001C4557" w:rsidRDefault="001C4557" w:rsidP="001C4557">
            <w:pPr>
              <w:rPr>
                <w:ins w:id="22272" w:author="Fegie" w:date="2021-05-02T01:47:00Z"/>
                <w:rFonts w:ascii="標楷體" w:eastAsia="標楷體" w:hAnsi="標楷體"/>
              </w:rPr>
            </w:pPr>
            <w:ins w:id="22273" w:author="Fegie" w:date="2021-05-02T01:48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4F981" w14:textId="2CAD44C7" w:rsidR="001C4557" w:rsidRDefault="001C4557" w:rsidP="001C4557">
            <w:pPr>
              <w:rPr>
                <w:ins w:id="22274" w:author="Fegie" w:date="2021-05-02T01:47:00Z"/>
                <w:rFonts w:ascii="標楷體" w:eastAsia="標楷體" w:hAnsi="標楷體"/>
              </w:rPr>
            </w:pPr>
            <w:ins w:id="22275" w:author="Fegie" w:date="2021-05-02T02:03:00Z">
              <w:del w:id="2227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277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AC06" w14:textId="77777777" w:rsidR="001C4557" w:rsidRDefault="001C4557" w:rsidP="001C4557">
            <w:pPr>
              <w:rPr>
                <w:ins w:id="22278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813B5" w14:textId="77777777" w:rsidR="001C4557" w:rsidRDefault="001C4557" w:rsidP="001C4557">
            <w:pPr>
              <w:rPr>
                <w:ins w:id="22279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8E312" w14:textId="77777777" w:rsidR="001C4557" w:rsidRDefault="001C4557" w:rsidP="001C4557">
            <w:pPr>
              <w:rPr>
                <w:ins w:id="22280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EBA0" w14:textId="34309900" w:rsidR="001C4557" w:rsidRDefault="001C4557" w:rsidP="001C4557">
            <w:pPr>
              <w:rPr>
                <w:ins w:id="22281" w:author="Fegie" w:date="2021-05-02T01:47:00Z"/>
                <w:rFonts w:ascii="標楷體" w:eastAsia="標楷體" w:hAnsi="標楷體"/>
              </w:rPr>
            </w:pPr>
            <w:ins w:id="22282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4E84" w14:textId="77777777" w:rsidR="001C4557" w:rsidRDefault="001C4557" w:rsidP="001C4557">
            <w:pPr>
              <w:rPr>
                <w:ins w:id="22283" w:author="Fegie" w:date="2021-05-02T02:14:00Z"/>
                <w:rFonts w:ascii="標楷體" w:eastAsia="標楷體" w:hAnsi="標楷體"/>
              </w:rPr>
            </w:pPr>
            <w:ins w:id="22284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E2E1C82" w14:textId="77777777" w:rsidR="001C4557" w:rsidRPr="00F37A9C" w:rsidRDefault="001C4557" w:rsidP="001C4557">
            <w:pPr>
              <w:ind w:left="226" w:hangingChars="94" w:hanging="226"/>
              <w:rPr>
                <w:ins w:id="22285" w:author="Fegie" w:date="2021-05-02T02:14:00Z"/>
                <w:rFonts w:ascii="標楷體" w:eastAsia="標楷體" w:hAnsi="標楷體"/>
              </w:rPr>
            </w:pPr>
            <w:ins w:id="22286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A08791F" w14:textId="77777777" w:rsidR="001C4557" w:rsidRDefault="001C4557" w:rsidP="001C4557">
            <w:pPr>
              <w:ind w:left="226" w:hangingChars="94" w:hanging="226"/>
              <w:rPr>
                <w:ins w:id="22287" w:author="Fegie" w:date="2021-05-02T02:14:00Z"/>
                <w:rFonts w:ascii="標楷體" w:eastAsia="標楷體" w:hAnsi="標楷體"/>
              </w:rPr>
            </w:pPr>
            <w:ins w:id="22288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07B3AE8" w14:textId="05C3426E" w:rsidR="001C4557" w:rsidRDefault="001C4557" w:rsidP="001C4557">
            <w:pPr>
              <w:snapToGrid w:val="0"/>
              <w:ind w:left="238" w:hangingChars="99" w:hanging="238"/>
              <w:rPr>
                <w:ins w:id="22289" w:author="Fegie" w:date="2021-05-02T01:47:00Z"/>
                <w:rFonts w:ascii="標楷體" w:eastAsia="標楷體" w:hAnsi="標楷體"/>
                <w:color w:val="000000" w:themeColor="text1"/>
              </w:rPr>
            </w:pPr>
            <w:ins w:id="22290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291" w:author="Fegie" w:date="2021-05-02T02:19:00Z">
              <w:r>
                <w:rPr>
                  <w:rFonts w:ascii="標楷體" w:eastAsia="標楷體" w:hAnsi="標楷體"/>
                </w:rPr>
                <w:t>O</w:t>
              </w:r>
            </w:ins>
            <w:ins w:id="22292" w:author="Fegie" w:date="2021-05-02T02:20:00Z">
              <w:r>
                <w:rPr>
                  <w:rFonts w:ascii="標楷體" w:eastAsia="標楷體" w:hAnsi="標楷體"/>
                </w:rPr>
                <w:t>p</w:t>
              </w:r>
            </w:ins>
            <w:ins w:id="22293" w:author="Fegie" w:date="2021-05-02T02:19:00Z">
              <w:r>
                <w:rPr>
                  <w:rFonts w:ascii="標楷體" w:eastAsia="標楷體" w:hAnsi="標楷體"/>
                </w:rPr>
                <w:t>Income</w:t>
              </w:r>
            </w:ins>
          </w:p>
        </w:tc>
      </w:tr>
      <w:tr w:rsidR="001C4557" w14:paraId="5A277D45" w14:textId="77777777" w:rsidTr="000C4C7B">
        <w:trPr>
          <w:trHeight w:val="291"/>
          <w:jc w:val="center"/>
          <w:ins w:id="22294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B2F2" w14:textId="3B33E95F" w:rsidR="001C4557" w:rsidRDefault="001C4557" w:rsidP="001C4557">
            <w:pPr>
              <w:rPr>
                <w:ins w:id="22295" w:author="Fegie" w:date="2021-05-02T01:47:00Z"/>
                <w:rFonts w:ascii="標楷體" w:eastAsia="標楷體" w:hAnsi="標楷體"/>
              </w:rPr>
            </w:pPr>
            <w:ins w:id="22296" w:author="Fegie" w:date="2021-05-02T01:48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3DA1C" w14:textId="1BDF735D" w:rsidR="001C4557" w:rsidRDefault="001C4557" w:rsidP="001C4557">
            <w:pPr>
              <w:rPr>
                <w:ins w:id="22297" w:author="Fegie" w:date="2021-05-02T01:47:00Z"/>
                <w:rFonts w:ascii="標楷體" w:eastAsia="標楷體" w:hAnsi="標楷體"/>
              </w:rPr>
            </w:pPr>
            <w:ins w:id="22298" w:author="Fegie" w:date="2021-05-02T01:48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491A" w14:textId="0F1F82A9" w:rsidR="001C4557" w:rsidRDefault="001C4557" w:rsidP="001C4557">
            <w:pPr>
              <w:rPr>
                <w:ins w:id="22299" w:author="Fegie" w:date="2021-05-02T01:47:00Z"/>
                <w:rFonts w:ascii="標楷體" w:eastAsia="標楷體" w:hAnsi="標楷體"/>
              </w:rPr>
            </w:pPr>
            <w:ins w:id="22300" w:author="Fegie" w:date="2021-05-02T02:03:00Z">
              <w:del w:id="2230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302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37A0" w14:textId="77777777" w:rsidR="001C4557" w:rsidRDefault="001C4557" w:rsidP="001C4557">
            <w:pPr>
              <w:rPr>
                <w:ins w:id="22303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AAC0D" w14:textId="77777777" w:rsidR="001C4557" w:rsidRDefault="001C4557" w:rsidP="001C4557">
            <w:pPr>
              <w:rPr>
                <w:ins w:id="22304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27AA" w14:textId="77777777" w:rsidR="001C4557" w:rsidRDefault="001C4557" w:rsidP="001C4557">
            <w:pPr>
              <w:rPr>
                <w:ins w:id="22305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A6C3" w14:textId="24F26013" w:rsidR="001C4557" w:rsidRDefault="001C4557" w:rsidP="001C4557">
            <w:pPr>
              <w:rPr>
                <w:ins w:id="22306" w:author="Fegie" w:date="2021-05-02T01:47:00Z"/>
                <w:rFonts w:ascii="標楷體" w:eastAsia="標楷體" w:hAnsi="標楷體"/>
              </w:rPr>
            </w:pPr>
            <w:ins w:id="22307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F16A6" w14:textId="77777777" w:rsidR="001C4557" w:rsidRDefault="001C4557" w:rsidP="001C4557">
            <w:pPr>
              <w:rPr>
                <w:ins w:id="22308" w:author="Fegie" w:date="2021-05-02T02:14:00Z"/>
                <w:rFonts w:ascii="標楷體" w:eastAsia="標楷體" w:hAnsi="標楷體"/>
              </w:rPr>
            </w:pPr>
            <w:ins w:id="22309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EE4C09D" w14:textId="77777777" w:rsidR="001C4557" w:rsidRPr="00F37A9C" w:rsidRDefault="001C4557" w:rsidP="001C4557">
            <w:pPr>
              <w:ind w:left="226" w:hangingChars="94" w:hanging="226"/>
              <w:rPr>
                <w:ins w:id="22310" w:author="Fegie" w:date="2021-05-02T02:14:00Z"/>
                <w:rFonts w:ascii="標楷體" w:eastAsia="標楷體" w:hAnsi="標楷體"/>
              </w:rPr>
            </w:pPr>
            <w:ins w:id="22311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8BE067F" w14:textId="77777777" w:rsidR="001C4557" w:rsidRDefault="001C4557" w:rsidP="001C4557">
            <w:pPr>
              <w:ind w:left="226" w:hangingChars="94" w:hanging="226"/>
              <w:rPr>
                <w:ins w:id="22312" w:author="Fegie" w:date="2021-05-02T02:14:00Z"/>
                <w:rFonts w:ascii="標楷體" w:eastAsia="標楷體" w:hAnsi="標楷體"/>
              </w:rPr>
            </w:pPr>
            <w:ins w:id="22313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D5F4002" w14:textId="1CA9F576" w:rsidR="001C4557" w:rsidRDefault="001C4557" w:rsidP="001C4557">
            <w:pPr>
              <w:snapToGrid w:val="0"/>
              <w:ind w:left="238" w:hangingChars="99" w:hanging="238"/>
              <w:rPr>
                <w:ins w:id="22314" w:author="Fegie" w:date="2021-05-02T01:47:00Z"/>
                <w:rFonts w:ascii="標楷體" w:eastAsia="標楷體" w:hAnsi="標楷體"/>
                <w:color w:val="000000" w:themeColor="text1"/>
              </w:rPr>
            </w:pPr>
            <w:ins w:id="22315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316" w:author="Fegie" w:date="2021-05-02T02:19:00Z">
              <w:r>
                <w:rPr>
                  <w:rFonts w:ascii="標楷體" w:eastAsia="標楷體" w:hAnsi="標楷體"/>
                </w:rPr>
                <w:t>OpCo</w:t>
              </w:r>
            </w:ins>
            <w:ins w:id="22317" w:author="Fegie" w:date="2021-05-02T02:20:00Z">
              <w:r>
                <w:rPr>
                  <w:rFonts w:ascii="標楷體" w:eastAsia="標楷體" w:hAnsi="標楷體"/>
                </w:rPr>
                <w:t>st</w:t>
              </w:r>
            </w:ins>
          </w:p>
        </w:tc>
      </w:tr>
      <w:tr w:rsidR="001C4557" w14:paraId="1F65D0C2" w14:textId="77777777" w:rsidTr="000C4C7B">
        <w:trPr>
          <w:trHeight w:val="291"/>
          <w:jc w:val="center"/>
          <w:ins w:id="22318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FC002" w14:textId="7C0F0EAA" w:rsidR="001C4557" w:rsidRDefault="001C4557" w:rsidP="001C4557">
            <w:pPr>
              <w:rPr>
                <w:ins w:id="22319" w:author="Fegie" w:date="2021-05-02T01:47:00Z"/>
                <w:rFonts w:ascii="標楷體" w:eastAsia="標楷體" w:hAnsi="標楷體"/>
              </w:rPr>
            </w:pPr>
            <w:ins w:id="22320" w:author="Fegie" w:date="2021-05-02T01:48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CFB7" w14:textId="6867697C" w:rsidR="001C4557" w:rsidRDefault="001C4557" w:rsidP="001C4557">
            <w:pPr>
              <w:rPr>
                <w:ins w:id="22321" w:author="Fegie" w:date="2021-05-02T01:47:00Z"/>
                <w:rFonts w:ascii="標楷體" w:eastAsia="標楷體" w:hAnsi="標楷體"/>
              </w:rPr>
            </w:pPr>
            <w:ins w:id="22322" w:author="Fegie" w:date="2021-05-02T01:48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E61CB" w14:textId="30C7BC2D" w:rsidR="001C4557" w:rsidRDefault="001C4557" w:rsidP="001C4557">
            <w:pPr>
              <w:rPr>
                <w:ins w:id="22323" w:author="Fegie" w:date="2021-05-02T01:47:00Z"/>
                <w:rFonts w:ascii="標楷體" w:eastAsia="標楷體" w:hAnsi="標楷體"/>
              </w:rPr>
            </w:pPr>
            <w:ins w:id="22324" w:author="Fegie" w:date="2021-05-02T02:03:00Z">
              <w:del w:id="2232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326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7912" w14:textId="77777777" w:rsidR="001C4557" w:rsidRDefault="001C4557" w:rsidP="001C4557">
            <w:pPr>
              <w:rPr>
                <w:ins w:id="22327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7698" w14:textId="77777777" w:rsidR="001C4557" w:rsidRDefault="001C4557" w:rsidP="001C4557">
            <w:pPr>
              <w:rPr>
                <w:ins w:id="22328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4A88" w14:textId="77777777" w:rsidR="001C4557" w:rsidRDefault="001C4557" w:rsidP="001C4557">
            <w:pPr>
              <w:rPr>
                <w:ins w:id="22329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2EC7" w14:textId="470CDEC8" w:rsidR="001C4557" w:rsidRDefault="001C4557" w:rsidP="001C4557">
            <w:pPr>
              <w:rPr>
                <w:ins w:id="22330" w:author="Fegie" w:date="2021-05-02T01:47:00Z"/>
                <w:rFonts w:ascii="標楷體" w:eastAsia="標楷體" w:hAnsi="標楷體"/>
              </w:rPr>
            </w:pPr>
            <w:ins w:id="22331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D282" w14:textId="77777777" w:rsidR="001C4557" w:rsidRDefault="001C4557" w:rsidP="001C4557">
            <w:pPr>
              <w:rPr>
                <w:ins w:id="22332" w:author="Fegie" w:date="2021-05-02T02:14:00Z"/>
                <w:rFonts w:ascii="標楷體" w:eastAsia="標楷體" w:hAnsi="標楷體"/>
              </w:rPr>
            </w:pPr>
            <w:ins w:id="22333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FDA9E8A" w14:textId="77777777" w:rsidR="001C4557" w:rsidRPr="00F37A9C" w:rsidRDefault="001C4557" w:rsidP="001C4557">
            <w:pPr>
              <w:ind w:left="226" w:hangingChars="94" w:hanging="226"/>
              <w:rPr>
                <w:ins w:id="22334" w:author="Fegie" w:date="2021-05-02T02:14:00Z"/>
                <w:rFonts w:ascii="標楷體" w:eastAsia="標楷體" w:hAnsi="標楷體"/>
              </w:rPr>
            </w:pPr>
            <w:ins w:id="22335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</w:t>
              </w:r>
              <w:r>
                <w:rPr>
                  <w:rFonts w:ascii="標楷體" w:eastAsia="標楷體" w:hAnsi="標楷體" w:hint="eastAsia"/>
                </w:rPr>
                <w:lastRenderedPageBreak/>
                <w:t>可以修改</w:t>
              </w:r>
            </w:ins>
          </w:p>
          <w:p w14:paraId="110101C2" w14:textId="77777777" w:rsidR="001C4557" w:rsidRDefault="001C4557" w:rsidP="001C4557">
            <w:pPr>
              <w:ind w:left="226" w:hangingChars="94" w:hanging="226"/>
              <w:rPr>
                <w:ins w:id="22336" w:author="Fegie" w:date="2021-05-02T02:14:00Z"/>
                <w:rFonts w:ascii="標楷體" w:eastAsia="標楷體" w:hAnsi="標楷體"/>
              </w:rPr>
            </w:pPr>
            <w:ins w:id="22337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14586D4D" w14:textId="0E21B656" w:rsidR="001C4557" w:rsidRDefault="001C4557" w:rsidP="001C4557">
            <w:pPr>
              <w:snapToGrid w:val="0"/>
              <w:ind w:left="238" w:hangingChars="99" w:hanging="238"/>
              <w:rPr>
                <w:ins w:id="22338" w:author="Fegie" w:date="2021-05-02T01:47:00Z"/>
                <w:rFonts w:ascii="標楷體" w:eastAsia="標楷體" w:hAnsi="標楷體"/>
                <w:color w:val="000000" w:themeColor="text1"/>
              </w:rPr>
            </w:pPr>
            <w:ins w:id="22339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340" w:author="Fegie" w:date="2021-05-02T02:20:00Z"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1C4557" w14:paraId="3FD24B49" w14:textId="77777777" w:rsidTr="000C4C7B">
        <w:trPr>
          <w:trHeight w:val="291"/>
          <w:jc w:val="center"/>
          <w:ins w:id="22341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B150" w14:textId="5FE3311F" w:rsidR="001C4557" w:rsidRDefault="001C4557" w:rsidP="001C4557">
            <w:pPr>
              <w:rPr>
                <w:ins w:id="22342" w:author="Fegie" w:date="2021-05-02T01:47:00Z"/>
                <w:rFonts w:ascii="標楷體" w:eastAsia="標楷體" w:hAnsi="標楷體"/>
              </w:rPr>
            </w:pPr>
            <w:ins w:id="22343" w:author="Fegie" w:date="2021-05-02T01:48:00Z">
              <w:r>
                <w:rPr>
                  <w:rFonts w:ascii="標楷體" w:eastAsia="標楷體" w:hAnsi="標楷體" w:hint="eastAsia"/>
                </w:rPr>
                <w:lastRenderedPageBreak/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4B8A" w14:textId="6244CACD" w:rsidR="001C4557" w:rsidRDefault="001C4557" w:rsidP="001C4557">
            <w:pPr>
              <w:rPr>
                <w:ins w:id="22344" w:author="Fegie" w:date="2021-05-02T01:47:00Z"/>
                <w:rFonts w:ascii="標楷體" w:eastAsia="標楷體" w:hAnsi="標楷體"/>
              </w:rPr>
            </w:pPr>
            <w:ins w:id="22345" w:author="Fegie" w:date="2021-05-02T01:48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C22D" w14:textId="3735EA95" w:rsidR="001C4557" w:rsidRDefault="001C4557" w:rsidP="001C4557">
            <w:pPr>
              <w:rPr>
                <w:ins w:id="22346" w:author="Fegie" w:date="2021-05-02T01:47:00Z"/>
                <w:rFonts w:ascii="標楷體" w:eastAsia="標楷體" w:hAnsi="標楷體"/>
              </w:rPr>
            </w:pPr>
            <w:ins w:id="22347" w:author="Fegie" w:date="2021-05-02T02:03:00Z">
              <w:del w:id="2234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349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61869" w14:textId="77777777" w:rsidR="001C4557" w:rsidRDefault="001C4557" w:rsidP="001C4557">
            <w:pPr>
              <w:rPr>
                <w:ins w:id="22350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2287" w14:textId="77777777" w:rsidR="001C4557" w:rsidRDefault="001C4557" w:rsidP="001C4557">
            <w:pPr>
              <w:rPr>
                <w:ins w:id="22351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93A" w14:textId="77777777" w:rsidR="001C4557" w:rsidRDefault="001C4557" w:rsidP="001C4557">
            <w:pPr>
              <w:rPr>
                <w:ins w:id="22352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EB25" w14:textId="0325E661" w:rsidR="001C4557" w:rsidRDefault="001C4557" w:rsidP="001C4557">
            <w:pPr>
              <w:rPr>
                <w:ins w:id="22353" w:author="Fegie" w:date="2021-05-02T01:47:00Z"/>
                <w:rFonts w:ascii="標楷體" w:eastAsia="標楷體" w:hAnsi="標楷體"/>
              </w:rPr>
            </w:pPr>
            <w:ins w:id="22354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98BD" w14:textId="77777777" w:rsidR="001C4557" w:rsidRDefault="001C4557" w:rsidP="001C4557">
            <w:pPr>
              <w:rPr>
                <w:ins w:id="22355" w:author="Fegie" w:date="2021-05-02T02:14:00Z"/>
                <w:rFonts w:ascii="標楷體" w:eastAsia="標楷體" w:hAnsi="標楷體"/>
              </w:rPr>
            </w:pPr>
            <w:ins w:id="22356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58563E6" w14:textId="77777777" w:rsidR="001C4557" w:rsidRPr="00F37A9C" w:rsidRDefault="001C4557" w:rsidP="001C4557">
            <w:pPr>
              <w:ind w:left="226" w:hangingChars="94" w:hanging="226"/>
              <w:rPr>
                <w:ins w:id="22357" w:author="Fegie" w:date="2021-05-02T02:14:00Z"/>
                <w:rFonts w:ascii="標楷體" w:eastAsia="標楷體" w:hAnsi="標楷體"/>
              </w:rPr>
            </w:pPr>
            <w:ins w:id="22358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19565536" w14:textId="77777777" w:rsidR="001C4557" w:rsidRDefault="001C4557" w:rsidP="001C4557">
            <w:pPr>
              <w:ind w:left="226" w:hangingChars="94" w:hanging="226"/>
              <w:rPr>
                <w:ins w:id="22359" w:author="Fegie" w:date="2021-05-02T02:14:00Z"/>
                <w:rFonts w:ascii="標楷體" w:eastAsia="標楷體" w:hAnsi="標楷體"/>
              </w:rPr>
            </w:pPr>
            <w:ins w:id="22360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088EBFF" w14:textId="7B5D157A" w:rsidR="001C4557" w:rsidRDefault="001C4557" w:rsidP="001C4557">
            <w:pPr>
              <w:snapToGrid w:val="0"/>
              <w:ind w:left="238" w:hangingChars="99" w:hanging="238"/>
              <w:rPr>
                <w:ins w:id="22361" w:author="Fegie" w:date="2021-05-02T01:47:00Z"/>
                <w:rFonts w:ascii="標楷體" w:eastAsia="標楷體" w:hAnsi="標楷體"/>
                <w:color w:val="000000" w:themeColor="text1"/>
              </w:rPr>
            </w:pPr>
            <w:ins w:id="22362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363" w:author="Fegie" w:date="2021-05-02T02:20:00Z"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1C4557" w14:paraId="531111B8" w14:textId="77777777" w:rsidTr="000C4C7B">
        <w:trPr>
          <w:trHeight w:val="291"/>
          <w:jc w:val="center"/>
          <w:ins w:id="22364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C39B" w14:textId="5FCC39E1" w:rsidR="001C4557" w:rsidRDefault="001C4557" w:rsidP="001C4557">
            <w:pPr>
              <w:rPr>
                <w:ins w:id="22365" w:author="Fegie" w:date="2021-05-02T01:47:00Z"/>
                <w:rFonts w:ascii="標楷體" w:eastAsia="標楷體" w:hAnsi="標楷體"/>
              </w:rPr>
            </w:pPr>
            <w:ins w:id="22366" w:author="Fegie" w:date="2021-05-02T01:48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F4BE" w14:textId="1CBE6707" w:rsidR="001C4557" w:rsidRDefault="001C4557" w:rsidP="001C4557">
            <w:pPr>
              <w:rPr>
                <w:ins w:id="22367" w:author="Fegie" w:date="2021-05-02T01:47:00Z"/>
                <w:rFonts w:ascii="標楷體" w:eastAsia="標楷體" w:hAnsi="標楷體"/>
              </w:rPr>
            </w:pPr>
            <w:ins w:id="22368" w:author="Fegie" w:date="2021-05-02T01:48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9D1ED" w14:textId="40CFBA9D" w:rsidR="001C4557" w:rsidRDefault="001C4557" w:rsidP="001C4557">
            <w:pPr>
              <w:rPr>
                <w:ins w:id="22369" w:author="Fegie" w:date="2021-05-02T01:47:00Z"/>
                <w:rFonts w:ascii="標楷體" w:eastAsia="標楷體" w:hAnsi="標楷體"/>
              </w:rPr>
            </w:pPr>
            <w:ins w:id="22370" w:author="Fegie" w:date="2021-05-02T02:03:00Z">
              <w:del w:id="2237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372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2DB7" w14:textId="77777777" w:rsidR="001C4557" w:rsidRDefault="001C4557" w:rsidP="001C4557">
            <w:pPr>
              <w:rPr>
                <w:ins w:id="22373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9D4B" w14:textId="77777777" w:rsidR="001C4557" w:rsidRDefault="001C4557" w:rsidP="001C4557">
            <w:pPr>
              <w:rPr>
                <w:ins w:id="22374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41F4" w14:textId="77777777" w:rsidR="001C4557" w:rsidRDefault="001C4557" w:rsidP="001C4557">
            <w:pPr>
              <w:rPr>
                <w:ins w:id="22375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B0348" w14:textId="57656175" w:rsidR="001C4557" w:rsidRDefault="001C4557" w:rsidP="001C4557">
            <w:pPr>
              <w:rPr>
                <w:ins w:id="22376" w:author="Fegie" w:date="2021-05-02T01:47:00Z"/>
                <w:rFonts w:ascii="標楷體" w:eastAsia="標楷體" w:hAnsi="標楷體"/>
              </w:rPr>
            </w:pPr>
            <w:ins w:id="22377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9A0" w14:textId="77777777" w:rsidR="001C4557" w:rsidRDefault="001C4557" w:rsidP="001C4557">
            <w:pPr>
              <w:rPr>
                <w:ins w:id="22378" w:author="Fegie" w:date="2021-05-02T02:14:00Z"/>
                <w:rFonts w:ascii="標楷體" w:eastAsia="標楷體" w:hAnsi="標楷體"/>
              </w:rPr>
            </w:pPr>
            <w:ins w:id="22379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2F388BD" w14:textId="77777777" w:rsidR="001C4557" w:rsidRPr="00F37A9C" w:rsidRDefault="001C4557" w:rsidP="001C4557">
            <w:pPr>
              <w:ind w:left="226" w:hangingChars="94" w:hanging="226"/>
              <w:rPr>
                <w:ins w:id="22380" w:author="Fegie" w:date="2021-05-02T02:14:00Z"/>
                <w:rFonts w:ascii="標楷體" w:eastAsia="標楷體" w:hAnsi="標楷體"/>
              </w:rPr>
            </w:pPr>
            <w:ins w:id="22381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3D166A5" w14:textId="77777777" w:rsidR="001C4557" w:rsidRDefault="001C4557" w:rsidP="001C4557">
            <w:pPr>
              <w:ind w:left="226" w:hangingChars="94" w:hanging="226"/>
              <w:rPr>
                <w:ins w:id="22382" w:author="Fegie" w:date="2021-05-02T02:14:00Z"/>
                <w:rFonts w:ascii="標楷體" w:eastAsia="標楷體" w:hAnsi="標楷體"/>
              </w:rPr>
            </w:pPr>
            <w:ins w:id="22383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68F9D298" w14:textId="5DD62CAE" w:rsidR="001C4557" w:rsidRDefault="001C4557" w:rsidP="001C4557">
            <w:pPr>
              <w:snapToGrid w:val="0"/>
              <w:ind w:left="238" w:hangingChars="99" w:hanging="238"/>
              <w:rPr>
                <w:ins w:id="22384" w:author="Fegie" w:date="2021-05-02T01:47:00Z"/>
                <w:rFonts w:ascii="標楷體" w:eastAsia="標楷體" w:hAnsi="標楷體"/>
                <w:color w:val="000000" w:themeColor="text1"/>
              </w:rPr>
            </w:pPr>
            <w:ins w:id="22385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386" w:author="Fegie" w:date="2021-05-02T02:20:00Z">
              <w:r>
                <w:rPr>
                  <w:rFonts w:ascii="標楷體" w:eastAsia="標楷體" w:hAnsi="標楷體"/>
                </w:rPr>
                <w:t>OpRevenue</w:t>
              </w:r>
            </w:ins>
          </w:p>
        </w:tc>
      </w:tr>
      <w:tr w:rsidR="001C4557" w14:paraId="518F30B5" w14:textId="77777777" w:rsidTr="000C4C7B">
        <w:trPr>
          <w:trHeight w:val="291"/>
          <w:jc w:val="center"/>
          <w:ins w:id="22387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D60A" w14:textId="3A6263BA" w:rsidR="001C4557" w:rsidRDefault="001C4557" w:rsidP="001C4557">
            <w:pPr>
              <w:rPr>
                <w:ins w:id="22388" w:author="Fegie" w:date="2021-05-02T01:47:00Z"/>
                <w:rFonts w:ascii="標楷體" w:eastAsia="標楷體" w:hAnsi="標楷體"/>
              </w:rPr>
            </w:pPr>
            <w:ins w:id="22389" w:author="Fegie" w:date="2021-05-02T01:4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2390" w:author="Fegie" w:date="2021-05-02T01:4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FBD3" w14:textId="376EC711" w:rsidR="001C4557" w:rsidRDefault="001C4557" w:rsidP="001C4557">
            <w:pPr>
              <w:rPr>
                <w:ins w:id="22391" w:author="Fegie" w:date="2021-05-02T01:47:00Z"/>
                <w:rFonts w:ascii="標楷體" w:eastAsia="標楷體" w:hAnsi="標楷體"/>
              </w:rPr>
            </w:pPr>
            <w:ins w:id="22392" w:author="Fegie" w:date="2021-05-02T01:49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B9E59" w14:textId="04EE8A38" w:rsidR="001C4557" w:rsidRDefault="001C4557" w:rsidP="001C4557">
            <w:pPr>
              <w:rPr>
                <w:ins w:id="22393" w:author="Fegie" w:date="2021-05-02T01:47:00Z"/>
                <w:rFonts w:ascii="標楷體" w:eastAsia="標楷體" w:hAnsi="標楷體"/>
              </w:rPr>
            </w:pPr>
            <w:ins w:id="22394" w:author="Fegie" w:date="2021-05-02T02:04:00Z">
              <w:del w:id="2239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396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6AE39" w14:textId="77777777" w:rsidR="001C4557" w:rsidRDefault="001C4557" w:rsidP="001C4557">
            <w:pPr>
              <w:rPr>
                <w:ins w:id="22397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9E25" w14:textId="77777777" w:rsidR="001C4557" w:rsidRDefault="001C4557" w:rsidP="001C4557">
            <w:pPr>
              <w:rPr>
                <w:ins w:id="22398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B853" w14:textId="77777777" w:rsidR="001C4557" w:rsidRDefault="001C4557" w:rsidP="001C4557">
            <w:pPr>
              <w:rPr>
                <w:ins w:id="22399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1B8D" w14:textId="37B9AFDB" w:rsidR="001C4557" w:rsidRDefault="001C4557" w:rsidP="001C4557">
            <w:pPr>
              <w:rPr>
                <w:ins w:id="22400" w:author="Fegie" w:date="2021-05-02T01:47:00Z"/>
                <w:rFonts w:ascii="標楷體" w:eastAsia="標楷體" w:hAnsi="標楷體"/>
              </w:rPr>
            </w:pPr>
            <w:ins w:id="22401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30A0" w14:textId="77777777" w:rsidR="001C4557" w:rsidRDefault="001C4557" w:rsidP="001C4557">
            <w:pPr>
              <w:rPr>
                <w:ins w:id="22402" w:author="Fegie" w:date="2021-05-02T02:14:00Z"/>
                <w:rFonts w:ascii="標楷體" w:eastAsia="標楷體" w:hAnsi="標楷體"/>
              </w:rPr>
            </w:pPr>
            <w:ins w:id="22403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E916528" w14:textId="77777777" w:rsidR="001C4557" w:rsidRPr="00F37A9C" w:rsidRDefault="001C4557" w:rsidP="001C4557">
            <w:pPr>
              <w:ind w:left="226" w:hangingChars="94" w:hanging="226"/>
              <w:rPr>
                <w:ins w:id="22404" w:author="Fegie" w:date="2021-05-02T02:14:00Z"/>
                <w:rFonts w:ascii="標楷體" w:eastAsia="標楷體" w:hAnsi="標楷體"/>
              </w:rPr>
            </w:pPr>
            <w:ins w:id="22405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AE2931C" w14:textId="77777777" w:rsidR="001C4557" w:rsidRDefault="001C4557" w:rsidP="001C4557">
            <w:pPr>
              <w:ind w:left="226" w:hangingChars="94" w:hanging="226"/>
              <w:rPr>
                <w:ins w:id="22406" w:author="Fegie" w:date="2021-05-02T02:14:00Z"/>
                <w:rFonts w:ascii="標楷體" w:eastAsia="標楷體" w:hAnsi="標楷體"/>
              </w:rPr>
            </w:pPr>
            <w:ins w:id="22407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4BEAA10" w14:textId="063212A6" w:rsidR="001C4557" w:rsidRDefault="001C4557" w:rsidP="001C4557">
            <w:pPr>
              <w:snapToGrid w:val="0"/>
              <w:ind w:left="238" w:hangingChars="99" w:hanging="238"/>
              <w:rPr>
                <w:ins w:id="22408" w:author="Fegie" w:date="2021-05-02T01:47:00Z"/>
                <w:rFonts w:ascii="標楷體" w:eastAsia="標楷體" w:hAnsi="標楷體"/>
                <w:color w:val="000000" w:themeColor="text1"/>
              </w:rPr>
            </w:pPr>
            <w:ins w:id="22409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410" w:author="Fegie" w:date="2021-05-02T02:20:00Z"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1C4557" w14:paraId="32520D40" w14:textId="77777777" w:rsidTr="000C4C7B">
        <w:trPr>
          <w:trHeight w:val="291"/>
          <w:jc w:val="center"/>
          <w:ins w:id="22411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FDEC" w14:textId="39E60502" w:rsidR="001C4557" w:rsidRDefault="001C4557" w:rsidP="001C4557">
            <w:pPr>
              <w:rPr>
                <w:ins w:id="22412" w:author="Fegie" w:date="2021-05-02T01:47:00Z"/>
                <w:rFonts w:ascii="標楷體" w:eastAsia="標楷體" w:hAnsi="標楷體"/>
              </w:rPr>
            </w:pPr>
            <w:ins w:id="22413" w:author="Fegie" w:date="2021-05-02T01:49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449B5" w14:textId="613F50E6" w:rsidR="001C4557" w:rsidRDefault="001C4557" w:rsidP="001C4557">
            <w:pPr>
              <w:rPr>
                <w:ins w:id="22414" w:author="Fegie" w:date="2021-05-02T01:47:00Z"/>
                <w:rFonts w:ascii="標楷體" w:eastAsia="標楷體" w:hAnsi="標楷體"/>
              </w:rPr>
            </w:pPr>
            <w:ins w:id="22415" w:author="Fegie" w:date="2021-05-02T01:49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9213" w14:textId="373F001C" w:rsidR="001C4557" w:rsidRDefault="001C4557" w:rsidP="001C4557">
            <w:pPr>
              <w:rPr>
                <w:ins w:id="22416" w:author="Fegie" w:date="2021-05-02T01:47:00Z"/>
                <w:rFonts w:ascii="標楷體" w:eastAsia="標楷體" w:hAnsi="標楷體"/>
              </w:rPr>
            </w:pPr>
            <w:ins w:id="22417" w:author="Fegie" w:date="2021-05-02T02:04:00Z">
              <w:del w:id="2241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419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BD44" w14:textId="77777777" w:rsidR="001C4557" w:rsidRDefault="001C4557" w:rsidP="001C4557">
            <w:pPr>
              <w:rPr>
                <w:ins w:id="22420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B5CA" w14:textId="77777777" w:rsidR="001C4557" w:rsidRDefault="001C4557" w:rsidP="001C4557">
            <w:pPr>
              <w:rPr>
                <w:ins w:id="22421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BE94A" w14:textId="77777777" w:rsidR="001C4557" w:rsidRDefault="001C4557" w:rsidP="001C4557">
            <w:pPr>
              <w:rPr>
                <w:ins w:id="22422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18CBB" w14:textId="6A7D8CB4" w:rsidR="001C4557" w:rsidRDefault="001C4557" w:rsidP="001C4557">
            <w:pPr>
              <w:rPr>
                <w:ins w:id="22423" w:author="Fegie" w:date="2021-05-02T01:47:00Z"/>
                <w:rFonts w:ascii="標楷體" w:eastAsia="標楷體" w:hAnsi="標楷體"/>
              </w:rPr>
            </w:pPr>
            <w:ins w:id="22424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2612" w14:textId="77777777" w:rsidR="001C4557" w:rsidRDefault="001C4557" w:rsidP="001C4557">
            <w:pPr>
              <w:rPr>
                <w:ins w:id="22425" w:author="Fegie" w:date="2021-05-02T02:14:00Z"/>
                <w:rFonts w:ascii="標楷體" w:eastAsia="標楷體" w:hAnsi="標楷體"/>
              </w:rPr>
            </w:pPr>
            <w:ins w:id="22426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E5B2C12" w14:textId="77777777" w:rsidR="001C4557" w:rsidRPr="00F37A9C" w:rsidRDefault="001C4557" w:rsidP="001C4557">
            <w:pPr>
              <w:ind w:left="226" w:hangingChars="94" w:hanging="226"/>
              <w:rPr>
                <w:ins w:id="22427" w:author="Fegie" w:date="2021-05-02T02:14:00Z"/>
                <w:rFonts w:ascii="標楷體" w:eastAsia="標楷體" w:hAnsi="標楷體"/>
              </w:rPr>
            </w:pPr>
            <w:ins w:id="22428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AB69CD6" w14:textId="77777777" w:rsidR="001C4557" w:rsidRDefault="001C4557" w:rsidP="001C4557">
            <w:pPr>
              <w:ind w:left="226" w:hangingChars="94" w:hanging="226"/>
              <w:rPr>
                <w:ins w:id="22429" w:author="Fegie" w:date="2021-05-02T02:14:00Z"/>
                <w:rFonts w:ascii="標楷體" w:eastAsia="標楷體" w:hAnsi="標楷體"/>
              </w:rPr>
            </w:pPr>
            <w:ins w:id="22430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54F0BB66" w14:textId="000DBBD1" w:rsidR="001C4557" w:rsidRDefault="001C4557" w:rsidP="001C4557">
            <w:pPr>
              <w:snapToGrid w:val="0"/>
              <w:ind w:left="238" w:hangingChars="99" w:hanging="238"/>
              <w:rPr>
                <w:ins w:id="22431" w:author="Fegie" w:date="2021-05-02T01:47:00Z"/>
                <w:rFonts w:ascii="標楷體" w:eastAsia="標楷體" w:hAnsi="標楷體"/>
                <w:color w:val="000000" w:themeColor="text1"/>
              </w:rPr>
            </w:pPr>
            <w:ins w:id="22432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433" w:author="Fegie" w:date="2021-05-02T02:21:00Z"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1C4557" w14:paraId="2EFD0FC9" w14:textId="77777777" w:rsidTr="000C4C7B">
        <w:trPr>
          <w:trHeight w:val="291"/>
          <w:jc w:val="center"/>
          <w:ins w:id="22434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8043" w14:textId="0A786C4F" w:rsidR="001C4557" w:rsidRDefault="001C4557" w:rsidP="001C4557">
            <w:pPr>
              <w:rPr>
                <w:ins w:id="22435" w:author="Fegie" w:date="2021-05-02T01:47:00Z"/>
                <w:rFonts w:ascii="標楷體" w:eastAsia="標楷體" w:hAnsi="標楷體"/>
              </w:rPr>
            </w:pPr>
            <w:ins w:id="22436" w:author="Fegie" w:date="2021-05-02T01:49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084" w14:textId="6E508B3E" w:rsidR="001C4557" w:rsidRDefault="001C4557" w:rsidP="001C4557">
            <w:pPr>
              <w:rPr>
                <w:ins w:id="22437" w:author="Fegie" w:date="2021-05-02T01:47:00Z"/>
                <w:rFonts w:ascii="標楷體" w:eastAsia="標楷體" w:hAnsi="標楷體"/>
              </w:rPr>
            </w:pPr>
            <w:ins w:id="22438" w:author="Fegie" w:date="2021-05-02T01:49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C7F1" w14:textId="0AF2268A" w:rsidR="001C4557" w:rsidRDefault="001C4557" w:rsidP="001C4557">
            <w:pPr>
              <w:rPr>
                <w:ins w:id="22439" w:author="Fegie" w:date="2021-05-02T01:47:00Z"/>
                <w:rFonts w:ascii="標楷體" w:eastAsia="標楷體" w:hAnsi="標楷體"/>
              </w:rPr>
            </w:pPr>
            <w:ins w:id="22440" w:author="Fegie" w:date="2021-05-02T02:04:00Z">
              <w:del w:id="2244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442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4709" w14:textId="77777777" w:rsidR="001C4557" w:rsidRDefault="001C4557" w:rsidP="001C4557">
            <w:pPr>
              <w:rPr>
                <w:ins w:id="22443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FFFB" w14:textId="77777777" w:rsidR="001C4557" w:rsidRDefault="001C4557" w:rsidP="001C4557">
            <w:pPr>
              <w:rPr>
                <w:ins w:id="22444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4269C" w14:textId="77777777" w:rsidR="001C4557" w:rsidRDefault="001C4557" w:rsidP="001C4557">
            <w:pPr>
              <w:rPr>
                <w:ins w:id="22445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1420" w14:textId="0D3D4D7A" w:rsidR="001C4557" w:rsidRDefault="001C4557" w:rsidP="001C4557">
            <w:pPr>
              <w:rPr>
                <w:ins w:id="22446" w:author="Fegie" w:date="2021-05-02T01:47:00Z"/>
                <w:rFonts w:ascii="標楷體" w:eastAsia="標楷體" w:hAnsi="標楷體"/>
              </w:rPr>
            </w:pPr>
            <w:ins w:id="22447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9D52" w14:textId="77777777" w:rsidR="001C4557" w:rsidRDefault="001C4557" w:rsidP="001C4557">
            <w:pPr>
              <w:rPr>
                <w:ins w:id="22448" w:author="Fegie" w:date="2021-05-02T02:14:00Z"/>
                <w:rFonts w:ascii="標楷體" w:eastAsia="標楷體" w:hAnsi="標楷體"/>
              </w:rPr>
            </w:pPr>
            <w:ins w:id="22449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4F14F18" w14:textId="77777777" w:rsidR="001C4557" w:rsidRPr="00F37A9C" w:rsidRDefault="001C4557" w:rsidP="001C4557">
            <w:pPr>
              <w:ind w:left="226" w:hangingChars="94" w:hanging="226"/>
              <w:rPr>
                <w:ins w:id="22450" w:author="Fegie" w:date="2021-05-02T02:14:00Z"/>
                <w:rFonts w:ascii="標楷體" w:eastAsia="標楷體" w:hAnsi="標楷體"/>
              </w:rPr>
            </w:pPr>
            <w:ins w:id="22451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87432AB" w14:textId="77777777" w:rsidR="001C4557" w:rsidRDefault="001C4557" w:rsidP="001C4557">
            <w:pPr>
              <w:ind w:left="226" w:hangingChars="94" w:hanging="226"/>
              <w:rPr>
                <w:ins w:id="22452" w:author="Fegie" w:date="2021-05-02T02:14:00Z"/>
                <w:rFonts w:ascii="標楷體" w:eastAsia="標楷體" w:hAnsi="標楷體"/>
              </w:rPr>
            </w:pPr>
            <w:ins w:id="22453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DD2E737" w14:textId="5BE8F208" w:rsidR="001C4557" w:rsidRDefault="001C4557" w:rsidP="001C4557">
            <w:pPr>
              <w:snapToGrid w:val="0"/>
              <w:ind w:left="238" w:hangingChars="99" w:hanging="238"/>
              <w:rPr>
                <w:ins w:id="22454" w:author="Fegie" w:date="2021-05-02T01:47:00Z"/>
                <w:rFonts w:ascii="標楷體" w:eastAsia="標楷體" w:hAnsi="標楷體"/>
                <w:color w:val="000000" w:themeColor="text1"/>
              </w:rPr>
            </w:pPr>
            <w:ins w:id="22455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456" w:author="Fegie" w:date="2021-05-02T02:21:00Z"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1C4557" w14:paraId="035E0103" w14:textId="77777777" w:rsidTr="000C4C7B">
        <w:trPr>
          <w:trHeight w:val="291"/>
          <w:jc w:val="center"/>
          <w:ins w:id="22457" w:author="Fegie" w:date="2021-05-02T01:49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0DBD1" w14:textId="32FAA67A" w:rsidR="001C4557" w:rsidRDefault="001C4557" w:rsidP="001C4557">
            <w:pPr>
              <w:rPr>
                <w:ins w:id="22458" w:author="Fegie" w:date="2021-05-02T01:49:00Z"/>
                <w:rFonts w:ascii="標楷體" w:eastAsia="標楷體" w:hAnsi="標楷體"/>
              </w:rPr>
            </w:pPr>
            <w:ins w:id="22459" w:author="Fegie" w:date="2021-05-02T01:49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D9347" w14:textId="404C201A" w:rsidR="001C4557" w:rsidRDefault="001C4557" w:rsidP="001C4557">
            <w:pPr>
              <w:rPr>
                <w:ins w:id="22460" w:author="Fegie" w:date="2021-05-02T01:49:00Z"/>
                <w:rFonts w:ascii="標楷體" w:eastAsia="標楷體" w:hAnsi="標楷體"/>
              </w:rPr>
            </w:pPr>
            <w:ins w:id="22461" w:author="Fegie" w:date="2021-05-02T01:49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E708" w14:textId="7ADE8EFF" w:rsidR="001C4557" w:rsidRDefault="001C4557" w:rsidP="001C4557">
            <w:pPr>
              <w:rPr>
                <w:ins w:id="22462" w:author="Fegie" w:date="2021-05-02T01:49:00Z"/>
                <w:rFonts w:ascii="標楷體" w:eastAsia="標楷體" w:hAnsi="標楷體"/>
              </w:rPr>
            </w:pPr>
            <w:ins w:id="22463" w:author="Fegie" w:date="2021-05-02T02:04:00Z">
              <w:del w:id="22464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2465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6E863" w14:textId="77777777" w:rsidR="001C4557" w:rsidRDefault="001C4557" w:rsidP="001C4557">
            <w:pPr>
              <w:rPr>
                <w:ins w:id="22466" w:author="Fegie" w:date="2021-05-02T01:4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E693" w14:textId="77777777" w:rsidR="001C4557" w:rsidRDefault="001C4557" w:rsidP="001C4557">
            <w:pPr>
              <w:rPr>
                <w:ins w:id="22467" w:author="Fegie" w:date="2021-05-02T01:4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34941" w14:textId="77777777" w:rsidR="001C4557" w:rsidRDefault="001C4557" w:rsidP="001C4557">
            <w:pPr>
              <w:rPr>
                <w:ins w:id="22468" w:author="Fegie" w:date="2021-05-02T01:4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10C4" w14:textId="1C997D20" w:rsidR="001C4557" w:rsidRDefault="001C4557" w:rsidP="001C4557">
            <w:pPr>
              <w:rPr>
                <w:ins w:id="22469" w:author="Fegie" w:date="2021-05-02T01:49:00Z"/>
                <w:rFonts w:ascii="標楷體" w:eastAsia="標楷體" w:hAnsi="標楷體"/>
              </w:rPr>
            </w:pPr>
            <w:ins w:id="22470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3427" w14:textId="77777777" w:rsidR="001C4557" w:rsidRDefault="001C4557" w:rsidP="001C4557">
            <w:pPr>
              <w:rPr>
                <w:ins w:id="22471" w:author="Fegie" w:date="2021-05-02T02:14:00Z"/>
                <w:rFonts w:ascii="標楷體" w:eastAsia="標楷體" w:hAnsi="標楷體"/>
              </w:rPr>
            </w:pPr>
            <w:ins w:id="22472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98393E9" w14:textId="77777777" w:rsidR="001C4557" w:rsidRPr="00F37A9C" w:rsidRDefault="001C4557" w:rsidP="001C4557">
            <w:pPr>
              <w:ind w:left="226" w:hangingChars="94" w:hanging="226"/>
              <w:rPr>
                <w:ins w:id="22473" w:author="Fegie" w:date="2021-05-02T02:14:00Z"/>
                <w:rFonts w:ascii="標楷體" w:eastAsia="標楷體" w:hAnsi="標楷體"/>
              </w:rPr>
            </w:pPr>
            <w:ins w:id="22474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7CE2004" w14:textId="77777777" w:rsidR="001C4557" w:rsidRDefault="001C4557" w:rsidP="001C4557">
            <w:pPr>
              <w:ind w:left="226" w:hangingChars="94" w:hanging="226"/>
              <w:rPr>
                <w:ins w:id="22475" w:author="Fegie" w:date="2021-05-02T02:14:00Z"/>
                <w:rFonts w:ascii="標楷體" w:eastAsia="標楷體" w:hAnsi="標楷體"/>
              </w:rPr>
            </w:pPr>
            <w:ins w:id="22476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4B5F3FC" w14:textId="0FEC17DB" w:rsidR="001C4557" w:rsidRDefault="001C4557" w:rsidP="001C4557">
            <w:pPr>
              <w:snapToGrid w:val="0"/>
              <w:ind w:left="238" w:hangingChars="99" w:hanging="238"/>
              <w:rPr>
                <w:ins w:id="22477" w:author="Fegie" w:date="2021-05-02T01:49:00Z"/>
                <w:rFonts w:ascii="標楷體" w:eastAsia="標楷體" w:hAnsi="標楷體"/>
                <w:color w:val="000000" w:themeColor="text1"/>
              </w:rPr>
            </w:pPr>
            <w:ins w:id="22478" w:author="Fegie" w:date="2021-05-02T02:14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479" w:author="Fegie" w:date="2021-05-02T02:21:00Z"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1C4557" w14:paraId="2B08D41C" w14:textId="77777777" w:rsidTr="000C4C7B">
        <w:trPr>
          <w:trHeight w:val="291"/>
          <w:jc w:val="center"/>
          <w:ins w:id="22480" w:author="Fegie" w:date="2021-05-02T01:49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C347" w14:textId="749D448B" w:rsidR="001C4557" w:rsidRDefault="001C4557" w:rsidP="001C4557">
            <w:pPr>
              <w:rPr>
                <w:ins w:id="22481" w:author="Fegie" w:date="2021-05-02T01:49:00Z"/>
                <w:rFonts w:ascii="標楷體" w:eastAsia="標楷體" w:hAnsi="標楷體"/>
              </w:rPr>
            </w:pPr>
            <w:ins w:id="22482" w:author="Fegie" w:date="2021-05-02T01:49:00Z">
              <w:r>
                <w:rPr>
                  <w:rFonts w:ascii="標楷體" w:eastAsia="標楷體" w:hAnsi="標楷體" w:hint="eastAsia"/>
                </w:rPr>
                <w:lastRenderedPageBreak/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5B13" w14:textId="2694F2CC" w:rsidR="001C4557" w:rsidRDefault="001C4557" w:rsidP="001C4557">
            <w:pPr>
              <w:rPr>
                <w:ins w:id="22483" w:author="Fegie" w:date="2021-05-02T01:49:00Z"/>
                <w:rFonts w:ascii="標楷體" w:eastAsia="標楷體" w:hAnsi="標楷體"/>
              </w:rPr>
            </w:pPr>
            <w:ins w:id="22484" w:author="Fegie" w:date="2021-05-02T01:49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D17A" w14:textId="488C9ABB" w:rsidR="001C4557" w:rsidRDefault="001C4557" w:rsidP="001C4557">
            <w:pPr>
              <w:rPr>
                <w:ins w:id="22485" w:author="Fegie" w:date="2021-05-02T01:49:00Z"/>
                <w:rFonts w:ascii="標楷體" w:eastAsia="標楷體" w:hAnsi="標楷體"/>
              </w:rPr>
            </w:pPr>
            <w:ins w:id="22486" w:author="Fegie" w:date="2021-05-02T02:04:00Z">
              <w:del w:id="2248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X(14)</w:delText>
                </w:r>
              </w:del>
            </w:ins>
            <w:ins w:id="22488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C8A" w14:textId="77777777" w:rsidR="001C4557" w:rsidRDefault="001C4557" w:rsidP="001C4557">
            <w:pPr>
              <w:rPr>
                <w:ins w:id="22489" w:author="Fegie" w:date="2021-05-02T01:4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4CE18" w14:textId="77777777" w:rsidR="001C4557" w:rsidRDefault="001C4557" w:rsidP="001C4557">
            <w:pPr>
              <w:rPr>
                <w:ins w:id="22490" w:author="Fegie" w:date="2021-05-02T01:4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3EE4" w14:textId="77777777" w:rsidR="001C4557" w:rsidRDefault="001C4557" w:rsidP="001C4557">
            <w:pPr>
              <w:rPr>
                <w:ins w:id="22491" w:author="Fegie" w:date="2021-05-02T01:4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984E" w14:textId="4CC5B986" w:rsidR="001C4557" w:rsidRDefault="001C4557" w:rsidP="001C4557">
            <w:pPr>
              <w:rPr>
                <w:ins w:id="22492" w:author="Fegie" w:date="2021-05-02T01:49:00Z"/>
                <w:rFonts w:ascii="標楷體" w:eastAsia="標楷體" w:hAnsi="標楷體"/>
              </w:rPr>
            </w:pPr>
            <w:ins w:id="22493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85CE" w14:textId="77777777" w:rsidR="001C4557" w:rsidRDefault="001C4557" w:rsidP="001C4557">
            <w:pPr>
              <w:rPr>
                <w:ins w:id="22494" w:author="Fegie" w:date="2021-05-02T02:14:00Z"/>
                <w:rFonts w:ascii="標楷體" w:eastAsia="標楷體" w:hAnsi="標楷體"/>
              </w:rPr>
            </w:pPr>
            <w:ins w:id="22495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9301A9C" w14:textId="77777777" w:rsidR="001C4557" w:rsidRPr="00F37A9C" w:rsidRDefault="001C4557" w:rsidP="001C4557">
            <w:pPr>
              <w:ind w:left="226" w:hangingChars="94" w:hanging="226"/>
              <w:rPr>
                <w:ins w:id="22496" w:author="Fegie" w:date="2021-05-02T02:14:00Z"/>
                <w:rFonts w:ascii="標楷體" w:eastAsia="標楷體" w:hAnsi="標楷體"/>
              </w:rPr>
            </w:pPr>
            <w:ins w:id="22497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4579BD4B" w14:textId="77777777" w:rsidR="001C4557" w:rsidRDefault="001C4557" w:rsidP="001C4557">
            <w:pPr>
              <w:ind w:left="226" w:hangingChars="94" w:hanging="226"/>
              <w:rPr>
                <w:ins w:id="22498" w:author="Fegie" w:date="2021-05-02T02:14:00Z"/>
                <w:rFonts w:ascii="標楷體" w:eastAsia="標楷體" w:hAnsi="標楷體"/>
              </w:rPr>
            </w:pPr>
            <w:ins w:id="22499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09FBC55" w14:textId="711E0260" w:rsidR="001C4557" w:rsidRDefault="001C4557" w:rsidP="001C4557">
            <w:pPr>
              <w:snapToGrid w:val="0"/>
              <w:ind w:left="238" w:hangingChars="99" w:hanging="238"/>
              <w:rPr>
                <w:ins w:id="22500" w:author="Fegie" w:date="2021-05-02T01:49:00Z"/>
                <w:rFonts w:ascii="標楷體" w:eastAsia="標楷體" w:hAnsi="標楷體"/>
                <w:color w:val="000000" w:themeColor="text1"/>
              </w:rPr>
            </w:pPr>
            <w:ins w:id="22501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502" w:author="Fegie" w:date="2021-05-02T02:21:00Z">
              <w:r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1C4557" w14:paraId="006E9A3A" w14:textId="77777777" w:rsidTr="000C4C7B">
        <w:trPr>
          <w:trHeight w:val="291"/>
          <w:jc w:val="center"/>
          <w:ins w:id="22503" w:author="Fegie" w:date="2021-05-02T01:49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87B19" w14:textId="061FD990" w:rsidR="001C4557" w:rsidRDefault="001C4557" w:rsidP="001C4557">
            <w:pPr>
              <w:rPr>
                <w:ins w:id="22504" w:author="Fegie" w:date="2021-05-02T01:49:00Z"/>
                <w:rFonts w:ascii="標楷體" w:eastAsia="標楷體" w:hAnsi="標楷體"/>
              </w:rPr>
            </w:pPr>
            <w:ins w:id="22505" w:author="Fegie" w:date="2021-05-02T01:49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3FAE" w14:textId="4FEEF1EF" w:rsidR="001C4557" w:rsidRDefault="001C4557" w:rsidP="001C4557">
            <w:pPr>
              <w:rPr>
                <w:ins w:id="22506" w:author="Fegie" w:date="2021-05-02T01:49:00Z"/>
                <w:rFonts w:ascii="標楷體" w:eastAsia="標楷體" w:hAnsi="標楷體"/>
              </w:rPr>
            </w:pPr>
            <w:ins w:id="22507" w:author="Fegie" w:date="2021-05-02T01:49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C8A2" w14:textId="680150FE" w:rsidR="001C4557" w:rsidRDefault="001C4557" w:rsidP="001C4557">
            <w:pPr>
              <w:rPr>
                <w:ins w:id="22508" w:author="Fegie" w:date="2021-05-02T01:49:00Z"/>
                <w:rFonts w:ascii="標楷體" w:eastAsia="標楷體" w:hAnsi="標楷體"/>
              </w:rPr>
            </w:pPr>
            <w:ins w:id="22509" w:author="Fegie" w:date="2021-05-02T01:49:00Z">
              <w:del w:id="22510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22511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C132" w14:textId="77777777" w:rsidR="001C4557" w:rsidRDefault="001C4557" w:rsidP="001C4557">
            <w:pPr>
              <w:rPr>
                <w:ins w:id="22512" w:author="Fegie" w:date="2021-05-02T01:4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8CE8" w14:textId="77777777" w:rsidR="001C4557" w:rsidRDefault="001C4557" w:rsidP="001C4557">
            <w:pPr>
              <w:rPr>
                <w:ins w:id="22513" w:author="Fegie" w:date="2021-05-02T01:4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6FC8" w14:textId="77777777" w:rsidR="001C4557" w:rsidRDefault="001C4557" w:rsidP="001C4557">
            <w:pPr>
              <w:rPr>
                <w:ins w:id="22514" w:author="Fegie" w:date="2021-05-02T01:4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1AC8" w14:textId="1DD92881" w:rsidR="001C4557" w:rsidRDefault="001C4557" w:rsidP="001C4557">
            <w:pPr>
              <w:rPr>
                <w:ins w:id="22515" w:author="Fegie" w:date="2021-05-02T01:49:00Z"/>
                <w:rFonts w:ascii="標楷體" w:eastAsia="標楷體" w:hAnsi="標楷體"/>
              </w:rPr>
            </w:pPr>
            <w:ins w:id="22516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4D8D6" w14:textId="77777777" w:rsidR="001C4557" w:rsidRDefault="001C4557" w:rsidP="001C4557">
            <w:pPr>
              <w:rPr>
                <w:ins w:id="22517" w:author="Fegie" w:date="2021-05-02T02:14:00Z"/>
                <w:rFonts w:ascii="標楷體" w:eastAsia="標楷體" w:hAnsi="標楷體"/>
              </w:rPr>
            </w:pPr>
            <w:ins w:id="22518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6CF46D0" w14:textId="77777777" w:rsidR="001C4557" w:rsidRPr="00F37A9C" w:rsidRDefault="001C4557" w:rsidP="001C4557">
            <w:pPr>
              <w:ind w:left="226" w:hangingChars="94" w:hanging="226"/>
              <w:rPr>
                <w:ins w:id="22519" w:author="Fegie" w:date="2021-05-02T02:14:00Z"/>
                <w:rFonts w:ascii="標楷體" w:eastAsia="標楷體" w:hAnsi="標楷體"/>
              </w:rPr>
            </w:pPr>
            <w:ins w:id="22520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8DC4E77" w14:textId="77777777" w:rsidR="001C4557" w:rsidRDefault="001C4557" w:rsidP="001C4557">
            <w:pPr>
              <w:ind w:left="226" w:hangingChars="94" w:hanging="226"/>
              <w:rPr>
                <w:ins w:id="22521" w:author="Fegie" w:date="2021-05-02T02:14:00Z"/>
                <w:rFonts w:ascii="標楷體" w:eastAsia="標楷體" w:hAnsi="標楷體"/>
              </w:rPr>
            </w:pPr>
            <w:ins w:id="22522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65DA3D4D" w14:textId="13FB63E1" w:rsidR="001C4557" w:rsidRDefault="001C4557" w:rsidP="001C4557">
            <w:pPr>
              <w:snapToGrid w:val="0"/>
              <w:ind w:left="238" w:hangingChars="99" w:hanging="238"/>
              <w:rPr>
                <w:ins w:id="22523" w:author="Fegie" w:date="2021-05-02T01:49:00Z"/>
                <w:rFonts w:ascii="標楷體" w:eastAsia="標楷體" w:hAnsi="標楷體"/>
                <w:color w:val="000000" w:themeColor="text1"/>
              </w:rPr>
            </w:pPr>
            <w:ins w:id="22524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525" w:author="Fegie" w:date="2021-05-02T02:22:00Z">
              <w:r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22CDF9B1" w14:textId="77777777" w:rsidR="00D04096" w:rsidRDefault="00D04096" w:rsidP="00D04096">
      <w:pPr>
        <w:rPr>
          <w:ins w:id="22526" w:author="Fegie" w:date="2021-05-02T00:09:00Z"/>
          <w:rFonts w:ascii="標楷體" w:eastAsia="標楷體" w:hAnsi="標楷體"/>
        </w:rPr>
      </w:pPr>
    </w:p>
    <w:p w14:paraId="52F0BFEF" w14:textId="77777777" w:rsidR="00D04096" w:rsidRDefault="00D04096" w:rsidP="00D04096">
      <w:pPr>
        <w:rPr>
          <w:ins w:id="22527" w:author="Fegie" w:date="2021-05-02T00:09:00Z"/>
          <w:rFonts w:ascii="標楷體" w:eastAsia="標楷體" w:hAnsi="標楷體"/>
        </w:rPr>
      </w:pPr>
      <w:ins w:id="22528" w:author="Fegie" w:date="2021-05-02T00:09:00Z">
        <w:r>
          <w:rPr>
            <w:rFonts w:ascii="標楷體" w:eastAsia="標楷體" w:hAnsi="標楷體" w:hint="eastAsia"/>
          </w:rPr>
          <w:br w:type="page"/>
        </w:r>
      </w:ins>
    </w:p>
    <w:p w14:paraId="56BE19AC" w14:textId="06781144" w:rsidR="00FB0171" w:rsidRDefault="00FB0171" w:rsidP="00FB0171">
      <w:pPr>
        <w:pStyle w:val="3"/>
        <w:numPr>
          <w:ilvl w:val="2"/>
          <w:numId w:val="54"/>
        </w:numPr>
        <w:rPr>
          <w:ins w:id="22529" w:author="Fegie" w:date="2021-05-01T19:21:00Z"/>
        </w:rPr>
      </w:pPr>
      <w:ins w:id="22530" w:author="Fegie" w:date="2021-05-01T19:21:00Z">
        <w:r>
          <w:rPr>
            <w:rFonts w:hint="eastAsia"/>
          </w:rPr>
          <w:lastRenderedPageBreak/>
          <w:t>L1908  申請不列印書面通知書</w:t>
        </w:r>
      </w:ins>
      <w:ins w:id="22531" w:author="Fegie" w:date="2021-05-01T20:51:00Z">
        <w:r w:rsidR="00C5753D">
          <w:rPr>
            <w:rFonts w:hint="eastAsia"/>
          </w:rPr>
          <w:t>查詢</w:t>
        </w:r>
      </w:ins>
      <w:ins w:id="22532" w:author="Fegie" w:date="2021-05-05T16:25:00Z">
        <w:r w:rsidR="00C817AE">
          <w:rPr>
            <w:rFonts w:hAnsi="標楷體" w:hint="eastAsia"/>
          </w:rPr>
          <w:t>***</w:t>
        </w:r>
      </w:ins>
    </w:p>
    <w:p w14:paraId="060CD341" w14:textId="77777777" w:rsidR="00FB0171" w:rsidRPr="00AF1A82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2533" w:author="Fegie" w:date="2021-05-01T19:20:00Z"/>
          <w:lang w:eastAsia="x-none"/>
        </w:rPr>
      </w:pPr>
      <w:ins w:id="22534" w:author="Fegie" w:date="2021-05-01T19:20:00Z">
        <w:r>
          <w:rPr>
            <w:rFonts w:hint="eastAsia"/>
          </w:rPr>
          <w:t xml:space="preserve"> 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0171" w:rsidRPr="00AF1A82" w14:paraId="75CA30CD" w14:textId="77777777" w:rsidTr="001B4B49">
        <w:trPr>
          <w:trHeight w:val="277"/>
          <w:ins w:id="22535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110DE6" w14:textId="77777777" w:rsidR="00FB0171" w:rsidRPr="00AF1A82" w:rsidRDefault="00FB0171" w:rsidP="001B4B49">
            <w:pPr>
              <w:rPr>
                <w:ins w:id="22536" w:author="Fegie" w:date="2021-05-01T19:20:00Z"/>
                <w:rFonts w:ascii="標楷體" w:eastAsia="標楷體" w:hAnsi="標楷體"/>
                <w:lang w:eastAsia="x-none"/>
              </w:rPr>
            </w:pPr>
            <w:ins w:id="22537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4F0D9D" w14:textId="60435583" w:rsidR="00FB0171" w:rsidRPr="00AF1A82" w:rsidRDefault="00C5753D" w:rsidP="001B4B49">
            <w:pPr>
              <w:rPr>
                <w:ins w:id="22538" w:author="Fegie" w:date="2021-05-01T19:20:00Z"/>
                <w:rFonts w:ascii="標楷體" w:eastAsia="標楷體" w:hAnsi="標楷體"/>
                <w:lang w:eastAsia="x-none"/>
              </w:rPr>
            </w:pPr>
            <w:ins w:id="22539" w:author="Fegie" w:date="2021-05-01T20:52:00Z">
              <w:r>
                <w:rPr>
                  <w:rFonts w:ascii="標楷體" w:eastAsia="標楷體" w:hAnsi="標楷體" w:hint="eastAsia"/>
                </w:rPr>
                <w:t>申請不列印書面通知書查詢</w:t>
              </w:r>
            </w:ins>
          </w:p>
        </w:tc>
      </w:tr>
      <w:tr w:rsidR="00FB0171" w:rsidRPr="00AF1A82" w14:paraId="4C2E9B05" w14:textId="77777777" w:rsidTr="001B4B49">
        <w:trPr>
          <w:trHeight w:val="277"/>
          <w:ins w:id="22540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BF1079" w14:textId="77777777" w:rsidR="00FB0171" w:rsidRPr="00AF1A82" w:rsidRDefault="00FB0171" w:rsidP="001B4B49">
            <w:pPr>
              <w:rPr>
                <w:ins w:id="22541" w:author="Fegie" w:date="2021-05-01T19:20:00Z"/>
                <w:rFonts w:ascii="標楷體" w:eastAsia="標楷體" w:hAnsi="標楷體"/>
                <w:lang w:eastAsia="x-none"/>
              </w:rPr>
            </w:pPr>
            <w:ins w:id="2254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E7D04C" w14:textId="33B4C005" w:rsidR="00FB0171" w:rsidRPr="00AF1A82" w:rsidRDefault="00FB0171" w:rsidP="001B4B49">
            <w:pPr>
              <w:rPr>
                <w:ins w:id="22543" w:author="Fegie" w:date="2021-05-01T19:20:00Z"/>
                <w:rFonts w:ascii="標楷體" w:eastAsia="標楷體" w:hAnsi="標楷體"/>
                <w:lang w:eastAsia="x-none"/>
              </w:rPr>
            </w:pPr>
            <w:ins w:id="22544" w:author="Fegie" w:date="2021-05-01T19:20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2545" w:author="Fegie" w:date="2021-05-01T20:52:00Z">
              <w:r w:rsidR="00C5753D">
                <w:rPr>
                  <w:rFonts w:ascii="標楷體" w:eastAsia="標楷體" w:hAnsi="標楷體" w:hint="eastAsia"/>
                </w:rPr>
                <w:t>不列印書面通知書資料</w:t>
              </w:r>
            </w:ins>
            <w:ins w:id="22546" w:author="Fegie" w:date="2021-05-01T19:20:00Z">
              <w:r>
                <w:rPr>
                  <w:rFonts w:ascii="標楷體" w:eastAsia="標楷體" w:hAnsi="標楷體" w:hint="eastAsia"/>
                </w:rPr>
                <w:t>時</w:t>
              </w:r>
            </w:ins>
          </w:p>
        </w:tc>
      </w:tr>
      <w:tr w:rsidR="00FB0171" w:rsidRPr="00AF1A82" w14:paraId="2B37AA94" w14:textId="77777777" w:rsidTr="001B4B49">
        <w:trPr>
          <w:trHeight w:val="773"/>
          <w:ins w:id="22547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DFD7D" w14:textId="77777777" w:rsidR="00FB0171" w:rsidRPr="00AF1A82" w:rsidRDefault="00FB0171" w:rsidP="001B4B49">
            <w:pPr>
              <w:rPr>
                <w:ins w:id="22548" w:author="Fegie" w:date="2021-05-01T19:20:00Z"/>
                <w:rFonts w:ascii="標楷體" w:eastAsia="標楷體" w:hAnsi="標楷體"/>
                <w:lang w:eastAsia="x-none"/>
              </w:rPr>
            </w:pPr>
            <w:ins w:id="22549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262C0" w14:textId="04830380" w:rsidR="00FB0171" w:rsidRPr="00421BC7" w:rsidRDefault="00421BC7" w:rsidP="001B4B49">
            <w:pPr>
              <w:rPr>
                <w:ins w:id="22550" w:author="Fegie" w:date="2021-05-01T19:20:00Z"/>
                <w:rFonts w:ascii="標楷體" w:eastAsia="標楷體" w:hAnsi="標楷體"/>
                <w:rPrChange w:id="22551" w:author="st1" w:date="2021-05-06T11:29:00Z">
                  <w:rPr>
                    <w:ins w:id="22552" w:author="Fegie" w:date="2021-05-01T19:20:00Z"/>
                    <w:rFonts w:ascii="標楷體" w:eastAsia="標楷體" w:hAnsi="標楷體"/>
                    <w:color w:val="FF0000"/>
                  </w:rPr>
                </w:rPrChange>
              </w:rPr>
            </w:pPr>
            <w:ins w:id="22553" w:author="st1" w:date="2021-05-06T11:29:00Z">
              <w:r>
                <w:rPr>
                  <w:rFonts w:ascii="標楷體" w:eastAsia="標楷體" w:hAnsi="標楷體" w:hint="eastAsia"/>
                </w:rPr>
                <w:t>1.</w:t>
              </w:r>
              <w:r w:rsidRPr="001C13CA">
                <w:rPr>
                  <w:rFonts w:ascii="標楷體" w:eastAsia="標楷體" w:hAnsi="標楷體" w:hint="eastAsia"/>
                </w:rPr>
                <w:t>參考「</w:t>
              </w:r>
              <w:r w:rsidRPr="004B136D">
                <w:rPr>
                  <w:rFonts w:ascii="標楷體" w:eastAsia="標楷體" w:hAnsi="標楷體" w:hint="eastAsia"/>
                </w:rPr>
                <w:t>作業流程</w:t>
              </w:r>
              <w:r w:rsidRPr="004B136D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</w:t>
              </w:r>
              <w:r w:rsidRPr="004B136D">
                <w:rPr>
                  <w:rFonts w:ascii="標楷體" w:eastAsia="標楷體" w:hAnsi="標楷體"/>
                </w:rPr>
                <w:t>作業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2554" w:author="st1" w:date="2021-05-06T11:30:00Z">
              <w:r>
                <w:rPr>
                  <w:rFonts w:ascii="標楷體" w:eastAsia="標楷體" w:hAnsi="標楷體" w:hint="eastAsia"/>
                  <w:lang w:eastAsia="zh-HK"/>
                </w:rPr>
                <w:t>客戶通知</w:t>
              </w:r>
            </w:ins>
            <w:ins w:id="22555" w:author="st1" w:date="2021-05-06T11:29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2556" w:author="Fegie" w:date="2021-05-01T19:20:00Z">
              <w:del w:id="22557" w:author="st1" w:date="2021-05-06T11:29:00Z">
                <w:r w:rsidR="00FB0171" w:rsidRPr="00F37A9C" w:rsidDel="00421BC7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</w:del>
            </w:ins>
          </w:p>
          <w:p w14:paraId="71C33E62" w14:textId="53EC7524" w:rsidR="00FB0171" w:rsidRPr="00404034" w:rsidRDefault="00FB0171" w:rsidP="001B4B49">
            <w:pPr>
              <w:rPr>
                <w:ins w:id="22558" w:author="Fegie" w:date="2021-05-01T19:20:00Z"/>
                <w:rFonts w:ascii="標楷體" w:eastAsia="標楷體" w:hAnsi="標楷體"/>
              </w:rPr>
            </w:pPr>
            <w:ins w:id="22559" w:author="Fegie" w:date="2021-05-01T19:20:00Z">
              <w:del w:id="22560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2561" w:author="st1" w:date="2021-05-06T11:29:00Z">
              <w:r w:rsidR="00421BC7">
                <w:rPr>
                  <w:rFonts w:ascii="標楷體" w:eastAsia="標楷體" w:hAnsi="標楷體"/>
                </w:rPr>
                <w:t>2</w:t>
              </w:r>
            </w:ins>
            <w:ins w:id="22562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22563" w:author="st1" w:date="2021-05-06T11:29:00Z">
                <w:r w:rsidRPr="00404034" w:rsidDel="00421BC7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</w:rPr>
                <w:t>查</w:t>
              </w:r>
              <w:r w:rsidRPr="00404034">
                <w:rPr>
                  <w:rFonts w:ascii="標楷體" w:eastAsia="標楷體" w:hAnsi="標楷體" w:hint="eastAsia"/>
                </w:rPr>
                <w:t>詢</w:t>
              </w:r>
            </w:ins>
            <w:ins w:id="22564" w:author="Fegie" w:date="2021-05-01T20:53:00Z">
              <w:r w:rsidR="000B03EF">
                <w:rPr>
                  <w:rFonts w:ascii="標楷體" w:eastAsia="標楷體" w:hAnsi="標楷體" w:hint="eastAsia"/>
                </w:rPr>
                <w:t>客戶通知設定</w:t>
              </w:r>
            </w:ins>
            <w:ins w:id="22565" w:author="Fegie" w:date="2021-05-01T19:20:00Z">
              <w:r w:rsidRPr="00404034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</w:t>
              </w:r>
            </w:ins>
            <w:ins w:id="22566" w:author="Fegie" w:date="2021-05-01T20:53:00Z">
              <w:r w:rsidR="000B03EF">
                <w:rPr>
                  <w:rFonts w:ascii="標楷體" w:eastAsia="標楷體" w:hAnsi="標楷體"/>
                </w:rPr>
                <w:t>Notice</w:t>
              </w:r>
            </w:ins>
            <w:ins w:id="22567" w:author="Fegie" w:date="2021-05-01T19:2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A3D1F40" w14:textId="3545D74B" w:rsidR="00FB0171" w:rsidRDefault="00FB0171" w:rsidP="001B4B49">
            <w:pPr>
              <w:rPr>
                <w:ins w:id="22568" w:author="Fegie" w:date="2021-05-01T19:20:00Z"/>
                <w:rFonts w:ascii="標楷體" w:eastAsia="標楷體" w:hAnsi="標楷體"/>
                <w:lang w:eastAsia="zh-HK"/>
              </w:rPr>
            </w:pPr>
            <w:ins w:id="22569" w:author="Fegie" w:date="2021-05-01T19:20:00Z">
              <w:del w:id="22570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22571" w:author="st1" w:date="2021-05-06T11:29:00Z">
              <w:r w:rsidR="00421BC7">
                <w:rPr>
                  <w:rFonts w:ascii="標楷體" w:eastAsia="標楷體" w:hAnsi="標楷體"/>
                </w:rPr>
                <w:t>3</w:t>
              </w:r>
            </w:ins>
            <w:ins w:id="22572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22573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28A2044" w14:textId="1B682A1D" w:rsidR="00FB0171" w:rsidRDefault="00FB0171">
            <w:pPr>
              <w:ind w:left="960" w:hangingChars="400" w:hanging="960"/>
              <w:rPr>
                <w:ins w:id="22574" w:author="Fegie" w:date="2021-05-01T19:20:00Z"/>
                <w:rFonts w:ascii="標楷體" w:eastAsia="標楷體" w:hAnsi="標楷體"/>
              </w:rPr>
              <w:pPrChange w:id="22575" w:author="Fegie" w:date="2021-05-01T21:14:00Z">
                <w:pPr/>
              </w:pPrChange>
            </w:pPr>
            <w:ins w:id="22576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(1).</w:t>
              </w:r>
            </w:ins>
            <w:ins w:id="22577" w:author="Fegie" w:date="2021-05-01T21:13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ins w:id="22578" w:author="Fegie" w:date="2021-05-01T19:20:00Z"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</w:t>
              </w:r>
            </w:ins>
            <w:ins w:id="22579" w:author="Fegie" w:date="2021-05-01T21:16:00Z">
              <w:r w:rsidR="00D31805">
                <w:rPr>
                  <w:rFonts w:ascii="標楷體" w:eastAsia="標楷體" w:hAnsi="標楷體" w:hint="eastAsia"/>
                </w:rPr>
                <w:t>No</w:t>
              </w:r>
            </w:ins>
            <w:ins w:id="22580" w:author="Fegie" w:date="2021-05-01T19:20:00Z">
              <w:r>
                <w:rPr>
                  <w:rFonts w:ascii="標楷體" w:eastAsia="標楷體" w:hAnsi="標楷體" w:hint="eastAsia"/>
                </w:rPr>
                <w:t>)</w:t>
              </w:r>
            </w:ins>
            <w:ins w:id="22581" w:author="Fegie" w:date="2021-05-01T21:13:00Z">
              <w:r w:rsidR="00D31805">
                <w:rPr>
                  <w:rFonts w:ascii="標楷體" w:eastAsia="標楷體" w:hAnsi="標楷體" w:hint="eastAsia"/>
                </w:rPr>
                <w:t>與額度編號(</w:t>
              </w:r>
              <w:r w:rsidR="00D31805">
                <w:rPr>
                  <w:rFonts w:ascii="標楷體" w:eastAsia="標楷體" w:hAnsi="標楷體"/>
                </w:rPr>
                <w:t>FacmNo</w:t>
              </w:r>
              <w:r w:rsidR="00D31805">
                <w:rPr>
                  <w:rFonts w:ascii="標楷體" w:eastAsia="標楷體" w:hAnsi="標楷體" w:hint="eastAsia"/>
                </w:rPr>
                <w:t>)</w:t>
              </w:r>
            </w:ins>
            <w:ins w:id="22582" w:author="Fegie" w:date="2021-05-01T19:20:00Z"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22583" w:author="Fegie" w:date="2021-05-01T21:14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ins w:id="22584" w:author="Fegie" w:date="2021-05-01T19:20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22585" w:author="Fegie" w:date="2021-05-01T21:14:00Z">
              <w:r w:rsidR="00D31805">
                <w:rPr>
                  <w:rFonts w:ascii="標楷體" w:eastAsia="標楷體" w:hAnsi="標楷體" w:hint="eastAsia"/>
                </w:rPr>
                <w:t>與額度編號</w:t>
              </w:r>
            </w:ins>
          </w:p>
          <w:p w14:paraId="3804BF5F" w14:textId="19B8EFC3" w:rsidR="00FB0171" w:rsidRDefault="00FB0171" w:rsidP="001B4B49">
            <w:pPr>
              <w:rPr>
                <w:ins w:id="22586" w:author="Fegie" w:date="2021-05-01T19:20:00Z"/>
                <w:rFonts w:ascii="標楷體" w:eastAsia="標楷體" w:hAnsi="標楷體"/>
              </w:rPr>
            </w:pPr>
            <w:ins w:id="22587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(2).</w:t>
              </w:r>
            </w:ins>
            <w:ins w:id="22588" w:author="Fegie" w:date="2021-05-01T21:16:00Z">
              <w:r w:rsidR="00D31805">
                <w:rPr>
                  <w:rFonts w:ascii="標楷體" w:eastAsia="標楷體" w:hAnsi="標楷體" w:hint="eastAsia"/>
                </w:rPr>
                <w:t>戶號(</w:t>
              </w:r>
              <w:r w:rsidR="00D31805">
                <w:rPr>
                  <w:rFonts w:ascii="標楷體" w:eastAsia="標楷體" w:hAnsi="標楷體"/>
                </w:rPr>
                <w:t>Cust</w:t>
              </w:r>
              <w:r w:rsidR="00D31805">
                <w:rPr>
                  <w:rFonts w:ascii="標楷體" w:eastAsia="標楷體" w:hAnsi="標楷體" w:hint="eastAsia"/>
                </w:rPr>
                <w:t>No)</w:t>
              </w:r>
            </w:ins>
            <w:ins w:id="22589" w:author="Fegie" w:date="2021-05-01T19:20:00Z"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22590" w:author="Fegie" w:date="2021-05-01T21:16:00Z">
              <w:r w:rsidR="00D31805">
                <w:rPr>
                  <w:rFonts w:ascii="標楷體" w:eastAsia="標楷體" w:hAnsi="標楷體" w:hint="eastAsia"/>
                </w:rPr>
                <w:t>統一編號</w:t>
              </w:r>
            </w:ins>
            <w:ins w:id="22591" w:author="Fegie" w:date="2021-05-01T19:20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92E844B" w14:textId="26C793FA" w:rsidR="00FB0171" w:rsidRDefault="00FB0171" w:rsidP="001B4B49">
            <w:pPr>
              <w:rPr>
                <w:ins w:id="22592" w:author="Fegie" w:date="2021-05-01T19:20:00Z"/>
                <w:rFonts w:ascii="標楷體" w:eastAsia="標楷體" w:hAnsi="標楷體"/>
              </w:rPr>
            </w:pPr>
            <w:ins w:id="22593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</w:t>
              </w:r>
            </w:ins>
            <w:ins w:id="22594" w:author="Fegie" w:date="2021-05-01T21:17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ins w:id="22595" w:author="Fegie" w:date="2021-05-01T19:20:00Z"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CustMain.</w:t>
              </w:r>
            </w:ins>
            <w:ins w:id="22596" w:author="Fegie" w:date="2021-05-01T21:17:00Z">
              <w:r w:rsidR="00D31805">
                <w:rPr>
                  <w:rFonts w:ascii="標楷體" w:eastAsia="標楷體" w:hAnsi="標楷體"/>
                </w:rPr>
                <w:t>Cust</w:t>
              </w:r>
              <w:r w:rsidR="00D31805">
                <w:rPr>
                  <w:rFonts w:ascii="標楷體" w:eastAsia="標楷體" w:hAnsi="標楷體" w:hint="eastAsia"/>
                </w:rPr>
                <w:t>No</w:t>
              </w:r>
            </w:ins>
            <w:ins w:id="22597" w:author="Fegie" w:date="2021-05-01T19:20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7895F07C" w14:textId="64D8F300" w:rsidR="00FB0171" w:rsidRPr="00BA4B70" w:rsidRDefault="00FB0171" w:rsidP="001B4B49">
            <w:pPr>
              <w:rPr>
                <w:ins w:id="22598" w:author="Fegie" w:date="2021-05-01T19:20:00Z"/>
                <w:rFonts w:ascii="標楷體" w:eastAsia="標楷體" w:hAnsi="標楷體"/>
              </w:rPr>
            </w:pPr>
            <w:ins w:id="22599" w:author="Fegie" w:date="2021-05-01T19:20:00Z">
              <w:del w:id="22600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22601" w:author="st1" w:date="2021-05-06T11:29:00Z">
              <w:r w:rsidR="00421BC7">
                <w:rPr>
                  <w:rFonts w:ascii="標楷體" w:eastAsia="標楷體" w:hAnsi="標楷體"/>
                </w:rPr>
                <w:t>4</w:t>
              </w:r>
            </w:ins>
            <w:ins w:id="22602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22603" w:author="st1" w:date="2021-05-06T11:29:00Z">
                <w:r w:rsidDel="00421BC7">
                  <w:rPr>
                    <w:rFonts w:ascii="標楷體" w:eastAsia="標楷體" w:hAnsi="標楷體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</w:rPr>
                <w:t>資料排序:查詢結果「</w:t>
              </w:r>
            </w:ins>
            <w:ins w:id="22604" w:author="Fegie" w:date="2021-05-01T21:26:00Z">
              <w:r w:rsidR="0013503E">
                <w:rPr>
                  <w:rFonts w:ascii="標楷體" w:eastAsia="標楷體" w:hAnsi="標楷體" w:hint="eastAsia"/>
                </w:rPr>
                <w:t>額度</w:t>
              </w:r>
            </w:ins>
            <w:ins w:id="22605" w:author="Fegie" w:date="2021-05-01T19:20:00Z">
              <w:r>
                <w:rPr>
                  <w:rFonts w:ascii="標楷體" w:eastAsia="標楷體" w:hAnsi="標楷體" w:hint="eastAsia"/>
                </w:rPr>
                <w:t>」由大至小排序</w:t>
              </w:r>
            </w:ins>
          </w:p>
        </w:tc>
      </w:tr>
      <w:tr w:rsidR="00FB0171" w:rsidRPr="00AF1A82" w14:paraId="2C44F78F" w14:textId="77777777" w:rsidTr="001B4B49">
        <w:trPr>
          <w:trHeight w:val="321"/>
          <w:ins w:id="22606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A80A" w14:textId="77777777" w:rsidR="00FB0171" w:rsidRPr="00AF1A82" w:rsidRDefault="00FB0171" w:rsidP="001B4B49">
            <w:pPr>
              <w:rPr>
                <w:ins w:id="22607" w:author="Fegie" w:date="2021-05-01T19:20:00Z"/>
                <w:rFonts w:ascii="標楷體" w:eastAsia="標楷體" w:hAnsi="標楷體"/>
                <w:lang w:eastAsia="x-none"/>
              </w:rPr>
            </w:pPr>
            <w:ins w:id="22608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64AEC" w14:textId="77777777" w:rsidR="00FB0171" w:rsidRPr="00AF1A82" w:rsidRDefault="00FB0171" w:rsidP="001B4B49">
            <w:pPr>
              <w:rPr>
                <w:ins w:id="22609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51C6CFDD" w14:textId="77777777" w:rsidTr="001B4B49">
        <w:trPr>
          <w:trHeight w:val="1311"/>
          <w:ins w:id="22610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D9E8CA" w14:textId="77777777" w:rsidR="00FB0171" w:rsidRPr="00AF1A82" w:rsidRDefault="00FB0171" w:rsidP="001B4B49">
            <w:pPr>
              <w:rPr>
                <w:ins w:id="22611" w:author="Fegie" w:date="2021-05-01T19:20:00Z"/>
                <w:rFonts w:ascii="標楷體" w:eastAsia="標楷體" w:hAnsi="標楷體"/>
                <w:lang w:eastAsia="x-none"/>
              </w:rPr>
            </w:pPr>
            <w:ins w:id="2261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474EE" w14:textId="77777777" w:rsidR="00FB0171" w:rsidRPr="00AF1A82" w:rsidRDefault="00FB0171" w:rsidP="001B4B49">
            <w:pPr>
              <w:rPr>
                <w:ins w:id="22613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31AD820E" w14:textId="77777777" w:rsidTr="001B4B49">
        <w:trPr>
          <w:trHeight w:val="278"/>
          <w:ins w:id="22614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211F6F" w14:textId="77777777" w:rsidR="00FB0171" w:rsidRPr="00AF1A82" w:rsidRDefault="00FB0171" w:rsidP="001B4B49">
            <w:pPr>
              <w:rPr>
                <w:ins w:id="22615" w:author="Fegie" w:date="2021-05-01T19:20:00Z"/>
                <w:rFonts w:ascii="標楷體" w:eastAsia="標楷體" w:hAnsi="標楷體"/>
                <w:lang w:eastAsia="x-none"/>
              </w:rPr>
            </w:pPr>
            <w:ins w:id="22616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BFD079" w14:textId="77777777" w:rsidR="00FB0171" w:rsidRPr="00AF1A82" w:rsidRDefault="00FB0171" w:rsidP="001B4B49">
            <w:pPr>
              <w:rPr>
                <w:ins w:id="22617" w:author="Fegie" w:date="2021-05-01T19:20:00Z"/>
                <w:rFonts w:ascii="標楷體" w:eastAsia="標楷體" w:hAnsi="標楷體"/>
                <w:lang w:eastAsia="x-none"/>
              </w:rPr>
            </w:pPr>
            <w:ins w:id="22618" w:author="Fegie" w:date="2021-05-01T19:20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FB0171" w:rsidRPr="00AF1A82" w14:paraId="002B9C3B" w14:textId="77777777" w:rsidTr="001B4B49">
        <w:trPr>
          <w:trHeight w:val="358"/>
          <w:ins w:id="22619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633397" w14:textId="77777777" w:rsidR="00FB0171" w:rsidRPr="00AF1A82" w:rsidRDefault="00FB0171" w:rsidP="001B4B49">
            <w:pPr>
              <w:rPr>
                <w:ins w:id="22620" w:author="Fegie" w:date="2021-05-01T19:20:00Z"/>
                <w:rFonts w:ascii="標楷體" w:eastAsia="標楷體" w:hAnsi="標楷體"/>
                <w:lang w:eastAsia="x-none"/>
              </w:rPr>
            </w:pPr>
            <w:ins w:id="22621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F2643" w14:textId="77777777" w:rsidR="00FB0171" w:rsidRPr="00AF1A82" w:rsidRDefault="00FB0171" w:rsidP="001B4B49">
            <w:pPr>
              <w:rPr>
                <w:ins w:id="22622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37CDE97A" w14:textId="77777777" w:rsidTr="001B4B49">
        <w:trPr>
          <w:trHeight w:val="278"/>
          <w:ins w:id="22623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152647" w14:textId="77777777" w:rsidR="00FB0171" w:rsidRPr="00AF1A82" w:rsidRDefault="00FB0171" w:rsidP="001B4B49">
            <w:pPr>
              <w:rPr>
                <w:ins w:id="22624" w:author="Fegie" w:date="2021-05-01T19:20:00Z"/>
                <w:rFonts w:ascii="標楷體" w:eastAsia="標楷體" w:hAnsi="標楷體"/>
                <w:lang w:eastAsia="x-none"/>
              </w:rPr>
            </w:pPr>
            <w:ins w:id="22625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6A3707" w14:textId="77777777" w:rsidR="00FB0171" w:rsidRPr="00AF1A82" w:rsidRDefault="00FB0171" w:rsidP="001B4B49">
            <w:pPr>
              <w:rPr>
                <w:ins w:id="22626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</w:tbl>
    <w:p w14:paraId="7182B04E" w14:textId="77777777" w:rsidR="00FB0171" w:rsidRDefault="00FB0171" w:rsidP="00FB0171">
      <w:pPr>
        <w:pStyle w:val="a"/>
        <w:numPr>
          <w:ilvl w:val="0"/>
          <w:numId w:val="0"/>
        </w:numPr>
        <w:ind w:left="1418"/>
        <w:rPr>
          <w:ins w:id="22627" w:author="Fegie" w:date="2021-05-01T19:20:00Z"/>
        </w:rPr>
      </w:pPr>
    </w:p>
    <w:p w14:paraId="3DB28903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2628" w:author="Fegie" w:date="2021-05-01T19:20:00Z"/>
        </w:rPr>
      </w:pPr>
      <w:ins w:id="22629" w:author="Fegie" w:date="2021-05-01T19:20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B0171" w14:paraId="06050BB4" w14:textId="77777777" w:rsidTr="001B4B49">
        <w:trPr>
          <w:ins w:id="22630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53F087E" w14:textId="77777777" w:rsidR="00FB0171" w:rsidRDefault="00FB0171" w:rsidP="001B4B49">
            <w:pPr>
              <w:jc w:val="center"/>
              <w:rPr>
                <w:ins w:id="22631" w:author="Fegie" w:date="2021-05-01T19:20:00Z"/>
                <w:rFonts w:ascii="標楷體" w:eastAsia="標楷體" w:hAnsi="標楷體"/>
              </w:rPr>
            </w:pPr>
            <w:ins w:id="22632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35796D" w14:textId="77777777" w:rsidR="00FB0171" w:rsidRDefault="00FB0171" w:rsidP="001B4B49">
            <w:pPr>
              <w:jc w:val="center"/>
              <w:rPr>
                <w:ins w:id="22633" w:author="Fegie" w:date="2021-05-01T19:20:00Z"/>
                <w:rFonts w:ascii="標楷體" w:eastAsia="標楷體" w:hAnsi="標楷體"/>
              </w:rPr>
            </w:pPr>
            <w:ins w:id="22634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803884" w14:textId="77777777" w:rsidR="00FB0171" w:rsidRDefault="00FB0171" w:rsidP="001B4B49">
            <w:pPr>
              <w:jc w:val="center"/>
              <w:rPr>
                <w:ins w:id="22635" w:author="Fegie" w:date="2021-05-01T19:20:00Z"/>
                <w:rFonts w:ascii="標楷體" w:eastAsia="標楷體" w:hAnsi="標楷體"/>
              </w:rPr>
            </w:pPr>
            <w:ins w:id="22636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FB0171" w14:paraId="61EDFB9E" w14:textId="77777777" w:rsidTr="001B4B49">
        <w:trPr>
          <w:ins w:id="22637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EB383" w14:textId="77777777" w:rsidR="00FB0171" w:rsidRDefault="00FB0171" w:rsidP="001B4B49">
            <w:pPr>
              <w:jc w:val="center"/>
              <w:rPr>
                <w:ins w:id="22638" w:author="Fegie" w:date="2021-05-01T19:20:00Z"/>
                <w:rFonts w:ascii="標楷體" w:eastAsia="標楷體" w:hAnsi="標楷體"/>
              </w:rPr>
            </w:pPr>
            <w:ins w:id="22639" w:author="Fegie" w:date="2021-05-01T19:2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96822" w14:textId="3FC39C33" w:rsidR="00FB0171" w:rsidRDefault="00FB0171" w:rsidP="001B4B49">
            <w:pPr>
              <w:rPr>
                <w:ins w:id="22640" w:author="Fegie" w:date="2021-05-01T19:20:00Z"/>
                <w:rFonts w:ascii="標楷體" w:eastAsia="標楷體" w:hAnsi="標楷體"/>
              </w:rPr>
            </w:pPr>
            <w:ins w:id="22641" w:author="Fegie" w:date="2021-05-01T19:2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</w:t>
              </w:r>
            </w:ins>
            <w:ins w:id="22642" w:author="Fegie" w:date="2021-05-01T22:26:00Z">
              <w:r w:rsidR="00F763B7">
                <w:rPr>
                  <w:rFonts w:ascii="標楷體" w:eastAsia="標楷體" w:hAnsi="標楷體"/>
                </w:rPr>
                <w:t>Notice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C9506" w14:textId="3967F082" w:rsidR="00FB0171" w:rsidRDefault="00F763B7" w:rsidP="001B4B49">
            <w:pPr>
              <w:rPr>
                <w:ins w:id="22643" w:author="Fegie" w:date="2021-05-01T19:20:00Z"/>
                <w:rFonts w:ascii="標楷體" w:eastAsia="標楷體" w:hAnsi="標楷體"/>
              </w:rPr>
            </w:pPr>
            <w:ins w:id="22644" w:author="Fegie" w:date="2021-05-01T22:27:00Z">
              <w:r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22645" w:author="Fegie" w:date="2021-05-01T19:20:00Z">
              <w:r w:rsidR="00FB0171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FB0171" w14:paraId="153CC5C7" w14:textId="77777777" w:rsidTr="001B4B49">
        <w:trPr>
          <w:ins w:id="22646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AC095" w14:textId="77777777" w:rsidR="00FB0171" w:rsidRDefault="00FB0171" w:rsidP="001B4B49">
            <w:pPr>
              <w:jc w:val="center"/>
              <w:rPr>
                <w:ins w:id="22647" w:author="Fegie" w:date="2021-05-01T19:20:00Z"/>
                <w:rFonts w:ascii="標楷體" w:eastAsia="標楷體" w:hAnsi="標楷體"/>
              </w:rPr>
            </w:pPr>
            <w:ins w:id="22648" w:author="Fegie" w:date="2021-05-01T19:2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C1FC" w14:textId="2E6BC0B6" w:rsidR="00FB0171" w:rsidRDefault="00F763B7" w:rsidP="001B4B49">
            <w:pPr>
              <w:rPr>
                <w:ins w:id="22649" w:author="Fegie" w:date="2021-05-01T19:20:00Z"/>
                <w:rFonts w:ascii="標楷體" w:eastAsia="標楷體" w:hAnsi="標楷體"/>
              </w:rPr>
            </w:pPr>
            <w:ins w:id="22650" w:author="Fegie" w:date="2021-05-01T22:26:00Z">
              <w:r>
                <w:rPr>
                  <w:rFonts w:ascii="標楷體" w:eastAsia="標楷體" w:hAnsi="標楷體"/>
                </w:rPr>
                <w:t>Fac</w:t>
              </w:r>
            </w:ins>
            <w:ins w:id="22651" w:author="Fegie" w:date="2021-05-01T19:20:00Z">
              <w:r w:rsidR="00FB0171">
                <w:rPr>
                  <w:rFonts w:ascii="標楷體" w:eastAsia="標楷體" w:hAnsi="標楷體"/>
                </w:rPr>
                <w:t>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C0AE" w14:textId="7E4A6C5B" w:rsidR="00FB0171" w:rsidRDefault="00F763B7" w:rsidP="001B4B49">
            <w:pPr>
              <w:rPr>
                <w:ins w:id="22652" w:author="Fegie" w:date="2021-05-01T19:20:00Z"/>
                <w:rFonts w:ascii="標楷體" w:eastAsia="標楷體" w:hAnsi="標楷體"/>
                <w:lang w:eastAsia="zh-HK"/>
              </w:rPr>
            </w:pPr>
            <w:ins w:id="22653" w:author="Fegie" w:date="2021-05-01T22:28:00Z">
              <w:r>
                <w:rPr>
                  <w:rFonts w:ascii="標楷體" w:eastAsia="標楷體" w:hAnsi="標楷體" w:hint="eastAsia"/>
                  <w:lang w:eastAsia="zh-HK"/>
                </w:rPr>
                <w:t>額度主</w:t>
              </w:r>
            </w:ins>
            <w:ins w:id="22654" w:author="Fegie" w:date="2021-05-01T19:20:00Z">
              <w:r w:rsidR="00FB0171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F763B7" w14:paraId="307B5391" w14:textId="77777777" w:rsidTr="001B4B49">
        <w:trPr>
          <w:ins w:id="22655" w:author="Fegie" w:date="2021-05-01T22:2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4A364" w14:textId="5166B1C5" w:rsidR="00F763B7" w:rsidRDefault="00F763B7" w:rsidP="001B4B49">
            <w:pPr>
              <w:jc w:val="center"/>
              <w:rPr>
                <w:ins w:id="22656" w:author="Fegie" w:date="2021-05-01T22:25:00Z"/>
                <w:rFonts w:ascii="標楷體" w:eastAsia="標楷體" w:hAnsi="標楷體"/>
              </w:rPr>
            </w:pPr>
            <w:ins w:id="22657" w:author="Fegie" w:date="2021-05-01T22:2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CFC15" w14:textId="29B21007" w:rsidR="00F763B7" w:rsidRDefault="00F763B7" w:rsidP="001B4B49">
            <w:pPr>
              <w:rPr>
                <w:ins w:id="22658" w:author="Fegie" w:date="2021-05-01T22:25:00Z"/>
                <w:rFonts w:ascii="標楷體" w:eastAsia="標楷體" w:hAnsi="標楷體"/>
              </w:rPr>
            </w:pPr>
            <w:ins w:id="22659" w:author="Fegie" w:date="2021-05-01T22:2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99C7" w14:textId="38BDA581" w:rsidR="00F763B7" w:rsidRDefault="00F763B7" w:rsidP="001B4B49">
            <w:pPr>
              <w:rPr>
                <w:ins w:id="22660" w:author="Fegie" w:date="2021-05-01T22:25:00Z"/>
                <w:rFonts w:ascii="標楷體" w:eastAsia="標楷體" w:hAnsi="標楷體"/>
                <w:lang w:eastAsia="zh-HK"/>
              </w:rPr>
            </w:pPr>
            <w:ins w:id="22661" w:author="Fegie" w:date="2021-05-01T22:26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F763B7" w14:paraId="4A8EE4A4" w14:textId="77777777" w:rsidTr="001B4B49">
        <w:trPr>
          <w:ins w:id="22662" w:author="Fegie" w:date="2021-05-01T22:2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AE69" w14:textId="34FAA223" w:rsidR="00F763B7" w:rsidRDefault="00F763B7" w:rsidP="001B4B49">
            <w:pPr>
              <w:jc w:val="center"/>
              <w:rPr>
                <w:ins w:id="22663" w:author="Fegie" w:date="2021-05-01T22:25:00Z"/>
                <w:rFonts w:ascii="標楷體" w:eastAsia="標楷體" w:hAnsi="標楷體"/>
              </w:rPr>
            </w:pPr>
            <w:ins w:id="22664" w:author="Fegie" w:date="2021-05-01T22:2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CCBB" w14:textId="02FC77A9" w:rsidR="00F763B7" w:rsidRDefault="00F763B7" w:rsidP="001B4B49">
            <w:pPr>
              <w:rPr>
                <w:ins w:id="22665" w:author="Fegie" w:date="2021-05-01T22:25:00Z"/>
                <w:rFonts w:ascii="標楷體" w:eastAsia="標楷體" w:hAnsi="標楷體"/>
              </w:rPr>
            </w:pPr>
            <w:ins w:id="22666" w:author="Fegie" w:date="2021-05-01T22:26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Report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12ED" w14:textId="169498EA" w:rsidR="00F763B7" w:rsidRDefault="00F763B7" w:rsidP="001B4B49">
            <w:pPr>
              <w:rPr>
                <w:ins w:id="22667" w:author="Fegie" w:date="2021-05-01T22:25:00Z"/>
                <w:rFonts w:ascii="標楷體" w:eastAsia="標楷體" w:hAnsi="標楷體"/>
                <w:lang w:eastAsia="zh-HK"/>
              </w:rPr>
            </w:pPr>
            <w:ins w:id="22668" w:author="Fegie" w:date="2021-05-01T22:29:00Z">
              <w:r>
                <w:rPr>
                  <w:rFonts w:ascii="標楷體" w:eastAsia="標楷體" w:hAnsi="標楷體" w:hint="eastAsia"/>
                  <w:lang w:eastAsia="zh-HK"/>
                </w:rPr>
                <w:t>報表代號對照檔</w:t>
              </w:r>
            </w:ins>
          </w:p>
        </w:tc>
      </w:tr>
      <w:tr w:rsidR="00FB0171" w14:paraId="4BF37114" w14:textId="77777777" w:rsidTr="001B4B49">
        <w:trPr>
          <w:ins w:id="22669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32B7" w14:textId="77777777" w:rsidR="00FB0171" w:rsidRDefault="00FB0171" w:rsidP="001B4B49">
            <w:pPr>
              <w:jc w:val="center"/>
              <w:rPr>
                <w:ins w:id="22670" w:author="Fegie" w:date="2021-05-01T19:20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28500" w14:textId="77777777" w:rsidR="00FB0171" w:rsidRDefault="00FB0171" w:rsidP="001B4B49">
            <w:pPr>
              <w:rPr>
                <w:ins w:id="22671" w:author="Fegie" w:date="2021-05-01T19:20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527C5" w14:textId="77777777" w:rsidR="00FB0171" w:rsidRDefault="00FB0171" w:rsidP="001B4B49">
            <w:pPr>
              <w:rPr>
                <w:ins w:id="22672" w:author="Fegie" w:date="2021-05-01T19:20:00Z"/>
                <w:rFonts w:ascii="標楷體" w:eastAsia="標楷體" w:hAnsi="標楷體"/>
              </w:rPr>
            </w:pPr>
          </w:p>
        </w:tc>
      </w:tr>
    </w:tbl>
    <w:p w14:paraId="5545F52A" w14:textId="77777777" w:rsidR="00FB0171" w:rsidRPr="00AF1A82" w:rsidRDefault="00FB0171" w:rsidP="00FB0171">
      <w:pPr>
        <w:rPr>
          <w:ins w:id="22673" w:author="Fegie" w:date="2021-05-01T19:20:00Z"/>
          <w:rFonts w:ascii="標楷體" w:eastAsia="標楷體" w:hAnsi="標楷體"/>
          <w:lang w:eastAsia="x-none"/>
        </w:rPr>
      </w:pPr>
    </w:p>
    <w:p w14:paraId="77DB317C" w14:textId="77777777" w:rsidR="00FB0171" w:rsidRPr="00DC7571" w:rsidRDefault="00FB0171" w:rsidP="00FB0171">
      <w:pPr>
        <w:pStyle w:val="af9"/>
        <w:numPr>
          <w:ilvl w:val="0"/>
          <w:numId w:val="53"/>
        </w:numPr>
        <w:ind w:leftChars="0" w:left="1418"/>
        <w:rPr>
          <w:ins w:id="22674" w:author="Fegie" w:date="2021-05-01T19:20:00Z"/>
          <w:rFonts w:ascii="標楷體" w:eastAsia="標楷體" w:hAnsi="標楷體"/>
          <w:sz w:val="26"/>
          <w:szCs w:val="26"/>
          <w:lang w:eastAsia="x-none"/>
        </w:rPr>
      </w:pPr>
      <w:ins w:id="22675" w:author="Fegie" w:date="2021-05-01T19:20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F064B19" w14:textId="77777777" w:rsidR="00FB0171" w:rsidRPr="00AF1A82" w:rsidRDefault="00FB0171" w:rsidP="00FB0171">
      <w:pPr>
        <w:ind w:left="458" w:firstLine="480"/>
        <w:rPr>
          <w:ins w:id="22676" w:author="Fegie" w:date="2021-05-01T19:20:00Z"/>
          <w:rFonts w:ascii="標楷體" w:eastAsia="標楷體" w:hAnsi="標楷體"/>
          <w:lang w:eastAsia="x-none"/>
        </w:rPr>
      </w:pPr>
      <w:ins w:id="22677" w:author="Fegie" w:date="2021-05-01T19:20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1F7BCB09" w14:textId="29A19F32" w:rsidR="00FB0171" w:rsidRPr="00AF1A82" w:rsidRDefault="00FB0171" w:rsidP="00FB0171">
      <w:pPr>
        <w:rPr>
          <w:ins w:id="22678" w:author="Fegie" w:date="2021-05-01T19:20:00Z"/>
          <w:rFonts w:ascii="標楷體" w:eastAsia="標楷體" w:hAnsi="標楷體"/>
          <w:lang w:eastAsia="x-none"/>
        </w:rPr>
      </w:pPr>
      <w:ins w:id="22679" w:author="Fegie" w:date="2021-05-01T19:20:00Z">
        <w:r w:rsidDel="00305047">
          <w:rPr>
            <w:noProof/>
          </w:rPr>
          <w:t xml:space="preserve"> </w:t>
        </w:r>
      </w:ins>
      <w:ins w:id="22680" w:author="Fegie" w:date="2021-05-01T22:29:00Z">
        <w:r w:rsidR="00F763B7">
          <w:rPr>
            <w:noProof/>
          </w:rPr>
          <w:lastRenderedPageBreak/>
          <w:drawing>
            <wp:inline distT="0" distB="0" distL="0" distR="0" wp14:anchorId="38651396" wp14:editId="5000D440">
              <wp:extent cx="6479540" cy="1729105"/>
              <wp:effectExtent l="0" t="0" r="0" b="0"/>
              <wp:docPr id="52" name="圖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29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28E0A6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2681" w:author="Fegie" w:date="2021-05-01T19:20:00Z"/>
        </w:rPr>
      </w:pPr>
      <w:ins w:id="22682" w:author="Fegie" w:date="2021-05-01T19:20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1A3F2BFB" w14:textId="77777777" w:rsidR="00FB0171" w:rsidRDefault="00FB0171" w:rsidP="00FB0171">
      <w:pPr>
        <w:rPr>
          <w:ins w:id="22683" w:author="Fegie" w:date="2021-05-01T19:2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B0171" w14:paraId="6D5213ED" w14:textId="77777777" w:rsidTr="001B4B49">
        <w:trPr>
          <w:ins w:id="22684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86F06A" w14:textId="77777777" w:rsidR="00FB0171" w:rsidRDefault="00FB0171" w:rsidP="001B4B49">
            <w:pPr>
              <w:jc w:val="center"/>
              <w:rPr>
                <w:ins w:id="22685" w:author="Fegie" w:date="2021-05-01T19:20:00Z"/>
                <w:rFonts w:ascii="標楷體" w:eastAsia="標楷體" w:hAnsi="標楷體"/>
              </w:rPr>
            </w:pPr>
            <w:ins w:id="22686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C1B6C6" w14:textId="77777777" w:rsidR="00FB0171" w:rsidRDefault="00FB0171" w:rsidP="001B4B49">
            <w:pPr>
              <w:jc w:val="center"/>
              <w:rPr>
                <w:ins w:id="22687" w:author="Fegie" w:date="2021-05-01T19:20:00Z"/>
                <w:rFonts w:ascii="標楷體" w:eastAsia="標楷體" w:hAnsi="標楷體"/>
              </w:rPr>
            </w:pPr>
            <w:ins w:id="22688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D8DA078" w14:textId="77777777" w:rsidR="00FB0171" w:rsidRDefault="00FB0171" w:rsidP="001B4B49">
            <w:pPr>
              <w:jc w:val="center"/>
              <w:rPr>
                <w:ins w:id="22689" w:author="Fegie" w:date="2021-05-01T19:20:00Z"/>
                <w:rFonts w:ascii="標楷體" w:eastAsia="標楷體" w:hAnsi="標楷體"/>
              </w:rPr>
            </w:pPr>
            <w:ins w:id="22690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B0171" w:rsidRPr="002B16F9" w14:paraId="25F2D443" w14:textId="77777777" w:rsidTr="001B4B49">
        <w:trPr>
          <w:ins w:id="22691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36084" w14:textId="77777777" w:rsidR="00FB0171" w:rsidRPr="002B16F9" w:rsidRDefault="00FB0171" w:rsidP="001B4B49">
            <w:pPr>
              <w:jc w:val="center"/>
              <w:rPr>
                <w:ins w:id="22692" w:author="Fegie" w:date="2021-05-01T19:20:00Z"/>
                <w:rFonts w:ascii="標楷體" w:eastAsia="標楷體" w:hAnsi="標楷體"/>
                <w:lang w:eastAsia="zh-HK"/>
              </w:rPr>
            </w:pPr>
            <w:ins w:id="22693" w:author="Fegie" w:date="2021-05-01T19:20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A4D58" w14:textId="77777777" w:rsidR="00FB0171" w:rsidRPr="002B16F9" w:rsidRDefault="00FB0171" w:rsidP="001B4B49">
            <w:pPr>
              <w:rPr>
                <w:ins w:id="22694" w:author="Fegie" w:date="2021-05-01T19:20:00Z"/>
                <w:rFonts w:ascii="標楷體" w:eastAsia="標楷體" w:hAnsi="標楷體"/>
                <w:lang w:eastAsia="zh-HK"/>
              </w:rPr>
            </w:pPr>
            <w:ins w:id="22695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5F4F3" w14:textId="77777777" w:rsidR="00FB0171" w:rsidRPr="002B16F9" w:rsidRDefault="00FB0171" w:rsidP="001B4B49">
            <w:pPr>
              <w:rPr>
                <w:ins w:id="22696" w:author="Fegie" w:date="2021-05-01T19:20:00Z"/>
                <w:rFonts w:ascii="標楷體" w:eastAsia="標楷體" w:hAnsi="標楷體"/>
                <w:lang w:eastAsia="zh-HK"/>
              </w:rPr>
            </w:pPr>
            <w:ins w:id="22697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FB0171" w:rsidRPr="002B16F9" w14:paraId="5D48F068" w14:textId="77777777" w:rsidTr="001B4B49">
        <w:trPr>
          <w:ins w:id="22698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5DAD7" w14:textId="77777777" w:rsidR="00FB0171" w:rsidRPr="002B16F9" w:rsidRDefault="00FB0171" w:rsidP="001B4B49">
            <w:pPr>
              <w:jc w:val="center"/>
              <w:rPr>
                <w:ins w:id="22699" w:author="Fegie" w:date="2021-05-01T19:20:00Z"/>
                <w:rFonts w:ascii="標楷體" w:eastAsia="標楷體" w:hAnsi="標楷體"/>
              </w:rPr>
            </w:pPr>
            <w:ins w:id="22700" w:author="Fegie" w:date="2021-05-01T19:20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95568" w14:textId="77777777" w:rsidR="00FB0171" w:rsidRPr="002B16F9" w:rsidRDefault="00FB0171" w:rsidP="001B4B49">
            <w:pPr>
              <w:rPr>
                <w:ins w:id="22701" w:author="Fegie" w:date="2021-05-01T19:20:00Z"/>
                <w:rFonts w:ascii="標楷體" w:eastAsia="標楷體" w:hAnsi="標楷體"/>
                <w:lang w:eastAsia="zh-HK"/>
              </w:rPr>
            </w:pPr>
            <w:ins w:id="22702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E2E74" w14:textId="77777777" w:rsidR="00FB0171" w:rsidRPr="002B16F9" w:rsidRDefault="00FB0171" w:rsidP="001B4B49">
            <w:pPr>
              <w:rPr>
                <w:ins w:id="22703" w:author="Fegie" w:date="2021-05-01T19:20:00Z"/>
                <w:rFonts w:ascii="標楷體" w:eastAsia="標楷體" w:hAnsi="標楷體"/>
                <w:lang w:eastAsia="zh-HK"/>
              </w:rPr>
            </w:pPr>
            <w:ins w:id="22704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FB0171" w:rsidRPr="002B16F9" w14:paraId="5BEC2EDE" w14:textId="77777777" w:rsidTr="001B4B49">
        <w:trPr>
          <w:ins w:id="22705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B9E92" w14:textId="77777777" w:rsidR="00FB0171" w:rsidRPr="002B16F9" w:rsidRDefault="00FB0171" w:rsidP="001B4B49">
            <w:pPr>
              <w:jc w:val="center"/>
              <w:rPr>
                <w:ins w:id="22706" w:author="Fegie" w:date="2021-05-01T19:20:00Z"/>
                <w:rFonts w:ascii="標楷體" w:eastAsia="標楷體" w:hAnsi="標楷體"/>
              </w:rPr>
            </w:pPr>
            <w:ins w:id="22707" w:author="Fegie" w:date="2021-05-01T19:20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F2A3E" w14:textId="77777777" w:rsidR="00FB0171" w:rsidRPr="002B16F9" w:rsidRDefault="00FB0171" w:rsidP="001B4B49">
            <w:pPr>
              <w:rPr>
                <w:ins w:id="22708" w:author="Fegie" w:date="2021-05-01T19:20:00Z"/>
                <w:rFonts w:ascii="標楷體" w:eastAsia="標楷體" w:hAnsi="標楷體"/>
                <w:lang w:eastAsia="zh-HK"/>
              </w:rPr>
            </w:pPr>
            <w:ins w:id="22709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4793F" w14:textId="77777777" w:rsidR="00FB0171" w:rsidRPr="002B16F9" w:rsidRDefault="00FB0171" w:rsidP="001B4B49">
            <w:pPr>
              <w:rPr>
                <w:ins w:id="22710" w:author="Fegie" w:date="2021-05-01T19:20:00Z"/>
                <w:rFonts w:ascii="標楷體" w:eastAsia="標楷體" w:hAnsi="標楷體"/>
                <w:lang w:eastAsia="zh-HK"/>
              </w:rPr>
            </w:pPr>
            <w:ins w:id="22711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FB0171" w:rsidRPr="002B16F9" w14:paraId="2ABAE187" w14:textId="77777777" w:rsidTr="001B4B49">
        <w:trPr>
          <w:ins w:id="22712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ED158" w14:textId="77777777" w:rsidR="00FB0171" w:rsidRPr="002B16F9" w:rsidRDefault="00FB0171" w:rsidP="001B4B49">
            <w:pPr>
              <w:jc w:val="center"/>
              <w:rPr>
                <w:ins w:id="22713" w:author="Fegie" w:date="2021-05-01T19:20:00Z"/>
                <w:rFonts w:ascii="標楷體" w:eastAsia="標楷體" w:hAnsi="標楷體"/>
              </w:rPr>
            </w:pPr>
            <w:ins w:id="22714" w:author="Fegie" w:date="2021-05-01T19:20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1D684" w14:textId="77777777" w:rsidR="00FB0171" w:rsidRPr="002B16F9" w:rsidRDefault="00FB0171" w:rsidP="001B4B49">
            <w:pPr>
              <w:rPr>
                <w:ins w:id="22715" w:author="Fegie" w:date="2021-05-01T19:20:00Z"/>
                <w:rFonts w:ascii="標楷體" w:eastAsia="標楷體" w:hAnsi="標楷體"/>
                <w:lang w:eastAsia="zh-HK"/>
              </w:rPr>
            </w:pPr>
            <w:ins w:id="22716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4C9D" w14:textId="6AD07CEA" w:rsidR="00FB0171" w:rsidRPr="002B16F9" w:rsidRDefault="00FB0171" w:rsidP="001B4B49">
            <w:pPr>
              <w:rPr>
                <w:ins w:id="22717" w:author="Fegie" w:date="2021-05-01T19:20:00Z"/>
                <w:rFonts w:ascii="標楷體" w:eastAsia="標楷體" w:hAnsi="標楷體"/>
                <w:lang w:eastAsia="zh-HK"/>
              </w:rPr>
            </w:pPr>
            <w:ins w:id="22718" w:author="Fegie" w:date="2021-05-01T19:2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11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0</w:t>
              </w:r>
            </w:ins>
            <w:ins w:id="22719" w:author="Fegie" w:date="2021-05-01T22:33:00Z">
              <w:r w:rsidR="008315C1">
                <w:rPr>
                  <w:rFonts w:ascii="標楷體" w:eastAsia="標楷體" w:hAnsi="標楷體" w:hint="eastAsia"/>
                  <w:color w:val="000000" w:themeColor="text1"/>
                </w:rPr>
                <w:t>8申請不列印書面通知書維護</w:t>
              </w:r>
            </w:ins>
            <w:ins w:id="22720" w:author="Fegie" w:date="2021-05-01T19:2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2721" w:author="Fegie" w:date="2021-05-01T22:33:00Z">
              <w:r w:rsidR="008315C1">
                <w:rPr>
                  <w:rFonts w:ascii="標楷體" w:eastAsia="標楷體" w:hAnsi="標楷體" w:hint="eastAsia"/>
                  <w:lang w:eastAsia="zh-HK"/>
                </w:rPr>
                <w:t>列印通知書資料</w:t>
              </w:r>
            </w:ins>
          </w:p>
        </w:tc>
      </w:tr>
    </w:tbl>
    <w:p w14:paraId="5E6ABE40" w14:textId="77777777" w:rsidR="00FB0171" w:rsidRDefault="00FB0171" w:rsidP="00FB0171">
      <w:pPr>
        <w:rPr>
          <w:ins w:id="22722" w:author="Fegie" w:date="2021-05-01T19:20:00Z"/>
        </w:rPr>
      </w:pPr>
    </w:p>
    <w:p w14:paraId="40117EA8" w14:textId="77777777" w:rsidR="00FB0171" w:rsidRPr="00DC7571" w:rsidRDefault="00FB0171" w:rsidP="00FB0171">
      <w:pPr>
        <w:pStyle w:val="af9"/>
        <w:numPr>
          <w:ilvl w:val="0"/>
          <w:numId w:val="53"/>
        </w:numPr>
        <w:ind w:leftChars="0" w:left="1418"/>
        <w:rPr>
          <w:ins w:id="22723" w:author="Fegie" w:date="2021-05-01T19:20:00Z"/>
          <w:rFonts w:ascii="標楷體" w:eastAsia="標楷體" w:hAnsi="標楷體"/>
          <w:sz w:val="26"/>
          <w:szCs w:val="26"/>
          <w:lang w:eastAsia="x-none"/>
        </w:rPr>
      </w:pPr>
      <w:ins w:id="22724" w:author="Fegie" w:date="2021-05-01T19:20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8"/>
        <w:gridCol w:w="1558"/>
        <w:gridCol w:w="1105"/>
        <w:gridCol w:w="742"/>
        <w:gridCol w:w="695"/>
        <w:gridCol w:w="2681"/>
      </w:tblGrid>
      <w:tr w:rsidR="00FB0171" w:rsidRPr="00AF1A82" w14:paraId="368352A1" w14:textId="77777777" w:rsidTr="001B4B49">
        <w:trPr>
          <w:trHeight w:val="388"/>
          <w:jc w:val="center"/>
          <w:ins w:id="22725" w:author="Fegie" w:date="2021-05-01T19:20:00Z"/>
        </w:trPr>
        <w:tc>
          <w:tcPr>
            <w:tcW w:w="516" w:type="dxa"/>
            <w:vMerge w:val="restart"/>
            <w:shd w:val="clear" w:color="auto" w:fill="BFBFBF" w:themeFill="background1" w:themeFillShade="BF"/>
          </w:tcPr>
          <w:p w14:paraId="7A34D1F6" w14:textId="77777777" w:rsidR="00FB0171" w:rsidRPr="00AF1A82" w:rsidRDefault="00FB0171" w:rsidP="001B4B49">
            <w:pPr>
              <w:rPr>
                <w:ins w:id="22726" w:author="Fegie" w:date="2021-05-01T19:20:00Z"/>
                <w:rFonts w:ascii="標楷體" w:eastAsia="標楷體" w:hAnsi="標楷體"/>
                <w:lang w:eastAsia="x-none"/>
              </w:rPr>
            </w:pPr>
            <w:ins w:id="22727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BFBFBF" w:themeFill="background1" w:themeFillShade="BF"/>
          </w:tcPr>
          <w:p w14:paraId="5767CFE3" w14:textId="77777777" w:rsidR="00FB0171" w:rsidRPr="00AF1A82" w:rsidRDefault="00FB0171" w:rsidP="001B4B49">
            <w:pPr>
              <w:rPr>
                <w:ins w:id="22728" w:author="Fegie" w:date="2021-05-01T19:20:00Z"/>
                <w:rFonts w:ascii="標楷體" w:eastAsia="標楷體" w:hAnsi="標楷體"/>
                <w:lang w:eastAsia="x-none"/>
              </w:rPr>
            </w:pPr>
            <w:ins w:id="22729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BFBFBF" w:themeFill="background1" w:themeFillShade="BF"/>
          </w:tcPr>
          <w:p w14:paraId="449F2BAE" w14:textId="77777777" w:rsidR="00FB0171" w:rsidRPr="00AF1A82" w:rsidRDefault="00FB0171" w:rsidP="001B4B49">
            <w:pPr>
              <w:jc w:val="center"/>
              <w:rPr>
                <w:ins w:id="22730" w:author="Fegie" w:date="2021-05-01T19:20:00Z"/>
                <w:rFonts w:ascii="標楷體" w:eastAsia="標楷體" w:hAnsi="標楷體"/>
                <w:lang w:eastAsia="x-none"/>
              </w:rPr>
            </w:pPr>
            <w:ins w:id="22731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1" w:type="dxa"/>
            <w:vMerge w:val="restart"/>
            <w:shd w:val="clear" w:color="auto" w:fill="BFBFBF" w:themeFill="background1" w:themeFillShade="BF"/>
          </w:tcPr>
          <w:p w14:paraId="295B817D" w14:textId="77777777" w:rsidR="00FB0171" w:rsidRPr="00AF1A82" w:rsidRDefault="00FB0171" w:rsidP="001B4B49">
            <w:pPr>
              <w:rPr>
                <w:ins w:id="22732" w:author="Fegie" w:date="2021-05-01T19:20:00Z"/>
                <w:rFonts w:ascii="標楷體" w:eastAsia="標楷體" w:hAnsi="標楷體"/>
                <w:lang w:eastAsia="x-none"/>
              </w:rPr>
            </w:pPr>
            <w:ins w:id="22733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FB0171" w:rsidRPr="00AF1A82" w14:paraId="02D67733" w14:textId="77777777" w:rsidTr="001B4B49">
        <w:trPr>
          <w:trHeight w:val="244"/>
          <w:jc w:val="center"/>
          <w:ins w:id="22734" w:author="Fegie" w:date="2021-05-01T19:20:00Z"/>
        </w:trPr>
        <w:tc>
          <w:tcPr>
            <w:tcW w:w="516" w:type="dxa"/>
            <w:vMerge/>
            <w:shd w:val="clear" w:color="auto" w:fill="BFBFBF" w:themeFill="background1" w:themeFillShade="BF"/>
          </w:tcPr>
          <w:p w14:paraId="6705C97F" w14:textId="77777777" w:rsidR="00FB0171" w:rsidRPr="00AF1A82" w:rsidRDefault="00FB0171" w:rsidP="001B4B49">
            <w:pPr>
              <w:rPr>
                <w:ins w:id="22735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BFBFBF" w:themeFill="background1" w:themeFillShade="BF"/>
          </w:tcPr>
          <w:p w14:paraId="640FF343" w14:textId="77777777" w:rsidR="00FB0171" w:rsidRPr="00AF1A82" w:rsidRDefault="00FB0171" w:rsidP="001B4B49">
            <w:pPr>
              <w:rPr>
                <w:ins w:id="22736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BFBFBF" w:themeFill="background1" w:themeFillShade="BF"/>
          </w:tcPr>
          <w:p w14:paraId="52F44148" w14:textId="77777777" w:rsidR="00FB0171" w:rsidRPr="00AF1A82" w:rsidRDefault="00FB0171" w:rsidP="001B4B49">
            <w:pPr>
              <w:rPr>
                <w:ins w:id="22737" w:author="Fegie" w:date="2021-05-01T19:20:00Z"/>
                <w:rFonts w:ascii="標楷體" w:eastAsia="標楷體" w:hAnsi="標楷體"/>
                <w:lang w:eastAsia="x-none"/>
              </w:rPr>
            </w:pPr>
            <w:ins w:id="22738" w:author="Fegie" w:date="2021-05-01T19:20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558" w:type="dxa"/>
            <w:shd w:val="clear" w:color="auto" w:fill="BFBFBF" w:themeFill="background1" w:themeFillShade="BF"/>
          </w:tcPr>
          <w:p w14:paraId="7F794F3A" w14:textId="77777777" w:rsidR="00FB0171" w:rsidRPr="00AF1A82" w:rsidRDefault="00FB0171" w:rsidP="001B4B49">
            <w:pPr>
              <w:rPr>
                <w:ins w:id="22739" w:author="Fegie" w:date="2021-05-01T19:20:00Z"/>
                <w:rFonts w:ascii="標楷體" w:eastAsia="標楷體" w:hAnsi="標楷體"/>
                <w:lang w:eastAsia="x-none"/>
              </w:rPr>
            </w:pPr>
            <w:ins w:id="22740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BFBFBF" w:themeFill="background1" w:themeFillShade="BF"/>
          </w:tcPr>
          <w:p w14:paraId="6BE16FBC" w14:textId="77777777" w:rsidR="00FB0171" w:rsidRPr="00AF1A82" w:rsidRDefault="00FB0171" w:rsidP="001B4B49">
            <w:pPr>
              <w:rPr>
                <w:ins w:id="22741" w:author="Fegie" w:date="2021-05-01T19:20:00Z"/>
                <w:rFonts w:ascii="標楷體" w:eastAsia="標楷體" w:hAnsi="標楷體"/>
                <w:lang w:eastAsia="x-none"/>
              </w:rPr>
            </w:pPr>
            <w:ins w:id="2274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</w:tcPr>
          <w:p w14:paraId="42886F51" w14:textId="77777777" w:rsidR="00FB0171" w:rsidRPr="00AF1A82" w:rsidRDefault="00FB0171" w:rsidP="001B4B49">
            <w:pPr>
              <w:rPr>
                <w:ins w:id="22743" w:author="Fegie" w:date="2021-05-01T19:20:00Z"/>
                <w:rFonts w:ascii="標楷體" w:eastAsia="標楷體" w:hAnsi="標楷體"/>
                <w:lang w:eastAsia="x-none"/>
              </w:rPr>
            </w:pPr>
            <w:ins w:id="22744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</w:tcPr>
          <w:p w14:paraId="07233F2F" w14:textId="77777777" w:rsidR="00FB0171" w:rsidRPr="00AF1A82" w:rsidRDefault="00FB0171" w:rsidP="001B4B49">
            <w:pPr>
              <w:rPr>
                <w:ins w:id="22745" w:author="Fegie" w:date="2021-05-01T19:20:00Z"/>
                <w:rFonts w:ascii="標楷體" w:eastAsia="標楷體" w:hAnsi="標楷體"/>
                <w:lang w:eastAsia="x-none"/>
              </w:rPr>
            </w:pPr>
            <w:ins w:id="22746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1" w:type="dxa"/>
            <w:vMerge/>
            <w:shd w:val="clear" w:color="auto" w:fill="BFBFBF" w:themeFill="background1" w:themeFillShade="BF"/>
          </w:tcPr>
          <w:p w14:paraId="6E3BAFDC" w14:textId="77777777" w:rsidR="00FB0171" w:rsidRPr="00AF1A82" w:rsidRDefault="00FB0171" w:rsidP="001B4B49">
            <w:pPr>
              <w:rPr>
                <w:ins w:id="22747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8E2E00" w:rsidRPr="00AF1A82" w14:paraId="5F14D7DC" w14:textId="77777777" w:rsidTr="001B4B49">
        <w:trPr>
          <w:trHeight w:val="244"/>
          <w:jc w:val="center"/>
          <w:ins w:id="22748" w:author="Fegie" w:date="2021-05-01T19:20:00Z"/>
        </w:trPr>
        <w:tc>
          <w:tcPr>
            <w:tcW w:w="516" w:type="dxa"/>
          </w:tcPr>
          <w:p w14:paraId="78A77EC5" w14:textId="77777777" w:rsidR="008E2E00" w:rsidRPr="00AF1A82" w:rsidRDefault="008E2E00" w:rsidP="008E2E00">
            <w:pPr>
              <w:rPr>
                <w:ins w:id="22749" w:author="Fegie" w:date="2021-05-01T19:20:00Z"/>
                <w:rFonts w:ascii="標楷體" w:eastAsia="標楷體" w:hAnsi="標楷體"/>
                <w:lang w:eastAsia="x-none"/>
              </w:rPr>
            </w:pPr>
            <w:ins w:id="22750" w:author="Fegie" w:date="2021-05-01T19:20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4CB741F4" w14:textId="6772BA4B" w:rsidR="008E2E00" w:rsidRPr="00AF1A82" w:rsidRDefault="008E2E00" w:rsidP="008E2E00">
            <w:pPr>
              <w:rPr>
                <w:ins w:id="22751" w:author="Fegie" w:date="2021-05-01T19:20:00Z"/>
                <w:rFonts w:ascii="標楷體" w:eastAsia="標楷體" w:hAnsi="標楷體"/>
                <w:lang w:eastAsia="x-none"/>
              </w:rPr>
            </w:pPr>
            <w:ins w:id="22752" w:author="Fegie" w:date="2021-05-01T22:36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538" w:type="dxa"/>
          </w:tcPr>
          <w:p w14:paraId="2D6A1E42" w14:textId="0F567EC3" w:rsidR="008E2E00" w:rsidRPr="00AF1A82" w:rsidRDefault="008E2E00" w:rsidP="008E2E00">
            <w:pPr>
              <w:rPr>
                <w:ins w:id="22753" w:author="Fegie" w:date="2021-05-01T19:20:00Z"/>
                <w:rFonts w:ascii="標楷體" w:eastAsia="標楷體" w:hAnsi="標楷體"/>
                <w:lang w:eastAsia="x-none"/>
              </w:rPr>
            </w:pPr>
            <w:ins w:id="22754" w:author="Fegie" w:date="2021-05-01T19:20:00Z">
              <w:del w:id="22755" w:author="家榮 張" w:date="2021-05-06T18:54:00Z">
                <w:r w:rsidRPr="00AF1A82"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2756" w:author="Fegie" w:date="2021-05-01T22:36:00Z">
              <w:del w:id="2275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2758" w:author="Fegie" w:date="2021-05-01T19:20:00Z">
              <w:del w:id="22759" w:author="家榮 張" w:date="2021-05-06T18:54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2760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558" w:type="dxa"/>
          </w:tcPr>
          <w:p w14:paraId="5B17A40A" w14:textId="3E671BA6" w:rsidR="008E2E00" w:rsidRPr="00AF1A82" w:rsidRDefault="008E2E00" w:rsidP="008E2E00">
            <w:pPr>
              <w:rPr>
                <w:ins w:id="22761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34FCFA36" w14:textId="77777777" w:rsidR="008E2E00" w:rsidRPr="00AF1A82" w:rsidRDefault="008E2E00" w:rsidP="008E2E00">
            <w:pPr>
              <w:rPr>
                <w:ins w:id="22762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817B6A4" w14:textId="2F6FB086" w:rsidR="008E2E00" w:rsidRPr="00AF1A82" w:rsidRDefault="008E2E00" w:rsidP="008E2E00">
            <w:pPr>
              <w:rPr>
                <w:ins w:id="22763" w:author="Fegie" w:date="2021-05-01T19:20:00Z"/>
                <w:rFonts w:ascii="標楷體" w:eastAsia="標楷體" w:hAnsi="標楷體"/>
                <w:lang w:eastAsia="x-none"/>
              </w:rPr>
            </w:pPr>
            <w:ins w:id="22764" w:author="Fegie" w:date="2021-05-05T16:19:00Z">
              <w:del w:id="22765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95" w:type="dxa"/>
          </w:tcPr>
          <w:p w14:paraId="70C6A74A" w14:textId="790F9579" w:rsidR="008E2E00" w:rsidRPr="00AF1A82" w:rsidRDefault="008E2E00" w:rsidP="008E2E00">
            <w:pPr>
              <w:rPr>
                <w:ins w:id="22766" w:author="Fegie" w:date="2021-05-01T19:20:00Z"/>
                <w:rFonts w:ascii="標楷體" w:eastAsia="標楷體" w:hAnsi="標楷體"/>
                <w:lang w:eastAsia="x-none"/>
              </w:rPr>
            </w:pPr>
            <w:ins w:id="22767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149C7D3C" w14:textId="77777777" w:rsidR="008E2E00" w:rsidRPr="004A4B17" w:rsidRDefault="008E2E00" w:rsidP="008E2E00">
            <w:pPr>
              <w:rPr>
                <w:ins w:id="22768" w:author="Fegie" w:date="2021-05-05T16:19:00Z"/>
                <w:rFonts w:ascii="標楷體" w:eastAsia="標楷體" w:hAnsi="標楷體"/>
              </w:rPr>
            </w:pPr>
            <w:ins w:id="22769" w:author="Fegie" w:date="2021-05-05T16:19:00Z">
              <w:r>
                <w:rPr>
                  <w:rFonts w:ascii="標楷體" w:eastAsia="標楷體" w:hAnsi="標楷體" w:hint="eastAsia"/>
                </w:rPr>
                <w:t>1.</w:t>
              </w:r>
              <w:r w:rsidRPr="004A4B17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527D16AD" w14:textId="77777777" w:rsidR="008E2E00" w:rsidRDefault="008E2E00" w:rsidP="008E2E00">
            <w:pPr>
              <w:rPr>
                <w:ins w:id="22770" w:author="Fegie" w:date="2021-05-05T16:19:00Z"/>
                <w:rFonts w:ascii="標楷體" w:eastAsia="標楷體" w:hAnsi="標楷體"/>
              </w:rPr>
            </w:pPr>
            <w:ins w:id="22771" w:author="Fegie" w:date="2021-05-05T16:19:00Z">
              <w:r>
                <w:rPr>
                  <w:rFonts w:ascii="標楷體" w:eastAsia="標楷體" w:hAnsi="標楷體" w:hint="eastAsia"/>
                </w:rPr>
                <w:t>2.戶號+額度編號與統</w:t>
              </w:r>
            </w:ins>
          </w:p>
          <w:p w14:paraId="50CCE25D" w14:textId="23DBC750" w:rsidR="008E2E00" w:rsidRPr="00F4011B" w:rsidRDefault="008E2E00" w:rsidP="008E2E00">
            <w:pPr>
              <w:rPr>
                <w:ins w:id="22772" w:author="Fegie" w:date="2021-05-01T19:20:00Z"/>
                <w:rFonts w:ascii="標楷體" w:eastAsia="標楷體" w:hAnsi="標楷體"/>
                <w:rPrChange w:id="22773" w:author="Fegie" w:date="2021-05-01T22:37:00Z">
                  <w:rPr>
                    <w:ins w:id="22774" w:author="Fegie" w:date="2021-05-01T19:20:00Z"/>
                  </w:rPr>
                </w:rPrChange>
              </w:rPr>
            </w:pPr>
            <w:ins w:id="22775" w:author="Fegie" w:date="2021-05-05T16:19:00Z">
              <w:r>
                <w:rPr>
                  <w:rFonts w:ascii="標楷體" w:eastAsia="標楷體" w:hAnsi="標楷體" w:hint="eastAsia"/>
                </w:rPr>
                <w:t xml:space="preserve">  一編號則一輸入</w:t>
              </w:r>
            </w:ins>
          </w:p>
        </w:tc>
      </w:tr>
      <w:tr w:rsidR="008E2E00" w:rsidRPr="00AF1A82" w14:paraId="248C132A" w14:textId="77777777" w:rsidTr="001B4B49">
        <w:trPr>
          <w:trHeight w:val="244"/>
          <w:jc w:val="center"/>
          <w:ins w:id="22776" w:author="Fegie" w:date="2021-05-01T19:20:00Z"/>
        </w:trPr>
        <w:tc>
          <w:tcPr>
            <w:tcW w:w="516" w:type="dxa"/>
          </w:tcPr>
          <w:p w14:paraId="3DA9F71A" w14:textId="77777777" w:rsidR="008E2E00" w:rsidRPr="00AF1A82" w:rsidRDefault="008E2E00" w:rsidP="008E2E00">
            <w:pPr>
              <w:rPr>
                <w:ins w:id="22777" w:author="Fegie" w:date="2021-05-01T19:20:00Z"/>
                <w:rFonts w:ascii="標楷體" w:eastAsia="標楷體" w:hAnsi="標楷體"/>
              </w:rPr>
            </w:pPr>
            <w:ins w:id="22778" w:author="Fegie" w:date="2021-05-01T19:2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3C7974AA" w14:textId="2749CCCC" w:rsidR="008E2E00" w:rsidRPr="00AF1A82" w:rsidRDefault="008E2E00" w:rsidP="008E2E00">
            <w:pPr>
              <w:rPr>
                <w:ins w:id="22779" w:author="Fegie" w:date="2021-05-01T19:20:00Z"/>
                <w:rFonts w:ascii="標楷體" w:eastAsia="標楷體" w:hAnsi="標楷體"/>
              </w:rPr>
            </w:pPr>
            <w:ins w:id="22780" w:author="Fegie" w:date="2021-05-01T22:36:00Z">
              <w:r>
                <w:rPr>
                  <w:rFonts w:ascii="標楷體" w:eastAsia="標楷體" w:hAnsi="標楷體" w:hint="eastAsia"/>
                </w:rPr>
                <w:t>額度編號</w:t>
              </w:r>
            </w:ins>
          </w:p>
        </w:tc>
        <w:tc>
          <w:tcPr>
            <w:tcW w:w="1538" w:type="dxa"/>
          </w:tcPr>
          <w:p w14:paraId="1A7D7DE5" w14:textId="42584C7E" w:rsidR="008E2E00" w:rsidRPr="00AF1A82" w:rsidRDefault="008E2E00" w:rsidP="008E2E00">
            <w:pPr>
              <w:rPr>
                <w:ins w:id="22781" w:author="Fegie" w:date="2021-05-01T19:20:00Z"/>
                <w:rFonts w:ascii="標楷體" w:eastAsia="標楷體" w:hAnsi="標楷體"/>
              </w:rPr>
            </w:pPr>
            <w:ins w:id="22782" w:author="Fegie" w:date="2021-05-01T19:20:00Z">
              <w:del w:id="2278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2784" w:author="Fegie" w:date="2021-05-01T22:36:00Z">
              <w:del w:id="2278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03</w:delText>
                </w:r>
              </w:del>
            </w:ins>
            <w:ins w:id="22786" w:author="Fegie" w:date="2021-05-01T19:20:00Z">
              <w:del w:id="2278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2788" w:author="家榮 張" w:date="2021-05-06T18:54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58" w:type="dxa"/>
          </w:tcPr>
          <w:p w14:paraId="5B536F64" w14:textId="77777777" w:rsidR="008E2E00" w:rsidRPr="00AF1A82" w:rsidRDefault="008E2E00" w:rsidP="008E2E00">
            <w:pPr>
              <w:rPr>
                <w:ins w:id="22789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AE527D2" w14:textId="77777777" w:rsidR="008E2E00" w:rsidRPr="00AF1A82" w:rsidRDefault="008E2E00" w:rsidP="008E2E00">
            <w:pPr>
              <w:rPr>
                <w:ins w:id="22790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34356A9F" w14:textId="00E5D7BF" w:rsidR="008E2E00" w:rsidRPr="00AF1A82" w:rsidRDefault="008E2E00" w:rsidP="008E2E00">
            <w:pPr>
              <w:rPr>
                <w:ins w:id="22791" w:author="Fegie" w:date="2021-05-01T19:20:00Z"/>
                <w:rFonts w:ascii="標楷體" w:eastAsia="標楷體" w:hAnsi="標楷體"/>
                <w:lang w:eastAsia="x-none"/>
              </w:rPr>
            </w:pPr>
            <w:ins w:id="22792" w:author="Fegie" w:date="2021-05-05T16:19:00Z">
              <w:del w:id="22793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95" w:type="dxa"/>
          </w:tcPr>
          <w:p w14:paraId="00482C9C" w14:textId="5F7D947A" w:rsidR="008E2E00" w:rsidRDefault="008E2E00" w:rsidP="008E2E00">
            <w:pPr>
              <w:rPr>
                <w:ins w:id="22794" w:author="Fegie" w:date="2021-05-01T19:20:00Z"/>
                <w:rFonts w:ascii="標楷體" w:eastAsia="標楷體" w:hAnsi="標楷體"/>
              </w:rPr>
            </w:pPr>
            <w:ins w:id="22795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6BE3FDCA" w14:textId="77777777" w:rsidR="008E2E00" w:rsidRDefault="008E2E00" w:rsidP="008E2E00">
            <w:pPr>
              <w:rPr>
                <w:ins w:id="22796" w:author="Fegie" w:date="2021-05-01T19:20:00Z"/>
                <w:rFonts w:ascii="標楷體" w:eastAsia="標楷體" w:hAnsi="標楷體"/>
              </w:rPr>
            </w:pPr>
          </w:p>
        </w:tc>
      </w:tr>
      <w:tr w:rsidR="008E2E00" w:rsidRPr="00AF1A82" w14:paraId="17490BD6" w14:textId="77777777" w:rsidTr="001B4B49">
        <w:trPr>
          <w:trHeight w:val="244"/>
          <w:jc w:val="center"/>
          <w:ins w:id="22797" w:author="Fegie" w:date="2021-05-05T16:19:00Z"/>
        </w:trPr>
        <w:tc>
          <w:tcPr>
            <w:tcW w:w="516" w:type="dxa"/>
          </w:tcPr>
          <w:p w14:paraId="7BE6F072" w14:textId="77777777" w:rsidR="008E2E00" w:rsidRDefault="008E2E00" w:rsidP="008E2E00">
            <w:pPr>
              <w:rPr>
                <w:ins w:id="22798" w:author="Fegie" w:date="2021-05-05T16:19:00Z"/>
                <w:rFonts w:ascii="標楷體" w:eastAsia="標楷體" w:hAnsi="標楷體"/>
              </w:rPr>
            </w:pPr>
          </w:p>
        </w:tc>
        <w:tc>
          <w:tcPr>
            <w:tcW w:w="1585" w:type="dxa"/>
          </w:tcPr>
          <w:p w14:paraId="65A34B16" w14:textId="538BF087" w:rsidR="008E2E00" w:rsidRDefault="008E2E00" w:rsidP="008E2E00">
            <w:pPr>
              <w:rPr>
                <w:ins w:id="22799" w:author="Fegie" w:date="2021-05-05T16:19:00Z"/>
                <w:rFonts w:ascii="標楷體" w:eastAsia="標楷體" w:hAnsi="標楷體"/>
              </w:rPr>
            </w:pPr>
            <w:ins w:id="22800" w:author="Fegie" w:date="2021-05-05T16:19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448466A1" w14:textId="3A97572A" w:rsidR="008E2E00" w:rsidRDefault="008E2E00" w:rsidP="008E2E00">
            <w:pPr>
              <w:rPr>
                <w:ins w:id="22801" w:author="Fegie" w:date="2021-05-05T16:19:00Z"/>
                <w:rFonts w:ascii="標楷體" w:eastAsia="標楷體" w:hAnsi="標楷體"/>
              </w:rPr>
            </w:pPr>
            <w:ins w:id="22802" w:author="Fegie" w:date="2021-05-05T16:1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26620DF3" w14:textId="77777777" w:rsidR="008E2E00" w:rsidRPr="00AF1A82" w:rsidRDefault="008E2E00" w:rsidP="008E2E00">
            <w:pPr>
              <w:rPr>
                <w:ins w:id="22803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1ABDE67E" w14:textId="77777777" w:rsidR="008E2E00" w:rsidRPr="00AF1A82" w:rsidRDefault="008E2E00" w:rsidP="008E2E00">
            <w:pPr>
              <w:rPr>
                <w:ins w:id="22804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24020A1" w14:textId="77777777" w:rsidR="008E2E00" w:rsidRPr="00AF1A82" w:rsidRDefault="008E2E00" w:rsidP="008E2E00">
            <w:pPr>
              <w:rPr>
                <w:ins w:id="22805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71308472" w14:textId="77777777" w:rsidR="008E2E00" w:rsidRDefault="008E2E00" w:rsidP="008E2E00">
            <w:pPr>
              <w:rPr>
                <w:ins w:id="22806" w:author="Fegie" w:date="2021-05-05T16:19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6D55FFF3" w14:textId="3513645B" w:rsidR="008E2E00" w:rsidRDefault="008E2E00" w:rsidP="008E2E00">
            <w:pPr>
              <w:rPr>
                <w:ins w:id="22807" w:author="Fegie" w:date="2021-05-05T16:19:00Z"/>
                <w:rFonts w:ascii="標楷體" w:eastAsia="標楷體" w:hAnsi="標楷體"/>
              </w:rPr>
            </w:pPr>
            <w:ins w:id="22808" w:author="Fegie" w:date="2021-05-05T16:1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8E2E00" w:rsidRPr="00AF1A82" w14:paraId="01E0ED53" w14:textId="77777777" w:rsidTr="001B4B49">
        <w:trPr>
          <w:trHeight w:val="244"/>
          <w:jc w:val="center"/>
          <w:ins w:id="22809" w:author="Fegie" w:date="2021-05-01T22:36:00Z"/>
        </w:trPr>
        <w:tc>
          <w:tcPr>
            <w:tcW w:w="516" w:type="dxa"/>
          </w:tcPr>
          <w:p w14:paraId="573C396F" w14:textId="7A45F234" w:rsidR="008E2E00" w:rsidRDefault="008E2E00" w:rsidP="008E2E00">
            <w:pPr>
              <w:rPr>
                <w:ins w:id="22810" w:author="Fegie" w:date="2021-05-01T22:36:00Z"/>
                <w:rFonts w:ascii="標楷體" w:eastAsia="標楷體" w:hAnsi="標楷體"/>
              </w:rPr>
            </w:pPr>
            <w:ins w:id="22811" w:author="Fegie" w:date="2021-05-01T22:3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5" w:type="dxa"/>
          </w:tcPr>
          <w:p w14:paraId="3C744788" w14:textId="7BB97ACA" w:rsidR="008E2E00" w:rsidRDefault="008E2E00" w:rsidP="008E2E00">
            <w:pPr>
              <w:rPr>
                <w:ins w:id="22812" w:author="Fegie" w:date="2021-05-01T22:36:00Z"/>
                <w:rFonts w:ascii="標楷體" w:eastAsia="標楷體" w:hAnsi="標楷體"/>
              </w:rPr>
            </w:pPr>
            <w:ins w:id="22813" w:author="Fegie" w:date="2021-05-01T22:3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53E8F34A" w14:textId="149CAE58" w:rsidR="008E2E00" w:rsidRDefault="008E2E00" w:rsidP="008E2E00">
            <w:pPr>
              <w:rPr>
                <w:ins w:id="22814" w:author="Fegie" w:date="2021-05-01T22:36:00Z"/>
                <w:rFonts w:ascii="標楷體" w:eastAsia="標楷體" w:hAnsi="標楷體"/>
              </w:rPr>
            </w:pPr>
            <w:ins w:id="22815" w:author="Fegie" w:date="2021-05-01T22:36:00Z">
              <w:del w:id="2281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X(1</w:delText>
                </w:r>
              </w:del>
            </w:ins>
            <w:ins w:id="22817" w:author="Fegie" w:date="2021-05-01T22:37:00Z">
              <w:del w:id="2281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0</w:delText>
                </w:r>
              </w:del>
            </w:ins>
            <w:ins w:id="22819" w:author="Fegie" w:date="2021-05-01T22:36:00Z">
              <w:del w:id="22820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2821" w:author="家榮 張" w:date="2021-05-06T18:54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558" w:type="dxa"/>
          </w:tcPr>
          <w:p w14:paraId="2ACA3148" w14:textId="77777777" w:rsidR="008E2E00" w:rsidRPr="00AF1A82" w:rsidRDefault="008E2E00" w:rsidP="008E2E00">
            <w:pPr>
              <w:rPr>
                <w:ins w:id="22822" w:author="Fegie" w:date="2021-05-01T22:3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9D15101" w14:textId="77777777" w:rsidR="008E2E00" w:rsidRPr="00AF1A82" w:rsidRDefault="008E2E00" w:rsidP="008E2E00">
            <w:pPr>
              <w:rPr>
                <w:ins w:id="22823" w:author="Fegie" w:date="2021-05-01T22:3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5E1D4F87" w14:textId="05B40D1E" w:rsidR="008E2E00" w:rsidRPr="00AF1A82" w:rsidRDefault="008E2E00" w:rsidP="008E2E00">
            <w:pPr>
              <w:rPr>
                <w:ins w:id="22824" w:author="Fegie" w:date="2021-05-01T22:36:00Z"/>
                <w:rFonts w:ascii="標楷體" w:eastAsia="標楷體" w:hAnsi="標楷體"/>
                <w:lang w:eastAsia="x-none"/>
              </w:rPr>
            </w:pPr>
            <w:ins w:id="22825" w:author="Fegie" w:date="2021-05-05T16:19:00Z">
              <w:del w:id="22826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95" w:type="dxa"/>
          </w:tcPr>
          <w:p w14:paraId="2580E8C7" w14:textId="5CBB7846" w:rsidR="008E2E00" w:rsidRDefault="008E2E00" w:rsidP="008E2E00">
            <w:pPr>
              <w:rPr>
                <w:ins w:id="22827" w:author="Fegie" w:date="2021-05-01T22:36:00Z"/>
                <w:rFonts w:ascii="標楷體" w:eastAsia="標楷體" w:hAnsi="標楷體"/>
              </w:rPr>
            </w:pPr>
            <w:ins w:id="22828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D8C7684" w14:textId="77777777" w:rsidR="008E2E00" w:rsidRPr="004A4B17" w:rsidRDefault="008E2E00" w:rsidP="008E2E00">
            <w:pPr>
              <w:rPr>
                <w:ins w:id="22829" w:author="Fegie" w:date="2021-05-05T16:19:00Z"/>
                <w:rFonts w:ascii="標楷體" w:eastAsia="標楷體" w:hAnsi="標楷體"/>
              </w:rPr>
            </w:pPr>
            <w:ins w:id="22830" w:author="Fegie" w:date="2021-05-05T16:19:00Z">
              <w:r>
                <w:rPr>
                  <w:rFonts w:ascii="標楷體" w:eastAsia="標楷體" w:hAnsi="標楷體" w:hint="eastAsia"/>
                </w:rPr>
                <w:t>1.</w:t>
              </w:r>
              <w:r w:rsidRPr="004A4B17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70AB894E" w14:textId="77777777" w:rsidR="008E2E00" w:rsidRDefault="008E2E00" w:rsidP="008E2E00">
            <w:pPr>
              <w:rPr>
                <w:ins w:id="22831" w:author="Fegie" w:date="2021-05-05T16:19:00Z"/>
                <w:rFonts w:ascii="標楷體" w:eastAsia="標楷體" w:hAnsi="標楷體"/>
              </w:rPr>
            </w:pPr>
            <w:ins w:id="22832" w:author="Fegie" w:date="2021-05-05T16:19:00Z">
              <w:r>
                <w:rPr>
                  <w:rFonts w:ascii="標楷體" w:eastAsia="標楷體" w:hAnsi="標楷體" w:hint="eastAsia"/>
                </w:rPr>
                <w:t>2.戶號+額度編號與統</w:t>
              </w:r>
            </w:ins>
          </w:p>
          <w:p w14:paraId="5D6EE1FF" w14:textId="7FBF6FFD" w:rsidR="008E2E00" w:rsidRDefault="008E2E00" w:rsidP="008E2E00">
            <w:pPr>
              <w:rPr>
                <w:ins w:id="22833" w:author="Fegie" w:date="2021-05-01T22:36:00Z"/>
                <w:rFonts w:ascii="標楷體" w:eastAsia="標楷體" w:hAnsi="標楷體"/>
              </w:rPr>
            </w:pPr>
            <w:ins w:id="22834" w:author="Fegie" w:date="2021-05-05T16:19:00Z">
              <w:r>
                <w:rPr>
                  <w:rFonts w:ascii="標楷體" w:eastAsia="標楷體" w:hAnsi="標楷體" w:hint="eastAsia"/>
                </w:rPr>
                <w:t xml:space="preserve">  一編號則一輸入</w:t>
              </w:r>
            </w:ins>
          </w:p>
        </w:tc>
      </w:tr>
      <w:tr w:rsidR="008E2E00" w:rsidRPr="00AF1A82" w14:paraId="5875254A" w14:textId="77777777" w:rsidTr="001B4B49">
        <w:trPr>
          <w:trHeight w:val="244"/>
          <w:jc w:val="center"/>
          <w:ins w:id="22835" w:author="Fegie" w:date="2021-05-05T16:19:00Z"/>
        </w:trPr>
        <w:tc>
          <w:tcPr>
            <w:tcW w:w="516" w:type="dxa"/>
          </w:tcPr>
          <w:p w14:paraId="3A7AE8B4" w14:textId="77777777" w:rsidR="008E2E00" w:rsidRDefault="008E2E00" w:rsidP="008E2E00">
            <w:pPr>
              <w:rPr>
                <w:ins w:id="22836" w:author="Fegie" w:date="2021-05-05T16:19:00Z"/>
                <w:rFonts w:ascii="標楷體" w:eastAsia="標楷體" w:hAnsi="標楷體"/>
              </w:rPr>
            </w:pPr>
          </w:p>
        </w:tc>
        <w:tc>
          <w:tcPr>
            <w:tcW w:w="1585" w:type="dxa"/>
          </w:tcPr>
          <w:p w14:paraId="183E11B7" w14:textId="16269981" w:rsidR="008E2E00" w:rsidRDefault="008E2E00" w:rsidP="008E2E00">
            <w:pPr>
              <w:rPr>
                <w:ins w:id="22837" w:author="Fegie" w:date="2021-05-05T16:19:00Z"/>
                <w:rFonts w:ascii="標楷體" w:eastAsia="標楷體" w:hAnsi="標楷體"/>
              </w:rPr>
            </w:pPr>
            <w:ins w:id="22838" w:author="Fegie" w:date="2021-05-05T16:19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203A6888" w14:textId="61DBA6C7" w:rsidR="008E2E00" w:rsidRDefault="008E2E00" w:rsidP="008E2E00">
            <w:pPr>
              <w:rPr>
                <w:ins w:id="22839" w:author="Fegie" w:date="2021-05-05T16:19:00Z"/>
                <w:rFonts w:ascii="標楷體" w:eastAsia="標楷體" w:hAnsi="標楷體"/>
              </w:rPr>
            </w:pPr>
            <w:ins w:id="22840" w:author="Fegie" w:date="2021-05-05T16:1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7BC8F515" w14:textId="77777777" w:rsidR="008E2E00" w:rsidRPr="00AF1A82" w:rsidRDefault="008E2E00" w:rsidP="008E2E00">
            <w:pPr>
              <w:rPr>
                <w:ins w:id="22841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676F1200" w14:textId="77777777" w:rsidR="008E2E00" w:rsidRPr="00AF1A82" w:rsidRDefault="008E2E00" w:rsidP="008E2E00">
            <w:pPr>
              <w:rPr>
                <w:ins w:id="22842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2B126F14" w14:textId="77777777" w:rsidR="008E2E00" w:rsidRDefault="008E2E00" w:rsidP="008E2E00">
            <w:pPr>
              <w:rPr>
                <w:ins w:id="22843" w:author="Fegie" w:date="2021-05-05T16:19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D3C2D60" w14:textId="77777777" w:rsidR="008E2E00" w:rsidRDefault="008E2E00" w:rsidP="008E2E00">
            <w:pPr>
              <w:rPr>
                <w:ins w:id="22844" w:author="Fegie" w:date="2021-05-05T16:19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08A5B749" w14:textId="702AF5BD" w:rsidR="008E2E00" w:rsidRDefault="008E2E00" w:rsidP="008E2E00">
            <w:pPr>
              <w:rPr>
                <w:ins w:id="22845" w:author="Fegie" w:date="2021-05-05T16:19:00Z"/>
                <w:rFonts w:ascii="標楷體" w:eastAsia="標楷體" w:hAnsi="標楷體"/>
              </w:rPr>
            </w:pPr>
            <w:ins w:id="22846" w:author="Fegie" w:date="2021-05-05T16:1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8E2E00" w:rsidRPr="00AF1A82" w14:paraId="403B9B82" w14:textId="77777777" w:rsidTr="001B4B49">
        <w:trPr>
          <w:trHeight w:val="244"/>
          <w:jc w:val="center"/>
          <w:ins w:id="22847" w:author="Fegie" w:date="2021-05-01T19:20:00Z"/>
        </w:trPr>
        <w:tc>
          <w:tcPr>
            <w:tcW w:w="516" w:type="dxa"/>
          </w:tcPr>
          <w:p w14:paraId="2CC7FFF6" w14:textId="267DDBD8" w:rsidR="008E2E00" w:rsidRDefault="008E2E00" w:rsidP="008E2E00">
            <w:pPr>
              <w:rPr>
                <w:ins w:id="22848" w:author="Fegie" w:date="2021-05-01T19:20:00Z"/>
                <w:rFonts w:ascii="標楷體" w:eastAsia="標楷體" w:hAnsi="標楷體"/>
              </w:rPr>
            </w:pPr>
            <w:ins w:id="22849" w:author="Fegie" w:date="2021-05-01T22:3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585" w:type="dxa"/>
          </w:tcPr>
          <w:p w14:paraId="0FB341B5" w14:textId="77777777" w:rsidR="008E2E00" w:rsidRDefault="008E2E00" w:rsidP="008E2E00">
            <w:pPr>
              <w:rPr>
                <w:ins w:id="22850" w:author="Fegie" w:date="2021-05-01T19:20:00Z"/>
                <w:rFonts w:ascii="標楷體" w:eastAsia="標楷體" w:hAnsi="標楷體"/>
              </w:rPr>
            </w:pPr>
            <w:ins w:id="22851" w:author="Fegie" w:date="2021-05-01T19:20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8" w:type="dxa"/>
          </w:tcPr>
          <w:p w14:paraId="6AEC7F37" w14:textId="405C8C89" w:rsidR="008E2E00" w:rsidRDefault="008E2E00" w:rsidP="008E2E00">
            <w:pPr>
              <w:rPr>
                <w:ins w:id="22852" w:author="Fegie" w:date="2021-05-01T19:20:00Z"/>
                <w:rFonts w:ascii="標楷體" w:eastAsia="標楷體" w:hAnsi="標楷體"/>
              </w:rPr>
            </w:pPr>
            <w:ins w:id="22853" w:author="Fegie" w:date="2021-05-01T19:20:00Z">
              <w:del w:id="22854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2855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558" w:type="dxa"/>
          </w:tcPr>
          <w:p w14:paraId="0DD93F3E" w14:textId="0FF9152E" w:rsidR="007A7950" w:rsidRPr="00AF1A82" w:rsidRDefault="001D7570" w:rsidP="008E2E00">
            <w:pPr>
              <w:rPr>
                <w:ins w:id="22856" w:author="Fegie" w:date="2021-05-01T19:20:00Z"/>
                <w:rFonts w:ascii="標楷體" w:eastAsia="標楷體" w:hAnsi="標楷體"/>
              </w:rPr>
            </w:pPr>
            <w:ins w:id="22857" w:author="st1" w:date="2021-05-06T11:33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1105" w:type="dxa"/>
          </w:tcPr>
          <w:p w14:paraId="0820CADF" w14:textId="77777777" w:rsidR="001D7570" w:rsidRDefault="001D7570" w:rsidP="001D7570">
            <w:pPr>
              <w:rPr>
                <w:ins w:id="22858" w:author="st1" w:date="2021-05-06T11:33:00Z"/>
                <w:rFonts w:ascii="標楷體" w:eastAsia="標楷體" w:hAnsi="標楷體"/>
              </w:rPr>
            </w:pPr>
            <w:ins w:id="22859" w:author="st1" w:date="2021-05-06T11:33:00Z">
              <w:r>
                <w:rPr>
                  <w:rFonts w:ascii="標楷體" w:eastAsia="標楷體" w:hAnsi="標楷體" w:hint="eastAsia"/>
                </w:rPr>
                <w:t>0.</w:t>
              </w:r>
              <w:r>
                <w:rPr>
                  <w:rFonts w:ascii="標楷體" w:eastAsia="標楷體" w:hAnsi="標楷體" w:hint="eastAsia"/>
                  <w:lang w:eastAsia="zh-HK"/>
                </w:rPr>
                <w:t>瀏</w:t>
              </w:r>
              <w:r>
                <w:rPr>
                  <w:rFonts w:ascii="標楷體" w:eastAsia="標楷體" w:hAnsi="標楷體" w:hint="eastAsia"/>
                </w:rPr>
                <w:t>覽</w:t>
              </w:r>
            </w:ins>
          </w:p>
          <w:p w14:paraId="625BF47B" w14:textId="6D1370C0" w:rsidR="008E2E00" w:rsidRPr="00AF1A82" w:rsidRDefault="001D7570" w:rsidP="001D7570">
            <w:pPr>
              <w:rPr>
                <w:ins w:id="22860" w:author="Fegie" w:date="2021-05-01T19:20:00Z"/>
                <w:rFonts w:ascii="標楷體" w:eastAsia="標楷體" w:hAnsi="標楷體"/>
                <w:lang w:eastAsia="x-none"/>
              </w:rPr>
            </w:pPr>
            <w:ins w:id="22861" w:author="st1" w:date="2021-05-06T11:33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印表</w:t>
              </w:r>
            </w:ins>
          </w:p>
        </w:tc>
        <w:tc>
          <w:tcPr>
            <w:tcW w:w="742" w:type="dxa"/>
          </w:tcPr>
          <w:p w14:paraId="7CBEED0B" w14:textId="3822FCDB" w:rsidR="008E2E00" w:rsidRPr="00AF1A82" w:rsidRDefault="001D7570" w:rsidP="008E2E00">
            <w:pPr>
              <w:rPr>
                <w:ins w:id="22862" w:author="Fegie" w:date="2021-05-01T19:20:00Z"/>
                <w:rFonts w:ascii="標楷體" w:eastAsia="標楷體" w:hAnsi="標楷體"/>
                <w:lang w:eastAsia="x-none"/>
              </w:rPr>
            </w:pPr>
            <w:ins w:id="22863" w:author="st1" w:date="2021-05-06T11:3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398C172" w14:textId="2C67342A" w:rsidR="008E2E00" w:rsidRDefault="008E2E00" w:rsidP="008E2E00">
            <w:pPr>
              <w:rPr>
                <w:ins w:id="22864" w:author="Fegie" w:date="2021-05-01T19:20:00Z"/>
                <w:rFonts w:ascii="標楷體" w:eastAsia="標楷體" w:hAnsi="標楷體"/>
              </w:rPr>
            </w:pPr>
            <w:ins w:id="22865" w:author="Fegie" w:date="2021-05-04T16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6421565" w14:textId="2CA309A5" w:rsidR="008E2E00" w:rsidRDefault="008E2E00" w:rsidP="008E2E00">
            <w:pPr>
              <w:rPr>
                <w:ins w:id="22866" w:author="Fegie" w:date="2021-05-01T19:20:00Z"/>
                <w:rFonts w:ascii="標楷體" w:eastAsia="標楷體" w:hAnsi="標楷體"/>
              </w:rPr>
            </w:pPr>
            <w:ins w:id="22867" w:author="Fegie" w:date="2021-05-01T19:2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2868" w:author="st1" w:date="2021-05-06T11:33:00Z">
              <w:r w:rsidR="001D7570">
                <w:rPr>
                  <w:rFonts w:ascii="標楷體" w:eastAsia="標楷體" w:hAnsi="標楷體" w:hint="eastAsia"/>
                  <w:lang w:eastAsia="zh-HK"/>
                </w:rPr>
                <w:t>必須</w:t>
              </w:r>
            </w:ins>
            <w:ins w:id="22869" w:author="Fegie" w:date="2021-05-01T19:20:00Z">
              <w:del w:id="22870" w:author="st1" w:date="2021-05-06T11:33:00Z">
                <w:r w:rsidDel="001D7570">
                  <w:rPr>
                    <w:rFonts w:ascii="標楷體" w:eastAsia="標楷體" w:hAnsi="標楷體" w:hint="eastAsia"/>
                  </w:rPr>
                  <w:delText>自行</w:delText>
                </w:r>
              </w:del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</w:tc>
      </w:tr>
    </w:tbl>
    <w:p w14:paraId="49C99F92" w14:textId="77777777" w:rsidR="00FB0171" w:rsidRDefault="00FB0171" w:rsidP="00FB0171">
      <w:pPr>
        <w:pStyle w:val="a"/>
        <w:numPr>
          <w:ilvl w:val="0"/>
          <w:numId w:val="0"/>
        </w:numPr>
        <w:ind w:left="1418"/>
        <w:rPr>
          <w:ins w:id="22871" w:author="Fegie" w:date="2021-05-01T19:20:00Z"/>
        </w:rPr>
      </w:pPr>
    </w:p>
    <w:p w14:paraId="56FB799B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2872" w:author="Fegie" w:date="2021-05-01T19:20:00Z"/>
        </w:rPr>
      </w:pPr>
      <w:ins w:id="22873" w:author="Fegie" w:date="2021-05-01T19:20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087519C9" w14:textId="0056C6BE" w:rsidR="00FB0171" w:rsidRPr="00BA4B70" w:rsidRDefault="00711C65" w:rsidP="00FB0171">
      <w:pPr>
        <w:rPr>
          <w:ins w:id="22874" w:author="Fegie" w:date="2021-05-01T19:20:00Z"/>
        </w:rPr>
      </w:pPr>
      <w:ins w:id="22875" w:author="Fegie" w:date="2021-05-01T22:40:00Z">
        <w:r>
          <w:rPr>
            <w:noProof/>
          </w:rPr>
          <w:lastRenderedPageBreak/>
          <w:drawing>
            <wp:inline distT="0" distB="0" distL="0" distR="0" wp14:anchorId="1C1318C7" wp14:editId="5AF87EB6">
              <wp:extent cx="6479540" cy="3560445"/>
              <wp:effectExtent l="0" t="0" r="0" b="0"/>
              <wp:docPr id="58" name="圖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60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F6AEBC5" w14:textId="77777777" w:rsidR="00FB0171" w:rsidRDefault="00FB0171" w:rsidP="00FB0171">
      <w:pPr>
        <w:rPr>
          <w:ins w:id="22876" w:author="Fegie" w:date="2021-05-01T19:20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FB0171" w14:paraId="69F49C73" w14:textId="77777777" w:rsidTr="001B4B49">
        <w:trPr>
          <w:ins w:id="22877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E39D71" w14:textId="77777777" w:rsidR="00FB0171" w:rsidRDefault="00FB0171" w:rsidP="001B4B49">
            <w:pPr>
              <w:jc w:val="center"/>
              <w:rPr>
                <w:ins w:id="22878" w:author="Fegie" w:date="2021-05-01T19:20:00Z"/>
                <w:rFonts w:ascii="標楷體" w:eastAsia="標楷體" w:hAnsi="標楷體"/>
                <w:lang w:eastAsia="zh-HK"/>
              </w:rPr>
            </w:pPr>
            <w:ins w:id="22879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1BA65C" w14:textId="77777777" w:rsidR="00FB0171" w:rsidRDefault="00FB0171" w:rsidP="001B4B49">
            <w:pPr>
              <w:jc w:val="center"/>
              <w:rPr>
                <w:ins w:id="22880" w:author="Fegie" w:date="2021-05-01T19:20:00Z"/>
                <w:rFonts w:ascii="標楷體" w:eastAsia="標楷體" w:hAnsi="標楷體"/>
                <w:lang w:eastAsia="zh-HK"/>
              </w:rPr>
            </w:pPr>
            <w:ins w:id="22881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5C9D4A4" w14:textId="77777777" w:rsidR="00FB0171" w:rsidRDefault="00FB0171" w:rsidP="001B4B49">
            <w:pPr>
              <w:jc w:val="center"/>
              <w:rPr>
                <w:ins w:id="22882" w:author="Fegie" w:date="2021-05-01T19:20:00Z"/>
                <w:rFonts w:ascii="標楷體" w:eastAsia="標楷體" w:hAnsi="標楷體"/>
                <w:lang w:eastAsia="zh-HK"/>
              </w:rPr>
            </w:pPr>
            <w:ins w:id="22883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EF5A6A" w14:textId="77777777" w:rsidR="00FB0171" w:rsidRDefault="00FB0171" w:rsidP="001B4B49">
            <w:pPr>
              <w:jc w:val="center"/>
              <w:rPr>
                <w:ins w:id="22884" w:author="Fegie" w:date="2021-05-01T19:20:00Z"/>
                <w:rFonts w:ascii="標楷體" w:eastAsia="標楷體" w:hAnsi="標楷體"/>
              </w:rPr>
            </w:pPr>
            <w:ins w:id="22885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6C6F3F" w14:textId="77777777" w:rsidR="00FB0171" w:rsidRDefault="00FB0171" w:rsidP="001B4B49">
            <w:pPr>
              <w:jc w:val="center"/>
              <w:rPr>
                <w:ins w:id="22886" w:author="Fegie" w:date="2021-05-01T19:20:00Z"/>
                <w:rFonts w:ascii="標楷體" w:eastAsia="標楷體" w:hAnsi="標楷體"/>
                <w:lang w:eastAsia="zh-HK"/>
              </w:rPr>
            </w:pPr>
            <w:ins w:id="2288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B0171" w:rsidRPr="00AD05A2" w14:paraId="431B346A" w14:textId="77777777" w:rsidTr="001B4B49">
        <w:trPr>
          <w:ins w:id="22888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2DC70" w14:textId="77777777" w:rsidR="00FB0171" w:rsidRPr="00AD05A2" w:rsidRDefault="00FB0171" w:rsidP="001B4B49">
            <w:pPr>
              <w:jc w:val="center"/>
              <w:rPr>
                <w:ins w:id="22889" w:author="Fegie" w:date="2021-05-01T19:20:00Z"/>
                <w:rFonts w:ascii="標楷體" w:eastAsia="標楷體" w:hAnsi="標楷體"/>
                <w:lang w:eastAsia="zh-HK"/>
              </w:rPr>
            </w:pPr>
            <w:ins w:id="22890" w:author="Fegie" w:date="2021-05-01T19:20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ADC6" w14:textId="77777777" w:rsidR="00FB0171" w:rsidRPr="00AD05A2" w:rsidRDefault="00FB0171" w:rsidP="001B4B49">
            <w:pPr>
              <w:jc w:val="center"/>
              <w:rPr>
                <w:ins w:id="22891" w:author="Fegie" w:date="2021-05-01T19:20:00Z"/>
                <w:rFonts w:ascii="標楷體" w:eastAsia="標楷體" w:hAnsi="標楷體"/>
                <w:lang w:eastAsia="zh-HK"/>
              </w:rPr>
            </w:pPr>
            <w:ins w:id="22892" w:author="Fegie" w:date="2021-05-01T19:20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A4CCA" w14:textId="77777777" w:rsidR="00FB0171" w:rsidRPr="00AD05A2" w:rsidRDefault="00FB0171" w:rsidP="001B4B49">
            <w:pPr>
              <w:rPr>
                <w:ins w:id="22893" w:author="Fegie" w:date="2021-05-01T19:20:00Z"/>
                <w:rFonts w:ascii="標楷體" w:eastAsia="標楷體" w:hAnsi="標楷體"/>
                <w:lang w:eastAsia="zh-HK"/>
              </w:rPr>
            </w:pPr>
            <w:ins w:id="22894" w:author="Fegie" w:date="2021-05-01T19:20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9C47" w14:textId="77777777" w:rsidR="00FB0171" w:rsidRPr="00AD05A2" w:rsidRDefault="00FB0171" w:rsidP="001B4B49">
            <w:pPr>
              <w:rPr>
                <w:ins w:id="22895" w:author="Fegie" w:date="2021-05-01T19:20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F80A9" w14:textId="741BE211" w:rsidR="00964239" w:rsidRPr="00964239" w:rsidDel="00A00B06" w:rsidRDefault="00964239">
            <w:pPr>
              <w:rPr>
                <w:ins w:id="22896" w:author="Fegie" w:date="2021-05-01T22:42:00Z"/>
                <w:del w:id="22897" w:author="st1" w:date="2021-05-06T11:34:00Z"/>
                <w:rFonts w:ascii="標楷體" w:eastAsia="標楷體" w:hAnsi="標楷體"/>
                <w:color w:val="000000" w:themeColor="text1"/>
                <w:rPrChange w:id="22898" w:author="Fegie" w:date="2021-05-01T22:42:00Z">
                  <w:rPr>
                    <w:ins w:id="22899" w:author="Fegie" w:date="2021-05-01T22:42:00Z"/>
                    <w:del w:id="22900" w:author="st1" w:date="2021-05-06T11:34:00Z"/>
                  </w:rPr>
                </w:rPrChange>
              </w:rPr>
            </w:pPr>
            <w:ins w:id="22901" w:author="Fegie" w:date="2021-05-01T22:42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2902" w:author="Fegie" w:date="2021-05-01T19:20:00Z">
              <w:r w:rsidR="00FB0171" w:rsidRPr="00964239">
                <w:rPr>
                  <w:rFonts w:ascii="標楷體" w:eastAsia="標楷體" w:hAnsi="標楷體" w:hint="eastAsia"/>
                  <w:lang w:eastAsia="zh-HK"/>
                  <w:rPrChange w:id="22903" w:author="Fegie" w:date="2021-05-01T22:42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22904" w:author="Fegie" w:date="2021-05-01T22:41:00Z">
              <w:r w:rsidRPr="00964239">
                <w:rPr>
                  <w:rFonts w:ascii="標楷體" w:eastAsia="標楷體" w:hAnsi="標楷體" w:hint="eastAsia"/>
                  <w:color w:val="000000" w:themeColor="text1"/>
                  <w:rPrChange w:id="22905" w:author="Fegie" w:date="2021-05-01T22:42:00Z">
                    <w:rPr>
                      <w:rFonts w:hint="eastAsia"/>
                    </w:rPr>
                  </w:rPrChange>
                </w:rPr>
                <w:t>客戶通知資料</w:t>
              </w:r>
            </w:ins>
            <w:ins w:id="22906" w:author="Fegie" w:date="2021-05-01T19:20:00Z">
              <w:r w:rsidR="00FB0171" w:rsidRPr="00964239">
                <w:rPr>
                  <w:rFonts w:ascii="標楷體" w:eastAsia="標楷體" w:hAnsi="標楷體"/>
                  <w:rPrChange w:id="22907" w:author="Fegie" w:date="2021-05-01T22:42:00Z">
                    <w:rPr/>
                  </w:rPrChange>
                </w:rPr>
                <w:t>,</w:t>
              </w:r>
              <w:r w:rsidR="00FB0171" w:rsidRPr="00964239">
                <w:rPr>
                  <w:rFonts w:ascii="標楷體" w:eastAsia="標楷體" w:hAnsi="標楷體" w:hint="eastAsia"/>
                  <w:color w:val="000000" w:themeColor="text1"/>
                  <w:rPrChange w:id="22908" w:author="Fegie" w:date="2021-05-01T22:42:00Z">
                    <w:rPr>
                      <w:rFonts w:hint="eastAsia"/>
                    </w:rPr>
                  </w:rPrChange>
                </w:rPr>
                <w:t>連結</w:t>
              </w:r>
            </w:ins>
          </w:p>
          <w:p w14:paraId="2631EA14" w14:textId="48E690CB" w:rsidR="00964239" w:rsidDel="00A00B06" w:rsidRDefault="00964239" w:rsidP="001B4B49">
            <w:pPr>
              <w:rPr>
                <w:ins w:id="22909" w:author="Fegie" w:date="2021-05-01T22:42:00Z"/>
                <w:del w:id="22910" w:author="st1" w:date="2021-05-06T11:34:00Z"/>
                <w:rFonts w:ascii="標楷體" w:eastAsia="標楷體" w:hAnsi="標楷體"/>
                <w:color w:val="000000" w:themeColor="text1"/>
              </w:rPr>
            </w:pPr>
            <w:ins w:id="22911" w:author="Fegie" w:date="2021-05-01T22:42:00Z">
              <w:del w:id="22912" w:author="st1" w:date="2021-05-06T11:34:00Z">
                <w:r w:rsidDel="00A00B06">
                  <w:rPr>
                    <w:rFonts w:ascii="標楷體" w:eastAsia="標楷體" w:hAnsi="標楷體" w:hint="eastAsia"/>
                    <w:color w:val="000000" w:themeColor="text1"/>
                  </w:rPr>
                  <w:delText xml:space="preserve">  </w:delText>
                </w:r>
              </w:del>
            </w:ins>
            <w:ins w:id="22913" w:author="Fegie" w:date="2021-05-01T19:20:00Z">
              <w:r w:rsidR="00FB0171" w:rsidRPr="00964239">
                <w:rPr>
                  <w:rFonts w:ascii="標楷體" w:eastAsia="標楷體" w:hAnsi="標楷體" w:hint="eastAsia"/>
                  <w:color w:val="000000" w:themeColor="text1"/>
                  <w:rPrChange w:id="22914" w:author="Fegie" w:date="2021-05-01T22:42:00Z">
                    <w:rPr>
                      <w:rFonts w:hint="eastAsia"/>
                    </w:rPr>
                  </w:rPrChange>
                </w:rPr>
                <w:t>至【</w:t>
              </w:r>
            </w:ins>
            <w:ins w:id="22915" w:author="st1" w:date="2021-05-06T11:34:00Z">
              <w:r w:rsidR="00A00B06">
                <w:rPr>
                  <w:rFonts w:ascii="標楷體" w:eastAsia="標楷體" w:hAnsi="標楷體" w:hint="eastAsia"/>
                  <w:color w:val="000000" w:themeColor="text1"/>
                </w:rPr>
                <w:t>L</w:t>
              </w:r>
            </w:ins>
            <w:ins w:id="22916" w:author="Fegie" w:date="2021-05-01T19:20:00Z">
              <w:r w:rsidR="00FB0171" w:rsidRPr="00964239">
                <w:rPr>
                  <w:rFonts w:ascii="標楷體" w:eastAsia="標楷體" w:hAnsi="標楷體"/>
                  <w:color w:val="000000" w:themeColor="text1"/>
                  <w:rPrChange w:id="22917" w:author="Fegie" w:date="2021-05-01T22:42:00Z">
                    <w:rPr/>
                  </w:rPrChange>
                </w:rPr>
                <w:t>110</w:t>
              </w:r>
            </w:ins>
            <w:ins w:id="22918" w:author="Fegie" w:date="2021-05-01T22:41:00Z">
              <w:r w:rsidRPr="00964239">
                <w:rPr>
                  <w:rFonts w:ascii="標楷體" w:eastAsia="標楷體" w:hAnsi="標楷體"/>
                  <w:color w:val="000000" w:themeColor="text1"/>
                  <w:rPrChange w:id="22919" w:author="Fegie" w:date="2021-05-01T22:42:00Z">
                    <w:rPr/>
                  </w:rPrChange>
                </w:rPr>
                <w:t>8</w:t>
              </w:r>
            </w:ins>
            <w:ins w:id="22920" w:author="Fegie" w:date="2021-05-01T22:42:00Z">
              <w:r>
                <w:rPr>
                  <w:rFonts w:ascii="標楷體" w:eastAsia="標楷體" w:hAnsi="標楷體" w:hint="eastAsia"/>
                  <w:color w:val="000000" w:themeColor="text1"/>
                </w:rPr>
                <w:t>申請不列印書面通知</w:t>
              </w:r>
            </w:ins>
          </w:p>
          <w:p w14:paraId="3375A3D7" w14:textId="750C92FC" w:rsidR="00FB0171" w:rsidRPr="00F37A9C" w:rsidRDefault="00964239">
            <w:pPr>
              <w:rPr>
                <w:ins w:id="22921" w:author="Fegie" w:date="2021-05-01T19:20:00Z"/>
                <w:rFonts w:ascii="標楷體" w:eastAsia="標楷體" w:hAnsi="標楷體"/>
                <w:lang w:eastAsia="zh-HK"/>
              </w:rPr>
            </w:pPr>
            <w:ins w:id="22922" w:author="Fegie" w:date="2021-05-01T22:42:00Z">
              <w:del w:id="22923" w:author="st1" w:date="2021-05-06T11:34:00Z">
                <w:r w:rsidDel="00A00B06">
                  <w:rPr>
                    <w:rFonts w:ascii="標楷體" w:eastAsia="標楷體" w:hAnsi="標楷體" w:hint="eastAsia"/>
                    <w:color w:val="000000" w:themeColor="text1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  <w:color w:val="000000" w:themeColor="text1"/>
                </w:rPr>
                <w:t>書</w:t>
              </w:r>
            </w:ins>
            <w:ins w:id="22924" w:author="Fegie" w:date="2021-05-01T19:20:00Z">
              <w:r w:rsidR="00FB0171" w:rsidRPr="00F37A9C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="00FB0171"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22925" w:author="Fegie" w:date="2021-05-01T22:42:00Z">
              <w:r>
                <w:rPr>
                  <w:rFonts w:ascii="標楷體" w:eastAsia="標楷體" w:hAnsi="標楷體" w:hint="eastAsia"/>
                  <w:color w:val="000000" w:themeColor="text1"/>
                </w:rPr>
                <w:t>通知選項</w:t>
              </w:r>
            </w:ins>
          </w:p>
        </w:tc>
      </w:tr>
      <w:tr w:rsidR="00FB0171" w14:paraId="7E76B16E" w14:textId="77777777" w:rsidTr="001B4B49">
        <w:trPr>
          <w:ins w:id="22926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39F37" w14:textId="1C22C2A6" w:rsidR="00FB0171" w:rsidRDefault="00964239" w:rsidP="001B4B49">
            <w:pPr>
              <w:jc w:val="center"/>
              <w:rPr>
                <w:ins w:id="22927" w:author="Fegie" w:date="2021-05-01T19:20:00Z"/>
                <w:rFonts w:ascii="標楷體" w:eastAsia="標楷體" w:hAnsi="標楷體"/>
              </w:rPr>
            </w:pPr>
            <w:ins w:id="22928" w:author="Fegie" w:date="2021-05-01T22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0078D" w14:textId="77777777" w:rsidR="00FB0171" w:rsidRDefault="00FB0171" w:rsidP="001B4B49">
            <w:pPr>
              <w:jc w:val="center"/>
              <w:rPr>
                <w:ins w:id="22929" w:author="Fegie" w:date="2021-05-01T19:20:00Z"/>
                <w:rFonts w:ascii="標楷體" w:eastAsia="標楷體" w:hAnsi="標楷體"/>
                <w:lang w:eastAsia="zh-HK"/>
              </w:rPr>
            </w:pPr>
            <w:ins w:id="22930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8EC2" w14:textId="3D5EDB25" w:rsidR="00FB0171" w:rsidRDefault="00964239" w:rsidP="001B4B49">
            <w:pPr>
              <w:rPr>
                <w:ins w:id="22931" w:author="Fegie" w:date="2021-05-01T19:20:00Z"/>
                <w:rFonts w:ascii="標楷體" w:eastAsia="標楷體" w:hAnsi="標楷體"/>
                <w:lang w:eastAsia="zh-HK"/>
              </w:rPr>
            </w:pPr>
            <w:ins w:id="22932" w:author="Fegie" w:date="2021-05-01T22:40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567C" w14:textId="492E57D4" w:rsidR="00FB0171" w:rsidRDefault="00BC5D0D" w:rsidP="001B4B49">
            <w:pPr>
              <w:rPr>
                <w:ins w:id="22933" w:author="Fegie" w:date="2021-05-01T19:20:00Z"/>
                <w:rFonts w:ascii="標楷體" w:eastAsia="標楷體" w:hAnsi="標楷體"/>
                <w:lang w:eastAsia="zh-HK"/>
              </w:rPr>
            </w:pPr>
            <w:ins w:id="22934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2935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.Cust</w:t>
              </w:r>
            </w:ins>
            <w:ins w:id="22936" w:author="Fegie" w:date="2021-05-01T22:44:00Z">
              <w:r>
                <w:rPr>
                  <w:rFonts w:ascii="標楷體" w:eastAsia="標楷體" w:hAnsi="標楷體"/>
                  <w:lang w:eastAsia="zh-HK"/>
                </w:rPr>
                <w:t>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9AC1" w14:textId="5C0683B7" w:rsidR="00FB0171" w:rsidRDefault="00964239" w:rsidP="001B4B49">
            <w:pPr>
              <w:rPr>
                <w:ins w:id="22937" w:author="Fegie" w:date="2021-05-01T19:20:00Z"/>
                <w:rFonts w:ascii="標楷體" w:eastAsia="標楷體" w:hAnsi="標楷體"/>
                <w:lang w:eastAsia="zh-HK"/>
              </w:rPr>
            </w:pPr>
            <w:ins w:id="22938" w:author="Fegie" w:date="2021-05-01T22:42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</w:tr>
      <w:tr w:rsidR="00BC5D0D" w14:paraId="5790ED36" w14:textId="77777777" w:rsidTr="001B4B49">
        <w:trPr>
          <w:ins w:id="22939" w:author="Fegie" w:date="2021-05-01T22:45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F43A" w14:textId="5EFD9E46" w:rsidR="00BC5D0D" w:rsidRDefault="00BC5D0D" w:rsidP="001B4B49">
            <w:pPr>
              <w:jc w:val="center"/>
              <w:rPr>
                <w:ins w:id="22940" w:author="Fegie" w:date="2021-05-01T22:45:00Z"/>
                <w:rFonts w:ascii="標楷體" w:eastAsia="標楷體" w:hAnsi="標楷體"/>
              </w:rPr>
            </w:pPr>
            <w:ins w:id="22941" w:author="Fegie" w:date="2021-05-01T22:4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3653" w14:textId="063F1B1A" w:rsidR="00BC5D0D" w:rsidRDefault="00BC5D0D" w:rsidP="001B4B49">
            <w:pPr>
              <w:jc w:val="center"/>
              <w:rPr>
                <w:ins w:id="22942" w:author="Fegie" w:date="2021-05-01T22:45:00Z"/>
                <w:rFonts w:ascii="標楷體" w:eastAsia="標楷體" w:hAnsi="標楷體"/>
                <w:lang w:eastAsia="zh-HK"/>
              </w:rPr>
            </w:pPr>
            <w:ins w:id="22943" w:author="Fegie" w:date="2021-05-01T22:4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0583" w14:textId="725B056C" w:rsidR="00BC5D0D" w:rsidRDefault="00BC5D0D" w:rsidP="001B4B49">
            <w:pPr>
              <w:rPr>
                <w:ins w:id="22944" w:author="Fegie" w:date="2021-05-01T22:45:00Z"/>
                <w:rFonts w:ascii="標楷體" w:eastAsia="標楷體" w:hAnsi="標楷體"/>
                <w:lang w:eastAsia="zh-HK"/>
              </w:rPr>
            </w:pPr>
            <w:ins w:id="22945" w:author="Fegie" w:date="2021-05-01T22:45:00Z">
              <w:r>
                <w:rPr>
                  <w:rFonts w:ascii="標楷體" w:eastAsia="標楷體" w:hAnsi="標楷體" w:hint="eastAsia"/>
                  <w:lang w:eastAsia="zh-HK"/>
                </w:rPr>
                <w:t>額度號碼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5A11" w14:textId="1A9D6791" w:rsidR="00BC5D0D" w:rsidRDefault="00BC5D0D" w:rsidP="001B4B49">
            <w:pPr>
              <w:rPr>
                <w:ins w:id="22946" w:author="Fegie" w:date="2021-05-01T22:45:00Z"/>
                <w:rFonts w:ascii="標楷體" w:eastAsia="標楷體" w:hAnsi="標楷體"/>
              </w:rPr>
            </w:pPr>
            <w:ins w:id="22947" w:author="Fegie" w:date="2021-05-01T22:45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FacmNo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122C" w14:textId="68375E74" w:rsidR="00BC5D0D" w:rsidRDefault="00BC5D0D" w:rsidP="001B4B49">
            <w:pPr>
              <w:rPr>
                <w:ins w:id="22948" w:author="Fegie" w:date="2021-05-01T22:45:00Z"/>
                <w:rFonts w:ascii="標楷體" w:eastAsia="標楷體" w:hAnsi="標楷體"/>
                <w:lang w:eastAsia="zh-HK"/>
              </w:rPr>
            </w:pPr>
            <w:ins w:id="22949" w:author="Fegie" w:date="2021-05-01T22:46:00Z">
              <w:r>
                <w:rPr>
                  <w:rFonts w:ascii="標楷體" w:eastAsia="標楷體" w:hAnsi="標楷體" w:hint="eastAsia"/>
                  <w:lang w:eastAsia="zh-HK"/>
                </w:rPr>
                <w:t>額度號碼</w:t>
              </w:r>
            </w:ins>
          </w:p>
        </w:tc>
      </w:tr>
      <w:tr w:rsidR="00FB0171" w14:paraId="2F3BA8E0" w14:textId="77777777" w:rsidTr="001B4B49">
        <w:trPr>
          <w:ins w:id="22950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1C891" w14:textId="7FB8DD6C" w:rsidR="00FB0171" w:rsidRDefault="00964239" w:rsidP="001B4B49">
            <w:pPr>
              <w:jc w:val="center"/>
              <w:rPr>
                <w:ins w:id="22951" w:author="Fegie" w:date="2021-05-01T19:20:00Z"/>
                <w:rFonts w:ascii="標楷體" w:eastAsia="標楷體" w:hAnsi="標楷體"/>
              </w:rPr>
            </w:pPr>
            <w:ins w:id="22952" w:author="Fegie" w:date="2021-05-01T22:4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8230A" w14:textId="77777777" w:rsidR="00FB0171" w:rsidRDefault="00FB0171" w:rsidP="001B4B49">
            <w:pPr>
              <w:jc w:val="center"/>
              <w:rPr>
                <w:ins w:id="22953" w:author="Fegie" w:date="2021-05-01T19:20:00Z"/>
                <w:rFonts w:ascii="標楷體" w:eastAsia="標楷體" w:hAnsi="標楷體"/>
                <w:lang w:eastAsia="zh-HK"/>
              </w:rPr>
            </w:pPr>
            <w:ins w:id="22954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1198" w14:textId="2FE96E53" w:rsidR="00FB0171" w:rsidRDefault="00964239" w:rsidP="001B4B49">
            <w:pPr>
              <w:rPr>
                <w:ins w:id="22955" w:author="Fegie" w:date="2021-05-01T19:20:00Z"/>
                <w:rFonts w:ascii="標楷體" w:eastAsia="標楷體" w:hAnsi="標楷體"/>
                <w:lang w:eastAsia="zh-HK"/>
              </w:rPr>
            </w:pPr>
            <w:ins w:id="22956" w:author="Fegie" w:date="2021-05-01T22:40:00Z">
              <w:r>
                <w:rPr>
                  <w:rFonts w:ascii="標楷體" w:eastAsia="標楷體" w:hAnsi="標楷體" w:hint="eastAsia"/>
                  <w:lang w:eastAsia="zh-HK"/>
                </w:rPr>
                <w:t>書面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0E1B1" w14:textId="689091AF" w:rsidR="00FB0171" w:rsidRDefault="00BC5D0D" w:rsidP="001B4B49">
            <w:pPr>
              <w:rPr>
                <w:ins w:id="22957" w:author="Fegie" w:date="2021-05-01T19:20:00Z"/>
                <w:rFonts w:ascii="標楷體" w:eastAsia="標楷體" w:hAnsi="標楷體"/>
                <w:lang w:eastAsia="zh-HK"/>
              </w:rPr>
            </w:pPr>
            <w:ins w:id="22958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2959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2960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PaperNotice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0551" w14:textId="62857BB7" w:rsidR="00FB0171" w:rsidRDefault="00964239" w:rsidP="001B4B49">
            <w:pPr>
              <w:rPr>
                <w:ins w:id="22961" w:author="Fegie" w:date="2021-05-01T19:20:00Z"/>
                <w:rFonts w:ascii="標楷體" w:eastAsia="標楷體" w:hAnsi="標楷體"/>
                <w:lang w:eastAsia="zh-HK"/>
              </w:rPr>
            </w:pPr>
            <w:ins w:id="22962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書面</w:t>
              </w:r>
            </w:ins>
          </w:p>
        </w:tc>
      </w:tr>
      <w:tr w:rsidR="00FB0171" w14:paraId="5022DFD0" w14:textId="77777777" w:rsidTr="001B4B49">
        <w:trPr>
          <w:ins w:id="22963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A78E9" w14:textId="3CD041C2" w:rsidR="00FB0171" w:rsidRDefault="00964239" w:rsidP="001B4B49">
            <w:pPr>
              <w:jc w:val="center"/>
              <w:rPr>
                <w:ins w:id="22964" w:author="Fegie" w:date="2021-05-01T19:20:00Z"/>
                <w:rFonts w:ascii="標楷體" w:eastAsia="標楷體" w:hAnsi="標楷體"/>
              </w:rPr>
            </w:pPr>
            <w:ins w:id="22965" w:author="Fegie" w:date="2021-05-01T22:4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4CD3" w14:textId="77777777" w:rsidR="00FB0171" w:rsidRDefault="00FB0171" w:rsidP="001B4B49">
            <w:pPr>
              <w:jc w:val="center"/>
              <w:rPr>
                <w:ins w:id="22966" w:author="Fegie" w:date="2021-05-01T19:20:00Z"/>
                <w:rFonts w:ascii="標楷體" w:eastAsia="標楷體" w:hAnsi="標楷體"/>
                <w:lang w:eastAsia="zh-HK"/>
              </w:rPr>
            </w:pPr>
            <w:ins w:id="2296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0DC0" w14:textId="43396031" w:rsidR="00FB0171" w:rsidRDefault="00964239" w:rsidP="001B4B49">
            <w:pPr>
              <w:rPr>
                <w:ins w:id="22968" w:author="Fegie" w:date="2021-05-01T19:20:00Z"/>
                <w:rFonts w:ascii="標楷體" w:eastAsia="標楷體" w:hAnsi="標楷體"/>
                <w:lang w:eastAsia="zh-HK"/>
              </w:rPr>
            </w:pPr>
            <w:ins w:id="22969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簡訊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4316" w14:textId="0E5F3978" w:rsidR="00FB0171" w:rsidRDefault="00BC5D0D" w:rsidP="001B4B49">
            <w:pPr>
              <w:rPr>
                <w:ins w:id="22970" w:author="Fegie" w:date="2021-05-01T19:20:00Z"/>
                <w:rFonts w:ascii="標楷體" w:eastAsia="標楷體" w:hAnsi="標楷體"/>
                <w:lang w:eastAsia="zh-HK"/>
              </w:rPr>
            </w:pPr>
            <w:ins w:id="22971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2972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2973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MsgNotice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76FA4" w14:textId="63F825B0" w:rsidR="00FB0171" w:rsidRDefault="00964239" w:rsidP="001B4B49">
            <w:pPr>
              <w:rPr>
                <w:ins w:id="22974" w:author="Fegie" w:date="2021-05-01T19:20:00Z"/>
                <w:rFonts w:ascii="標楷體" w:eastAsia="標楷體" w:hAnsi="標楷體"/>
                <w:lang w:eastAsia="zh-HK"/>
              </w:rPr>
            </w:pPr>
            <w:ins w:id="22975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簡訊</w:t>
              </w:r>
            </w:ins>
          </w:p>
        </w:tc>
      </w:tr>
      <w:tr w:rsidR="00FB0171" w14:paraId="6A1C4369" w14:textId="77777777" w:rsidTr="001B4B49">
        <w:trPr>
          <w:ins w:id="22976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1045A" w14:textId="58D2CA3F" w:rsidR="00FB0171" w:rsidRDefault="00964239" w:rsidP="001B4B49">
            <w:pPr>
              <w:jc w:val="center"/>
              <w:rPr>
                <w:ins w:id="22977" w:author="Fegie" w:date="2021-05-01T19:20:00Z"/>
                <w:rFonts w:ascii="標楷體" w:eastAsia="標楷體" w:hAnsi="標楷體"/>
              </w:rPr>
            </w:pPr>
            <w:ins w:id="22978" w:author="Fegie" w:date="2021-05-01T22:4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F014" w14:textId="77777777" w:rsidR="00FB0171" w:rsidRDefault="00FB0171" w:rsidP="001B4B49">
            <w:pPr>
              <w:jc w:val="center"/>
              <w:rPr>
                <w:ins w:id="22979" w:author="Fegie" w:date="2021-05-01T19:20:00Z"/>
                <w:rFonts w:ascii="標楷體" w:eastAsia="標楷體" w:hAnsi="標楷體"/>
                <w:lang w:eastAsia="zh-HK"/>
              </w:rPr>
            </w:pPr>
            <w:ins w:id="22980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6DAA7" w14:textId="1B83B9E7" w:rsidR="00FB0171" w:rsidRDefault="00964239" w:rsidP="001B4B49">
            <w:pPr>
              <w:rPr>
                <w:ins w:id="22981" w:author="Fegie" w:date="2021-05-01T19:20:00Z"/>
                <w:rFonts w:ascii="標楷體" w:eastAsia="標楷體" w:hAnsi="標楷體"/>
                <w:lang w:eastAsia="zh-HK"/>
              </w:rPr>
            </w:pPr>
            <w:ins w:id="22982" w:author="Fegie" w:date="2021-05-01T22:41:00Z">
              <w:r>
                <w:rPr>
                  <w:rFonts w:ascii="標楷體" w:eastAsia="標楷體" w:hAnsi="標楷體" w:hint="eastAsia"/>
                </w:rPr>
                <w:t>E</w:t>
              </w:r>
              <w:r>
                <w:rPr>
                  <w:rFonts w:ascii="標楷體" w:eastAsia="標楷體" w:hAnsi="標楷體" w:hint="eastAsia"/>
                  <w:lang w:eastAsia="zh-HK"/>
                </w:rPr>
                <w:t>M</w:t>
              </w:r>
              <w:r>
                <w:rPr>
                  <w:rFonts w:ascii="標楷體" w:eastAsia="標楷體" w:hAnsi="標楷體"/>
                  <w:lang w:eastAsia="zh-HK"/>
                </w:rPr>
                <w:t>ail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EF2AA" w14:textId="62FE84E9" w:rsidR="00FB0171" w:rsidRDefault="00BC5D0D" w:rsidP="001B4B49">
            <w:pPr>
              <w:rPr>
                <w:ins w:id="22983" w:author="Fegie" w:date="2021-05-01T19:20:00Z"/>
                <w:rFonts w:ascii="標楷體" w:eastAsia="標楷體" w:hAnsi="標楷體"/>
                <w:color w:val="FF0000"/>
              </w:rPr>
            </w:pPr>
            <w:ins w:id="22984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2985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2986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EmailNotice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2DDE" w14:textId="4F5C904A" w:rsidR="00FB0171" w:rsidRDefault="00964239" w:rsidP="001B4B49">
            <w:pPr>
              <w:rPr>
                <w:ins w:id="22987" w:author="Fegie" w:date="2021-05-01T19:20:00Z"/>
                <w:rFonts w:ascii="標楷體" w:eastAsia="標楷體" w:hAnsi="標楷體"/>
                <w:lang w:eastAsia="zh-HK"/>
              </w:rPr>
            </w:pPr>
            <w:ins w:id="22988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Mail</w:t>
              </w:r>
            </w:ins>
          </w:p>
        </w:tc>
      </w:tr>
      <w:tr w:rsidR="00FB0171" w14:paraId="344B981B" w14:textId="77777777" w:rsidTr="001B4B49">
        <w:trPr>
          <w:ins w:id="22989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01F6" w14:textId="3039B6F3" w:rsidR="00FB0171" w:rsidRDefault="00964239" w:rsidP="001B4B49">
            <w:pPr>
              <w:jc w:val="center"/>
              <w:rPr>
                <w:ins w:id="22990" w:author="Fegie" w:date="2021-05-01T19:20:00Z"/>
                <w:rFonts w:ascii="標楷體" w:eastAsia="標楷體" w:hAnsi="標楷體"/>
              </w:rPr>
            </w:pPr>
            <w:ins w:id="22991" w:author="Fegie" w:date="2021-05-01T22:4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2D01" w14:textId="77777777" w:rsidR="00FB0171" w:rsidRDefault="00FB0171" w:rsidP="001B4B49">
            <w:pPr>
              <w:jc w:val="center"/>
              <w:rPr>
                <w:ins w:id="22992" w:author="Fegie" w:date="2021-05-01T19:20:00Z"/>
                <w:rFonts w:ascii="標楷體" w:eastAsia="標楷體" w:hAnsi="標楷體"/>
                <w:lang w:eastAsia="zh-HK"/>
              </w:rPr>
            </w:pPr>
            <w:ins w:id="22993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7C1F" w14:textId="2A11DA4B" w:rsidR="00FB0171" w:rsidRDefault="00964239" w:rsidP="001B4B49">
            <w:pPr>
              <w:rPr>
                <w:ins w:id="22994" w:author="Fegie" w:date="2021-05-01T19:20:00Z"/>
                <w:rFonts w:ascii="標楷體" w:eastAsia="標楷體" w:hAnsi="標楷體"/>
                <w:lang w:eastAsia="zh-HK"/>
              </w:rPr>
            </w:pPr>
            <w:ins w:id="22995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通知書名稱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754D" w14:textId="2601FEAB" w:rsidR="00FB0171" w:rsidRPr="00BA4B70" w:rsidRDefault="00BC5D0D" w:rsidP="001B4B49">
            <w:pPr>
              <w:rPr>
                <w:ins w:id="22996" w:author="Fegie" w:date="2021-05-01T19:20:00Z"/>
                <w:rFonts w:ascii="標楷體" w:eastAsia="標楷體" w:hAnsi="標楷體"/>
                <w:color w:val="000000" w:themeColor="text1"/>
              </w:rPr>
            </w:pPr>
            <w:ins w:id="22997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2998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2999" w:author="Fegie" w:date="2021-05-01T22:46:00Z">
              <w:r w:rsidR="00486394">
                <w:rPr>
                  <w:rFonts w:ascii="標楷體" w:eastAsia="標楷體" w:hAnsi="標楷體"/>
                  <w:lang w:eastAsia="zh-HK"/>
                </w:rPr>
                <w:t>FormNo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BBC0" w14:textId="7135B086" w:rsidR="00FB0171" w:rsidRDefault="00964239" w:rsidP="001B4B49">
            <w:pPr>
              <w:rPr>
                <w:ins w:id="23000" w:author="Fegie" w:date="2021-05-01T19:20:00Z"/>
                <w:rFonts w:ascii="標楷體" w:eastAsia="標楷體" w:hAnsi="標楷體"/>
                <w:lang w:eastAsia="zh-HK"/>
              </w:rPr>
            </w:pPr>
            <w:ins w:id="23001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通知書名稱</w:t>
              </w:r>
            </w:ins>
          </w:p>
        </w:tc>
      </w:tr>
      <w:tr w:rsidR="00FB0171" w14:paraId="22CCF89C" w14:textId="77777777" w:rsidTr="001B4B49">
        <w:trPr>
          <w:ins w:id="23002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7181A" w14:textId="0C607E50" w:rsidR="00FB0171" w:rsidRDefault="00964239" w:rsidP="001B4B49">
            <w:pPr>
              <w:jc w:val="center"/>
              <w:rPr>
                <w:ins w:id="23003" w:author="Fegie" w:date="2021-05-01T19:20:00Z"/>
                <w:rFonts w:ascii="標楷體" w:eastAsia="標楷體" w:hAnsi="標楷體"/>
              </w:rPr>
            </w:pPr>
            <w:ins w:id="23004" w:author="Fegie" w:date="2021-05-01T22:4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848C" w14:textId="77777777" w:rsidR="00FB0171" w:rsidRDefault="00FB0171" w:rsidP="001B4B49">
            <w:pPr>
              <w:jc w:val="center"/>
              <w:rPr>
                <w:ins w:id="23005" w:author="Fegie" w:date="2021-05-01T19:20:00Z"/>
                <w:rFonts w:ascii="標楷體" w:eastAsia="標楷體" w:hAnsi="標楷體"/>
                <w:lang w:eastAsia="zh-HK"/>
              </w:rPr>
            </w:pPr>
            <w:ins w:id="23006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C64E" w14:textId="1820F7D1" w:rsidR="00FB0171" w:rsidRDefault="00964239" w:rsidP="001B4B49">
            <w:pPr>
              <w:rPr>
                <w:ins w:id="23007" w:author="Fegie" w:date="2021-05-01T19:20:00Z"/>
                <w:rFonts w:ascii="標楷體" w:eastAsia="標楷體" w:hAnsi="標楷體"/>
                <w:lang w:eastAsia="zh-HK"/>
              </w:rPr>
            </w:pPr>
            <w:ins w:id="23008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申請日期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50D6" w14:textId="597E6BF8" w:rsidR="00FB0171" w:rsidRPr="00BA4B70" w:rsidRDefault="00BC5D0D" w:rsidP="001B4B49">
            <w:pPr>
              <w:rPr>
                <w:ins w:id="23009" w:author="Fegie" w:date="2021-05-01T19:20:00Z"/>
                <w:rFonts w:ascii="標楷體" w:eastAsia="標楷體" w:hAnsi="標楷體"/>
                <w:color w:val="000000" w:themeColor="text1"/>
              </w:rPr>
            </w:pPr>
            <w:ins w:id="23010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3011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3012" w:author="Fegie" w:date="2021-05-01T22:46:00Z">
              <w:r w:rsidR="00486394">
                <w:rPr>
                  <w:rFonts w:ascii="標楷體" w:eastAsia="標楷體" w:hAnsi="標楷體"/>
                  <w:lang w:eastAsia="zh-HK"/>
                </w:rPr>
                <w:t>ApplyDate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0BEA" w14:textId="53986B45" w:rsidR="00FB0171" w:rsidRDefault="00964239" w:rsidP="001B4B49">
            <w:pPr>
              <w:rPr>
                <w:ins w:id="23013" w:author="Fegie" w:date="2021-05-01T19:20:00Z"/>
                <w:rFonts w:ascii="標楷體" w:eastAsia="標楷體" w:hAnsi="標楷體"/>
                <w:lang w:eastAsia="zh-HK"/>
              </w:rPr>
            </w:pPr>
            <w:ins w:id="23014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申請日期</w:t>
              </w:r>
            </w:ins>
          </w:p>
        </w:tc>
      </w:tr>
    </w:tbl>
    <w:p w14:paraId="011EA66C" w14:textId="77777777" w:rsidR="00FB0171" w:rsidRPr="00AC5033" w:rsidRDefault="00FB0171">
      <w:pPr>
        <w:rPr>
          <w:ins w:id="23015" w:author="Fegie" w:date="2021-04-29T11:57:00Z"/>
        </w:rPr>
        <w:pPrChange w:id="23016" w:author="Fegie" w:date="2021-05-01T19:20:00Z">
          <w:pPr>
            <w:pStyle w:val="3"/>
            <w:numPr>
              <w:ilvl w:val="2"/>
              <w:numId w:val="54"/>
            </w:numPr>
            <w:ind w:left="1701" w:hanging="1134"/>
          </w:pPr>
        </w:pPrChange>
      </w:pPr>
    </w:p>
    <w:p w14:paraId="4669155E" w14:textId="3B8B4CBD" w:rsidR="00D04096" w:rsidRDefault="00E30AAD">
      <w:pPr>
        <w:widowControl/>
        <w:rPr>
          <w:ins w:id="23017" w:author="Fegie" w:date="2021-05-02T00:10:00Z"/>
        </w:rPr>
      </w:pPr>
      <w:ins w:id="23018" w:author="Fegie" w:date="2021-04-29T11:57:00Z">
        <w:r>
          <w:br w:type="page"/>
        </w:r>
      </w:ins>
    </w:p>
    <w:p w14:paraId="36A179E4" w14:textId="473D2F1B" w:rsidR="00D04096" w:rsidRDefault="00D04096" w:rsidP="00D04096">
      <w:pPr>
        <w:pStyle w:val="3"/>
        <w:numPr>
          <w:ilvl w:val="2"/>
          <w:numId w:val="54"/>
        </w:numPr>
        <w:rPr>
          <w:ins w:id="23019" w:author="Fegie" w:date="2021-05-02T00:10:00Z"/>
        </w:rPr>
      </w:pPr>
      <w:bookmarkStart w:id="23020" w:name="_GoBack"/>
      <w:bookmarkEnd w:id="23020"/>
      <w:ins w:id="23021" w:author="Fegie" w:date="2021-05-02T00:10:00Z">
        <w:r>
          <w:rPr>
            <w:rFonts w:hint="eastAsia"/>
          </w:rPr>
          <w:lastRenderedPageBreak/>
          <w:t>L</w:t>
        </w:r>
        <w:r>
          <w:t>110</w:t>
        </w:r>
        <w:r>
          <w:rPr>
            <w:rFonts w:hint="eastAsia"/>
          </w:rPr>
          <w:t>8</w:t>
        </w:r>
        <w:r>
          <w:t xml:space="preserve">  </w:t>
        </w:r>
      </w:ins>
      <w:ins w:id="23022" w:author="Fegie" w:date="2021-05-02T00:11:00Z">
        <w:r>
          <w:rPr>
            <w:rFonts w:hint="eastAsia"/>
          </w:rPr>
          <w:t>申請不列印書面通知書</w:t>
        </w:r>
      </w:ins>
      <w:ins w:id="23023" w:author="Fegie" w:date="2021-05-02T00:10:00Z">
        <w:r>
          <w:rPr>
            <w:rFonts w:hint="eastAsia"/>
          </w:rPr>
          <w:t>維護</w:t>
        </w:r>
      </w:ins>
      <w:ins w:id="23024" w:author="Fegie" w:date="2021-05-05T16:26:00Z">
        <w:r w:rsidR="00C817AE">
          <w:rPr>
            <w:rFonts w:hAnsi="標楷體" w:hint="eastAsia"/>
          </w:rPr>
          <w:t>***</w:t>
        </w:r>
      </w:ins>
    </w:p>
    <w:p w14:paraId="6BCDF70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025" w:author="Fegie" w:date="2021-05-02T00:10:00Z"/>
        </w:rPr>
      </w:pPr>
      <w:ins w:id="23026" w:author="Fegie" w:date="2021-05-02T00:10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34C59CB7" w14:textId="77777777" w:rsidTr="001B4B49">
        <w:trPr>
          <w:trHeight w:val="277"/>
          <w:ins w:id="23027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8B4B51" w14:textId="77777777" w:rsidR="00D04096" w:rsidRDefault="00D04096" w:rsidP="001B4B49">
            <w:pPr>
              <w:rPr>
                <w:ins w:id="23028" w:author="Fegie" w:date="2021-05-02T00:10:00Z"/>
                <w:rFonts w:ascii="標楷體" w:eastAsia="標楷體" w:hAnsi="標楷體"/>
              </w:rPr>
            </w:pPr>
            <w:ins w:id="23029" w:author="Fegie" w:date="2021-05-02T00:10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D5590A" w14:textId="0CB4C01A" w:rsidR="00D04096" w:rsidRDefault="00100AF6" w:rsidP="001B4B49">
            <w:pPr>
              <w:rPr>
                <w:ins w:id="23030" w:author="Fegie" w:date="2021-05-02T00:10:00Z"/>
                <w:rFonts w:ascii="標楷體" w:eastAsia="標楷體" w:hAnsi="標楷體"/>
              </w:rPr>
            </w:pPr>
            <w:ins w:id="23031" w:author="Fegie" w:date="2021-05-02T02:23:00Z">
              <w:r>
                <w:rPr>
                  <w:rFonts w:ascii="標楷體" w:eastAsia="標楷體" w:hAnsi="標楷體" w:hint="eastAsia"/>
                </w:rPr>
                <w:t>申請不列印書面通知書</w:t>
              </w:r>
            </w:ins>
            <w:ins w:id="23032" w:author="Fegie" w:date="2021-05-02T00:10:00Z">
              <w:r w:rsidR="00D04096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D04096" w14:paraId="7FA30C07" w14:textId="77777777" w:rsidTr="001B4B49">
        <w:trPr>
          <w:trHeight w:val="277"/>
          <w:ins w:id="23033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C19E848" w14:textId="77777777" w:rsidR="00D04096" w:rsidRDefault="00D04096" w:rsidP="001B4B49">
            <w:pPr>
              <w:rPr>
                <w:ins w:id="23034" w:author="Fegie" w:date="2021-05-02T00:10:00Z"/>
                <w:rFonts w:ascii="標楷體" w:eastAsia="標楷體" w:hAnsi="標楷體"/>
              </w:rPr>
            </w:pPr>
            <w:ins w:id="23035" w:author="Fegie" w:date="2021-05-02T00:10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F0D6CB" w14:textId="703093EB" w:rsidR="00D04096" w:rsidRDefault="00D04096" w:rsidP="001B4B49">
            <w:pPr>
              <w:rPr>
                <w:ins w:id="23036" w:author="Fegie" w:date="2021-05-02T00:10:00Z"/>
                <w:rFonts w:ascii="標楷體" w:eastAsia="標楷體" w:hAnsi="標楷體"/>
              </w:rPr>
            </w:pPr>
            <w:ins w:id="23037" w:author="Fegie" w:date="2021-05-02T00:10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3038" w:author="Fegie" w:date="2021-05-02T13:33:00Z">
              <w:r w:rsidR="00A44E36">
                <w:rPr>
                  <w:rFonts w:ascii="標楷體" w:eastAsia="標楷體" w:hAnsi="標楷體" w:hint="eastAsia"/>
                </w:rPr>
                <w:t>客戶不列印書面通知書</w:t>
              </w:r>
            </w:ins>
            <w:ins w:id="23039" w:author="Fegie" w:date="2021-05-02T00:10:00Z">
              <w:r>
                <w:rPr>
                  <w:rFonts w:ascii="標楷體" w:eastAsia="標楷體" w:hAnsi="標楷體" w:hint="eastAsia"/>
                </w:rPr>
                <w:t>等資料。</w:t>
              </w:r>
            </w:ins>
          </w:p>
          <w:p w14:paraId="01CC18F2" w14:textId="77777777" w:rsidR="00A44E36" w:rsidRDefault="00D04096" w:rsidP="001B4B49">
            <w:pPr>
              <w:rPr>
                <w:ins w:id="23040" w:author="Fegie" w:date="2021-05-02T13:33:00Z"/>
                <w:rFonts w:ascii="標楷體" w:eastAsia="標楷體" w:hAnsi="標楷體"/>
              </w:rPr>
            </w:pPr>
            <w:ins w:id="23041" w:author="Fegie" w:date="2021-05-02T00:10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23042" w:author="Fegie" w:date="2021-05-02T13:33:00Z">
              <w:r w:rsidR="00A44E36">
                <w:rPr>
                  <w:rFonts w:ascii="標楷體" w:eastAsia="標楷體" w:hAnsi="標楷體" w:hint="eastAsia"/>
                </w:rPr>
                <w:t>1908</w:t>
              </w:r>
            </w:ins>
            <w:ins w:id="23043" w:author="Fegie" w:date="2021-05-02T00:10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3044" w:author="Fegie" w:date="2021-05-02T13:33:00Z">
              <w:r w:rsidR="00A44E36">
                <w:rPr>
                  <w:rFonts w:ascii="標楷體" w:eastAsia="標楷體" w:hAnsi="標楷體" w:hint="eastAsia"/>
                </w:rPr>
                <w:t>申請不列印書面通知書查詢</w:t>
              </w:r>
            </w:ins>
            <w:ins w:id="23045" w:author="Fegie" w:date="2021-05-02T00:10:00Z">
              <w:r>
                <w:rPr>
                  <w:rFonts w:ascii="標楷體" w:eastAsia="標楷體" w:hAnsi="標楷體" w:hint="eastAsia"/>
                </w:rPr>
                <w:t>」進</w:t>
              </w:r>
            </w:ins>
          </w:p>
          <w:p w14:paraId="3A6CEBE9" w14:textId="6B644C32" w:rsidR="00D04096" w:rsidRDefault="00A44E36" w:rsidP="001B4B49">
            <w:pPr>
              <w:rPr>
                <w:ins w:id="23046" w:author="Fegie" w:date="2021-05-02T00:10:00Z"/>
                <w:rFonts w:ascii="標楷體" w:eastAsia="標楷體" w:hAnsi="標楷體"/>
              </w:rPr>
            </w:pPr>
            <w:ins w:id="23047" w:author="Fegie" w:date="2021-05-02T13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3048" w:author="Fegie" w:date="2021-05-02T00:10:00Z">
              <w:r w:rsidR="00D04096">
                <w:rPr>
                  <w:rFonts w:ascii="標楷體" w:eastAsia="標楷體" w:hAnsi="標楷體" w:hint="eastAsia"/>
                </w:rPr>
                <w:t>入</w:t>
              </w:r>
            </w:ins>
          </w:p>
        </w:tc>
      </w:tr>
      <w:tr w:rsidR="00D04096" w14:paraId="630359AA" w14:textId="77777777" w:rsidTr="001B4B49">
        <w:trPr>
          <w:trHeight w:val="773"/>
          <w:ins w:id="23049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116633" w14:textId="77777777" w:rsidR="00D04096" w:rsidRDefault="00D04096" w:rsidP="001B4B49">
            <w:pPr>
              <w:rPr>
                <w:ins w:id="23050" w:author="Fegie" w:date="2021-05-02T00:10:00Z"/>
                <w:rFonts w:ascii="標楷體" w:eastAsia="標楷體" w:hAnsi="標楷體"/>
              </w:rPr>
            </w:pPr>
            <w:ins w:id="23051" w:author="Fegie" w:date="2021-05-02T00:10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8A7D89" w14:textId="05B959D1" w:rsidR="00D04096" w:rsidRDefault="00D04096" w:rsidP="001B4B49">
            <w:pPr>
              <w:ind w:left="240" w:hangingChars="100" w:hanging="240"/>
              <w:rPr>
                <w:ins w:id="23052" w:author="Fegie" w:date="2021-05-02T00:10:00Z"/>
                <w:rFonts w:ascii="標楷體" w:eastAsia="標楷體" w:hAnsi="標楷體"/>
              </w:rPr>
            </w:pPr>
            <w:ins w:id="23053" w:author="Fegie" w:date="2021-05-02T00:1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054" w:author="st1" w:date="2021-05-06T11:35:00Z">
              <w:r w:rsidR="00AE14E1" w:rsidRPr="001C13CA">
                <w:rPr>
                  <w:rFonts w:ascii="標楷體" w:eastAsia="標楷體" w:hAnsi="標楷體" w:hint="eastAsia"/>
                </w:rPr>
                <w:t>參考「</w:t>
              </w:r>
              <w:r w:rsidR="00AE14E1" w:rsidRPr="004B136D">
                <w:rPr>
                  <w:rFonts w:ascii="標楷體" w:eastAsia="標楷體" w:hAnsi="標楷體" w:hint="eastAsia"/>
                </w:rPr>
                <w:t>作業流程</w:t>
              </w:r>
              <w:r w:rsidR="00AE14E1" w:rsidRPr="004B136D">
                <w:rPr>
                  <w:rFonts w:ascii="標楷體" w:eastAsia="標楷體" w:hAnsi="標楷體"/>
                </w:rPr>
                <w:t>.</w:t>
              </w:r>
              <w:r w:rsidR="00AE14E1">
                <w:rPr>
                  <w:rFonts w:ascii="標楷體" w:eastAsia="標楷體" w:hAnsi="標楷體" w:hint="eastAsia"/>
                  <w:lang w:eastAsia="zh-HK"/>
                </w:rPr>
                <w:t>放款</w:t>
              </w:r>
              <w:r w:rsidR="00AE14E1" w:rsidRPr="004B136D">
                <w:rPr>
                  <w:rFonts w:ascii="標楷體" w:eastAsia="標楷體" w:hAnsi="標楷體"/>
                </w:rPr>
                <w:t>作業</w:t>
              </w:r>
              <w:r w:rsidR="00AE14E1">
                <w:rPr>
                  <w:rFonts w:ascii="標楷體" w:eastAsia="標楷體" w:hAnsi="標楷體" w:hint="eastAsia"/>
                </w:rPr>
                <w:t>.</w:t>
              </w:r>
              <w:r w:rsidR="00AE14E1">
                <w:rPr>
                  <w:rFonts w:ascii="標楷體" w:eastAsia="標楷體" w:hAnsi="標楷體" w:hint="eastAsia"/>
                  <w:lang w:eastAsia="zh-HK"/>
                </w:rPr>
                <w:t>客戶通知</w:t>
              </w:r>
              <w:r w:rsidR="00AE14E1"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3055" w:author="Fegie" w:date="2021-05-02T00:10:00Z">
              <w:del w:id="23056" w:author="st1" w:date="2021-05-06T11:35:00Z">
                <w:r w:rsidRPr="00A44E36" w:rsidDel="00AE14E1">
                  <w:rPr>
                    <w:rFonts w:ascii="標楷體" w:eastAsia="標楷體" w:hAnsi="標楷體" w:hint="eastAsia"/>
                    <w:color w:val="FF0000"/>
                    <w:rPrChange w:id="23057" w:author="Fegie" w:date="2021-05-02T13:33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  <w:r w:rsidDel="00AE14E1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EFE9D6D" w14:textId="160067AD" w:rsidR="00D04096" w:rsidRDefault="00D04096" w:rsidP="001B4B49">
            <w:pPr>
              <w:rPr>
                <w:ins w:id="23058" w:author="Fegie" w:date="2021-05-02T00:10:00Z"/>
                <w:rFonts w:ascii="標楷體" w:eastAsia="標楷體" w:hAnsi="標楷體"/>
              </w:rPr>
            </w:pPr>
            <w:ins w:id="23059" w:author="Fegie" w:date="2021-05-02T00:10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3060" w:author="Fegie" w:date="2021-05-02T13:34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客戶通知設定檔</w:t>
              </w:r>
            </w:ins>
            <w:ins w:id="23061" w:author="Fegie" w:date="2021-05-02T00:10:00Z">
              <w:r>
                <w:rPr>
                  <w:rFonts w:ascii="標楷體" w:eastAsia="標楷體" w:hAnsi="標楷體" w:hint="eastAsia"/>
                </w:rPr>
                <w:t>(</w:t>
              </w:r>
            </w:ins>
            <w:ins w:id="23062" w:author="Fegie" w:date="2021-05-02T13:34:00Z">
              <w:r w:rsidR="00A44E36">
                <w:rPr>
                  <w:rFonts w:ascii="標楷體" w:eastAsia="標楷體" w:hAnsi="標楷體"/>
                </w:rPr>
                <w:t>CustNotice</w:t>
              </w:r>
            </w:ins>
            <w:ins w:id="23063" w:author="Fegie" w:date="2021-05-02T00:1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8EA4254" w14:textId="77777777" w:rsidR="00D04096" w:rsidRDefault="00D04096" w:rsidP="001B4B49">
            <w:pPr>
              <w:rPr>
                <w:ins w:id="23064" w:author="Fegie" w:date="2021-05-02T00:10:00Z"/>
                <w:rFonts w:ascii="標楷體" w:eastAsia="標楷體" w:hAnsi="標楷體"/>
                <w:lang w:eastAsia="zh-HK"/>
              </w:rPr>
            </w:pPr>
            <w:ins w:id="23065" w:author="Fegie" w:date="2021-05-02T00:10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6DFF6149" w14:textId="612206FC" w:rsidR="00D04096" w:rsidRDefault="00D04096" w:rsidP="001B4B49">
            <w:pPr>
              <w:rPr>
                <w:ins w:id="23066" w:author="Fegie" w:date="2021-05-02T00:10:00Z"/>
                <w:rFonts w:ascii="標楷體" w:eastAsia="標楷體" w:hAnsi="標楷體"/>
                <w:lang w:eastAsia="zh-HK"/>
              </w:rPr>
            </w:pPr>
            <w:ins w:id="23067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3068" w:author="Fegie" w:date="2021-05-02T13:35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客戶設定</w:t>
              </w:r>
            </w:ins>
            <w:ins w:id="23069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7EC83E1A" w14:textId="5DC1316E" w:rsidR="00D04096" w:rsidRDefault="00D04096">
            <w:pPr>
              <w:rPr>
                <w:ins w:id="23070" w:author="Fegie" w:date="2021-05-02T00:10:00Z"/>
                <w:rFonts w:ascii="標楷體" w:eastAsia="標楷體" w:hAnsi="標楷體"/>
                <w:lang w:eastAsia="zh-HK"/>
              </w:rPr>
            </w:pPr>
            <w:ins w:id="23071" w:author="Fegie" w:date="2021-05-02T00:10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3072" w:author="Fegie" w:date="2021-05-02T13:35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客戶設定</w:t>
              </w:r>
            </w:ins>
            <w:ins w:id="23073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49E53F12" w14:textId="77777777" w:rsidTr="001B4B49">
        <w:trPr>
          <w:trHeight w:val="321"/>
          <w:ins w:id="23074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293B018" w14:textId="77777777" w:rsidR="00D04096" w:rsidRDefault="00D04096" w:rsidP="001B4B49">
            <w:pPr>
              <w:rPr>
                <w:ins w:id="23075" w:author="Fegie" w:date="2021-05-02T00:10:00Z"/>
                <w:rFonts w:ascii="標楷體" w:eastAsia="標楷體" w:hAnsi="標楷體"/>
              </w:rPr>
            </w:pPr>
            <w:ins w:id="23076" w:author="Fegie" w:date="2021-05-02T00:10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73A52" w14:textId="77777777" w:rsidR="00D04096" w:rsidRDefault="00D04096" w:rsidP="001B4B49">
            <w:pPr>
              <w:rPr>
                <w:ins w:id="23077" w:author="Fegie" w:date="2021-05-02T00:10:00Z"/>
                <w:rFonts w:ascii="標楷體" w:eastAsia="標楷體" w:hAnsi="標楷體"/>
              </w:rPr>
            </w:pPr>
          </w:p>
        </w:tc>
      </w:tr>
      <w:tr w:rsidR="00D04096" w14:paraId="7EFA4628" w14:textId="77777777" w:rsidTr="001B4B49">
        <w:trPr>
          <w:trHeight w:val="1311"/>
          <w:ins w:id="23078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AB162DD" w14:textId="77777777" w:rsidR="00D04096" w:rsidRDefault="00D04096" w:rsidP="001B4B49">
            <w:pPr>
              <w:rPr>
                <w:ins w:id="23079" w:author="Fegie" w:date="2021-05-02T00:10:00Z"/>
                <w:rFonts w:ascii="標楷體" w:eastAsia="標楷體" w:hAnsi="標楷體"/>
              </w:rPr>
            </w:pPr>
            <w:ins w:id="23080" w:author="Fegie" w:date="2021-05-02T00:10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5BE82" w14:textId="77777777" w:rsidR="00D04096" w:rsidRDefault="00D04096">
            <w:pPr>
              <w:rPr>
                <w:ins w:id="23081" w:author="Fegie" w:date="2021-05-02T00:10:00Z"/>
                <w:rFonts w:ascii="標楷體" w:eastAsia="標楷體" w:hAnsi="標楷體"/>
              </w:rPr>
            </w:pPr>
          </w:p>
        </w:tc>
      </w:tr>
      <w:tr w:rsidR="00D04096" w14:paraId="2B10C23C" w14:textId="77777777" w:rsidTr="001B4B49">
        <w:trPr>
          <w:trHeight w:val="278"/>
          <w:ins w:id="23082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26270EE" w14:textId="77777777" w:rsidR="00D04096" w:rsidRDefault="00D04096" w:rsidP="001B4B49">
            <w:pPr>
              <w:rPr>
                <w:ins w:id="23083" w:author="Fegie" w:date="2021-05-02T00:10:00Z"/>
                <w:rFonts w:ascii="標楷體" w:eastAsia="標楷體" w:hAnsi="標楷體"/>
              </w:rPr>
            </w:pPr>
            <w:ins w:id="23084" w:author="Fegie" w:date="2021-05-02T00:10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332CC" w14:textId="77777777" w:rsidR="00D04096" w:rsidRDefault="00D04096" w:rsidP="001B4B49">
            <w:pPr>
              <w:rPr>
                <w:ins w:id="23085" w:author="Fegie" w:date="2021-05-02T00:10:00Z"/>
                <w:rFonts w:ascii="標楷體" w:eastAsia="標楷體" w:hAnsi="標楷體"/>
              </w:rPr>
            </w:pPr>
          </w:p>
        </w:tc>
      </w:tr>
      <w:tr w:rsidR="00D04096" w14:paraId="17A8FCF7" w14:textId="77777777" w:rsidTr="001B4B49">
        <w:trPr>
          <w:trHeight w:val="358"/>
          <w:ins w:id="23086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F830AB" w14:textId="77777777" w:rsidR="00D04096" w:rsidRDefault="00D04096" w:rsidP="001B4B49">
            <w:pPr>
              <w:rPr>
                <w:ins w:id="23087" w:author="Fegie" w:date="2021-05-02T00:10:00Z"/>
                <w:rFonts w:ascii="標楷體" w:eastAsia="標楷體" w:hAnsi="標楷體"/>
              </w:rPr>
            </w:pPr>
            <w:ins w:id="23088" w:author="Fegie" w:date="2021-05-02T00:10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FE4CB" w14:textId="77777777" w:rsidR="00D04096" w:rsidRDefault="00D04096" w:rsidP="001B4B49">
            <w:pPr>
              <w:rPr>
                <w:ins w:id="23089" w:author="Fegie" w:date="2021-05-02T00:10:00Z"/>
                <w:rFonts w:ascii="標楷體" w:eastAsia="標楷體" w:hAnsi="標楷體"/>
              </w:rPr>
            </w:pPr>
            <w:ins w:id="23090" w:author="Fegie" w:date="2021-05-02T00:10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1B3A3E13" w14:textId="77777777" w:rsidTr="001B4B49">
        <w:trPr>
          <w:trHeight w:val="278"/>
          <w:ins w:id="23091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8FD5291" w14:textId="77777777" w:rsidR="00D04096" w:rsidRDefault="00D04096" w:rsidP="001B4B49">
            <w:pPr>
              <w:rPr>
                <w:ins w:id="23092" w:author="Fegie" w:date="2021-05-02T00:10:00Z"/>
                <w:rFonts w:ascii="標楷體" w:eastAsia="標楷體" w:hAnsi="標楷體"/>
              </w:rPr>
            </w:pPr>
            <w:ins w:id="23093" w:author="Fegie" w:date="2021-05-02T00:10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55F6A" w14:textId="77777777" w:rsidR="00D04096" w:rsidRDefault="00D04096" w:rsidP="001B4B49">
            <w:pPr>
              <w:rPr>
                <w:ins w:id="23094" w:author="Fegie" w:date="2021-05-02T00:10:00Z"/>
                <w:rFonts w:ascii="標楷體" w:eastAsia="標楷體" w:hAnsi="標楷體"/>
              </w:rPr>
            </w:pPr>
          </w:p>
        </w:tc>
      </w:tr>
    </w:tbl>
    <w:p w14:paraId="246C2D34" w14:textId="77777777" w:rsidR="00D04096" w:rsidRDefault="00D04096" w:rsidP="00D04096">
      <w:pPr>
        <w:rPr>
          <w:ins w:id="23095" w:author="Fegie" w:date="2021-05-02T00:10:00Z"/>
          <w:rFonts w:ascii="標楷體" w:eastAsia="標楷體" w:hAnsi="標楷體"/>
        </w:rPr>
      </w:pPr>
    </w:p>
    <w:p w14:paraId="650EF69C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3096" w:author="Fegie" w:date="2021-05-02T00:10:00Z"/>
        </w:rPr>
      </w:pPr>
      <w:ins w:id="23097" w:author="Fegie" w:date="2021-05-02T00:10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50D7C54F" w14:textId="77777777" w:rsidTr="001B4B49">
        <w:trPr>
          <w:ins w:id="23098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17ACE5" w14:textId="77777777" w:rsidR="00D04096" w:rsidRDefault="00D04096" w:rsidP="001B4B49">
            <w:pPr>
              <w:jc w:val="center"/>
              <w:rPr>
                <w:ins w:id="23099" w:author="Fegie" w:date="2021-05-02T00:10:00Z"/>
                <w:rFonts w:ascii="標楷體" w:eastAsia="標楷體" w:hAnsi="標楷體"/>
              </w:rPr>
            </w:pPr>
            <w:ins w:id="23100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508816" w14:textId="77777777" w:rsidR="00D04096" w:rsidRDefault="00D04096" w:rsidP="001B4B49">
            <w:pPr>
              <w:jc w:val="center"/>
              <w:rPr>
                <w:ins w:id="23101" w:author="Fegie" w:date="2021-05-02T00:10:00Z"/>
                <w:rFonts w:ascii="標楷體" w:eastAsia="標楷體" w:hAnsi="標楷體"/>
              </w:rPr>
            </w:pPr>
            <w:ins w:id="23102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8184FE" w14:textId="77777777" w:rsidR="00D04096" w:rsidRDefault="00D04096" w:rsidP="001B4B49">
            <w:pPr>
              <w:jc w:val="center"/>
              <w:rPr>
                <w:ins w:id="23103" w:author="Fegie" w:date="2021-05-02T00:10:00Z"/>
                <w:rFonts w:ascii="標楷體" w:eastAsia="標楷體" w:hAnsi="標楷體"/>
              </w:rPr>
            </w:pPr>
            <w:ins w:id="23104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7317E3B3" w14:textId="77777777" w:rsidTr="001B4B49">
        <w:trPr>
          <w:ins w:id="23105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5B05" w14:textId="77777777" w:rsidR="00D04096" w:rsidRDefault="00D04096" w:rsidP="001B4B49">
            <w:pPr>
              <w:jc w:val="center"/>
              <w:rPr>
                <w:ins w:id="23106" w:author="Fegie" w:date="2021-05-02T00:10:00Z"/>
                <w:rFonts w:ascii="標楷體" w:eastAsia="標楷體" w:hAnsi="標楷體"/>
              </w:rPr>
            </w:pPr>
            <w:ins w:id="23107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570D5" w14:textId="092AEE1C" w:rsidR="00D04096" w:rsidRDefault="00A44E36" w:rsidP="001B4B49">
            <w:pPr>
              <w:rPr>
                <w:ins w:id="23108" w:author="Fegie" w:date="2021-05-02T00:10:00Z"/>
                <w:rFonts w:ascii="標楷體" w:eastAsia="標楷體" w:hAnsi="標楷體"/>
              </w:rPr>
            </w:pPr>
            <w:ins w:id="23109" w:author="Fegie" w:date="2021-05-02T13:35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ustNotice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6870D" w14:textId="18B4FA62" w:rsidR="00D04096" w:rsidRDefault="00A44E36" w:rsidP="001B4B49">
            <w:pPr>
              <w:rPr>
                <w:ins w:id="23110" w:author="Fegie" w:date="2021-05-02T00:10:00Z"/>
                <w:rFonts w:ascii="標楷體" w:eastAsia="標楷體" w:hAnsi="標楷體"/>
              </w:rPr>
            </w:pPr>
            <w:ins w:id="23111" w:author="Fegie" w:date="2021-05-02T13:36:00Z">
              <w:r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23112" w:author="Fegie" w:date="2021-05-02T00:10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D04096" w14:paraId="1A5164E9" w14:textId="77777777" w:rsidTr="001B4B49">
        <w:trPr>
          <w:ins w:id="23113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2C08" w14:textId="77777777" w:rsidR="00D04096" w:rsidRDefault="00D04096" w:rsidP="001B4B49">
            <w:pPr>
              <w:jc w:val="center"/>
              <w:rPr>
                <w:ins w:id="23114" w:author="Fegie" w:date="2021-05-02T00:10:00Z"/>
                <w:rFonts w:ascii="標楷體" w:eastAsia="標楷體" w:hAnsi="標楷體"/>
              </w:rPr>
            </w:pPr>
            <w:ins w:id="23115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1F39" w14:textId="02BF744D" w:rsidR="00D04096" w:rsidRDefault="00A44E36" w:rsidP="001B4B49">
            <w:pPr>
              <w:rPr>
                <w:ins w:id="23116" w:author="Fegie" w:date="2021-05-02T00:10:00Z"/>
                <w:rFonts w:ascii="標楷體" w:eastAsia="標楷體" w:hAnsi="標楷體"/>
              </w:rPr>
            </w:pPr>
            <w:ins w:id="23117" w:author="Fegie" w:date="2021-05-02T13:36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7B256" w14:textId="102F0B87" w:rsidR="00D04096" w:rsidRDefault="00A44E36" w:rsidP="001B4B49">
            <w:pPr>
              <w:rPr>
                <w:ins w:id="23118" w:author="Fegie" w:date="2021-05-02T00:10:00Z"/>
                <w:rFonts w:ascii="標楷體" w:eastAsia="標楷體" w:hAnsi="標楷體"/>
              </w:rPr>
            </w:pPr>
            <w:ins w:id="23119" w:author="Fegie" w:date="2021-05-02T13:36:00Z">
              <w:r>
                <w:rPr>
                  <w:rFonts w:ascii="標楷體" w:eastAsia="標楷體" w:hAnsi="標楷體" w:hint="eastAsia"/>
                  <w:lang w:eastAsia="zh-HK"/>
                </w:rPr>
                <w:t>額度主</w:t>
              </w:r>
            </w:ins>
            <w:ins w:id="23120" w:author="Fegie" w:date="2021-05-02T00:10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</w:tbl>
    <w:p w14:paraId="341F1B08" w14:textId="77777777" w:rsidR="00D04096" w:rsidRDefault="00D04096" w:rsidP="00D04096">
      <w:pPr>
        <w:rPr>
          <w:ins w:id="23121" w:author="Fegie" w:date="2021-05-02T00:10:00Z"/>
          <w:rFonts w:ascii="標楷體" w:eastAsia="標楷體" w:hAnsi="標楷體"/>
        </w:rPr>
      </w:pPr>
    </w:p>
    <w:p w14:paraId="285CCEB6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122" w:author="Fegie" w:date="2021-05-02T00:10:00Z"/>
        </w:rPr>
      </w:pPr>
      <w:ins w:id="23123" w:author="Fegie" w:date="2021-05-02T00:10:00Z">
        <w:r>
          <w:rPr>
            <w:rFonts w:hint="eastAsia"/>
          </w:rPr>
          <w:t>UI畫面</w:t>
        </w:r>
      </w:ins>
    </w:p>
    <w:p w14:paraId="0B72ED91" w14:textId="1608117D" w:rsidR="00D04096" w:rsidRDefault="00D04096" w:rsidP="00D04096">
      <w:pPr>
        <w:rPr>
          <w:ins w:id="23124" w:author="Fegie" w:date="2021-05-02T00:10:00Z"/>
          <w:noProof/>
        </w:rPr>
      </w:pPr>
      <w:ins w:id="23125" w:author="Fegie" w:date="2021-05-02T00:10:00Z">
        <w:r>
          <w:rPr>
            <w:noProof/>
          </w:rPr>
          <w:t xml:space="preserve"> </w:t>
        </w:r>
      </w:ins>
      <w:ins w:id="23126" w:author="家榮 張" w:date="2021-05-06T18:26:00Z">
        <w:r w:rsidR="00510B62">
          <w:rPr>
            <w:noProof/>
          </w:rPr>
          <w:lastRenderedPageBreak/>
          <w:drawing>
            <wp:inline distT="0" distB="0" distL="0" distR="0" wp14:anchorId="4E93A9E6" wp14:editId="0FFD0E4D">
              <wp:extent cx="6479540" cy="3171190"/>
              <wp:effectExtent l="0" t="0" r="0" b="0"/>
              <wp:docPr id="59" name="圖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711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3127" w:author="Fegie" w:date="2021-05-02T13:40:00Z">
        <w:del w:id="23128" w:author="家榮 張" w:date="2021-05-06T18:26:00Z">
          <w:r w:rsidR="00A44E36" w:rsidDel="00510B62">
            <w:rPr>
              <w:noProof/>
            </w:rPr>
            <w:drawing>
              <wp:inline distT="0" distB="0" distL="0" distR="0" wp14:anchorId="2D12088D" wp14:editId="47ECDCEF">
                <wp:extent cx="6479540" cy="1576705"/>
                <wp:effectExtent l="0" t="0" r="0" b="0"/>
                <wp:docPr id="84" name="圖片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576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3109829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3129" w:author="Fegie" w:date="2021-05-02T00:10:00Z"/>
        </w:rPr>
      </w:pPr>
      <w:ins w:id="23130" w:author="Fegie" w:date="2021-05-02T00:10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EAA377C" w14:textId="77777777" w:rsidR="00D04096" w:rsidRDefault="00D04096" w:rsidP="00D04096">
      <w:pPr>
        <w:rPr>
          <w:ins w:id="23131" w:author="Fegie" w:date="2021-05-02T00:1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5D190BDF" w14:textId="77777777" w:rsidTr="001B4B49">
        <w:trPr>
          <w:ins w:id="23132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1F5AAD" w14:textId="77777777" w:rsidR="00D04096" w:rsidRDefault="00D04096" w:rsidP="001B4B49">
            <w:pPr>
              <w:jc w:val="center"/>
              <w:rPr>
                <w:ins w:id="23133" w:author="Fegie" w:date="2021-05-02T00:10:00Z"/>
                <w:rFonts w:ascii="標楷體" w:eastAsia="標楷體" w:hAnsi="標楷體"/>
              </w:rPr>
            </w:pPr>
            <w:ins w:id="23134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E67565" w14:textId="77777777" w:rsidR="00D04096" w:rsidRDefault="00D04096" w:rsidP="001B4B49">
            <w:pPr>
              <w:jc w:val="center"/>
              <w:rPr>
                <w:ins w:id="23135" w:author="Fegie" w:date="2021-05-02T00:10:00Z"/>
                <w:rFonts w:ascii="標楷體" w:eastAsia="標楷體" w:hAnsi="標楷體"/>
              </w:rPr>
            </w:pPr>
            <w:ins w:id="23136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8324F4D" w14:textId="77777777" w:rsidR="00D04096" w:rsidRDefault="00D04096" w:rsidP="001B4B49">
            <w:pPr>
              <w:jc w:val="center"/>
              <w:rPr>
                <w:ins w:id="23137" w:author="Fegie" w:date="2021-05-02T00:10:00Z"/>
                <w:rFonts w:ascii="標楷體" w:eastAsia="標楷體" w:hAnsi="標楷體"/>
              </w:rPr>
            </w:pPr>
            <w:ins w:id="23138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0164AB4E" w14:textId="77777777" w:rsidTr="001B4B49">
        <w:trPr>
          <w:ins w:id="23139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4E1E" w14:textId="77777777" w:rsidR="00D04096" w:rsidRDefault="00D04096" w:rsidP="001B4B49">
            <w:pPr>
              <w:jc w:val="center"/>
              <w:rPr>
                <w:ins w:id="23140" w:author="Fegie" w:date="2021-05-02T00:10:00Z"/>
                <w:rFonts w:ascii="標楷體" w:eastAsia="標楷體" w:hAnsi="標楷體"/>
                <w:lang w:eastAsia="zh-HK"/>
              </w:rPr>
            </w:pPr>
            <w:ins w:id="23141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6A227" w14:textId="77777777" w:rsidR="00D04096" w:rsidRDefault="00D04096" w:rsidP="001B4B49">
            <w:pPr>
              <w:rPr>
                <w:ins w:id="23142" w:author="Fegie" w:date="2021-05-02T00:10:00Z"/>
                <w:rFonts w:ascii="標楷體" w:eastAsia="標楷體" w:hAnsi="標楷體"/>
                <w:lang w:eastAsia="zh-HK"/>
              </w:rPr>
            </w:pPr>
            <w:ins w:id="23143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7700E" w14:textId="038E61A8" w:rsidR="00D04096" w:rsidRDefault="00D04096" w:rsidP="001B4B49">
            <w:pPr>
              <w:rPr>
                <w:ins w:id="23144" w:author="Fegie" w:date="2021-05-02T00:10:00Z"/>
                <w:rFonts w:ascii="標楷體" w:eastAsia="標楷體" w:hAnsi="標楷體"/>
                <w:lang w:eastAsia="zh-HK"/>
              </w:rPr>
            </w:pPr>
            <w:ins w:id="23145" w:author="Fegie" w:date="2021-05-02T00:10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3146" w:author="Fegie" w:date="2021-05-02T15:25:00Z">
              <w:r w:rsidR="00125BF6">
                <w:rPr>
                  <w:rFonts w:ascii="標楷體" w:eastAsia="標楷體" w:hAnsi="標楷體" w:hint="eastAsia"/>
                </w:rPr>
                <w:t>L1908 申請不列印書面通知書查詢</w:t>
              </w:r>
            </w:ins>
            <w:ins w:id="23147" w:author="Fegie" w:date="2021-05-02T00:10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442CAA3" w14:textId="66E5D108" w:rsidR="00D04096" w:rsidRDefault="00D04096" w:rsidP="001B4B49">
            <w:pPr>
              <w:rPr>
                <w:ins w:id="23148" w:author="Fegie" w:date="2021-05-02T00:10:00Z"/>
                <w:rFonts w:ascii="標楷體" w:eastAsia="標楷體" w:hAnsi="標楷體"/>
                <w:lang w:eastAsia="zh-HK"/>
              </w:rPr>
            </w:pPr>
            <w:ins w:id="23149" w:author="Fegie" w:date="2021-05-02T00:10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23150" w:author="Fegie" w:date="2021-05-02T15:26:00Z">
              <w:r w:rsidR="00125BF6"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23151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246B146A" w14:textId="77777777" w:rsidTr="001B4B49">
        <w:trPr>
          <w:ins w:id="23152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C8BE2" w14:textId="77777777" w:rsidR="00D04096" w:rsidRDefault="00D04096" w:rsidP="001B4B49">
            <w:pPr>
              <w:jc w:val="center"/>
              <w:rPr>
                <w:ins w:id="23153" w:author="Fegie" w:date="2021-05-02T00:10:00Z"/>
                <w:rFonts w:ascii="標楷體" w:eastAsia="標楷體" w:hAnsi="標楷體"/>
              </w:rPr>
            </w:pPr>
            <w:ins w:id="23154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0797" w14:textId="77777777" w:rsidR="00D04096" w:rsidRDefault="00D04096" w:rsidP="001B4B49">
            <w:pPr>
              <w:rPr>
                <w:ins w:id="23155" w:author="Fegie" w:date="2021-05-02T00:10:00Z"/>
                <w:rFonts w:ascii="標楷體" w:eastAsia="標楷體" w:hAnsi="標楷體"/>
                <w:lang w:eastAsia="zh-HK"/>
              </w:rPr>
            </w:pPr>
            <w:ins w:id="23156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2EA75" w14:textId="4C82A588" w:rsidR="00D04096" w:rsidRDefault="00D04096" w:rsidP="001B4B49">
            <w:pPr>
              <w:rPr>
                <w:ins w:id="23157" w:author="Fegie" w:date="2021-05-02T00:10:00Z"/>
                <w:rFonts w:ascii="標楷體" w:eastAsia="標楷體" w:hAnsi="標楷體"/>
                <w:lang w:eastAsia="zh-HK"/>
              </w:rPr>
            </w:pPr>
            <w:ins w:id="23158" w:author="Fegie" w:date="2021-05-02T00:10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3159" w:author="Fegie" w:date="2021-05-02T15:26:00Z">
              <w:r w:rsidR="00125BF6">
                <w:rPr>
                  <w:rFonts w:ascii="標楷體" w:eastAsia="標楷體" w:hAnsi="標楷體" w:hint="eastAsia"/>
                </w:rPr>
                <w:t>L1908 申請不列印書面通知書查詢</w:t>
              </w:r>
            </w:ins>
            <w:ins w:id="23160" w:author="Fegie" w:date="2021-05-02T00:10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4D96E5A" w14:textId="6AA972C2" w:rsidR="00D04096" w:rsidRDefault="00D04096" w:rsidP="001B4B49">
            <w:pPr>
              <w:rPr>
                <w:ins w:id="23161" w:author="Fegie" w:date="2021-05-02T00:10:00Z"/>
                <w:rFonts w:ascii="標楷體" w:eastAsia="標楷體" w:hAnsi="標楷體"/>
                <w:lang w:eastAsia="zh-HK"/>
              </w:rPr>
            </w:pPr>
            <w:ins w:id="23162" w:author="Fegie" w:date="2021-05-02T00:10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23163" w:author="Fegie" w:date="2021-05-02T15:26:00Z">
              <w:r w:rsidR="00125BF6">
                <w:rPr>
                  <w:rFonts w:ascii="標楷體" w:eastAsia="標楷體" w:hAnsi="標楷體" w:hint="eastAsia"/>
                  <w:lang w:eastAsia="zh-HK"/>
                </w:rPr>
                <w:t>客戶通知設定。</w:t>
              </w:r>
            </w:ins>
          </w:p>
        </w:tc>
      </w:tr>
      <w:tr w:rsidR="00D04096" w14:paraId="7381CB7C" w14:textId="77777777" w:rsidTr="001B4B49">
        <w:trPr>
          <w:ins w:id="23164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9DF0" w14:textId="7EABADE2" w:rsidR="00D04096" w:rsidRDefault="00A44E36" w:rsidP="001B4B49">
            <w:pPr>
              <w:jc w:val="center"/>
              <w:rPr>
                <w:ins w:id="23165" w:author="Fegie" w:date="2021-05-02T00:10:00Z"/>
                <w:rFonts w:ascii="標楷體" w:eastAsia="標楷體" w:hAnsi="標楷體"/>
              </w:rPr>
            </w:pPr>
            <w:ins w:id="23166" w:author="Fegie" w:date="2021-05-02T13:40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ECC3E" w14:textId="77777777" w:rsidR="00D04096" w:rsidRDefault="00D04096" w:rsidP="001B4B49">
            <w:pPr>
              <w:rPr>
                <w:ins w:id="23167" w:author="Fegie" w:date="2021-05-02T00:10:00Z"/>
                <w:rFonts w:ascii="標楷體" w:eastAsia="標楷體" w:hAnsi="標楷體"/>
                <w:lang w:eastAsia="zh-HK"/>
              </w:rPr>
            </w:pPr>
            <w:ins w:id="23168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E2803" w14:textId="292E336B" w:rsidR="00D04096" w:rsidRDefault="00D04096" w:rsidP="001B4B49">
            <w:pPr>
              <w:rPr>
                <w:ins w:id="23169" w:author="Fegie" w:date="2021-05-02T00:10:00Z"/>
                <w:rFonts w:ascii="標楷體" w:eastAsia="標楷體" w:hAnsi="標楷體"/>
                <w:lang w:eastAsia="zh-HK"/>
              </w:rPr>
            </w:pPr>
            <w:ins w:id="23170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D04096" w14:paraId="4B94E682" w14:textId="77777777" w:rsidTr="001B4B49">
        <w:trPr>
          <w:ins w:id="23171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8506D" w14:textId="1A056744" w:rsidR="00D04096" w:rsidRDefault="00A44E36" w:rsidP="001B4B49">
            <w:pPr>
              <w:jc w:val="center"/>
              <w:rPr>
                <w:ins w:id="23172" w:author="Fegie" w:date="2021-05-02T00:10:00Z"/>
                <w:rFonts w:ascii="標楷體" w:eastAsia="標楷體" w:hAnsi="標楷體"/>
              </w:rPr>
            </w:pPr>
            <w:ins w:id="23173" w:author="Fegie" w:date="2021-05-02T13:40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25385" w14:textId="77777777" w:rsidR="00D04096" w:rsidRDefault="00D04096" w:rsidP="001B4B49">
            <w:pPr>
              <w:rPr>
                <w:ins w:id="23174" w:author="Fegie" w:date="2021-05-02T00:10:00Z"/>
                <w:rFonts w:ascii="標楷體" w:eastAsia="標楷體" w:hAnsi="標楷體"/>
                <w:lang w:eastAsia="zh-HK"/>
              </w:rPr>
            </w:pPr>
            <w:ins w:id="23175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ADAB4" w14:textId="150D0624" w:rsidR="00D04096" w:rsidRDefault="00D04096" w:rsidP="001B4B49">
            <w:pPr>
              <w:rPr>
                <w:ins w:id="23176" w:author="Fegie" w:date="2021-05-02T00:10:00Z"/>
                <w:rFonts w:ascii="標楷體" w:eastAsia="標楷體" w:hAnsi="標楷體"/>
                <w:lang w:eastAsia="zh-HK"/>
              </w:rPr>
            </w:pPr>
            <w:ins w:id="23177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23178" w:author="Fegie" w:date="2021-05-04T19:24:00Z">
              <w:r w:rsidR="00E81433">
                <w:rPr>
                  <w:rFonts w:ascii="標楷體" w:eastAsia="標楷體" w:hAnsi="標楷體" w:hint="eastAsia"/>
                  <w:lang w:eastAsia="zh-HK"/>
                </w:rPr>
                <w:t>通知書</w:t>
              </w:r>
            </w:ins>
            <w:ins w:id="23179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2A5BEF21" w14:textId="77777777" w:rsidR="00D04096" w:rsidRDefault="00D04096" w:rsidP="00D04096">
      <w:pPr>
        <w:rPr>
          <w:ins w:id="23180" w:author="Fegie" w:date="2021-05-02T00:10:00Z"/>
          <w:rFonts w:ascii="標楷體" w:eastAsia="標楷體" w:hAnsi="標楷體"/>
        </w:rPr>
      </w:pPr>
    </w:p>
    <w:p w14:paraId="23F1A007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181" w:author="Fegie" w:date="2021-05-02T00:10:00Z"/>
        </w:rPr>
      </w:pPr>
      <w:ins w:id="23182" w:author="Fegie" w:date="2021-05-02T00:10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3183" w:author="Fegie" w:date="2021-05-02T14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01"/>
        <w:gridCol w:w="1017"/>
        <w:gridCol w:w="1416"/>
        <w:gridCol w:w="673"/>
        <w:gridCol w:w="2036"/>
        <w:gridCol w:w="530"/>
        <w:gridCol w:w="577"/>
        <w:gridCol w:w="3670"/>
        <w:tblGridChange w:id="23184">
          <w:tblGrid>
            <w:gridCol w:w="501"/>
            <w:gridCol w:w="2"/>
            <w:gridCol w:w="16"/>
            <w:gridCol w:w="916"/>
            <w:gridCol w:w="83"/>
            <w:gridCol w:w="11"/>
            <w:gridCol w:w="1202"/>
            <w:gridCol w:w="94"/>
            <w:gridCol w:w="109"/>
            <w:gridCol w:w="550"/>
            <w:gridCol w:w="24"/>
            <w:gridCol w:w="99"/>
            <w:gridCol w:w="1983"/>
            <w:gridCol w:w="24"/>
            <w:gridCol w:w="29"/>
            <w:gridCol w:w="504"/>
            <w:gridCol w:w="26"/>
            <w:gridCol w:w="551"/>
            <w:gridCol w:w="26"/>
            <w:gridCol w:w="3670"/>
          </w:tblGrid>
        </w:tblGridChange>
      </w:tblGrid>
      <w:tr w:rsidR="00D04096" w14:paraId="632BDDC6" w14:textId="77777777" w:rsidTr="007B431B">
        <w:trPr>
          <w:trHeight w:val="388"/>
          <w:jc w:val="center"/>
          <w:ins w:id="23185" w:author="Fegie" w:date="2021-05-02T00:10:00Z"/>
          <w:trPrChange w:id="23186" w:author="Fegie" w:date="2021-05-02T14:45:00Z">
            <w:trPr>
              <w:trHeight w:val="388"/>
              <w:jc w:val="center"/>
            </w:trPr>
          </w:trPrChange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187" w:author="Fegie" w:date="2021-05-02T14:45:00Z">
              <w:tcPr>
                <w:tcW w:w="57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794FA9F" w14:textId="77777777" w:rsidR="00D04096" w:rsidRDefault="00D04096" w:rsidP="001B4B49">
            <w:pPr>
              <w:rPr>
                <w:ins w:id="23188" w:author="Fegie" w:date="2021-05-02T00:10:00Z"/>
                <w:rFonts w:ascii="標楷體" w:eastAsia="標楷體" w:hAnsi="標楷體"/>
              </w:rPr>
            </w:pPr>
            <w:ins w:id="23189" w:author="Fegie" w:date="2021-05-02T00:10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0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190" w:author="Fegie" w:date="2021-05-02T14:45:00Z">
              <w:tcPr>
                <w:tcW w:w="1350" w:type="dxa"/>
                <w:gridSpan w:val="4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95F6393" w14:textId="77777777" w:rsidR="00D04096" w:rsidRDefault="00D04096" w:rsidP="001B4B49">
            <w:pPr>
              <w:rPr>
                <w:ins w:id="23191" w:author="Fegie" w:date="2021-05-02T00:10:00Z"/>
                <w:rFonts w:ascii="標楷體" w:eastAsia="標楷體" w:hAnsi="標楷體"/>
              </w:rPr>
            </w:pPr>
            <w:ins w:id="23192" w:author="Fegie" w:date="2021-05-02T00:10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193" w:author="Fegie" w:date="2021-05-02T14:45:00Z">
              <w:tcPr>
                <w:tcW w:w="4798" w:type="dxa"/>
                <w:gridSpan w:val="1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B7BF8FC" w14:textId="77777777" w:rsidR="00D04096" w:rsidRDefault="00D04096" w:rsidP="001B4B49">
            <w:pPr>
              <w:jc w:val="center"/>
              <w:rPr>
                <w:ins w:id="23194" w:author="Fegie" w:date="2021-05-02T00:10:00Z"/>
                <w:rFonts w:ascii="標楷體" w:eastAsia="標楷體" w:hAnsi="標楷體"/>
              </w:rPr>
            </w:pPr>
            <w:ins w:id="23195" w:author="Fegie" w:date="2021-05-02T00:10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196" w:author="Fegie" w:date="2021-05-02T14:45:00Z">
              <w:tcPr>
                <w:tcW w:w="369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E0BBBAE" w14:textId="77777777" w:rsidR="00D04096" w:rsidRDefault="00D04096" w:rsidP="001B4B49">
            <w:pPr>
              <w:rPr>
                <w:ins w:id="23197" w:author="Fegie" w:date="2021-05-02T00:10:00Z"/>
                <w:rFonts w:ascii="標楷體" w:eastAsia="標楷體" w:hAnsi="標楷體"/>
              </w:rPr>
            </w:pPr>
            <w:ins w:id="23198" w:author="Fegie" w:date="2021-05-02T00:10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D04096" w14:paraId="09A520DE" w14:textId="77777777" w:rsidTr="007B431B">
        <w:trPr>
          <w:trHeight w:val="244"/>
          <w:jc w:val="center"/>
          <w:ins w:id="23199" w:author="Fegie" w:date="2021-05-02T00:10:00Z"/>
          <w:trPrChange w:id="23200" w:author="Fegie" w:date="2021-05-02T14:45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3201" w:author="Fegie" w:date="2021-05-02T14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4E7CD6C" w14:textId="77777777" w:rsidR="00D04096" w:rsidRDefault="00D04096" w:rsidP="001B4B49">
            <w:pPr>
              <w:widowControl/>
              <w:rPr>
                <w:ins w:id="23202" w:author="Fegie" w:date="2021-05-02T00:10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3203" w:author="Fegie" w:date="2021-05-02T14:45:00Z">
              <w:tcPr>
                <w:tcW w:w="0" w:type="auto"/>
                <w:gridSpan w:val="4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BC06F90" w14:textId="77777777" w:rsidR="00D04096" w:rsidRDefault="00D04096" w:rsidP="001B4B49">
            <w:pPr>
              <w:widowControl/>
              <w:rPr>
                <w:ins w:id="23204" w:author="Fegie" w:date="2021-05-02T00:10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205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084E484" w14:textId="77777777" w:rsidR="00D04096" w:rsidRDefault="00D04096" w:rsidP="001B4B49">
            <w:pPr>
              <w:rPr>
                <w:ins w:id="23206" w:author="Fegie" w:date="2021-05-02T00:10:00Z"/>
                <w:rFonts w:ascii="標楷體" w:eastAsia="標楷體" w:hAnsi="標楷體"/>
              </w:rPr>
            </w:pPr>
            <w:ins w:id="23207" w:author="Fegie" w:date="2021-05-02T00:10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208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53F89E0" w14:textId="77777777" w:rsidR="00D04096" w:rsidRDefault="00D04096" w:rsidP="001B4B49">
            <w:pPr>
              <w:rPr>
                <w:ins w:id="23209" w:author="Fegie" w:date="2021-05-02T00:10:00Z"/>
                <w:rFonts w:ascii="標楷體" w:eastAsia="標楷體" w:hAnsi="標楷體"/>
              </w:rPr>
            </w:pPr>
            <w:ins w:id="23210" w:author="Fegie" w:date="2021-05-02T00:10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211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1991BC2" w14:textId="77777777" w:rsidR="00D04096" w:rsidRDefault="00D04096" w:rsidP="001B4B49">
            <w:pPr>
              <w:rPr>
                <w:ins w:id="23212" w:author="Fegie" w:date="2021-05-02T00:10:00Z"/>
                <w:rFonts w:ascii="標楷體" w:eastAsia="標楷體" w:hAnsi="標楷體"/>
              </w:rPr>
            </w:pPr>
            <w:ins w:id="23213" w:author="Fegie" w:date="2021-05-02T00:10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214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9CAC2F6" w14:textId="77777777" w:rsidR="00D04096" w:rsidRDefault="00D04096" w:rsidP="001B4B49">
            <w:pPr>
              <w:rPr>
                <w:ins w:id="23215" w:author="Fegie" w:date="2021-05-02T00:10:00Z"/>
                <w:rFonts w:ascii="標楷體" w:eastAsia="標楷體" w:hAnsi="標楷體"/>
              </w:rPr>
            </w:pPr>
            <w:ins w:id="23216" w:author="Fegie" w:date="2021-05-02T00:10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217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2A616E8" w14:textId="77777777" w:rsidR="00D04096" w:rsidRDefault="00D04096" w:rsidP="001B4B49">
            <w:pPr>
              <w:rPr>
                <w:ins w:id="23218" w:author="Fegie" w:date="2021-05-02T00:10:00Z"/>
                <w:rFonts w:ascii="標楷體" w:eastAsia="標楷體" w:hAnsi="標楷體"/>
              </w:rPr>
            </w:pPr>
            <w:ins w:id="23219" w:author="Fegie" w:date="2021-05-02T00:10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3220" w:author="Fegie" w:date="2021-05-02T14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8C99D52" w14:textId="77777777" w:rsidR="00D04096" w:rsidRDefault="00D04096" w:rsidP="001B4B49">
            <w:pPr>
              <w:widowControl/>
              <w:rPr>
                <w:ins w:id="23221" w:author="Fegie" w:date="2021-05-02T00:10:00Z"/>
                <w:rFonts w:ascii="標楷體" w:eastAsia="標楷體" w:hAnsi="標楷體"/>
              </w:rPr>
            </w:pPr>
          </w:p>
        </w:tc>
      </w:tr>
      <w:tr w:rsidR="00D04096" w14:paraId="26D9D5FC" w14:textId="77777777" w:rsidTr="007B431B">
        <w:trPr>
          <w:trHeight w:val="291"/>
          <w:jc w:val="center"/>
          <w:ins w:id="23222" w:author="Fegie" w:date="2021-05-02T00:10:00Z"/>
          <w:trPrChange w:id="23223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24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EEAA277" w14:textId="77777777" w:rsidR="00D04096" w:rsidRDefault="00D04096" w:rsidP="001B4B49">
            <w:pPr>
              <w:rPr>
                <w:ins w:id="23225" w:author="Fegie" w:date="2021-05-02T00:10:00Z"/>
                <w:rFonts w:ascii="標楷體" w:eastAsia="標楷體" w:hAnsi="標楷體"/>
              </w:rPr>
            </w:pPr>
            <w:ins w:id="23226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27" w:author="Fegie" w:date="2021-05-02T14:45:00Z">
              <w:tcPr>
                <w:tcW w:w="1350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678374" w14:textId="77777777" w:rsidR="00D04096" w:rsidRDefault="00D04096" w:rsidP="001B4B49">
            <w:pPr>
              <w:rPr>
                <w:ins w:id="23228" w:author="Fegie" w:date="2021-05-02T00:10:00Z"/>
                <w:rFonts w:ascii="標楷體" w:eastAsia="標楷體" w:hAnsi="標楷體"/>
              </w:rPr>
            </w:pPr>
            <w:ins w:id="23229" w:author="Fegie" w:date="2021-05-02T00:10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30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2AB2E9" w14:textId="77777777" w:rsidR="00D04096" w:rsidRDefault="00D04096" w:rsidP="001B4B49">
            <w:pPr>
              <w:rPr>
                <w:ins w:id="23231" w:author="Fegie" w:date="2021-05-02T00:10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32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1E7035" w14:textId="77777777" w:rsidR="00D04096" w:rsidRDefault="00D04096" w:rsidP="001B4B49">
            <w:pPr>
              <w:rPr>
                <w:ins w:id="23233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34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C379BE" w14:textId="77777777" w:rsidR="00D04096" w:rsidRDefault="00D04096" w:rsidP="001B4B49">
            <w:pPr>
              <w:rPr>
                <w:ins w:id="23235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36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225BB8" w14:textId="77777777" w:rsidR="00D04096" w:rsidRDefault="00D04096" w:rsidP="001B4B49">
            <w:pPr>
              <w:rPr>
                <w:ins w:id="23237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38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2578B0" w14:textId="77777777" w:rsidR="00D04096" w:rsidRDefault="00D04096" w:rsidP="001B4B49">
            <w:pPr>
              <w:rPr>
                <w:ins w:id="23239" w:author="Fegie" w:date="2021-05-02T00:10:00Z"/>
                <w:rFonts w:ascii="標楷體" w:eastAsia="標楷體" w:hAnsi="標楷體"/>
              </w:rPr>
            </w:pPr>
            <w:ins w:id="23240" w:author="Fegie" w:date="2021-05-02T00:1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41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93BF6B" w14:textId="77777777" w:rsidR="00D04096" w:rsidRDefault="00D04096" w:rsidP="001B4B49">
            <w:pPr>
              <w:rPr>
                <w:ins w:id="23242" w:author="Fegie" w:date="2021-05-02T00:10:00Z"/>
                <w:rFonts w:ascii="標楷體" w:eastAsia="標楷體" w:hAnsi="標楷體"/>
              </w:rPr>
            </w:pPr>
            <w:ins w:id="23243" w:author="Fegie" w:date="2021-05-02T00:10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352350A7" w14:textId="4DE0D130" w:rsidR="00D04096" w:rsidRDefault="00D04096" w:rsidP="001B4B49">
            <w:pPr>
              <w:rPr>
                <w:ins w:id="23244" w:author="Fegie" w:date="2021-05-02T00:10:00Z"/>
                <w:rFonts w:ascii="標楷體" w:eastAsia="標楷體" w:hAnsi="標楷體"/>
              </w:rPr>
            </w:pPr>
            <w:ins w:id="23245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D04096" w14:paraId="46CD29D4" w14:textId="77777777" w:rsidTr="007B431B">
        <w:trPr>
          <w:trHeight w:val="291"/>
          <w:jc w:val="center"/>
          <w:ins w:id="23246" w:author="Fegie" w:date="2021-05-02T00:10:00Z"/>
          <w:trPrChange w:id="23247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48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F2EAAF" w14:textId="77777777" w:rsidR="00D04096" w:rsidRDefault="00D04096" w:rsidP="001B4B49">
            <w:pPr>
              <w:rPr>
                <w:ins w:id="23249" w:author="Fegie" w:date="2021-05-02T00:10:00Z"/>
                <w:rFonts w:ascii="標楷體" w:eastAsia="標楷體" w:hAnsi="標楷體"/>
              </w:rPr>
            </w:pPr>
            <w:ins w:id="23250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51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21EFA6" w14:textId="4E486F15" w:rsidR="00D04096" w:rsidRDefault="007B431B" w:rsidP="001B4B49">
            <w:pPr>
              <w:rPr>
                <w:ins w:id="23252" w:author="Fegie" w:date="2021-05-02T00:10:00Z"/>
                <w:rFonts w:ascii="標楷體" w:eastAsia="標楷體" w:hAnsi="標楷體"/>
              </w:rPr>
            </w:pPr>
            <w:ins w:id="23253" w:author="Fegie" w:date="2021-05-02T14:41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54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FF3965D" w14:textId="1D4F024C" w:rsidR="00D04096" w:rsidRDefault="00D04096" w:rsidP="001B4B49">
            <w:pPr>
              <w:rPr>
                <w:ins w:id="23255" w:author="Fegie" w:date="2021-05-02T00:10:00Z"/>
                <w:rFonts w:ascii="標楷體" w:eastAsia="標楷體" w:hAnsi="標楷體"/>
              </w:rPr>
            </w:pPr>
            <w:ins w:id="23256" w:author="Fegie" w:date="2021-05-02T00:10:00Z">
              <w:del w:id="2325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3258" w:author="Fegie" w:date="2021-05-02T14:41:00Z">
              <w:del w:id="23259" w:author="家榮 張" w:date="2021-05-06T18:54:00Z">
                <w:r w:rsidR="007B431B"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3260" w:author="Fegie" w:date="2021-05-02T00:10:00Z">
              <w:del w:id="2326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3262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63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DC2634" w14:textId="77777777" w:rsidR="00D04096" w:rsidRDefault="00D04096" w:rsidP="001B4B49">
            <w:pPr>
              <w:rPr>
                <w:ins w:id="23264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65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2907A" w14:textId="77777777" w:rsidR="00D04096" w:rsidRDefault="00D04096" w:rsidP="001B4B49">
            <w:pPr>
              <w:rPr>
                <w:ins w:id="23266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67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35D6E43" w14:textId="77777777" w:rsidR="00D04096" w:rsidRDefault="00D04096" w:rsidP="001B4B49">
            <w:pPr>
              <w:rPr>
                <w:ins w:id="23268" w:author="Fegie" w:date="2021-05-02T00:10:00Z"/>
                <w:rFonts w:ascii="標楷體" w:eastAsia="標楷體" w:hAnsi="標楷體"/>
              </w:rPr>
            </w:pPr>
            <w:ins w:id="23269" w:author="Fegie" w:date="2021-05-02T00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70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5BE74B" w14:textId="77777777" w:rsidR="00D04096" w:rsidRDefault="00D04096" w:rsidP="001B4B49">
            <w:pPr>
              <w:rPr>
                <w:ins w:id="23271" w:author="Fegie" w:date="2021-05-02T00:10:00Z"/>
                <w:rFonts w:ascii="標楷體" w:eastAsia="標楷體" w:hAnsi="標楷體"/>
              </w:rPr>
            </w:pPr>
            <w:ins w:id="23272" w:author="Fegie" w:date="2021-05-02T00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73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AC4F1C0" w14:textId="77777777" w:rsidR="00D04096" w:rsidRDefault="00D04096" w:rsidP="001B4B49">
            <w:pPr>
              <w:rPr>
                <w:ins w:id="23274" w:author="Fegie" w:date="2021-05-02T00:10:00Z"/>
                <w:rFonts w:ascii="標楷體" w:eastAsia="標楷體" w:hAnsi="標楷體"/>
              </w:rPr>
            </w:pPr>
            <w:ins w:id="23275" w:author="Fegie" w:date="2021-05-02T00:10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07B33DC" w14:textId="32D4C019" w:rsidR="00D04096" w:rsidRDefault="00D04096" w:rsidP="001B4B49">
            <w:pPr>
              <w:ind w:left="226" w:hangingChars="94" w:hanging="226"/>
              <w:rPr>
                <w:ins w:id="23276" w:author="Fegie" w:date="2021-05-02T00:10:00Z"/>
                <w:rFonts w:ascii="標楷體" w:eastAsia="標楷體" w:hAnsi="標楷體"/>
              </w:rPr>
            </w:pPr>
            <w:ins w:id="23277" w:author="Fegie" w:date="2021-05-02T00:10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318141FC" w14:textId="684734FA" w:rsidR="00D04096" w:rsidRDefault="00D04096" w:rsidP="001B4B49">
            <w:pPr>
              <w:rPr>
                <w:ins w:id="23278" w:author="Fegie" w:date="2021-05-02T00:10:00Z"/>
                <w:rFonts w:ascii="標楷體" w:eastAsia="標楷體" w:hAnsi="標楷體"/>
              </w:rPr>
            </w:pPr>
            <w:ins w:id="23279" w:author="Fegie" w:date="2021-05-02T00:10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3280" w:author="Fegie" w:date="2021-05-02T14:42:00Z">
              <w:r w:rsidR="007B431B">
                <w:rPr>
                  <w:rFonts w:ascii="標楷體" w:eastAsia="標楷體" w:hAnsi="標楷體"/>
                </w:rPr>
                <w:t>CustNo</w:t>
              </w:r>
            </w:ins>
            <w:ins w:id="23281" w:author="Fegie" w:date="2021-05-02T14:43:00Z">
              <w:r w:rsidR="007B431B">
                <w:rPr>
                  <w:rFonts w:ascii="標楷體" w:eastAsia="標楷體" w:hAnsi="標楷體"/>
                </w:rPr>
                <w:t>tice</w:t>
              </w:r>
            </w:ins>
            <w:ins w:id="23282" w:author="Fegie" w:date="2021-05-02T00:10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3283" w:author="Fegie" w:date="2021-05-02T14:43:00Z">
              <w:r w:rsidR="007B431B">
                <w:rPr>
                  <w:rFonts w:ascii="標楷體" w:eastAsia="標楷體" w:hAnsi="標楷體"/>
                </w:rPr>
                <w:t>CustNo</w:t>
              </w:r>
            </w:ins>
          </w:p>
        </w:tc>
      </w:tr>
      <w:tr w:rsidR="008E2E00" w14:paraId="0B35DAB6" w14:textId="77777777" w:rsidTr="007B431B">
        <w:trPr>
          <w:trHeight w:val="291"/>
          <w:jc w:val="center"/>
          <w:ins w:id="23284" w:author="Fegie" w:date="2021-05-05T16:2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25A2" w14:textId="77777777" w:rsidR="008E2E00" w:rsidRDefault="008E2E00" w:rsidP="008E2E00">
            <w:pPr>
              <w:rPr>
                <w:ins w:id="23285" w:author="Fegie" w:date="2021-05-05T16:2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AD7E" w14:textId="491D2A16" w:rsidR="008E2E00" w:rsidRDefault="008E2E00" w:rsidP="008E2E00">
            <w:pPr>
              <w:rPr>
                <w:ins w:id="23286" w:author="Fegie" w:date="2021-05-05T16:24:00Z"/>
                <w:rFonts w:ascii="標楷體" w:eastAsia="標楷體" w:hAnsi="標楷體"/>
              </w:rPr>
            </w:pPr>
            <w:ins w:id="23287" w:author="Fegie" w:date="2021-05-05T16:24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7525" w14:textId="7EE479CF" w:rsidR="008E2E00" w:rsidRDefault="008E2E00" w:rsidP="008E2E00">
            <w:pPr>
              <w:rPr>
                <w:ins w:id="23288" w:author="Fegie" w:date="2021-05-05T16:24:00Z"/>
                <w:rFonts w:ascii="標楷體" w:eastAsia="標楷體" w:hAnsi="標楷體"/>
              </w:rPr>
            </w:pPr>
            <w:ins w:id="23289" w:author="Fegie" w:date="2021-05-05T16:2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D306" w14:textId="77777777" w:rsidR="008E2E00" w:rsidRDefault="008E2E00" w:rsidP="008E2E00">
            <w:pPr>
              <w:rPr>
                <w:ins w:id="23290" w:author="Fegie" w:date="2021-05-05T16:2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6B11" w14:textId="77777777" w:rsidR="008E2E00" w:rsidRDefault="008E2E00" w:rsidP="008E2E00">
            <w:pPr>
              <w:rPr>
                <w:ins w:id="23291" w:author="Fegie" w:date="2021-05-05T16:2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3582" w14:textId="77777777" w:rsidR="008E2E00" w:rsidRDefault="008E2E00" w:rsidP="008E2E00">
            <w:pPr>
              <w:rPr>
                <w:ins w:id="23292" w:author="Fegie" w:date="2021-05-05T16:2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76E5" w14:textId="77777777" w:rsidR="008E2E00" w:rsidRDefault="008E2E00" w:rsidP="008E2E00">
            <w:pPr>
              <w:rPr>
                <w:ins w:id="23293" w:author="Fegie" w:date="2021-05-05T16:2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11A6" w14:textId="1E220904" w:rsidR="008E2E00" w:rsidRDefault="008E2E00" w:rsidP="008E2E00">
            <w:pPr>
              <w:rPr>
                <w:ins w:id="23294" w:author="Fegie" w:date="2021-05-05T16:24:00Z"/>
                <w:rFonts w:ascii="標楷體" w:eastAsia="標楷體" w:hAnsi="標楷體"/>
              </w:rPr>
            </w:pPr>
            <w:ins w:id="23295" w:author="Fegie" w:date="2021-05-05T16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8E2E00" w14:paraId="678E9C78" w14:textId="77777777" w:rsidTr="007B431B">
        <w:trPr>
          <w:trHeight w:val="291"/>
          <w:jc w:val="center"/>
          <w:ins w:id="23296" w:author="Fegie" w:date="2021-05-02T00:10:00Z"/>
          <w:trPrChange w:id="23297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298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7CA7638" w14:textId="77777777" w:rsidR="008E2E00" w:rsidRDefault="008E2E00" w:rsidP="008E2E00">
            <w:pPr>
              <w:rPr>
                <w:ins w:id="23299" w:author="Fegie" w:date="2021-05-02T00:10:00Z"/>
                <w:rFonts w:ascii="標楷體" w:eastAsia="標楷體" w:hAnsi="標楷體"/>
              </w:rPr>
            </w:pPr>
            <w:ins w:id="23300" w:author="Fegie" w:date="2021-05-02T00:1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01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2611C5" w14:textId="7DF23908" w:rsidR="008E2E00" w:rsidRDefault="008E2E00" w:rsidP="008E2E00">
            <w:pPr>
              <w:rPr>
                <w:ins w:id="23302" w:author="Fegie" w:date="2021-05-02T00:10:00Z"/>
                <w:rFonts w:ascii="標楷體" w:eastAsia="標楷體" w:hAnsi="標楷體"/>
              </w:rPr>
            </w:pPr>
            <w:ins w:id="23303" w:author="Fegie" w:date="2021-05-02T14:41:00Z">
              <w:r>
                <w:rPr>
                  <w:rFonts w:ascii="標楷體" w:eastAsia="標楷體" w:hAnsi="標楷體" w:hint="eastAsia"/>
                </w:rPr>
                <w:t>額度號</w:t>
              </w:r>
              <w:r>
                <w:rPr>
                  <w:rFonts w:ascii="標楷體" w:eastAsia="標楷體" w:hAnsi="標楷體" w:hint="eastAsia"/>
                </w:rPr>
                <w:lastRenderedPageBreak/>
                <w:t>碼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04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47AB8" w14:textId="29B74A70" w:rsidR="008E2E00" w:rsidRDefault="008E2E00" w:rsidP="008E2E00">
            <w:pPr>
              <w:rPr>
                <w:ins w:id="23305" w:author="Fegie" w:date="2021-05-02T00:10:00Z"/>
                <w:rFonts w:ascii="標楷體" w:eastAsia="標楷體" w:hAnsi="標楷體"/>
              </w:rPr>
            </w:pPr>
            <w:ins w:id="23306" w:author="Fegie" w:date="2021-05-02T14:41:00Z">
              <w:del w:id="2330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</w:delText>
                </w:r>
              </w:del>
            </w:ins>
            <w:ins w:id="23308" w:author="家榮 張" w:date="2021-05-06T18:54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309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64E1FA" w14:textId="392C1A79" w:rsidR="008E2E00" w:rsidRDefault="008E2E00" w:rsidP="008E2E00">
            <w:pPr>
              <w:rPr>
                <w:ins w:id="23310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11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3DF47B" w14:textId="77777777" w:rsidR="008E2E00" w:rsidRDefault="008E2E00" w:rsidP="008E2E00">
            <w:pPr>
              <w:rPr>
                <w:ins w:id="23312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13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D90985" w14:textId="77777777" w:rsidR="008E2E00" w:rsidRDefault="008E2E00" w:rsidP="008E2E00">
            <w:pPr>
              <w:rPr>
                <w:ins w:id="23314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315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4F1074" w14:textId="7F8A74AD" w:rsidR="008E2E00" w:rsidRDefault="008E2E00" w:rsidP="008E2E00">
            <w:pPr>
              <w:rPr>
                <w:ins w:id="23316" w:author="Fegie" w:date="2021-05-02T00:10:00Z"/>
                <w:rFonts w:ascii="標楷體" w:eastAsia="標楷體" w:hAnsi="標楷體"/>
              </w:rPr>
            </w:pPr>
            <w:ins w:id="23317" w:author="Fegie" w:date="2021-05-02T14:42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18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5FADD1" w14:textId="4AAAC2E5" w:rsidR="008E2E00" w:rsidRDefault="008E2E00" w:rsidP="008E2E00">
            <w:pPr>
              <w:rPr>
                <w:ins w:id="23319" w:author="Fegie" w:date="2021-05-02T14:43:00Z"/>
                <w:rFonts w:ascii="標楷體" w:eastAsia="標楷體" w:hAnsi="標楷體"/>
              </w:rPr>
            </w:pPr>
            <w:ins w:id="23320" w:author="Fegie" w:date="2021-05-02T14:43:00Z">
              <w:r>
                <w:rPr>
                  <w:rFonts w:ascii="標楷體" w:eastAsia="標楷體" w:hAnsi="標楷體" w:hint="eastAsia"/>
                </w:rPr>
                <w:t>1.「新增」時，可以輸入</w:t>
              </w:r>
            </w:ins>
          </w:p>
          <w:p w14:paraId="3D9C0810" w14:textId="77777777" w:rsidR="008E2E00" w:rsidRDefault="008E2E00" w:rsidP="008E2E00">
            <w:pPr>
              <w:ind w:left="226" w:hangingChars="94" w:hanging="226"/>
              <w:rPr>
                <w:ins w:id="23321" w:author="Fegie" w:date="2021-05-02T14:43:00Z"/>
                <w:rFonts w:ascii="標楷體" w:eastAsia="標楷體" w:hAnsi="標楷體"/>
              </w:rPr>
            </w:pPr>
            <w:ins w:id="23322" w:author="Fegie" w:date="2021-05-02T14:43:00Z">
              <w:r>
                <w:rPr>
                  <w:rFonts w:ascii="標楷體" w:eastAsia="標楷體" w:hAnsi="標楷體" w:hint="eastAsia"/>
                </w:rPr>
                <w:lastRenderedPageBreak/>
                <w:t>2.其他功能時，自動顯示原值，不可修改</w:t>
              </w:r>
            </w:ins>
          </w:p>
          <w:p w14:paraId="66370383" w14:textId="3D902F96" w:rsidR="008E2E00" w:rsidRDefault="008E2E00" w:rsidP="008E2E00">
            <w:pPr>
              <w:rPr>
                <w:ins w:id="23323" w:author="Fegie" w:date="2021-05-02T00:10:00Z"/>
                <w:rFonts w:ascii="標楷體" w:eastAsia="標楷體" w:hAnsi="標楷體"/>
              </w:rPr>
            </w:pPr>
            <w:ins w:id="23324" w:author="Fegie" w:date="2021-05-02T14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.Fa</w:t>
              </w:r>
              <w:r>
                <w:rPr>
                  <w:rFonts w:ascii="標楷體" w:eastAsia="標楷體" w:hAnsi="標楷體"/>
                </w:rPr>
                <w:t>cmNo</w:t>
              </w:r>
            </w:ins>
          </w:p>
        </w:tc>
      </w:tr>
      <w:tr w:rsidR="008E2E00" w14:paraId="45F42C2B" w14:textId="77777777" w:rsidTr="007B431B">
        <w:trPr>
          <w:trHeight w:val="291"/>
          <w:jc w:val="center"/>
          <w:ins w:id="23325" w:author="Fegie" w:date="2021-05-02T00:10:00Z"/>
          <w:trPrChange w:id="23326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327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15864D" w14:textId="77777777" w:rsidR="008E2E00" w:rsidRDefault="008E2E00" w:rsidP="008E2E00">
            <w:pPr>
              <w:rPr>
                <w:ins w:id="23328" w:author="Fegie" w:date="2021-05-02T00:10:00Z"/>
                <w:rFonts w:ascii="標楷體" w:eastAsia="標楷體" w:hAnsi="標楷體"/>
              </w:rPr>
            </w:pPr>
            <w:ins w:id="23329" w:author="Fegie" w:date="2021-05-02T00:10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30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CE2898" w14:textId="672AA950" w:rsidR="008E2E00" w:rsidRDefault="008E2E00" w:rsidP="008E2E00">
            <w:pPr>
              <w:rPr>
                <w:ins w:id="23331" w:author="Fegie" w:date="2021-05-02T00:10:00Z"/>
                <w:rFonts w:ascii="標楷體" w:eastAsia="標楷體" w:hAnsi="標楷體"/>
              </w:rPr>
            </w:pPr>
            <w:ins w:id="23332" w:author="Fegie" w:date="2021-05-02T14:41:00Z">
              <w:r>
                <w:rPr>
                  <w:rFonts w:ascii="標楷體" w:eastAsia="標楷體" w:hAnsi="標楷體" w:hint="eastAsia"/>
                </w:rPr>
                <w:t>申請日期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33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F802EB" w14:textId="6CA610C8" w:rsidR="008E2E00" w:rsidRDefault="008E2E00" w:rsidP="008E2E00">
            <w:pPr>
              <w:rPr>
                <w:ins w:id="23334" w:author="Fegie" w:date="2021-05-02T00:10:00Z"/>
                <w:rFonts w:ascii="標楷體" w:eastAsia="標楷體" w:hAnsi="標楷體"/>
              </w:rPr>
            </w:pPr>
            <w:ins w:id="23335" w:author="Fegie" w:date="2021-05-02T14:41:00Z">
              <w:del w:id="2333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23337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38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94D7F2" w14:textId="4A023F31" w:rsidR="008E2E00" w:rsidRDefault="008E2E00" w:rsidP="008E2E00">
            <w:pPr>
              <w:rPr>
                <w:ins w:id="23339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40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2D524E" w14:textId="4BD2B2FE" w:rsidR="008E2E00" w:rsidRDefault="008E2E00">
            <w:pPr>
              <w:jc w:val="right"/>
              <w:rPr>
                <w:ins w:id="23341" w:author="Fegie" w:date="2021-05-02T00:10:00Z"/>
                <w:rFonts w:ascii="標楷體" w:eastAsia="標楷體" w:hAnsi="標楷體"/>
              </w:rPr>
              <w:pPrChange w:id="23342" w:author="家榮 張" w:date="2021-05-06T18:28:00Z">
                <w:pPr/>
              </w:pPrChange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43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BB49AF" w14:textId="67CE2BC5" w:rsidR="008E2E00" w:rsidRDefault="008E2E00" w:rsidP="008E2E00">
            <w:pPr>
              <w:rPr>
                <w:ins w:id="23344" w:author="Fegie" w:date="2021-05-02T00:10:00Z"/>
                <w:rFonts w:ascii="標楷體" w:eastAsia="標楷體" w:hAnsi="標楷體"/>
              </w:rPr>
            </w:pPr>
            <w:ins w:id="23345" w:author="Fegie" w:date="2021-05-02T14:4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346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706A61F" w14:textId="182721EE" w:rsidR="008E2E00" w:rsidRDefault="008E2E00" w:rsidP="008E2E00">
            <w:pPr>
              <w:rPr>
                <w:ins w:id="23347" w:author="Fegie" w:date="2021-05-02T00:10:00Z"/>
                <w:rFonts w:ascii="標楷體" w:eastAsia="標楷體" w:hAnsi="標楷體"/>
              </w:rPr>
            </w:pPr>
            <w:ins w:id="23348" w:author="Fegie" w:date="2021-05-02T14:42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349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A3FA88" w14:textId="77777777" w:rsidR="008E2E00" w:rsidRDefault="008E2E00" w:rsidP="008E2E00">
            <w:pPr>
              <w:rPr>
                <w:ins w:id="23350" w:author="Fegie" w:date="2021-05-02T14:43:00Z"/>
                <w:rFonts w:ascii="標楷體" w:eastAsia="標楷體" w:hAnsi="標楷體"/>
              </w:rPr>
            </w:pPr>
            <w:ins w:id="23351" w:author="Fegie" w:date="2021-05-02T14:4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3CF1304" w14:textId="33489BE4" w:rsidR="008E2E00" w:rsidRDefault="008E2E00" w:rsidP="008E2E00">
            <w:pPr>
              <w:ind w:left="226" w:hangingChars="94" w:hanging="226"/>
              <w:rPr>
                <w:ins w:id="23352" w:author="Fegie" w:date="2021-05-02T14:43:00Z"/>
                <w:rFonts w:ascii="標楷體" w:eastAsia="標楷體" w:hAnsi="標楷體"/>
              </w:rPr>
            </w:pPr>
            <w:ins w:id="23353" w:author="Fegie" w:date="2021-05-02T14:43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51FF483" w14:textId="494C84BD" w:rsidR="008E2E00" w:rsidRDefault="008E2E00" w:rsidP="008E2E00">
            <w:pPr>
              <w:rPr>
                <w:ins w:id="23354" w:author="Fegie" w:date="2021-05-02T00:10:00Z"/>
                <w:rFonts w:ascii="標楷體" w:eastAsia="標楷體" w:hAnsi="標楷體"/>
              </w:rPr>
            </w:pPr>
            <w:ins w:id="23355" w:author="Fegie" w:date="2021-05-02T14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.A</w:t>
              </w:r>
              <w:r>
                <w:rPr>
                  <w:rFonts w:ascii="標楷體" w:eastAsia="標楷體" w:hAnsi="標楷體"/>
                </w:rPr>
                <w:t>pplyDate</w:t>
              </w:r>
            </w:ins>
          </w:p>
        </w:tc>
      </w:tr>
      <w:tr w:rsidR="00AC5033" w14:paraId="7D762554" w14:textId="77777777" w:rsidTr="007B431B">
        <w:trPr>
          <w:trHeight w:val="291"/>
          <w:jc w:val="center"/>
          <w:ins w:id="23356" w:author="st1" w:date="2021-05-06T18:2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C8732" w14:textId="77777777" w:rsidR="00AC5033" w:rsidRDefault="00AC5033" w:rsidP="008E2E00">
            <w:pPr>
              <w:rPr>
                <w:ins w:id="23357" w:author="st1" w:date="2021-05-06T18:2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B5969" w14:textId="56BFC977" w:rsidR="00AC5033" w:rsidRDefault="00510B62" w:rsidP="008E2E00">
            <w:pPr>
              <w:rPr>
                <w:ins w:id="23358" w:author="st1" w:date="2021-05-06T18:24:00Z"/>
                <w:rFonts w:ascii="標楷體" w:eastAsia="標楷體" w:hAnsi="標楷體"/>
              </w:rPr>
            </w:pPr>
            <w:ins w:id="23359" w:author="家榮 張" w:date="2021-05-06T18:27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FF96" w14:textId="6CD5EF5B" w:rsidR="00AC5033" w:rsidRDefault="00510B62" w:rsidP="008E2E00">
            <w:pPr>
              <w:rPr>
                <w:ins w:id="23360" w:author="st1" w:date="2021-05-06T18:24:00Z"/>
                <w:rFonts w:ascii="標楷體" w:eastAsia="標楷體" w:hAnsi="標楷體"/>
              </w:rPr>
            </w:pPr>
            <w:ins w:id="23361" w:author="家榮 張" w:date="2021-05-06T18:2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13A8" w14:textId="77777777" w:rsidR="00AC5033" w:rsidRDefault="00AC5033" w:rsidP="008E2E00">
            <w:pPr>
              <w:rPr>
                <w:ins w:id="23362" w:author="st1" w:date="2021-05-06T18:2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9D8AB" w14:textId="77777777" w:rsidR="00AC5033" w:rsidRDefault="00AC5033" w:rsidP="008E2E00">
            <w:pPr>
              <w:rPr>
                <w:ins w:id="23363" w:author="st1" w:date="2021-05-06T18:2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DA48" w14:textId="77777777" w:rsidR="00AC5033" w:rsidRDefault="00AC5033" w:rsidP="008E2E00">
            <w:pPr>
              <w:rPr>
                <w:ins w:id="23364" w:author="st1" w:date="2021-05-06T18:2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E4E8" w14:textId="77777777" w:rsidR="00AC5033" w:rsidRDefault="00AC5033" w:rsidP="008E2E00">
            <w:pPr>
              <w:rPr>
                <w:ins w:id="23365" w:author="st1" w:date="2021-05-06T18:2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E644" w14:textId="5170D093" w:rsidR="00510B62" w:rsidRPr="00510B62" w:rsidRDefault="00510B62">
            <w:pPr>
              <w:rPr>
                <w:ins w:id="23366" w:author="家榮 張" w:date="2021-05-06T18:28:00Z"/>
                <w:rFonts w:ascii="標楷體" w:eastAsia="標楷體" w:hAnsi="標楷體"/>
                <w:rPrChange w:id="23367" w:author="家榮 張" w:date="2021-05-06T18:28:00Z">
                  <w:rPr>
                    <w:ins w:id="23368" w:author="家榮 張" w:date="2021-05-06T18:28:00Z"/>
                  </w:rPr>
                </w:rPrChange>
              </w:rPr>
            </w:pPr>
            <w:ins w:id="23369" w:author="家榮 張" w:date="2021-05-06T18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370" w:author="家榮 張" w:date="2021-05-06T18:27:00Z">
              <w:r w:rsidRPr="00510B62">
                <w:rPr>
                  <w:rFonts w:ascii="標楷體" w:eastAsia="標楷體" w:hAnsi="標楷體" w:hint="eastAsia"/>
                  <w:rPrChange w:id="23371" w:author="家榮 張" w:date="2021-05-06T18:28:00Z">
                    <w:rPr>
                      <w:rFonts w:hint="eastAsia"/>
                    </w:rPr>
                  </w:rPrChange>
                </w:rPr>
                <w:t>將全部</w:t>
              </w:r>
            </w:ins>
            <w:ins w:id="23372" w:author="家榮 張" w:date="2021-05-06T18:28:00Z">
              <w:r w:rsidRPr="00510B62">
                <w:rPr>
                  <w:rFonts w:ascii="標楷體" w:eastAsia="標楷體" w:hAnsi="標楷體" w:hint="eastAsia"/>
                  <w:rPrChange w:id="23373" w:author="家榮 張" w:date="2021-05-06T18:28:00Z">
                    <w:rPr>
                      <w:rFonts w:hint="eastAsia"/>
                    </w:rPr>
                  </w:rPrChange>
                </w:rPr>
                <w:t>「不設定書面通知書」設</w:t>
              </w:r>
            </w:ins>
          </w:p>
          <w:p w14:paraId="7B656F92" w14:textId="6B608AB0" w:rsidR="00AC5033" w:rsidRPr="00510B62" w:rsidRDefault="00510B62">
            <w:pPr>
              <w:tabs>
                <w:tab w:val="center" w:pos="1740"/>
              </w:tabs>
              <w:rPr>
                <w:ins w:id="23374" w:author="st1" w:date="2021-05-06T18:24:00Z"/>
                <w:rFonts w:ascii="標楷體" w:eastAsia="標楷體" w:hAnsi="標楷體"/>
                <w:rPrChange w:id="23375" w:author="家榮 張" w:date="2021-05-06T18:28:00Z">
                  <w:rPr>
                    <w:ins w:id="23376" w:author="st1" w:date="2021-05-06T18:24:00Z"/>
                  </w:rPr>
                </w:rPrChange>
              </w:rPr>
              <w:pPrChange w:id="23377" w:author="家榮 張" w:date="2021-05-06T18:28:00Z">
                <w:pPr/>
              </w:pPrChange>
            </w:pPr>
            <w:ins w:id="23378" w:author="家榮 張" w:date="2021-05-06T18:28:00Z">
              <w:r w:rsidRPr="00510B62">
                <w:rPr>
                  <w:rFonts w:ascii="標楷體" w:eastAsia="標楷體" w:hAnsi="標楷體"/>
                  <w:rPrChange w:id="23379" w:author="家榮 張" w:date="2021-05-06T18:28:00Z">
                    <w:rPr/>
                  </w:rPrChange>
                </w:rPr>
                <w:t xml:space="preserve">  </w:t>
              </w:r>
              <w:r w:rsidRPr="00510B62">
                <w:rPr>
                  <w:rFonts w:ascii="標楷體" w:eastAsia="標楷體" w:hAnsi="標楷體" w:hint="eastAsia"/>
                  <w:rPrChange w:id="23380" w:author="家榮 張" w:date="2021-05-06T18:28:00Z">
                    <w:rPr>
                      <w:rFonts w:hint="eastAsia"/>
                    </w:rPr>
                  </w:rPrChange>
                </w:rPr>
                <w:t>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8E2E00" w14:paraId="032AC636" w14:textId="77777777" w:rsidTr="007B431B">
        <w:trPr>
          <w:trHeight w:val="291"/>
          <w:jc w:val="center"/>
          <w:ins w:id="23381" w:author="Fegie" w:date="2021-05-02T00:10:00Z"/>
          <w:trPrChange w:id="23382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383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34F3AA6" w14:textId="77777777" w:rsidR="008E2E00" w:rsidRDefault="008E2E00" w:rsidP="008E2E00">
            <w:pPr>
              <w:rPr>
                <w:ins w:id="23384" w:author="Fegie" w:date="2021-05-02T00:10:00Z"/>
                <w:rFonts w:ascii="標楷體" w:eastAsia="標楷體" w:hAnsi="標楷體"/>
              </w:rPr>
            </w:pPr>
            <w:ins w:id="23385" w:author="Fegie" w:date="2021-05-02T00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86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9C1A7" w14:textId="259F2B4F" w:rsidR="008E2E00" w:rsidRDefault="008E2E00" w:rsidP="008E2E00">
            <w:pPr>
              <w:rPr>
                <w:ins w:id="23387" w:author="Fegie" w:date="2021-05-02T00:10:00Z"/>
                <w:rFonts w:ascii="標楷體" w:eastAsia="標楷體" w:hAnsi="標楷體"/>
              </w:rPr>
            </w:pPr>
            <w:ins w:id="23388" w:author="Fegie" w:date="2021-05-02T14:44:00Z">
              <w:r>
                <w:rPr>
                  <w:rFonts w:ascii="標楷體" w:eastAsia="標楷體" w:hAnsi="標楷體" w:hint="eastAsia"/>
                </w:rPr>
                <w:t>不寄送書面通知書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89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D70B38" w14:textId="4BB3CAEE" w:rsidR="008E2E00" w:rsidRDefault="008E2E00" w:rsidP="008E2E00">
            <w:pPr>
              <w:rPr>
                <w:ins w:id="23390" w:author="Fegie" w:date="2021-05-02T00:10:00Z"/>
                <w:rFonts w:ascii="標楷體" w:eastAsia="標楷體" w:hAnsi="標楷體"/>
              </w:rPr>
            </w:pPr>
            <w:ins w:id="23391" w:author="Fegie" w:date="2021-05-02T14:44:00Z">
              <w:del w:id="23392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3393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94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D63E3B" w14:textId="533F158A" w:rsidR="008E2E00" w:rsidRDefault="008E2E00" w:rsidP="008E2E00">
            <w:pPr>
              <w:rPr>
                <w:ins w:id="23395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96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1E43EF" w14:textId="0B1DDCC7" w:rsidR="00343B64" w:rsidRDefault="00343B64" w:rsidP="008E2E00">
            <w:pPr>
              <w:rPr>
                <w:ins w:id="23397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98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211440" w14:textId="77777777" w:rsidR="008E2E00" w:rsidRDefault="008E2E00" w:rsidP="008E2E00">
            <w:pPr>
              <w:rPr>
                <w:ins w:id="23399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400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12885C" w14:textId="4E6CEFE6" w:rsidR="008E2E00" w:rsidRDefault="008E2E00" w:rsidP="008E2E00">
            <w:pPr>
              <w:rPr>
                <w:ins w:id="23401" w:author="Fegie" w:date="2021-05-02T00:10:00Z"/>
                <w:rFonts w:ascii="標楷體" w:eastAsia="標楷體" w:hAnsi="標楷體"/>
              </w:rPr>
            </w:pPr>
            <w:ins w:id="23402" w:author="Fegie" w:date="2021-05-02T14:45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403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FF9003" w14:textId="77777777" w:rsidR="00A7651D" w:rsidRDefault="008E2E00" w:rsidP="008E2E00">
            <w:pPr>
              <w:rPr>
                <w:ins w:id="23404" w:author="家榮 張" w:date="2021-05-06T18:55:00Z"/>
                <w:rFonts w:ascii="標楷體" w:eastAsia="標楷體" w:hAnsi="標楷體"/>
              </w:rPr>
            </w:pPr>
            <w:ins w:id="23405" w:author="Fegie" w:date="2021-05-02T14:4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  <w:ins w:id="23406" w:author="Fegie" w:date="2021-05-04T16:42:00Z">
              <w:r>
                <w:rPr>
                  <w:rFonts w:ascii="標楷體" w:eastAsia="標楷體" w:hAnsi="標楷體" w:hint="eastAsia"/>
                </w:rPr>
                <w:t>，限輸</w:t>
              </w:r>
            </w:ins>
          </w:p>
          <w:p w14:paraId="4FB102CB" w14:textId="37C8BCCB" w:rsidR="008E2E00" w:rsidDel="00A7651D" w:rsidRDefault="00A7651D" w:rsidP="008E2E00">
            <w:pPr>
              <w:rPr>
                <w:ins w:id="23407" w:author="Fegie" w:date="2021-05-04T16:42:00Z"/>
                <w:del w:id="23408" w:author="家榮 張" w:date="2021-05-06T18:54:00Z"/>
                <w:rFonts w:ascii="標楷體" w:eastAsia="標楷體" w:hAnsi="標楷體"/>
              </w:rPr>
            </w:pPr>
            <w:ins w:id="23409" w:author="家榮 張" w:date="2021-05-06T18:5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3410" w:author="Fegie" w:date="2021-05-04T16:42:00Z">
              <w:r w:rsidR="008E2E00">
                <w:rPr>
                  <w:rFonts w:ascii="標楷體" w:eastAsia="標楷體" w:hAnsi="標楷體" w:hint="eastAsia"/>
                </w:rPr>
                <w:t>入</w:t>
              </w:r>
            </w:ins>
          </w:p>
          <w:p w14:paraId="419E139A" w14:textId="4455C2C2" w:rsidR="008E2E00" w:rsidRDefault="008E2E00" w:rsidP="008E2E00">
            <w:pPr>
              <w:rPr>
                <w:ins w:id="23411" w:author="Fegie" w:date="2021-05-02T14:45:00Z"/>
                <w:rFonts w:ascii="標楷體" w:eastAsia="標楷體" w:hAnsi="標楷體"/>
              </w:rPr>
            </w:pPr>
            <w:ins w:id="23412" w:author="Fegie" w:date="2021-05-04T16:42:00Z">
              <w:del w:id="2341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</w:rPr>
                <w:t>Y或</w:t>
              </w:r>
            </w:ins>
            <w:ins w:id="23414" w:author="張家榮" w:date="2021-05-06T11:46:00Z">
              <w:r w:rsidR="00E55F94">
                <w:rPr>
                  <w:rFonts w:ascii="標楷體" w:eastAsia="標楷體" w:hAnsi="標楷體" w:hint="eastAsia"/>
                </w:rPr>
                <w:t>空白</w:t>
              </w:r>
            </w:ins>
            <w:ins w:id="23415" w:author="Fegie" w:date="2021-05-04T16:42:00Z">
              <w:del w:id="23416" w:author="張家榮" w:date="2021-05-06T11:46:00Z">
                <w:r w:rsidDel="00E55F94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</w:p>
          <w:p w14:paraId="54C50042" w14:textId="77777777" w:rsidR="008E2E00" w:rsidRDefault="008E2E00" w:rsidP="008E2E00">
            <w:pPr>
              <w:ind w:left="226" w:hangingChars="94" w:hanging="226"/>
              <w:rPr>
                <w:ins w:id="23417" w:author="Fegie" w:date="2021-05-02T14:45:00Z"/>
                <w:rFonts w:ascii="標楷體" w:eastAsia="標楷體" w:hAnsi="標楷體"/>
              </w:rPr>
            </w:pPr>
            <w:ins w:id="23418" w:author="Fegie" w:date="2021-05-02T14:45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405F23C" w14:textId="44F064A1" w:rsidR="008E2E00" w:rsidRDefault="008E2E00" w:rsidP="008E2E00">
            <w:pPr>
              <w:rPr>
                <w:ins w:id="23419" w:author="Fegie" w:date="2021-05-02T00:10:00Z"/>
                <w:rFonts w:ascii="標楷體" w:eastAsia="標楷體" w:hAnsi="標楷體"/>
              </w:rPr>
            </w:pPr>
            <w:ins w:id="23420" w:author="Fegie" w:date="2021-05-02T14:45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PaperNotice</w:t>
              </w:r>
            </w:ins>
          </w:p>
        </w:tc>
      </w:tr>
      <w:tr w:rsidR="00510B62" w14:paraId="05F37D93" w14:textId="77777777" w:rsidTr="007B431B">
        <w:trPr>
          <w:trHeight w:val="291"/>
          <w:jc w:val="center"/>
          <w:ins w:id="23421" w:author="家榮 張" w:date="2021-05-06T18:28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EC99" w14:textId="77777777" w:rsidR="00510B62" w:rsidRDefault="00510B62" w:rsidP="00510B62">
            <w:pPr>
              <w:rPr>
                <w:ins w:id="23422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E957A" w14:textId="3A5FCFB3" w:rsidR="00510B62" w:rsidRDefault="00510B62" w:rsidP="00510B62">
            <w:pPr>
              <w:rPr>
                <w:ins w:id="23423" w:author="家榮 張" w:date="2021-05-06T18:28:00Z"/>
                <w:rFonts w:ascii="標楷體" w:eastAsia="標楷體" w:hAnsi="標楷體"/>
              </w:rPr>
            </w:pPr>
            <w:ins w:id="23424" w:author="家榮 張" w:date="2021-05-06T18:28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58BE" w14:textId="08AFDE4C" w:rsidR="00510B62" w:rsidRDefault="00510B62" w:rsidP="00510B62">
            <w:pPr>
              <w:rPr>
                <w:ins w:id="23425" w:author="家榮 張" w:date="2021-05-06T18:28:00Z"/>
                <w:rFonts w:ascii="標楷體" w:eastAsia="標楷體" w:hAnsi="標楷體"/>
              </w:rPr>
            </w:pPr>
            <w:ins w:id="23426" w:author="家榮 張" w:date="2021-05-06T18:2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E2865" w14:textId="77777777" w:rsidR="00510B62" w:rsidRDefault="00510B62" w:rsidP="00510B62">
            <w:pPr>
              <w:rPr>
                <w:ins w:id="23427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8D73" w14:textId="77777777" w:rsidR="00510B62" w:rsidRDefault="00510B62" w:rsidP="00510B62">
            <w:pPr>
              <w:rPr>
                <w:ins w:id="23428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4612" w14:textId="77777777" w:rsidR="00510B62" w:rsidRDefault="00510B62" w:rsidP="00510B62">
            <w:pPr>
              <w:rPr>
                <w:ins w:id="23429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23D1" w14:textId="77777777" w:rsidR="00510B62" w:rsidRDefault="00510B62" w:rsidP="00510B62">
            <w:pPr>
              <w:rPr>
                <w:ins w:id="23430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BC09" w14:textId="75838692" w:rsidR="00510B62" w:rsidRPr="00E41EF6" w:rsidRDefault="00510B62" w:rsidP="00510B62">
            <w:pPr>
              <w:rPr>
                <w:ins w:id="23431" w:author="家榮 張" w:date="2021-05-06T18:28:00Z"/>
                <w:rFonts w:ascii="標楷體" w:eastAsia="標楷體" w:hAnsi="標楷體"/>
              </w:rPr>
            </w:pPr>
            <w:ins w:id="23432" w:author="家榮 張" w:date="2021-05-06T18:28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</w:ins>
            <w:ins w:id="23433" w:author="家榮 張" w:date="2021-05-06T18:29:00Z">
              <w:r>
                <w:rPr>
                  <w:rFonts w:ascii="標楷體" w:eastAsia="標楷體" w:hAnsi="標楷體" w:hint="eastAsia"/>
                </w:rPr>
                <w:t>發送簡訊</w:t>
              </w:r>
            </w:ins>
            <w:ins w:id="23434" w:author="家榮 張" w:date="2021-05-06T18:28:00Z"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497AC565" w14:textId="510D8879" w:rsidR="00510B62" w:rsidRDefault="00510B62" w:rsidP="00510B62">
            <w:pPr>
              <w:rPr>
                <w:ins w:id="23435" w:author="家榮 張" w:date="2021-05-06T18:28:00Z"/>
                <w:rFonts w:ascii="標楷體" w:eastAsia="標楷體" w:hAnsi="標楷體"/>
              </w:rPr>
            </w:pPr>
            <w:ins w:id="23436" w:author="家榮 張" w:date="2021-05-06T18:28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10B62" w14:paraId="197AD1B0" w14:textId="77777777" w:rsidTr="007B431B">
        <w:trPr>
          <w:trHeight w:val="291"/>
          <w:jc w:val="center"/>
          <w:ins w:id="23437" w:author="Fegie" w:date="2021-05-02T00:10:00Z"/>
          <w:trPrChange w:id="23438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439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B02B400" w14:textId="77777777" w:rsidR="00510B62" w:rsidRDefault="00510B62" w:rsidP="00510B62">
            <w:pPr>
              <w:rPr>
                <w:ins w:id="23440" w:author="Fegie" w:date="2021-05-02T00:10:00Z"/>
                <w:rFonts w:ascii="標楷體" w:eastAsia="標楷體" w:hAnsi="標楷體"/>
              </w:rPr>
            </w:pPr>
            <w:ins w:id="23441" w:author="Fegie" w:date="2021-05-02T00:1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42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C02830" w14:textId="164D80C0" w:rsidR="00510B62" w:rsidRDefault="00510B62" w:rsidP="00510B62">
            <w:pPr>
              <w:rPr>
                <w:ins w:id="23443" w:author="Fegie" w:date="2021-05-02T00:10:00Z"/>
                <w:rFonts w:ascii="標楷體" w:eastAsia="標楷體" w:hAnsi="標楷體"/>
              </w:rPr>
            </w:pPr>
            <w:ins w:id="23444" w:author="Fegie" w:date="2021-05-02T14:44:00Z">
              <w:r>
                <w:rPr>
                  <w:rFonts w:ascii="標楷體" w:eastAsia="標楷體" w:hAnsi="標楷體" w:hint="eastAsia"/>
                </w:rPr>
                <w:t>不發送簡訊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45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D28F28" w14:textId="0BDA26A2" w:rsidR="00510B62" w:rsidRDefault="00510B62" w:rsidP="00510B62">
            <w:pPr>
              <w:rPr>
                <w:ins w:id="23446" w:author="Fegie" w:date="2021-05-02T00:10:00Z"/>
                <w:rFonts w:ascii="標楷體" w:eastAsia="標楷體" w:hAnsi="標楷體"/>
              </w:rPr>
            </w:pPr>
            <w:ins w:id="23447" w:author="Fegie" w:date="2021-05-02T14:44:00Z">
              <w:del w:id="2344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3449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50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AC394" w14:textId="362A27B3" w:rsidR="00510B62" w:rsidRDefault="00510B62" w:rsidP="00510B62">
            <w:pPr>
              <w:rPr>
                <w:ins w:id="23451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52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BDDAA2" w14:textId="04EFA6D0" w:rsidR="00510B62" w:rsidRDefault="00510B62" w:rsidP="00510B62">
            <w:pPr>
              <w:rPr>
                <w:ins w:id="23453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54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7958D5" w14:textId="77777777" w:rsidR="00510B62" w:rsidRDefault="00510B62" w:rsidP="00510B62">
            <w:pPr>
              <w:rPr>
                <w:ins w:id="23455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456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051D75F" w14:textId="411E1BE0" w:rsidR="00510B62" w:rsidRDefault="00510B62" w:rsidP="00510B62">
            <w:pPr>
              <w:rPr>
                <w:ins w:id="23457" w:author="Fegie" w:date="2021-05-02T00:10:00Z"/>
                <w:rFonts w:ascii="標楷體" w:eastAsia="標楷體" w:hAnsi="標楷體"/>
              </w:rPr>
            </w:pPr>
            <w:ins w:id="23458" w:author="Fegie" w:date="2021-05-02T14:45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459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352A96B" w14:textId="2DF8B13C" w:rsidR="00510B62" w:rsidRDefault="00510B62" w:rsidP="00510B62">
            <w:pPr>
              <w:rPr>
                <w:ins w:id="23460" w:author="Fegie" w:date="2021-05-04T16:42:00Z"/>
                <w:rFonts w:ascii="標楷體" w:eastAsia="標楷體" w:hAnsi="標楷體"/>
              </w:rPr>
            </w:pPr>
            <w:ins w:id="23461" w:author="Fegie" w:date="2021-05-02T14:4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  <w:ins w:id="23462" w:author="Fegie" w:date="2021-05-04T16:42:00Z">
              <w:r>
                <w:rPr>
                  <w:rFonts w:ascii="標楷體" w:eastAsia="標楷體" w:hAnsi="標楷體" w:hint="eastAsia"/>
                </w:rPr>
                <w:t>，限輸</w:t>
              </w:r>
              <w:del w:id="23463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1854CEAE" w14:textId="40C4598C" w:rsidR="00510B62" w:rsidRDefault="00510B62" w:rsidP="00510B62">
            <w:pPr>
              <w:rPr>
                <w:ins w:id="23464" w:author="Fegie" w:date="2021-05-02T14:45:00Z"/>
                <w:rFonts w:ascii="標楷體" w:eastAsia="標楷體" w:hAnsi="標楷體"/>
              </w:rPr>
            </w:pPr>
            <w:ins w:id="23465" w:author="Fegie" w:date="2021-05-04T16:42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3466" w:author="家榮 張" w:date="2021-05-06T18:55:00Z">
              <w:r w:rsidR="00A7651D">
                <w:rPr>
                  <w:rFonts w:ascii="標楷體" w:eastAsia="標楷體" w:hAnsi="標楷體" w:hint="eastAsia"/>
                </w:rPr>
                <w:t>入</w:t>
              </w:r>
            </w:ins>
            <w:ins w:id="23467" w:author="Fegie" w:date="2021-05-04T16:42:00Z">
              <w:r>
                <w:rPr>
                  <w:rFonts w:ascii="標楷體" w:eastAsia="標楷體" w:hAnsi="標楷體" w:hint="eastAsia"/>
                </w:rPr>
                <w:t>Y或</w:t>
              </w:r>
              <w:del w:id="23468" w:author="張家榮" w:date="2021-05-06T11:46:00Z">
                <w:r w:rsidDel="00E55F94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  <w:ins w:id="23469" w:author="張家榮" w:date="2021-05-06T11:46:00Z">
              <w:r>
                <w:rPr>
                  <w:rFonts w:ascii="標楷體" w:eastAsia="標楷體" w:hAnsi="標楷體" w:hint="eastAsia"/>
                </w:rPr>
                <w:t>空白</w:t>
              </w:r>
            </w:ins>
          </w:p>
          <w:p w14:paraId="08899E7D" w14:textId="4A2FD3BE" w:rsidR="00510B62" w:rsidRDefault="00510B62" w:rsidP="00510B62">
            <w:pPr>
              <w:ind w:left="226" w:hangingChars="94" w:hanging="226"/>
              <w:rPr>
                <w:ins w:id="23470" w:author="Fegie" w:date="2021-05-02T14:47:00Z"/>
                <w:rFonts w:ascii="標楷體" w:eastAsia="標楷體" w:hAnsi="標楷體"/>
              </w:rPr>
            </w:pPr>
            <w:ins w:id="23471" w:author="Fegie" w:date="2021-05-02T14:45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27DAEA47" w14:textId="56565863" w:rsidR="00510B62" w:rsidRDefault="00510B62" w:rsidP="00510B62">
            <w:pPr>
              <w:ind w:left="226" w:hangingChars="94" w:hanging="226"/>
              <w:rPr>
                <w:ins w:id="23472" w:author="Fegie" w:date="2021-05-02T14:45:00Z"/>
                <w:rFonts w:ascii="標楷體" w:eastAsia="標楷體" w:hAnsi="標楷體"/>
              </w:rPr>
            </w:pPr>
            <w:ins w:id="23473" w:author="Fegie" w:date="2021-05-02T14:47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若該客戶</w:t>
              </w:r>
            </w:ins>
            <w:ins w:id="23474" w:author="Fegie" w:date="2021-05-02T14:48:00Z">
              <w:r>
                <w:rPr>
                  <w:rFonts w:ascii="標楷體" w:eastAsia="標楷體" w:hAnsi="標楷體" w:hint="eastAsia"/>
                </w:rPr>
                <w:t>尚</w:t>
              </w:r>
            </w:ins>
            <w:ins w:id="23475" w:author="Fegie" w:date="2021-05-02T14:47:00Z">
              <w:r>
                <w:rPr>
                  <w:rFonts w:ascii="標楷體" w:eastAsia="標楷體" w:hAnsi="標楷體" w:hint="eastAsia"/>
                </w:rPr>
                <w:t>未設定簡訊號碼</w:t>
              </w:r>
            </w:ins>
            <w:ins w:id="23476" w:author="Fegie" w:date="2021-05-02T14:48:00Z">
              <w:r>
                <w:rPr>
                  <w:rFonts w:ascii="標楷體" w:eastAsia="標楷體" w:hAnsi="標楷體" w:hint="eastAsia"/>
                </w:rPr>
                <w:t>，則限輸入Y</w:t>
              </w:r>
            </w:ins>
          </w:p>
          <w:p w14:paraId="2EC011E2" w14:textId="38FE5E1C" w:rsidR="00510B62" w:rsidRDefault="00510B62" w:rsidP="00510B62">
            <w:pPr>
              <w:rPr>
                <w:ins w:id="23477" w:author="Fegie" w:date="2021-05-02T00:10:00Z"/>
                <w:rFonts w:ascii="標楷體" w:eastAsia="標楷體" w:hAnsi="標楷體"/>
              </w:rPr>
            </w:pPr>
            <w:ins w:id="23478" w:author="Fegie" w:date="2021-05-02T14:48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3479" w:author="Fegie" w:date="2021-05-02T14:45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MsgNotice</w:t>
              </w:r>
            </w:ins>
          </w:p>
        </w:tc>
      </w:tr>
      <w:tr w:rsidR="00510B62" w14:paraId="21426E59" w14:textId="77777777" w:rsidTr="007B431B">
        <w:trPr>
          <w:trHeight w:val="291"/>
          <w:jc w:val="center"/>
          <w:ins w:id="23480" w:author="家榮 張" w:date="2021-05-06T18:29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88AF" w14:textId="77777777" w:rsidR="00510B62" w:rsidRDefault="00510B62" w:rsidP="00510B62">
            <w:pPr>
              <w:rPr>
                <w:ins w:id="23481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9D6E" w14:textId="322AEA54" w:rsidR="00510B62" w:rsidRDefault="00510B62" w:rsidP="00510B62">
            <w:pPr>
              <w:rPr>
                <w:ins w:id="23482" w:author="家榮 張" w:date="2021-05-06T18:29:00Z"/>
                <w:rFonts w:ascii="標楷體" w:eastAsia="標楷體" w:hAnsi="標楷體"/>
              </w:rPr>
            </w:pPr>
            <w:ins w:id="23483" w:author="家榮 張" w:date="2021-05-06T18:29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688A" w14:textId="336C743B" w:rsidR="00510B62" w:rsidRDefault="00510B62" w:rsidP="00510B62">
            <w:pPr>
              <w:rPr>
                <w:ins w:id="23484" w:author="家榮 張" w:date="2021-05-06T18:29:00Z"/>
                <w:rFonts w:ascii="標楷體" w:eastAsia="標楷體" w:hAnsi="標楷體"/>
              </w:rPr>
            </w:pPr>
            <w:ins w:id="23485" w:author="家榮 張" w:date="2021-05-06T18:2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5F55" w14:textId="77777777" w:rsidR="00510B62" w:rsidRDefault="00510B62" w:rsidP="00510B62">
            <w:pPr>
              <w:rPr>
                <w:ins w:id="23486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61A9D" w14:textId="77777777" w:rsidR="00510B62" w:rsidRDefault="00510B62" w:rsidP="00510B62">
            <w:pPr>
              <w:rPr>
                <w:ins w:id="23487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7F7F7" w14:textId="77777777" w:rsidR="00510B62" w:rsidRDefault="00510B62" w:rsidP="00510B62">
            <w:pPr>
              <w:rPr>
                <w:ins w:id="23488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08D08" w14:textId="77777777" w:rsidR="00510B62" w:rsidRDefault="00510B62" w:rsidP="00510B62">
            <w:pPr>
              <w:rPr>
                <w:ins w:id="23489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C6FF" w14:textId="6570E82C" w:rsidR="00510B62" w:rsidRPr="00E41EF6" w:rsidRDefault="00510B62" w:rsidP="00510B62">
            <w:pPr>
              <w:rPr>
                <w:ins w:id="23490" w:author="家榮 張" w:date="2021-05-06T18:29:00Z"/>
                <w:rFonts w:ascii="標楷體" w:eastAsia="標楷體" w:hAnsi="標楷體"/>
              </w:rPr>
            </w:pPr>
            <w:ins w:id="23491" w:author="家榮 張" w:date="2021-05-06T18:29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  <w:r>
                <w:rPr>
                  <w:rFonts w:ascii="標楷體" w:eastAsia="標楷體" w:hAnsi="標楷體" w:hint="eastAsia"/>
                </w:rPr>
                <w:t>發送E</w:t>
              </w:r>
              <w:r>
                <w:rPr>
                  <w:rFonts w:ascii="標楷體" w:eastAsia="標楷體" w:hAnsi="標楷體"/>
                </w:rPr>
                <w:t>mail</w:t>
              </w:r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1CEF3EA1" w14:textId="25E618BD" w:rsidR="00510B62" w:rsidRDefault="00510B62" w:rsidP="00510B62">
            <w:pPr>
              <w:rPr>
                <w:ins w:id="23492" w:author="家榮 張" w:date="2021-05-06T18:29:00Z"/>
                <w:rFonts w:ascii="標楷體" w:eastAsia="標楷體" w:hAnsi="標楷體"/>
              </w:rPr>
            </w:pPr>
            <w:ins w:id="23493" w:author="家榮 張" w:date="2021-05-06T18:29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10B62" w14:paraId="4B84D00B" w14:textId="77777777" w:rsidTr="007B431B">
        <w:trPr>
          <w:trHeight w:val="291"/>
          <w:jc w:val="center"/>
          <w:ins w:id="23494" w:author="Fegie" w:date="2021-05-02T00:10:00Z"/>
          <w:trPrChange w:id="23495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496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7CB0476" w14:textId="77777777" w:rsidR="00510B62" w:rsidRDefault="00510B62" w:rsidP="00510B62">
            <w:pPr>
              <w:rPr>
                <w:ins w:id="23497" w:author="Fegie" w:date="2021-05-02T00:10:00Z"/>
                <w:rFonts w:ascii="標楷體" w:eastAsia="標楷體" w:hAnsi="標楷體"/>
              </w:rPr>
            </w:pPr>
            <w:ins w:id="23498" w:author="Fegie" w:date="2021-05-02T00:1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99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76ED32" w14:textId="27ECC571" w:rsidR="00510B62" w:rsidRDefault="00510B62" w:rsidP="00510B62">
            <w:pPr>
              <w:rPr>
                <w:ins w:id="23500" w:author="Fegie" w:date="2021-05-02T00:10:00Z"/>
                <w:rFonts w:ascii="標楷體" w:eastAsia="標楷體" w:hAnsi="標楷體"/>
              </w:rPr>
            </w:pPr>
            <w:ins w:id="23501" w:author="Fegie" w:date="2021-05-02T14:44:00Z">
              <w:r>
                <w:rPr>
                  <w:rFonts w:ascii="標楷體" w:eastAsia="標楷體" w:hAnsi="標楷體" w:hint="eastAsia"/>
                </w:rPr>
                <w:t>不發送Email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02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767833" w14:textId="75D35F24" w:rsidR="00510B62" w:rsidRDefault="00510B62" w:rsidP="00510B62">
            <w:pPr>
              <w:rPr>
                <w:ins w:id="23503" w:author="Fegie" w:date="2021-05-02T00:10:00Z"/>
                <w:rFonts w:ascii="標楷體" w:eastAsia="標楷體" w:hAnsi="標楷體"/>
              </w:rPr>
            </w:pPr>
            <w:ins w:id="23504" w:author="Fegie" w:date="2021-05-02T14:44:00Z">
              <w:del w:id="23505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3506" w:author="家榮 張" w:date="2021-05-06T18:55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07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EDF89E" w14:textId="0A41CC55" w:rsidR="00510B62" w:rsidRDefault="00510B62" w:rsidP="00510B62">
            <w:pPr>
              <w:rPr>
                <w:ins w:id="23508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09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92196" w14:textId="74CF24B5" w:rsidR="00510B62" w:rsidRDefault="00510B62" w:rsidP="00510B62">
            <w:pPr>
              <w:rPr>
                <w:ins w:id="23510" w:author="st1" w:date="2021-05-06T11:37:00Z"/>
                <w:rFonts w:ascii="標楷體" w:eastAsia="標楷體" w:hAnsi="標楷體"/>
              </w:rPr>
            </w:pPr>
          </w:p>
          <w:p w14:paraId="5267B929" w14:textId="10171123" w:rsidR="00510B62" w:rsidRDefault="00510B62" w:rsidP="00510B62">
            <w:pPr>
              <w:rPr>
                <w:ins w:id="23511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12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374C15" w14:textId="77777777" w:rsidR="00510B62" w:rsidRDefault="00510B62" w:rsidP="00510B62">
            <w:pPr>
              <w:rPr>
                <w:ins w:id="23513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514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46EBAF1" w14:textId="5E0427D6" w:rsidR="00510B62" w:rsidRDefault="00510B62" w:rsidP="00510B62">
            <w:pPr>
              <w:rPr>
                <w:ins w:id="23515" w:author="Fegie" w:date="2021-05-02T00:10:00Z"/>
                <w:rFonts w:ascii="標楷體" w:eastAsia="標楷體" w:hAnsi="標楷體"/>
              </w:rPr>
            </w:pPr>
            <w:ins w:id="23516" w:author="Fegie" w:date="2021-05-02T14:45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517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5259DE" w14:textId="77777777" w:rsidR="00A7651D" w:rsidRDefault="00510B62" w:rsidP="00510B62">
            <w:pPr>
              <w:rPr>
                <w:ins w:id="23518" w:author="家榮 張" w:date="2021-05-06T18:55:00Z"/>
                <w:rFonts w:ascii="標楷體" w:eastAsia="標楷體" w:hAnsi="標楷體"/>
              </w:rPr>
            </w:pPr>
            <w:ins w:id="23519" w:author="Fegie" w:date="2021-05-02T14:4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  <w:ins w:id="23520" w:author="Fegie" w:date="2021-05-04T16:42:00Z">
              <w:r>
                <w:rPr>
                  <w:rFonts w:ascii="標楷體" w:eastAsia="標楷體" w:hAnsi="標楷體" w:hint="eastAsia"/>
                </w:rPr>
                <w:t>，限輸</w:t>
              </w:r>
            </w:ins>
          </w:p>
          <w:p w14:paraId="1ADCAEF9" w14:textId="194B06D8" w:rsidR="00510B62" w:rsidDel="00A7651D" w:rsidRDefault="00A7651D" w:rsidP="00510B62">
            <w:pPr>
              <w:rPr>
                <w:ins w:id="23521" w:author="Fegie" w:date="2021-05-04T16:42:00Z"/>
                <w:del w:id="23522" w:author="家榮 張" w:date="2021-05-06T18:55:00Z"/>
                <w:rFonts w:ascii="標楷體" w:eastAsia="標楷體" w:hAnsi="標楷體"/>
              </w:rPr>
            </w:pPr>
            <w:ins w:id="23523" w:author="家榮 張" w:date="2021-05-06T18:5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3524" w:author="Fegie" w:date="2021-05-04T16:42:00Z">
              <w:r w:rsidR="00510B62">
                <w:rPr>
                  <w:rFonts w:ascii="標楷體" w:eastAsia="標楷體" w:hAnsi="標楷體" w:hint="eastAsia"/>
                </w:rPr>
                <w:t>入</w:t>
              </w:r>
            </w:ins>
          </w:p>
          <w:p w14:paraId="16DEA163" w14:textId="07A61BB5" w:rsidR="00510B62" w:rsidRDefault="00510B62" w:rsidP="00510B62">
            <w:pPr>
              <w:rPr>
                <w:ins w:id="23525" w:author="Fegie" w:date="2021-05-02T14:45:00Z"/>
                <w:rFonts w:ascii="標楷體" w:eastAsia="標楷體" w:hAnsi="標楷體"/>
              </w:rPr>
            </w:pPr>
            <w:ins w:id="23526" w:author="Fegie" w:date="2021-05-04T16:42:00Z">
              <w:del w:id="23527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</w:rPr>
                <w:t>Y或</w:t>
              </w:r>
            </w:ins>
            <w:ins w:id="23528" w:author="張家榮" w:date="2021-05-06T11:46:00Z">
              <w:r>
                <w:rPr>
                  <w:rFonts w:ascii="標楷體" w:eastAsia="標楷體" w:hAnsi="標楷體" w:hint="eastAsia"/>
                </w:rPr>
                <w:t>空白</w:t>
              </w:r>
            </w:ins>
            <w:ins w:id="23529" w:author="Fegie" w:date="2021-05-04T16:42:00Z">
              <w:del w:id="23530" w:author="張家榮" w:date="2021-05-06T11:46:00Z">
                <w:r w:rsidDel="00E55F94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</w:p>
          <w:p w14:paraId="75E1FEA5" w14:textId="49D71EEF" w:rsidR="00510B62" w:rsidRDefault="00510B62" w:rsidP="00510B62">
            <w:pPr>
              <w:ind w:left="226" w:hangingChars="94" w:hanging="226"/>
              <w:rPr>
                <w:ins w:id="23531" w:author="Fegie" w:date="2021-05-02T14:48:00Z"/>
                <w:rFonts w:ascii="標楷體" w:eastAsia="標楷體" w:hAnsi="標楷體"/>
              </w:rPr>
            </w:pPr>
            <w:ins w:id="23532" w:author="Fegie" w:date="2021-05-02T14:45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CCAA172" w14:textId="5C01CDC6" w:rsidR="00510B62" w:rsidRDefault="00510B62" w:rsidP="00510B62">
            <w:pPr>
              <w:ind w:left="226" w:hangingChars="94" w:hanging="226"/>
              <w:rPr>
                <w:ins w:id="23533" w:author="Fegie" w:date="2021-05-02T14:45:00Z"/>
                <w:rFonts w:ascii="標楷體" w:eastAsia="標楷體" w:hAnsi="標楷體"/>
              </w:rPr>
            </w:pPr>
            <w:ins w:id="23534" w:author="Fegie" w:date="2021-05-02T14:48:00Z">
              <w:r>
                <w:rPr>
                  <w:rFonts w:ascii="標楷體" w:eastAsia="標楷體" w:hAnsi="標楷體" w:hint="eastAsia"/>
                </w:rPr>
                <w:t>3.若該客戶</w:t>
              </w:r>
            </w:ins>
            <w:ins w:id="23535" w:author="Fegie" w:date="2021-05-02T14:49:00Z">
              <w:r>
                <w:rPr>
                  <w:rFonts w:ascii="標楷體" w:eastAsia="標楷體" w:hAnsi="標楷體" w:hint="eastAsia"/>
                </w:rPr>
                <w:t>尚</w:t>
              </w:r>
            </w:ins>
            <w:ins w:id="23536" w:author="Fegie" w:date="2021-05-02T14:48:00Z">
              <w:r>
                <w:rPr>
                  <w:rFonts w:ascii="標楷體" w:eastAsia="標楷體" w:hAnsi="標楷體" w:hint="eastAsia"/>
                </w:rPr>
                <w:t>未設定E</w:t>
              </w:r>
            </w:ins>
            <w:ins w:id="23537" w:author="Fegie" w:date="2021-05-02T14:49:00Z">
              <w:r>
                <w:rPr>
                  <w:rFonts w:ascii="標楷體" w:eastAsia="標楷體" w:hAnsi="標楷體"/>
                </w:rPr>
                <w:t>mail</w:t>
              </w:r>
            </w:ins>
            <w:ins w:id="23538" w:author="Fegie" w:date="2021-05-02T14:48:00Z">
              <w:r>
                <w:rPr>
                  <w:rFonts w:ascii="標楷體" w:eastAsia="標楷體" w:hAnsi="標楷體" w:hint="eastAsia"/>
                </w:rPr>
                <w:t>，則限輸入Y</w:t>
              </w:r>
            </w:ins>
          </w:p>
          <w:p w14:paraId="77066605" w14:textId="639F0C81" w:rsidR="00510B62" w:rsidRDefault="00510B62" w:rsidP="00510B62">
            <w:pPr>
              <w:rPr>
                <w:ins w:id="23539" w:author="Fegie" w:date="2021-05-02T00:10:00Z"/>
                <w:rFonts w:ascii="標楷體" w:eastAsia="標楷體" w:hAnsi="標楷體"/>
              </w:rPr>
            </w:pPr>
            <w:ins w:id="23540" w:author="Fegie" w:date="2021-05-02T14:48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3541" w:author="Fegie" w:date="2021-05-02T14:45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3542" w:author="Fegie" w:date="2021-05-02T14:46:00Z">
              <w:r>
                <w:rPr>
                  <w:rFonts w:ascii="標楷體" w:eastAsia="標楷體" w:hAnsi="標楷體"/>
                </w:rPr>
                <w:t>Email</w:t>
              </w:r>
            </w:ins>
            <w:ins w:id="23543" w:author="Fegie" w:date="2021-05-02T14:45:00Z">
              <w:r>
                <w:rPr>
                  <w:rFonts w:ascii="標楷體" w:eastAsia="標楷體" w:hAnsi="標楷體"/>
                </w:rPr>
                <w:t>Notice</w:t>
              </w:r>
            </w:ins>
          </w:p>
        </w:tc>
      </w:tr>
      <w:tr w:rsidR="00510B62" w14:paraId="70B15610" w14:textId="77777777" w:rsidTr="007B431B">
        <w:trPr>
          <w:trHeight w:val="291"/>
          <w:jc w:val="center"/>
          <w:ins w:id="23544" w:author="Fegie" w:date="2021-05-02T14:49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B23F" w14:textId="59E14C92" w:rsidR="00510B62" w:rsidRDefault="00510B62" w:rsidP="00510B62">
            <w:pPr>
              <w:rPr>
                <w:ins w:id="23545" w:author="Fegie" w:date="2021-05-02T14:49:00Z"/>
                <w:rFonts w:ascii="標楷體" w:eastAsia="標楷體" w:hAnsi="標楷體"/>
              </w:rPr>
            </w:pPr>
            <w:ins w:id="23546" w:author="Fegie" w:date="2021-05-02T14:49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250F" w14:textId="48D31BD1" w:rsidR="00510B62" w:rsidRDefault="00510B62" w:rsidP="00510B62">
            <w:pPr>
              <w:rPr>
                <w:ins w:id="23547" w:author="Fegie" w:date="2021-05-02T14:49:00Z"/>
                <w:rFonts w:ascii="標楷體" w:eastAsia="標楷體" w:hAnsi="標楷體"/>
              </w:rPr>
            </w:pPr>
            <w:ins w:id="23548" w:author="Fegie" w:date="2021-05-02T14:49:00Z">
              <w:r>
                <w:rPr>
                  <w:rFonts w:ascii="標楷體" w:eastAsia="標楷體" w:hAnsi="標楷體" w:hint="eastAsia"/>
                </w:rPr>
                <w:t>通知書名稱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61D4" w14:textId="19A04669" w:rsidR="00510B62" w:rsidRDefault="00510B62" w:rsidP="00510B62">
            <w:pPr>
              <w:rPr>
                <w:ins w:id="23549" w:author="Fegie" w:date="2021-05-02T14:4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064" w14:textId="77777777" w:rsidR="00510B62" w:rsidRDefault="00510B62" w:rsidP="00510B62">
            <w:pPr>
              <w:rPr>
                <w:ins w:id="23550" w:author="Fegie" w:date="2021-05-02T14:49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6604" w14:textId="77777777" w:rsidR="00510B62" w:rsidRDefault="00510B62" w:rsidP="00510B62">
            <w:pPr>
              <w:rPr>
                <w:ins w:id="23551" w:author="Fegie" w:date="2021-05-02T14:49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6918E" w14:textId="77777777" w:rsidR="00510B62" w:rsidRDefault="00510B62" w:rsidP="00510B62">
            <w:pPr>
              <w:rPr>
                <w:ins w:id="23552" w:author="Fegie" w:date="2021-05-02T14:4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FDC" w14:textId="492BF9CD" w:rsidR="00510B62" w:rsidRDefault="00510B62" w:rsidP="00510B62">
            <w:pPr>
              <w:rPr>
                <w:ins w:id="23553" w:author="Fegie" w:date="2021-05-02T14:49:00Z"/>
                <w:rFonts w:ascii="標楷體" w:eastAsia="標楷體" w:hAnsi="標楷體"/>
              </w:rPr>
            </w:pPr>
            <w:ins w:id="23554" w:author="Fegie" w:date="2021-05-02T14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9ED9" w14:textId="3D277038" w:rsidR="00510B62" w:rsidRPr="00191C43" w:rsidRDefault="00510B62" w:rsidP="00510B62">
            <w:pPr>
              <w:rPr>
                <w:ins w:id="23555" w:author="Fegie" w:date="2021-05-02T15:08:00Z"/>
                <w:rFonts w:ascii="標楷體" w:eastAsia="標楷體" w:hAnsi="標楷體"/>
                <w:rPrChange w:id="23556" w:author="Fegie" w:date="2021-05-02T15:08:00Z">
                  <w:rPr>
                    <w:ins w:id="23557" w:author="Fegie" w:date="2021-05-02T15:08:00Z"/>
                  </w:rPr>
                </w:rPrChange>
              </w:rPr>
            </w:pPr>
            <w:ins w:id="23558" w:author="Fegie" w:date="2021-05-02T15:08:00Z">
              <w:r>
                <w:rPr>
                  <w:rFonts w:ascii="標楷體" w:eastAsia="標楷體" w:hAnsi="標楷體" w:hint="eastAsia"/>
                </w:rPr>
                <w:t>1.</w:t>
              </w:r>
              <w:r w:rsidRPr="00191C43">
                <w:rPr>
                  <w:rFonts w:ascii="標楷體" w:eastAsia="標楷體" w:hAnsi="標楷體" w:hint="eastAsia"/>
                  <w:rPrChange w:id="23559" w:author="Fegie" w:date="2021-05-02T15:08:00Z">
                    <w:rPr>
                      <w:rFonts w:hint="eastAsia"/>
                    </w:rPr>
                  </w:rPrChange>
                </w:rPr>
                <w:t>自動顯示不必輸入</w:t>
              </w:r>
            </w:ins>
          </w:p>
          <w:p w14:paraId="09D0FC55" w14:textId="238E7C04" w:rsidR="00510B62" w:rsidDel="00AE4F60" w:rsidRDefault="00510B62" w:rsidP="00510B62">
            <w:pPr>
              <w:rPr>
                <w:ins w:id="23560" w:author="Fegie" w:date="2021-05-02T15:10:00Z"/>
                <w:del w:id="23561" w:author="家榮 張" w:date="2021-05-06T18:30:00Z"/>
                <w:rFonts w:ascii="標楷體" w:eastAsia="標楷體" w:hAnsi="標楷體"/>
              </w:rPr>
            </w:pPr>
            <w:ins w:id="23562" w:author="Fegie" w:date="2021-05-02T15:09:00Z">
              <w:r>
                <w:rPr>
                  <w:rFonts w:ascii="標楷體" w:eastAsia="標楷體" w:hAnsi="標楷體" w:hint="eastAsia"/>
                </w:rPr>
                <w:t>2.</w:t>
              </w:r>
              <w:del w:id="23563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資料來源為</w:delText>
                </w:r>
              </w:del>
            </w:ins>
            <w:ins w:id="23564" w:author="Fegie" w:date="2021-05-02T15:10:00Z">
              <w:del w:id="23565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【CdReport 報表代</w:delText>
                </w:r>
              </w:del>
            </w:ins>
          </w:p>
          <w:p w14:paraId="1688CE15" w14:textId="3B7F1C2C" w:rsidR="00510B62" w:rsidDel="00AE4F60" w:rsidRDefault="00510B62" w:rsidP="00510B62">
            <w:pPr>
              <w:rPr>
                <w:ins w:id="23566" w:author="Fegie" w:date="2021-05-02T15:13:00Z"/>
                <w:del w:id="23567" w:author="家榮 張" w:date="2021-05-06T18:30:00Z"/>
                <w:rFonts w:ascii="標楷體" w:eastAsia="標楷體" w:hAnsi="標楷體"/>
              </w:rPr>
            </w:pPr>
            <w:ins w:id="23568" w:author="Fegie" w:date="2021-05-02T15:10:00Z">
              <w:del w:id="23569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 xml:space="preserve">  號對照檔】</w:delText>
                </w:r>
              </w:del>
            </w:ins>
            <w:ins w:id="23570" w:author="Fegie" w:date="2021-05-02T15:13:00Z">
              <w:del w:id="23571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中開頭為L4、L9且</w:delText>
                </w:r>
              </w:del>
            </w:ins>
          </w:p>
          <w:p w14:paraId="04BA5B18" w14:textId="77777777" w:rsidR="00A7651D" w:rsidRDefault="00510B62" w:rsidP="00A7651D">
            <w:pPr>
              <w:rPr>
                <w:ins w:id="23572" w:author="家榮 張" w:date="2021-05-06T18:55:00Z"/>
                <w:rFonts w:ascii="標楷體" w:eastAsia="標楷體" w:hAnsi="標楷體"/>
              </w:rPr>
            </w:pPr>
            <w:ins w:id="23573" w:author="Fegie" w:date="2021-05-02T15:13:00Z">
              <w:del w:id="23574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 xml:space="preserve">  「寄送代號」</w:delText>
                </w:r>
              </w:del>
            </w:ins>
            <w:ins w:id="23575" w:author="Fegie" w:date="2021-05-02T15:14:00Z">
              <w:del w:id="23576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不</w:delText>
                </w:r>
              </w:del>
            </w:ins>
            <w:ins w:id="23577" w:author="Fegie" w:date="2021-05-02T15:13:00Z">
              <w:del w:id="23578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為</w:delText>
                </w:r>
              </w:del>
            </w:ins>
            <w:ins w:id="23579" w:author="Fegie" w:date="2021-05-02T15:14:00Z">
              <w:del w:id="23580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0之報表。</w:delText>
                </w:r>
              </w:del>
            </w:ins>
            <w:ins w:id="23581" w:author="家榮 張" w:date="2021-05-06T18:31:00Z">
              <w:r w:rsidR="00AE4F60">
                <w:rPr>
                  <w:rFonts w:ascii="標楷體" w:eastAsia="標楷體" w:hAnsi="標楷體" w:hint="eastAsia"/>
                </w:rPr>
                <w:t>「通知書名稱」資料來源請參</w:t>
              </w:r>
            </w:ins>
          </w:p>
          <w:p w14:paraId="3A693209" w14:textId="54D39FA4" w:rsidR="00AE4F60" w:rsidRPr="00191C43" w:rsidRDefault="00A7651D">
            <w:pPr>
              <w:rPr>
                <w:ins w:id="23582" w:author="Fegie" w:date="2021-05-02T14:49:00Z"/>
                <w:rFonts w:ascii="標楷體" w:eastAsia="標楷體" w:hAnsi="標楷體"/>
                <w:rPrChange w:id="23583" w:author="Fegie" w:date="2021-05-02T15:08:00Z">
                  <w:rPr>
                    <w:ins w:id="23584" w:author="Fegie" w:date="2021-05-02T14:49:00Z"/>
                  </w:rPr>
                </w:rPrChange>
              </w:rPr>
            </w:pPr>
            <w:ins w:id="23585" w:author="家榮 張" w:date="2021-05-06T18:5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3586" w:author="家榮 張" w:date="2021-05-06T18:31:00Z">
              <w:r w:rsidR="00AE4F60">
                <w:rPr>
                  <w:rFonts w:ascii="標楷體" w:eastAsia="標楷體" w:hAnsi="標楷體" w:hint="eastAsia"/>
                </w:rPr>
                <w:t>考</w:t>
              </w:r>
            </w:ins>
            <w:ins w:id="23587" w:author="家榮 張" w:date="2021-05-06T19:27:00Z">
              <w:r w:rsidR="00DF7CCA">
                <w:rPr>
                  <w:rFonts w:ascii="標楷體" w:eastAsia="標楷體" w:hAnsi="標楷體"/>
                </w:rPr>
                <w:fldChar w:fldCharType="begin"/>
              </w:r>
              <w:r w:rsidR="00DF7CCA">
                <w:rPr>
                  <w:rFonts w:ascii="標楷體" w:eastAsia="標楷體" w:hAnsi="標楷體"/>
                </w:rPr>
                <w:instrText xml:space="preserve"> HYPERLINK  \l "_(18).選單18" </w:instrText>
              </w:r>
              <w:r w:rsidR="00DF7CCA">
                <w:rPr>
                  <w:rFonts w:ascii="標楷體" w:eastAsia="標楷體" w:hAnsi="標楷體"/>
                </w:rPr>
              </w:r>
              <w:r w:rsidR="00DF7CCA">
                <w:rPr>
                  <w:rFonts w:ascii="標楷體" w:eastAsia="標楷體" w:hAnsi="標楷體"/>
                </w:rPr>
                <w:fldChar w:fldCharType="separate"/>
              </w:r>
              <w:r w:rsidR="00AE4F60" w:rsidRPr="00DF7CCA">
                <w:rPr>
                  <w:rStyle w:val="a7"/>
                  <w:rFonts w:ascii="標楷體" w:eastAsia="標楷體" w:hAnsi="標楷體" w:hint="eastAsia"/>
                </w:rPr>
                <w:t>附件-18</w:t>
              </w:r>
              <w:r w:rsidR="00DF7CCA">
                <w:rPr>
                  <w:rFonts w:ascii="標楷體" w:eastAsia="標楷體" w:hAnsi="標楷體"/>
                </w:rPr>
                <w:fldChar w:fldCharType="end"/>
              </w:r>
            </w:ins>
          </w:p>
        </w:tc>
      </w:tr>
    </w:tbl>
    <w:p w14:paraId="59CFFFF5" w14:textId="77777777" w:rsidR="00D04096" w:rsidRDefault="00D04096" w:rsidP="00D04096">
      <w:pPr>
        <w:rPr>
          <w:ins w:id="23588" w:author="Fegie" w:date="2021-05-02T00:10:00Z"/>
          <w:rFonts w:ascii="標楷體" w:eastAsia="標楷體" w:hAnsi="標楷體"/>
        </w:rPr>
      </w:pPr>
    </w:p>
    <w:p w14:paraId="1B9B3C50" w14:textId="56D1700E" w:rsidR="00D04096" w:rsidRDefault="00D04096">
      <w:pPr>
        <w:widowControl/>
        <w:rPr>
          <w:ins w:id="23589" w:author="Fegie" w:date="2021-05-02T00:13:00Z"/>
          <w:rFonts w:ascii="標楷體" w:eastAsia="標楷體" w:hAnsi="標楷體"/>
        </w:rPr>
      </w:pPr>
      <w:ins w:id="23590" w:author="Fegie" w:date="2021-05-02T00:10:00Z">
        <w:r>
          <w:rPr>
            <w:rFonts w:ascii="標楷體" w:eastAsia="標楷體" w:hAnsi="標楷體" w:hint="eastAsia"/>
          </w:rPr>
          <w:br w:type="page"/>
        </w:r>
      </w:ins>
    </w:p>
    <w:p w14:paraId="00FBE9E7" w14:textId="253437AE" w:rsidR="00D04096" w:rsidRDefault="00D04096" w:rsidP="00D04096">
      <w:pPr>
        <w:pStyle w:val="3"/>
        <w:numPr>
          <w:ilvl w:val="2"/>
          <w:numId w:val="54"/>
        </w:numPr>
        <w:rPr>
          <w:ins w:id="23591" w:author="Fegie" w:date="2021-05-02T00:13:00Z"/>
        </w:rPr>
      </w:pPr>
      <w:ins w:id="23592" w:author="Fegie" w:date="2021-05-02T00:13:00Z">
        <w:r>
          <w:rPr>
            <w:rFonts w:hint="eastAsia"/>
          </w:rPr>
          <w:lastRenderedPageBreak/>
          <w:t>L</w:t>
        </w:r>
        <w:r>
          <w:t>110</w:t>
        </w:r>
      </w:ins>
      <w:ins w:id="23593" w:author="Fegie" w:date="2021-05-02T00:14:00Z">
        <w:r>
          <w:rPr>
            <w:rFonts w:hint="eastAsia"/>
          </w:rPr>
          <w:t>9</w:t>
        </w:r>
      </w:ins>
      <w:ins w:id="23594" w:author="Fegie" w:date="2021-05-02T00:13:00Z">
        <w:r>
          <w:t xml:space="preserve">  </w:t>
        </w:r>
      </w:ins>
      <w:ins w:id="23595" w:author="Fegie" w:date="2021-05-02T00:14:00Z">
        <w:r>
          <w:rPr>
            <w:rFonts w:hint="eastAsia"/>
          </w:rPr>
          <w:t>客戶交互運用</w:t>
        </w:r>
      </w:ins>
      <w:ins w:id="23596" w:author="Fegie" w:date="2021-05-02T00:13:00Z">
        <w:r>
          <w:rPr>
            <w:rFonts w:hint="eastAsia"/>
          </w:rPr>
          <w:t>維護</w:t>
        </w:r>
      </w:ins>
      <w:ins w:id="23597" w:author="Fegie" w:date="2021-05-05T17:04:00Z">
        <w:r w:rsidR="00B874C9">
          <w:t>***</w:t>
        </w:r>
      </w:ins>
    </w:p>
    <w:p w14:paraId="5B48F4E5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598" w:author="Fegie" w:date="2021-05-02T00:13:00Z"/>
        </w:rPr>
      </w:pPr>
      <w:ins w:id="23599" w:author="Fegie" w:date="2021-05-02T00:13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30197BBB" w14:textId="77777777" w:rsidTr="001B4B49">
        <w:trPr>
          <w:trHeight w:val="277"/>
          <w:ins w:id="23600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8E7D4F4" w14:textId="77777777" w:rsidR="00D04096" w:rsidRDefault="00D04096" w:rsidP="001B4B49">
            <w:pPr>
              <w:rPr>
                <w:ins w:id="23601" w:author="Fegie" w:date="2021-05-02T00:13:00Z"/>
                <w:rFonts w:ascii="標楷體" w:eastAsia="標楷體" w:hAnsi="標楷體"/>
              </w:rPr>
            </w:pPr>
            <w:ins w:id="23602" w:author="Fegie" w:date="2021-05-02T00:13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E158D4" w14:textId="519B94F3" w:rsidR="00D04096" w:rsidRDefault="00B874C9" w:rsidP="001B4B49">
            <w:pPr>
              <w:rPr>
                <w:ins w:id="23603" w:author="Fegie" w:date="2021-05-02T00:13:00Z"/>
                <w:rFonts w:ascii="標楷體" w:eastAsia="標楷體" w:hAnsi="標楷體"/>
              </w:rPr>
            </w:pPr>
            <w:ins w:id="23604" w:author="Fegie" w:date="2021-05-05T17:04:00Z">
              <w:r>
                <w:rPr>
                  <w:rFonts w:ascii="標楷體" w:eastAsia="標楷體" w:hAnsi="標楷體" w:hint="eastAsia"/>
                </w:rPr>
                <w:t>客戶交互運用維護</w:t>
              </w:r>
            </w:ins>
          </w:p>
        </w:tc>
      </w:tr>
      <w:tr w:rsidR="00D04096" w14:paraId="225A08EB" w14:textId="77777777" w:rsidTr="001B4B49">
        <w:trPr>
          <w:trHeight w:val="277"/>
          <w:ins w:id="23605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CAC900C" w14:textId="77777777" w:rsidR="00D04096" w:rsidRDefault="00D04096" w:rsidP="001B4B49">
            <w:pPr>
              <w:rPr>
                <w:ins w:id="23606" w:author="Fegie" w:date="2021-05-02T00:13:00Z"/>
                <w:rFonts w:ascii="標楷體" w:eastAsia="標楷體" w:hAnsi="標楷體"/>
              </w:rPr>
            </w:pPr>
            <w:ins w:id="23607" w:author="Fegie" w:date="2021-05-02T00:13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FDC7A" w14:textId="24449186" w:rsidR="00D04096" w:rsidRDefault="00D04096" w:rsidP="001B4B49">
            <w:pPr>
              <w:rPr>
                <w:ins w:id="23608" w:author="Fegie" w:date="2021-05-02T00:13:00Z"/>
                <w:rFonts w:ascii="標楷體" w:eastAsia="標楷體" w:hAnsi="標楷體"/>
              </w:rPr>
            </w:pPr>
            <w:ins w:id="23609" w:author="Fegie" w:date="2021-05-02T00:1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610" w:author="Fegie" w:date="2021-05-05T17:05:00Z">
              <w:r w:rsidR="00B874C9">
                <w:rPr>
                  <w:rFonts w:ascii="標楷體" w:eastAsia="標楷體" w:hAnsi="標楷體" w:hint="eastAsia"/>
                </w:rPr>
                <w:t>維護客戶資料是否同意子公司運用</w:t>
              </w:r>
            </w:ins>
            <w:ins w:id="23611" w:author="Fegie" w:date="2021-05-02T00:13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2602E50C" w14:textId="77777777" w:rsidTr="001B4B49">
        <w:trPr>
          <w:trHeight w:val="773"/>
          <w:ins w:id="23612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14D59E" w14:textId="77777777" w:rsidR="00D04096" w:rsidRDefault="00D04096" w:rsidP="001B4B49">
            <w:pPr>
              <w:rPr>
                <w:ins w:id="23613" w:author="Fegie" w:date="2021-05-02T00:13:00Z"/>
                <w:rFonts w:ascii="標楷體" w:eastAsia="標楷體" w:hAnsi="標楷體"/>
              </w:rPr>
            </w:pPr>
            <w:ins w:id="23614" w:author="Fegie" w:date="2021-05-02T00:13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3FBB9" w14:textId="0E5FEDD7" w:rsidR="00D04096" w:rsidRDefault="00D04096" w:rsidP="001B4B49">
            <w:pPr>
              <w:ind w:left="240" w:hangingChars="100" w:hanging="240"/>
              <w:rPr>
                <w:ins w:id="23615" w:author="Fegie" w:date="2021-05-02T00:13:00Z"/>
                <w:rFonts w:ascii="標楷體" w:eastAsia="標楷體" w:hAnsi="標楷體"/>
              </w:rPr>
            </w:pPr>
            <w:ins w:id="23616" w:author="Fegie" w:date="2021-05-02T00:1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617" w:author="Fegie" w:date="2021-05-05T17:06:00Z">
              <w:r w:rsidR="00B874C9" w:rsidRPr="00B874C9">
                <w:rPr>
                  <w:rFonts w:ascii="標楷體" w:eastAsia="標楷體" w:hAnsi="標楷體" w:hint="eastAsia"/>
                  <w:color w:val="FF0000"/>
                  <w:rPrChange w:id="23618" w:author="Fegie" w:date="2021-05-05T17:06:00Z">
                    <w:rPr>
                      <w:rFonts w:ascii="標楷體" w:eastAsia="標楷體" w:hAnsi="標楷體" w:hint="eastAsia"/>
                    </w:rPr>
                  </w:rPrChange>
                </w:rPr>
                <w:t>參考流程</w:t>
              </w:r>
            </w:ins>
            <w:ins w:id="23619" w:author="Fegie" w:date="2021-05-02T00:13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</w:p>
          <w:p w14:paraId="0DEC9C49" w14:textId="37C18451" w:rsidR="00D04096" w:rsidRDefault="00D04096" w:rsidP="001B4B49">
            <w:pPr>
              <w:rPr>
                <w:ins w:id="23620" w:author="Fegie" w:date="2021-05-02T00:13:00Z"/>
                <w:rFonts w:ascii="標楷體" w:eastAsia="標楷體" w:hAnsi="標楷體"/>
              </w:rPr>
            </w:pPr>
            <w:ins w:id="23621" w:author="Fegie" w:date="2021-05-02T00:13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3622" w:author="Fegie" w:date="2021-05-05T17:07:00Z">
              <w:r w:rsidR="00B874C9">
                <w:rPr>
                  <w:rFonts w:ascii="標楷體" w:eastAsia="標楷體" w:hAnsi="標楷體" w:hint="eastAsia"/>
                </w:rPr>
                <w:t>客戶交互運用</w:t>
              </w:r>
            </w:ins>
            <w:ins w:id="23623" w:author="Fegie" w:date="2021-05-02T00:13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3624" w:author="Fegie" w:date="2021-05-05T17:07:00Z">
              <w:r w:rsidR="00B874C9">
                <w:rPr>
                  <w:rFonts w:ascii="標楷體" w:eastAsia="標楷體" w:hAnsi="標楷體"/>
                </w:rPr>
                <w:t>CustCross</w:t>
              </w:r>
            </w:ins>
            <w:ins w:id="23625" w:author="Fegie" w:date="2021-05-02T00:13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784F56E6" w14:textId="0C213A3C" w:rsidR="00D04096" w:rsidRDefault="00D04096" w:rsidP="001B4B49">
            <w:pPr>
              <w:rPr>
                <w:ins w:id="23626" w:author="Fegie" w:date="2021-05-02T00:13:00Z"/>
                <w:rFonts w:ascii="標楷體" w:eastAsia="標楷體" w:hAnsi="標楷體"/>
                <w:lang w:eastAsia="zh-HK"/>
              </w:rPr>
            </w:pPr>
            <w:ins w:id="23627" w:author="Fegie" w:date="2021-05-02T00:1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014B8D1" w14:textId="445CBE0C" w:rsidR="00D04096" w:rsidRDefault="00D04096">
            <w:pPr>
              <w:ind w:left="960" w:hanging="960"/>
              <w:rPr>
                <w:ins w:id="23628" w:author="Fegie" w:date="2021-05-02T00:13:00Z"/>
                <w:rFonts w:ascii="標楷體" w:eastAsia="標楷體" w:hAnsi="標楷體"/>
                <w:lang w:eastAsia="zh-HK"/>
              </w:rPr>
              <w:pPrChange w:id="23629" w:author="Fegie" w:date="2021-05-05T17:07:00Z">
                <w:pPr/>
              </w:pPrChange>
            </w:pPr>
            <w:ins w:id="23630" w:author="Fegie" w:date="2021-05-02T00:13:00Z">
              <w:r>
                <w:rPr>
                  <w:rFonts w:ascii="標楷體" w:eastAsia="標楷體" w:hAnsi="標楷體" w:hint="eastAsia"/>
                </w:rPr>
                <w:t xml:space="preserve">  (</w:t>
              </w:r>
            </w:ins>
            <w:ins w:id="23631" w:author="Fegie" w:date="2021-05-05T17:07:00Z">
              <w:r w:rsidR="00B874C9">
                <w:rPr>
                  <w:rFonts w:ascii="標楷體" w:eastAsia="標楷體" w:hAnsi="標楷體"/>
                </w:rPr>
                <w:t>1</w:t>
              </w:r>
            </w:ins>
            <w:ins w:id="23632" w:author="Fegie" w:date="2021-05-02T00:13:00Z">
              <w:r>
                <w:rPr>
                  <w:rFonts w:ascii="標楷體" w:eastAsia="標楷體" w:hAnsi="標楷體" w:hint="eastAsia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3633" w:author="Fegie" w:date="2021-05-05T17:08:00Z">
              <w:r w:rsidR="00B874C9">
                <w:rPr>
                  <w:rFonts w:ascii="標楷體" w:eastAsia="標楷體" w:hAnsi="標楷體" w:hint="eastAsia"/>
                  <w:lang w:eastAsia="zh-HK"/>
                </w:rPr>
                <w:t>客戶資料運用同意選項</w:t>
              </w:r>
            </w:ins>
          </w:p>
        </w:tc>
      </w:tr>
      <w:tr w:rsidR="00D04096" w14:paraId="7180FB4B" w14:textId="77777777" w:rsidTr="001B4B49">
        <w:trPr>
          <w:trHeight w:val="321"/>
          <w:ins w:id="23634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819BCE6" w14:textId="77777777" w:rsidR="00D04096" w:rsidRDefault="00D04096" w:rsidP="001B4B49">
            <w:pPr>
              <w:rPr>
                <w:ins w:id="23635" w:author="Fegie" w:date="2021-05-02T00:13:00Z"/>
                <w:rFonts w:ascii="標楷體" w:eastAsia="標楷體" w:hAnsi="標楷體"/>
              </w:rPr>
            </w:pPr>
            <w:ins w:id="23636" w:author="Fegie" w:date="2021-05-02T00:13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09E97" w14:textId="77777777" w:rsidR="00D04096" w:rsidRDefault="00D04096" w:rsidP="001B4B49">
            <w:pPr>
              <w:rPr>
                <w:ins w:id="23637" w:author="Fegie" w:date="2021-05-02T00:13:00Z"/>
                <w:rFonts w:ascii="標楷體" w:eastAsia="標楷體" w:hAnsi="標楷體"/>
              </w:rPr>
            </w:pPr>
          </w:p>
        </w:tc>
      </w:tr>
      <w:tr w:rsidR="00D04096" w14:paraId="664DE269" w14:textId="77777777" w:rsidTr="001B4B49">
        <w:trPr>
          <w:trHeight w:val="1311"/>
          <w:ins w:id="23638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355092" w14:textId="77777777" w:rsidR="00D04096" w:rsidRDefault="00D04096" w:rsidP="001B4B49">
            <w:pPr>
              <w:rPr>
                <w:ins w:id="23639" w:author="Fegie" w:date="2021-05-02T00:13:00Z"/>
                <w:rFonts w:ascii="標楷體" w:eastAsia="標楷體" w:hAnsi="標楷體"/>
              </w:rPr>
            </w:pPr>
            <w:ins w:id="23640" w:author="Fegie" w:date="2021-05-02T00:13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FF02D" w14:textId="57AB80A3" w:rsidR="00D04096" w:rsidRDefault="0058232A">
            <w:pPr>
              <w:rPr>
                <w:ins w:id="23641" w:author="Fegie" w:date="2021-05-02T00:13:00Z"/>
                <w:rFonts w:ascii="標楷體" w:eastAsia="標楷體" w:hAnsi="標楷體"/>
              </w:rPr>
            </w:pPr>
            <w:ins w:id="23642" w:author="Fegie" w:date="2021-05-05T17:18:00Z">
              <w:r>
                <w:rPr>
                  <w:rFonts w:ascii="標楷體" w:eastAsia="標楷體" w:hAnsi="標楷體" w:hint="eastAsia"/>
                </w:rPr>
                <w:t>1.待討論是否可以透過選單點選直接進入此交易</w:t>
              </w:r>
            </w:ins>
          </w:p>
        </w:tc>
      </w:tr>
      <w:tr w:rsidR="00D04096" w14:paraId="5BFD4B81" w14:textId="77777777" w:rsidTr="001B4B49">
        <w:trPr>
          <w:trHeight w:val="278"/>
          <w:ins w:id="23643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F3BDD8" w14:textId="77777777" w:rsidR="00D04096" w:rsidRDefault="00D04096" w:rsidP="001B4B49">
            <w:pPr>
              <w:rPr>
                <w:ins w:id="23644" w:author="Fegie" w:date="2021-05-02T00:13:00Z"/>
                <w:rFonts w:ascii="標楷體" w:eastAsia="標楷體" w:hAnsi="標楷體"/>
              </w:rPr>
            </w:pPr>
            <w:ins w:id="23645" w:author="Fegie" w:date="2021-05-02T00:13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6F04C" w14:textId="77777777" w:rsidR="00D04096" w:rsidRDefault="00D04096" w:rsidP="001B4B49">
            <w:pPr>
              <w:rPr>
                <w:ins w:id="23646" w:author="Fegie" w:date="2021-05-02T00:13:00Z"/>
                <w:rFonts w:ascii="標楷體" w:eastAsia="標楷體" w:hAnsi="標楷體"/>
              </w:rPr>
            </w:pPr>
          </w:p>
        </w:tc>
      </w:tr>
      <w:tr w:rsidR="00D04096" w14:paraId="63614AFE" w14:textId="77777777" w:rsidTr="001B4B49">
        <w:trPr>
          <w:trHeight w:val="358"/>
          <w:ins w:id="23647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468109" w14:textId="77777777" w:rsidR="00D04096" w:rsidRDefault="00D04096" w:rsidP="001B4B49">
            <w:pPr>
              <w:rPr>
                <w:ins w:id="23648" w:author="Fegie" w:date="2021-05-02T00:13:00Z"/>
                <w:rFonts w:ascii="標楷體" w:eastAsia="標楷體" w:hAnsi="標楷體"/>
              </w:rPr>
            </w:pPr>
            <w:ins w:id="23649" w:author="Fegie" w:date="2021-05-02T00:13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D102B2" w14:textId="77777777" w:rsidR="00D04096" w:rsidRDefault="00D04096" w:rsidP="001B4B49">
            <w:pPr>
              <w:rPr>
                <w:ins w:id="23650" w:author="Fegie" w:date="2021-05-02T00:13:00Z"/>
                <w:rFonts w:ascii="標楷體" w:eastAsia="標楷體" w:hAnsi="標楷體"/>
              </w:rPr>
            </w:pPr>
            <w:ins w:id="23651" w:author="Fegie" w:date="2021-05-02T00:13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33CD8C66" w14:textId="77777777" w:rsidTr="001B4B49">
        <w:trPr>
          <w:trHeight w:val="278"/>
          <w:ins w:id="23652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686D482" w14:textId="77777777" w:rsidR="00D04096" w:rsidRDefault="00D04096" w:rsidP="001B4B49">
            <w:pPr>
              <w:rPr>
                <w:ins w:id="23653" w:author="Fegie" w:date="2021-05-02T00:13:00Z"/>
                <w:rFonts w:ascii="標楷體" w:eastAsia="標楷體" w:hAnsi="標楷體"/>
              </w:rPr>
            </w:pPr>
            <w:ins w:id="23654" w:author="Fegie" w:date="2021-05-02T00:13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337BA" w14:textId="77777777" w:rsidR="00D04096" w:rsidRDefault="00D04096" w:rsidP="001B4B49">
            <w:pPr>
              <w:rPr>
                <w:ins w:id="23655" w:author="Fegie" w:date="2021-05-02T00:13:00Z"/>
                <w:rFonts w:ascii="標楷體" w:eastAsia="標楷體" w:hAnsi="標楷體"/>
              </w:rPr>
            </w:pPr>
          </w:p>
        </w:tc>
      </w:tr>
    </w:tbl>
    <w:p w14:paraId="6F8FF6E0" w14:textId="77777777" w:rsidR="00D04096" w:rsidRDefault="00D04096" w:rsidP="00D04096">
      <w:pPr>
        <w:rPr>
          <w:ins w:id="23656" w:author="Fegie" w:date="2021-05-02T00:13:00Z"/>
          <w:rFonts w:ascii="標楷體" w:eastAsia="標楷體" w:hAnsi="標楷體"/>
        </w:rPr>
      </w:pPr>
    </w:p>
    <w:p w14:paraId="00FED6B5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3657" w:author="Fegie" w:date="2021-05-02T00:13:00Z"/>
        </w:rPr>
      </w:pPr>
      <w:ins w:id="23658" w:author="Fegie" w:date="2021-05-02T00:13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0BC74097" w14:textId="77777777" w:rsidTr="001B4B49">
        <w:trPr>
          <w:ins w:id="23659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7F7D73" w14:textId="77777777" w:rsidR="00D04096" w:rsidRDefault="00D04096" w:rsidP="001B4B49">
            <w:pPr>
              <w:jc w:val="center"/>
              <w:rPr>
                <w:ins w:id="23660" w:author="Fegie" w:date="2021-05-02T00:13:00Z"/>
                <w:rFonts w:ascii="標楷體" w:eastAsia="標楷體" w:hAnsi="標楷體"/>
              </w:rPr>
            </w:pPr>
            <w:ins w:id="23661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FC783F" w14:textId="77777777" w:rsidR="00D04096" w:rsidRDefault="00D04096" w:rsidP="001B4B49">
            <w:pPr>
              <w:jc w:val="center"/>
              <w:rPr>
                <w:ins w:id="23662" w:author="Fegie" w:date="2021-05-02T00:13:00Z"/>
                <w:rFonts w:ascii="標楷體" w:eastAsia="標楷體" w:hAnsi="標楷體"/>
              </w:rPr>
            </w:pPr>
            <w:ins w:id="23663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9DFB88" w14:textId="77777777" w:rsidR="00D04096" w:rsidRDefault="00D04096" w:rsidP="001B4B49">
            <w:pPr>
              <w:jc w:val="center"/>
              <w:rPr>
                <w:ins w:id="23664" w:author="Fegie" w:date="2021-05-02T00:13:00Z"/>
                <w:rFonts w:ascii="標楷體" w:eastAsia="標楷體" w:hAnsi="標楷體"/>
              </w:rPr>
            </w:pPr>
            <w:ins w:id="23665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B874C9" w14:paraId="63F083D7" w14:textId="77777777" w:rsidTr="001B4B49">
        <w:trPr>
          <w:ins w:id="23666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58C76" w14:textId="77777777" w:rsidR="00B874C9" w:rsidRDefault="00B874C9" w:rsidP="00B874C9">
            <w:pPr>
              <w:jc w:val="center"/>
              <w:rPr>
                <w:ins w:id="23667" w:author="Fegie" w:date="2021-05-02T00:13:00Z"/>
                <w:rFonts w:ascii="標楷體" w:eastAsia="標楷體" w:hAnsi="標楷體"/>
              </w:rPr>
            </w:pPr>
            <w:ins w:id="23668" w:author="Fegie" w:date="2021-05-02T00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8021" w14:textId="0218159D" w:rsidR="00B874C9" w:rsidRDefault="00B874C9" w:rsidP="00B874C9">
            <w:pPr>
              <w:rPr>
                <w:ins w:id="23669" w:author="Fegie" w:date="2021-05-02T00:13:00Z"/>
                <w:rFonts w:ascii="標楷體" w:eastAsia="標楷體" w:hAnsi="標楷體"/>
              </w:rPr>
            </w:pPr>
            <w:ins w:id="23670" w:author="Fegie" w:date="2021-05-05T17:08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562B" w14:textId="704642A3" w:rsidR="00B874C9" w:rsidRDefault="00B874C9" w:rsidP="00B874C9">
            <w:pPr>
              <w:rPr>
                <w:ins w:id="23671" w:author="Fegie" w:date="2021-05-02T00:13:00Z"/>
                <w:rFonts w:ascii="標楷體" w:eastAsia="標楷體" w:hAnsi="標楷體"/>
              </w:rPr>
            </w:pPr>
            <w:ins w:id="23672" w:author="Fegie" w:date="2021-05-05T17:08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D04096" w14:paraId="07A3E970" w14:textId="77777777" w:rsidTr="001B4B49">
        <w:trPr>
          <w:ins w:id="23673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EAF3E" w14:textId="77777777" w:rsidR="00D04096" w:rsidRDefault="00D04096" w:rsidP="001B4B49">
            <w:pPr>
              <w:jc w:val="center"/>
              <w:rPr>
                <w:ins w:id="23674" w:author="Fegie" w:date="2021-05-02T00:13:00Z"/>
                <w:rFonts w:ascii="標楷體" w:eastAsia="標楷體" w:hAnsi="標楷體"/>
              </w:rPr>
            </w:pPr>
            <w:ins w:id="23675" w:author="Fegie" w:date="2021-05-02T00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92B8" w14:textId="52ED7060" w:rsidR="00D04096" w:rsidRDefault="00B874C9">
            <w:pPr>
              <w:ind w:left="480" w:hanging="480"/>
              <w:rPr>
                <w:ins w:id="23676" w:author="Fegie" w:date="2021-05-02T00:13:00Z"/>
                <w:rFonts w:ascii="標楷體" w:eastAsia="標楷體" w:hAnsi="標楷體"/>
              </w:rPr>
              <w:pPrChange w:id="23677" w:author="Fegie" w:date="2021-05-05T17:07:00Z">
                <w:pPr/>
              </w:pPrChange>
            </w:pPr>
            <w:ins w:id="23678" w:author="Fegie" w:date="2021-05-05T17:08:00Z">
              <w:r>
                <w:rPr>
                  <w:rFonts w:ascii="標楷體" w:eastAsia="標楷體" w:hAnsi="標楷體"/>
                </w:rPr>
                <w:t>CustCross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9BB3" w14:textId="096E498F" w:rsidR="00D04096" w:rsidRDefault="00B874C9" w:rsidP="001B4B49">
            <w:pPr>
              <w:rPr>
                <w:ins w:id="23679" w:author="Fegie" w:date="2021-05-02T00:13:00Z"/>
                <w:rFonts w:ascii="標楷體" w:eastAsia="標楷體" w:hAnsi="標楷體"/>
              </w:rPr>
            </w:pPr>
            <w:ins w:id="23680" w:author="Fegie" w:date="2021-05-05T17:08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</w:tbl>
    <w:p w14:paraId="59C2DE9E" w14:textId="77777777" w:rsidR="00D04096" w:rsidRDefault="00D04096" w:rsidP="00D04096">
      <w:pPr>
        <w:rPr>
          <w:ins w:id="23681" w:author="Fegie" w:date="2021-05-02T00:13:00Z"/>
          <w:rFonts w:ascii="標楷體" w:eastAsia="標楷體" w:hAnsi="標楷體"/>
        </w:rPr>
      </w:pPr>
    </w:p>
    <w:p w14:paraId="23E33ACD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682" w:author="Fegie" w:date="2021-05-02T00:13:00Z"/>
        </w:rPr>
      </w:pPr>
      <w:ins w:id="23683" w:author="Fegie" w:date="2021-05-02T00:13:00Z">
        <w:r>
          <w:rPr>
            <w:rFonts w:hint="eastAsia"/>
          </w:rPr>
          <w:t>UI畫面</w:t>
        </w:r>
      </w:ins>
    </w:p>
    <w:p w14:paraId="5F53976C" w14:textId="1282F524" w:rsidR="00D04096" w:rsidRDefault="00D04096" w:rsidP="00D04096">
      <w:pPr>
        <w:rPr>
          <w:ins w:id="23684" w:author="Fegie" w:date="2021-05-02T00:13:00Z"/>
          <w:noProof/>
        </w:rPr>
      </w:pPr>
      <w:ins w:id="23685" w:author="Fegie" w:date="2021-05-02T00:13:00Z">
        <w:r>
          <w:rPr>
            <w:noProof/>
          </w:rPr>
          <w:t xml:space="preserve"> </w:t>
        </w:r>
      </w:ins>
      <w:ins w:id="23686" w:author="Fegie" w:date="2021-05-05T17:08:00Z">
        <w:r w:rsidR="00B874C9">
          <w:rPr>
            <w:noProof/>
          </w:rPr>
          <w:lastRenderedPageBreak/>
          <w:drawing>
            <wp:inline distT="0" distB="0" distL="0" distR="0" wp14:anchorId="45032F6F" wp14:editId="6BADE139">
              <wp:extent cx="6479540" cy="3705860"/>
              <wp:effectExtent l="0" t="0" r="0" b="0"/>
              <wp:docPr id="97" name="圖片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705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E4F8FB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3687" w:author="Fegie" w:date="2021-05-02T00:13:00Z"/>
        </w:rPr>
      </w:pPr>
      <w:ins w:id="23688" w:author="Fegie" w:date="2021-05-02T00:1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7F307A7D" w14:textId="77777777" w:rsidR="00D04096" w:rsidRDefault="00D04096" w:rsidP="00D04096">
      <w:pPr>
        <w:rPr>
          <w:ins w:id="23689" w:author="Fegie" w:date="2021-05-02T00:1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5C1E107E" w14:textId="77777777" w:rsidTr="001B4B49">
        <w:trPr>
          <w:ins w:id="23690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80E4A" w14:textId="77777777" w:rsidR="00D04096" w:rsidRDefault="00D04096" w:rsidP="001B4B49">
            <w:pPr>
              <w:jc w:val="center"/>
              <w:rPr>
                <w:ins w:id="23691" w:author="Fegie" w:date="2021-05-02T00:13:00Z"/>
                <w:rFonts w:ascii="標楷體" w:eastAsia="標楷體" w:hAnsi="標楷體"/>
              </w:rPr>
            </w:pPr>
            <w:ins w:id="2369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8A8F08B" w14:textId="77777777" w:rsidR="00D04096" w:rsidRDefault="00D04096" w:rsidP="001B4B49">
            <w:pPr>
              <w:jc w:val="center"/>
              <w:rPr>
                <w:ins w:id="23693" w:author="Fegie" w:date="2021-05-02T00:13:00Z"/>
                <w:rFonts w:ascii="標楷體" w:eastAsia="標楷體" w:hAnsi="標楷體"/>
              </w:rPr>
            </w:pPr>
            <w:ins w:id="23694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20DF29" w14:textId="77777777" w:rsidR="00D04096" w:rsidRDefault="00D04096" w:rsidP="001B4B49">
            <w:pPr>
              <w:jc w:val="center"/>
              <w:rPr>
                <w:ins w:id="23695" w:author="Fegie" w:date="2021-05-02T00:13:00Z"/>
                <w:rFonts w:ascii="標楷體" w:eastAsia="標楷體" w:hAnsi="標楷體"/>
              </w:rPr>
            </w:pPr>
            <w:ins w:id="23696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25015D0C" w14:textId="77777777" w:rsidTr="001B4B49">
        <w:trPr>
          <w:ins w:id="23697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DD208" w14:textId="22E0BFB1" w:rsidR="00D04096" w:rsidRDefault="00B874C9" w:rsidP="001B4B49">
            <w:pPr>
              <w:jc w:val="center"/>
              <w:rPr>
                <w:ins w:id="23698" w:author="Fegie" w:date="2021-05-02T00:13:00Z"/>
                <w:rFonts w:ascii="標楷體" w:eastAsia="標楷體" w:hAnsi="標楷體"/>
              </w:rPr>
            </w:pPr>
            <w:ins w:id="23699" w:author="Fegie" w:date="2021-05-05T17:09:00Z"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67AD" w14:textId="77777777" w:rsidR="00D04096" w:rsidRDefault="00D04096" w:rsidP="001B4B49">
            <w:pPr>
              <w:rPr>
                <w:ins w:id="23700" w:author="Fegie" w:date="2021-05-02T00:13:00Z"/>
                <w:rFonts w:ascii="標楷體" w:eastAsia="標楷體" w:hAnsi="標楷體"/>
                <w:lang w:eastAsia="zh-HK"/>
              </w:rPr>
            </w:pPr>
            <w:ins w:id="23701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951E8" w14:textId="642E5B87" w:rsidR="00D04096" w:rsidRDefault="00D04096" w:rsidP="001B4B49">
            <w:pPr>
              <w:rPr>
                <w:ins w:id="23702" w:author="Fegie" w:date="2021-05-05T17:13:00Z"/>
                <w:rFonts w:ascii="標楷體" w:eastAsia="標楷體" w:hAnsi="標楷體"/>
              </w:rPr>
            </w:pPr>
            <w:ins w:id="23703" w:author="Fegie" w:date="2021-05-02T00:13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3704" w:author="Fegie" w:date="2021-05-05T17:10:00Z">
              <w:r w:rsidR="00DD0376">
                <w:rPr>
                  <w:rFonts w:ascii="標楷體" w:eastAsia="標楷體" w:hAnsi="標楷體" w:hint="eastAsia"/>
                </w:rPr>
                <w:t>L1001</w:t>
              </w:r>
            </w:ins>
            <w:ins w:id="23705" w:author="Fegie" w:date="2021-05-02T00:13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3706" w:author="Fegie" w:date="2021-05-05T17:10:00Z">
              <w:r w:rsidR="00DD0376">
                <w:rPr>
                  <w:rFonts w:ascii="標楷體" w:eastAsia="標楷體" w:hAnsi="標楷體" w:hint="eastAsia"/>
                  <w:lang w:eastAsia="zh-HK"/>
                </w:rPr>
                <w:t>已設定</w:t>
              </w:r>
            </w:ins>
            <w:ins w:id="23707" w:author="Fegie" w:date="2021-05-02T00:13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23708" w:author="Fegie" w:date="2021-05-05T17:10:00Z">
              <w:r w:rsidR="00DD0376">
                <w:rPr>
                  <w:rFonts w:ascii="標楷體" w:eastAsia="標楷體" w:hAnsi="標楷體" w:hint="eastAsia"/>
                </w:rPr>
                <w:t>、「未設定」</w:t>
              </w:r>
            </w:ins>
            <w:ins w:id="23709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17A2DD9" w14:textId="18D2AFF3" w:rsidR="0058232A" w:rsidRDefault="0058232A" w:rsidP="001B4B49">
            <w:pPr>
              <w:rPr>
                <w:ins w:id="23710" w:author="Fegie" w:date="2021-05-02T00:13:00Z"/>
                <w:rFonts w:ascii="標楷體" w:eastAsia="標楷體" w:hAnsi="標楷體"/>
                <w:lang w:eastAsia="zh-HK"/>
              </w:rPr>
            </w:pPr>
            <w:ins w:id="23711" w:author="Fegie" w:date="2021-05-05T17:13:00Z">
              <w:r>
                <w:rPr>
                  <w:rFonts w:ascii="標楷體" w:eastAsia="標楷體" w:hAnsi="標楷體" w:hint="eastAsia"/>
                </w:rPr>
                <w:t>2.直接進入【L1109】</w:t>
              </w:r>
            </w:ins>
            <w:ins w:id="23712" w:author="Fegie" w:date="2021-05-05T17:19:00Z"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E080700" w14:textId="5E4F3320" w:rsidR="00D04096" w:rsidRDefault="0058232A" w:rsidP="001B4B49">
            <w:pPr>
              <w:rPr>
                <w:ins w:id="23713" w:author="Fegie" w:date="2021-05-02T00:13:00Z"/>
                <w:rFonts w:ascii="標楷體" w:eastAsia="標楷體" w:hAnsi="標楷體"/>
                <w:lang w:eastAsia="zh-HK"/>
              </w:rPr>
            </w:pPr>
            <w:ins w:id="23714" w:author="Fegie" w:date="2021-05-05T17:13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3715" w:author="Fegie" w:date="2021-05-02T00:13:00Z">
              <w:r w:rsidR="00D04096">
                <w:rPr>
                  <w:rFonts w:ascii="標楷體" w:eastAsia="標楷體" w:hAnsi="標楷體" w:hint="eastAsia"/>
                </w:rPr>
                <w:t>.</w:t>
              </w:r>
              <w:r w:rsidR="00D04096"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 w:rsidR="00D04096">
                <w:rPr>
                  <w:rFonts w:ascii="標楷體" w:eastAsia="標楷體" w:hAnsi="標楷體" w:hint="eastAsia"/>
                </w:rPr>
                <w:t>,</w:t>
              </w:r>
              <w:r w:rsidR="00D04096"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23716" w:author="Fegie" w:date="2021-05-05T17:10:00Z">
              <w:r w:rsidR="00DD0376">
                <w:rPr>
                  <w:rFonts w:ascii="標楷體" w:eastAsia="標楷體" w:hAnsi="標楷體" w:hint="eastAsia"/>
                  <w:lang w:eastAsia="zh-HK"/>
                </w:rPr>
                <w:t>客戶同意</w:t>
              </w:r>
            </w:ins>
            <w:ins w:id="23717" w:author="Fegie" w:date="2021-05-02T00:13:00Z">
              <w:r w:rsidR="00D04096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511A4F25" w14:textId="77777777" w:rsidTr="001B4B49">
        <w:trPr>
          <w:ins w:id="23718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98F91" w14:textId="1BB5C611" w:rsidR="00D04096" w:rsidRDefault="00B874C9" w:rsidP="001B4B49">
            <w:pPr>
              <w:jc w:val="center"/>
              <w:rPr>
                <w:ins w:id="23719" w:author="Fegie" w:date="2021-05-02T00:13:00Z"/>
                <w:rFonts w:ascii="標楷體" w:eastAsia="標楷體" w:hAnsi="標楷體"/>
              </w:rPr>
            </w:pPr>
            <w:ins w:id="23720" w:author="Fegie" w:date="2021-05-05T17:09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57336" w14:textId="77777777" w:rsidR="00D04096" w:rsidRDefault="00D04096" w:rsidP="001B4B49">
            <w:pPr>
              <w:rPr>
                <w:ins w:id="23721" w:author="Fegie" w:date="2021-05-02T00:13:00Z"/>
                <w:rFonts w:ascii="標楷體" w:eastAsia="標楷體" w:hAnsi="標楷體"/>
                <w:lang w:eastAsia="zh-HK"/>
              </w:rPr>
            </w:pPr>
            <w:ins w:id="2372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1A7AC" w14:textId="397B4645" w:rsidR="00D04096" w:rsidRDefault="00D04096" w:rsidP="001B4B49">
            <w:pPr>
              <w:rPr>
                <w:ins w:id="23723" w:author="Fegie" w:date="2021-05-02T00:13:00Z"/>
                <w:rFonts w:ascii="標楷體" w:eastAsia="標楷體" w:hAnsi="標楷體"/>
                <w:lang w:eastAsia="zh-HK"/>
              </w:rPr>
            </w:pPr>
            <w:ins w:id="23724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23725" w:author="Fegie" w:date="2021-05-05T17:09:00Z">
              <w:r w:rsidR="00B874C9">
                <w:rPr>
                  <w:rFonts w:ascii="標楷體" w:eastAsia="標楷體" w:hAnsi="標楷體" w:hint="eastAsia"/>
                  <w:lang w:eastAsia="zh-HK"/>
                </w:rPr>
                <w:t>維護</w:t>
              </w:r>
            </w:ins>
            <w:ins w:id="23726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73CDF912" w14:textId="77777777" w:rsidR="00D04096" w:rsidRDefault="00D04096" w:rsidP="00D04096">
      <w:pPr>
        <w:rPr>
          <w:ins w:id="23727" w:author="Fegie" w:date="2021-05-02T00:13:00Z"/>
          <w:rFonts w:ascii="標楷體" w:eastAsia="標楷體" w:hAnsi="標楷體"/>
        </w:rPr>
      </w:pPr>
    </w:p>
    <w:p w14:paraId="3FD91B3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728" w:author="Fegie" w:date="2021-05-02T00:13:00Z"/>
        </w:rPr>
      </w:pPr>
      <w:ins w:id="23729" w:author="Fegie" w:date="2021-05-02T00:13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3730" w:author="Fegie" w:date="2021-05-05T17:20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08"/>
        <w:gridCol w:w="834"/>
        <w:gridCol w:w="1211"/>
        <w:gridCol w:w="700"/>
        <w:gridCol w:w="2781"/>
        <w:gridCol w:w="539"/>
        <w:gridCol w:w="577"/>
        <w:gridCol w:w="3270"/>
        <w:tblGridChange w:id="23731">
          <w:tblGrid>
            <w:gridCol w:w="502"/>
            <w:gridCol w:w="6"/>
            <w:gridCol w:w="790"/>
            <w:gridCol w:w="44"/>
            <w:gridCol w:w="1211"/>
            <w:gridCol w:w="281"/>
            <w:gridCol w:w="419"/>
            <w:gridCol w:w="257"/>
            <w:gridCol w:w="2106"/>
            <w:gridCol w:w="418"/>
            <w:gridCol w:w="113"/>
            <w:gridCol w:w="426"/>
            <w:gridCol w:w="151"/>
            <w:gridCol w:w="426"/>
            <w:gridCol w:w="3270"/>
          </w:tblGrid>
        </w:tblGridChange>
      </w:tblGrid>
      <w:tr w:rsidR="00D04096" w14:paraId="7903A286" w14:textId="77777777" w:rsidTr="0058232A">
        <w:trPr>
          <w:trHeight w:val="388"/>
          <w:jc w:val="center"/>
          <w:ins w:id="23732" w:author="Fegie" w:date="2021-05-02T00:13:00Z"/>
          <w:trPrChange w:id="23733" w:author="Fegie" w:date="2021-05-05T17:20:00Z">
            <w:trPr>
              <w:trHeight w:val="388"/>
              <w:jc w:val="center"/>
            </w:trPr>
          </w:trPrChange>
        </w:trPr>
        <w:tc>
          <w:tcPr>
            <w:tcW w:w="5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34" w:author="Fegie" w:date="2021-05-05T17:20:00Z">
              <w:tcPr>
                <w:tcW w:w="51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6F66B4C" w14:textId="77777777" w:rsidR="00D04096" w:rsidRDefault="00D04096" w:rsidP="001B4B49">
            <w:pPr>
              <w:rPr>
                <w:ins w:id="23735" w:author="Fegie" w:date="2021-05-02T00:13:00Z"/>
                <w:rFonts w:ascii="標楷體" w:eastAsia="標楷體" w:hAnsi="標楷體"/>
              </w:rPr>
            </w:pPr>
            <w:ins w:id="23736" w:author="Fegie" w:date="2021-05-02T00:1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37" w:author="Fegie" w:date="2021-05-05T17:20:00Z">
              <w:tcPr>
                <w:tcW w:w="91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67EF350" w14:textId="77777777" w:rsidR="00D04096" w:rsidRDefault="00D04096" w:rsidP="001B4B49">
            <w:pPr>
              <w:rPr>
                <w:ins w:id="23738" w:author="Fegie" w:date="2021-05-02T00:13:00Z"/>
                <w:rFonts w:ascii="標楷體" w:eastAsia="標楷體" w:hAnsi="標楷體"/>
              </w:rPr>
            </w:pPr>
            <w:ins w:id="23739" w:author="Fegie" w:date="2021-05-02T00:1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8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40" w:author="Fegie" w:date="2021-05-05T17:20:00Z">
              <w:tcPr>
                <w:tcW w:w="5289" w:type="dxa"/>
                <w:gridSpan w:val="10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F492073" w14:textId="77777777" w:rsidR="00D04096" w:rsidRDefault="00D04096" w:rsidP="001B4B49">
            <w:pPr>
              <w:jc w:val="center"/>
              <w:rPr>
                <w:ins w:id="23741" w:author="Fegie" w:date="2021-05-02T00:13:00Z"/>
                <w:rFonts w:ascii="標楷體" w:eastAsia="標楷體" w:hAnsi="標楷體"/>
              </w:rPr>
            </w:pPr>
            <w:ins w:id="23742" w:author="Fegie" w:date="2021-05-02T00:1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43" w:author="Fegie" w:date="2021-05-05T17:20:00Z">
              <w:tcPr>
                <w:tcW w:w="369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36EB431" w14:textId="77777777" w:rsidR="00D04096" w:rsidRDefault="00D04096" w:rsidP="001B4B49">
            <w:pPr>
              <w:rPr>
                <w:ins w:id="23744" w:author="Fegie" w:date="2021-05-02T00:13:00Z"/>
                <w:rFonts w:ascii="標楷體" w:eastAsia="標楷體" w:hAnsi="標楷體"/>
              </w:rPr>
            </w:pPr>
            <w:ins w:id="23745" w:author="Fegie" w:date="2021-05-02T00:1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D04096" w14:paraId="1EAA4010" w14:textId="77777777" w:rsidTr="0058232A">
        <w:trPr>
          <w:trHeight w:val="244"/>
          <w:jc w:val="center"/>
          <w:ins w:id="23746" w:author="Fegie" w:date="2021-05-02T00:13:00Z"/>
          <w:trPrChange w:id="23747" w:author="Fegie" w:date="2021-05-05T17:20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3748" w:author="Fegie" w:date="2021-05-05T17:20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B7EF015" w14:textId="77777777" w:rsidR="00D04096" w:rsidRDefault="00D04096" w:rsidP="001B4B49">
            <w:pPr>
              <w:widowControl/>
              <w:rPr>
                <w:ins w:id="23749" w:author="Fegie" w:date="2021-05-02T00:13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3750" w:author="Fegie" w:date="2021-05-05T17:20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FCD23C7" w14:textId="77777777" w:rsidR="00D04096" w:rsidRDefault="00D04096" w:rsidP="001B4B49">
            <w:pPr>
              <w:widowControl/>
              <w:rPr>
                <w:ins w:id="23751" w:author="Fegie" w:date="2021-05-02T00:13:00Z"/>
                <w:rFonts w:ascii="標楷體" w:eastAsia="標楷體" w:hAnsi="標楷體"/>
              </w:rPr>
            </w:pPr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52" w:author="Fegie" w:date="2021-05-05T17:20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BE27471" w14:textId="77777777" w:rsidR="00D04096" w:rsidRDefault="00D04096" w:rsidP="001B4B49">
            <w:pPr>
              <w:rPr>
                <w:ins w:id="23753" w:author="Fegie" w:date="2021-05-02T00:13:00Z"/>
                <w:rFonts w:ascii="標楷體" w:eastAsia="標楷體" w:hAnsi="標楷體"/>
              </w:rPr>
            </w:pPr>
            <w:ins w:id="23754" w:author="Fegie" w:date="2021-05-02T00:13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55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999E34D" w14:textId="77777777" w:rsidR="00D04096" w:rsidRDefault="00D04096" w:rsidP="001B4B49">
            <w:pPr>
              <w:rPr>
                <w:ins w:id="23756" w:author="Fegie" w:date="2021-05-02T00:13:00Z"/>
                <w:rFonts w:ascii="標楷體" w:eastAsia="標楷體" w:hAnsi="標楷體"/>
              </w:rPr>
            </w:pPr>
            <w:ins w:id="23757" w:author="Fegie" w:date="2021-05-02T00:1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58" w:author="Fegie" w:date="2021-05-05T17:20:00Z">
              <w:tcPr>
                <w:tcW w:w="210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FB1C90F" w14:textId="77777777" w:rsidR="00D04096" w:rsidRDefault="00D04096" w:rsidP="001B4B49">
            <w:pPr>
              <w:rPr>
                <w:ins w:id="23759" w:author="Fegie" w:date="2021-05-02T00:13:00Z"/>
                <w:rFonts w:ascii="標楷體" w:eastAsia="標楷體" w:hAnsi="標楷體"/>
              </w:rPr>
            </w:pPr>
            <w:ins w:id="23760" w:author="Fegie" w:date="2021-05-02T00:1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61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27AEDE3" w14:textId="77777777" w:rsidR="00D04096" w:rsidRDefault="00D04096" w:rsidP="001B4B49">
            <w:pPr>
              <w:rPr>
                <w:ins w:id="23762" w:author="Fegie" w:date="2021-05-02T00:13:00Z"/>
                <w:rFonts w:ascii="標楷體" w:eastAsia="標楷體" w:hAnsi="標楷體"/>
              </w:rPr>
            </w:pPr>
            <w:ins w:id="23763" w:author="Fegie" w:date="2021-05-02T00:1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3764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104E21A" w14:textId="77777777" w:rsidR="00D04096" w:rsidRDefault="00D04096" w:rsidP="001B4B49">
            <w:pPr>
              <w:rPr>
                <w:ins w:id="23765" w:author="Fegie" w:date="2021-05-02T00:13:00Z"/>
                <w:rFonts w:ascii="標楷體" w:eastAsia="標楷體" w:hAnsi="標楷體"/>
              </w:rPr>
            </w:pPr>
            <w:ins w:id="23766" w:author="Fegie" w:date="2021-05-02T00:1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3767" w:author="Fegie" w:date="2021-05-05T17:2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362C19C" w14:textId="77777777" w:rsidR="00D04096" w:rsidRDefault="00D04096" w:rsidP="001B4B49">
            <w:pPr>
              <w:widowControl/>
              <w:rPr>
                <w:ins w:id="23768" w:author="Fegie" w:date="2021-05-02T00:13:00Z"/>
                <w:rFonts w:ascii="標楷體" w:eastAsia="標楷體" w:hAnsi="標楷體"/>
              </w:rPr>
            </w:pPr>
          </w:p>
        </w:tc>
      </w:tr>
      <w:tr w:rsidR="00D04096" w14:paraId="3CD91FB0" w14:textId="77777777" w:rsidTr="0058232A">
        <w:trPr>
          <w:trHeight w:val="291"/>
          <w:jc w:val="center"/>
          <w:ins w:id="23769" w:author="Fegie" w:date="2021-05-02T00:13:00Z"/>
          <w:trPrChange w:id="23770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71" w:author="Fegie" w:date="2021-05-05T17:20:00Z">
              <w:tcPr>
                <w:tcW w:w="51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46856BF" w14:textId="77777777" w:rsidR="00D04096" w:rsidRDefault="00D04096" w:rsidP="001B4B49">
            <w:pPr>
              <w:rPr>
                <w:ins w:id="23772" w:author="Fegie" w:date="2021-05-02T00:13:00Z"/>
                <w:rFonts w:ascii="標楷體" w:eastAsia="標楷體" w:hAnsi="標楷體"/>
              </w:rPr>
            </w:pPr>
            <w:ins w:id="23773" w:author="Fegie" w:date="2021-05-02T00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74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1D481F4" w14:textId="77777777" w:rsidR="00D04096" w:rsidRDefault="00D04096" w:rsidP="001B4B49">
            <w:pPr>
              <w:rPr>
                <w:ins w:id="23775" w:author="Fegie" w:date="2021-05-02T00:13:00Z"/>
                <w:rFonts w:ascii="標楷體" w:eastAsia="標楷體" w:hAnsi="標楷體"/>
              </w:rPr>
            </w:pPr>
            <w:ins w:id="23776" w:author="Fegie" w:date="2021-05-02T00:1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77" w:author="Fegie" w:date="2021-05-05T17:20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8A39B1" w14:textId="77777777" w:rsidR="00D04096" w:rsidRDefault="00D04096" w:rsidP="001B4B49">
            <w:pPr>
              <w:rPr>
                <w:ins w:id="23778" w:author="Fegie" w:date="2021-05-02T00:13:00Z"/>
                <w:rFonts w:ascii="標楷體" w:eastAsia="標楷體" w:hAnsi="標楷體"/>
              </w:rPr>
            </w:pP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79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D42328" w14:textId="77777777" w:rsidR="00D04096" w:rsidRDefault="00D04096" w:rsidP="001B4B49">
            <w:pPr>
              <w:rPr>
                <w:ins w:id="23780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81" w:author="Fegie" w:date="2021-05-05T17:20:00Z">
              <w:tcPr>
                <w:tcW w:w="210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555F92" w14:textId="77777777" w:rsidR="00D04096" w:rsidRDefault="00D04096" w:rsidP="001B4B49">
            <w:pPr>
              <w:rPr>
                <w:ins w:id="23782" w:author="Fegie" w:date="2021-05-02T00:13:00Z"/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83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4013B1" w14:textId="77777777" w:rsidR="00D04096" w:rsidRDefault="00D04096" w:rsidP="001B4B49">
            <w:pPr>
              <w:rPr>
                <w:ins w:id="23784" w:author="Fegie" w:date="2021-05-02T00:13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85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405B38" w14:textId="77777777" w:rsidR="00D04096" w:rsidRDefault="00D04096" w:rsidP="001B4B49">
            <w:pPr>
              <w:rPr>
                <w:ins w:id="23786" w:author="Fegie" w:date="2021-05-02T00:13:00Z"/>
                <w:rFonts w:ascii="標楷體" w:eastAsia="標楷體" w:hAnsi="標楷體"/>
              </w:rPr>
            </w:pPr>
            <w:ins w:id="23787" w:author="Fegie" w:date="2021-05-02T00:1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88" w:author="Fegie" w:date="2021-05-05T17:20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0F85F2A" w14:textId="77777777" w:rsidR="00D04096" w:rsidRDefault="00D04096" w:rsidP="001B4B49">
            <w:pPr>
              <w:rPr>
                <w:ins w:id="23789" w:author="Fegie" w:date="2021-05-02T00:13:00Z"/>
                <w:rFonts w:ascii="標楷體" w:eastAsia="標楷體" w:hAnsi="標楷體"/>
              </w:rPr>
            </w:pPr>
            <w:ins w:id="23790" w:author="Fegie" w:date="2021-05-02T00:13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367B6B6" w14:textId="653CEFE8" w:rsidR="00D04096" w:rsidRDefault="00D04096" w:rsidP="001B4B49">
            <w:pPr>
              <w:rPr>
                <w:ins w:id="23791" w:author="Fegie" w:date="2021-05-02T00:13:00Z"/>
                <w:rFonts w:ascii="標楷體" w:eastAsia="標楷體" w:hAnsi="標楷體"/>
              </w:rPr>
            </w:pPr>
            <w:ins w:id="2379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</w:tr>
      <w:tr w:rsidR="00D04096" w14:paraId="5EB7E54E" w14:textId="77777777" w:rsidTr="0058232A">
        <w:trPr>
          <w:trHeight w:val="291"/>
          <w:jc w:val="center"/>
          <w:ins w:id="23793" w:author="Fegie" w:date="2021-05-02T00:13:00Z"/>
          <w:trPrChange w:id="23794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95" w:author="Fegie" w:date="2021-05-05T17:20:00Z">
              <w:tcPr>
                <w:tcW w:w="51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0A165EC" w14:textId="77777777" w:rsidR="00D04096" w:rsidRDefault="00D04096" w:rsidP="001B4B49">
            <w:pPr>
              <w:rPr>
                <w:ins w:id="23796" w:author="Fegie" w:date="2021-05-02T00:13:00Z"/>
                <w:rFonts w:ascii="標楷體" w:eastAsia="標楷體" w:hAnsi="標楷體"/>
              </w:rPr>
            </w:pPr>
            <w:ins w:id="23797" w:author="Fegie" w:date="2021-05-02T00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98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ACFF768" w14:textId="49768A74" w:rsidR="00D04096" w:rsidRDefault="0058232A" w:rsidP="001B4B49">
            <w:pPr>
              <w:rPr>
                <w:ins w:id="23799" w:author="Fegie" w:date="2021-05-02T00:13:00Z"/>
                <w:rFonts w:ascii="標楷體" w:eastAsia="標楷體" w:hAnsi="標楷體"/>
              </w:rPr>
            </w:pPr>
            <w:ins w:id="23800" w:author="Fegie" w:date="2021-05-05T17:12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01" w:author="Fegie" w:date="2021-05-05T17:20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753478C" w14:textId="2FA46EAE" w:rsidR="00D04096" w:rsidRDefault="00D04096" w:rsidP="001B4B49">
            <w:pPr>
              <w:rPr>
                <w:ins w:id="23802" w:author="Fegie" w:date="2021-05-02T00:13:00Z"/>
                <w:rFonts w:ascii="標楷體" w:eastAsia="標楷體" w:hAnsi="標楷體"/>
              </w:rPr>
            </w:pPr>
            <w:ins w:id="23803" w:author="Fegie" w:date="2021-05-02T00:13:00Z">
              <w:del w:id="23804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3805" w:author="Fegie" w:date="2021-05-05T17:12:00Z">
              <w:del w:id="23806" w:author="家榮 張" w:date="2021-05-06T18:55:00Z">
                <w:r w:rsidR="0058232A" w:rsidDel="00A7651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23807" w:author="Fegie" w:date="2021-05-02T00:13:00Z">
              <w:del w:id="23808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3809" w:author="家榮 張" w:date="2021-05-06T18:55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10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EC7596" w14:textId="77777777" w:rsidR="00D04096" w:rsidRDefault="00D04096" w:rsidP="001B4B49">
            <w:pPr>
              <w:rPr>
                <w:ins w:id="23811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12" w:author="Fegie" w:date="2021-05-05T17:20:00Z">
              <w:tcPr>
                <w:tcW w:w="210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67F062" w14:textId="77777777" w:rsidR="00D04096" w:rsidRDefault="00D04096" w:rsidP="001B4B49">
            <w:pPr>
              <w:rPr>
                <w:ins w:id="23813" w:author="Fegie" w:date="2021-05-02T00:13:00Z"/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14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07DA0DD" w14:textId="77777777" w:rsidR="00D04096" w:rsidRDefault="00D04096" w:rsidP="001B4B49">
            <w:pPr>
              <w:rPr>
                <w:ins w:id="23815" w:author="Fegie" w:date="2021-05-02T00:13:00Z"/>
                <w:rFonts w:ascii="標楷體" w:eastAsia="標楷體" w:hAnsi="標楷體"/>
              </w:rPr>
            </w:pPr>
            <w:ins w:id="23816" w:author="Fegie" w:date="2021-05-02T00:1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17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912025" w14:textId="77777777" w:rsidR="00D04096" w:rsidRDefault="00D04096" w:rsidP="001B4B49">
            <w:pPr>
              <w:rPr>
                <w:ins w:id="23818" w:author="Fegie" w:date="2021-05-02T00:13:00Z"/>
                <w:rFonts w:ascii="標楷體" w:eastAsia="標楷體" w:hAnsi="標楷體"/>
              </w:rPr>
            </w:pPr>
            <w:ins w:id="23819" w:author="Fegie" w:date="2021-05-02T00:1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20" w:author="Fegie" w:date="2021-05-05T17:20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8FF2A49" w14:textId="35F5F4ED" w:rsidR="00D04096" w:rsidRPr="0058232A" w:rsidRDefault="0058232A">
            <w:pPr>
              <w:rPr>
                <w:ins w:id="23821" w:author="Fegie" w:date="2021-05-05T17:13:00Z"/>
                <w:rFonts w:ascii="標楷體" w:eastAsia="標楷體" w:hAnsi="標楷體"/>
                <w:rPrChange w:id="23822" w:author="Fegie" w:date="2021-05-05T17:14:00Z">
                  <w:rPr>
                    <w:ins w:id="23823" w:author="Fegie" w:date="2021-05-05T17:13:00Z"/>
                  </w:rPr>
                </w:rPrChange>
              </w:rPr>
            </w:pPr>
            <w:ins w:id="23824" w:author="Fegie" w:date="2021-05-05T17:1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825" w:author="Fegie" w:date="2021-05-05T17:13:00Z">
              <w:r w:rsidRPr="0058232A">
                <w:rPr>
                  <w:rFonts w:ascii="標楷體" w:eastAsia="標楷體" w:hAnsi="標楷體" w:hint="eastAsia"/>
                  <w:rPrChange w:id="23826" w:author="Fegie" w:date="2021-05-05T17:14:00Z">
                    <w:rPr>
                      <w:rFonts w:hint="eastAsia"/>
                    </w:rPr>
                  </w:rPrChange>
                </w:rPr>
                <w:t>直接進入</w:t>
              </w:r>
              <w:r w:rsidRPr="0058232A">
                <w:rPr>
                  <w:rFonts w:ascii="標楷體" w:eastAsia="標楷體" w:hAnsi="標楷體"/>
                  <w:rPrChange w:id="23827" w:author="Fegie" w:date="2021-05-05T17:14:00Z">
                    <w:rPr/>
                  </w:rPrChange>
                </w:rPr>
                <w:t>L1109</w:t>
              </w:r>
              <w:r w:rsidRPr="0058232A">
                <w:rPr>
                  <w:rFonts w:ascii="標楷體" w:eastAsia="標楷體" w:hAnsi="標楷體" w:hint="eastAsia"/>
                  <w:rPrChange w:id="23828" w:author="Fegie" w:date="2021-05-05T17:14:00Z">
                    <w:rPr>
                      <w:rFonts w:hint="eastAsia"/>
                    </w:rPr>
                  </w:rPrChange>
                </w:rPr>
                <w:t>時，</w:t>
              </w:r>
            </w:ins>
            <w:ins w:id="23829" w:author="Fegie" w:date="2021-05-05T17:15:00Z">
              <w:r>
                <w:rPr>
                  <w:rFonts w:ascii="標楷體" w:eastAsia="標楷體" w:hAnsi="標楷體" w:hint="eastAsia"/>
                </w:rPr>
                <w:t>二選一</w:t>
              </w:r>
            </w:ins>
            <w:ins w:id="23830" w:author="Fegie" w:date="2021-05-05T17:13:00Z">
              <w:r w:rsidRPr="0058232A">
                <w:rPr>
                  <w:rFonts w:ascii="標楷體" w:eastAsia="標楷體" w:hAnsi="標楷體" w:hint="eastAsia"/>
                  <w:rPrChange w:id="23831" w:author="Fegie" w:date="2021-05-05T17:14:00Z">
                    <w:rPr>
                      <w:rFonts w:hint="eastAsia"/>
                    </w:rPr>
                  </w:rPrChange>
                </w:rPr>
                <w:t>輸入</w:t>
              </w:r>
            </w:ins>
          </w:p>
          <w:p w14:paraId="5D2139EB" w14:textId="752B52DB" w:rsidR="0058232A" w:rsidRPr="0058232A" w:rsidRDefault="0058232A">
            <w:pPr>
              <w:rPr>
                <w:ins w:id="23832" w:author="Fegie" w:date="2021-05-02T00:13:00Z"/>
                <w:rFonts w:ascii="標楷體" w:eastAsia="標楷體" w:hAnsi="標楷體"/>
                <w:rPrChange w:id="23833" w:author="Fegie" w:date="2021-05-05T17:14:00Z">
                  <w:rPr>
                    <w:ins w:id="23834" w:author="Fegie" w:date="2021-05-02T00:13:00Z"/>
                  </w:rPr>
                </w:rPrChange>
              </w:rPr>
            </w:pPr>
            <w:ins w:id="23835" w:author="Fegie" w:date="2021-05-05T17:14:00Z">
              <w:r>
                <w:rPr>
                  <w:rFonts w:ascii="標楷體" w:eastAsia="標楷體" w:hAnsi="標楷體" w:hint="eastAsia"/>
                </w:rPr>
                <w:t>2.【L1001】點擊「</w:t>
              </w:r>
              <w:r>
                <w:rPr>
                  <w:rFonts w:ascii="標楷體" w:eastAsia="標楷體" w:hAnsi="標楷體" w:hint="eastAsia"/>
                  <w:lang w:eastAsia="zh-HK"/>
                </w:rPr>
                <w:t>已設定</w:t>
              </w:r>
              <w:r>
                <w:rPr>
                  <w:rFonts w:ascii="標楷體" w:eastAsia="標楷體" w:hAnsi="標楷體" w:hint="eastAsia"/>
                </w:rPr>
                <w:t>」、「未設定」時自動顯示不可輸入</w:t>
              </w:r>
            </w:ins>
          </w:p>
        </w:tc>
      </w:tr>
      <w:tr w:rsidR="0058232A" w14:paraId="5430D496" w14:textId="77777777" w:rsidTr="0058232A">
        <w:trPr>
          <w:trHeight w:val="291"/>
          <w:jc w:val="center"/>
          <w:ins w:id="23836" w:author="Fegie" w:date="2021-05-02T00:13:00Z"/>
          <w:trPrChange w:id="23837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38" w:author="Fegie" w:date="2021-05-05T17:20:00Z">
              <w:tcPr>
                <w:tcW w:w="51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E4C19E" w14:textId="77777777" w:rsidR="0058232A" w:rsidRDefault="0058232A" w:rsidP="0058232A">
            <w:pPr>
              <w:rPr>
                <w:ins w:id="23839" w:author="Fegie" w:date="2021-05-02T00:13:00Z"/>
                <w:rFonts w:ascii="標楷體" w:eastAsia="標楷體" w:hAnsi="標楷體"/>
              </w:rPr>
            </w:pPr>
            <w:ins w:id="23840" w:author="Fegie" w:date="2021-05-02T00:1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41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5E4B3E6" w14:textId="09D0A647" w:rsidR="0058232A" w:rsidRDefault="0058232A" w:rsidP="0058232A">
            <w:pPr>
              <w:rPr>
                <w:ins w:id="23842" w:author="Fegie" w:date="2021-05-02T00:13:00Z"/>
                <w:rFonts w:ascii="標楷體" w:eastAsia="標楷體" w:hAnsi="標楷體"/>
              </w:rPr>
            </w:pPr>
            <w:ins w:id="23843" w:author="Fegie" w:date="2021-05-05T17:12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44" w:author="Fegie" w:date="2021-05-05T17:20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D64ECF" w14:textId="7B14F7FD" w:rsidR="0058232A" w:rsidRDefault="0058232A" w:rsidP="0058232A">
            <w:pPr>
              <w:rPr>
                <w:ins w:id="23845" w:author="Fegie" w:date="2021-05-02T00:13:00Z"/>
                <w:rFonts w:ascii="標楷體" w:eastAsia="標楷體" w:hAnsi="標楷體"/>
              </w:rPr>
            </w:pPr>
            <w:ins w:id="23846" w:author="Fegie" w:date="2021-05-05T17:12:00Z">
              <w:del w:id="23847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X(07)</w:delText>
                </w:r>
              </w:del>
            </w:ins>
            <w:ins w:id="23848" w:author="家榮 張" w:date="2021-05-06T18:55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49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599FCEB" w14:textId="0EEAD1A3" w:rsidR="0058232A" w:rsidRDefault="0058232A" w:rsidP="0058232A">
            <w:pPr>
              <w:rPr>
                <w:ins w:id="23850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51" w:author="Fegie" w:date="2021-05-05T17:20:00Z">
              <w:tcPr>
                <w:tcW w:w="210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88932C" w14:textId="77777777" w:rsidR="0058232A" w:rsidRDefault="0058232A" w:rsidP="0058232A">
            <w:pPr>
              <w:rPr>
                <w:ins w:id="23852" w:author="Fegie" w:date="2021-05-02T00:13:00Z"/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53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82DA9F" w14:textId="7D58CD06" w:rsidR="0058232A" w:rsidRDefault="0058232A" w:rsidP="0058232A">
            <w:pPr>
              <w:rPr>
                <w:ins w:id="23854" w:author="Fegie" w:date="2021-05-02T00:13:00Z"/>
                <w:rFonts w:ascii="標楷體" w:eastAsia="標楷體" w:hAnsi="標楷體"/>
              </w:rPr>
            </w:pPr>
            <w:ins w:id="23855" w:author="Fegie" w:date="2021-05-05T17:1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56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809E538" w14:textId="08B7842C" w:rsidR="0058232A" w:rsidRDefault="0058232A" w:rsidP="0058232A">
            <w:pPr>
              <w:rPr>
                <w:ins w:id="23857" w:author="Fegie" w:date="2021-05-02T00:13:00Z"/>
                <w:rFonts w:ascii="標楷體" w:eastAsia="標楷體" w:hAnsi="標楷體"/>
              </w:rPr>
            </w:pPr>
            <w:ins w:id="23858" w:author="Fegie" w:date="2021-05-05T17:1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59" w:author="Fegie" w:date="2021-05-05T17:20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EAB7EEB" w14:textId="4A8E8A43" w:rsidR="0058232A" w:rsidRPr="0058232A" w:rsidRDefault="0058232A" w:rsidP="0058232A">
            <w:pPr>
              <w:rPr>
                <w:ins w:id="23860" w:author="Fegie" w:date="2021-05-02T00:13:00Z"/>
                <w:rFonts w:ascii="標楷體" w:eastAsia="標楷體" w:hAnsi="標楷體"/>
              </w:rPr>
            </w:pPr>
            <w:ins w:id="23861" w:author="Fegie" w:date="2021-05-05T17:15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直接進入L1109時，</w:t>
              </w:r>
              <w:r>
                <w:rPr>
                  <w:rFonts w:ascii="標楷體" w:eastAsia="標楷體" w:hAnsi="標楷體" w:hint="eastAsia"/>
                </w:rPr>
                <w:t>二選一</w:t>
              </w:r>
              <w:r w:rsidRPr="00922DF2">
                <w:rPr>
                  <w:rFonts w:ascii="標楷體" w:eastAsia="標楷體" w:hAnsi="標楷體" w:hint="eastAsia"/>
                </w:rPr>
                <w:t>輸入</w:t>
              </w:r>
            </w:ins>
          </w:p>
        </w:tc>
      </w:tr>
      <w:tr w:rsidR="0058232A" w14:paraId="06AE05B7" w14:textId="77777777" w:rsidTr="0058232A">
        <w:trPr>
          <w:trHeight w:val="291"/>
          <w:jc w:val="center"/>
          <w:ins w:id="23862" w:author="Fegie" w:date="2021-05-02T00:13:00Z"/>
          <w:trPrChange w:id="23863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64" w:author="Fegie" w:date="2021-05-05T17:20:00Z">
              <w:tcPr>
                <w:tcW w:w="51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05868D0" w14:textId="77777777" w:rsidR="0058232A" w:rsidRDefault="0058232A" w:rsidP="0058232A">
            <w:pPr>
              <w:rPr>
                <w:ins w:id="23865" w:author="Fegie" w:date="2021-05-02T00:13:00Z"/>
                <w:rFonts w:ascii="標楷體" w:eastAsia="標楷體" w:hAnsi="標楷體"/>
              </w:rPr>
            </w:pPr>
            <w:ins w:id="23866" w:author="Fegie" w:date="2021-05-02T00:13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67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AB9EA1A" w14:textId="6C8A54B3" w:rsidR="0058232A" w:rsidRDefault="0058232A" w:rsidP="0058232A">
            <w:pPr>
              <w:rPr>
                <w:ins w:id="23868" w:author="Fegie" w:date="2021-05-02T00:13:00Z"/>
                <w:rFonts w:ascii="標楷體" w:eastAsia="標楷體" w:hAnsi="標楷體"/>
              </w:rPr>
            </w:pPr>
            <w:ins w:id="23869" w:author="Fegie" w:date="2021-05-05T17:15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70" w:author="Fegie" w:date="2021-05-05T17:20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56A8B6" w14:textId="757F4B0D" w:rsidR="0058232A" w:rsidRDefault="0058232A" w:rsidP="0058232A">
            <w:pPr>
              <w:rPr>
                <w:ins w:id="23871" w:author="Fegie" w:date="2021-05-02T00:13:00Z"/>
                <w:rFonts w:ascii="標楷體" w:eastAsia="標楷體" w:hAnsi="標楷體"/>
              </w:rPr>
            </w:pP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72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93099D" w14:textId="4CB537D6" w:rsidR="0058232A" w:rsidRDefault="0058232A" w:rsidP="0058232A">
            <w:pPr>
              <w:rPr>
                <w:ins w:id="23873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74" w:author="Fegie" w:date="2021-05-05T17:20:00Z">
              <w:tcPr>
                <w:tcW w:w="210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E4880E" w14:textId="77777777" w:rsidR="0058232A" w:rsidRDefault="0058232A" w:rsidP="0058232A">
            <w:pPr>
              <w:rPr>
                <w:ins w:id="23875" w:author="Fegie" w:date="2021-05-02T00:13:00Z"/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76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444785" w14:textId="77777777" w:rsidR="0058232A" w:rsidRDefault="0058232A" w:rsidP="0058232A">
            <w:pPr>
              <w:rPr>
                <w:ins w:id="23877" w:author="Fegie" w:date="2021-05-02T00:13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78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F788943" w14:textId="77777777" w:rsidR="0058232A" w:rsidRDefault="0058232A" w:rsidP="0058232A">
            <w:pPr>
              <w:rPr>
                <w:ins w:id="23879" w:author="Fegie" w:date="2021-05-02T00:13:00Z"/>
                <w:rFonts w:ascii="標楷體" w:eastAsia="標楷體" w:hAnsi="標楷體"/>
              </w:rPr>
            </w:pPr>
            <w:ins w:id="23880" w:author="Fegie" w:date="2021-05-02T00:1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81" w:author="Fegie" w:date="2021-05-05T17:20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36C847" w14:textId="0C1374D9" w:rsidR="0058232A" w:rsidRDefault="0058232A" w:rsidP="0058232A">
            <w:pPr>
              <w:rPr>
                <w:ins w:id="23882" w:author="Fegie" w:date="2021-05-02T00:13:00Z"/>
                <w:rFonts w:ascii="標楷體" w:eastAsia="標楷體" w:hAnsi="標楷體"/>
              </w:rPr>
            </w:pPr>
            <w:ins w:id="23883" w:author="Fegie" w:date="2021-05-05T17:15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58232A" w14:paraId="1532A255" w14:textId="77777777" w:rsidTr="0058232A">
        <w:trPr>
          <w:trHeight w:val="291"/>
          <w:jc w:val="center"/>
          <w:ins w:id="23884" w:author="Fegie" w:date="2021-05-02T00:13:00Z"/>
          <w:trPrChange w:id="23885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86" w:author="Fegie" w:date="2021-05-05T17:20:00Z">
              <w:tcPr>
                <w:tcW w:w="51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D1E009D" w14:textId="77777777" w:rsidR="0058232A" w:rsidRDefault="0058232A" w:rsidP="0058232A">
            <w:pPr>
              <w:rPr>
                <w:ins w:id="23887" w:author="Fegie" w:date="2021-05-02T00:13:00Z"/>
                <w:rFonts w:ascii="標楷體" w:eastAsia="標楷體" w:hAnsi="標楷體"/>
              </w:rPr>
            </w:pPr>
            <w:ins w:id="23888" w:author="Fegie" w:date="2021-05-02T00:1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89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0A7DA5" w14:textId="6F5DC672" w:rsidR="0058232A" w:rsidRDefault="0058232A" w:rsidP="0058232A">
            <w:pPr>
              <w:rPr>
                <w:ins w:id="23890" w:author="Fegie" w:date="2021-05-02T00:13:00Z"/>
                <w:rFonts w:ascii="標楷體" w:eastAsia="標楷體" w:hAnsi="標楷體"/>
              </w:rPr>
            </w:pPr>
            <w:ins w:id="23891" w:author="Fegie" w:date="2021-05-05T17:16:00Z">
              <w:r>
                <w:rPr>
                  <w:rFonts w:ascii="標楷體" w:eastAsia="標楷體" w:hAnsi="標楷體" w:hint="eastAsia"/>
                </w:rPr>
                <w:t>分公司代號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92" w:author="Fegie" w:date="2021-05-05T17:20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831163" w14:textId="77777777" w:rsidR="0058232A" w:rsidRDefault="0058232A" w:rsidP="0058232A">
            <w:pPr>
              <w:rPr>
                <w:ins w:id="23893" w:author="Fegie" w:date="2021-05-02T00:13:00Z"/>
                <w:rFonts w:ascii="標楷體" w:eastAsia="標楷體" w:hAnsi="標楷體"/>
              </w:rPr>
            </w:pP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94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3ED2C3" w14:textId="7C6B4EFD" w:rsidR="0058232A" w:rsidRDefault="0058232A" w:rsidP="0058232A">
            <w:pPr>
              <w:rPr>
                <w:ins w:id="23895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96" w:author="Fegie" w:date="2021-05-05T17:20:00Z">
              <w:tcPr>
                <w:tcW w:w="210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286DD7" w14:textId="01F75584" w:rsidR="0058232A" w:rsidRDefault="0058232A" w:rsidP="0058232A">
            <w:pPr>
              <w:rPr>
                <w:ins w:id="23897" w:author="Fegie" w:date="2021-05-02T00:13:00Z"/>
                <w:rFonts w:ascii="標楷體" w:eastAsia="標楷體" w:hAnsi="標楷體"/>
              </w:rPr>
            </w:pPr>
            <w:ins w:id="23898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SubCompanyCode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3899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"_(17).附件17"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3900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3901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02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0A9345" w14:textId="77777777" w:rsidR="0058232A" w:rsidRDefault="0058232A" w:rsidP="0058232A">
            <w:pPr>
              <w:rPr>
                <w:ins w:id="23903" w:author="Fegie" w:date="2021-05-02T00:13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04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C08073" w14:textId="39A3EA29" w:rsidR="0058232A" w:rsidRDefault="0058232A" w:rsidP="0058232A">
            <w:pPr>
              <w:rPr>
                <w:ins w:id="23905" w:author="Fegie" w:date="2021-05-02T00:13:00Z"/>
                <w:rFonts w:ascii="標楷體" w:eastAsia="標楷體" w:hAnsi="標楷體"/>
              </w:rPr>
            </w:pPr>
            <w:ins w:id="23906" w:author="Fegie" w:date="2021-05-05T17:1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07" w:author="Fegie" w:date="2021-05-05T17:20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0CB96F" w14:textId="47124A5C" w:rsidR="0058232A" w:rsidRDefault="0058232A" w:rsidP="0058232A">
            <w:pPr>
              <w:rPr>
                <w:ins w:id="23908" w:author="Fegie" w:date="2021-05-02T00:13:00Z"/>
                <w:rFonts w:ascii="標楷體" w:eastAsia="標楷體" w:hAnsi="標楷體"/>
              </w:rPr>
            </w:pPr>
            <w:ins w:id="23909" w:author="Fegie" w:date="2021-05-05T17:16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58232A" w14:paraId="3B5DA021" w14:textId="77777777" w:rsidTr="0058232A">
        <w:trPr>
          <w:trHeight w:val="291"/>
          <w:jc w:val="center"/>
          <w:ins w:id="23910" w:author="Fegie" w:date="2021-05-02T00:13:00Z"/>
          <w:trPrChange w:id="23911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912" w:author="Fegie" w:date="2021-05-05T17:20:00Z">
              <w:tcPr>
                <w:tcW w:w="51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28A4389" w14:textId="77777777" w:rsidR="0058232A" w:rsidRDefault="0058232A" w:rsidP="0058232A">
            <w:pPr>
              <w:rPr>
                <w:ins w:id="23913" w:author="Fegie" w:date="2021-05-02T00:13:00Z"/>
                <w:rFonts w:ascii="標楷體" w:eastAsia="標楷體" w:hAnsi="標楷體"/>
              </w:rPr>
            </w:pPr>
            <w:ins w:id="23914" w:author="Fegie" w:date="2021-05-02T00:1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15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4DC280" w14:textId="06214A53" w:rsidR="0058232A" w:rsidRDefault="0058232A" w:rsidP="0058232A">
            <w:pPr>
              <w:rPr>
                <w:ins w:id="23916" w:author="Fegie" w:date="2021-05-02T00:13:00Z"/>
                <w:rFonts w:ascii="標楷體" w:eastAsia="標楷體" w:hAnsi="標楷體"/>
              </w:rPr>
            </w:pPr>
            <w:ins w:id="23917" w:author="Fegie" w:date="2021-05-05T17:16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18" w:author="Fegie" w:date="2021-05-05T17:20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2B7946" w14:textId="77777777" w:rsidR="0058232A" w:rsidRDefault="0058232A" w:rsidP="0058232A">
            <w:pPr>
              <w:rPr>
                <w:ins w:id="23919" w:author="Fegie" w:date="2021-05-02T00:13:00Z"/>
                <w:rFonts w:ascii="標楷體" w:eastAsia="標楷體" w:hAnsi="標楷體"/>
              </w:rPr>
            </w:pP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20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D844ED" w14:textId="2F847F30" w:rsidR="0058232A" w:rsidRDefault="0058232A" w:rsidP="0058232A">
            <w:pPr>
              <w:rPr>
                <w:ins w:id="23921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22" w:author="Fegie" w:date="2021-05-05T17:20:00Z">
              <w:tcPr>
                <w:tcW w:w="210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D91169" w14:textId="41255828" w:rsidR="0058232A" w:rsidRDefault="0058232A" w:rsidP="0058232A">
            <w:pPr>
              <w:rPr>
                <w:ins w:id="23923" w:author="Fegie" w:date="2021-05-02T00:13:00Z"/>
                <w:rFonts w:ascii="標楷體" w:eastAsia="標楷體" w:hAnsi="標楷體"/>
              </w:rPr>
            </w:pPr>
            <w:ins w:id="23924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SubCompanyCode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3925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"_(17).附件17"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3926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3927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28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7DD6C4" w14:textId="77777777" w:rsidR="0058232A" w:rsidRDefault="0058232A" w:rsidP="0058232A">
            <w:pPr>
              <w:rPr>
                <w:ins w:id="23929" w:author="Fegie" w:date="2021-05-02T00:13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30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A4ED13" w14:textId="3F4BE186" w:rsidR="0058232A" w:rsidRDefault="0058232A" w:rsidP="0058232A">
            <w:pPr>
              <w:rPr>
                <w:ins w:id="23931" w:author="Fegie" w:date="2021-05-02T00:13:00Z"/>
                <w:rFonts w:ascii="標楷體" w:eastAsia="標楷體" w:hAnsi="標楷體"/>
              </w:rPr>
            </w:pPr>
            <w:ins w:id="23932" w:author="Fegie" w:date="2021-05-05T17:1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33" w:author="Fegie" w:date="2021-05-05T17:20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27E3DE" w14:textId="7D01CF14" w:rsidR="0058232A" w:rsidRDefault="0058232A" w:rsidP="0058232A">
            <w:pPr>
              <w:rPr>
                <w:ins w:id="23934" w:author="Fegie" w:date="2021-05-02T00:13:00Z"/>
                <w:rFonts w:ascii="標楷體" w:eastAsia="標楷體" w:hAnsi="標楷體"/>
              </w:rPr>
            </w:pPr>
            <w:ins w:id="23935" w:author="Fegie" w:date="2021-05-05T17:16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58232A" w14:paraId="73212477" w14:textId="77777777" w:rsidTr="0058232A">
        <w:trPr>
          <w:trHeight w:val="291"/>
          <w:jc w:val="center"/>
          <w:ins w:id="23936" w:author="Fegie" w:date="2021-05-02T00:13:00Z"/>
          <w:trPrChange w:id="23937" w:author="Fegie" w:date="2021-05-05T17:20:00Z">
            <w:trPr>
              <w:trHeight w:val="291"/>
              <w:jc w:val="center"/>
            </w:trPr>
          </w:trPrChange>
        </w:trPr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938" w:author="Fegie" w:date="2021-05-05T17:20:00Z">
              <w:tcPr>
                <w:tcW w:w="51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1D4DBB9" w14:textId="77777777" w:rsidR="0058232A" w:rsidRDefault="0058232A" w:rsidP="0058232A">
            <w:pPr>
              <w:rPr>
                <w:ins w:id="23939" w:author="Fegie" w:date="2021-05-02T00:13:00Z"/>
                <w:rFonts w:ascii="標楷體" w:eastAsia="標楷體" w:hAnsi="標楷體"/>
              </w:rPr>
            </w:pPr>
            <w:ins w:id="23940" w:author="Fegie" w:date="2021-05-02T00:1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41" w:author="Fegie" w:date="2021-05-05T17:20:00Z">
              <w:tcPr>
                <w:tcW w:w="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FDF17E" w14:textId="165B7B21" w:rsidR="0058232A" w:rsidRDefault="0058232A" w:rsidP="0058232A">
            <w:pPr>
              <w:rPr>
                <w:ins w:id="23942" w:author="Fegie" w:date="2021-05-02T00:13:00Z"/>
                <w:rFonts w:ascii="標楷體" w:eastAsia="標楷體" w:hAnsi="標楷體"/>
              </w:rPr>
            </w:pPr>
            <w:ins w:id="23943" w:author="Fegie" w:date="2021-05-05T17:19:00Z">
              <w:r>
                <w:rPr>
                  <w:rFonts w:ascii="標楷體" w:eastAsia="標楷體" w:hAnsi="標楷體" w:hint="eastAsia"/>
                </w:rPr>
                <w:t>是否同意</w:t>
              </w:r>
            </w:ins>
          </w:p>
        </w:tc>
        <w:tc>
          <w:tcPr>
            <w:tcW w:w="1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44" w:author="Fegie" w:date="2021-05-05T17:20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264BD7" w14:textId="719FCB7D" w:rsidR="0058232A" w:rsidRDefault="0058232A" w:rsidP="0058232A">
            <w:pPr>
              <w:rPr>
                <w:ins w:id="23945" w:author="Fegie" w:date="2021-05-02T00:13:00Z"/>
                <w:rFonts w:ascii="標楷體" w:eastAsia="標楷體" w:hAnsi="標楷體"/>
              </w:rPr>
            </w:pPr>
            <w:ins w:id="23946" w:author="Fegie" w:date="2021-05-05T17:19:00Z">
              <w:del w:id="23947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3948" w:author="家榮 張" w:date="2021-05-06T18:55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49" w:author="Fegie" w:date="2021-05-05T17:20:00Z">
              <w:tcPr>
                <w:tcW w:w="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381B26" w14:textId="267B0861" w:rsidR="0058232A" w:rsidRDefault="0058232A" w:rsidP="0058232A">
            <w:pPr>
              <w:rPr>
                <w:ins w:id="23950" w:author="Fegie" w:date="2021-05-02T00:13:00Z"/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51" w:author="Fegie" w:date="2021-05-05T17:20:00Z">
              <w:tcPr>
                <w:tcW w:w="210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764273" w14:textId="77777777" w:rsidR="0058232A" w:rsidRDefault="0058232A" w:rsidP="0058232A">
            <w:pPr>
              <w:rPr>
                <w:ins w:id="23952" w:author="Fegie" w:date="2021-05-02T00:13:00Z"/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53" w:author="Fegie" w:date="2021-05-05T17:20:00Z">
              <w:tcPr>
                <w:tcW w:w="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DFDE64" w14:textId="4159B373" w:rsidR="0058232A" w:rsidRDefault="0058232A" w:rsidP="0058232A">
            <w:pPr>
              <w:rPr>
                <w:ins w:id="23954" w:author="Fegie" w:date="2021-05-02T00:13:00Z"/>
                <w:rFonts w:ascii="標楷體" w:eastAsia="標楷體" w:hAnsi="標楷體"/>
              </w:rPr>
            </w:pPr>
            <w:ins w:id="23955" w:author="Fegie" w:date="2021-05-05T17:1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56" w:author="Fegie" w:date="2021-05-05T17:20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63670B" w14:textId="49CC0E70" w:rsidR="0058232A" w:rsidRDefault="0058232A" w:rsidP="0058232A">
            <w:pPr>
              <w:rPr>
                <w:ins w:id="23957" w:author="Fegie" w:date="2021-05-02T00:13:00Z"/>
                <w:rFonts w:ascii="標楷體" w:eastAsia="標楷體" w:hAnsi="標楷體"/>
              </w:rPr>
            </w:pPr>
            <w:ins w:id="23958" w:author="Fegie" w:date="2021-05-05T17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59" w:author="Fegie" w:date="2021-05-05T17:20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A70CE9" w14:textId="738C19B1" w:rsidR="0058232A" w:rsidRPr="0058232A" w:rsidRDefault="0058232A">
            <w:pPr>
              <w:rPr>
                <w:ins w:id="23960" w:author="Fegie" w:date="2021-05-05T17:19:00Z"/>
                <w:rFonts w:ascii="標楷體" w:eastAsia="標楷體" w:hAnsi="標楷體"/>
                <w:rPrChange w:id="23961" w:author="Fegie" w:date="2021-05-05T17:19:00Z">
                  <w:rPr>
                    <w:ins w:id="23962" w:author="Fegie" w:date="2021-05-05T17:19:00Z"/>
                  </w:rPr>
                </w:rPrChange>
              </w:rPr>
            </w:pPr>
            <w:ins w:id="23963" w:author="Fegie" w:date="2021-05-05T17:19:00Z">
              <w:r>
                <w:rPr>
                  <w:rFonts w:ascii="標楷體" w:eastAsia="標楷體" w:hAnsi="標楷體" w:hint="eastAsia"/>
                </w:rPr>
                <w:t>1.</w:t>
              </w:r>
              <w:r w:rsidRPr="0058232A">
                <w:rPr>
                  <w:rFonts w:ascii="標楷體" w:eastAsia="標楷體" w:hAnsi="標楷體" w:hint="eastAsia"/>
                  <w:rPrChange w:id="23964" w:author="Fegie" w:date="2021-05-05T17:19:00Z">
                    <w:rPr>
                      <w:rFonts w:hint="eastAsia"/>
                    </w:rPr>
                  </w:rPrChange>
                </w:rPr>
                <w:t>必須輸入</w:t>
              </w:r>
            </w:ins>
          </w:p>
          <w:p w14:paraId="1774B3C4" w14:textId="78F6321D" w:rsidR="0058232A" w:rsidRPr="0058232A" w:rsidRDefault="0058232A">
            <w:pPr>
              <w:rPr>
                <w:ins w:id="23965" w:author="Fegie" w:date="2021-05-02T00:13:00Z"/>
                <w:rFonts w:ascii="標楷體" w:eastAsia="標楷體" w:hAnsi="標楷體"/>
                <w:rPrChange w:id="23966" w:author="Fegie" w:date="2021-05-05T17:19:00Z">
                  <w:rPr>
                    <w:ins w:id="23967" w:author="Fegie" w:date="2021-05-02T00:13:00Z"/>
                  </w:rPr>
                </w:rPrChange>
              </w:rPr>
            </w:pPr>
            <w:ins w:id="23968" w:author="Fegie" w:date="2021-05-05T17:19:00Z">
              <w:r>
                <w:rPr>
                  <w:rFonts w:ascii="標楷體" w:eastAsia="標楷體" w:hAnsi="標楷體" w:hint="eastAsia"/>
                </w:rPr>
                <w:t>2.限輸入Y或N</w:t>
              </w:r>
            </w:ins>
          </w:p>
        </w:tc>
      </w:tr>
    </w:tbl>
    <w:p w14:paraId="0EA5F79F" w14:textId="77777777" w:rsidR="00D04096" w:rsidRDefault="00D04096" w:rsidP="00D04096">
      <w:pPr>
        <w:rPr>
          <w:ins w:id="23969" w:author="Fegie" w:date="2021-05-02T00:13:00Z"/>
          <w:rFonts w:ascii="標楷體" w:eastAsia="標楷體" w:hAnsi="標楷體"/>
        </w:rPr>
      </w:pPr>
    </w:p>
    <w:p w14:paraId="10194C22" w14:textId="77777777" w:rsidR="00D04096" w:rsidRDefault="00D04096" w:rsidP="00D04096">
      <w:pPr>
        <w:rPr>
          <w:ins w:id="23970" w:author="Fegie" w:date="2021-05-02T00:13:00Z"/>
          <w:rFonts w:ascii="標楷體" w:eastAsia="標楷體" w:hAnsi="標楷體"/>
        </w:rPr>
      </w:pPr>
      <w:ins w:id="23971" w:author="Fegie" w:date="2021-05-02T00:13:00Z">
        <w:r>
          <w:rPr>
            <w:rFonts w:ascii="標楷體" w:eastAsia="標楷體" w:hAnsi="標楷體" w:hint="eastAsia"/>
          </w:rPr>
          <w:br w:type="page"/>
        </w:r>
      </w:ins>
    </w:p>
    <w:p w14:paraId="6BD7B4CD" w14:textId="77777777" w:rsidR="00E30AAD" w:rsidRDefault="00E30AAD">
      <w:pPr>
        <w:widowControl/>
        <w:rPr>
          <w:ins w:id="23972" w:author="Fegie" w:date="2021-04-29T11:57:00Z"/>
        </w:rPr>
      </w:pPr>
    </w:p>
    <w:p w14:paraId="178F475E" w14:textId="1D548D25" w:rsidR="00A22AE2" w:rsidRDefault="00A22AE2">
      <w:pPr>
        <w:pStyle w:val="3"/>
        <w:numPr>
          <w:ilvl w:val="2"/>
          <w:numId w:val="54"/>
        </w:numPr>
        <w:rPr>
          <w:ins w:id="23973" w:author="Fegie" w:date="2021-04-26T14:43:00Z"/>
        </w:rPr>
        <w:pPrChange w:id="23974" w:author="Fegie" w:date="2021-04-28T12:06:00Z">
          <w:pPr>
            <w:pStyle w:val="3"/>
          </w:pPr>
        </w:pPrChange>
      </w:pPr>
      <w:ins w:id="23975" w:author="Fegie" w:date="2021-04-26T14:43:00Z">
        <w:r>
          <w:rPr>
            <w:rFonts w:hint="eastAsia"/>
          </w:rPr>
          <w:t xml:space="preserve">L190A </w:t>
        </w:r>
      </w:ins>
      <w:ins w:id="23976" w:author="Fegie" w:date="2021-04-29T10:45:00Z">
        <w:r w:rsidR="00C1400F">
          <w:rPr>
            <w:rFonts w:hint="eastAsia"/>
          </w:rPr>
          <w:t xml:space="preserve"> </w:t>
        </w:r>
      </w:ins>
      <w:ins w:id="23977" w:author="Fegie" w:date="2021-04-26T14:43:00Z">
        <w:r>
          <w:rPr>
            <w:rFonts w:hint="eastAsia"/>
          </w:rPr>
          <w:t>員工檔資料查詢</w:t>
        </w:r>
      </w:ins>
      <w:ins w:id="23978" w:author="Fegie" w:date="2021-05-05T16:26:00Z">
        <w:r w:rsidR="00C817AE">
          <w:rPr>
            <w:rFonts w:hAnsi="標楷體" w:hint="eastAsia"/>
          </w:rPr>
          <w:t>***</w:t>
        </w:r>
      </w:ins>
    </w:p>
    <w:p w14:paraId="1430662A" w14:textId="77777777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3979" w:author="Fegie" w:date="2021-04-26T14:44:00Z"/>
          <w:lang w:eastAsia="x-none"/>
        </w:rPr>
      </w:pPr>
      <w:ins w:id="23980" w:author="Fegie" w:date="2021-04-26T14:44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22AE2" w14:paraId="26CD5D2B" w14:textId="77777777" w:rsidTr="00A22AE2">
        <w:trPr>
          <w:trHeight w:val="277"/>
          <w:ins w:id="23981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CC040B" w14:textId="77777777" w:rsidR="00A22AE2" w:rsidRDefault="00A22AE2">
            <w:pPr>
              <w:rPr>
                <w:ins w:id="23982" w:author="Fegie" w:date="2021-04-26T14:44:00Z"/>
                <w:rFonts w:ascii="標楷體" w:eastAsia="標楷體" w:hAnsi="標楷體"/>
                <w:lang w:eastAsia="x-none"/>
              </w:rPr>
            </w:pPr>
            <w:ins w:id="23983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C3E8F8" w14:textId="45F47B07" w:rsidR="00A22AE2" w:rsidRDefault="00A22AE2">
            <w:pPr>
              <w:rPr>
                <w:ins w:id="23984" w:author="Fegie" w:date="2021-04-26T14:44:00Z"/>
                <w:rFonts w:ascii="標楷體" w:eastAsia="標楷體" w:hAnsi="標楷體"/>
                <w:lang w:eastAsia="x-none"/>
              </w:rPr>
            </w:pPr>
            <w:ins w:id="23985" w:author="Fegie" w:date="2021-04-26T14:47:00Z">
              <w:r>
                <w:rPr>
                  <w:rFonts w:ascii="標楷體" w:eastAsia="標楷體" w:hAnsi="標楷體" w:hint="eastAsia"/>
                  <w:lang w:val="x-none"/>
                </w:rPr>
                <w:t>員工檔</w:t>
              </w:r>
            </w:ins>
            <w:ins w:id="2398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資料查詢</w:t>
              </w:r>
            </w:ins>
          </w:p>
        </w:tc>
      </w:tr>
      <w:tr w:rsidR="00A22AE2" w14:paraId="2A55E7CC" w14:textId="77777777" w:rsidTr="00A22AE2">
        <w:trPr>
          <w:trHeight w:val="277"/>
          <w:ins w:id="23987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F7C03D4" w14:textId="77777777" w:rsidR="00A22AE2" w:rsidRDefault="00A22AE2">
            <w:pPr>
              <w:rPr>
                <w:ins w:id="23988" w:author="Fegie" w:date="2021-04-26T14:44:00Z"/>
                <w:rFonts w:ascii="標楷體" w:eastAsia="標楷體" w:hAnsi="標楷體"/>
                <w:lang w:eastAsia="x-none"/>
              </w:rPr>
            </w:pPr>
            <w:ins w:id="2398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ABA140" w14:textId="1E05904B" w:rsidR="00A22AE2" w:rsidRDefault="00A22AE2">
            <w:pPr>
              <w:rPr>
                <w:ins w:id="23990" w:author="Fegie" w:date="2021-04-26T14:44:00Z"/>
                <w:rFonts w:ascii="標楷體" w:eastAsia="標楷體" w:hAnsi="標楷體"/>
                <w:lang w:eastAsia="x-none"/>
              </w:rPr>
            </w:pPr>
            <w:ins w:id="23991" w:author="Fegie" w:date="2021-04-26T14:44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23992" w:author="Fegie" w:date="2021-04-26T14:47:00Z">
              <w:r w:rsidR="00BD68FC">
                <w:rPr>
                  <w:rFonts w:ascii="標楷體" w:eastAsia="標楷體" w:hAnsi="標楷體" w:hint="eastAsia"/>
                  <w:lang w:val="x-none"/>
                </w:rPr>
                <w:t>員工</w:t>
              </w:r>
            </w:ins>
            <w:ins w:id="23993" w:author="Fegie" w:date="2021-04-26T14:44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A22AE2" w14:paraId="42CDEB84" w14:textId="77777777" w:rsidTr="00A22AE2">
        <w:trPr>
          <w:trHeight w:val="773"/>
          <w:ins w:id="23994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AA44E4" w14:textId="77777777" w:rsidR="00A22AE2" w:rsidRDefault="00A22AE2">
            <w:pPr>
              <w:rPr>
                <w:ins w:id="23995" w:author="Fegie" w:date="2021-04-26T14:44:00Z"/>
                <w:rFonts w:ascii="標楷體" w:eastAsia="標楷體" w:hAnsi="標楷體"/>
                <w:lang w:eastAsia="x-none"/>
              </w:rPr>
            </w:pPr>
            <w:ins w:id="2399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21B91D" w14:textId="252C578B" w:rsidR="00A22AE2" w:rsidRDefault="00A22AE2">
            <w:pPr>
              <w:rPr>
                <w:ins w:id="23997" w:author="Fegie" w:date="2021-04-26T14:44:00Z"/>
                <w:rFonts w:ascii="標楷體" w:eastAsia="標楷體" w:hAnsi="標楷體"/>
              </w:rPr>
            </w:pPr>
            <w:ins w:id="23998" w:author="Fegie" w:date="2021-04-26T14:44:00Z">
              <w:r>
                <w:rPr>
                  <w:rFonts w:ascii="標楷體" w:eastAsia="標楷體" w:hAnsi="標楷體" w:hint="eastAsia"/>
                </w:rPr>
                <w:t>參考「</w:t>
              </w:r>
            </w:ins>
            <w:ins w:id="23999" w:author="Fegie" w:date="2021-04-26T15:18:00Z">
              <w:r w:rsidR="008665E1">
                <w:rPr>
                  <w:rFonts w:ascii="標楷體" w:eastAsia="標楷體" w:hAnsi="標楷體" w:hint="eastAsia"/>
                </w:rPr>
                <w:t>員工檔資料</w:t>
              </w:r>
            </w:ins>
            <w:ins w:id="24000" w:author="Fegie" w:date="2021-04-26T14:44:00Z">
              <w:r>
                <w:rPr>
                  <w:rFonts w:ascii="標楷體" w:eastAsia="標楷體" w:hAnsi="標楷體" w:hint="eastAsia"/>
                </w:rPr>
                <w:t>」流程</w:t>
              </w:r>
            </w:ins>
          </w:p>
          <w:p w14:paraId="07C78905" w14:textId="7DC273A5" w:rsidR="00A22AE2" w:rsidRDefault="00A22AE2">
            <w:pPr>
              <w:rPr>
                <w:ins w:id="24001" w:author="Fegie" w:date="2021-04-26T14:44:00Z"/>
                <w:rFonts w:ascii="標楷體" w:eastAsia="標楷體" w:hAnsi="標楷體"/>
              </w:rPr>
            </w:pPr>
            <w:ins w:id="24002" w:author="Fegie" w:date="2021-04-26T14:44:00Z">
              <w:r>
                <w:rPr>
                  <w:rFonts w:ascii="標楷體" w:eastAsia="標楷體" w:hAnsi="標楷體" w:hint="eastAsia"/>
                </w:rPr>
                <w:t>1. 查詢</w:t>
              </w:r>
            </w:ins>
            <w:ins w:id="24003" w:author="Fegie" w:date="2021-04-26T15:18:00Z">
              <w:r w:rsidR="008665E1">
                <w:rPr>
                  <w:rFonts w:ascii="標楷體" w:eastAsia="標楷體" w:hAnsi="標楷體" w:hint="eastAsia"/>
                </w:rPr>
                <w:t>員工資料</w:t>
              </w:r>
            </w:ins>
            <w:ins w:id="24004" w:author="Fegie" w:date="2021-04-26T14:44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4005" w:author="Fegie" w:date="2021-04-26T15:18:00Z">
              <w:r w:rsidR="008665E1">
                <w:rPr>
                  <w:rFonts w:ascii="標楷體" w:eastAsia="標楷體" w:hAnsi="標楷體" w:hint="eastAsia"/>
                </w:rPr>
                <w:t>Cd</w:t>
              </w:r>
              <w:r w:rsidR="008665E1">
                <w:rPr>
                  <w:rFonts w:ascii="標楷體" w:eastAsia="標楷體" w:hAnsi="標楷體"/>
                </w:rPr>
                <w:t>Emp</w:t>
              </w:r>
            </w:ins>
            <w:ins w:id="24006" w:author="Fegie" w:date="2021-04-26T14:44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CE0457C" w14:textId="77777777" w:rsidR="00A22AE2" w:rsidRDefault="00A22AE2">
            <w:pPr>
              <w:rPr>
                <w:ins w:id="24007" w:author="Fegie" w:date="2021-04-26T14:44:00Z"/>
                <w:rFonts w:ascii="標楷體" w:eastAsia="標楷體" w:hAnsi="標楷體"/>
                <w:lang w:eastAsia="zh-HK"/>
              </w:rPr>
            </w:pPr>
            <w:ins w:id="24008" w:author="Fegie" w:date="2021-04-26T14:44:00Z">
              <w:r>
                <w:rPr>
                  <w:rFonts w:ascii="標楷體" w:eastAsia="標楷體" w:hAnsi="標楷體" w:hint="eastAsia"/>
                </w:rPr>
                <w:t xml:space="preserve">2. 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2CC90496" w14:textId="54006D41" w:rsidR="00A22AE2" w:rsidRDefault="00A22AE2">
            <w:pPr>
              <w:rPr>
                <w:ins w:id="24009" w:author="Fegie" w:date="2021-04-27T14:53:00Z"/>
                <w:rFonts w:ascii="標楷體" w:eastAsia="標楷體" w:hAnsi="標楷體"/>
              </w:rPr>
            </w:pPr>
            <w:ins w:id="24010" w:author="Fegie" w:date="2021-04-26T14:44:00Z">
              <w:r>
                <w:rPr>
                  <w:rFonts w:ascii="標楷體" w:eastAsia="標楷體" w:hAnsi="標楷體" w:hint="eastAsia"/>
                </w:rPr>
                <w:t xml:space="preserve">   (1).</w:t>
              </w:r>
            </w:ins>
            <w:ins w:id="24011" w:author="Fegie" w:date="2021-04-27T14:54:00Z">
              <w:r w:rsidR="00582301">
                <w:rPr>
                  <w:rFonts w:ascii="標楷體" w:eastAsia="標楷體" w:hAnsi="標楷體" w:hint="eastAsia"/>
                </w:rPr>
                <w:t>單位</w:t>
              </w:r>
            </w:ins>
            <w:ins w:id="24012" w:author="Fegie" w:date="2021-04-26T14:44:00Z">
              <w:r>
                <w:rPr>
                  <w:rFonts w:ascii="標楷體" w:eastAsia="標楷體" w:hAnsi="標楷體" w:hint="eastAsia"/>
                </w:rPr>
                <w:t>代號(</w:t>
              </w:r>
            </w:ins>
            <w:ins w:id="24013" w:author="Fegie" w:date="2021-04-27T14:55:00Z">
              <w:r w:rsidR="00582301">
                <w:rPr>
                  <w:rFonts w:ascii="標楷體" w:eastAsia="標楷體" w:hAnsi="標楷體" w:hint="eastAsia"/>
                </w:rPr>
                <w:t>Ce</w:t>
              </w:r>
              <w:r w:rsidR="00582301">
                <w:rPr>
                  <w:rFonts w:ascii="標楷體" w:eastAsia="標楷體" w:hAnsi="標楷體"/>
                </w:rPr>
                <w:t>nterCode</w:t>
              </w:r>
            </w:ins>
            <w:ins w:id="24014" w:author="Fegie" w:date="2021-04-26T14:44:00Z">
              <w:r>
                <w:rPr>
                  <w:rFonts w:ascii="標楷體" w:eastAsia="標楷體" w:hAnsi="標楷體" w:hint="eastAsia"/>
                </w:rPr>
                <w:t>) = 輸入條件「</w:t>
              </w:r>
            </w:ins>
            <w:ins w:id="24015" w:author="Fegie" w:date="2021-04-27T14:55:00Z">
              <w:r w:rsidR="00582301">
                <w:rPr>
                  <w:rFonts w:ascii="標楷體" w:eastAsia="標楷體" w:hAnsi="標楷體" w:hint="eastAsia"/>
                </w:rPr>
                <w:t>單位代號</w:t>
              </w:r>
            </w:ins>
            <w:ins w:id="24016" w:author="Fegie" w:date="2021-04-26T14:44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112DBD07" w14:textId="2FF945E1" w:rsidR="00582301" w:rsidRDefault="00582301">
            <w:pPr>
              <w:rPr>
                <w:ins w:id="24017" w:author="Fegie" w:date="2021-04-27T14:57:00Z"/>
                <w:rFonts w:ascii="標楷體" w:eastAsia="標楷體" w:hAnsi="標楷體"/>
              </w:rPr>
            </w:pPr>
            <w:ins w:id="24018" w:author="Fegie" w:date="2021-04-27T14:53:00Z">
              <w:r>
                <w:rPr>
                  <w:rFonts w:ascii="標楷體" w:eastAsia="標楷體" w:hAnsi="標楷體" w:hint="eastAsia"/>
                </w:rPr>
                <w:t xml:space="preserve">   (2)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4019" w:author="Fegie" w:date="2021-04-27T14:54:00Z">
              <w:r>
                <w:rPr>
                  <w:rFonts w:ascii="標楷體" w:eastAsia="標楷體" w:hAnsi="標楷體" w:hint="eastAsia"/>
                </w:rPr>
                <w:t>員工編號(EmpNo) = 輸入條件「員工代號」</w:t>
              </w:r>
            </w:ins>
          </w:p>
          <w:p w14:paraId="08FAA3A1" w14:textId="06618A8E" w:rsidR="00582301" w:rsidRDefault="00582301">
            <w:pPr>
              <w:rPr>
                <w:ins w:id="24020" w:author="Fegie" w:date="2021-04-27T14:59:00Z"/>
                <w:rFonts w:ascii="標楷體" w:eastAsia="標楷體" w:hAnsi="標楷體"/>
              </w:rPr>
            </w:pPr>
            <w:ins w:id="24021" w:author="Fegie" w:date="2021-04-27T14:57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(3).</w:t>
              </w:r>
            </w:ins>
            <w:ins w:id="24022" w:author="Fegie" w:date="2021-04-27T14:58:00Z">
              <w:r>
                <w:rPr>
                  <w:rFonts w:ascii="標楷體" w:eastAsia="標楷體" w:hAnsi="標楷體" w:hint="eastAsia"/>
                </w:rPr>
                <w:t>姓名(Fu</w:t>
              </w:r>
              <w:r>
                <w:rPr>
                  <w:rFonts w:ascii="標楷體" w:eastAsia="標楷體" w:hAnsi="標楷體"/>
                </w:rPr>
                <w:t>llname</w:t>
              </w:r>
              <w:r>
                <w:rPr>
                  <w:rFonts w:ascii="標楷體" w:eastAsia="標楷體" w:hAnsi="標楷體" w:hint="eastAsia"/>
                </w:rPr>
                <w:t>) = 輸入條件「員工姓名」</w:t>
              </w:r>
            </w:ins>
          </w:p>
          <w:p w14:paraId="670D0B74" w14:textId="6C413FD3" w:rsidR="00582301" w:rsidRDefault="00582301">
            <w:pPr>
              <w:rPr>
                <w:ins w:id="24023" w:author="Fegie" w:date="2021-04-27T14:17:00Z"/>
                <w:rFonts w:ascii="標楷體" w:eastAsia="標楷體" w:hAnsi="標楷體"/>
              </w:rPr>
            </w:pPr>
            <w:ins w:id="24024" w:author="Fegie" w:date="2021-04-27T14:59:00Z">
              <w:r>
                <w:rPr>
                  <w:rFonts w:ascii="標楷體" w:eastAsia="標楷體" w:hAnsi="標楷體" w:hint="eastAsia"/>
                </w:rPr>
                <w:t xml:space="preserve">   </w:t>
              </w:r>
              <w:r>
                <w:rPr>
                  <w:rFonts w:ascii="標楷體" w:eastAsia="標楷體" w:hAnsi="標楷體"/>
                </w:rPr>
                <w:t>(</w:t>
              </w:r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).</w:t>
              </w:r>
            </w:ins>
            <w:ins w:id="24025" w:author="Fegie" w:date="2021-04-27T15:00:00Z">
              <w:r>
                <w:rPr>
                  <w:rFonts w:ascii="標楷體" w:eastAsia="標楷體" w:hAnsi="標楷體" w:hint="eastAsia"/>
                </w:rPr>
                <w:t>現職指示碼</w:t>
              </w:r>
            </w:ins>
            <w:ins w:id="24026" w:author="Fegie" w:date="2021-04-27T14:59:00Z">
              <w:r>
                <w:rPr>
                  <w:rFonts w:ascii="標楷體" w:eastAsia="標楷體" w:hAnsi="標楷體" w:hint="eastAsia"/>
                </w:rPr>
                <w:t>(</w:t>
              </w:r>
            </w:ins>
            <w:ins w:id="24027" w:author="Fegie" w:date="2021-04-27T15:00:00Z">
              <w:r>
                <w:rPr>
                  <w:rFonts w:ascii="標楷體" w:eastAsia="標楷體" w:hAnsi="標楷體" w:hint="eastAsia"/>
                </w:rPr>
                <w:t>Ag</w:t>
              </w:r>
              <w:r>
                <w:rPr>
                  <w:rFonts w:ascii="標楷體" w:eastAsia="標楷體" w:hAnsi="標楷體"/>
                </w:rPr>
                <w:t>CurInd</w:t>
              </w:r>
            </w:ins>
            <w:ins w:id="24028" w:author="Fegie" w:date="2021-04-27T14:59:00Z">
              <w:r>
                <w:rPr>
                  <w:rFonts w:ascii="標楷體" w:eastAsia="標楷體" w:hAnsi="標楷體" w:hint="eastAsia"/>
                </w:rPr>
                <w:t>) = 輸入條件「現職記號」</w:t>
              </w:r>
            </w:ins>
          </w:p>
          <w:p w14:paraId="12D65029" w14:textId="583C0FA2" w:rsidR="000A7B4A" w:rsidRDefault="000A7B4A">
            <w:pPr>
              <w:rPr>
                <w:ins w:id="24029" w:author="Fegie" w:date="2021-04-26T14:44:00Z"/>
                <w:rFonts w:ascii="標楷體" w:eastAsia="標楷體" w:hAnsi="標楷體"/>
              </w:rPr>
            </w:pPr>
            <w:ins w:id="24030" w:author="Fegie" w:date="2021-04-27T14:17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資料排序:查詢結果「員工</w:t>
              </w:r>
            </w:ins>
            <w:ins w:id="24031" w:author="Fegie" w:date="2021-04-27T14:18:00Z">
              <w:r>
                <w:rPr>
                  <w:rFonts w:ascii="標楷體" w:eastAsia="標楷體" w:hAnsi="標楷體" w:hint="eastAsia"/>
                </w:rPr>
                <w:t>編</w:t>
              </w:r>
            </w:ins>
            <w:ins w:id="24032" w:author="Fegie" w:date="2021-04-27T14:17:00Z">
              <w:r>
                <w:rPr>
                  <w:rFonts w:ascii="標楷體" w:eastAsia="標楷體" w:hAnsi="標楷體" w:hint="eastAsia"/>
                </w:rPr>
                <w:t>號」</w:t>
              </w:r>
            </w:ins>
            <w:ins w:id="24033" w:author="Fegie" w:date="2021-04-27T14:18:00Z">
              <w:r>
                <w:rPr>
                  <w:rFonts w:ascii="標楷體" w:eastAsia="標楷體" w:hAnsi="標楷體" w:hint="eastAsia"/>
                </w:rPr>
                <w:t>由小到大排序</w:t>
              </w:r>
            </w:ins>
          </w:p>
        </w:tc>
      </w:tr>
      <w:tr w:rsidR="00A22AE2" w14:paraId="068F260D" w14:textId="77777777" w:rsidTr="00A22AE2">
        <w:trPr>
          <w:trHeight w:val="321"/>
          <w:ins w:id="24034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0D110C0" w14:textId="77777777" w:rsidR="00A22AE2" w:rsidRDefault="00A22AE2">
            <w:pPr>
              <w:rPr>
                <w:ins w:id="24035" w:author="Fegie" w:date="2021-04-26T14:44:00Z"/>
                <w:rFonts w:ascii="標楷體" w:eastAsia="標楷體" w:hAnsi="標楷體"/>
                <w:lang w:eastAsia="x-none"/>
              </w:rPr>
            </w:pPr>
            <w:ins w:id="2403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C81E0" w14:textId="77777777" w:rsidR="00A22AE2" w:rsidRDefault="00A22AE2">
            <w:pPr>
              <w:rPr>
                <w:ins w:id="24037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A22AE2" w14:paraId="20CAC037" w14:textId="77777777" w:rsidTr="00A22AE2">
        <w:trPr>
          <w:trHeight w:val="1311"/>
          <w:ins w:id="24038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B372A0" w14:textId="77777777" w:rsidR="00A22AE2" w:rsidRDefault="00A22AE2">
            <w:pPr>
              <w:rPr>
                <w:ins w:id="24039" w:author="Fegie" w:date="2021-04-26T14:44:00Z"/>
                <w:rFonts w:ascii="標楷體" w:eastAsia="標楷體" w:hAnsi="標楷體"/>
                <w:lang w:eastAsia="x-none"/>
              </w:rPr>
            </w:pPr>
            <w:ins w:id="24040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13CEA" w14:textId="77777777" w:rsidR="00A22AE2" w:rsidRDefault="00A22AE2">
            <w:pPr>
              <w:rPr>
                <w:ins w:id="24041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A22AE2" w14:paraId="561A7F2F" w14:textId="77777777" w:rsidTr="00A22AE2">
        <w:trPr>
          <w:trHeight w:val="278"/>
          <w:ins w:id="24042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3CC457" w14:textId="77777777" w:rsidR="00A22AE2" w:rsidRDefault="00A22AE2">
            <w:pPr>
              <w:rPr>
                <w:ins w:id="24043" w:author="Fegie" w:date="2021-04-26T14:44:00Z"/>
                <w:rFonts w:ascii="標楷體" w:eastAsia="標楷體" w:hAnsi="標楷體"/>
                <w:lang w:eastAsia="x-none"/>
              </w:rPr>
            </w:pPr>
            <w:ins w:id="24044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50696" w14:textId="77777777" w:rsidR="00A22AE2" w:rsidRDefault="00A22AE2">
            <w:pPr>
              <w:rPr>
                <w:ins w:id="24045" w:author="Fegie" w:date="2021-04-26T14:44:00Z"/>
                <w:rFonts w:ascii="標楷體" w:eastAsia="標楷體" w:hAnsi="標楷體"/>
                <w:lang w:eastAsia="x-none"/>
              </w:rPr>
            </w:pPr>
            <w:ins w:id="24046" w:author="Fegie" w:date="2021-04-26T14:44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A22AE2" w14:paraId="180E06BF" w14:textId="77777777" w:rsidTr="00A22AE2">
        <w:trPr>
          <w:trHeight w:val="358"/>
          <w:ins w:id="24047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8E0DFB" w14:textId="77777777" w:rsidR="00A22AE2" w:rsidRDefault="00A22AE2">
            <w:pPr>
              <w:rPr>
                <w:ins w:id="24048" w:author="Fegie" w:date="2021-04-26T14:44:00Z"/>
                <w:rFonts w:ascii="標楷體" w:eastAsia="標楷體" w:hAnsi="標楷體"/>
                <w:lang w:eastAsia="x-none"/>
              </w:rPr>
            </w:pPr>
            <w:ins w:id="2404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B4334" w14:textId="77777777" w:rsidR="00A22AE2" w:rsidRDefault="00A22AE2">
            <w:pPr>
              <w:rPr>
                <w:ins w:id="24050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A22AE2" w14:paraId="5F104C0F" w14:textId="77777777" w:rsidTr="00A22AE2">
        <w:trPr>
          <w:trHeight w:val="278"/>
          <w:ins w:id="24051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259398" w14:textId="77777777" w:rsidR="00A22AE2" w:rsidRDefault="00A22AE2">
            <w:pPr>
              <w:rPr>
                <w:ins w:id="24052" w:author="Fegie" w:date="2021-04-26T14:44:00Z"/>
                <w:rFonts w:ascii="標楷體" w:eastAsia="標楷體" w:hAnsi="標楷體"/>
                <w:lang w:eastAsia="x-none"/>
              </w:rPr>
            </w:pPr>
            <w:ins w:id="24053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C0FA0" w14:textId="77777777" w:rsidR="00A22AE2" w:rsidRDefault="00A22AE2">
            <w:pPr>
              <w:rPr>
                <w:ins w:id="24054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</w:tbl>
    <w:p w14:paraId="0F42BA9D" w14:textId="77777777" w:rsidR="00A22AE2" w:rsidRDefault="00A22AE2">
      <w:pPr>
        <w:pStyle w:val="a"/>
        <w:numPr>
          <w:ilvl w:val="0"/>
          <w:numId w:val="0"/>
        </w:numPr>
        <w:spacing w:before="0"/>
        <w:ind w:left="1418"/>
        <w:rPr>
          <w:ins w:id="24055" w:author="Fegie" w:date="2021-04-26T14:44:00Z"/>
        </w:rPr>
        <w:pPrChange w:id="24056" w:author="Fegie" w:date="2021-04-29T11:59:00Z">
          <w:pPr>
            <w:pStyle w:val="a"/>
            <w:numPr>
              <w:numId w:val="53"/>
            </w:numPr>
            <w:tabs>
              <w:tab w:val="clear" w:pos="1559"/>
            </w:tabs>
            <w:spacing w:before="0"/>
            <w:ind w:left="1418" w:hanging="480"/>
          </w:pPr>
        </w:pPrChange>
      </w:pPr>
    </w:p>
    <w:p w14:paraId="0DFDC060" w14:textId="77777777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4057" w:author="Fegie" w:date="2021-04-26T14:44:00Z"/>
        </w:rPr>
      </w:pPr>
      <w:ins w:id="24058" w:author="Fegie" w:date="2021-04-26T14:44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22AE2" w14:paraId="11E8B0DF" w14:textId="77777777" w:rsidTr="00A22AE2">
        <w:trPr>
          <w:ins w:id="24059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AC9E436" w14:textId="77777777" w:rsidR="00A22AE2" w:rsidRDefault="00A22AE2">
            <w:pPr>
              <w:jc w:val="center"/>
              <w:rPr>
                <w:ins w:id="24060" w:author="Fegie" w:date="2021-04-26T14:44:00Z"/>
                <w:rFonts w:ascii="標楷體" w:eastAsia="標楷體" w:hAnsi="標楷體"/>
              </w:rPr>
            </w:pPr>
            <w:ins w:id="24061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E44D472" w14:textId="77777777" w:rsidR="00A22AE2" w:rsidRDefault="00A22AE2">
            <w:pPr>
              <w:jc w:val="center"/>
              <w:rPr>
                <w:ins w:id="24062" w:author="Fegie" w:date="2021-04-26T14:44:00Z"/>
                <w:rFonts w:ascii="標楷體" w:eastAsia="標楷體" w:hAnsi="標楷體"/>
              </w:rPr>
            </w:pPr>
            <w:ins w:id="24063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96D151" w14:textId="77777777" w:rsidR="00A22AE2" w:rsidRDefault="00A22AE2">
            <w:pPr>
              <w:jc w:val="center"/>
              <w:rPr>
                <w:ins w:id="24064" w:author="Fegie" w:date="2021-04-26T14:44:00Z"/>
                <w:rFonts w:ascii="標楷體" w:eastAsia="標楷體" w:hAnsi="標楷體"/>
              </w:rPr>
            </w:pPr>
            <w:ins w:id="2406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A22AE2" w14:paraId="0A30FDC9" w14:textId="77777777" w:rsidTr="00A22AE2">
        <w:trPr>
          <w:ins w:id="24066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62771" w14:textId="77777777" w:rsidR="00A22AE2" w:rsidRDefault="00A22AE2">
            <w:pPr>
              <w:jc w:val="center"/>
              <w:rPr>
                <w:ins w:id="24067" w:author="Fegie" w:date="2021-04-26T14:44:00Z"/>
                <w:rFonts w:ascii="標楷體" w:eastAsia="標楷體" w:hAnsi="標楷體"/>
              </w:rPr>
            </w:pPr>
            <w:ins w:id="24068" w:author="Fegie" w:date="2021-04-26T14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3E386" w14:textId="3B0BBEB9" w:rsidR="00A22AE2" w:rsidRDefault="000A7B4A">
            <w:pPr>
              <w:rPr>
                <w:ins w:id="24069" w:author="Fegie" w:date="2021-04-26T14:44:00Z"/>
                <w:rFonts w:ascii="標楷體" w:eastAsia="標楷體" w:hAnsi="標楷體"/>
              </w:rPr>
            </w:pPr>
            <w:ins w:id="24070" w:author="Fegie" w:date="2021-04-27T14:18:00Z">
              <w:r>
                <w:rPr>
                  <w:rFonts w:ascii="標楷體" w:eastAsia="標楷體" w:hAnsi="標楷體" w:hint="eastAsia"/>
                </w:rPr>
                <w:t>CdEmp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C2FC3" w14:textId="15BEA4A3" w:rsidR="00A22AE2" w:rsidRDefault="000A7B4A">
            <w:pPr>
              <w:rPr>
                <w:ins w:id="24071" w:author="Fegie" w:date="2021-04-26T14:44:00Z"/>
                <w:rFonts w:ascii="標楷體" w:eastAsia="標楷體" w:hAnsi="標楷體"/>
              </w:rPr>
            </w:pPr>
            <w:ins w:id="24072" w:author="Fegie" w:date="2021-04-27T14:18:00Z">
              <w:r>
                <w:rPr>
                  <w:rFonts w:ascii="標楷體" w:eastAsia="標楷體" w:hAnsi="標楷體" w:hint="eastAsia"/>
                  <w:lang w:eastAsia="zh-HK"/>
                </w:rPr>
                <w:t>員工資料檔</w:t>
              </w:r>
            </w:ins>
          </w:p>
        </w:tc>
      </w:tr>
      <w:tr w:rsidR="00A22AE2" w14:paraId="1F2D4DE8" w14:textId="77777777" w:rsidTr="00A22AE2">
        <w:trPr>
          <w:ins w:id="24073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0199" w14:textId="77777777" w:rsidR="00A22AE2" w:rsidRDefault="00A22AE2">
            <w:pPr>
              <w:rPr>
                <w:ins w:id="24074" w:author="Fegie" w:date="2021-04-26T14:4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22027" w14:textId="77777777" w:rsidR="00A22AE2" w:rsidRDefault="00A22AE2">
            <w:pPr>
              <w:widowControl/>
              <w:rPr>
                <w:ins w:id="24075" w:author="Fegie" w:date="2021-04-26T14:44:00Z"/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3C48" w14:textId="77777777" w:rsidR="00A22AE2" w:rsidRDefault="00A22AE2">
            <w:pPr>
              <w:widowControl/>
              <w:rPr>
                <w:ins w:id="24076" w:author="Fegie" w:date="2021-04-26T14:44:00Z"/>
                <w:kern w:val="0"/>
                <w:sz w:val="20"/>
                <w:szCs w:val="20"/>
              </w:rPr>
            </w:pPr>
          </w:p>
        </w:tc>
      </w:tr>
    </w:tbl>
    <w:p w14:paraId="28127627" w14:textId="77777777" w:rsidR="00A22AE2" w:rsidRDefault="00A22AE2" w:rsidP="00A22AE2">
      <w:pPr>
        <w:rPr>
          <w:ins w:id="24077" w:author="Fegie" w:date="2021-04-26T14:44:00Z"/>
          <w:rFonts w:ascii="標楷體" w:eastAsia="標楷體" w:hAnsi="標楷體"/>
          <w:lang w:eastAsia="x-none"/>
        </w:rPr>
      </w:pPr>
    </w:p>
    <w:p w14:paraId="674B8AD6" w14:textId="77777777" w:rsidR="00A22AE2" w:rsidRDefault="00A22AE2" w:rsidP="00A22AE2">
      <w:pPr>
        <w:pStyle w:val="af9"/>
        <w:numPr>
          <w:ilvl w:val="0"/>
          <w:numId w:val="53"/>
        </w:numPr>
        <w:ind w:leftChars="0" w:left="1418"/>
        <w:rPr>
          <w:ins w:id="24078" w:author="Fegie" w:date="2021-04-26T14:44:00Z"/>
          <w:rFonts w:ascii="標楷體" w:eastAsia="標楷體" w:hAnsi="標楷體"/>
          <w:sz w:val="26"/>
          <w:szCs w:val="26"/>
          <w:lang w:eastAsia="x-none"/>
        </w:rPr>
      </w:pPr>
      <w:ins w:id="24079" w:author="Fegie" w:date="2021-04-26T14:44:00Z">
        <w:r>
          <w:rPr>
            <w:rFonts w:ascii="標楷體" w:eastAsia="標楷體" w:hAnsi="標楷體" w:hint="eastAsia"/>
            <w:sz w:val="26"/>
            <w:szCs w:val="26"/>
            <w:lang w:eastAsia="x-none"/>
          </w:rPr>
          <w:t>UI</w:t>
        </w:r>
        <w:r>
          <w:rPr>
            <w:rFonts w:ascii="標楷體" w:eastAsia="標楷體" w:hAnsi="標楷體" w:hint="eastAsia"/>
            <w:sz w:val="26"/>
            <w:szCs w:val="26"/>
            <w:lang w:val="x-none" w:eastAsia="x-none"/>
          </w:rPr>
          <w:t>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581A1752" w14:textId="77777777" w:rsidR="00A22AE2" w:rsidRDefault="00A22AE2" w:rsidP="00A22AE2">
      <w:pPr>
        <w:rPr>
          <w:ins w:id="24080" w:author="Fegie" w:date="2021-04-26T14:44:00Z"/>
          <w:rFonts w:ascii="標楷體" w:eastAsia="標楷體" w:hAnsi="標楷體"/>
          <w:lang w:eastAsia="x-none"/>
        </w:rPr>
      </w:pPr>
      <w:ins w:id="24081" w:author="Fegie" w:date="2021-04-26T14:44:00Z">
        <w:r>
          <w:rPr>
            <w:rFonts w:ascii="標楷體" w:eastAsia="標楷體" w:hAnsi="標楷體" w:hint="eastAsia"/>
            <w:lang w:val="x-none" w:eastAsia="x-none"/>
          </w:rPr>
          <w:t>輸入畫面：</w:t>
        </w:r>
      </w:ins>
    </w:p>
    <w:p w14:paraId="7BFD8DFC" w14:textId="05503B2E" w:rsidR="00A22AE2" w:rsidRDefault="0089501D" w:rsidP="00A22AE2">
      <w:pPr>
        <w:rPr>
          <w:ins w:id="24082" w:author="Fegie" w:date="2021-04-26T14:44:00Z"/>
          <w:rFonts w:ascii="標楷體" w:eastAsia="標楷體" w:hAnsi="標楷體"/>
          <w:lang w:eastAsia="x-none"/>
        </w:rPr>
      </w:pPr>
      <w:ins w:id="24083" w:author="Fegie" w:date="2021-05-03T10:32:00Z">
        <w:r>
          <w:rPr>
            <w:noProof/>
          </w:rPr>
          <w:drawing>
            <wp:inline distT="0" distB="0" distL="0" distR="0" wp14:anchorId="71FB0FA7" wp14:editId="19E764C2">
              <wp:extent cx="6479540" cy="1753870"/>
              <wp:effectExtent l="0" t="0" r="0" b="0"/>
              <wp:docPr id="49" name="圖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53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93CFDA6" w14:textId="77777777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4084" w:author="Fegie" w:date="2021-04-26T14:44:00Z"/>
        </w:rPr>
      </w:pPr>
      <w:ins w:id="24085" w:author="Fegie" w:date="2021-04-26T14:4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t>:</w:t>
        </w:r>
      </w:ins>
    </w:p>
    <w:p w14:paraId="43DBA1F2" w14:textId="77777777" w:rsidR="00A22AE2" w:rsidRDefault="00A22AE2" w:rsidP="00A22AE2">
      <w:pPr>
        <w:rPr>
          <w:ins w:id="24086" w:author="Fegie" w:date="2021-04-26T14:4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22AE2" w14:paraId="6A5AED00" w14:textId="77777777" w:rsidTr="00A22AE2">
        <w:trPr>
          <w:ins w:id="24087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E0962E" w14:textId="77777777" w:rsidR="00A22AE2" w:rsidRDefault="00A22AE2">
            <w:pPr>
              <w:jc w:val="center"/>
              <w:rPr>
                <w:ins w:id="24088" w:author="Fegie" w:date="2021-04-26T14:44:00Z"/>
                <w:rFonts w:ascii="標楷體" w:eastAsia="標楷體" w:hAnsi="標楷體"/>
              </w:rPr>
            </w:pPr>
            <w:ins w:id="24089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1EE57AC" w14:textId="77777777" w:rsidR="00A22AE2" w:rsidRDefault="00A22AE2">
            <w:pPr>
              <w:jc w:val="center"/>
              <w:rPr>
                <w:ins w:id="24090" w:author="Fegie" w:date="2021-04-26T14:44:00Z"/>
                <w:rFonts w:ascii="標楷體" w:eastAsia="標楷體" w:hAnsi="標楷體"/>
              </w:rPr>
            </w:pPr>
            <w:ins w:id="24091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FA65014" w14:textId="77777777" w:rsidR="00A22AE2" w:rsidRDefault="00A22AE2">
            <w:pPr>
              <w:jc w:val="center"/>
              <w:rPr>
                <w:ins w:id="24092" w:author="Fegie" w:date="2021-04-26T14:44:00Z"/>
                <w:rFonts w:ascii="標楷體" w:eastAsia="標楷體" w:hAnsi="標楷體"/>
              </w:rPr>
            </w:pPr>
            <w:ins w:id="24093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22AE2" w14:paraId="19E239EE" w14:textId="77777777" w:rsidTr="00A22AE2">
        <w:trPr>
          <w:ins w:id="24094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FBC2" w14:textId="77777777" w:rsidR="00A22AE2" w:rsidRDefault="00A22AE2">
            <w:pPr>
              <w:jc w:val="center"/>
              <w:rPr>
                <w:ins w:id="24095" w:author="Fegie" w:date="2021-04-26T14:44:00Z"/>
                <w:rFonts w:ascii="標楷體" w:eastAsia="標楷體" w:hAnsi="標楷體"/>
                <w:lang w:eastAsia="zh-HK"/>
              </w:rPr>
            </w:pPr>
            <w:ins w:id="24096" w:author="Fegie" w:date="2021-04-26T14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0463" w14:textId="77777777" w:rsidR="00A22AE2" w:rsidRDefault="00A22AE2">
            <w:pPr>
              <w:rPr>
                <w:ins w:id="24097" w:author="Fegie" w:date="2021-04-26T14:44:00Z"/>
                <w:rFonts w:ascii="標楷體" w:eastAsia="標楷體" w:hAnsi="標楷體"/>
                <w:lang w:eastAsia="zh-HK"/>
              </w:rPr>
            </w:pPr>
            <w:ins w:id="24098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22BAD" w14:textId="77777777" w:rsidR="00A22AE2" w:rsidRDefault="00A22AE2">
            <w:pPr>
              <w:rPr>
                <w:ins w:id="24099" w:author="Fegie" w:date="2021-04-26T14:44:00Z"/>
                <w:rFonts w:ascii="標楷體" w:eastAsia="標楷體" w:hAnsi="標楷體"/>
                <w:lang w:eastAsia="zh-HK"/>
              </w:rPr>
            </w:pPr>
            <w:ins w:id="24100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A22AE2" w14:paraId="6760521B" w14:textId="77777777" w:rsidTr="00A22AE2">
        <w:trPr>
          <w:ins w:id="24101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52E24" w14:textId="77777777" w:rsidR="00A22AE2" w:rsidRDefault="00A22AE2">
            <w:pPr>
              <w:jc w:val="center"/>
              <w:rPr>
                <w:ins w:id="24102" w:author="Fegie" w:date="2021-04-26T14:44:00Z"/>
                <w:rFonts w:ascii="標楷體" w:eastAsia="標楷體" w:hAnsi="標楷體"/>
              </w:rPr>
            </w:pPr>
            <w:ins w:id="24103" w:author="Fegie" w:date="2021-04-26T14:4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7CF6B" w14:textId="77777777" w:rsidR="00A22AE2" w:rsidRDefault="00A22AE2">
            <w:pPr>
              <w:rPr>
                <w:ins w:id="24104" w:author="Fegie" w:date="2021-04-26T14:44:00Z"/>
                <w:rFonts w:ascii="標楷體" w:eastAsia="標楷體" w:hAnsi="標楷體"/>
                <w:lang w:eastAsia="zh-HK"/>
              </w:rPr>
            </w:pPr>
            <w:ins w:id="2410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CFDC5" w14:textId="77777777" w:rsidR="00A22AE2" w:rsidRDefault="00A22AE2">
            <w:pPr>
              <w:rPr>
                <w:ins w:id="24106" w:author="Fegie" w:date="2021-04-26T14:44:00Z"/>
                <w:rFonts w:ascii="標楷體" w:eastAsia="標楷體" w:hAnsi="標楷體"/>
                <w:lang w:eastAsia="zh-HK"/>
              </w:rPr>
            </w:pPr>
            <w:ins w:id="24107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A22AE2" w14:paraId="60173DEF" w14:textId="77777777" w:rsidTr="00A22AE2">
        <w:trPr>
          <w:ins w:id="24108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ACEBD" w14:textId="77777777" w:rsidR="00A22AE2" w:rsidRDefault="00A22AE2">
            <w:pPr>
              <w:jc w:val="center"/>
              <w:rPr>
                <w:ins w:id="24109" w:author="Fegie" w:date="2021-04-26T14:44:00Z"/>
                <w:rFonts w:ascii="標楷體" w:eastAsia="標楷體" w:hAnsi="標楷體"/>
              </w:rPr>
            </w:pPr>
            <w:ins w:id="24110" w:author="Fegie" w:date="2021-04-26T14:4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2F4E" w14:textId="77777777" w:rsidR="00A22AE2" w:rsidRDefault="00A22AE2">
            <w:pPr>
              <w:rPr>
                <w:ins w:id="24111" w:author="Fegie" w:date="2021-04-26T14:44:00Z"/>
                <w:rFonts w:ascii="標楷體" w:eastAsia="標楷體" w:hAnsi="標楷體"/>
                <w:lang w:eastAsia="zh-HK"/>
              </w:rPr>
            </w:pPr>
            <w:ins w:id="24112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隱</w:t>
              </w:r>
              <w:r>
                <w:rPr>
                  <w:rFonts w:ascii="標楷體" w:eastAsia="標楷體" w:hAnsi="標楷體" w:hint="eastAsia"/>
                </w:rPr>
                <w:t>藏/</w:t>
              </w:r>
              <w:r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5ACE9" w14:textId="77777777" w:rsidR="00A22AE2" w:rsidRDefault="00A22AE2">
            <w:pPr>
              <w:rPr>
                <w:ins w:id="24113" w:author="Fegie" w:date="2021-04-26T14:44:00Z"/>
                <w:rFonts w:ascii="標楷體" w:eastAsia="標楷體" w:hAnsi="標楷體"/>
                <w:lang w:eastAsia="zh-HK"/>
              </w:rPr>
            </w:pPr>
            <w:ins w:id="2411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>
                <w:rPr>
                  <w:rFonts w:ascii="標楷體" w:eastAsia="標楷體" w:hAnsi="標楷體" w:hint="eastAsia"/>
                </w:rPr>
                <w:t>藏</w:t>
              </w:r>
              <w:r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</w:tbl>
    <w:p w14:paraId="07373EE1" w14:textId="77777777" w:rsidR="00A22AE2" w:rsidRDefault="00A22AE2" w:rsidP="00A22AE2">
      <w:pPr>
        <w:rPr>
          <w:ins w:id="24115" w:author="Fegie" w:date="2021-04-26T14:44:00Z"/>
        </w:rPr>
      </w:pPr>
    </w:p>
    <w:p w14:paraId="6D73DF61" w14:textId="77777777" w:rsidR="00A22AE2" w:rsidRDefault="00A22AE2" w:rsidP="00A22AE2">
      <w:pPr>
        <w:rPr>
          <w:ins w:id="24116" w:author="Fegie" w:date="2021-04-26T14:44:00Z"/>
        </w:rPr>
      </w:pPr>
    </w:p>
    <w:p w14:paraId="6146596A" w14:textId="32DEFA78" w:rsidR="00A22AE2" w:rsidRDefault="00A22AE2" w:rsidP="00A22AE2">
      <w:pPr>
        <w:pStyle w:val="af9"/>
        <w:numPr>
          <w:ilvl w:val="0"/>
          <w:numId w:val="53"/>
        </w:numPr>
        <w:ind w:leftChars="0" w:left="1418"/>
        <w:rPr>
          <w:ins w:id="24117" w:author="Fegie" w:date="2021-04-29T12:00:00Z"/>
          <w:rFonts w:ascii="標楷體" w:eastAsia="標楷體" w:hAnsi="標楷體"/>
          <w:sz w:val="26"/>
          <w:szCs w:val="26"/>
          <w:lang w:eastAsia="x-none"/>
        </w:rPr>
      </w:pPr>
      <w:ins w:id="24118" w:author="Fegie" w:date="2021-04-26T14:44:00Z">
        <w:r>
          <w:rPr>
            <w:rFonts w:ascii="標楷體" w:eastAsia="標楷體" w:hAnsi="標楷體" w:hint="eastAsia"/>
            <w:sz w:val="26"/>
            <w:szCs w:val="26"/>
            <w:lang w:val="x-none"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F3B9C58" w14:textId="77777777" w:rsidR="00E30AAD" w:rsidRDefault="00E30AAD">
      <w:pPr>
        <w:pStyle w:val="af9"/>
        <w:ind w:leftChars="0" w:left="1418"/>
        <w:rPr>
          <w:ins w:id="24119" w:author="Fegie" w:date="2021-04-26T14:44:00Z"/>
          <w:rFonts w:ascii="標楷體" w:eastAsia="標楷體" w:hAnsi="標楷體"/>
          <w:sz w:val="26"/>
          <w:szCs w:val="26"/>
          <w:lang w:eastAsia="x-none"/>
        </w:rPr>
        <w:pPrChange w:id="24120" w:author="Fegie" w:date="2021-04-29T12:00:00Z">
          <w:pPr>
            <w:pStyle w:val="af9"/>
            <w:numPr>
              <w:numId w:val="53"/>
            </w:numPr>
            <w:ind w:leftChars="0" w:left="1418" w:hanging="480"/>
          </w:pPr>
        </w:pPrChange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4"/>
        <w:gridCol w:w="1534"/>
        <w:gridCol w:w="1294"/>
        <w:gridCol w:w="1367"/>
        <w:gridCol w:w="742"/>
        <w:gridCol w:w="695"/>
        <w:gridCol w:w="2688"/>
        <w:tblGridChange w:id="24121">
          <w:tblGrid>
            <w:gridCol w:w="516"/>
            <w:gridCol w:w="1584"/>
            <w:gridCol w:w="1534"/>
            <w:gridCol w:w="1294"/>
            <w:gridCol w:w="263"/>
            <w:gridCol w:w="1104"/>
            <w:gridCol w:w="742"/>
            <w:gridCol w:w="695"/>
            <w:gridCol w:w="2688"/>
          </w:tblGrid>
        </w:tblGridChange>
      </w:tblGrid>
      <w:tr w:rsidR="00A22AE2" w14:paraId="76401C00" w14:textId="77777777" w:rsidTr="00F97CCC">
        <w:trPr>
          <w:trHeight w:val="388"/>
          <w:jc w:val="center"/>
          <w:ins w:id="24122" w:author="Fegie" w:date="2021-04-26T14:44:00Z"/>
        </w:trPr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E123C7" w14:textId="77777777" w:rsidR="00A22AE2" w:rsidRDefault="00A22AE2">
            <w:pPr>
              <w:rPr>
                <w:ins w:id="24123" w:author="Fegie" w:date="2021-04-26T14:44:00Z"/>
                <w:rFonts w:ascii="標楷體" w:eastAsia="標楷體" w:hAnsi="標楷體"/>
                <w:lang w:eastAsia="x-none"/>
              </w:rPr>
            </w:pPr>
            <w:ins w:id="24124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序號</w:t>
              </w:r>
            </w:ins>
          </w:p>
        </w:tc>
        <w:tc>
          <w:tcPr>
            <w:tcW w:w="15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2267530" w14:textId="77777777" w:rsidR="00A22AE2" w:rsidRDefault="00A22AE2">
            <w:pPr>
              <w:rPr>
                <w:ins w:id="24125" w:author="Fegie" w:date="2021-04-26T14:44:00Z"/>
                <w:rFonts w:ascii="標楷體" w:eastAsia="標楷體" w:hAnsi="標楷體"/>
                <w:lang w:eastAsia="x-none"/>
              </w:rPr>
            </w:pPr>
            <w:ins w:id="2412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欄位</w:t>
              </w:r>
            </w:ins>
          </w:p>
        </w:tc>
        <w:tc>
          <w:tcPr>
            <w:tcW w:w="563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86AA1DB" w14:textId="77777777" w:rsidR="00A22AE2" w:rsidRDefault="00A22AE2">
            <w:pPr>
              <w:jc w:val="center"/>
              <w:rPr>
                <w:ins w:id="24127" w:author="Fegie" w:date="2021-04-26T14:44:00Z"/>
                <w:rFonts w:ascii="標楷體" w:eastAsia="標楷體" w:hAnsi="標楷體"/>
                <w:lang w:eastAsia="x-none"/>
              </w:rPr>
            </w:pPr>
            <w:ins w:id="24128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說明</w:t>
              </w:r>
            </w:ins>
          </w:p>
        </w:tc>
        <w:tc>
          <w:tcPr>
            <w:tcW w:w="26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DD02C4B" w14:textId="77777777" w:rsidR="00A22AE2" w:rsidRDefault="00A22AE2">
            <w:pPr>
              <w:rPr>
                <w:ins w:id="24129" w:author="Fegie" w:date="2021-04-26T14:44:00Z"/>
                <w:rFonts w:ascii="標楷體" w:eastAsia="標楷體" w:hAnsi="標楷體"/>
                <w:lang w:eastAsia="x-none"/>
              </w:rPr>
            </w:pPr>
            <w:ins w:id="24130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處理邏輯及注意事項</w:t>
              </w:r>
            </w:ins>
          </w:p>
        </w:tc>
      </w:tr>
      <w:tr w:rsidR="00A22AE2" w14:paraId="7F5D574D" w14:textId="77777777" w:rsidTr="007A4FA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131" w:author="Fegie" w:date="2021-04-29T16:2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24132" w:author="Fegie" w:date="2021-04-26T14:44:00Z"/>
          <w:trPrChange w:id="24133" w:author="Fegie" w:date="2021-04-29T16:27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4134" w:author="Fegie" w:date="2021-04-29T16:27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47F1547" w14:textId="77777777" w:rsidR="00A22AE2" w:rsidRDefault="00A22AE2">
            <w:pPr>
              <w:widowControl/>
              <w:rPr>
                <w:ins w:id="24135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4136" w:author="Fegie" w:date="2021-04-29T16:27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A600035" w14:textId="77777777" w:rsidR="00A22AE2" w:rsidRDefault="00A22AE2">
            <w:pPr>
              <w:widowControl/>
              <w:rPr>
                <w:ins w:id="24137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4138" w:author="Fegie" w:date="2021-04-29T16:27:00Z">
              <w:tcPr>
                <w:tcW w:w="15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FF4F307" w14:textId="77777777" w:rsidR="00A22AE2" w:rsidRDefault="00A22AE2">
            <w:pPr>
              <w:rPr>
                <w:ins w:id="24139" w:author="Fegie" w:date="2021-04-26T14:44:00Z"/>
                <w:rFonts w:ascii="標楷體" w:eastAsia="標楷體" w:hAnsi="標楷體"/>
                <w:lang w:eastAsia="x-none"/>
              </w:rPr>
            </w:pPr>
            <w:ins w:id="24140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資料型態長度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4141" w:author="Fegie" w:date="2021-04-29T16:27:00Z">
              <w:tcPr>
                <w:tcW w:w="1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31C4475" w14:textId="77777777" w:rsidR="00A22AE2" w:rsidRDefault="00A22AE2">
            <w:pPr>
              <w:rPr>
                <w:ins w:id="24142" w:author="Fegie" w:date="2021-04-26T14:44:00Z"/>
                <w:rFonts w:ascii="標楷體" w:eastAsia="標楷體" w:hAnsi="標楷體"/>
                <w:lang w:eastAsia="x-none"/>
              </w:rPr>
            </w:pPr>
            <w:ins w:id="24143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預設值</w:t>
              </w:r>
            </w:ins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4144" w:author="Fegie" w:date="2021-04-29T16:27:00Z">
              <w:tcPr>
                <w:tcW w:w="11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E7B3285" w14:textId="77777777" w:rsidR="00A22AE2" w:rsidRDefault="00A22AE2">
            <w:pPr>
              <w:rPr>
                <w:ins w:id="24145" w:author="Fegie" w:date="2021-04-26T14:44:00Z"/>
                <w:rFonts w:ascii="標楷體" w:eastAsia="標楷體" w:hAnsi="標楷體"/>
                <w:lang w:eastAsia="x-none"/>
              </w:rPr>
            </w:pPr>
            <w:ins w:id="2414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選單內容</w:t>
              </w:r>
            </w:ins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4147" w:author="Fegie" w:date="2021-04-29T16:27:00Z">
              <w:tcPr>
                <w:tcW w:w="74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74DCF16" w14:textId="77777777" w:rsidR="00A22AE2" w:rsidRDefault="00A22AE2">
            <w:pPr>
              <w:rPr>
                <w:ins w:id="24148" w:author="Fegie" w:date="2021-04-26T14:44:00Z"/>
                <w:rFonts w:ascii="標楷體" w:eastAsia="標楷體" w:hAnsi="標楷體"/>
                <w:lang w:eastAsia="x-none"/>
              </w:rPr>
            </w:pPr>
            <w:ins w:id="2414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必填</w:t>
              </w:r>
            </w:ins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4150" w:author="Fegie" w:date="2021-04-29T16:27:00Z">
              <w:tcPr>
                <w:tcW w:w="69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F0E76B9" w14:textId="77777777" w:rsidR="00A22AE2" w:rsidRDefault="00A22AE2">
            <w:pPr>
              <w:rPr>
                <w:ins w:id="24151" w:author="Fegie" w:date="2021-04-26T14:44:00Z"/>
                <w:rFonts w:ascii="標楷體" w:eastAsia="標楷體" w:hAnsi="標楷體"/>
                <w:lang w:eastAsia="x-none"/>
              </w:rPr>
            </w:pPr>
            <w:ins w:id="24152" w:author="Fegie" w:date="2021-04-26T14:44:00Z">
              <w:r>
                <w:rPr>
                  <w:rFonts w:ascii="標楷體" w:eastAsia="標楷體" w:hAnsi="標楷體" w:hint="eastAsia"/>
                  <w:lang w:eastAsia="x-none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4153" w:author="Fegie" w:date="2021-04-29T16:27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8EDA199" w14:textId="77777777" w:rsidR="00A22AE2" w:rsidRDefault="00A22AE2">
            <w:pPr>
              <w:widowControl/>
              <w:rPr>
                <w:ins w:id="24154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E87D7F" w14:paraId="0440F664" w14:textId="77777777" w:rsidTr="001C13CA">
        <w:trPr>
          <w:trHeight w:val="244"/>
          <w:jc w:val="center"/>
          <w:ins w:id="24155" w:author="Fegie" w:date="2021-04-26T14:44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B1451" w14:textId="77777777" w:rsidR="00E87D7F" w:rsidRDefault="00E87D7F" w:rsidP="00E87D7F">
            <w:pPr>
              <w:rPr>
                <w:ins w:id="24156" w:author="Fegie" w:date="2021-04-26T14:44:00Z"/>
                <w:rFonts w:ascii="標楷體" w:eastAsia="標楷體" w:hAnsi="標楷體"/>
                <w:lang w:eastAsia="x-none"/>
              </w:rPr>
            </w:pPr>
            <w:ins w:id="24157" w:author="Fegie" w:date="2021-04-26T14:44:00Z">
              <w:r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73E44" w14:textId="0F5E6403" w:rsidR="00E87D7F" w:rsidRDefault="00E87D7F" w:rsidP="00E87D7F">
            <w:pPr>
              <w:rPr>
                <w:ins w:id="24158" w:author="Fegie" w:date="2021-04-26T14:44:00Z"/>
                <w:rFonts w:ascii="標楷體" w:eastAsia="標楷體" w:hAnsi="標楷體"/>
              </w:rPr>
            </w:pPr>
            <w:ins w:id="24159" w:author="Fegie" w:date="2021-04-27T15:08:00Z">
              <w:r>
                <w:rPr>
                  <w:rFonts w:ascii="標楷體" w:eastAsia="標楷體" w:hAnsi="標楷體" w:hint="eastAsia"/>
                </w:rPr>
                <w:t>單位代號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CA48C" w14:textId="309E5C50" w:rsidR="00E87D7F" w:rsidRDefault="00E87D7F" w:rsidP="00E87D7F">
            <w:pPr>
              <w:rPr>
                <w:ins w:id="24160" w:author="Fegie" w:date="2021-04-26T14:44:00Z"/>
                <w:rFonts w:ascii="標楷體" w:eastAsia="標楷體" w:hAnsi="標楷體"/>
                <w:lang w:eastAsia="x-none"/>
              </w:rPr>
            </w:pPr>
            <w:ins w:id="24161" w:author="Fegie" w:date="2021-04-26T14:44:00Z">
              <w:del w:id="24162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24163" w:author="家榮 張" w:date="2021-05-06T18:56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73A3" w14:textId="77777777" w:rsidR="00E87D7F" w:rsidRDefault="00E87D7F" w:rsidP="00E87D7F">
            <w:pPr>
              <w:rPr>
                <w:ins w:id="24164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19D0" w14:textId="77777777" w:rsidR="00E87D7F" w:rsidRDefault="00E87D7F" w:rsidP="00E87D7F">
            <w:pPr>
              <w:rPr>
                <w:ins w:id="24165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514C74" w14:textId="06A85753" w:rsidR="00E87D7F" w:rsidRDefault="00E87D7F" w:rsidP="00E87D7F">
            <w:pPr>
              <w:rPr>
                <w:ins w:id="24166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EEDCC7" w14:textId="03E1E7FD" w:rsidR="00E87D7F" w:rsidRDefault="00710146" w:rsidP="00E87D7F">
            <w:pPr>
              <w:rPr>
                <w:ins w:id="24167" w:author="Fegie" w:date="2021-04-26T14:44:00Z"/>
                <w:rFonts w:ascii="標楷體" w:eastAsia="標楷體" w:hAnsi="標楷體"/>
                <w:lang w:eastAsia="x-none"/>
              </w:rPr>
            </w:pPr>
            <w:ins w:id="24168" w:author="Fegie" w:date="2021-05-05T15:1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4E773B" w14:textId="389674CC" w:rsidR="00710146" w:rsidRPr="00710146" w:rsidRDefault="00710146">
            <w:pPr>
              <w:rPr>
                <w:ins w:id="24169" w:author="Fegie" w:date="2021-04-26T14:44:00Z"/>
                <w:rFonts w:ascii="標楷體" w:eastAsia="標楷體" w:hAnsi="標楷體"/>
                <w:rPrChange w:id="24170" w:author="Fegie" w:date="2021-05-05T15:16:00Z">
                  <w:rPr>
                    <w:ins w:id="24171" w:author="Fegie" w:date="2021-04-26T14:44:00Z"/>
                  </w:rPr>
                </w:rPrChange>
              </w:rPr>
            </w:pPr>
            <w:ins w:id="24172" w:author="Fegie" w:date="2021-05-05T15:1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4173" w:author="Fegie" w:date="2021-05-05T15:15:00Z">
              <w:r w:rsidRPr="00710146">
                <w:rPr>
                  <w:rFonts w:ascii="標楷體" w:eastAsia="標楷體" w:hAnsi="標楷體" w:hint="eastAsia"/>
                  <w:rPrChange w:id="24174" w:author="Fegie" w:date="2021-05-05T15:16:00Z">
                    <w:rPr>
                      <w:rFonts w:hint="eastAsia"/>
                    </w:rPr>
                  </w:rPrChange>
                </w:rPr>
                <w:t>三擇一輸入</w:t>
              </w:r>
            </w:ins>
          </w:p>
        </w:tc>
      </w:tr>
      <w:tr w:rsidR="00E87D7F" w14:paraId="4C2F03B9" w14:textId="77777777" w:rsidTr="001C13CA">
        <w:trPr>
          <w:trHeight w:val="244"/>
          <w:jc w:val="center"/>
          <w:ins w:id="24175" w:author="Fegie" w:date="2021-05-05T14:26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A9C0" w14:textId="77777777" w:rsidR="00E87D7F" w:rsidRDefault="00E87D7F" w:rsidP="00E87D7F">
            <w:pPr>
              <w:rPr>
                <w:ins w:id="24176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1A19" w14:textId="579377B7" w:rsidR="00E87D7F" w:rsidRDefault="00E87D7F" w:rsidP="00E87D7F">
            <w:pPr>
              <w:rPr>
                <w:ins w:id="24177" w:author="Fegie" w:date="2021-05-05T14:26:00Z"/>
                <w:rFonts w:ascii="標楷體" w:eastAsia="標楷體" w:hAnsi="標楷體"/>
              </w:rPr>
            </w:pPr>
            <w:ins w:id="24178" w:author="Fegie" w:date="2021-05-05T15:06:00Z">
              <w:r>
                <w:rPr>
                  <w:rFonts w:ascii="標楷體" w:eastAsia="標楷體" w:hAnsi="標楷體" w:hint="eastAsia"/>
                  <w:lang w:eastAsia="zh-HK"/>
                </w:rPr>
                <w:t>瀏覽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EE168" w14:textId="712B0304" w:rsidR="00E87D7F" w:rsidRDefault="00E87D7F" w:rsidP="00E87D7F">
            <w:pPr>
              <w:rPr>
                <w:ins w:id="24179" w:author="Fegie" w:date="2021-05-05T14:26:00Z"/>
                <w:rFonts w:ascii="標楷體" w:eastAsia="標楷體" w:hAnsi="標楷體"/>
              </w:rPr>
            </w:pPr>
            <w:ins w:id="24180" w:author="Fegie" w:date="2021-05-05T15:0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590E" w14:textId="77777777" w:rsidR="00E87D7F" w:rsidRDefault="00E87D7F" w:rsidP="00E87D7F">
            <w:pPr>
              <w:rPr>
                <w:ins w:id="24181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4BE" w14:textId="77777777" w:rsidR="00E87D7F" w:rsidRDefault="00E87D7F" w:rsidP="00E87D7F">
            <w:pPr>
              <w:rPr>
                <w:ins w:id="24182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left w:val="single" w:sz="4" w:space="0" w:color="auto"/>
              <w:right w:val="single" w:sz="4" w:space="0" w:color="auto"/>
            </w:tcBorders>
          </w:tcPr>
          <w:p w14:paraId="386F41E1" w14:textId="77777777" w:rsidR="00E87D7F" w:rsidRDefault="00E87D7F" w:rsidP="00E87D7F">
            <w:pPr>
              <w:rPr>
                <w:ins w:id="24183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left w:val="single" w:sz="4" w:space="0" w:color="auto"/>
              <w:right w:val="single" w:sz="4" w:space="0" w:color="auto"/>
            </w:tcBorders>
          </w:tcPr>
          <w:p w14:paraId="1F3F1AF3" w14:textId="77777777" w:rsidR="00E87D7F" w:rsidRDefault="00E87D7F" w:rsidP="00E87D7F">
            <w:pPr>
              <w:rPr>
                <w:ins w:id="24184" w:author="Fegie" w:date="2021-05-05T14:26:00Z"/>
                <w:rFonts w:ascii="標楷體" w:eastAsia="標楷體" w:hAnsi="標楷體"/>
              </w:rPr>
            </w:pPr>
          </w:p>
        </w:tc>
        <w:tc>
          <w:tcPr>
            <w:tcW w:w="2688" w:type="dxa"/>
            <w:tcBorders>
              <w:left w:val="single" w:sz="4" w:space="0" w:color="auto"/>
              <w:right w:val="single" w:sz="4" w:space="0" w:color="auto"/>
            </w:tcBorders>
          </w:tcPr>
          <w:p w14:paraId="52F99752" w14:textId="5336F150" w:rsidR="00E87D7F" w:rsidRDefault="00E87D7F" w:rsidP="00E87D7F">
            <w:pPr>
              <w:rPr>
                <w:ins w:id="24185" w:author="Fegie" w:date="2021-05-05T14:26:00Z"/>
                <w:rFonts w:ascii="標楷體" w:eastAsia="標楷體" w:hAnsi="標楷體"/>
              </w:rPr>
            </w:pPr>
            <w:ins w:id="24186" w:author="Fegie" w:date="2021-05-05T15:14:00Z">
              <w:r>
                <w:rPr>
                  <w:rFonts w:ascii="標楷體" w:eastAsia="標楷體" w:hAnsi="標楷體" w:hint="eastAsia"/>
                </w:rPr>
                <w:t>連結至【</w:t>
              </w:r>
            </w:ins>
            <w:ins w:id="24187" w:author="Fegie" w:date="2021-05-05T15:15:00Z">
              <w:r>
                <w:rPr>
                  <w:rFonts w:ascii="標楷體" w:eastAsia="標楷體" w:hAnsi="標楷體" w:hint="eastAsia"/>
                </w:rPr>
                <w:t>L6086單位代號查詢</w:t>
              </w:r>
            </w:ins>
            <w:ins w:id="24188" w:author="Fegie" w:date="2021-05-05T15:14:00Z">
              <w:r>
                <w:rPr>
                  <w:rFonts w:ascii="標楷體" w:eastAsia="標楷體" w:hAnsi="標楷體" w:hint="eastAsia"/>
                </w:rPr>
                <w:t>】</w:t>
              </w:r>
            </w:ins>
            <w:ins w:id="24189" w:author="Fegie" w:date="2021-05-05T15:15:00Z">
              <w:r>
                <w:rPr>
                  <w:rFonts w:ascii="標楷體" w:eastAsia="標楷體" w:hAnsi="標楷體" w:hint="eastAsia"/>
                </w:rPr>
                <w:t>，供查詢</w:t>
              </w:r>
            </w:ins>
            <w:ins w:id="24190" w:author="Fegie" w:date="2021-05-05T15:24:00Z">
              <w:r w:rsidR="00D27D38">
                <w:rPr>
                  <w:rFonts w:ascii="標楷體" w:eastAsia="標楷體" w:hAnsi="標楷體" w:hint="eastAsia"/>
                </w:rPr>
                <w:t>並</w:t>
              </w:r>
            </w:ins>
            <w:ins w:id="24191" w:author="Fegie" w:date="2021-05-05T15:15:00Z">
              <w:r>
                <w:rPr>
                  <w:rFonts w:ascii="標楷體" w:eastAsia="標楷體" w:hAnsi="標楷體" w:hint="eastAsia"/>
                </w:rPr>
                <w:t>帶回「單位代號」</w:t>
              </w:r>
            </w:ins>
          </w:p>
        </w:tc>
      </w:tr>
      <w:tr w:rsidR="00E87D7F" w14:paraId="1219A521" w14:textId="77777777" w:rsidTr="001C13CA">
        <w:trPr>
          <w:trHeight w:val="244"/>
          <w:jc w:val="center"/>
          <w:ins w:id="24192" w:author="Fegie" w:date="2021-04-27T15:08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6AA74" w14:textId="09E91220" w:rsidR="00E87D7F" w:rsidRDefault="00E87D7F" w:rsidP="00E87D7F">
            <w:pPr>
              <w:rPr>
                <w:ins w:id="24193" w:author="Fegie" w:date="2021-04-27T15:08:00Z"/>
                <w:rFonts w:ascii="標楷體" w:eastAsia="標楷體" w:hAnsi="標楷體"/>
                <w:lang w:eastAsia="x-none"/>
              </w:rPr>
            </w:pPr>
            <w:ins w:id="24194" w:author="Fegie" w:date="2021-04-27T15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5DE10" w14:textId="5D8E79E9" w:rsidR="00E87D7F" w:rsidRDefault="00E87D7F" w:rsidP="00E87D7F">
            <w:pPr>
              <w:rPr>
                <w:ins w:id="24195" w:author="Fegie" w:date="2021-04-27T15:08:00Z"/>
                <w:rFonts w:ascii="標楷體" w:eastAsia="標楷體" w:hAnsi="標楷體"/>
              </w:rPr>
            </w:pPr>
            <w:ins w:id="24196" w:author="Fegie" w:date="2021-04-27T15:09:00Z">
              <w:r>
                <w:rPr>
                  <w:rFonts w:ascii="標楷體" w:eastAsia="標楷體" w:hAnsi="標楷體" w:hint="eastAsia"/>
                </w:rPr>
                <w:t>員工編號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CEF2" w14:textId="4CACF7E7" w:rsidR="00E87D7F" w:rsidRDefault="00E87D7F" w:rsidP="00E87D7F">
            <w:pPr>
              <w:rPr>
                <w:ins w:id="24197" w:author="Fegie" w:date="2021-04-27T15:08:00Z"/>
                <w:rFonts w:ascii="標楷體" w:eastAsia="標楷體" w:hAnsi="標楷體"/>
              </w:rPr>
            </w:pPr>
            <w:ins w:id="24198" w:author="Fegie" w:date="2021-04-27T15:09:00Z">
              <w:del w:id="24199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24200" w:author="家榮 張" w:date="2021-05-06T18:56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41086" w14:textId="77777777" w:rsidR="00E87D7F" w:rsidRDefault="00E87D7F" w:rsidP="00E87D7F">
            <w:pPr>
              <w:rPr>
                <w:ins w:id="24201" w:author="Fegie" w:date="2021-04-27T15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D333" w14:textId="77777777" w:rsidR="00E87D7F" w:rsidRDefault="00E87D7F" w:rsidP="00E87D7F">
            <w:pPr>
              <w:rPr>
                <w:ins w:id="24202" w:author="Fegie" w:date="2021-04-27T15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left w:val="single" w:sz="4" w:space="0" w:color="auto"/>
              <w:right w:val="single" w:sz="4" w:space="0" w:color="auto"/>
            </w:tcBorders>
          </w:tcPr>
          <w:p w14:paraId="01E5224C" w14:textId="77777777" w:rsidR="00E87D7F" w:rsidRDefault="00E87D7F" w:rsidP="00E87D7F">
            <w:pPr>
              <w:rPr>
                <w:ins w:id="24203" w:author="Fegie" w:date="2021-04-27T15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left w:val="single" w:sz="4" w:space="0" w:color="auto"/>
              <w:right w:val="single" w:sz="4" w:space="0" w:color="auto"/>
            </w:tcBorders>
          </w:tcPr>
          <w:p w14:paraId="4E617E1F" w14:textId="7C281CC8" w:rsidR="00E87D7F" w:rsidRDefault="00710146" w:rsidP="00E87D7F">
            <w:pPr>
              <w:rPr>
                <w:ins w:id="24204" w:author="Fegie" w:date="2021-04-27T15:08:00Z"/>
                <w:rFonts w:ascii="標楷體" w:eastAsia="標楷體" w:hAnsi="標楷體"/>
              </w:rPr>
            </w:pPr>
            <w:ins w:id="24205" w:author="Fegie" w:date="2021-05-05T15:1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left w:val="single" w:sz="4" w:space="0" w:color="auto"/>
              <w:right w:val="single" w:sz="4" w:space="0" w:color="auto"/>
            </w:tcBorders>
          </w:tcPr>
          <w:p w14:paraId="0D30542B" w14:textId="0F6A0D0F" w:rsidR="00E87D7F" w:rsidRDefault="00710146" w:rsidP="00E87D7F">
            <w:pPr>
              <w:rPr>
                <w:ins w:id="24206" w:author="Fegie" w:date="2021-04-27T15:08:00Z"/>
                <w:rFonts w:ascii="標楷體" w:eastAsia="標楷體" w:hAnsi="標楷體"/>
              </w:rPr>
            </w:pPr>
            <w:ins w:id="24207" w:author="Fegie" w:date="2021-05-05T15:1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三擇一輸入</w:t>
              </w:r>
            </w:ins>
          </w:p>
        </w:tc>
      </w:tr>
      <w:tr w:rsidR="00E87D7F" w14:paraId="3051FFDB" w14:textId="77777777" w:rsidTr="001C13CA">
        <w:trPr>
          <w:trHeight w:val="244"/>
          <w:jc w:val="center"/>
          <w:ins w:id="24208" w:author="Fegie" w:date="2021-04-27T15:09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5BA8" w14:textId="23589509" w:rsidR="00E87D7F" w:rsidRDefault="00E87D7F" w:rsidP="00E87D7F">
            <w:pPr>
              <w:rPr>
                <w:ins w:id="24209" w:author="Fegie" w:date="2021-04-27T15:09:00Z"/>
                <w:rFonts w:ascii="標楷體" w:eastAsia="標楷體" w:hAnsi="標楷體"/>
              </w:rPr>
            </w:pPr>
            <w:ins w:id="24210" w:author="Fegie" w:date="2021-04-27T15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817AB" w14:textId="46C13664" w:rsidR="00E87D7F" w:rsidRDefault="00E87D7F" w:rsidP="00E87D7F">
            <w:pPr>
              <w:rPr>
                <w:ins w:id="24211" w:author="Fegie" w:date="2021-04-27T15:09:00Z"/>
                <w:rFonts w:ascii="標楷體" w:eastAsia="標楷體" w:hAnsi="標楷體"/>
              </w:rPr>
            </w:pPr>
            <w:ins w:id="24212" w:author="Fegie" w:date="2021-04-27T15:09:00Z">
              <w:r>
                <w:rPr>
                  <w:rFonts w:ascii="標楷體" w:eastAsia="標楷體" w:hAnsi="標楷體" w:hint="eastAsia"/>
                </w:rPr>
                <w:t>員工姓名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DA95" w14:textId="0C2EB94B" w:rsidR="00E87D7F" w:rsidRDefault="00E87D7F" w:rsidP="00E87D7F">
            <w:pPr>
              <w:rPr>
                <w:ins w:id="24213" w:author="Fegie" w:date="2021-04-27T15:09:00Z"/>
                <w:rFonts w:ascii="標楷體" w:eastAsia="標楷體" w:hAnsi="標楷體"/>
              </w:rPr>
            </w:pPr>
            <w:ins w:id="24214" w:author="Fegie" w:date="2021-04-27T15:09:00Z">
              <w:del w:id="24215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X(40)</w:delText>
                </w:r>
              </w:del>
            </w:ins>
            <w:ins w:id="24216" w:author="家榮 張" w:date="2021-05-06T18:56:00Z">
              <w:r w:rsidR="00A7651D"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957" w14:textId="77777777" w:rsidR="00E87D7F" w:rsidRDefault="00E87D7F" w:rsidP="00E87D7F">
            <w:pPr>
              <w:rPr>
                <w:ins w:id="24217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065D2" w14:textId="77777777" w:rsidR="00E87D7F" w:rsidRDefault="00E87D7F" w:rsidP="00E87D7F">
            <w:pPr>
              <w:rPr>
                <w:ins w:id="24218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F139D" w14:textId="77777777" w:rsidR="00E87D7F" w:rsidRDefault="00E87D7F" w:rsidP="00E87D7F">
            <w:pPr>
              <w:rPr>
                <w:ins w:id="24219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03E36" w14:textId="2677E814" w:rsidR="00E87D7F" w:rsidRDefault="00710146" w:rsidP="00E87D7F">
            <w:pPr>
              <w:rPr>
                <w:ins w:id="24220" w:author="Fegie" w:date="2021-04-27T15:09:00Z"/>
                <w:rFonts w:ascii="標楷體" w:eastAsia="標楷體" w:hAnsi="標楷體"/>
              </w:rPr>
            </w:pPr>
            <w:ins w:id="24221" w:author="Fegie" w:date="2021-05-05T15:1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F5EBB" w14:textId="211B8537" w:rsidR="00E87D7F" w:rsidRDefault="00710146" w:rsidP="00E87D7F">
            <w:pPr>
              <w:rPr>
                <w:ins w:id="24222" w:author="Fegie" w:date="2021-04-27T15:09:00Z"/>
                <w:rFonts w:ascii="標楷體" w:eastAsia="標楷體" w:hAnsi="標楷體"/>
              </w:rPr>
            </w:pPr>
            <w:ins w:id="24223" w:author="Fegie" w:date="2021-05-05T15:1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三擇一輸入</w:t>
              </w:r>
            </w:ins>
          </w:p>
        </w:tc>
      </w:tr>
      <w:tr w:rsidR="00E87D7F" w14:paraId="197E8564" w14:textId="77777777" w:rsidTr="007A4FA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224" w:author="Fegie" w:date="2021-04-29T16:2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24225" w:author="Fegie" w:date="2021-04-27T15:09:00Z"/>
          <w:trPrChange w:id="24226" w:author="Fegie" w:date="2021-04-29T16:27:00Z">
            <w:trPr>
              <w:trHeight w:val="244"/>
              <w:jc w:val="center"/>
            </w:trPr>
          </w:trPrChange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27" w:author="Fegie" w:date="2021-04-29T16:27:00Z">
              <w:tcPr>
                <w:tcW w:w="5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47A12A" w14:textId="7DAED850" w:rsidR="00E87D7F" w:rsidRDefault="00E87D7F" w:rsidP="00E87D7F">
            <w:pPr>
              <w:rPr>
                <w:ins w:id="24228" w:author="Fegie" w:date="2021-04-27T15:09:00Z"/>
                <w:rFonts w:ascii="標楷體" w:eastAsia="標楷體" w:hAnsi="標楷體"/>
              </w:rPr>
            </w:pPr>
            <w:ins w:id="24229" w:author="Fegie" w:date="2021-04-27T15:1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30" w:author="Fegie" w:date="2021-04-29T16:27:00Z">
              <w:tcPr>
                <w:tcW w:w="15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FEBE6B" w14:textId="7AD289EF" w:rsidR="00E87D7F" w:rsidRDefault="00E87D7F" w:rsidP="00E87D7F">
            <w:pPr>
              <w:rPr>
                <w:ins w:id="24231" w:author="Fegie" w:date="2021-04-27T15:09:00Z"/>
                <w:rFonts w:ascii="標楷體" w:eastAsia="標楷體" w:hAnsi="標楷體"/>
              </w:rPr>
            </w:pPr>
            <w:ins w:id="24232" w:author="Fegie" w:date="2021-04-27T15:10:00Z">
              <w:r>
                <w:rPr>
                  <w:rFonts w:ascii="標楷體" w:eastAsia="標楷體" w:hAnsi="標楷體" w:hint="eastAsia"/>
                </w:rPr>
                <w:t>現職記號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33" w:author="Fegie" w:date="2021-04-29T16:27:00Z">
              <w:tcPr>
                <w:tcW w:w="15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DBF9DF" w14:textId="516D9A1F" w:rsidR="00E87D7F" w:rsidRDefault="00E87D7F" w:rsidP="00E87D7F">
            <w:pPr>
              <w:rPr>
                <w:ins w:id="24234" w:author="Fegie" w:date="2021-04-27T15:09:00Z"/>
                <w:rFonts w:ascii="標楷體" w:eastAsia="標楷體" w:hAnsi="標楷體"/>
              </w:rPr>
            </w:pPr>
            <w:ins w:id="24235" w:author="Fegie" w:date="2021-04-27T15:10:00Z">
              <w:del w:id="24236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4237" w:author="家榮 張" w:date="2021-05-06T18:56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38" w:author="Fegie" w:date="2021-04-29T16:27:00Z">
              <w:tcPr>
                <w:tcW w:w="1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0DA22C" w14:textId="4A44C2F8" w:rsidR="00E87D7F" w:rsidRDefault="00E87D7F" w:rsidP="00E87D7F">
            <w:pPr>
              <w:rPr>
                <w:ins w:id="24239" w:author="Fegie" w:date="2021-04-27T15:09:00Z"/>
                <w:rFonts w:ascii="標楷體" w:eastAsia="標楷體" w:hAnsi="標楷體"/>
                <w:lang w:eastAsia="x-none"/>
              </w:rPr>
            </w:pPr>
            <w:ins w:id="24240" w:author="Fegie" w:date="2021-04-29T16:27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41" w:author="Fegie" w:date="2021-04-29T16:27:00Z">
              <w:tcPr>
                <w:tcW w:w="11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F251D2" w14:textId="17C6E106" w:rsidR="00E87D7F" w:rsidRPr="007A4FA8" w:rsidRDefault="00E87D7F" w:rsidP="00E87D7F">
            <w:pPr>
              <w:rPr>
                <w:ins w:id="24242" w:author="Fegie" w:date="2021-04-29T16:27:00Z"/>
                <w:rFonts w:ascii="標楷體" w:eastAsia="標楷體" w:hAnsi="標楷體"/>
                <w:rPrChange w:id="24243" w:author="Fegie" w:date="2021-04-29T16:27:00Z">
                  <w:rPr>
                    <w:ins w:id="24244" w:author="Fegie" w:date="2021-04-29T16:27:00Z"/>
                  </w:rPr>
                </w:rPrChange>
              </w:rPr>
            </w:pPr>
            <w:ins w:id="24245" w:author="Fegie" w:date="2021-04-29T16:27:00Z">
              <w:r>
                <w:rPr>
                  <w:rFonts w:ascii="標楷體" w:eastAsia="標楷體" w:hAnsi="標楷體" w:hint="eastAsia"/>
                </w:rPr>
                <w:t>Y.</w:t>
              </w:r>
              <w:r w:rsidRPr="007A4FA8">
                <w:rPr>
                  <w:rFonts w:ascii="標楷體" w:eastAsia="標楷體" w:hAnsi="標楷體" w:hint="eastAsia"/>
                  <w:rPrChange w:id="24246" w:author="Fegie" w:date="2021-04-29T16:27:00Z">
                    <w:rPr>
                      <w:rFonts w:hint="eastAsia"/>
                    </w:rPr>
                  </w:rPrChange>
                </w:rPr>
                <w:t>在職</w:t>
              </w:r>
            </w:ins>
          </w:p>
          <w:p w14:paraId="63135ABB" w14:textId="7E2EAB53" w:rsidR="00E87D7F" w:rsidRPr="007A4FA8" w:rsidRDefault="00E87D7F" w:rsidP="00E87D7F">
            <w:pPr>
              <w:rPr>
                <w:ins w:id="24247" w:author="Fegie" w:date="2021-04-27T15:09:00Z"/>
                <w:rFonts w:ascii="標楷體" w:eastAsia="標楷體" w:hAnsi="標楷體"/>
                <w:rPrChange w:id="24248" w:author="Fegie" w:date="2021-04-29T16:27:00Z">
                  <w:rPr>
                    <w:ins w:id="24249" w:author="Fegie" w:date="2021-04-27T15:09:00Z"/>
                  </w:rPr>
                </w:rPrChange>
              </w:rPr>
            </w:pPr>
            <w:ins w:id="24250" w:author="Fegie" w:date="2021-04-29T16:27:00Z">
              <w:r>
                <w:rPr>
                  <w:rFonts w:ascii="標楷體" w:eastAsia="標楷體" w:hAnsi="標楷體" w:hint="eastAsia"/>
                </w:rPr>
                <w:t>N.</w:t>
              </w:r>
              <w:r w:rsidRPr="007A4FA8">
                <w:rPr>
                  <w:rFonts w:ascii="標楷體" w:eastAsia="標楷體" w:hAnsi="標楷體" w:hint="eastAsia"/>
                  <w:rPrChange w:id="24251" w:author="Fegie" w:date="2021-04-29T16:27:00Z">
                    <w:rPr>
                      <w:rFonts w:hint="eastAsia"/>
                    </w:rPr>
                  </w:rPrChange>
                </w:rPr>
                <w:t>非在職</w:t>
              </w:r>
            </w:ins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52" w:author="Fegie" w:date="2021-04-29T16:27:00Z">
              <w:tcPr>
                <w:tcW w:w="74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CB596" w14:textId="0CEFC869" w:rsidR="00E87D7F" w:rsidRDefault="00E87D7F" w:rsidP="00E87D7F">
            <w:pPr>
              <w:rPr>
                <w:ins w:id="24253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54" w:author="Fegie" w:date="2021-04-29T16:27:00Z">
              <w:tcPr>
                <w:tcW w:w="69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1F2CC9" w14:textId="4E2F5AC1" w:rsidR="00E87D7F" w:rsidRDefault="00E87D7F" w:rsidP="00E87D7F">
            <w:pPr>
              <w:rPr>
                <w:ins w:id="24255" w:author="Fegie" w:date="2021-04-27T15:09:00Z"/>
                <w:rFonts w:ascii="標楷體" w:eastAsia="標楷體" w:hAnsi="標楷體"/>
              </w:rPr>
            </w:pPr>
            <w:ins w:id="24256" w:author="Fegie" w:date="2021-04-27T15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57" w:author="Fegie" w:date="2021-04-29T16:27:00Z">
              <w:tcPr>
                <w:tcW w:w="268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D9C826" w14:textId="5CAFC571" w:rsidR="00E87D7F" w:rsidRPr="007A4FA8" w:rsidRDefault="00E87D7F" w:rsidP="00E87D7F">
            <w:pPr>
              <w:rPr>
                <w:ins w:id="24258" w:author="Fegie" w:date="2021-04-29T16:27:00Z"/>
                <w:rFonts w:ascii="標楷體" w:eastAsia="標楷體" w:hAnsi="標楷體"/>
                <w:rPrChange w:id="24259" w:author="Fegie" w:date="2021-04-29T16:27:00Z">
                  <w:rPr>
                    <w:ins w:id="24260" w:author="Fegie" w:date="2021-04-29T16:27:00Z"/>
                  </w:rPr>
                </w:rPrChange>
              </w:rPr>
            </w:pPr>
            <w:ins w:id="24261" w:author="Fegie" w:date="2021-04-29T16:27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4262" w:author="Fegie" w:date="2021-04-27T15:14:00Z">
              <w:r w:rsidRPr="007A4FA8">
                <w:rPr>
                  <w:rFonts w:ascii="標楷體" w:eastAsia="標楷體" w:hAnsi="標楷體" w:hint="eastAsia"/>
                  <w:rPrChange w:id="24263" w:author="Fegie" w:date="2021-04-29T16:27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4C05E712" w14:textId="77A3A4C4" w:rsidR="00E87D7F" w:rsidRPr="007A4FA8" w:rsidRDefault="00E87D7F" w:rsidP="00E87D7F">
            <w:pPr>
              <w:rPr>
                <w:ins w:id="24264" w:author="Fegie" w:date="2021-04-27T15:09:00Z"/>
                <w:rFonts w:ascii="標楷體" w:eastAsia="標楷體" w:hAnsi="標楷體"/>
                <w:rPrChange w:id="24265" w:author="Fegie" w:date="2021-04-29T16:27:00Z">
                  <w:rPr>
                    <w:ins w:id="24266" w:author="Fegie" w:date="2021-04-27T15:09:00Z"/>
                  </w:rPr>
                </w:rPrChange>
              </w:rPr>
            </w:pPr>
            <w:ins w:id="24267" w:author="Fegie" w:date="2021-04-29T16:27:00Z">
              <w:r>
                <w:rPr>
                  <w:rFonts w:ascii="標楷體" w:eastAsia="標楷體" w:hAnsi="標楷體" w:hint="eastAsia"/>
                </w:rPr>
                <w:t>2.輸入空白查全部</w:t>
              </w:r>
            </w:ins>
          </w:p>
        </w:tc>
      </w:tr>
      <w:tr w:rsidR="00E87D7F" w14:paraId="6CB08762" w14:textId="77777777" w:rsidTr="007A4FA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268" w:author="Fegie" w:date="2021-04-29T16:2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24269" w:author="Fegie" w:date="2021-04-27T15:12:00Z"/>
          <w:trPrChange w:id="24270" w:author="Fegie" w:date="2021-04-29T16:27:00Z">
            <w:trPr>
              <w:trHeight w:val="244"/>
              <w:jc w:val="center"/>
            </w:trPr>
          </w:trPrChange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71" w:author="Fegie" w:date="2021-04-29T16:27:00Z">
              <w:tcPr>
                <w:tcW w:w="5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D3D81D" w14:textId="44B5C4E3" w:rsidR="00E87D7F" w:rsidRDefault="00E87D7F" w:rsidP="00E87D7F">
            <w:pPr>
              <w:rPr>
                <w:ins w:id="24272" w:author="Fegie" w:date="2021-04-27T15:12:00Z"/>
                <w:rFonts w:ascii="標楷體" w:eastAsia="標楷體" w:hAnsi="標楷體"/>
              </w:rPr>
            </w:pPr>
            <w:ins w:id="24273" w:author="Fegie" w:date="2021-04-27T15:12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74" w:author="Fegie" w:date="2021-04-29T16:27:00Z">
              <w:tcPr>
                <w:tcW w:w="15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16C8B9" w14:textId="7739B12D" w:rsidR="00E87D7F" w:rsidRDefault="00E87D7F" w:rsidP="00E87D7F">
            <w:pPr>
              <w:rPr>
                <w:ins w:id="24275" w:author="Fegie" w:date="2021-04-27T15:12:00Z"/>
                <w:rFonts w:ascii="標楷體" w:eastAsia="標楷體" w:hAnsi="標楷體"/>
              </w:rPr>
            </w:pPr>
            <w:ins w:id="24276" w:author="Fegie" w:date="2021-04-27T15:12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77" w:author="Fegie" w:date="2021-04-29T16:27:00Z">
              <w:tcPr>
                <w:tcW w:w="15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1F222D" w14:textId="1D3CA6A3" w:rsidR="00E87D7F" w:rsidRDefault="00E87D7F" w:rsidP="00E87D7F">
            <w:pPr>
              <w:rPr>
                <w:ins w:id="24278" w:author="Fegie" w:date="2021-04-27T15:12:00Z"/>
                <w:rFonts w:ascii="標楷體" w:eastAsia="標楷體" w:hAnsi="標楷體"/>
              </w:rPr>
            </w:pPr>
            <w:ins w:id="24279" w:author="Fegie" w:date="2021-04-27T15:12:00Z">
              <w:del w:id="24280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4281" w:author="家榮 張" w:date="2021-05-06T18:56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82" w:author="Fegie" w:date="2021-04-29T16:27:00Z">
              <w:tcPr>
                <w:tcW w:w="1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6EB7F7" w14:textId="07AAEA16" w:rsidR="00E87D7F" w:rsidRDefault="00E87D7F" w:rsidP="00E87D7F">
            <w:pPr>
              <w:rPr>
                <w:ins w:id="24283" w:author="Fegie" w:date="2021-04-27T15:12:00Z"/>
                <w:rFonts w:ascii="標楷體" w:eastAsia="標楷體" w:hAnsi="標楷體"/>
              </w:rPr>
            </w:pPr>
            <w:ins w:id="24284" w:author="Fegie" w:date="2021-04-27T15:13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85" w:author="Fegie" w:date="2021-04-29T16:27:00Z">
              <w:tcPr>
                <w:tcW w:w="11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94719A" w14:textId="77777777" w:rsidR="00E87D7F" w:rsidRDefault="00E87D7F" w:rsidP="00E87D7F">
            <w:pPr>
              <w:rPr>
                <w:ins w:id="24286" w:author="Fegie" w:date="2021-04-27T15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87" w:author="Fegie" w:date="2021-04-29T16:27:00Z">
              <w:tcPr>
                <w:tcW w:w="74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D6D685" w14:textId="77777777" w:rsidR="00E87D7F" w:rsidRDefault="00E87D7F" w:rsidP="00E87D7F">
            <w:pPr>
              <w:rPr>
                <w:ins w:id="24288" w:author="Fegie" w:date="2021-04-27T15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89" w:author="Fegie" w:date="2021-04-29T16:27:00Z">
              <w:tcPr>
                <w:tcW w:w="69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F08149" w14:textId="5F8B2BD4" w:rsidR="00E87D7F" w:rsidRDefault="00E87D7F" w:rsidP="00E87D7F">
            <w:pPr>
              <w:rPr>
                <w:ins w:id="24290" w:author="Fegie" w:date="2021-04-27T15:12:00Z"/>
                <w:rFonts w:ascii="標楷體" w:eastAsia="標楷體" w:hAnsi="標楷體"/>
              </w:rPr>
            </w:pPr>
            <w:ins w:id="24291" w:author="Fegie" w:date="2021-04-27T15:1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92" w:author="Fegie" w:date="2021-04-29T16:27:00Z">
              <w:tcPr>
                <w:tcW w:w="268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9CA69C" w14:textId="47D8D90A" w:rsidR="00E87D7F" w:rsidRDefault="00E87D7F" w:rsidP="00E87D7F">
            <w:pPr>
              <w:rPr>
                <w:ins w:id="24293" w:author="Fegie" w:date="2021-04-27T15:12:00Z"/>
                <w:rFonts w:ascii="標楷體" w:eastAsia="標楷體" w:hAnsi="標楷體"/>
              </w:rPr>
            </w:pPr>
            <w:ins w:id="24294" w:author="Fegie" w:date="2021-04-27T15:14:00Z">
              <w:r>
                <w:rPr>
                  <w:rFonts w:ascii="標楷體" w:eastAsia="標楷體" w:hAnsi="標楷體" w:hint="eastAsia"/>
                </w:rPr>
                <w:t>1.自行輸入</w:t>
              </w:r>
            </w:ins>
          </w:p>
        </w:tc>
      </w:tr>
    </w:tbl>
    <w:p w14:paraId="4B3919A4" w14:textId="77777777" w:rsidR="00A22AE2" w:rsidRDefault="00A22AE2">
      <w:pPr>
        <w:pStyle w:val="a"/>
        <w:numPr>
          <w:ilvl w:val="0"/>
          <w:numId w:val="0"/>
        </w:numPr>
        <w:spacing w:before="0"/>
        <w:ind w:left="1418"/>
        <w:rPr>
          <w:ins w:id="24295" w:author="Fegie" w:date="2021-04-26T14:44:00Z"/>
        </w:rPr>
        <w:pPrChange w:id="24296" w:author="Fegie" w:date="2021-04-27T15:07:00Z">
          <w:pPr>
            <w:pStyle w:val="a"/>
            <w:numPr>
              <w:numId w:val="53"/>
            </w:numPr>
            <w:tabs>
              <w:tab w:val="clear" w:pos="1559"/>
            </w:tabs>
            <w:spacing w:before="0"/>
            <w:ind w:left="1418" w:hanging="480"/>
          </w:pPr>
        </w:pPrChange>
      </w:pPr>
    </w:p>
    <w:p w14:paraId="68999512" w14:textId="79129B43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4297" w:author="Fegie" w:date="2021-04-29T11:59:00Z"/>
        </w:rPr>
      </w:pPr>
      <w:ins w:id="24298" w:author="Fegie" w:date="2021-04-26T14:44:00Z">
        <w:r>
          <w:rPr>
            <w:rFonts w:hint="eastAsia"/>
          </w:rPr>
          <w:t>輸出畫面</w:t>
        </w:r>
        <w:r>
          <w:t>:</w:t>
        </w:r>
      </w:ins>
    </w:p>
    <w:p w14:paraId="59DB496E" w14:textId="77777777" w:rsidR="00E30AAD" w:rsidRPr="00AC5033" w:rsidRDefault="00E30AAD">
      <w:pPr>
        <w:rPr>
          <w:ins w:id="24299" w:author="Fegie" w:date="2021-04-26T14:44:00Z"/>
        </w:rPr>
        <w:pPrChange w:id="24300" w:author="Fegie" w:date="2021-04-29T11:59:00Z">
          <w:pPr>
            <w:pStyle w:val="a"/>
            <w:numPr>
              <w:numId w:val="53"/>
            </w:numPr>
            <w:tabs>
              <w:tab w:val="clear" w:pos="1559"/>
            </w:tabs>
            <w:spacing w:before="0"/>
            <w:ind w:left="1418" w:hanging="480"/>
          </w:pPr>
        </w:pPrChange>
      </w:pPr>
    </w:p>
    <w:p w14:paraId="66F8D457" w14:textId="5A1D2CAB" w:rsidR="00A22AE2" w:rsidRDefault="00734724" w:rsidP="00A22AE2">
      <w:pPr>
        <w:rPr>
          <w:ins w:id="24301" w:author="Fegie" w:date="2021-04-26T14:44:00Z"/>
        </w:rPr>
      </w:pPr>
      <w:ins w:id="24302" w:author="Fegie" w:date="2021-04-27T15:52:00Z">
        <w:r>
          <w:rPr>
            <w:noProof/>
          </w:rPr>
          <w:lastRenderedPageBreak/>
          <w:drawing>
            <wp:inline distT="0" distB="0" distL="0" distR="0" wp14:anchorId="2C478FBD" wp14:editId="47442222">
              <wp:extent cx="6479540" cy="4552315"/>
              <wp:effectExtent l="0" t="0" r="0" b="0"/>
              <wp:docPr id="45" name="圖片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5523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2F6F0A8" w14:textId="77777777" w:rsidR="00A22AE2" w:rsidRDefault="00A22AE2" w:rsidP="00A22AE2">
      <w:pPr>
        <w:rPr>
          <w:ins w:id="24303" w:author="Fegie" w:date="2021-04-26T14:44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22AE2" w14:paraId="41CF6CBF" w14:textId="77777777" w:rsidTr="00A22AE2">
        <w:trPr>
          <w:ins w:id="24304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7B622F" w14:textId="77777777" w:rsidR="00A22AE2" w:rsidRDefault="00A22AE2">
            <w:pPr>
              <w:jc w:val="center"/>
              <w:rPr>
                <w:ins w:id="24305" w:author="Fegie" w:date="2021-04-26T14:44:00Z"/>
                <w:rFonts w:ascii="標楷體" w:eastAsia="標楷體" w:hAnsi="標楷體"/>
                <w:lang w:eastAsia="zh-HK"/>
              </w:rPr>
            </w:pPr>
            <w:ins w:id="24306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725002" w14:textId="77777777" w:rsidR="00A22AE2" w:rsidRDefault="00A22AE2">
            <w:pPr>
              <w:jc w:val="center"/>
              <w:rPr>
                <w:ins w:id="24307" w:author="Fegie" w:date="2021-04-26T14:44:00Z"/>
                <w:rFonts w:ascii="標楷體" w:eastAsia="標楷體" w:hAnsi="標楷體"/>
                <w:lang w:eastAsia="zh-HK"/>
              </w:rPr>
            </w:pPr>
            <w:ins w:id="24308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A7439A4" w14:textId="77777777" w:rsidR="00A22AE2" w:rsidRDefault="00A22AE2">
            <w:pPr>
              <w:jc w:val="center"/>
              <w:rPr>
                <w:ins w:id="24309" w:author="Fegie" w:date="2021-04-26T14:44:00Z"/>
                <w:rFonts w:ascii="標楷體" w:eastAsia="標楷體" w:hAnsi="標楷體"/>
                <w:lang w:eastAsia="zh-HK"/>
              </w:rPr>
            </w:pPr>
            <w:ins w:id="24310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D4050C" w14:textId="77777777" w:rsidR="00A22AE2" w:rsidRDefault="00A22AE2">
            <w:pPr>
              <w:jc w:val="center"/>
              <w:rPr>
                <w:ins w:id="24311" w:author="Fegie" w:date="2021-04-26T14:44:00Z"/>
                <w:rFonts w:ascii="標楷體" w:eastAsia="標楷體" w:hAnsi="標楷體"/>
              </w:rPr>
            </w:pPr>
            <w:ins w:id="24312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BD2673D" w14:textId="77777777" w:rsidR="00A22AE2" w:rsidRDefault="00A22AE2">
            <w:pPr>
              <w:jc w:val="center"/>
              <w:rPr>
                <w:ins w:id="24313" w:author="Fegie" w:date="2021-04-26T14:44:00Z"/>
                <w:rFonts w:ascii="標楷體" w:eastAsia="標楷體" w:hAnsi="標楷體"/>
                <w:lang w:eastAsia="zh-HK"/>
              </w:rPr>
            </w:pPr>
            <w:ins w:id="2431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22AE2" w14:paraId="01704DF2" w14:textId="77777777" w:rsidTr="00A22AE2">
        <w:trPr>
          <w:ins w:id="24315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EB741" w14:textId="5A5AA57E" w:rsidR="00A22AE2" w:rsidRDefault="00025BBF">
            <w:pPr>
              <w:jc w:val="center"/>
              <w:rPr>
                <w:ins w:id="24316" w:author="Fegie" w:date="2021-04-26T14:44:00Z"/>
                <w:rFonts w:ascii="標楷體" w:eastAsia="標楷體" w:hAnsi="標楷體"/>
              </w:rPr>
            </w:pPr>
            <w:ins w:id="24317" w:author="Fegie" w:date="2021-04-27T15:3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92F9A" w14:textId="77777777" w:rsidR="00A22AE2" w:rsidRDefault="00A22AE2">
            <w:pPr>
              <w:jc w:val="center"/>
              <w:rPr>
                <w:ins w:id="24318" w:author="Fegie" w:date="2021-04-26T14:44:00Z"/>
                <w:rFonts w:ascii="標楷體" w:eastAsia="標楷體" w:hAnsi="標楷體"/>
                <w:lang w:eastAsia="zh-HK"/>
              </w:rPr>
            </w:pPr>
            <w:ins w:id="24319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EB82" w14:textId="6E22018A" w:rsidR="00A22AE2" w:rsidRDefault="00A22AE2">
            <w:pPr>
              <w:rPr>
                <w:ins w:id="24320" w:author="Fegie" w:date="2021-04-26T14:44:00Z"/>
                <w:rFonts w:ascii="標楷體" w:eastAsia="標楷體" w:hAnsi="標楷體"/>
                <w:lang w:eastAsia="zh-HK"/>
              </w:rPr>
            </w:pPr>
            <w:ins w:id="24321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員工</w:t>
              </w:r>
            </w:ins>
            <w:ins w:id="24322" w:author="Fegie" w:date="2021-04-27T15:39:00Z">
              <w:r w:rsidR="00025BBF">
                <w:rPr>
                  <w:rFonts w:ascii="標楷體" w:eastAsia="標楷體" w:hAnsi="標楷體" w:hint="eastAsia"/>
                  <w:lang w:eastAsia="zh-HK"/>
                </w:rPr>
                <w:t>編號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E956B" w14:textId="40C25080" w:rsidR="00A22AE2" w:rsidRDefault="00025BBF">
            <w:pPr>
              <w:rPr>
                <w:ins w:id="24323" w:author="Fegie" w:date="2021-04-26T14:44:00Z"/>
                <w:rFonts w:ascii="標楷體" w:eastAsia="標楷體" w:hAnsi="標楷體"/>
                <w:lang w:eastAsia="zh-HK"/>
              </w:rPr>
            </w:pPr>
            <w:ins w:id="24324" w:author="Fegie" w:date="2021-04-27T15:47:00Z">
              <w:r>
                <w:rPr>
                  <w:rFonts w:ascii="標楷體" w:eastAsia="標楷體" w:hAnsi="標楷體" w:hint="eastAsia"/>
                  <w:color w:val="000000" w:themeColor="text1"/>
                </w:rPr>
                <w:t>Cd</w:t>
              </w:r>
              <w:r>
                <w:rPr>
                  <w:rFonts w:ascii="標楷體" w:eastAsia="標楷體" w:hAnsi="標楷體"/>
                  <w:color w:val="000000" w:themeColor="text1"/>
                </w:rPr>
                <w:t>Emp</w:t>
              </w:r>
            </w:ins>
            <w:ins w:id="24325" w:author="Fegie" w:date="2021-04-26T14:44:00Z">
              <w:r w:rsidR="00A22AE2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24326" w:author="Fegie" w:date="2021-04-27T15:47:00Z">
              <w:r>
                <w:rPr>
                  <w:rFonts w:ascii="標楷體" w:eastAsia="標楷體" w:hAnsi="標楷體"/>
                  <w:color w:val="000000" w:themeColor="text1"/>
                </w:rPr>
                <w:t>EmployeeNo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716BD" w14:textId="0624F178" w:rsidR="00A22AE2" w:rsidRDefault="00A22AE2">
            <w:pPr>
              <w:rPr>
                <w:ins w:id="24327" w:author="Fegie" w:date="2021-04-26T14:44:00Z"/>
                <w:rFonts w:ascii="標楷體" w:eastAsia="標楷體" w:hAnsi="標楷體"/>
                <w:lang w:eastAsia="zh-HK"/>
              </w:rPr>
            </w:pPr>
            <w:ins w:id="24328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員工</w:t>
              </w:r>
            </w:ins>
            <w:ins w:id="24329" w:author="Fegie" w:date="2021-04-27T15:47:00Z">
              <w:r w:rsidR="00025BBF">
                <w:rPr>
                  <w:rFonts w:ascii="標楷體" w:eastAsia="標楷體" w:hAnsi="標楷體" w:hint="eastAsia"/>
                  <w:lang w:eastAsia="zh-HK"/>
                </w:rPr>
                <w:t>編</w:t>
              </w:r>
            </w:ins>
            <w:ins w:id="24330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</w:p>
        </w:tc>
      </w:tr>
      <w:tr w:rsidR="00A22AE2" w14:paraId="68C226D3" w14:textId="77777777" w:rsidTr="00A22AE2">
        <w:trPr>
          <w:ins w:id="24331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AE500" w14:textId="2B389E53" w:rsidR="00A22AE2" w:rsidRDefault="00025BBF">
            <w:pPr>
              <w:jc w:val="center"/>
              <w:rPr>
                <w:ins w:id="24332" w:author="Fegie" w:date="2021-04-26T14:44:00Z"/>
                <w:rFonts w:ascii="標楷體" w:eastAsia="標楷體" w:hAnsi="標楷體"/>
              </w:rPr>
            </w:pPr>
            <w:ins w:id="24333" w:author="Fegie" w:date="2021-04-27T15:3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11A9" w14:textId="77777777" w:rsidR="00A22AE2" w:rsidRDefault="00A22AE2">
            <w:pPr>
              <w:jc w:val="center"/>
              <w:rPr>
                <w:ins w:id="24334" w:author="Fegie" w:date="2021-04-26T14:44:00Z"/>
                <w:rFonts w:ascii="標楷體" w:eastAsia="標楷體" w:hAnsi="標楷體"/>
                <w:lang w:eastAsia="zh-HK"/>
              </w:rPr>
            </w:pPr>
            <w:ins w:id="2433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24B7A" w14:textId="7A2B815B" w:rsidR="00A22AE2" w:rsidRDefault="00025BBF">
            <w:pPr>
              <w:rPr>
                <w:ins w:id="24336" w:author="Fegie" w:date="2021-04-26T14:44:00Z"/>
                <w:rFonts w:ascii="標楷體" w:eastAsia="標楷體" w:hAnsi="標楷體"/>
                <w:lang w:eastAsia="zh-HK"/>
              </w:rPr>
            </w:pPr>
            <w:ins w:id="24337" w:author="Fegie" w:date="2021-04-27T15:39:00Z">
              <w:r>
                <w:rPr>
                  <w:rFonts w:ascii="標楷體" w:eastAsia="標楷體" w:hAnsi="標楷體" w:hint="eastAsia"/>
                  <w:lang w:eastAsia="zh-HK"/>
                </w:rPr>
                <w:t>身份證字號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63AF2" w14:textId="1D6CE389" w:rsidR="00A22AE2" w:rsidRDefault="00A22AE2">
            <w:pPr>
              <w:rPr>
                <w:ins w:id="24338" w:author="Fegie" w:date="2021-04-26T14:44:00Z"/>
                <w:rFonts w:ascii="標楷體" w:eastAsia="標楷體" w:hAnsi="標楷體"/>
                <w:lang w:eastAsia="zh-HK"/>
              </w:rPr>
            </w:pPr>
            <w:ins w:id="24339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CdEmp.</w:t>
              </w:r>
            </w:ins>
            <w:ins w:id="24340" w:author="Fegie" w:date="2021-04-27T15:48:00Z">
              <w:r w:rsidR="00025BBF">
                <w:rPr>
                  <w:rFonts w:ascii="標楷體" w:eastAsia="標楷體" w:hAnsi="標楷體" w:hint="eastAsia"/>
                  <w:color w:val="000000" w:themeColor="text1"/>
                </w:rPr>
                <w:t>A</w:t>
              </w:r>
              <w:r w:rsidR="00025BBF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g</w:t>
              </w:r>
              <w:r w:rsidR="00025BBF">
                <w:rPr>
                  <w:rFonts w:ascii="標楷體" w:eastAsia="標楷體" w:hAnsi="標楷體"/>
                  <w:color w:val="000000" w:themeColor="text1"/>
                  <w:lang w:eastAsia="zh-HK"/>
                </w:rPr>
                <w:t>entId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03586" w14:textId="1AAF9549" w:rsidR="00A22AE2" w:rsidRDefault="00025BBF">
            <w:pPr>
              <w:rPr>
                <w:ins w:id="24341" w:author="Fegie" w:date="2021-04-26T14:44:00Z"/>
                <w:rFonts w:ascii="標楷體" w:eastAsia="標楷體" w:hAnsi="標楷體"/>
                <w:lang w:eastAsia="zh-HK"/>
              </w:rPr>
            </w:pPr>
            <w:ins w:id="24342" w:author="Fegie" w:date="2021-04-27T15:48:00Z">
              <w:r>
                <w:rPr>
                  <w:rFonts w:ascii="標楷體" w:eastAsia="標楷體" w:hAnsi="標楷體" w:hint="eastAsia"/>
                  <w:lang w:eastAsia="zh-HK"/>
                </w:rPr>
                <w:t>身份證字號</w:t>
              </w:r>
            </w:ins>
          </w:p>
        </w:tc>
      </w:tr>
      <w:tr w:rsidR="00A22AE2" w14:paraId="1763FA99" w14:textId="77777777" w:rsidTr="00A22AE2">
        <w:trPr>
          <w:ins w:id="24343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861FD" w14:textId="3F48EC0E" w:rsidR="00A22AE2" w:rsidRDefault="00025BBF">
            <w:pPr>
              <w:jc w:val="center"/>
              <w:rPr>
                <w:ins w:id="24344" w:author="Fegie" w:date="2021-04-26T14:44:00Z"/>
                <w:rFonts w:ascii="標楷體" w:eastAsia="標楷體" w:hAnsi="標楷體"/>
              </w:rPr>
            </w:pPr>
            <w:ins w:id="24345" w:author="Fegie" w:date="2021-04-27T15:3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411FD" w14:textId="77777777" w:rsidR="00A22AE2" w:rsidRDefault="00A22AE2">
            <w:pPr>
              <w:jc w:val="center"/>
              <w:rPr>
                <w:ins w:id="24346" w:author="Fegie" w:date="2021-04-26T14:44:00Z"/>
                <w:rFonts w:ascii="標楷體" w:eastAsia="標楷體" w:hAnsi="標楷體"/>
                <w:lang w:eastAsia="zh-HK"/>
              </w:rPr>
            </w:pPr>
            <w:ins w:id="24347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2B9C0" w14:textId="5154F9B8" w:rsidR="00A22AE2" w:rsidRDefault="00025BBF">
            <w:pPr>
              <w:rPr>
                <w:ins w:id="24348" w:author="Fegie" w:date="2021-04-26T14:44:00Z"/>
                <w:rFonts w:ascii="標楷體" w:eastAsia="標楷體" w:hAnsi="標楷體"/>
                <w:lang w:eastAsia="zh-HK"/>
              </w:rPr>
            </w:pPr>
            <w:ins w:id="24349" w:author="Fegie" w:date="2021-04-27T15:39:00Z">
              <w:r>
                <w:rPr>
                  <w:rFonts w:ascii="標楷體" w:eastAsia="標楷體" w:hAnsi="標楷體" w:hint="eastAsia"/>
                  <w:lang w:eastAsia="zh-HK"/>
                </w:rPr>
                <w:t>員工姓名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CE658" w14:textId="54838AF6" w:rsidR="00A22AE2" w:rsidRDefault="00A22AE2">
            <w:pPr>
              <w:rPr>
                <w:ins w:id="24350" w:author="Fegie" w:date="2021-04-26T14:44:00Z"/>
                <w:rFonts w:ascii="標楷體" w:eastAsia="標楷體" w:hAnsi="標楷體"/>
                <w:lang w:eastAsia="zh-HK"/>
              </w:rPr>
            </w:pPr>
            <w:ins w:id="24351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CdEmp.</w:t>
              </w:r>
            </w:ins>
            <w:ins w:id="24352" w:author="Fegie" w:date="2021-04-27T15:49:00Z">
              <w:r w:rsidR="00734724">
                <w:rPr>
                  <w:rFonts w:ascii="標楷體" w:eastAsia="標楷體" w:hAnsi="標楷體" w:hint="eastAsia"/>
                  <w:color w:val="000000" w:themeColor="text1"/>
                </w:rPr>
                <w:t>F</w:t>
              </w:r>
            </w:ins>
            <w:ins w:id="24353" w:author="Fegie" w:date="2021-04-27T15:50:00Z">
              <w:r w:rsidR="00734724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u</w:t>
              </w:r>
              <w:r w:rsidR="00734724">
                <w:rPr>
                  <w:rFonts w:ascii="標楷體" w:eastAsia="標楷體" w:hAnsi="標楷體"/>
                  <w:color w:val="000000" w:themeColor="text1"/>
                  <w:lang w:eastAsia="zh-HK"/>
                </w:rPr>
                <w:t>llname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B7E1" w14:textId="409F0267" w:rsidR="00A22AE2" w:rsidRDefault="00734724">
            <w:pPr>
              <w:rPr>
                <w:ins w:id="24354" w:author="Fegie" w:date="2021-04-26T14:44:00Z"/>
                <w:rFonts w:ascii="標楷體" w:eastAsia="標楷體" w:hAnsi="標楷體"/>
                <w:lang w:eastAsia="zh-HK"/>
              </w:rPr>
            </w:pPr>
            <w:ins w:id="24355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員工姓名</w:t>
              </w:r>
            </w:ins>
          </w:p>
        </w:tc>
      </w:tr>
      <w:tr w:rsidR="00A22AE2" w14:paraId="45D317B9" w14:textId="77777777" w:rsidTr="00A22AE2">
        <w:trPr>
          <w:ins w:id="24356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A79" w14:textId="7653B746" w:rsidR="00A22AE2" w:rsidRDefault="00025BBF">
            <w:pPr>
              <w:jc w:val="center"/>
              <w:rPr>
                <w:ins w:id="24357" w:author="Fegie" w:date="2021-04-26T14:44:00Z"/>
                <w:rFonts w:ascii="標楷體" w:eastAsia="標楷體" w:hAnsi="標楷體"/>
              </w:rPr>
            </w:pPr>
            <w:ins w:id="24358" w:author="Fegie" w:date="2021-04-27T15:3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46B51" w14:textId="77777777" w:rsidR="00A22AE2" w:rsidRDefault="00A22AE2">
            <w:pPr>
              <w:jc w:val="center"/>
              <w:rPr>
                <w:ins w:id="24359" w:author="Fegie" w:date="2021-04-26T14:44:00Z"/>
                <w:rFonts w:ascii="標楷體" w:eastAsia="標楷體" w:hAnsi="標楷體"/>
                <w:lang w:eastAsia="zh-HK"/>
              </w:rPr>
            </w:pPr>
            <w:ins w:id="24360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E9E7" w14:textId="38CA3D40" w:rsidR="00A22AE2" w:rsidRDefault="00A22AE2">
            <w:pPr>
              <w:rPr>
                <w:ins w:id="24361" w:author="Fegie" w:date="2021-04-26T14:44:00Z"/>
                <w:rFonts w:ascii="標楷體" w:eastAsia="標楷體" w:hAnsi="標楷體"/>
                <w:lang w:eastAsia="zh-HK"/>
              </w:rPr>
            </w:pPr>
            <w:ins w:id="24362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單位</w:t>
              </w:r>
            </w:ins>
            <w:ins w:id="24363" w:author="Fegie" w:date="2021-04-27T15:39:00Z">
              <w:r w:rsidR="00025BBF">
                <w:rPr>
                  <w:rFonts w:ascii="標楷體" w:eastAsia="標楷體" w:hAnsi="標楷體" w:hint="eastAsia"/>
                  <w:lang w:eastAsia="zh-HK"/>
                </w:rPr>
                <w:t>代號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B16E9" w14:textId="13B2E374" w:rsidR="00A22AE2" w:rsidRDefault="00A22AE2">
            <w:pPr>
              <w:rPr>
                <w:ins w:id="24364" w:author="Fegie" w:date="2021-04-26T14:44:00Z"/>
                <w:rFonts w:ascii="標楷體" w:eastAsia="標楷體" w:hAnsi="標楷體"/>
                <w:color w:val="FF0000"/>
              </w:rPr>
            </w:pPr>
            <w:ins w:id="24365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CdEmp.CenterCode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ADA3D" w14:textId="737D50D3" w:rsidR="00A22AE2" w:rsidRDefault="00734724">
            <w:pPr>
              <w:rPr>
                <w:ins w:id="24366" w:author="Fegie" w:date="2021-04-26T14:44:00Z"/>
                <w:rFonts w:ascii="標楷體" w:eastAsia="標楷體" w:hAnsi="標楷體"/>
                <w:lang w:eastAsia="zh-HK"/>
              </w:rPr>
            </w:pPr>
            <w:ins w:id="24367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單位代號</w:t>
              </w:r>
            </w:ins>
          </w:p>
        </w:tc>
      </w:tr>
      <w:tr w:rsidR="00A22AE2" w14:paraId="3E2F8634" w14:textId="77777777" w:rsidTr="00A22AE2">
        <w:trPr>
          <w:ins w:id="24368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1EB93" w14:textId="0110762D" w:rsidR="00A22AE2" w:rsidRDefault="00025BBF">
            <w:pPr>
              <w:jc w:val="center"/>
              <w:rPr>
                <w:ins w:id="24369" w:author="Fegie" w:date="2021-04-26T14:44:00Z"/>
                <w:rFonts w:ascii="標楷體" w:eastAsia="標楷體" w:hAnsi="標楷體"/>
              </w:rPr>
            </w:pPr>
            <w:ins w:id="24370" w:author="Fegie" w:date="2021-04-27T15:3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7384C" w14:textId="77777777" w:rsidR="00A22AE2" w:rsidRDefault="00A22AE2">
            <w:pPr>
              <w:jc w:val="center"/>
              <w:rPr>
                <w:ins w:id="24371" w:author="Fegie" w:date="2021-04-26T14:44:00Z"/>
                <w:rFonts w:ascii="標楷體" w:eastAsia="標楷體" w:hAnsi="標楷體"/>
                <w:lang w:eastAsia="zh-HK"/>
              </w:rPr>
            </w:pPr>
            <w:ins w:id="24372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7A9E8" w14:textId="5E400662" w:rsidR="00A22AE2" w:rsidRDefault="00025BBF">
            <w:pPr>
              <w:rPr>
                <w:ins w:id="24373" w:author="Fegie" w:date="2021-04-26T14:44:00Z"/>
                <w:rFonts w:ascii="標楷體" w:eastAsia="標楷體" w:hAnsi="標楷體"/>
                <w:lang w:eastAsia="zh-HK"/>
              </w:rPr>
            </w:pPr>
            <w:ins w:id="24374" w:author="Fegie" w:date="2021-04-27T15:39:00Z">
              <w:r>
                <w:rPr>
                  <w:rFonts w:ascii="標楷體" w:eastAsia="標楷體" w:hAnsi="標楷體" w:hint="eastAsia"/>
                  <w:lang w:eastAsia="zh-HK"/>
                </w:rPr>
                <w:t>單位名稱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DEB25" w14:textId="743D1EFC" w:rsidR="00A22AE2" w:rsidRDefault="00A22AE2">
            <w:pPr>
              <w:rPr>
                <w:ins w:id="24375" w:author="Fegie" w:date="2021-04-26T14:44:00Z"/>
                <w:rFonts w:ascii="標楷體" w:eastAsia="標楷體" w:hAnsi="標楷體"/>
                <w:color w:val="000000" w:themeColor="text1"/>
              </w:rPr>
            </w:pPr>
            <w:ins w:id="24376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CdBcm.</w:t>
              </w:r>
            </w:ins>
            <w:ins w:id="24377" w:author="Fegie" w:date="2021-04-27T15:50:00Z">
              <w:r w:rsidR="00734724">
                <w:rPr>
                  <w:rFonts w:ascii="標楷體" w:eastAsia="標楷體" w:hAnsi="標楷體" w:hint="eastAsia"/>
                  <w:color w:val="000000" w:themeColor="text1"/>
                </w:rPr>
                <w:t>CenterCodeName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B752" w14:textId="35999DFB" w:rsidR="00A22AE2" w:rsidRDefault="00734724">
            <w:pPr>
              <w:rPr>
                <w:ins w:id="24378" w:author="Fegie" w:date="2021-04-26T14:44:00Z"/>
                <w:rFonts w:ascii="標楷體" w:eastAsia="標楷體" w:hAnsi="標楷體"/>
                <w:lang w:eastAsia="zh-HK"/>
              </w:rPr>
            </w:pPr>
            <w:ins w:id="24379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單位名稱</w:t>
              </w:r>
            </w:ins>
          </w:p>
        </w:tc>
      </w:tr>
      <w:tr w:rsidR="00A22AE2" w14:paraId="6894A39D" w14:textId="77777777" w:rsidTr="00A22AE2">
        <w:trPr>
          <w:ins w:id="24380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C4252" w14:textId="2563C5B5" w:rsidR="00A22AE2" w:rsidRDefault="00025BBF">
            <w:pPr>
              <w:jc w:val="center"/>
              <w:rPr>
                <w:ins w:id="24381" w:author="Fegie" w:date="2021-04-26T14:44:00Z"/>
                <w:rFonts w:ascii="標楷體" w:eastAsia="標楷體" w:hAnsi="標楷體"/>
              </w:rPr>
            </w:pPr>
            <w:ins w:id="24382" w:author="Fegie" w:date="2021-04-27T15:3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91DED" w14:textId="77777777" w:rsidR="00A22AE2" w:rsidRDefault="00A22AE2">
            <w:pPr>
              <w:jc w:val="center"/>
              <w:rPr>
                <w:ins w:id="24383" w:author="Fegie" w:date="2021-04-26T14:44:00Z"/>
                <w:rFonts w:ascii="標楷體" w:eastAsia="標楷體" w:hAnsi="標楷體"/>
                <w:lang w:eastAsia="zh-HK"/>
              </w:rPr>
            </w:pPr>
            <w:ins w:id="2438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FAA4" w14:textId="4F45DB0F" w:rsidR="00A22AE2" w:rsidRDefault="00025BBF">
            <w:pPr>
              <w:rPr>
                <w:ins w:id="24385" w:author="Fegie" w:date="2021-04-26T14:44:00Z"/>
                <w:rFonts w:ascii="標楷體" w:eastAsia="標楷體" w:hAnsi="標楷體"/>
                <w:lang w:eastAsia="zh-HK"/>
              </w:rPr>
            </w:pPr>
            <w:ins w:id="24386" w:author="Fegie" w:date="2021-04-27T15:40:00Z">
              <w:r>
                <w:rPr>
                  <w:rFonts w:ascii="標楷體" w:eastAsia="標楷體" w:hAnsi="標楷體" w:hint="eastAsia"/>
                  <w:lang w:eastAsia="zh-HK"/>
                </w:rPr>
                <w:t>員工身分別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D5D7E" w14:textId="4734B226" w:rsidR="00A22AE2" w:rsidRDefault="00A22AE2">
            <w:pPr>
              <w:rPr>
                <w:ins w:id="24387" w:author="Fegie" w:date="2021-04-27T16:12:00Z"/>
                <w:rFonts w:ascii="標楷體" w:eastAsia="標楷體" w:hAnsi="標楷體"/>
                <w:color w:val="000000" w:themeColor="text1"/>
              </w:rPr>
            </w:pPr>
            <w:ins w:id="24388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CdBcm.</w:t>
              </w:r>
            </w:ins>
            <w:ins w:id="24389" w:author="Fegie" w:date="2021-04-27T15:50:00Z">
              <w:r w:rsidR="00734724">
                <w:rPr>
                  <w:rFonts w:ascii="標楷體" w:eastAsia="標楷體" w:hAnsi="標楷體"/>
                  <w:color w:val="000000" w:themeColor="text1"/>
                </w:rPr>
                <w:t>AgStatusCode</w:t>
              </w:r>
            </w:ins>
            <w:ins w:id="24390" w:author="Fegie" w:date="2021-04-27T16:20:00Z">
              <w:r w:rsidR="00EE65F5">
                <w:rPr>
                  <w:rFonts w:ascii="標楷體" w:eastAsia="標楷體" w:hAnsi="標楷體" w:hint="eastAsia"/>
                  <w:color w:val="000000" w:themeColor="text1"/>
                </w:rPr>
                <w:t>、</w:t>
              </w:r>
            </w:ins>
          </w:p>
          <w:p w14:paraId="59D554D8" w14:textId="6D66B90B" w:rsidR="00EC42C6" w:rsidRPr="0039575B" w:rsidRDefault="00EC42C6">
            <w:pPr>
              <w:rPr>
                <w:ins w:id="24391" w:author="Fegie" w:date="2021-04-26T14:44:00Z"/>
                <w:rFonts w:ascii="標楷體" w:eastAsia="標楷體" w:hAnsi="標楷體" w:cs="細明體"/>
                <w:spacing w:val="15"/>
                <w:kern w:val="0"/>
                <w:rPrChange w:id="24392" w:author="Fegie" w:date="2021-04-27T16:16:00Z">
                  <w:rPr>
                    <w:ins w:id="24393" w:author="Fegie" w:date="2021-04-26T14:44:00Z"/>
                    <w:rFonts w:ascii="標楷體" w:eastAsia="標楷體" w:hAnsi="標楷體"/>
                    <w:color w:val="000000" w:themeColor="text1"/>
                  </w:rPr>
                </w:rPrChange>
              </w:rPr>
            </w:pPr>
            <w:ins w:id="24394" w:author="Fegie" w:date="2021-04-27T16:1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hint="eastAsia"/>
                </w:rPr>
                <w:t>Em</w:t>
              </w:r>
              <w:r>
                <w:rPr>
                  <w:rFonts w:ascii="標楷體" w:eastAsia="標楷體" w:hAnsi="標楷體"/>
                </w:rPr>
                <w:t>pIdentity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4395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fldChar w:fldCharType="separate"/>
              </w:r>
              <w:del w:id="24396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附件</w:t>
              </w:r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fldChar w:fldCharType="end"/>
              </w:r>
            </w:ins>
            <w:ins w:id="24397" w:author="Fegie" w:date="2021-04-27T16:1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4D88E" w14:textId="49715056" w:rsidR="00A22AE2" w:rsidRDefault="00A52D9A">
            <w:pPr>
              <w:rPr>
                <w:ins w:id="24398" w:author="Fegie" w:date="2021-04-26T14:44:00Z"/>
                <w:rFonts w:ascii="標楷體" w:eastAsia="標楷體" w:hAnsi="標楷體"/>
                <w:lang w:eastAsia="zh-HK"/>
              </w:rPr>
            </w:pPr>
            <w:ins w:id="24399" w:author="Fegie" w:date="2021-04-27T15:54:00Z">
              <w:r>
                <w:rPr>
                  <w:rFonts w:ascii="標楷體" w:eastAsia="標楷體" w:hAnsi="標楷體" w:hint="eastAsia"/>
                  <w:lang w:eastAsia="zh-HK"/>
                </w:rPr>
                <w:t>業務人員任用狀況碼</w:t>
              </w:r>
            </w:ins>
          </w:p>
        </w:tc>
      </w:tr>
      <w:tr w:rsidR="00A22AE2" w14:paraId="13A5A90D" w14:textId="77777777" w:rsidTr="00A22AE2">
        <w:trPr>
          <w:ins w:id="24400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AAAF" w14:textId="7BA079B8" w:rsidR="00A22AE2" w:rsidRDefault="00025BBF">
            <w:pPr>
              <w:jc w:val="center"/>
              <w:rPr>
                <w:ins w:id="24401" w:author="Fegie" w:date="2021-04-26T14:44:00Z"/>
                <w:rFonts w:ascii="標楷體" w:eastAsia="標楷體" w:hAnsi="標楷體"/>
              </w:rPr>
            </w:pPr>
            <w:ins w:id="24402" w:author="Fegie" w:date="2021-04-27T15:39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1BD96" w14:textId="77777777" w:rsidR="00A22AE2" w:rsidRDefault="00A22AE2">
            <w:pPr>
              <w:jc w:val="center"/>
              <w:rPr>
                <w:ins w:id="24403" w:author="Fegie" w:date="2021-04-26T14:44:00Z"/>
                <w:rFonts w:ascii="標楷體" w:eastAsia="標楷體" w:hAnsi="標楷體"/>
                <w:lang w:eastAsia="zh-HK"/>
              </w:rPr>
            </w:pPr>
            <w:ins w:id="2440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2FE4E" w14:textId="3A8E02E5" w:rsidR="00A22AE2" w:rsidRDefault="00025BBF">
            <w:pPr>
              <w:rPr>
                <w:ins w:id="24405" w:author="Fegie" w:date="2021-04-26T14:44:00Z"/>
                <w:rFonts w:ascii="標楷體" w:eastAsia="標楷體" w:hAnsi="標楷體"/>
                <w:lang w:eastAsia="zh-HK"/>
              </w:rPr>
            </w:pPr>
            <w:ins w:id="24406" w:author="Fegie" w:date="2021-04-27T15:40:00Z">
              <w:r>
                <w:rPr>
                  <w:rFonts w:ascii="標楷體" w:eastAsia="標楷體" w:hAnsi="標楷體" w:hint="eastAsia"/>
                  <w:lang w:eastAsia="zh-HK"/>
                </w:rPr>
                <w:t>現職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2D5DE" w14:textId="5F19B1A7" w:rsidR="00A22AE2" w:rsidRDefault="00A22AE2">
            <w:pPr>
              <w:rPr>
                <w:ins w:id="24407" w:author="Fegie" w:date="2021-04-26T14:44:00Z"/>
                <w:rFonts w:ascii="標楷體" w:eastAsia="標楷體" w:hAnsi="標楷體"/>
                <w:color w:val="000000" w:themeColor="text1"/>
              </w:rPr>
            </w:pPr>
            <w:ins w:id="24408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CdBcm.</w:t>
              </w:r>
            </w:ins>
            <w:ins w:id="24409" w:author="Fegie" w:date="2021-04-27T15:50:00Z">
              <w:r w:rsidR="00734724">
                <w:rPr>
                  <w:rFonts w:ascii="標楷體" w:eastAsia="標楷體" w:hAnsi="標楷體"/>
                  <w:color w:val="000000" w:themeColor="text1"/>
                </w:rPr>
                <w:t>AgCurInd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9631" w14:textId="00511B7D" w:rsidR="00A22AE2" w:rsidRDefault="00734724">
            <w:pPr>
              <w:rPr>
                <w:ins w:id="24410" w:author="Fegie" w:date="2021-04-26T14:44:00Z"/>
                <w:rFonts w:ascii="標楷體" w:eastAsia="標楷體" w:hAnsi="標楷體"/>
                <w:lang w:eastAsia="zh-HK"/>
              </w:rPr>
            </w:pPr>
            <w:ins w:id="24411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現職</w:t>
              </w:r>
            </w:ins>
            <w:ins w:id="24412" w:author="Fegie" w:date="2021-04-27T15:54:00Z">
              <w:r w:rsidR="00A52D9A">
                <w:rPr>
                  <w:rFonts w:ascii="標楷體" w:eastAsia="標楷體" w:hAnsi="標楷體" w:hint="eastAsia"/>
                  <w:lang w:eastAsia="zh-HK"/>
                </w:rPr>
                <w:t>指示碼</w:t>
              </w:r>
            </w:ins>
          </w:p>
        </w:tc>
      </w:tr>
    </w:tbl>
    <w:p w14:paraId="6A731917" w14:textId="3BC07E2E" w:rsidR="00A22AE2" w:rsidRDefault="00A22AE2" w:rsidP="00A22AE2">
      <w:pPr>
        <w:rPr>
          <w:ins w:id="24413" w:author="Fegie" w:date="2021-04-26T14:45:00Z"/>
        </w:rPr>
      </w:pPr>
    </w:p>
    <w:p w14:paraId="62B5708B" w14:textId="77777777" w:rsidR="00A22AE2" w:rsidRDefault="00A22AE2">
      <w:pPr>
        <w:widowControl/>
        <w:rPr>
          <w:ins w:id="24414" w:author="Fegie" w:date="2021-04-26T14:45:00Z"/>
        </w:rPr>
      </w:pPr>
      <w:ins w:id="24415" w:author="Fegie" w:date="2021-04-26T14:45:00Z">
        <w:r>
          <w:br w:type="page"/>
        </w:r>
      </w:ins>
    </w:p>
    <w:p w14:paraId="594AB552" w14:textId="77777777" w:rsidR="00FD0BA6" w:rsidRPr="009B2BD3" w:rsidRDefault="00FD0BA6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  <w:pPrChange w:id="24416" w:author="Fegie" w:date="2021-04-26T14:41:00Z">
          <w:pPr>
            <w:pStyle w:val="1"/>
            <w:numPr>
              <w:numId w:val="0"/>
            </w:numPr>
            <w:tabs>
              <w:tab w:val="clear" w:pos="1134"/>
            </w:tabs>
            <w:snapToGrid w:val="0"/>
            <w:ind w:left="0" w:firstLine="0"/>
          </w:pPr>
        </w:pPrChange>
      </w:pPr>
      <w:bookmarkStart w:id="24417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24417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4418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24418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40241DC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4419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ins w:id="24420" w:author="Fegie" w:date="2021-05-05T17:04:00Z">
        <w:r w:rsidR="00B874C9">
          <w:rPr>
            <w:rFonts w:ascii="標楷體" w:hAnsi="標楷體" w:hint="eastAsia"/>
          </w:rPr>
          <w:t>*</w:t>
        </w:r>
        <w:r w:rsidR="00B874C9">
          <w:rPr>
            <w:rFonts w:ascii="標楷體" w:hAnsi="標楷體"/>
          </w:rPr>
          <w:t>**</w:t>
        </w:r>
      </w:ins>
      <w:bookmarkEnd w:id="24419"/>
    </w:p>
    <w:p w14:paraId="41A44D7A" w14:textId="5A25E7C0" w:rsidR="008224BD" w:rsidRPr="009B2BD3" w:rsidDel="00B874C9" w:rsidRDefault="008224BD" w:rsidP="008224BD">
      <w:pPr>
        <w:pStyle w:val="2TEXT"/>
        <w:rPr>
          <w:del w:id="24421" w:author="Fegie" w:date="2021-05-05T17:04:00Z"/>
          <w:rFonts w:ascii="標楷體" w:hAnsi="標楷體"/>
        </w:rPr>
      </w:pPr>
      <w:del w:id="24422" w:author="Fegie" w:date="2021-05-05T17:04:00Z">
        <w:r w:rsidRPr="009B2BD3" w:rsidDel="00B874C9">
          <w:rPr>
            <w:rFonts w:ascii="標楷體" w:hAnsi="標楷體" w:hint="eastAsia"/>
          </w:rPr>
          <w:delText>N/A</w:delText>
        </w:r>
      </w:del>
    </w:p>
    <w:p w14:paraId="573D073A" w14:textId="7F47A709" w:rsidR="00FD0BA6" w:rsidRPr="009B2BD3" w:rsidDel="00B874C9" w:rsidRDefault="00FD0BA6" w:rsidP="00FD0BA6">
      <w:pPr>
        <w:tabs>
          <w:tab w:val="left" w:pos="788"/>
        </w:tabs>
        <w:rPr>
          <w:del w:id="24423" w:author="Fegie" w:date="2021-05-05T17:04:00Z"/>
          <w:rFonts w:ascii="標楷體" w:eastAsia="標楷體" w:hAnsi="標楷體"/>
        </w:rPr>
      </w:pPr>
    </w:p>
    <w:p w14:paraId="5B4B27F7" w14:textId="5F213FCB" w:rsidR="00FD0BA6" w:rsidDel="00B44F9D" w:rsidRDefault="00E62E46" w:rsidP="00B44F9D">
      <w:pPr>
        <w:tabs>
          <w:tab w:val="left" w:pos="788"/>
        </w:tabs>
        <w:rPr>
          <w:ins w:id="24424" w:author="Fegie" w:date="2021-05-05T16:32:00Z"/>
          <w:del w:id="24425" w:author="家榮 張" w:date="2021-05-06T19:23:00Z"/>
          <w:moveFrom w:id="24426" w:author="家榮 張" w:date="2021-05-06T19:19:00Z"/>
          <w:rFonts w:ascii="標楷體" w:eastAsia="標楷體" w:hAnsi="標楷體"/>
        </w:rPr>
        <w:pPrChange w:id="24427" w:author="家榮 張" w:date="2021-05-06T19:23:00Z">
          <w:pPr>
            <w:tabs>
              <w:tab w:val="left" w:pos="788"/>
            </w:tabs>
          </w:pPr>
        </w:pPrChange>
      </w:pPr>
      <w:ins w:id="24428" w:author="Fegie" w:date="2021-05-05T16:32:00Z">
        <w:del w:id="24429" w:author="家榮 張" w:date="2021-05-06T19:24:00Z">
          <w:r w:rsidDel="00B44F9D">
            <w:rPr>
              <w:rFonts w:ascii="標楷體" w:eastAsia="標楷體" w:hAnsi="標楷體" w:hint="eastAsia"/>
            </w:rPr>
            <w:delText xml:space="preserve"> </w:delText>
          </w:r>
        </w:del>
        <w:del w:id="24430" w:author="家榮 張" w:date="2021-05-06T19:23:00Z">
          <w:r w:rsidDel="00B44F9D">
            <w:rPr>
              <w:rFonts w:ascii="標楷體" w:eastAsia="標楷體" w:hAnsi="標楷體"/>
            </w:rPr>
            <w:tab/>
          </w:r>
        </w:del>
      </w:ins>
      <w:moveFromRangeStart w:id="24431" w:author="家榮 張" w:date="2021-05-06T19:19:00Z" w:name="move71221203"/>
      <w:moveFrom w:id="24432" w:author="家榮 張" w:date="2021-05-06T19:19:00Z">
        <w:ins w:id="24433" w:author="Fegie" w:date="2021-05-05T16:32:00Z">
          <w:del w:id="24434" w:author="家榮 張" w:date="2021-05-06T19:23:00Z">
            <w:r w:rsidDel="00B44F9D">
              <w:rPr>
                <w:rFonts w:ascii="標楷體" w:eastAsia="標楷體" w:hAnsi="標楷體" w:hint="eastAsia"/>
              </w:rPr>
              <w:delText>(1)</w:delText>
            </w:r>
            <w:r w:rsidDel="00B44F9D">
              <w:rPr>
                <w:rFonts w:ascii="標楷體" w:eastAsia="標楷體" w:hAnsi="標楷體"/>
              </w:rPr>
              <w:delText>.</w:delText>
            </w:r>
            <w:r w:rsidDel="00B44F9D">
              <w:rPr>
                <w:rFonts w:ascii="標楷體" w:eastAsia="標楷體" w:hAnsi="標楷體" w:hint="eastAsia"/>
              </w:rPr>
              <w:delText>選單1</w:delText>
            </w:r>
          </w:del>
        </w:ins>
      </w:moveFrom>
    </w:p>
    <w:p w14:paraId="4532F942" w14:textId="267D66A7" w:rsidR="00E62E46" w:rsidDel="00B44F9D" w:rsidRDefault="00E62E46" w:rsidP="00B44F9D">
      <w:pPr>
        <w:tabs>
          <w:tab w:val="left" w:pos="788"/>
        </w:tabs>
        <w:rPr>
          <w:ins w:id="24435" w:author="Fegie" w:date="2021-05-05T16:32:00Z"/>
          <w:del w:id="24436" w:author="家榮 張" w:date="2021-05-06T19:23:00Z"/>
          <w:rFonts w:ascii="標楷體" w:eastAsia="標楷體" w:hAnsi="標楷體"/>
        </w:rPr>
        <w:pPrChange w:id="24437" w:author="家榮 張" w:date="2021-05-06T19:23:00Z">
          <w:pPr>
            <w:tabs>
              <w:tab w:val="left" w:pos="788"/>
            </w:tabs>
          </w:pPr>
        </w:pPrChange>
      </w:pPr>
      <w:moveFrom w:id="24438" w:author="家榮 張" w:date="2021-05-06T19:19:00Z">
        <w:ins w:id="24439" w:author="Fegie" w:date="2021-05-05T16:32:00Z">
          <w:del w:id="24440" w:author="家榮 張" w:date="2021-05-06T19:23:00Z">
            <w:r w:rsidDel="00B44F9D">
              <w:rPr>
                <w:rFonts w:ascii="標楷體" w:eastAsia="標楷體" w:hAnsi="標楷體"/>
              </w:rPr>
              <w:tab/>
            </w:r>
            <w:r w:rsidDel="00B44F9D">
              <w:rPr>
                <w:noProof/>
              </w:rPr>
              <w:drawing>
                <wp:inline distT="0" distB="0" distL="0" distR="0" wp14:anchorId="5EADD113" wp14:editId="7EDB5FFE">
                  <wp:extent cx="6479540" cy="114173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del>
        </w:ins>
      </w:moveFrom>
      <w:moveFromRangeEnd w:id="24431"/>
    </w:p>
    <w:p w14:paraId="770772E4" w14:textId="326AB0D3" w:rsidR="00E62E46" w:rsidDel="00B44F9D" w:rsidRDefault="00E62E46" w:rsidP="00B44F9D">
      <w:pPr>
        <w:tabs>
          <w:tab w:val="left" w:pos="788"/>
        </w:tabs>
        <w:rPr>
          <w:ins w:id="24441" w:author="Fegie" w:date="2021-05-05T16:32:00Z"/>
          <w:del w:id="24442" w:author="家榮 張" w:date="2021-05-06T19:22:00Z"/>
          <w:rFonts w:ascii="標楷體" w:eastAsia="標楷體" w:hAnsi="標楷體"/>
        </w:rPr>
        <w:pPrChange w:id="24443" w:author="家榮 張" w:date="2021-05-06T19:23:00Z">
          <w:pPr>
            <w:tabs>
              <w:tab w:val="left" w:pos="788"/>
            </w:tabs>
          </w:pPr>
        </w:pPrChange>
      </w:pPr>
    </w:p>
    <w:p w14:paraId="262CCC4D" w14:textId="3D3ABD3F" w:rsidR="00E62E46" w:rsidDel="00B44F9D" w:rsidRDefault="00E62E46" w:rsidP="00B44F9D">
      <w:pPr>
        <w:tabs>
          <w:tab w:val="left" w:pos="788"/>
        </w:tabs>
        <w:rPr>
          <w:del w:id="24444" w:author="家榮 張" w:date="2021-05-06T19:22:00Z"/>
          <w:rFonts w:ascii="標楷體" w:eastAsia="標楷體" w:hAnsi="標楷體"/>
        </w:rPr>
        <w:pPrChange w:id="24445" w:author="家榮 張" w:date="2021-05-06T19:23:00Z">
          <w:pPr>
            <w:tabs>
              <w:tab w:val="left" w:pos="788"/>
            </w:tabs>
          </w:pPr>
        </w:pPrChange>
      </w:pPr>
      <w:ins w:id="24446" w:author="Fegie" w:date="2021-05-05T16:32:00Z">
        <w:del w:id="24447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(2).</w:delText>
          </w:r>
        </w:del>
      </w:ins>
      <w:ins w:id="24448" w:author="Fegie" w:date="2021-05-05T16:34:00Z">
        <w:del w:id="24449" w:author="家榮 張" w:date="2021-05-06T19:22:00Z">
          <w:r w:rsidDel="00B44F9D">
            <w:rPr>
              <w:rFonts w:ascii="標楷體" w:eastAsia="標楷體" w:hAnsi="標楷體" w:hint="eastAsia"/>
            </w:rPr>
            <w:delText>選單2</w:delText>
          </w:r>
        </w:del>
      </w:ins>
    </w:p>
    <w:p w14:paraId="4A9DC759" w14:textId="324E8E03" w:rsidR="00E62E46" w:rsidDel="00B44F9D" w:rsidRDefault="00E62E46" w:rsidP="00B44F9D">
      <w:pPr>
        <w:tabs>
          <w:tab w:val="left" w:pos="788"/>
        </w:tabs>
        <w:rPr>
          <w:ins w:id="24450" w:author="Fegie" w:date="2021-05-05T16:35:00Z"/>
          <w:del w:id="24451" w:author="家榮 張" w:date="2021-05-06T19:22:00Z"/>
          <w:rFonts w:ascii="標楷體" w:eastAsia="標楷體" w:hAnsi="標楷體"/>
        </w:rPr>
        <w:pPrChange w:id="24452" w:author="家榮 張" w:date="2021-05-06T19:23:00Z">
          <w:pPr>
            <w:tabs>
              <w:tab w:val="left" w:pos="788"/>
            </w:tabs>
          </w:pPr>
        </w:pPrChange>
      </w:pPr>
      <w:ins w:id="24453" w:author="Fegie" w:date="2021-05-05T16:35:00Z">
        <w:del w:id="24454" w:author="家榮 張" w:date="2021-05-06T19:22:00Z">
          <w:r w:rsidDel="00B44F9D">
            <w:rPr>
              <w:noProof/>
            </w:rPr>
            <w:drawing>
              <wp:inline distT="0" distB="0" distL="0" distR="0" wp14:anchorId="2A92F95F" wp14:editId="0B6A321F">
                <wp:extent cx="6479540" cy="2287270"/>
                <wp:effectExtent l="0" t="0" r="0" b="0"/>
                <wp:docPr id="65" name="圖片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287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58843EF" w14:textId="4E646982" w:rsidR="00E62E46" w:rsidDel="00B44F9D" w:rsidRDefault="00E62E46" w:rsidP="00B44F9D">
      <w:pPr>
        <w:tabs>
          <w:tab w:val="left" w:pos="788"/>
        </w:tabs>
        <w:rPr>
          <w:ins w:id="24455" w:author="Fegie" w:date="2021-05-05T16:34:00Z"/>
          <w:del w:id="24456" w:author="家榮 張" w:date="2021-05-06T19:22:00Z"/>
          <w:rFonts w:ascii="標楷體" w:eastAsia="標楷體" w:hAnsi="標楷體"/>
        </w:rPr>
        <w:pPrChange w:id="24457" w:author="家榮 張" w:date="2021-05-06T19:23:00Z">
          <w:pPr>
            <w:tabs>
              <w:tab w:val="left" w:pos="788"/>
            </w:tabs>
          </w:pPr>
        </w:pPrChange>
      </w:pPr>
    </w:p>
    <w:p w14:paraId="122E79CE" w14:textId="49C19916" w:rsidR="00E62E46" w:rsidDel="00B44F9D" w:rsidRDefault="00E62E46" w:rsidP="00B44F9D">
      <w:pPr>
        <w:tabs>
          <w:tab w:val="left" w:pos="788"/>
        </w:tabs>
        <w:rPr>
          <w:ins w:id="24458" w:author="Fegie" w:date="2021-05-05T16:36:00Z"/>
          <w:del w:id="24459" w:author="家榮 張" w:date="2021-05-06T19:22:00Z"/>
          <w:rFonts w:ascii="標楷體" w:eastAsia="標楷體" w:hAnsi="標楷體"/>
        </w:rPr>
        <w:pPrChange w:id="24460" w:author="家榮 張" w:date="2021-05-06T19:23:00Z">
          <w:pPr>
            <w:tabs>
              <w:tab w:val="left" w:pos="788"/>
            </w:tabs>
          </w:pPr>
        </w:pPrChange>
      </w:pPr>
      <w:ins w:id="24461" w:author="Fegie" w:date="2021-05-05T16:34:00Z">
        <w:del w:id="24462" w:author="家榮 張" w:date="2021-05-06T19:22:00Z">
          <w:r w:rsidDel="00B44F9D">
            <w:rPr>
              <w:rFonts w:ascii="標楷體" w:eastAsia="標楷體" w:hAnsi="標楷體" w:hint="eastAsia"/>
            </w:rPr>
            <w:delText xml:space="preserve">      </w:delText>
          </w:r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(3).選單3</w:delText>
          </w:r>
        </w:del>
      </w:ins>
    </w:p>
    <w:p w14:paraId="75F25FC8" w14:textId="231ABE21" w:rsidR="00E62E46" w:rsidRPr="009B2BD3" w:rsidDel="00B44F9D" w:rsidRDefault="00E62E46" w:rsidP="00B44F9D">
      <w:pPr>
        <w:tabs>
          <w:tab w:val="left" w:pos="788"/>
        </w:tabs>
        <w:rPr>
          <w:ins w:id="24463" w:author="Fegie" w:date="2021-05-05T16:34:00Z"/>
          <w:del w:id="24464" w:author="家榮 張" w:date="2021-05-06T19:22:00Z"/>
          <w:rFonts w:ascii="標楷體" w:eastAsia="標楷體" w:hAnsi="標楷體"/>
        </w:rPr>
        <w:pPrChange w:id="24465" w:author="家榮 張" w:date="2021-05-06T19:23:00Z">
          <w:pPr>
            <w:tabs>
              <w:tab w:val="left" w:pos="788"/>
            </w:tabs>
          </w:pPr>
        </w:pPrChange>
      </w:pPr>
      <w:ins w:id="24466" w:author="Fegie" w:date="2021-05-05T16:36:00Z">
        <w:del w:id="24467" w:author="家榮 張" w:date="2021-05-06T19:22:00Z">
          <w:r w:rsidDel="00B44F9D">
            <w:rPr>
              <w:noProof/>
            </w:rPr>
            <w:drawing>
              <wp:inline distT="0" distB="0" distL="0" distR="0" wp14:anchorId="5AF185FE" wp14:editId="446E0AA5">
                <wp:extent cx="6479540" cy="1228725"/>
                <wp:effectExtent l="0" t="0" r="0" b="0"/>
                <wp:docPr id="66" name="圖片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D491E25" w14:textId="01A8D829" w:rsidR="00FD0BA6" w:rsidDel="00B44F9D" w:rsidRDefault="00E62E46" w:rsidP="00B44F9D">
      <w:pPr>
        <w:tabs>
          <w:tab w:val="left" w:pos="788"/>
        </w:tabs>
        <w:rPr>
          <w:ins w:id="24468" w:author="Fegie" w:date="2021-05-05T16:36:00Z"/>
          <w:del w:id="24469" w:author="家榮 張" w:date="2021-05-06T19:22:00Z"/>
          <w:rFonts w:ascii="標楷體" w:eastAsia="標楷體" w:hAnsi="標楷體"/>
        </w:rPr>
        <w:pPrChange w:id="24470" w:author="家榮 張" w:date="2021-05-06T19:23:00Z">
          <w:pPr>
            <w:tabs>
              <w:tab w:val="left" w:pos="788"/>
            </w:tabs>
          </w:pPr>
        </w:pPrChange>
      </w:pPr>
      <w:ins w:id="24471" w:author="Fegie" w:date="2021-05-05T16:34:00Z">
        <w:del w:id="24472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(4).選單4</w:delText>
          </w:r>
        </w:del>
      </w:ins>
    </w:p>
    <w:p w14:paraId="2660171D" w14:textId="06A30213" w:rsidR="00E62E46" w:rsidDel="00B44F9D" w:rsidRDefault="00E62E46" w:rsidP="00B44F9D">
      <w:pPr>
        <w:tabs>
          <w:tab w:val="left" w:pos="788"/>
        </w:tabs>
        <w:rPr>
          <w:ins w:id="24473" w:author="Fegie" w:date="2021-05-05T16:34:00Z"/>
          <w:del w:id="24474" w:author="家榮 張" w:date="2021-05-06T19:22:00Z"/>
          <w:rFonts w:ascii="標楷體" w:eastAsia="標楷體" w:hAnsi="標楷體"/>
        </w:rPr>
        <w:pPrChange w:id="24475" w:author="家榮 張" w:date="2021-05-06T19:23:00Z">
          <w:pPr>
            <w:tabs>
              <w:tab w:val="left" w:pos="788"/>
            </w:tabs>
          </w:pPr>
        </w:pPrChange>
      </w:pPr>
      <w:ins w:id="24476" w:author="Fegie" w:date="2021-05-05T16:37:00Z">
        <w:del w:id="24477" w:author="家榮 張" w:date="2021-05-06T19:22:00Z">
          <w:r w:rsidDel="00B44F9D">
            <w:rPr>
              <w:noProof/>
            </w:rPr>
            <w:drawing>
              <wp:inline distT="0" distB="0" distL="0" distR="0" wp14:anchorId="61F113B3" wp14:editId="3BBF1524">
                <wp:extent cx="6479540" cy="1246505"/>
                <wp:effectExtent l="0" t="0" r="0" b="0"/>
                <wp:docPr id="67" name="圖片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46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3286595" w14:textId="4C287CF0" w:rsidR="00E62E46" w:rsidDel="00B44F9D" w:rsidRDefault="00E62E46" w:rsidP="00B44F9D">
      <w:pPr>
        <w:tabs>
          <w:tab w:val="left" w:pos="788"/>
        </w:tabs>
        <w:rPr>
          <w:ins w:id="24478" w:author="Fegie" w:date="2021-05-05T16:37:00Z"/>
          <w:del w:id="24479" w:author="家榮 張" w:date="2021-05-06T19:22:00Z"/>
          <w:rFonts w:ascii="標楷體" w:eastAsia="標楷體" w:hAnsi="標楷體"/>
        </w:rPr>
        <w:pPrChange w:id="24480" w:author="家榮 張" w:date="2021-05-06T19:23:00Z">
          <w:pPr>
            <w:tabs>
              <w:tab w:val="left" w:pos="788"/>
            </w:tabs>
          </w:pPr>
        </w:pPrChange>
      </w:pPr>
      <w:ins w:id="24481" w:author="Fegie" w:date="2021-05-05T16:34:00Z">
        <w:del w:id="24482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(5).選單5</w:delText>
          </w:r>
        </w:del>
      </w:ins>
    </w:p>
    <w:p w14:paraId="32C16C39" w14:textId="484DD0BD" w:rsidR="00E62E46" w:rsidDel="00B44F9D" w:rsidRDefault="00E62E46" w:rsidP="00B44F9D">
      <w:pPr>
        <w:tabs>
          <w:tab w:val="left" w:pos="788"/>
        </w:tabs>
        <w:rPr>
          <w:ins w:id="24483" w:author="Fegie" w:date="2021-05-05T16:34:00Z"/>
          <w:del w:id="24484" w:author="家榮 張" w:date="2021-05-06T19:22:00Z"/>
          <w:rFonts w:ascii="標楷體" w:eastAsia="標楷體" w:hAnsi="標楷體"/>
        </w:rPr>
        <w:pPrChange w:id="24485" w:author="家榮 張" w:date="2021-05-06T19:23:00Z">
          <w:pPr>
            <w:tabs>
              <w:tab w:val="left" w:pos="788"/>
            </w:tabs>
          </w:pPr>
        </w:pPrChange>
      </w:pPr>
      <w:ins w:id="24486" w:author="Fegie" w:date="2021-05-05T16:37:00Z">
        <w:del w:id="24487" w:author="家榮 張" w:date="2021-05-06T19:22:00Z">
          <w:r w:rsidDel="00B44F9D">
            <w:rPr>
              <w:noProof/>
            </w:rPr>
            <w:drawing>
              <wp:inline distT="0" distB="0" distL="0" distR="0" wp14:anchorId="53317596" wp14:editId="5DBE2789">
                <wp:extent cx="6479540" cy="1996440"/>
                <wp:effectExtent l="0" t="0" r="0" b="0"/>
                <wp:docPr id="70" name="圖片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996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0C154A5" w14:textId="0A4B25AB" w:rsidR="00E62E46" w:rsidDel="00B44F9D" w:rsidRDefault="00E62E46" w:rsidP="00B44F9D">
      <w:pPr>
        <w:tabs>
          <w:tab w:val="left" w:pos="788"/>
        </w:tabs>
        <w:rPr>
          <w:ins w:id="24488" w:author="Fegie" w:date="2021-05-05T16:37:00Z"/>
          <w:del w:id="24489" w:author="家榮 張" w:date="2021-05-06T19:22:00Z"/>
          <w:rFonts w:ascii="標楷體" w:eastAsia="標楷體" w:hAnsi="標楷體"/>
        </w:rPr>
        <w:pPrChange w:id="24490" w:author="家榮 張" w:date="2021-05-06T19:23:00Z">
          <w:pPr>
            <w:tabs>
              <w:tab w:val="left" w:pos="788"/>
            </w:tabs>
          </w:pPr>
        </w:pPrChange>
      </w:pPr>
      <w:ins w:id="24491" w:author="Fegie" w:date="2021-05-05T16:34:00Z">
        <w:del w:id="24492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(6).選單6</w:delText>
          </w:r>
        </w:del>
      </w:ins>
    </w:p>
    <w:p w14:paraId="749CA6C4" w14:textId="067C92F1" w:rsidR="00E62E46" w:rsidDel="00B44F9D" w:rsidRDefault="00E62E46" w:rsidP="00B44F9D">
      <w:pPr>
        <w:tabs>
          <w:tab w:val="left" w:pos="788"/>
        </w:tabs>
        <w:rPr>
          <w:ins w:id="24493" w:author="Fegie" w:date="2021-05-05T16:34:00Z"/>
          <w:del w:id="24494" w:author="家榮 張" w:date="2021-05-06T19:22:00Z"/>
          <w:rFonts w:ascii="標楷體" w:eastAsia="標楷體" w:hAnsi="標楷體"/>
        </w:rPr>
        <w:pPrChange w:id="24495" w:author="家榮 張" w:date="2021-05-06T19:23:00Z">
          <w:pPr>
            <w:tabs>
              <w:tab w:val="left" w:pos="788"/>
            </w:tabs>
          </w:pPr>
        </w:pPrChange>
      </w:pPr>
      <w:ins w:id="24496" w:author="Fegie" w:date="2021-05-05T16:38:00Z">
        <w:del w:id="24497" w:author="家榮 張" w:date="2021-05-06T19:22:00Z">
          <w:r w:rsidDel="00B44F9D">
            <w:rPr>
              <w:noProof/>
            </w:rPr>
            <w:drawing>
              <wp:inline distT="0" distB="0" distL="0" distR="0" wp14:anchorId="1134BC79" wp14:editId="0A670E07">
                <wp:extent cx="6479540" cy="1130935"/>
                <wp:effectExtent l="0" t="0" r="0" b="0"/>
                <wp:docPr id="71" name="圖片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30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4BB107A" w14:textId="2ECB2D10" w:rsidR="00E62E46" w:rsidDel="00B44F9D" w:rsidRDefault="00E62E46" w:rsidP="00B44F9D">
      <w:pPr>
        <w:tabs>
          <w:tab w:val="left" w:pos="788"/>
        </w:tabs>
        <w:rPr>
          <w:ins w:id="24498" w:author="Fegie" w:date="2021-05-05T16:39:00Z"/>
          <w:del w:id="24499" w:author="家榮 張" w:date="2021-05-06T19:23:00Z"/>
          <w:rFonts w:ascii="標楷體" w:eastAsia="標楷體" w:hAnsi="標楷體"/>
        </w:rPr>
        <w:pPrChange w:id="24500" w:author="家榮 張" w:date="2021-05-06T19:23:00Z">
          <w:pPr>
            <w:tabs>
              <w:tab w:val="left" w:pos="788"/>
            </w:tabs>
          </w:pPr>
        </w:pPrChange>
      </w:pPr>
      <w:ins w:id="24501" w:author="Fegie" w:date="2021-05-05T16:34:00Z">
        <w:del w:id="24502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(7).選單7</w:delText>
          </w:r>
        </w:del>
      </w:ins>
    </w:p>
    <w:p w14:paraId="2E6FBB33" w14:textId="4499B2A9" w:rsidR="00E62E46" w:rsidDel="00B44F9D" w:rsidRDefault="00E62E46" w:rsidP="00B44F9D">
      <w:pPr>
        <w:tabs>
          <w:tab w:val="left" w:pos="788"/>
        </w:tabs>
        <w:rPr>
          <w:ins w:id="24503" w:author="Fegie" w:date="2021-05-05T16:39:00Z"/>
          <w:del w:id="24504" w:author="家榮 張" w:date="2021-05-06T19:23:00Z"/>
          <w:rFonts w:ascii="標楷體" w:eastAsia="標楷體" w:hAnsi="標楷體"/>
        </w:rPr>
        <w:pPrChange w:id="24505" w:author="家榮 張" w:date="2021-05-06T19:23:00Z">
          <w:pPr>
            <w:tabs>
              <w:tab w:val="left" w:pos="788"/>
            </w:tabs>
          </w:pPr>
        </w:pPrChange>
      </w:pPr>
      <w:ins w:id="24506" w:author="Fegie" w:date="2021-05-05T16:39:00Z">
        <w:del w:id="24507" w:author="家榮 張" w:date="2021-05-06T19:22:00Z">
          <w:r w:rsidDel="00B44F9D">
            <w:rPr>
              <w:noProof/>
            </w:rPr>
            <w:drawing>
              <wp:inline distT="0" distB="0" distL="0" distR="0" wp14:anchorId="0B112C1D" wp14:editId="56AAC880">
                <wp:extent cx="6479540" cy="2738120"/>
                <wp:effectExtent l="0" t="0" r="0" b="0"/>
                <wp:docPr id="72" name="圖片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738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774C4B67" w14:textId="4D94F42B" w:rsidR="00E62E46" w:rsidDel="00B44F9D" w:rsidRDefault="00E62E46" w:rsidP="00B44F9D">
      <w:pPr>
        <w:tabs>
          <w:tab w:val="left" w:pos="788"/>
        </w:tabs>
        <w:rPr>
          <w:ins w:id="24508" w:author="Fegie" w:date="2021-05-05T16:34:00Z"/>
          <w:del w:id="24509" w:author="家榮 張" w:date="2021-05-06T19:23:00Z"/>
          <w:rFonts w:ascii="標楷體" w:eastAsia="標楷體" w:hAnsi="標楷體"/>
        </w:rPr>
        <w:pPrChange w:id="24510" w:author="家榮 張" w:date="2021-05-06T19:23:00Z">
          <w:pPr>
            <w:tabs>
              <w:tab w:val="left" w:pos="788"/>
            </w:tabs>
          </w:pPr>
        </w:pPrChange>
      </w:pPr>
      <w:ins w:id="24511" w:author="Fegie" w:date="2021-05-05T16:39:00Z">
        <w:del w:id="24512" w:author="家榮 張" w:date="2021-05-06T19:23:00Z">
          <w:r w:rsidDel="00B44F9D">
            <w:rPr>
              <w:noProof/>
            </w:rPr>
            <w:drawing>
              <wp:inline distT="0" distB="0" distL="0" distR="0" wp14:anchorId="37B3B473" wp14:editId="169A986B">
                <wp:extent cx="6479540" cy="1600200"/>
                <wp:effectExtent l="0" t="0" r="0" b="0"/>
                <wp:docPr id="77" name="圖片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787D223" w14:textId="33D7E67E" w:rsidR="00E62E46" w:rsidDel="00B44F9D" w:rsidRDefault="00E62E46" w:rsidP="00B44F9D">
      <w:pPr>
        <w:tabs>
          <w:tab w:val="left" w:pos="788"/>
        </w:tabs>
        <w:rPr>
          <w:ins w:id="24513" w:author="Fegie" w:date="2021-05-05T16:48:00Z"/>
          <w:del w:id="24514" w:author="家榮 張" w:date="2021-05-06T19:23:00Z"/>
          <w:rFonts w:ascii="標楷體" w:eastAsia="標楷體" w:hAnsi="標楷體"/>
        </w:rPr>
        <w:pPrChange w:id="24515" w:author="家榮 張" w:date="2021-05-06T19:23:00Z">
          <w:pPr>
            <w:tabs>
              <w:tab w:val="left" w:pos="788"/>
            </w:tabs>
          </w:pPr>
        </w:pPrChange>
      </w:pPr>
      <w:ins w:id="24516" w:author="Fegie" w:date="2021-05-05T16:34:00Z">
        <w:del w:id="24517" w:author="家榮 張" w:date="2021-05-06T19:23:00Z">
          <w:r w:rsidDel="00B44F9D">
            <w:rPr>
              <w:rFonts w:ascii="標楷體" w:eastAsia="標楷體" w:hAnsi="標楷體"/>
            </w:rPr>
            <w:tab/>
          </w:r>
        </w:del>
      </w:ins>
      <w:ins w:id="24518" w:author="Fegie" w:date="2021-05-05T16:35:00Z">
        <w:del w:id="24519" w:author="家榮 張" w:date="2021-05-06T19:23:00Z">
          <w:r w:rsidDel="00B44F9D">
            <w:rPr>
              <w:rFonts w:ascii="標楷體" w:eastAsia="標楷體" w:hAnsi="標楷體" w:hint="eastAsia"/>
            </w:rPr>
            <w:delText>(8).選單8</w:delText>
          </w:r>
        </w:del>
      </w:ins>
    </w:p>
    <w:p w14:paraId="7E89BF94" w14:textId="7CB230BC" w:rsidR="007F0982" w:rsidDel="00B44F9D" w:rsidRDefault="007F0982" w:rsidP="00B44F9D">
      <w:pPr>
        <w:tabs>
          <w:tab w:val="left" w:pos="788"/>
        </w:tabs>
        <w:rPr>
          <w:ins w:id="24520" w:author="Fegie" w:date="2021-05-05T16:35:00Z"/>
          <w:del w:id="24521" w:author="家榮 張" w:date="2021-05-06T19:23:00Z"/>
          <w:rFonts w:ascii="標楷體" w:eastAsia="標楷體" w:hAnsi="標楷體"/>
        </w:rPr>
        <w:pPrChange w:id="24522" w:author="家榮 張" w:date="2021-05-06T19:23:00Z">
          <w:pPr>
            <w:tabs>
              <w:tab w:val="left" w:pos="788"/>
            </w:tabs>
          </w:pPr>
        </w:pPrChange>
      </w:pPr>
      <w:ins w:id="24523" w:author="Fegie" w:date="2021-05-05T16:48:00Z">
        <w:del w:id="24524" w:author="家榮 張" w:date="2021-05-06T19:23:00Z">
          <w:r w:rsidDel="00B44F9D">
            <w:rPr>
              <w:noProof/>
            </w:rPr>
            <w:drawing>
              <wp:inline distT="0" distB="0" distL="0" distR="0" wp14:anchorId="732C6CE4" wp14:editId="0CD75511">
                <wp:extent cx="6479540" cy="1961515"/>
                <wp:effectExtent l="0" t="0" r="0" b="0"/>
                <wp:docPr id="78" name="圖片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961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7F434E9" w14:textId="442942D2" w:rsidR="00E62E46" w:rsidDel="00B44F9D" w:rsidRDefault="00E62E46" w:rsidP="00B44F9D">
      <w:pPr>
        <w:tabs>
          <w:tab w:val="left" w:pos="788"/>
        </w:tabs>
        <w:rPr>
          <w:ins w:id="24525" w:author="Fegie" w:date="2021-05-05T16:49:00Z"/>
          <w:del w:id="24526" w:author="家榮 張" w:date="2021-05-06T19:23:00Z"/>
          <w:rFonts w:ascii="標楷體" w:eastAsia="標楷體" w:hAnsi="標楷體"/>
        </w:rPr>
        <w:pPrChange w:id="24527" w:author="家榮 張" w:date="2021-05-06T19:23:00Z">
          <w:pPr>
            <w:tabs>
              <w:tab w:val="left" w:pos="788"/>
            </w:tabs>
          </w:pPr>
        </w:pPrChange>
      </w:pPr>
      <w:ins w:id="24528" w:author="Fegie" w:date="2021-05-05T16:35:00Z">
        <w:del w:id="24529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(9).選單9</w:delText>
          </w:r>
        </w:del>
      </w:ins>
    </w:p>
    <w:p w14:paraId="7EE9F1A4" w14:textId="763215AF" w:rsidR="007F0982" w:rsidDel="00B44F9D" w:rsidRDefault="007F0982" w:rsidP="00B44F9D">
      <w:pPr>
        <w:tabs>
          <w:tab w:val="left" w:pos="788"/>
        </w:tabs>
        <w:rPr>
          <w:ins w:id="24530" w:author="Fegie" w:date="2021-05-05T16:35:00Z"/>
          <w:del w:id="24531" w:author="家榮 張" w:date="2021-05-06T19:23:00Z"/>
          <w:rFonts w:ascii="標楷體" w:eastAsia="標楷體" w:hAnsi="標楷體"/>
        </w:rPr>
        <w:pPrChange w:id="24532" w:author="家榮 張" w:date="2021-05-06T19:23:00Z">
          <w:pPr>
            <w:tabs>
              <w:tab w:val="left" w:pos="788"/>
            </w:tabs>
          </w:pPr>
        </w:pPrChange>
      </w:pPr>
      <w:ins w:id="24533" w:author="Fegie" w:date="2021-05-05T16:49:00Z">
        <w:del w:id="24534" w:author="家榮 張" w:date="2021-05-06T19:23:00Z">
          <w:r w:rsidDel="00B44F9D">
            <w:rPr>
              <w:noProof/>
            </w:rPr>
            <w:drawing>
              <wp:inline distT="0" distB="0" distL="0" distR="0" wp14:anchorId="2490A096" wp14:editId="4C586532">
                <wp:extent cx="6479540" cy="2958465"/>
                <wp:effectExtent l="0" t="0" r="0" b="0"/>
                <wp:docPr id="89" name="圖片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958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1AA1DC2" w14:textId="46A76AE5" w:rsidR="00E62E46" w:rsidDel="00B44F9D" w:rsidRDefault="00E62E46" w:rsidP="00B44F9D">
      <w:pPr>
        <w:tabs>
          <w:tab w:val="left" w:pos="788"/>
        </w:tabs>
        <w:rPr>
          <w:ins w:id="24535" w:author="Fegie" w:date="2021-05-05T16:50:00Z"/>
          <w:del w:id="24536" w:author="家榮 張" w:date="2021-05-06T19:23:00Z"/>
          <w:rFonts w:ascii="標楷體" w:eastAsia="標楷體" w:hAnsi="標楷體"/>
        </w:rPr>
        <w:pPrChange w:id="24537" w:author="家榮 張" w:date="2021-05-06T19:23:00Z">
          <w:pPr>
            <w:tabs>
              <w:tab w:val="left" w:pos="788"/>
            </w:tabs>
          </w:pPr>
        </w:pPrChange>
      </w:pPr>
      <w:ins w:id="24538" w:author="Fegie" w:date="2021-05-05T16:35:00Z">
        <w:del w:id="24539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(10).選單10</w:delText>
          </w:r>
        </w:del>
      </w:ins>
    </w:p>
    <w:p w14:paraId="7586817E" w14:textId="21D82516" w:rsidR="007F0982" w:rsidDel="00B44F9D" w:rsidRDefault="007F0982" w:rsidP="00B44F9D">
      <w:pPr>
        <w:tabs>
          <w:tab w:val="left" w:pos="788"/>
        </w:tabs>
        <w:rPr>
          <w:ins w:id="24540" w:author="Fegie" w:date="2021-05-05T16:52:00Z"/>
          <w:del w:id="24541" w:author="家榮 張" w:date="2021-05-06T19:23:00Z"/>
          <w:rFonts w:ascii="標楷體" w:eastAsia="標楷體" w:hAnsi="標楷體"/>
        </w:rPr>
        <w:pPrChange w:id="24542" w:author="家榮 張" w:date="2021-05-06T19:23:00Z">
          <w:pPr>
            <w:tabs>
              <w:tab w:val="left" w:pos="788"/>
            </w:tabs>
          </w:pPr>
        </w:pPrChange>
      </w:pPr>
      <w:ins w:id="24543" w:author="Fegie" w:date="2021-05-05T16:50:00Z">
        <w:del w:id="24544" w:author="家榮 張" w:date="2021-05-06T19:23:00Z">
          <w:r w:rsidDel="00B44F9D">
            <w:rPr>
              <w:noProof/>
            </w:rPr>
            <w:drawing>
              <wp:inline distT="0" distB="0" distL="0" distR="0" wp14:anchorId="5AB9E281" wp14:editId="2D696263">
                <wp:extent cx="6479540" cy="1245235"/>
                <wp:effectExtent l="0" t="0" r="0" b="0"/>
                <wp:docPr id="90" name="圖片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45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26C9F34" w14:textId="233296AD" w:rsidR="007F0982" w:rsidDel="00B44F9D" w:rsidRDefault="007F0982" w:rsidP="00B44F9D">
      <w:pPr>
        <w:tabs>
          <w:tab w:val="left" w:pos="788"/>
        </w:tabs>
        <w:rPr>
          <w:ins w:id="24545" w:author="Fegie" w:date="2021-05-05T16:52:00Z"/>
          <w:del w:id="24546" w:author="家榮 張" w:date="2021-05-06T19:23:00Z"/>
          <w:rFonts w:ascii="標楷體" w:eastAsia="標楷體" w:hAnsi="標楷體"/>
        </w:rPr>
        <w:pPrChange w:id="24547" w:author="家榮 張" w:date="2021-05-06T19:23:00Z">
          <w:pPr>
            <w:tabs>
              <w:tab w:val="left" w:pos="788"/>
            </w:tabs>
          </w:pPr>
        </w:pPrChange>
      </w:pPr>
      <w:ins w:id="24548" w:author="Fegie" w:date="2021-05-05T16:52:00Z">
        <w:del w:id="24549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(11).選單11</w:delText>
          </w:r>
        </w:del>
      </w:ins>
    </w:p>
    <w:p w14:paraId="68CBC168" w14:textId="1999407D" w:rsidR="007F0982" w:rsidDel="00B44F9D" w:rsidRDefault="007F0982" w:rsidP="00B44F9D">
      <w:pPr>
        <w:tabs>
          <w:tab w:val="left" w:pos="788"/>
        </w:tabs>
        <w:rPr>
          <w:ins w:id="24550" w:author="Fegie" w:date="2021-05-05T16:52:00Z"/>
          <w:del w:id="24551" w:author="家榮 張" w:date="2021-05-06T19:24:00Z"/>
          <w:rFonts w:ascii="標楷體" w:eastAsia="標楷體" w:hAnsi="標楷體"/>
        </w:rPr>
        <w:pPrChange w:id="24552" w:author="家榮 張" w:date="2021-05-06T19:23:00Z">
          <w:pPr>
            <w:tabs>
              <w:tab w:val="left" w:pos="788"/>
            </w:tabs>
          </w:pPr>
        </w:pPrChange>
      </w:pPr>
      <w:ins w:id="24553" w:author="Fegie" w:date="2021-05-05T16:53:00Z">
        <w:del w:id="24554" w:author="家榮 張" w:date="2021-05-06T19:23:00Z">
          <w:r w:rsidDel="00B44F9D">
            <w:rPr>
              <w:noProof/>
            </w:rPr>
            <w:drawing>
              <wp:inline distT="0" distB="0" distL="0" distR="0" wp14:anchorId="2A79EC26" wp14:editId="77CB21EC">
                <wp:extent cx="6479540" cy="1187450"/>
                <wp:effectExtent l="0" t="0" r="0" b="0"/>
                <wp:docPr id="91" name="圖片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87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65C682B" w14:textId="6D560F06" w:rsidR="007F0982" w:rsidDel="00B44F9D" w:rsidRDefault="007F0982" w:rsidP="00FD0BA6">
      <w:pPr>
        <w:tabs>
          <w:tab w:val="left" w:pos="788"/>
        </w:tabs>
        <w:rPr>
          <w:ins w:id="24555" w:author="Fegie" w:date="2021-05-05T16:54:00Z"/>
          <w:del w:id="24556" w:author="家榮 張" w:date="2021-05-06T19:24:00Z"/>
          <w:rFonts w:ascii="標楷體" w:eastAsia="標楷體" w:hAnsi="標楷體"/>
        </w:rPr>
      </w:pPr>
      <w:ins w:id="24557" w:author="Fegie" w:date="2021-05-05T16:52:00Z">
        <w:del w:id="24558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(12).選單12</w:delText>
          </w:r>
        </w:del>
      </w:ins>
    </w:p>
    <w:p w14:paraId="4D345CA1" w14:textId="496D8B3F" w:rsidR="00A40324" w:rsidDel="00B44F9D" w:rsidRDefault="00A40324" w:rsidP="00FD0BA6">
      <w:pPr>
        <w:tabs>
          <w:tab w:val="left" w:pos="788"/>
        </w:tabs>
        <w:rPr>
          <w:ins w:id="24559" w:author="Fegie" w:date="2021-05-05T16:52:00Z"/>
          <w:del w:id="24560" w:author="家榮 張" w:date="2021-05-06T19:24:00Z"/>
          <w:rFonts w:ascii="標楷體" w:eastAsia="標楷體" w:hAnsi="標楷體"/>
        </w:rPr>
      </w:pPr>
      <w:ins w:id="24561" w:author="Fegie" w:date="2021-05-05T16:54:00Z">
        <w:del w:id="24562" w:author="家榮 張" w:date="2021-05-06T19:24:00Z">
          <w:r w:rsidDel="00B44F9D">
            <w:rPr>
              <w:noProof/>
            </w:rPr>
            <w:drawing>
              <wp:inline distT="0" distB="0" distL="0" distR="0" wp14:anchorId="0B505D6B" wp14:editId="5D321CC8">
                <wp:extent cx="6479540" cy="1467485"/>
                <wp:effectExtent l="0" t="0" r="0" b="0"/>
                <wp:docPr id="92" name="圖片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467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84646B5" w14:textId="108C7B6B" w:rsidR="007F0982" w:rsidDel="00B44F9D" w:rsidRDefault="007F0982" w:rsidP="00FD0BA6">
      <w:pPr>
        <w:tabs>
          <w:tab w:val="left" w:pos="788"/>
        </w:tabs>
        <w:rPr>
          <w:ins w:id="24563" w:author="Fegie" w:date="2021-05-05T16:55:00Z"/>
          <w:del w:id="24564" w:author="家榮 張" w:date="2021-05-06T19:24:00Z"/>
          <w:rFonts w:ascii="標楷體" w:eastAsia="標楷體" w:hAnsi="標楷體"/>
        </w:rPr>
      </w:pPr>
      <w:ins w:id="24565" w:author="Fegie" w:date="2021-05-05T16:52:00Z">
        <w:del w:id="24566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(13).選單13</w:delText>
          </w:r>
        </w:del>
      </w:ins>
    </w:p>
    <w:p w14:paraId="20FD248F" w14:textId="76BC500C" w:rsidR="00A40324" w:rsidDel="00B44F9D" w:rsidRDefault="00A40324" w:rsidP="00FD0BA6">
      <w:pPr>
        <w:tabs>
          <w:tab w:val="left" w:pos="788"/>
        </w:tabs>
        <w:rPr>
          <w:ins w:id="24567" w:author="Fegie" w:date="2021-05-05T16:52:00Z"/>
          <w:del w:id="24568" w:author="家榮 張" w:date="2021-05-06T19:24:00Z"/>
          <w:rFonts w:ascii="標楷體" w:eastAsia="標楷體" w:hAnsi="標楷體"/>
        </w:rPr>
      </w:pPr>
      <w:ins w:id="24569" w:author="Fegie" w:date="2021-05-05T16:55:00Z">
        <w:del w:id="24570" w:author="家榮 張" w:date="2021-05-06T19:24:00Z">
          <w:r w:rsidDel="00B44F9D">
            <w:rPr>
              <w:noProof/>
            </w:rPr>
            <w:drawing>
              <wp:inline distT="0" distB="0" distL="0" distR="0" wp14:anchorId="025D41C8" wp14:editId="70473F55">
                <wp:extent cx="6479540" cy="2954655"/>
                <wp:effectExtent l="0" t="0" r="0" b="0"/>
                <wp:docPr id="93" name="圖片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954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48B5AF3" w14:textId="63ACA2AC" w:rsidR="007F0982" w:rsidDel="00B44F9D" w:rsidRDefault="007F0982" w:rsidP="00FD0BA6">
      <w:pPr>
        <w:tabs>
          <w:tab w:val="left" w:pos="788"/>
        </w:tabs>
        <w:rPr>
          <w:ins w:id="24571" w:author="Fegie" w:date="2021-05-05T16:56:00Z"/>
          <w:del w:id="24572" w:author="家榮 張" w:date="2021-05-06T19:24:00Z"/>
          <w:rFonts w:ascii="標楷體" w:eastAsia="標楷體" w:hAnsi="標楷體"/>
        </w:rPr>
      </w:pPr>
      <w:ins w:id="24573" w:author="Fegie" w:date="2021-05-05T16:52:00Z">
        <w:del w:id="24574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(14).選單14</w:delText>
          </w:r>
        </w:del>
      </w:ins>
    </w:p>
    <w:p w14:paraId="703170CD" w14:textId="70E9858F" w:rsidR="00A40324" w:rsidDel="00B44F9D" w:rsidRDefault="00A40324" w:rsidP="00FD0BA6">
      <w:pPr>
        <w:tabs>
          <w:tab w:val="left" w:pos="788"/>
        </w:tabs>
        <w:rPr>
          <w:ins w:id="24575" w:author="Fegie" w:date="2021-05-05T16:52:00Z"/>
          <w:del w:id="24576" w:author="家榮 張" w:date="2021-05-06T19:24:00Z"/>
          <w:rFonts w:ascii="標楷體" w:eastAsia="標楷體" w:hAnsi="標楷體"/>
        </w:rPr>
      </w:pPr>
      <w:ins w:id="24577" w:author="Fegie" w:date="2021-05-05T16:56:00Z">
        <w:del w:id="24578" w:author="家榮 張" w:date="2021-05-06T19:24:00Z">
          <w:r w:rsidDel="00B44F9D">
            <w:rPr>
              <w:noProof/>
            </w:rPr>
            <w:drawing>
              <wp:inline distT="0" distB="0" distL="0" distR="0" wp14:anchorId="51509CB2" wp14:editId="62F71895">
                <wp:extent cx="6479540" cy="1084580"/>
                <wp:effectExtent l="0" t="0" r="0" b="0"/>
                <wp:docPr id="94" name="圖片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8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1BAA0B3" w14:textId="7EAC5BCF" w:rsidR="007F0982" w:rsidDel="00B44F9D" w:rsidRDefault="007F0982" w:rsidP="00FD0BA6">
      <w:pPr>
        <w:tabs>
          <w:tab w:val="left" w:pos="788"/>
        </w:tabs>
        <w:rPr>
          <w:ins w:id="24579" w:author="Fegie" w:date="2021-05-05T16:56:00Z"/>
          <w:del w:id="24580" w:author="家榮 張" w:date="2021-05-06T19:24:00Z"/>
          <w:rFonts w:ascii="標楷體" w:eastAsia="標楷體" w:hAnsi="標楷體"/>
        </w:rPr>
      </w:pPr>
      <w:ins w:id="24581" w:author="Fegie" w:date="2021-05-05T16:52:00Z">
        <w:del w:id="24582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(15).選單15</w:delText>
          </w:r>
        </w:del>
      </w:ins>
    </w:p>
    <w:p w14:paraId="15059F3D" w14:textId="354B0185" w:rsidR="00A40324" w:rsidDel="00B44F9D" w:rsidRDefault="00A40324" w:rsidP="00FD0BA6">
      <w:pPr>
        <w:tabs>
          <w:tab w:val="left" w:pos="788"/>
        </w:tabs>
        <w:rPr>
          <w:ins w:id="24583" w:author="Fegie" w:date="2021-05-05T16:52:00Z"/>
          <w:del w:id="24584" w:author="家榮 張" w:date="2021-05-06T19:24:00Z"/>
          <w:rFonts w:ascii="標楷體" w:eastAsia="標楷體" w:hAnsi="標楷體"/>
        </w:rPr>
      </w:pPr>
      <w:ins w:id="24585" w:author="Fegie" w:date="2021-05-05T16:56:00Z">
        <w:del w:id="24586" w:author="家榮 張" w:date="2021-05-06T19:24:00Z">
          <w:r w:rsidDel="00B44F9D">
            <w:rPr>
              <w:noProof/>
            </w:rPr>
            <w:drawing>
              <wp:inline distT="0" distB="0" distL="0" distR="0" wp14:anchorId="16C45866" wp14:editId="1A2ACA5C">
                <wp:extent cx="6479540" cy="1050290"/>
                <wp:effectExtent l="0" t="0" r="0" b="0"/>
                <wp:docPr id="95" name="圖片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50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F19611A" w14:textId="1DD2774F" w:rsidR="007F0982" w:rsidDel="00B44F9D" w:rsidRDefault="007F0982" w:rsidP="00FD0BA6">
      <w:pPr>
        <w:tabs>
          <w:tab w:val="left" w:pos="788"/>
        </w:tabs>
        <w:rPr>
          <w:ins w:id="24587" w:author="Fegie" w:date="2021-05-05T16:58:00Z"/>
          <w:del w:id="24588" w:author="家榮 張" w:date="2021-05-06T19:24:00Z"/>
          <w:rFonts w:ascii="標楷體" w:eastAsia="標楷體" w:hAnsi="標楷體"/>
        </w:rPr>
      </w:pPr>
      <w:ins w:id="24589" w:author="Fegie" w:date="2021-05-05T16:52:00Z">
        <w:del w:id="24590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(16).選單16</w:delText>
          </w:r>
        </w:del>
      </w:ins>
    </w:p>
    <w:p w14:paraId="1FAC5C55" w14:textId="6109E904" w:rsidR="00A40324" w:rsidRDefault="00A40324" w:rsidP="00FD0BA6">
      <w:pPr>
        <w:tabs>
          <w:tab w:val="left" w:pos="788"/>
        </w:tabs>
        <w:rPr>
          <w:ins w:id="24591" w:author="Fegie" w:date="2021-05-05T17:17:00Z"/>
          <w:rFonts w:ascii="標楷體" w:eastAsia="標楷體" w:hAnsi="標楷體"/>
        </w:rPr>
      </w:pPr>
      <w:ins w:id="24592" w:author="Fegie" w:date="2021-05-05T16:58:00Z">
        <w:del w:id="24593" w:author="家榮 張" w:date="2021-05-06T19:24:00Z">
          <w:r w:rsidDel="00B44F9D">
            <w:rPr>
              <w:noProof/>
            </w:rPr>
            <w:drawing>
              <wp:inline distT="0" distB="0" distL="0" distR="0" wp14:anchorId="5F7B2EF6" wp14:editId="543D355D">
                <wp:extent cx="6479540" cy="1764665"/>
                <wp:effectExtent l="0" t="0" r="0" b="0"/>
                <wp:docPr id="96" name="圖片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764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954BDE8" w14:textId="52216E28" w:rsidR="0058232A" w:rsidDel="00B44F9D" w:rsidRDefault="0058232A" w:rsidP="00FD0BA6">
      <w:pPr>
        <w:tabs>
          <w:tab w:val="left" w:pos="788"/>
        </w:tabs>
        <w:rPr>
          <w:ins w:id="24594" w:author="Fegie" w:date="2021-05-05T17:17:00Z"/>
          <w:del w:id="24595" w:author="家榮 張" w:date="2021-05-06T19:25:00Z"/>
          <w:rFonts w:ascii="標楷體" w:eastAsia="標楷體" w:hAnsi="標楷體"/>
        </w:rPr>
      </w:pPr>
      <w:ins w:id="24596" w:author="Fegie" w:date="2021-05-05T17:17:00Z">
        <w:del w:id="24597" w:author="家榮 張" w:date="2021-05-06T19:25:00Z">
          <w:r w:rsidDel="00B44F9D">
            <w:rPr>
              <w:rFonts w:ascii="標楷體" w:eastAsia="標楷體" w:hAnsi="標楷體"/>
            </w:rPr>
            <w:tab/>
            <w:delText>(17).</w:delText>
          </w:r>
          <w:r w:rsidDel="00B44F9D">
            <w:rPr>
              <w:rFonts w:ascii="標楷體" w:eastAsia="標楷體" w:hAnsi="標楷體" w:hint="eastAsia"/>
            </w:rPr>
            <w:delText>選單17</w:delText>
          </w:r>
        </w:del>
      </w:ins>
    </w:p>
    <w:p w14:paraId="7FBF3CE6" w14:textId="5D9083FB" w:rsidR="0058232A" w:rsidRDefault="0058232A" w:rsidP="00FD0BA6">
      <w:pPr>
        <w:tabs>
          <w:tab w:val="left" w:pos="788"/>
        </w:tabs>
        <w:rPr>
          <w:ins w:id="24598" w:author="Fegie" w:date="2021-05-05T16:52:00Z"/>
          <w:rFonts w:ascii="標楷體" w:eastAsia="標楷體" w:hAnsi="標楷體"/>
        </w:rPr>
      </w:pPr>
      <w:ins w:id="24599" w:author="Fegie" w:date="2021-05-05T17:18:00Z">
        <w:del w:id="24600" w:author="家榮 張" w:date="2021-05-06T19:25:00Z">
          <w:r w:rsidDel="00B44F9D">
            <w:rPr>
              <w:noProof/>
            </w:rPr>
            <w:drawing>
              <wp:inline distT="0" distB="0" distL="0" distR="0" wp14:anchorId="0EE068C7" wp14:editId="0C242135">
                <wp:extent cx="6479540" cy="1658620"/>
                <wp:effectExtent l="0" t="0" r="0" b="0"/>
                <wp:docPr id="98" name="圖片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65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8E9198C" w14:textId="4CFB03BA" w:rsidR="00AE4F60" w:rsidRPr="009B2BD3" w:rsidDel="00B44F9D" w:rsidRDefault="007F0982" w:rsidP="00B44F9D">
      <w:pPr>
        <w:tabs>
          <w:tab w:val="left" w:pos="788"/>
        </w:tabs>
        <w:rPr>
          <w:del w:id="24601" w:author="家榮 張" w:date="2021-05-06T19:25:00Z"/>
          <w:rFonts w:ascii="標楷體" w:eastAsia="標楷體" w:hAnsi="標楷體"/>
        </w:rPr>
        <w:pPrChange w:id="24602" w:author="家榮 張" w:date="2021-05-06T19:25:00Z">
          <w:pPr>
            <w:tabs>
              <w:tab w:val="left" w:pos="788"/>
            </w:tabs>
          </w:pPr>
        </w:pPrChange>
      </w:pPr>
      <w:ins w:id="24603" w:author="Fegie" w:date="2021-05-05T16:52:00Z">
        <w:r>
          <w:rPr>
            <w:rFonts w:ascii="標楷體" w:eastAsia="標楷體" w:hAnsi="標楷體"/>
          </w:rPr>
          <w:tab/>
        </w:r>
      </w:ins>
    </w:p>
    <w:p w14:paraId="4FC0FFE6" w14:textId="7E62292D" w:rsidR="00B44F9D" w:rsidDel="00B44F9D" w:rsidRDefault="00B44F9D" w:rsidP="00B44F9D">
      <w:pPr>
        <w:tabs>
          <w:tab w:val="left" w:pos="788"/>
        </w:tabs>
        <w:rPr>
          <w:del w:id="24604" w:author="家榮 張" w:date="2021-05-06T19:20:00Z"/>
          <w:moveTo w:id="24605" w:author="家榮 張" w:date="2021-05-06T19:19:00Z"/>
          <w:rFonts w:ascii="標楷體" w:eastAsia="標楷體" w:hAnsi="標楷體"/>
        </w:rPr>
        <w:pPrChange w:id="24606" w:author="家榮 張" w:date="2021-05-06T19:25:00Z">
          <w:pPr>
            <w:tabs>
              <w:tab w:val="left" w:pos="788"/>
            </w:tabs>
          </w:pPr>
        </w:pPrChange>
      </w:pPr>
      <w:moveToRangeStart w:id="24607" w:author="家榮 張" w:date="2021-05-06T19:19:00Z" w:name="move71221203"/>
      <w:moveTo w:id="24608" w:author="家榮 張" w:date="2021-05-06T19:19:00Z">
        <w:del w:id="24609" w:author="家榮 張" w:date="2021-05-06T19:20:00Z">
          <w:r w:rsidDel="00B44F9D">
            <w:rPr>
              <w:rFonts w:ascii="標楷體" w:eastAsia="標楷體" w:hAnsi="標楷體" w:hint="eastAsia"/>
            </w:rPr>
            <w:delText>(1)</w:delText>
          </w:r>
          <w:r w:rsidDel="00B44F9D">
            <w:rPr>
              <w:rFonts w:ascii="標楷體" w:eastAsia="標楷體" w:hAnsi="標楷體"/>
            </w:rPr>
            <w:delText>.</w:delText>
          </w:r>
          <w:r w:rsidDel="00B44F9D">
            <w:rPr>
              <w:rFonts w:ascii="標楷體" w:eastAsia="標楷體" w:hAnsi="標楷體" w:hint="eastAsia"/>
            </w:rPr>
            <w:delText>選單1</w:delText>
          </w:r>
        </w:del>
      </w:moveTo>
    </w:p>
    <w:p w14:paraId="3A2604CE" w14:textId="783F532A" w:rsidR="00B44F9D" w:rsidRDefault="00B44F9D" w:rsidP="00B44F9D">
      <w:pPr>
        <w:tabs>
          <w:tab w:val="left" w:pos="788"/>
        </w:tabs>
        <w:rPr>
          <w:moveTo w:id="24610" w:author="家榮 張" w:date="2021-05-06T19:19:00Z"/>
          <w:rFonts w:ascii="標楷體" w:eastAsia="標楷體" w:hAnsi="標楷體"/>
        </w:rPr>
        <w:pPrChange w:id="24611" w:author="家榮 張" w:date="2021-05-06T19:25:00Z">
          <w:pPr>
            <w:tabs>
              <w:tab w:val="left" w:pos="788"/>
            </w:tabs>
          </w:pPr>
        </w:pPrChange>
      </w:pPr>
      <w:moveTo w:id="24612" w:author="家榮 張" w:date="2021-05-06T19:19:00Z">
        <w:del w:id="24613" w:author="家榮 張" w:date="2021-05-06T19:20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noProof/>
            </w:rPr>
            <w:drawing>
              <wp:inline distT="0" distB="0" distL="0" distR="0" wp14:anchorId="5F931C0A" wp14:editId="7078EB55">
                <wp:extent cx="6479540" cy="1141730"/>
                <wp:effectExtent l="0" t="0" r="0" b="0"/>
                <wp:docPr id="61" name="圖片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41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14:paraId="0A906080" w14:textId="4C4B1A06" w:rsidR="00B44F9D" w:rsidRDefault="00B44F9D" w:rsidP="00B44F9D">
      <w:pPr>
        <w:pStyle w:val="3"/>
        <w:rPr>
          <w:ins w:id="24614" w:author="家榮 張" w:date="2021-05-06T19:20:00Z"/>
        </w:rPr>
      </w:pPr>
      <w:bookmarkStart w:id="24615" w:name="_(1).附件1"/>
      <w:bookmarkEnd w:id="24615"/>
      <w:moveToRangeEnd w:id="24607"/>
      <w:ins w:id="24616" w:author="家榮 張" w:date="2021-05-06T19:19:00Z">
        <w:r>
          <w:rPr>
            <w:rFonts w:hint="eastAsia"/>
          </w:rPr>
          <w:t>(1).</w:t>
        </w:r>
      </w:ins>
      <w:ins w:id="24617" w:author="家榮 張" w:date="2021-05-06T19:27:00Z">
        <w:r w:rsidR="00DF7CCA">
          <w:rPr>
            <w:rFonts w:hint="eastAsia"/>
          </w:rPr>
          <w:t>附件</w:t>
        </w:r>
      </w:ins>
      <w:ins w:id="24618" w:author="家榮 張" w:date="2021-05-06T19:20:00Z">
        <w:r>
          <w:rPr>
            <w:rFonts w:hint="eastAsia"/>
          </w:rPr>
          <w:t>1</w:t>
        </w:r>
      </w:ins>
    </w:p>
    <w:p w14:paraId="2398C90F" w14:textId="751599C3" w:rsidR="00B44F9D" w:rsidRDefault="00B44F9D" w:rsidP="00B44F9D">
      <w:pPr>
        <w:tabs>
          <w:tab w:val="left" w:pos="788"/>
        </w:tabs>
        <w:rPr>
          <w:ins w:id="24619" w:author="家榮 張" w:date="2021-05-06T19:20:00Z"/>
          <w:rFonts w:ascii="標楷體" w:eastAsia="標楷體" w:hAnsi="標楷體"/>
        </w:rPr>
      </w:pPr>
      <w:ins w:id="24620" w:author="家榮 張" w:date="2021-05-06T19:20:00Z">
        <w:r>
          <w:rPr>
            <w:noProof/>
          </w:rPr>
          <w:drawing>
            <wp:inline distT="0" distB="0" distL="0" distR="0" wp14:anchorId="37660ABC" wp14:editId="60B6A74F">
              <wp:extent cx="6479540" cy="1141730"/>
              <wp:effectExtent l="0" t="0" r="0" b="0"/>
              <wp:docPr id="100" name="圖片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4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66EFB8" w14:textId="77777777" w:rsidR="00B44F9D" w:rsidRPr="00B44F9D" w:rsidRDefault="00B44F9D" w:rsidP="00B44F9D">
      <w:pPr>
        <w:rPr>
          <w:ins w:id="24621" w:author="家榮 張" w:date="2021-05-06T19:19:00Z"/>
          <w:rFonts w:hint="eastAsia"/>
          <w:rPrChange w:id="24622" w:author="家榮 張" w:date="2021-05-06T19:20:00Z">
            <w:rPr>
              <w:ins w:id="24623" w:author="家榮 張" w:date="2021-05-06T19:19:00Z"/>
            </w:rPr>
          </w:rPrChange>
        </w:rPr>
        <w:pPrChange w:id="24624" w:author="家榮 張" w:date="2021-05-06T19:20:00Z">
          <w:pPr>
            <w:pStyle w:val="20"/>
          </w:pPr>
        </w:pPrChange>
      </w:pPr>
    </w:p>
    <w:p w14:paraId="16783484" w14:textId="525A4D3D" w:rsidR="00B44F9D" w:rsidRDefault="00B44F9D" w:rsidP="00B44F9D">
      <w:pPr>
        <w:pStyle w:val="3"/>
        <w:rPr>
          <w:ins w:id="24625" w:author="家榮 張" w:date="2021-05-06T19:21:00Z"/>
        </w:rPr>
      </w:pPr>
      <w:bookmarkStart w:id="24626" w:name="_(2).附件2"/>
      <w:bookmarkEnd w:id="24626"/>
      <w:ins w:id="24627" w:author="家榮 張" w:date="2021-05-06T19:20:00Z">
        <w:r>
          <w:rPr>
            <w:rFonts w:hint="eastAsia"/>
          </w:rPr>
          <w:t>(</w:t>
        </w:r>
        <w:r>
          <w:t>2</w:t>
        </w:r>
        <w:r>
          <w:rPr>
            <w:rFonts w:hint="eastAsia"/>
          </w:rPr>
          <w:t>).</w:t>
        </w:r>
      </w:ins>
      <w:ins w:id="24628" w:author="家榮 張" w:date="2021-05-06T19:27:00Z">
        <w:r w:rsidR="00DF7CCA">
          <w:rPr>
            <w:rFonts w:hint="eastAsia"/>
          </w:rPr>
          <w:t>附件</w:t>
        </w:r>
      </w:ins>
      <w:ins w:id="24629" w:author="家榮 張" w:date="2021-05-06T19:20:00Z">
        <w:r>
          <w:rPr>
            <w:rFonts w:hint="eastAsia"/>
          </w:rPr>
          <w:t>2</w:t>
        </w:r>
      </w:ins>
    </w:p>
    <w:p w14:paraId="115C4965" w14:textId="3A0CF86A" w:rsidR="00B44F9D" w:rsidRPr="00B44F9D" w:rsidRDefault="00B44F9D" w:rsidP="00B44F9D">
      <w:pPr>
        <w:rPr>
          <w:ins w:id="24630" w:author="家榮 張" w:date="2021-05-06T19:20:00Z"/>
          <w:rFonts w:hint="eastAsia"/>
          <w:rPrChange w:id="24631" w:author="家榮 張" w:date="2021-05-06T19:21:00Z">
            <w:rPr>
              <w:ins w:id="24632" w:author="家榮 張" w:date="2021-05-06T19:20:00Z"/>
            </w:rPr>
          </w:rPrChange>
        </w:rPr>
        <w:pPrChange w:id="24633" w:author="家榮 張" w:date="2021-05-06T19:21:00Z">
          <w:pPr>
            <w:pStyle w:val="3"/>
          </w:pPr>
        </w:pPrChange>
      </w:pPr>
      <w:ins w:id="24634" w:author="家榮 張" w:date="2021-05-06T19:21:00Z">
        <w:r>
          <w:rPr>
            <w:noProof/>
          </w:rPr>
          <w:drawing>
            <wp:inline distT="0" distB="0" distL="0" distR="0" wp14:anchorId="1EA2DAF1" wp14:editId="03A4027B">
              <wp:extent cx="6479540" cy="2287270"/>
              <wp:effectExtent l="0" t="0" r="0" b="0"/>
              <wp:docPr id="101" name="圖片 1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87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1870BF" w14:textId="369E4FFA" w:rsidR="00B44F9D" w:rsidRDefault="00B44F9D" w:rsidP="00B44F9D">
      <w:pPr>
        <w:pStyle w:val="3"/>
        <w:rPr>
          <w:ins w:id="24635" w:author="家榮 張" w:date="2021-05-06T19:22:00Z"/>
        </w:rPr>
      </w:pPr>
      <w:bookmarkStart w:id="24636" w:name="_(3).附件3"/>
      <w:bookmarkEnd w:id="24636"/>
      <w:ins w:id="24637" w:author="家榮 張" w:date="2021-05-06T19:20:00Z">
        <w:r>
          <w:rPr>
            <w:rFonts w:hint="eastAsia"/>
          </w:rPr>
          <w:t>(</w:t>
        </w:r>
        <w:r>
          <w:t>3</w:t>
        </w:r>
        <w:r>
          <w:rPr>
            <w:rFonts w:hint="eastAsia"/>
          </w:rPr>
          <w:t>).</w:t>
        </w:r>
      </w:ins>
      <w:ins w:id="24638" w:author="家榮 張" w:date="2021-05-06T19:27:00Z">
        <w:r w:rsidR="00DF7CCA">
          <w:rPr>
            <w:rFonts w:hint="eastAsia"/>
          </w:rPr>
          <w:t>附件</w:t>
        </w:r>
      </w:ins>
      <w:ins w:id="24639" w:author="家榮 張" w:date="2021-05-06T19:20:00Z">
        <w:r>
          <w:t>3</w:t>
        </w:r>
      </w:ins>
    </w:p>
    <w:p w14:paraId="08B73922" w14:textId="57693F20" w:rsidR="00B44F9D" w:rsidRPr="00B44F9D" w:rsidRDefault="00B44F9D" w:rsidP="00B44F9D">
      <w:pPr>
        <w:rPr>
          <w:ins w:id="24640" w:author="家榮 張" w:date="2021-05-06T19:20:00Z"/>
          <w:rFonts w:hint="eastAsia"/>
          <w:rPrChange w:id="24641" w:author="家榮 張" w:date="2021-05-06T19:22:00Z">
            <w:rPr>
              <w:ins w:id="24642" w:author="家榮 張" w:date="2021-05-06T19:20:00Z"/>
            </w:rPr>
          </w:rPrChange>
        </w:rPr>
        <w:pPrChange w:id="24643" w:author="家榮 張" w:date="2021-05-06T19:22:00Z">
          <w:pPr>
            <w:pStyle w:val="3"/>
          </w:pPr>
        </w:pPrChange>
      </w:pPr>
      <w:ins w:id="24644" w:author="家榮 張" w:date="2021-05-06T19:22:00Z">
        <w:r>
          <w:rPr>
            <w:noProof/>
          </w:rPr>
          <w:lastRenderedPageBreak/>
          <w:drawing>
            <wp:inline distT="0" distB="0" distL="0" distR="0" wp14:anchorId="7BA78D08" wp14:editId="72788C9A">
              <wp:extent cx="6479540" cy="1228725"/>
              <wp:effectExtent l="0" t="0" r="0" b="0"/>
              <wp:docPr id="102" name="圖片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28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D0E7747" w14:textId="357F36F0" w:rsidR="00B44F9D" w:rsidRDefault="00B44F9D" w:rsidP="00B44F9D">
      <w:pPr>
        <w:pStyle w:val="3"/>
        <w:rPr>
          <w:ins w:id="24645" w:author="家榮 張" w:date="2021-05-06T19:22:00Z"/>
        </w:rPr>
      </w:pPr>
      <w:bookmarkStart w:id="24646" w:name="_(4).附件4"/>
      <w:bookmarkEnd w:id="24646"/>
      <w:ins w:id="24647" w:author="家榮 張" w:date="2021-05-06T19:20:00Z">
        <w:r>
          <w:rPr>
            <w:rFonts w:hint="eastAsia"/>
          </w:rPr>
          <w:t>(</w:t>
        </w:r>
        <w:r>
          <w:t>4</w:t>
        </w:r>
        <w:r>
          <w:rPr>
            <w:rFonts w:hint="eastAsia"/>
          </w:rPr>
          <w:t>).</w:t>
        </w:r>
      </w:ins>
      <w:ins w:id="24648" w:author="家榮 張" w:date="2021-05-06T19:27:00Z">
        <w:r w:rsidR="00DF7CCA">
          <w:rPr>
            <w:rFonts w:hint="eastAsia"/>
          </w:rPr>
          <w:t>附件</w:t>
        </w:r>
      </w:ins>
      <w:ins w:id="24649" w:author="家榮 張" w:date="2021-05-06T19:20:00Z">
        <w:r>
          <w:t>4</w:t>
        </w:r>
      </w:ins>
    </w:p>
    <w:p w14:paraId="45BA189F" w14:textId="43B13EDC" w:rsidR="00B44F9D" w:rsidRPr="00B44F9D" w:rsidRDefault="00B44F9D" w:rsidP="00B44F9D">
      <w:pPr>
        <w:rPr>
          <w:ins w:id="24650" w:author="家榮 張" w:date="2021-05-06T19:20:00Z"/>
          <w:rFonts w:hint="eastAsia"/>
          <w:rPrChange w:id="24651" w:author="家榮 張" w:date="2021-05-06T19:22:00Z">
            <w:rPr>
              <w:ins w:id="24652" w:author="家榮 張" w:date="2021-05-06T19:20:00Z"/>
            </w:rPr>
          </w:rPrChange>
        </w:rPr>
        <w:pPrChange w:id="24653" w:author="家榮 張" w:date="2021-05-06T19:22:00Z">
          <w:pPr>
            <w:pStyle w:val="3"/>
          </w:pPr>
        </w:pPrChange>
      </w:pPr>
      <w:ins w:id="24654" w:author="家榮 張" w:date="2021-05-06T19:22:00Z">
        <w:r>
          <w:rPr>
            <w:noProof/>
          </w:rPr>
          <w:drawing>
            <wp:inline distT="0" distB="0" distL="0" distR="0" wp14:anchorId="01C5512C" wp14:editId="57543936">
              <wp:extent cx="6479540" cy="1246505"/>
              <wp:effectExtent l="0" t="0" r="0" b="0"/>
              <wp:docPr id="103" name="圖片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46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6434A3" w14:textId="27B29C8F" w:rsidR="00B44F9D" w:rsidRDefault="00B44F9D" w:rsidP="00B44F9D">
      <w:pPr>
        <w:pStyle w:val="3"/>
        <w:rPr>
          <w:ins w:id="24655" w:author="家榮 張" w:date="2021-05-06T19:22:00Z"/>
        </w:rPr>
      </w:pPr>
      <w:bookmarkStart w:id="24656" w:name="_(5).附件5"/>
      <w:bookmarkEnd w:id="24656"/>
      <w:ins w:id="24657" w:author="家榮 張" w:date="2021-05-06T19:20:00Z">
        <w:r>
          <w:rPr>
            <w:rFonts w:hint="eastAsia"/>
          </w:rPr>
          <w:t>(</w:t>
        </w:r>
        <w:r>
          <w:t>5</w:t>
        </w:r>
        <w:r>
          <w:rPr>
            <w:rFonts w:hint="eastAsia"/>
          </w:rPr>
          <w:t>).</w:t>
        </w:r>
      </w:ins>
      <w:ins w:id="24658" w:author="家榮 張" w:date="2021-05-06T19:27:00Z">
        <w:r w:rsidR="00DF7CCA">
          <w:rPr>
            <w:rFonts w:hint="eastAsia"/>
          </w:rPr>
          <w:t>附件</w:t>
        </w:r>
      </w:ins>
      <w:ins w:id="24659" w:author="家榮 張" w:date="2021-05-06T19:20:00Z">
        <w:r>
          <w:t>5</w:t>
        </w:r>
      </w:ins>
    </w:p>
    <w:p w14:paraId="3601E365" w14:textId="5429D550" w:rsidR="00B44F9D" w:rsidRPr="00B44F9D" w:rsidRDefault="00B44F9D" w:rsidP="00B44F9D">
      <w:pPr>
        <w:rPr>
          <w:ins w:id="24660" w:author="家榮 張" w:date="2021-05-06T19:20:00Z"/>
          <w:rFonts w:hint="eastAsia"/>
          <w:rPrChange w:id="24661" w:author="家榮 張" w:date="2021-05-06T19:22:00Z">
            <w:rPr>
              <w:ins w:id="24662" w:author="家榮 張" w:date="2021-05-06T19:20:00Z"/>
            </w:rPr>
          </w:rPrChange>
        </w:rPr>
        <w:pPrChange w:id="24663" w:author="家榮 張" w:date="2021-05-06T19:22:00Z">
          <w:pPr>
            <w:pStyle w:val="3"/>
          </w:pPr>
        </w:pPrChange>
      </w:pPr>
      <w:ins w:id="24664" w:author="家榮 張" w:date="2021-05-06T19:22:00Z">
        <w:r>
          <w:rPr>
            <w:noProof/>
          </w:rPr>
          <w:drawing>
            <wp:inline distT="0" distB="0" distL="0" distR="0" wp14:anchorId="63E94430" wp14:editId="63535E23">
              <wp:extent cx="6479540" cy="1996440"/>
              <wp:effectExtent l="0" t="0" r="0" b="0"/>
              <wp:docPr id="104" name="圖片 10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96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A738D8" w14:textId="43729404" w:rsidR="00B44F9D" w:rsidRDefault="00B44F9D" w:rsidP="00B44F9D">
      <w:pPr>
        <w:pStyle w:val="3"/>
        <w:rPr>
          <w:ins w:id="24665" w:author="家榮 張" w:date="2021-05-06T19:22:00Z"/>
        </w:rPr>
      </w:pPr>
      <w:bookmarkStart w:id="24666" w:name="_(6).附件6"/>
      <w:bookmarkEnd w:id="24666"/>
      <w:ins w:id="24667" w:author="家榮 張" w:date="2021-05-06T19:20:00Z">
        <w:r>
          <w:rPr>
            <w:rFonts w:hint="eastAsia"/>
          </w:rPr>
          <w:t>(</w:t>
        </w:r>
        <w:r>
          <w:t>6</w:t>
        </w:r>
        <w:r>
          <w:rPr>
            <w:rFonts w:hint="eastAsia"/>
          </w:rPr>
          <w:t>).</w:t>
        </w:r>
      </w:ins>
      <w:ins w:id="24668" w:author="家榮 張" w:date="2021-05-06T19:27:00Z">
        <w:r w:rsidR="00DF7CCA">
          <w:rPr>
            <w:rFonts w:hint="eastAsia"/>
          </w:rPr>
          <w:t>附件</w:t>
        </w:r>
      </w:ins>
      <w:ins w:id="24669" w:author="家榮 張" w:date="2021-05-06T19:20:00Z">
        <w:r>
          <w:t>6</w:t>
        </w:r>
      </w:ins>
    </w:p>
    <w:p w14:paraId="59BC12B1" w14:textId="4F57EBE1" w:rsidR="00B44F9D" w:rsidRPr="00B44F9D" w:rsidRDefault="00B44F9D" w:rsidP="00B44F9D">
      <w:pPr>
        <w:rPr>
          <w:ins w:id="24670" w:author="家榮 張" w:date="2021-05-06T19:20:00Z"/>
          <w:rFonts w:hint="eastAsia"/>
          <w:rPrChange w:id="24671" w:author="家榮 張" w:date="2021-05-06T19:22:00Z">
            <w:rPr>
              <w:ins w:id="24672" w:author="家榮 張" w:date="2021-05-06T19:20:00Z"/>
            </w:rPr>
          </w:rPrChange>
        </w:rPr>
        <w:pPrChange w:id="24673" w:author="家榮 張" w:date="2021-05-06T19:22:00Z">
          <w:pPr>
            <w:pStyle w:val="3"/>
          </w:pPr>
        </w:pPrChange>
      </w:pPr>
      <w:ins w:id="24674" w:author="家榮 張" w:date="2021-05-06T19:22:00Z">
        <w:r>
          <w:rPr>
            <w:noProof/>
          </w:rPr>
          <w:drawing>
            <wp:inline distT="0" distB="0" distL="0" distR="0" wp14:anchorId="7B01082D" wp14:editId="5BBC5EEC">
              <wp:extent cx="6479540" cy="1130935"/>
              <wp:effectExtent l="0" t="0" r="0" b="0"/>
              <wp:docPr id="105" name="圖片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309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4E25F3" w14:textId="76E86652" w:rsidR="00B44F9D" w:rsidRDefault="00B44F9D" w:rsidP="00B44F9D">
      <w:pPr>
        <w:pStyle w:val="3"/>
        <w:rPr>
          <w:ins w:id="24675" w:author="家榮 張" w:date="2021-05-06T19:22:00Z"/>
        </w:rPr>
      </w:pPr>
      <w:bookmarkStart w:id="24676" w:name="_(7).附件7"/>
      <w:bookmarkEnd w:id="24676"/>
      <w:ins w:id="24677" w:author="家榮 張" w:date="2021-05-06T19:20:00Z">
        <w:r>
          <w:rPr>
            <w:rFonts w:hint="eastAsia"/>
          </w:rPr>
          <w:t>(</w:t>
        </w:r>
      </w:ins>
      <w:ins w:id="24678" w:author="家榮 張" w:date="2021-05-06T19:21:00Z">
        <w:r>
          <w:t>7</w:t>
        </w:r>
      </w:ins>
      <w:ins w:id="24679" w:author="家榮 張" w:date="2021-05-06T19:20:00Z">
        <w:r>
          <w:rPr>
            <w:rFonts w:hint="eastAsia"/>
          </w:rPr>
          <w:t>).</w:t>
        </w:r>
      </w:ins>
      <w:ins w:id="24680" w:author="家榮 張" w:date="2021-05-06T19:27:00Z">
        <w:r w:rsidR="00DF7CCA">
          <w:rPr>
            <w:rFonts w:hint="eastAsia"/>
          </w:rPr>
          <w:t>附件</w:t>
        </w:r>
      </w:ins>
      <w:ins w:id="24681" w:author="家榮 張" w:date="2021-05-06T19:21:00Z">
        <w:r>
          <w:t>7</w:t>
        </w:r>
      </w:ins>
    </w:p>
    <w:p w14:paraId="0E8F33F3" w14:textId="44B20204" w:rsidR="00B44F9D" w:rsidRDefault="00B44F9D" w:rsidP="00B44F9D">
      <w:pPr>
        <w:rPr>
          <w:ins w:id="24682" w:author="家榮 張" w:date="2021-05-06T19:23:00Z"/>
        </w:rPr>
      </w:pPr>
      <w:ins w:id="24683" w:author="家榮 張" w:date="2021-05-06T19:22:00Z">
        <w:r>
          <w:rPr>
            <w:noProof/>
          </w:rPr>
          <w:lastRenderedPageBreak/>
          <w:drawing>
            <wp:inline distT="0" distB="0" distL="0" distR="0" wp14:anchorId="79A843D9" wp14:editId="6D252012">
              <wp:extent cx="6479540" cy="2738120"/>
              <wp:effectExtent l="0" t="0" r="0" b="0"/>
              <wp:docPr id="106" name="圖片 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38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0423FF" w14:textId="619037D6" w:rsidR="00B44F9D" w:rsidRPr="00B44F9D" w:rsidRDefault="00B44F9D" w:rsidP="00B44F9D">
      <w:pPr>
        <w:rPr>
          <w:ins w:id="24684" w:author="家榮 張" w:date="2021-05-06T19:20:00Z"/>
          <w:rFonts w:hint="eastAsia"/>
          <w:rPrChange w:id="24685" w:author="家榮 張" w:date="2021-05-06T19:22:00Z">
            <w:rPr>
              <w:ins w:id="24686" w:author="家榮 張" w:date="2021-05-06T19:20:00Z"/>
            </w:rPr>
          </w:rPrChange>
        </w:rPr>
        <w:pPrChange w:id="24687" w:author="家榮 張" w:date="2021-05-06T19:22:00Z">
          <w:pPr>
            <w:pStyle w:val="3"/>
          </w:pPr>
        </w:pPrChange>
      </w:pPr>
      <w:ins w:id="24688" w:author="家榮 張" w:date="2021-05-06T19:23:00Z">
        <w:r>
          <w:rPr>
            <w:noProof/>
          </w:rPr>
          <w:drawing>
            <wp:inline distT="0" distB="0" distL="0" distR="0" wp14:anchorId="74BAED9F" wp14:editId="26742B51">
              <wp:extent cx="6479540" cy="1600200"/>
              <wp:effectExtent l="0" t="0" r="0" b="0"/>
              <wp:docPr id="107" name="圖片 1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00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DF654B" w14:textId="31FED401" w:rsidR="00B44F9D" w:rsidRDefault="00B44F9D" w:rsidP="00B44F9D">
      <w:pPr>
        <w:pStyle w:val="3"/>
        <w:rPr>
          <w:ins w:id="24689" w:author="家榮 張" w:date="2021-05-06T19:23:00Z"/>
        </w:rPr>
      </w:pPr>
      <w:bookmarkStart w:id="24690" w:name="_(8).附件8"/>
      <w:bookmarkEnd w:id="24690"/>
      <w:ins w:id="24691" w:author="家榮 張" w:date="2021-05-06T19:21:00Z">
        <w:r>
          <w:rPr>
            <w:rFonts w:hint="eastAsia"/>
          </w:rPr>
          <w:t>(</w:t>
        </w:r>
        <w:r>
          <w:t>8</w:t>
        </w:r>
        <w:r>
          <w:rPr>
            <w:rFonts w:hint="eastAsia"/>
          </w:rPr>
          <w:t>).</w:t>
        </w:r>
      </w:ins>
      <w:ins w:id="24692" w:author="家榮 張" w:date="2021-05-06T19:27:00Z">
        <w:r w:rsidR="00DF7CCA">
          <w:rPr>
            <w:rFonts w:hint="eastAsia"/>
          </w:rPr>
          <w:t>附件</w:t>
        </w:r>
      </w:ins>
      <w:ins w:id="24693" w:author="家榮 張" w:date="2021-05-06T19:21:00Z">
        <w:r>
          <w:t>8</w:t>
        </w:r>
      </w:ins>
    </w:p>
    <w:p w14:paraId="3EA19113" w14:textId="3F1549B0" w:rsidR="00B44F9D" w:rsidRPr="00B44F9D" w:rsidRDefault="00B44F9D" w:rsidP="00B44F9D">
      <w:pPr>
        <w:rPr>
          <w:ins w:id="24694" w:author="家榮 張" w:date="2021-05-06T19:21:00Z"/>
          <w:rFonts w:hint="eastAsia"/>
          <w:rPrChange w:id="24695" w:author="家榮 張" w:date="2021-05-06T19:23:00Z">
            <w:rPr>
              <w:ins w:id="24696" w:author="家榮 張" w:date="2021-05-06T19:21:00Z"/>
            </w:rPr>
          </w:rPrChange>
        </w:rPr>
        <w:pPrChange w:id="24697" w:author="家榮 張" w:date="2021-05-06T19:23:00Z">
          <w:pPr>
            <w:pStyle w:val="3"/>
          </w:pPr>
        </w:pPrChange>
      </w:pPr>
      <w:ins w:id="24698" w:author="家榮 張" w:date="2021-05-06T19:23:00Z">
        <w:r>
          <w:rPr>
            <w:noProof/>
          </w:rPr>
          <w:drawing>
            <wp:inline distT="0" distB="0" distL="0" distR="0" wp14:anchorId="2EB8CD9D" wp14:editId="67065E95">
              <wp:extent cx="6479540" cy="1961515"/>
              <wp:effectExtent l="0" t="0" r="0" b="0"/>
              <wp:docPr id="108" name="圖片 1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61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0E3838" w14:textId="67D4A4F2" w:rsidR="00B44F9D" w:rsidRDefault="00B44F9D" w:rsidP="00B44F9D">
      <w:pPr>
        <w:pStyle w:val="3"/>
        <w:rPr>
          <w:ins w:id="24699" w:author="家榮 張" w:date="2021-05-06T19:23:00Z"/>
        </w:rPr>
      </w:pPr>
      <w:bookmarkStart w:id="24700" w:name="_(9).附件9"/>
      <w:bookmarkEnd w:id="24700"/>
      <w:ins w:id="24701" w:author="家榮 張" w:date="2021-05-06T19:21:00Z">
        <w:r>
          <w:rPr>
            <w:rFonts w:hint="eastAsia"/>
          </w:rPr>
          <w:t>(</w:t>
        </w:r>
        <w:r>
          <w:t>9</w:t>
        </w:r>
        <w:r>
          <w:rPr>
            <w:rFonts w:hint="eastAsia"/>
          </w:rPr>
          <w:t>).</w:t>
        </w:r>
      </w:ins>
      <w:ins w:id="24702" w:author="家榮 張" w:date="2021-05-06T19:27:00Z">
        <w:r w:rsidR="00DF7CCA">
          <w:rPr>
            <w:rFonts w:hint="eastAsia"/>
          </w:rPr>
          <w:t>附件</w:t>
        </w:r>
      </w:ins>
      <w:ins w:id="24703" w:author="家榮 張" w:date="2021-05-06T19:21:00Z">
        <w:r>
          <w:t>9</w:t>
        </w:r>
      </w:ins>
    </w:p>
    <w:p w14:paraId="029E3DA4" w14:textId="7BFA676D" w:rsidR="00B44F9D" w:rsidRPr="00B44F9D" w:rsidRDefault="00B44F9D" w:rsidP="00B44F9D">
      <w:pPr>
        <w:rPr>
          <w:ins w:id="24704" w:author="家榮 張" w:date="2021-05-06T19:21:00Z"/>
          <w:rFonts w:hint="eastAsia"/>
          <w:rPrChange w:id="24705" w:author="家榮 張" w:date="2021-05-06T19:23:00Z">
            <w:rPr>
              <w:ins w:id="24706" w:author="家榮 張" w:date="2021-05-06T19:21:00Z"/>
            </w:rPr>
          </w:rPrChange>
        </w:rPr>
        <w:pPrChange w:id="24707" w:author="家榮 張" w:date="2021-05-06T19:23:00Z">
          <w:pPr>
            <w:pStyle w:val="3"/>
          </w:pPr>
        </w:pPrChange>
      </w:pPr>
      <w:ins w:id="24708" w:author="家榮 張" w:date="2021-05-06T19:23:00Z">
        <w:r>
          <w:rPr>
            <w:noProof/>
          </w:rPr>
          <w:lastRenderedPageBreak/>
          <w:drawing>
            <wp:inline distT="0" distB="0" distL="0" distR="0" wp14:anchorId="505EB749" wp14:editId="78F018A5">
              <wp:extent cx="6479540" cy="2958465"/>
              <wp:effectExtent l="0" t="0" r="0" b="0"/>
              <wp:docPr id="109" name="圖片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58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6F9020" w14:textId="7A51AE93" w:rsidR="00B44F9D" w:rsidRDefault="00B44F9D" w:rsidP="00B44F9D">
      <w:pPr>
        <w:pStyle w:val="3"/>
        <w:rPr>
          <w:ins w:id="24709" w:author="家榮 張" w:date="2021-05-06T19:23:00Z"/>
        </w:rPr>
      </w:pPr>
      <w:bookmarkStart w:id="24710" w:name="_(10).附件10"/>
      <w:bookmarkEnd w:id="24710"/>
      <w:ins w:id="24711" w:author="家榮 張" w:date="2021-05-06T19:21:00Z">
        <w:r>
          <w:rPr>
            <w:rFonts w:hint="eastAsia"/>
          </w:rPr>
          <w:t>(1</w:t>
        </w:r>
        <w:r>
          <w:t>0</w:t>
        </w:r>
        <w:r>
          <w:rPr>
            <w:rFonts w:hint="eastAsia"/>
          </w:rPr>
          <w:t>).</w:t>
        </w:r>
      </w:ins>
      <w:ins w:id="24712" w:author="家榮 張" w:date="2021-05-06T19:28:00Z">
        <w:r w:rsidR="00DF7CCA">
          <w:rPr>
            <w:rFonts w:hint="eastAsia"/>
          </w:rPr>
          <w:t>附件</w:t>
        </w:r>
      </w:ins>
      <w:ins w:id="24713" w:author="家榮 張" w:date="2021-05-06T19:21:00Z">
        <w:r>
          <w:rPr>
            <w:rFonts w:hint="eastAsia"/>
          </w:rPr>
          <w:t>1</w:t>
        </w:r>
        <w:r>
          <w:t>0</w:t>
        </w:r>
      </w:ins>
    </w:p>
    <w:p w14:paraId="6D28A2C3" w14:textId="5D48F654" w:rsidR="00B44F9D" w:rsidRPr="00B44F9D" w:rsidRDefault="00B44F9D" w:rsidP="00B44F9D">
      <w:pPr>
        <w:rPr>
          <w:ins w:id="24714" w:author="家榮 張" w:date="2021-05-06T19:21:00Z"/>
          <w:rFonts w:hint="eastAsia"/>
          <w:rPrChange w:id="24715" w:author="家榮 張" w:date="2021-05-06T19:23:00Z">
            <w:rPr>
              <w:ins w:id="24716" w:author="家榮 張" w:date="2021-05-06T19:21:00Z"/>
            </w:rPr>
          </w:rPrChange>
        </w:rPr>
        <w:pPrChange w:id="24717" w:author="家榮 張" w:date="2021-05-06T19:23:00Z">
          <w:pPr>
            <w:pStyle w:val="3"/>
          </w:pPr>
        </w:pPrChange>
      </w:pPr>
      <w:ins w:id="24718" w:author="家榮 張" w:date="2021-05-06T19:23:00Z">
        <w:r>
          <w:rPr>
            <w:noProof/>
          </w:rPr>
          <w:drawing>
            <wp:inline distT="0" distB="0" distL="0" distR="0" wp14:anchorId="531EEAC0" wp14:editId="427E99AC">
              <wp:extent cx="6479540" cy="1245235"/>
              <wp:effectExtent l="0" t="0" r="0" b="0"/>
              <wp:docPr id="110" name="圖片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45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BC1040" w14:textId="2417B553" w:rsidR="00B44F9D" w:rsidRDefault="00B44F9D" w:rsidP="00B44F9D">
      <w:pPr>
        <w:pStyle w:val="3"/>
        <w:rPr>
          <w:ins w:id="24719" w:author="家榮 張" w:date="2021-05-06T19:23:00Z"/>
        </w:rPr>
      </w:pPr>
      <w:bookmarkStart w:id="24720" w:name="_(11).附件11"/>
      <w:bookmarkEnd w:id="24720"/>
      <w:ins w:id="24721" w:author="家榮 張" w:date="2021-05-06T19:21:00Z">
        <w:r>
          <w:rPr>
            <w:rFonts w:hint="eastAsia"/>
          </w:rPr>
          <w:t>(1</w:t>
        </w:r>
        <w:r>
          <w:t>1</w:t>
        </w:r>
        <w:r>
          <w:rPr>
            <w:rFonts w:hint="eastAsia"/>
          </w:rPr>
          <w:t>).</w:t>
        </w:r>
      </w:ins>
      <w:ins w:id="24722" w:author="家榮 張" w:date="2021-05-06T19:28:00Z">
        <w:r w:rsidR="00DF7CCA">
          <w:rPr>
            <w:rFonts w:hint="eastAsia"/>
          </w:rPr>
          <w:t>附件</w:t>
        </w:r>
      </w:ins>
      <w:ins w:id="24723" w:author="家榮 張" w:date="2021-05-06T19:21:00Z">
        <w:r>
          <w:rPr>
            <w:rFonts w:hint="eastAsia"/>
          </w:rPr>
          <w:t>1</w:t>
        </w:r>
        <w:r>
          <w:t>1</w:t>
        </w:r>
      </w:ins>
    </w:p>
    <w:p w14:paraId="3E38CFE8" w14:textId="7AABD92B" w:rsidR="00B44F9D" w:rsidRPr="00B44F9D" w:rsidRDefault="00B44F9D" w:rsidP="00B44F9D">
      <w:pPr>
        <w:rPr>
          <w:ins w:id="24724" w:author="家榮 張" w:date="2021-05-06T19:21:00Z"/>
          <w:rFonts w:hint="eastAsia"/>
          <w:rPrChange w:id="24725" w:author="家榮 張" w:date="2021-05-06T19:23:00Z">
            <w:rPr>
              <w:ins w:id="24726" w:author="家榮 張" w:date="2021-05-06T19:21:00Z"/>
            </w:rPr>
          </w:rPrChange>
        </w:rPr>
        <w:pPrChange w:id="24727" w:author="家榮 張" w:date="2021-05-06T19:23:00Z">
          <w:pPr>
            <w:pStyle w:val="3"/>
          </w:pPr>
        </w:pPrChange>
      </w:pPr>
      <w:ins w:id="24728" w:author="家榮 張" w:date="2021-05-06T19:23:00Z">
        <w:r>
          <w:rPr>
            <w:noProof/>
          </w:rPr>
          <w:drawing>
            <wp:inline distT="0" distB="0" distL="0" distR="0" wp14:anchorId="2DB72E9F" wp14:editId="30B4F0F6">
              <wp:extent cx="6479540" cy="1187450"/>
              <wp:effectExtent l="0" t="0" r="0" b="0"/>
              <wp:docPr id="111" name="圖片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87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6CF5185" w14:textId="35EC02D6" w:rsidR="00B44F9D" w:rsidRDefault="00B44F9D" w:rsidP="00B44F9D">
      <w:pPr>
        <w:pStyle w:val="3"/>
        <w:rPr>
          <w:ins w:id="24729" w:author="家榮 張" w:date="2021-05-06T19:24:00Z"/>
        </w:rPr>
      </w:pPr>
      <w:bookmarkStart w:id="24730" w:name="_(12).附件12"/>
      <w:bookmarkEnd w:id="24730"/>
      <w:ins w:id="24731" w:author="家榮 張" w:date="2021-05-06T19:21:00Z">
        <w:r>
          <w:rPr>
            <w:rFonts w:hint="eastAsia"/>
          </w:rPr>
          <w:t>(1</w:t>
        </w:r>
        <w:r>
          <w:t>2</w:t>
        </w:r>
        <w:r>
          <w:rPr>
            <w:rFonts w:hint="eastAsia"/>
          </w:rPr>
          <w:t>).</w:t>
        </w:r>
      </w:ins>
      <w:ins w:id="24732" w:author="家榮 張" w:date="2021-05-06T19:28:00Z">
        <w:r w:rsidR="00DF7CCA">
          <w:rPr>
            <w:rFonts w:hint="eastAsia"/>
          </w:rPr>
          <w:t>附件</w:t>
        </w:r>
      </w:ins>
      <w:ins w:id="24733" w:author="家榮 張" w:date="2021-05-06T19:21:00Z">
        <w:r>
          <w:rPr>
            <w:rFonts w:hint="eastAsia"/>
          </w:rPr>
          <w:t>1</w:t>
        </w:r>
        <w:r>
          <w:t>2</w:t>
        </w:r>
      </w:ins>
    </w:p>
    <w:p w14:paraId="2D968A6D" w14:textId="01A29AE8" w:rsidR="00B44F9D" w:rsidRPr="00B44F9D" w:rsidRDefault="00B44F9D" w:rsidP="00B44F9D">
      <w:pPr>
        <w:rPr>
          <w:ins w:id="24734" w:author="家榮 張" w:date="2021-05-06T19:21:00Z"/>
          <w:rFonts w:hint="eastAsia"/>
          <w:rPrChange w:id="24735" w:author="家榮 張" w:date="2021-05-06T19:24:00Z">
            <w:rPr>
              <w:ins w:id="24736" w:author="家榮 張" w:date="2021-05-06T19:21:00Z"/>
            </w:rPr>
          </w:rPrChange>
        </w:rPr>
        <w:pPrChange w:id="24737" w:author="家榮 張" w:date="2021-05-06T19:24:00Z">
          <w:pPr>
            <w:pStyle w:val="3"/>
          </w:pPr>
        </w:pPrChange>
      </w:pPr>
      <w:ins w:id="24738" w:author="家榮 張" w:date="2021-05-06T19:24:00Z">
        <w:r>
          <w:rPr>
            <w:noProof/>
          </w:rPr>
          <w:drawing>
            <wp:inline distT="0" distB="0" distL="0" distR="0" wp14:anchorId="561D706D" wp14:editId="44C18165">
              <wp:extent cx="6479540" cy="1467485"/>
              <wp:effectExtent l="0" t="0" r="0" b="0"/>
              <wp:docPr id="112" name="圖片 1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674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A9415A" w14:textId="19D67D6E" w:rsidR="00B44F9D" w:rsidRDefault="00B44F9D" w:rsidP="00B44F9D">
      <w:pPr>
        <w:pStyle w:val="3"/>
        <w:rPr>
          <w:ins w:id="24739" w:author="家榮 張" w:date="2021-05-06T19:24:00Z"/>
        </w:rPr>
      </w:pPr>
      <w:bookmarkStart w:id="24740" w:name="_(13).附件13"/>
      <w:bookmarkEnd w:id="24740"/>
      <w:ins w:id="24741" w:author="家榮 張" w:date="2021-05-06T19:21:00Z">
        <w:r>
          <w:rPr>
            <w:rFonts w:hint="eastAsia"/>
          </w:rPr>
          <w:lastRenderedPageBreak/>
          <w:t>(1</w:t>
        </w:r>
        <w:r>
          <w:t>3</w:t>
        </w:r>
        <w:r>
          <w:rPr>
            <w:rFonts w:hint="eastAsia"/>
          </w:rPr>
          <w:t>).</w:t>
        </w:r>
      </w:ins>
      <w:ins w:id="24742" w:author="家榮 張" w:date="2021-05-06T19:28:00Z">
        <w:r w:rsidR="00DF7CCA">
          <w:rPr>
            <w:rFonts w:hint="eastAsia"/>
          </w:rPr>
          <w:t>附件</w:t>
        </w:r>
      </w:ins>
      <w:ins w:id="24743" w:author="家榮 張" w:date="2021-05-06T19:21:00Z">
        <w:r>
          <w:rPr>
            <w:rFonts w:hint="eastAsia"/>
          </w:rPr>
          <w:t>1</w:t>
        </w:r>
        <w:r>
          <w:t>3</w:t>
        </w:r>
      </w:ins>
    </w:p>
    <w:p w14:paraId="2512DD89" w14:textId="7A8993CD" w:rsidR="00B44F9D" w:rsidRPr="00B44F9D" w:rsidRDefault="00B44F9D" w:rsidP="00B44F9D">
      <w:pPr>
        <w:rPr>
          <w:ins w:id="24744" w:author="家榮 張" w:date="2021-05-06T19:21:00Z"/>
          <w:rFonts w:hint="eastAsia"/>
          <w:rPrChange w:id="24745" w:author="家榮 張" w:date="2021-05-06T19:24:00Z">
            <w:rPr>
              <w:ins w:id="24746" w:author="家榮 張" w:date="2021-05-06T19:21:00Z"/>
            </w:rPr>
          </w:rPrChange>
        </w:rPr>
        <w:pPrChange w:id="24747" w:author="家榮 張" w:date="2021-05-06T19:24:00Z">
          <w:pPr>
            <w:pStyle w:val="3"/>
          </w:pPr>
        </w:pPrChange>
      </w:pPr>
      <w:ins w:id="24748" w:author="家榮 張" w:date="2021-05-06T19:24:00Z">
        <w:r>
          <w:rPr>
            <w:noProof/>
          </w:rPr>
          <w:drawing>
            <wp:inline distT="0" distB="0" distL="0" distR="0" wp14:anchorId="0AF81869" wp14:editId="1D340774">
              <wp:extent cx="6479540" cy="2954655"/>
              <wp:effectExtent l="0" t="0" r="0" b="0"/>
              <wp:docPr id="113" name="圖片 1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54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50C8AE" w14:textId="55880299" w:rsidR="00B44F9D" w:rsidRDefault="00B44F9D" w:rsidP="00B44F9D">
      <w:pPr>
        <w:pStyle w:val="3"/>
        <w:rPr>
          <w:ins w:id="24749" w:author="家榮 張" w:date="2021-05-06T19:24:00Z"/>
        </w:rPr>
      </w:pPr>
      <w:bookmarkStart w:id="24750" w:name="_(14).附件14"/>
      <w:bookmarkEnd w:id="24750"/>
      <w:ins w:id="24751" w:author="家榮 張" w:date="2021-05-06T19:21:00Z">
        <w:r>
          <w:rPr>
            <w:rFonts w:hint="eastAsia"/>
          </w:rPr>
          <w:t>(1</w:t>
        </w:r>
        <w:r>
          <w:t>4</w:t>
        </w:r>
        <w:r>
          <w:rPr>
            <w:rFonts w:hint="eastAsia"/>
          </w:rPr>
          <w:t>).</w:t>
        </w:r>
      </w:ins>
      <w:ins w:id="24752" w:author="家榮 張" w:date="2021-05-06T19:28:00Z">
        <w:r w:rsidR="00DF7CCA">
          <w:rPr>
            <w:rFonts w:hint="eastAsia"/>
          </w:rPr>
          <w:t>附件</w:t>
        </w:r>
      </w:ins>
      <w:ins w:id="24753" w:author="家榮 張" w:date="2021-05-06T19:21:00Z">
        <w:r>
          <w:rPr>
            <w:rFonts w:hint="eastAsia"/>
          </w:rPr>
          <w:t>1</w:t>
        </w:r>
        <w:r>
          <w:t>4</w:t>
        </w:r>
      </w:ins>
    </w:p>
    <w:p w14:paraId="123FE86F" w14:textId="321311A8" w:rsidR="00B44F9D" w:rsidRPr="00B44F9D" w:rsidRDefault="00B44F9D" w:rsidP="00B44F9D">
      <w:pPr>
        <w:rPr>
          <w:ins w:id="24754" w:author="家榮 張" w:date="2021-05-06T19:21:00Z"/>
          <w:rFonts w:hint="eastAsia"/>
          <w:rPrChange w:id="24755" w:author="家榮 張" w:date="2021-05-06T19:24:00Z">
            <w:rPr>
              <w:ins w:id="24756" w:author="家榮 張" w:date="2021-05-06T19:21:00Z"/>
            </w:rPr>
          </w:rPrChange>
        </w:rPr>
        <w:pPrChange w:id="24757" w:author="家榮 張" w:date="2021-05-06T19:24:00Z">
          <w:pPr>
            <w:pStyle w:val="3"/>
          </w:pPr>
        </w:pPrChange>
      </w:pPr>
      <w:ins w:id="24758" w:author="家榮 張" w:date="2021-05-06T19:24:00Z">
        <w:r>
          <w:rPr>
            <w:noProof/>
          </w:rPr>
          <w:drawing>
            <wp:inline distT="0" distB="0" distL="0" distR="0" wp14:anchorId="2099391E" wp14:editId="2375D3D6">
              <wp:extent cx="6479540" cy="1084580"/>
              <wp:effectExtent l="0" t="0" r="0" b="0"/>
              <wp:docPr id="114" name="圖片 1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84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856B142" w14:textId="3079ACFF" w:rsidR="00B44F9D" w:rsidRDefault="00B44F9D" w:rsidP="00B44F9D">
      <w:pPr>
        <w:pStyle w:val="3"/>
        <w:rPr>
          <w:ins w:id="24759" w:author="家榮 張" w:date="2021-05-06T19:24:00Z"/>
        </w:rPr>
      </w:pPr>
      <w:bookmarkStart w:id="24760" w:name="_(15).附件15"/>
      <w:bookmarkEnd w:id="24760"/>
      <w:ins w:id="24761" w:author="家榮 張" w:date="2021-05-06T19:21:00Z">
        <w:r>
          <w:rPr>
            <w:rFonts w:hint="eastAsia"/>
          </w:rPr>
          <w:t>(1</w:t>
        </w:r>
        <w:r>
          <w:t>5</w:t>
        </w:r>
        <w:r>
          <w:rPr>
            <w:rFonts w:hint="eastAsia"/>
          </w:rPr>
          <w:t>).</w:t>
        </w:r>
      </w:ins>
      <w:ins w:id="24762" w:author="家榮 張" w:date="2021-05-06T19:28:00Z">
        <w:r w:rsidR="00DF7CCA">
          <w:rPr>
            <w:rFonts w:hint="eastAsia"/>
          </w:rPr>
          <w:t>附件</w:t>
        </w:r>
      </w:ins>
      <w:ins w:id="24763" w:author="家榮 張" w:date="2021-05-06T19:21:00Z">
        <w:r>
          <w:rPr>
            <w:rFonts w:hint="eastAsia"/>
          </w:rPr>
          <w:t>1</w:t>
        </w:r>
        <w:r>
          <w:t>5</w:t>
        </w:r>
      </w:ins>
    </w:p>
    <w:p w14:paraId="4B2A764E" w14:textId="23D63960" w:rsidR="00B44F9D" w:rsidRPr="00B44F9D" w:rsidRDefault="00B44F9D" w:rsidP="00B44F9D">
      <w:pPr>
        <w:rPr>
          <w:ins w:id="24764" w:author="家榮 張" w:date="2021-05-06T19:21:00Z"/>
          <w:rFonts w:hint="eastAsia"/>
          <w:rPrChange w:id="24765" w:author="家榮 張" w:date="2021-05-06T19:24:00Z">
            <w:rPr>
              <w:ins w:id="24766" w:author="家榮 張" w:date="2021-05-06T19:21:00Z"/>
            </w:rPr>
          </w:rPrChange>
        </w:rPr>
        <w:pPrChange w:id="24767" w:author="家榮 張" w:date="2021-05-06T19:24:00Z">
          <w:pPr>
            <w:pStyle w:val="3"/>
          </w:pPr>
        </w:pPrChange>
      </w:pPr>
      <w:ins w:id="24768" w:author="家榮 張" w:date="2021-05-06T19:24:00Z">
        <w:r>
          <w:rPr>
            <w:noProof/>
          </w:rPr>
          <w:drawing>
            <wp:inline distT="0" distB="0" distL="0" distR="0" wp14:anchorId="6C63D64A" wp14:editId="42EF6E5E">
              <wp:extent cx="6479540" cy="1050290"/>
              <wp:effectExtent l="0" t="0" r="0" b="0"/>
              <wp:docPr id="115" name="圖片 1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50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39BFDF" w14:textId="69C6978B" w:rsidR="00B44F9D" w:rsidRDefault="00B44F9D" w:rsidP="00B44F9D">
      <w:pPr>
        <w:pStyle w:val="3"/>
        <w:rPr>
          <w:ins w:id="24769" w:author="家榮 張" w:date="2021-05-06T19:24:00Z"/>
        </w:rPr>
      </w:pPr>
      <w:bookmarkStart w:id="24770" w:name="_(16).附件16"/>
      <w:bookmarkEnd w:id="24770"/>
      <w:ins w:id="24771" w:author="家榮 張" w:date="2021-05-06T19:21:00Z">
        <w:r>
          <w:rPr>
            <w:rFonts w:hint="eastAsia"/>
          </w:rPr>
          <w:t>(1</w:t>
        </w:r>
        <w:r>
          <w:t>6</w:t>
        </w:r>
        <w:r>
          <w:rPr>
            <w:rFonts w:hint="eastAsia"/>
          </w:rPr>
          <w:t>).</w:t>
        </w:r>
      </w:ins>
      <w:ins w:id="24772" w:author="家榮 張" w:date="2021-05-06T19:28:00Z">
        <w:r w:rsidR="00DF7CCA">
          <w:rPr>
            <w:rFonts w:hint="eastAsia"/>
          </w:rPr>
          <w:t>附件1</w:t>
        </w:r>
      </w:ins>
      <w:ins w:id="24773" w:author="家榮 張" w:date="2021-05-06T19:21:00Z">
        <w:r>
          <w:t>6</w:t>
        </w:r>
      </w:ins>
    </w:p>
    <w:p w14:paraId="203366F1" w14:textId="2CC12FD2" w:rsidR="00B44F9D" w:rsidRPr="00B44F9D" w:rsidRDefault="00B44F9D" w:rsidP="00B44F9D">
      <w:pPr>
        <w:rPr>
          <w:ins w:id="24774" w:author="家榮 張" w:date="2021-05-06T19:21:00Z"/>
          <w:rFonts w:hint="eastAsia"/>
          <w:rPrChange w:id="24775" w:author="家榮 張" w:date="2021-05-06T19:24:00Z">
            <w:rPr>
              <w:ins w:id="24776" w:author="家榮 張" w:date="2021-05-06T19:21:00Z"/>
            </w:rPr>
          </w:rPrChange>
        </w:rPr>
        <w:pPrChange w:id="24777" w:author="家榮 張" w:date="2021-05-06T19:24:00Z">
          <w:pPr>
            <w:pStyle w:val="3"/>
          </w:pPr>
        </w:pPrChange>
      </w:pPr>
      <w:ins w:id="24778" w:author="家榮 張" w:date="2021-05-06T19:24:00Z">
        <w:r>
          <w:rPr>
            <w:noProof/>
          </w:rPr>
          <w:drawing>
            <wp:inline distT="0" distB="0" distL="0" distR="0" wp14:anchorId="0A544669" wp14:editId="7724F923">
              <wp:extent cx="6479540" cy="1764665"/>
              <wp:effectExtent l="0" t="0" r="0" b="0"/>
              <wp:docPr id="116" name="圖片 1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64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3ED895" w14:textId="388211FA" w:rsidR="00B44F9D" w:rsidRDefault="00B44F9D" w:rsidP="00B44F9D">
      <w:pPr>
        <w:pStyle w:val="3"/>
        <w:rPr>
          <w:ins w:id="24779" w:author="家榮 張" w:date="2021-05-06T19:24:00Z"/>
        </w:rPr>
      </w:pPr>
      <w:bookmarkStart w:id="24780" w:name="_(17).附件17"/>
      <w:bookmarkEnd w:id="24780"/>
      <w:ins w:id="24781" w:author="家榮 張" w:date="2021-05-06T19:21:00Z">
        <w:r>
          <w:rPr>
            <w:rFonts w:hint="eastAsia"/>
          </w:rPr>
          <w:lastRenderedPageBreak/>
          <w:t>(1</w:t>
        </w:r>
        <w:r>
          <w:t>7</w:t>
        </w:r>
        <w:r>
          <w:rPr>
            <w:rFonts w:hint="eastAsia"/>
          </w:rPr>
          <w:t>).</w:t>
        </w:r>
      </w:ins>
      <w:ins w:id="24782" w:author="家榮 張" w:date="2021-05-06T19:27:00Z">
        <w:r w:rsidR="00DF7CCA">
          <w:rPr>
            <w:rFonts w:hint="eastAsia"/>
          </w:rPr>
          <w:t>附件</w:t>
        </w:r>
      </w:ins>
      <w:ins w:id="24783" w:author="家榮 張" w:date="2021-05-06T19:21:00Z">
        <w:r>
          <w:rPr>
            <w:rFonts w:hint="eastAsia"/>
          </w:rPr>
          <w:t>1</w:t>
        </w:r>
        <w:r>
          <w:t>7</w:t>
        </w:r>
      </w:ins>
    </w:p>
    <w:p w14:paraId="67725FA7" w14:textId="66741080" w:rsidR="00B44F9D" w:rsidRPr="00B44F9D" w:rsidRDefault="00B44F9D" w:rsidP="00B44F9D">
      <w:pPr>
        <w:rPr>
          <w:ins w:id="24784" w:author="家榮 張" w:date="2021-05-06T19:21:00Z"/>
          <w:rFonts w:hint="eastAsia"/>
          <w:rPrChange w:id="24785" w:author="家榮 張" w:date="2021-05-06T19:24:00Z">
            <w:rPr>
              <w:ins w:id="24786" w:author="家榮 張" w:date="2021-05-06T19:21:00Z"/>
            </w:rPr>
          </w:rPrChange>
        </w:rPr>
        <w:pPrChange w:id="24787" w:author="家榮 張" w:date="2021-05-06T19:24:00Z">
          <w:pPr>
            <w:pStyle w:val="3"/>
          </w:pPr>
        </w:pPrChange>
      </w:pPr>
      <w:ins w:id="24788" w:author="家榮 張" w:date="2021-05-06T19:24:00Z">
        <w:r>
          <w:rPr>
            <w:noProof/>
          </w:rPr>
          <w:drawing>
            <wp:inline distT="0" distB="0" distL="0" distR="0" wp14:anchorId="0DA9DFFC" wp14:editId="4664F473">
              <wp:extent cx="6479540" cy="1658620"/>
              <wp:effectExtent l="0" t="0" r="0" b="0"/>
              <wp:docPr id="117" name="圖片 1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586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918E76" w14:textId="613FCE82" w:rsidR="00B44F9D" w:rsidRDefault="00B44F9D">
      <w:pPr>
        <w:pStyle w:val="3"/>
        <w:rPr>
          <w:ins w:id="24789" w:author="家榮 張" w:date="2021-05-06T19:25:00Z"/>
        </w:rPr>
      </w:pPr>
      <w:bookmarkStart w:id="24790" w:name="_(18).選單18"/>
      <w:bookmarkEnd w:id="24790"/>
      <w:ins w:id="24791" w:author="家榮 張" w:date="2021-05-06T19:21:00Z">
        <w:r>
          <w:rPr>
            <w:rFonts w:hint="eastAsia"/>
          </w:rPr>
          <w:t>(1</w:t>
        </w:r>
        <w:r>
          <w:t>8</w:t>
        </w:r>
        <w:r>
          <w:rPr>
            <w:rFonts w:hint="eastAsia"/>
          </w:rPr>
          <w:t>).</w:t>
        </w:r>
      </w:ins>
      <w:ins w:id="24792" w:author="家榮 張" w:date="2021-05-06T19:27:00Z">
        <w:r w:rsidR="00DF7CCA">
          <w:rPr>
            <w:rFonts w:hint="eastAsia"/>
          </w:rPr>
          <w:t>附件</w:t>
        </w:r>
      </w:ins>
      <w:ins w:id="24793" w:author="家榮 張" w:date="2021-05-06T19:21:00Z">
        <w:r>
          <w:rPr>
            <w:rFonts w:hint="eastAsia"/>
          </w:rPr>
          <w:t>1</w:t>
        </w:r>
        <w:r>
          <w:t>8</w:t>
        </w:r>
      </w:ins>
    </w:p>
    <w:p w14:paraId="0E95BED4" w14:textId="185CA268" w:rsidR="00B44F9D" w:rsidRDefault="00B44F9D" w:rsidP="00B44F9D">
      <w:pPr>
        <w:tabs>
          <w:tab w:val="left" w:pos="552"/>
        </w:tabs>
        <w:ind w:left="960"/>
        <w:rPr>
          <w:ins w:id="24794" w:author="家榮 張" w:date="2021-05-06T19:25:00Z"/>
          <w:rFonts w:ascii="標楷體" w:eastAsia="標楷體" w:hAnsi="標楷體"/>
        </w:rPr>
      </w:pPr>
      <w:ins w:id="24795" w:author="家榮 張" w:date="2021-05-06T19:25:00Z">
        <w:r>
          <w:rPr>
            <w:rFonts w:ascii="標楷體" w:eastAsia="標楷體" w:hAnsi="標楷體" w:hint="eastAsia"/>
          </w:rPr>
          <w:t>通知書名稱來自於以下交易【L6086報表代號對照黨查詢】 (圖I、圖II)，若該報表「寄送記號」被設定為「不送」(圖III黃底處)則【L1108 申請不列印書面通知書維護】與【L1908 申請不列印書面通知書查詢】不會出現此報表。</w:t>
        </w:r>
      </w:ins>
    </w:p>
    <w:p w14:paraId="21C6714F" w14:textId="77777777" w:rsidR="00B44F9D" w:rsidRDefault="00B44F9D" w:rsidP="00B44F9D">
      <w:pPr>
        <w:tabs>
          <w:tab w:val="left" w:pos="552"/>
        </w:tabs>
        <w:rPr>
          <w:ins w:id="24796" w:author="家榮 張" w:date="2021-05-06T19:25:00Z"/>
          <w:rFonts w:ascii="標楷體" w:eastAsia="標楷體" w:hAnsi="標楷體"/>
        </w:rPr>
      </w:pPr>
      <w:ins w:id="24797" w:author="家榮 張" w:date="2021-05-06T19:25:00Z">
        <w:r>
          <w:rPr>
            <w:rFonts w:ascii="標楷體" w:eastAsia="標楷體" w:hAnsi="標楷體" w:hint="eastAsia"/>
          </w:rPr>
          <w:t>圖I</w:t>
        </w:r>
      </w:ins>
    </w:p>
    <w:p w14:paraId="54F59BB5" w14:textId="77777777" w:rsidR="00B44F9D" w:rsidRDefault="00B44F9D" w:rsidP="00B44F9D">
      <w:pPr>
        <w:tabs>
          <w:tab w:val="left" w:pos="788"/>
        </w:tabs>
        <w:rPr>
          <w:ins w:id="24798" w:author="家榮 張" w:date="2021-05-06T19:25:00Z"/>
          <w:rFonts w:ascii="標楷體" w:eastAsia="標楷體" w:hAnsi="標楷體"/>
        </w:rPr>
      </w:pPr>
      <w:ins w:id="24799" w:author="家榮 張" w:date="2021-05-06T19:25:00Z">
        <w:r>
          <w:rPr>
            <w:noProof/>
          </w:rPr>
          <w:drawing>
            <wp:inline distT="0" distB="0" distL="0" distR="0" wp14:anchorId="278658E9" wp14:editId="680DBD61">
              <wp:extent cx="6479540" cy="2066925"/>
              <wp:effectExtent l="0" t="0" r="0" b="0"/>
              <wp:docPr id="60" name="圖片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06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D635331" w14:textId="77777777" w:rsidR="00B44F9D" w:rsidRDefault="00B44F9D" w:rsidP="00B44F9D">
      <w:pPr>
        <w:tabs>
          <w:tab w:val="left" w:pos="788"/>
        </w:tabs>
        <w:rPr>
          <w:ins w:id="24800" w:author="家榮 張" w:date="2021-05-06T19:25:00Z"/>
          <w:rFonts w:ascii="標楷體" w:eastAsia="標楷體" w:hAnsi="標楷體"/>
        </w:rPr>
      </w:pPr>
    </w:p>
    <w:p w14:paraId="167B7EA2" w14:textId="77777777" w:rsidR="00B44F9D" w:rsidRDefault="00B44F9D" w:rsidP="00B44F9D">
      <w:pPr>
        <w:tabs>
          <w:tab w:val="left" w:pos="788"/>
        </w:tabs>
        <w:rPr>
          <w:ins w:id="24801" w:author="家榮 張" w:date="2021-05-06T19:25:00Z"/>
          <w:rFonts w:ascii="標楷體" w:eastAsia="標楷體" w:hAnsi="標楷體"/>
        </w:rPr>
      </w:pPr>
    </w:p>
    <w:p w14:paraId="1AB5BBD6" w14:textId="77777777" w:rsidR="00B44F9D" w:rsidRDefault="00B44F9D" w:rsidP="00B44F9D">
      <w:pPr>
        <w:tabs>
          <w:tab w:val="left" w:pos="788"/>
        </w:tabs>
        <w:rPr>
          <w:ins w:id="24802" w:author="家榮 張" w:date="2021-05-06T19:25:00Z"/>
          <w:rFonts w:ascii="標楷體" w:eastAsia="標楷體" w:hAnsi="標楷體"/>
        </w:rPr>
      </w:pPr>
    </w:p>
    <w:p w14:paraId="48F3AFF2" w14:textId="77777777" w:rsidR="00B44F9D" w:rsidRDefault="00B44F9D" w:rsidP="00B44F9D">
      <w:pPr>
        <w:tabs>
          <w:tab w:val="left" w:pos="788"/>
        </w:tabs>
        <w:rPr>
          <w:ins w:id="24803" w:author="家榮 張" w:date="2021-05-06T19:25:00Z"/>
          <w:rFonts w:ascii="標楷體" w:eastAsia="標楷體" w:hAnsi="標楷體"/>
        </w:rPr>
      </w:pPr>
      <w:ins w:id="24804" w:author="家榮 張" w:date="2021-05-06T19:25:00Z">
        <w:r>
          <w:rPr>
            <w:rFonts w:ascii="標楷體" w:eastAsia="標楷體" w:hAnsi="標楷體" w:hint="eastAsia"/>
          </w:rPr>
          <w:t>圖II</w:t>
        </w:r>
      </w:ins>
    </w:p>
    <w:p w14:paraId="47B1C163" w14:textId="77777777" w:rsidR="00B44F9D" w:rsidRDefault="00B44F9D" w:rsidP="00B44F9D">
      <w:pPr>
        <w:tabs>
          <w:tab w:val="left" w:pos="788"/>
        </w:tabs>
        <w:rPr>
          <w:ins w:id="24805" w:author="家榮 張" w:date="2021-05-06T19:25:00Z"/>
          <w:rFonts w:ascii="標楷體" w:eastAsia="標楷體" w:hAnsi="標楷體"/>
        </w:rPr>
      </w:pPr>
      <w:ins w:id="24806" w:author="家榮 張" w:date="2021-05-06T19:25:00Z">
        <w:r>
          <w:rPr>
            <w:noProof/>
          </w:rPr>
          <w:lastRenderedPageBreak/>
          <w:drawing>
            <wp:inline distT="0" distB="0" distL="0" distR="0" wp14:anchorId="7227312A" wp14:editId="64960CEB">
              <wp:extent cx="6479540" cy="2416175"/>
              <wp:effectExtent l="0" t="0" r="0" b="0"/>
              <wp:docPr id="69" name="圖片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16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54D114" w14:textId="77777777" w:rsidR="00B44F9D" w:rsidRDefault="00B44F9D" w:rsidP="00B44F9D">
      <w:pPr>
        <w:tabs>
          <w:tab w:val="left" w:pos="788"/>
        </w:tabs>
        <w:rPr>
          <w:ins w:id="24807" w:author="家榮 張" w:date="2021-05-06T19:25:00Z"/>
          <w:rFonts w:ascii="標楷體" w:eastAsia="標楷體" w:hAnsi="標楷體"/>
        </w:rPr>
      </w:pPr>
    </w:p>
    <w:p w14:paraId="15E5A524" w14:textId="77777777" w:rsidR="00B44F9D" w:rsidRDefault="00B44F9D" w:rsidP="00B44F9D">
      <w:pPr>
        <w:tabs>
          <w:tab w:val="left" w:pos="788"/>
        </w:tabs>
        <w:rPr>
          <w:ins w:id="24808" w:author="家榮 張" w:date="2021-05-06T19:25:00Z"/>
          <w:rFonts w:ascii="標楷體" w:eastAsia="標楷體" w:hAnsi="標楷體"/>
        </w:rPr>
      </w:pPr>
      <w:ins w:id="24809" w:author="家榮 張" w:date="2021-05-06T19:25:00Z">
        <w:r>
          <w:rPr>
            <w:rFonts w:ascii="標楷體" w:eastAsia="標楷體" w:hAnsi="標楷體" w:hint="eastAsia"/>
          </w:rPr>
          <w:t>圖III</w:t>
        </w:r>
      </w:ins>
    </w:p>
    <w:p w14:paraId="25FD0463" w14:textId="77777777" w:rsidR="00B44F9D" w:rsidRPr="009B2BD3" w:rsidRDefault="00B44F9D" w:rsidP="00B44F9D">
      <w:pPr>
        <w:tabs>
          <w:tab w:val="left" w:pos="788"/>
        </w:tabs>
        <w:rPr>
          <w:ins w:id="24810" w:author="家榮 張" w:date="2021-05-06T19:25:00Z"/>
          <w:rFonts w:ascii="標楷體" w:eastAsia="標楷體" w:hAnsi="標楷體"/>
        </w:rPr>
      </w:pPr>
      <w:ins w:id="24811" w:author="家榮 張" w:date="2021-05-06T19:25:00Z">
        <w:r>
          <w:rPr>
            <w:noProof/>
          </w:rPr>
          <w:drawing>
            <wp:inline distT="0" distB="0" distL="0" distR="0" wp14:anchorId="6B7A8C87" wp14:editId="576E0C3B">
              <wp:extent cx="6479540" cy="2416175"/>
              <wp:effectExtent l="0" t="0" r="0" b="0"/>
              <wp:docPr id="86" name="圖片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16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69E072E" w14:textId="77777777" w:rsidR="00B44F9D" w:rsidRDefault="00B44F9D" w:rsidP="00B44F9D">
      <w:pPr>
        <w:tabs>
          <w:tab w:val="left" w:pos="788"/>
        </w:tabs>
        <w:rPr>
          <w:ins w:id="24812" w:author="家榮 張" w:date="2021-05-06T19:25:00Z"/>
          <w:rFonts w:ascii="標楷體" w:eastAsia="標楷體" w:hAnsi="標楷體"/>
        </w:rPr>
      </w:pPr>
    </w:p>
    <w:p w14:paraId="4348C675" w14:textId="77777777" w:rsidR="00B44F9D" w:rsidRPr="00B44F9D" w:rsidRDefault="00B44F9D" w:rsidP="00B44F9D">
      <w:pPr>
        <w:rPr>
          <w:ins w:id="24813" w:author="家榮 張" w:date="2021-05-06T19:20:00Z"/>
          <w:rFonts w:hint="eastAsia"/>
          <w:rPrChange w:id="24814" w:author="家榮 張" w:date="2021-05-06T19:25:00Z">
            <w:rPr>
              <w:ins w:id="24815" w:author="家榮 張" w:date="2021-05-06T19:20:00Z"/>
            </w:rPr>
          </w:rPrChange>
        </w:rPr>
        <w:pPrChange w:id="24816" w:author="家榮 張" w:date="2021-05-06T19:25:00Z">
          <w:pPr>
            <w:pStyle w:val="3"/>
          </w:pPr>
        </w:pPrChange>
      </w:pPr>
    </w:p>
    <w:sectPr w:rsidR="00B44F9D" w:rsidRPr="00B44F9D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8B781F" w14:textId="77777777" w:rsidR="003602D1" w:rsidRDefault="003602D1">
      <w:r>
        <w:separator/>
      </w:r>
    </w:p>
  </w:endnote>
  <w:endnote w:type="continuationSeparator" w:id="0">
    <w:p w14:paraId="214B758E" w14:textId="77777777" w:rsidR="003602D1" w:rsidRDefault="00360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EDEF2D" w14:textId="77777777" w:rsidR="003602D1" w:rsidRPr="009B11EB" w:rsidRDefault="003602D1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3602D1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3602D1" w:rsidRPr="009B11EB" w:rsidRDefault="003602D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1CFCAD40" w:rsidR="003602D1" w:rsidRPr="009B11EB" w:rsidRDefault="003602D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831FEB">
            <w:rPr>
              <w:rFonts w:ascii="標楷體" w:eastAsia="標楷體" w:hAnsi="標楷體"/>
              <w:noProof/>
            </w:rPr>
            <w:t>V1.1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246B5073" w:rsidR="003602D1" w:rsidRPr="009B11EB" w:rsidRDefault="003602D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831FEB" w:rsidRPr="00831FEB">
            <w:rPr>
              <w:rFonts w:ascii="標楷體" w:eastAsia="標楷體" w:hAnsi="標楷體"/>
              <w:noProof/>
            </w:rPr>
            <w:t>2021/05/</w:t>
          </w:r>
          <w:r w:rsidR="00831FEB">
            <w:rPr>
              <w:noProof/>
            </w:rPr>
            <w:t>07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3602D1" w:rsidRPr="009B11EB" w:rsidRDefault="003602D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5FC1BB19" w:rsidR="003602D1" w:rsidRPr="009B11EB" w:rsidRDefault="003602D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81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3602D1" w:rsidRPr="009B11EB" w:rsidRDefault="003602D1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491690" w14:textId="77777777" w:rsidR="003602D1" w:rsidRDefault="003602D1" w:rsidP="00E04083">
    <w:pPr>
      <w:pStyle w:val="afe"/>
    </w:pPr>
  </w:p>
  <w:p w14:paraId="65F373B8" w14:textId="77777777" w:rsidR="003602D1" w:rsidRDefault="003602D1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3602D1" w:rsidRPr="00E04083" w:rsidRDefault="003602D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DD7898" w14:textId="77777777" w:rsidR="003602D1" w:rsidRDefault="003602D1">
      <w:r>
        <w:separator/>
      </w:r>
    </w:p>
  </w:footnote>
  <w:footnote w:type="continuationSeparator" w:id="0">
    <w:p w14:paraId="267282D1" w14:textId="77777777" w:rsidR="003602D1" w:rsidRDefault="003602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B6278D" w14:textId="77777777" w:rsidR="003602D1" w:rsidRDefault="003602D1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3602D1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3602D1" w:rsidRDefault="003602D1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81" name="圖片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3602D1" w:rsidRPr="00B27847" w:rsidRDefault="003602D1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3602D1" w:rsidRPr="00B27847" w:rsidRDefault="003602D1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3602D1" w:rsidRDefault="003602D1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3602D1" w:rsidRDefault="003602D1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70CA6C" w14:textId="77777777" w:rsidR="003602D1" w:rsidRDefault="003602D1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83" name="圖片 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1">
    <w15:presenceInfo w15:providerId="None" w15:userId="st1"/>
  </w15:person>
  <w15:person w15:author="Fegie">
    <w15:presenceInfo w15:providerId="None" w15:userId="Fegie"/>
  </w15:person>
  <w15:person w15:author="88692">
    <w15:presenceInfo w15:providerId="None" w15:userId="88692"/>
  </w15:person>
  <w15:person w15:author="家榮 張">
    <w15:presenceInfo w15:providerId="Windows Live" w15:userId="9091502178bfb465"/>
  </w15:person>
  <w15:person w15:author="張家榮">
    <w15:presenceInfo w15:providerId="Windows Live" w15:userId="9091502178bfb4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93C"/>
    <w:rsid w:val="00001BD2"/>
    <w:rsid w:val="000026EB"/>
    <w:rsid w:val="000027D3"/>
    <w:rsid w:val="000115EF"/>
    <w:rsid w:val="000119BE"/>
    <w:rsid w:val="00014412"/>
    <w:rsid w:val="00014E2F"/>
    <w:rsid w:val="00016496"/>
    <w:rsid w:val="00020EAF"/>
    <w:rsid w:val="00023EE8"/>
    <w:rsid w:val="00025BBF"/>
    <w:rsid w:val="000273E6"/>
    <w:rsid w:val="00033682"/>
    <w:rsid w:val="00035019"/>
    <w:rsid w:val="00036146"/>
    <w:rsid w:val="000413E4"/>
    <w:rsid w:val="00046AE8"/>
    <w:rsid w:val="00047885"/>
    <w:rsid w:val="00047BAE"/>
    <w:rsid w:val="000505BF"/>
    <w:rsid w:val="00053209"/>
    <w:rsid w:val="000534BE"/>
    <w:rsid w:val="00056590"/>
    <w:rsid w:val="000628FA"/>
    <w:rsid w:val="0006376E"/>
    <w:rsid w:val="0007330F"/>
    <w:rsid w:val="000771A9"/>
    <w:rsid w:val="0008417A"/>
    <w:rsid w:val="00085802"/>
    <w:rsid w:val="000873DE"/>
    <w:rsid w:val="00087B9A"/>
    <w:rsid w:val="00091E21"/>
    <w:rsid w:val="0009435B"/>
    <w:rsid w:val="000943AE"/>
    <w:rsid w:val="0009670C"/>
    <w:rsid w:val="000A3048"/>
    <w:rsid w:val="000A401B"/>
    <w:rsid w:val="000A58A9"/>
    <w:rsid w:val="000A7B4A"/>
    <w:rsid w:val="000B03EF"/>
    <w:rsid w:val="000B0995"/>
    <w:rsid w:val="000B32F2"/>
    <w:rsid w:val="000B398A"/>
    <w:rsid w:val="000B427A"/>
    <w:rsid w:val="000B49AE"/>
    <w:rsid w:val="000B5168"/>
    <w:rsid w:val="000B63B2"/>
    <w:rsid w:val="000C4AE9"/>
    <w:rsid w:val="000C4C7B"/>
    <w:rsid w:val="000D0030"/>
    <w:rsid w:val="000E36DA"/>
    <w:rsid w:val="000E417A"/>
    <w:rsid w:val="000E63CD"/>
    <w:rsid w:val="000F3089"/>
    <w:rsid w:val="000F3C62"/>
    <w:rsid w:val="000F4BD9"/>
    <w:rsid w:val="000F729B"/>
    <w:rsid w:val="000F7CE8"/>
    <w:rsid w:val="00100AF6"/>
    <w:rsid w:val="00102E10"/>
    <w:rsid w:val="00104D4F"/>
    <w:rsid w:val="001069A0"/>
    <w:rsid w:val="001075FA"/>
    <w:rsid w:val="001117C1"/>
    <w:rsid w:val="00112613"/>
    <w:rsid w:val="0011402B"/>
    <w:rsid w:val="00116608"/>
    <w:rsid w:val="00117312"/>
    <w:rsid w:val="00117712"/>
    <w:rsid w:val="0011788D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50966"/>
    <w:rsid w:val="0015167D"/>
    <w:rsid w:val="00151993"/>
    <w:rsid w:val="00152E58"/>
    <w:rsid w:val="0015734C"/>
    <w:rsid w:val="00163CC1"/>
    <w:rsid w:val="0017057F"/>
    <w:rsid w:val="00172D69"/>
    <w:rsid w:val="0017379D"/>
    <w:rsid w:val="00173936"/>
    <w:rsid w:val="00174735"/>
    <w:rsid w:val="00176617"/>
    <w:rsid w:val="001829D9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37C9"/>
    <w:rsid w:val="001A758E"/>
    <w:rsid w:val="001A7955"/>
    <w:rsid w:val="001B1334"/>
    <w:rsid w:val="001B14C7"/>
    <w:rsid w:val="001B4B49"/>
    <w:rsid w:val="001B57DF"/>
    <w:rsid w:val="001B60E8"/>
    <w:rsid w:val="001C13CA"/>
    <w:rsid w:val="001C4557"/>
    <w:rsid w:val="001C4A50"/>
    <w:rsid w:val="001C5900"/>
    <w:rsid w:val="001D0D7D"/>
    <w:rsid w:val="001D30B4"/>
    <w:rsid w:val="001D693B"/>
    <w:rsid w:val="001D7570"/>
    <w:rsid w:val="001D7D90"/>
    <w:rsid w:val="001E04CB"/>
    <w:rsid w:val="001E1E1D"/>
    <w:rsid w:val="001E3D16"/>
    <w:rsid w:val="001E41BA"/>
    <w:rsid w:val="001E74F0"/>
    <w:rsid w:val="001F6AA5"/>
    <w:rsid w:val="00200D13"/>
    <w:rsid w:val="00203413"/>
    <w:rsid w:val="00204F6E"/>
    <w:rsid w:val="00205D69"/>
    <w:rsid w:val="0020775B"/>
    <w:rsid w:val="00210903"/>
    <w:rsid w:val="002113B9"/>
    <w:rsid w:val="00215AE7"/>
    <w:rsid w:val="00217B06"/>
    <w:rsid w:val="00223735"/>
    <w:rsid w:val="00227ED4"/>
    <w:rsid w:val="00231387"/>
    <w:rsid w:val="002336A2"/>
    <w:rsid w:val="00237236"/>
    <w:rsid w:val="00240D48"/>
    <w:rsid w:val="00243305"/>
    <w:rsid w:val="00251271"/>
    <w:rsid w:val="00252F5F"/>
    <w:rsid w:val="002537D1"/>
    <w:rsid w:val="00260569"/>
    <w:rsid w:val="002638E9"/>
    <w:rsid w:val="00264CAA"/>
    <w:rsid w:val="00265220"/>
    <w:rsid w:val="002661EB"/>
    <w:rsid w:val="002755CF"/>
    <w:rsid w:val="002770AB"/>
    <w:rsid w:val="002774EA"/>
    <w:rsid w:val="00283B73"/>
    <w:rsid w:val="00283F77"/>
    <w:rsid w:val="002901C9"/>
    <w:rsid w:val="0029049A"/>
    <w:rsid w:val="00291AD4"/>
    <w:rsid w:val="00292C18"/>
    <w:rsid w:val="00296834"/>
    <w:rsid w:val="002A306D"/>
    <w:rsid w:val="002A3441"/>
    <w:rsid w:val="002A42C7"/>
    <w:rsid w:val="002A4D29"/>
    <w:rsid w:val="002A506E"/>
    <w:rsid w:val="002A55B2"/>
    <w:rsid w:val="002B1A05"/>
    <w:rsid w:val="002B3E4A"/>
    <w:rsid w:val="002C37CD"/>
    <w:rsid w:val="002C7045"/>
    <w:rsid w:val="002D0D18"/>
    <w:rsid w:val="002D170E"/>
    <w:rsid w:val="002E03D0"/>
    <w:rsid w:val="002E1DAF"/>
    <w:rsid w:val="002E4D04"/>
    <w:rsid w:val="002E4E8F"/>
    <w:rsid w:val="002E64C2"/>
    <w:rsid w:val="002F097A"/>
    <w:rsid w:val="002F11DF"/>
    <w:rsid w:val="002F2B64"/>
    <w:rsid w:val="002F3A96"/>
    <w:rsid w:val="002F5A18"/>
    <w:rsid w:val="002F5C39"/>
    <w:rsid w:val="002F5ECF"/>
    <w:rsid w:val="002F60A3"/>
    <w:rsid w:val="0031051C"/>
    <w:rsid w:val="00310CEA"/>
    <w:rsid w:val="003127BD"/>
    <w:rsid w:val="003163F8"/>
    <w:rsid w:val="00327EC9"/>
    <w:rsid w:val="00330978"/>
    <w:rsid w:val="00336B46"/>
    <w:rsid w:val="0034192E"/>
    <w:rsid w:val="00342A6C"/>
    <w:rsid w:val="00343B64"/>
    <w:rsid w:val="00343E1A"/>
    <w:rsid w:val="00345BFF"/>
    <w:rsid w:val="003602D1"/>
    <w:rsid w:val="003628BD"/>
    <w:rsid w:val="0036302F"/>
    <w:rsid w:val="00364C22"/>
    <w:rsid w:val="00364E4B"/>
    <w:rsid w:val="00367A29"/>
    <w:rsid w:val="0037055F"/>
    <w:rsid w:val="00375C78"/>
    <w:rsid w:val="0037648C"/>
    <w:rsid w:val="0038567C"/>
    <w:rsid w:val="0038619D"/>
    <w:rsid w:val="003901B8"/>
    <w:rsid w:val="003912C5"/>
    <w:rsid w:val="0039143D"/>
    <w:rsid w:val="00392FAC"/>
    <w:rsid w:val="0039302F"/>
    <w:rsid w:val="0039354E"/>
    <w:rsid w:val="0039575B"/>
    <w:rsid w:val="00396CF4"/>
    <w:rsid w:val="003972CE"/>
    <w:rsid w:val="00397FED"/>
    <w:rsid w:val="003A4F73"/>
    <w:rsid w:val="003B0808"/>
    <w:rsid w:val="003B11B4"/>
    <w:rsid w:val="003B1599"/>
    <w:rsid w:val="003B1BBA"/>
    <w:rsid w:val="003B2B59"/>
    <w:rsid w:val="003B2B7E"/>
    <w:rsid w:val="003B52A5"/>
    <w:rsid w:val="003C004D"/>
    <w:rsid w:val="003C073F"/>
    <w:rsid w:val="003C36E8"/>
    <w:rsid w:val="003C6DF4"/>
    <w:rsid w:val="003D17DD"/>
    <w:rsid w:val="003D1F07"/>
    <w:rsid w:val="003D2AC3"/>
    <w:rsid w:val="003D5B16"/>
    <w:rsid w:val="003D713A"/>
    <w:rsid w:val="003D7863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9A9"/>
    <w:rsid w:val="00413915"/>
    <w:rsid w:val="0041496B"/>
    <w:rsid w:val="004157E6"/>
    <w:rsid w:val="00415F28"/>
    <w:rsid w:val="004170DD"/>
    <w:rsid w:val="00417D63"/>
    <w:rsid w:val="00421B65"/>
    <w:rsid w:val="00421BC7"/>
    <w:rsid w:val="00422512"/>
    <w:rsid w:val="00424D8C"/>
    <w:rsid w:val="00425B0B"/>
    <w:rsid w:val="00431745"/>
    <w:rsid w:val="00431C2C"/>
    <w:rsid w:val="00437EBD"/>
    <w:rsid w:val="00441668"/>
    <w:rsid w:val="00442326"/>
    <w:rsid w:val="004436A0"/>
    <w:rsid w:val="00446CF2"/>
    <w:rsid w:val="00451A0C"/>
    <w:rsid w:val="004525E5"/>
    <w:rsid w:val="004551E9"/>
    <w:rsid w:val="004576D6"/>
    <w:rsid w:val="00457E31"/>
    <w:rsid w:val="00460C9F"/>
    <w:rsid w:val="004624D4"/>
    <w:rsid w:val="0046253A"/>
    <w:rsid w:val="004627F7"/>
    <w:rsid w:val="00464EA0"/>
    <w:rsid w:val="00465E6C"/>
    <w:rsid w:val="0047469C"/>
    <w:rsid w:val="00476D2B"/>
    <w:rsid w:val="00482CF2"/>
    <w:rsid w:val="004837E7"/>
    <w:rsid w:val="00486394"/>
    <w:rsid w:val="004878CA"/>
    <w:rsid w:val="00492797"/>
    <w:rsid w:val="00492853"/>
    <w:rsid w:val="004969D7"/>
    <w:rsid w:val="0049775C"/>
    <w:rsid w:val="00497F19"/>
    <w:rsid w:val="004A1D91"/>
    <w:rsid w:val="004A690C"/>
    <w:rsid w:val="004B02EB"/>
    <w:rsid w:val="004B16AF"/>
    <w:rsid w:val="004B19A2"/>
    <w:rsid w:val="004B3809"/>
    <w:rsid w:val="004C47F9"/>
    <w:rsid w:val="004C5ABA"/>
    <w:rsid w:val="004C6720"/>
    <w:rsid w:val="004C6C4A"/>
    <w:rsid w:val="004D28D6"/>
    <w:rsid w:val="004D4780"/>
    <w:rsid w:val="004E6356"/>
    <w:rsid w:val="004F0A1B"/>
    <w:rsid w:val="004F24B2"/>
    <w:rsid w:val="004F6172"/>
    <w:rsid w:val="004F7593"/>
    <w:rsid w:val="005101D1"/>
    <w:rsid w:val="00510963"/>
    <w:rsid w:val="00510B62"/>
    <w:rsid w:val="00512F26"/>
    <w:rsid w:val="00513717"/>
    <w:rsid w:val="00514A3E"/>
    <w:rsid w:val="005159DE"/>
    <w:rsid w:val="0051699C"/>
    <w:rsid w:val="005221E5"/>
    <w:rsid w:val="00526648"/>
    <w:rsid w:val="00540E0A"/>
    <w:rsid w:val="00554028"/>
    <w:rsid w:val="005550A3"/>
    <w:rsid w:val="00556EC3"/>
    <w:rsid w:val="00560994"/>
    <w:rsid w:val="0056189B"/>
    <w:rsid w:val="00562ACA"/>
    <w:rsid w:val="005723D3"/>
    <w:rsid w:val="00572608"/>
    <w:rsid w:val="00574222"/>
    <w:rsid w:val="00582301"/>
    <w:rsid w:val="0058232A"/>
    <w:rsid w:val="005825CF"/>
    <w:rsid w:val="005851B9"/>
    <w:rsid w:val="005907C5"/>
    <w:rsid w:val="005A3850"/>
    <w:rsid w:val="005A40FB"/>
    <w:rsid w:val="005A6665"/>
    <w:rsid w:val="005A6C28"/>
    <w:rsid w:val="005A7114"/>
    <w:rsid w:val="005A74D3"/>
    <w:rsid w:val="005B43A3"/>
    <w:rsid w:val="005B4609"/>
    <w:rsid w:val="005B4DEA"/>
    <w:rsid w:val="005C0A92"/>
    <w:rsid w:val="005C6578"/>
    <w:rsid w:val="005D195D"/>
    <w:rsid w:val="005D2EDA"/>
    <w:rsid w:val="005D7989"/>
    <w:rsid w:val="005D7D05"/>
    <w:rsid w:val="005E033F"/>
    <w:rsid w:val="005E115B"/>
    <w:rsid w:val="005E5C59"/>
    <w:rsid w:val="005E76BE"/>
    <w:rsid w:val="005F2ED3"/>
    <w:rsid w:val="0060125B"/>
    <w:rsid w:val="00607A4F"/>
    <w:rsid w:val="006110AD"/>
    <w:rsid w:val="00612D32"/>
    <w:rsid w:val="00613FEC"/>
    <w:rsid w:val="006162D2"/>
    <w:rsid w:val="006176FE"/>
    <w:rsid w:val="00622CAE"/>
    <w:rsid w:val="006305EA"/>
    <w:rsid w:val="00630D5B"/>
    <w:rsid w:val="00632585"/>
    <w:rsid w:val="00633370"/>
    <w:rsid w:val="00642610"/>
    <w:rsid w:val="00645DC6"/>
    <w:rsid w:val="006478DD"/>
    <w:rsid w:val="0065610E"/>
    <w:rsid w:val="0065722D"/>
    <w:rsid w:val="0066287A"/>
    <w:rsid w:val="00662CB1"/>
    <w:rsid w:val="00665E19"/>
    <w:rsid w:val="006661E6"/>
    <w:rsid w:val="006671A7"/>
    <w:rsid w:val="00677837"/>
    <w:rsid w:val="00677A84"/>
    <w:rsid w:val="00677B9B"/>
    <w:rsid w:val="0068051F"/>
    <w:rsid w:val="00680CD7"/>
    <w:rsid w:val="006935BC"/>
    <w:rsid w:val="00694EE8"/>
    <w:rsid w:val="006953E0"/>
    <w:rsid w:val="00695997"/>
    <w:rsid w:val="006967FD"/>
    <w:rsid w:val="00696E4E"/>
    <w:rsid w:val="006A3B3A"/>
    <w:rsid w:val="006A614A"/>
    <w:rsid w:val="006B473A"/>
    <w:rsid w:val="006B49F9"/>
    <w:rsid w:val="006B68D9"/>
    <w:rsid w:val="006C22B6"/>
    <w:rsid w:val="006C5A5D"/>
    <w:rsid w:val="006C6F86"/>
    <w:rsid w:val="006D01E5"/>
    <w:rsid w:val="006D1F80"/>
    <w:rsid w:val="006D6EC6"/>
    <w:rsid w:val="006E0063"/>
    <w:rsid w:val="006F2419"/>
    <w:rsid w:val="006F49C3"/>
    <w:rsid w:val="006F67BA"/>
    <w:rsid w:val="00702FE3"/>
    <w:rsid w:val="00703FAC"/>
    <w:rsid w:val="00710146"/>
    <w:rsid w:val="0071087A"/>
    <w:rsid w:val="00711C65"/>
    <w:rsid w:val="00712674"/>
    <w:rsid w:val="00714695"/>
    <w:rsid w:val="00715719"/>
    <w:rsid w:val="00716905"/>
    <w:rsid w:val="00716B9A"/>
    <w:rsid w:val="00724E1F"/>
    <w:rsid w:val="0072633A"/>
    <w:rsid w:val="007310F6"/>
    <w:rsid w:val="00732692"/>
    <w:rsid w:val="00734724"/>
    <w:rsid w:val="00736F37"/>
    <w:rsid w:val="007370E3"/>
    <w:rsid w:val="00742734"/>
    <w:rsid w:val="007455F0"/>
    <w:rsid w:val="00751041"/>
    <w:rsid w:val="007521DC"/>
    <w:rsid w:val="0075306B"/>
    <w:rsid w:val="007557FA"/>
    <w:rsid w:val="007726A8"/>
    <w:rsid w:val="00773482"/>
    <w:rsid w:val="007814D3"/>
    <w:rsid w:val="00787278"/>
    <w:rsid w:val="00796768"/>
    <w:rsid w:val="007A2E50"/>
    <w:rsid w:val="007A3D8D"/>
    <w:rsid w:val="007A45AA"/>
    <w:rsid w:val="007A4943"/>
    <w:rsid w:val="007A4FA8"/>
    <w:rsid w:val="007A6ED8"/>
    <w:rsid w:val="007A72BF"/>
    <w:rsid w:val="007A7950"/>
    <w:rsid w:val="007B00FA"/>
    <w:rsid w:val="007B11E0"/>
    <w:rsid w:val="007B27B9"/>
    <w:rsid w:val="007B431B"/>
    <w:rsid w:val="007B4B42"/>
    <w:rsid w:val="007B5F94"/>
    <w:rsid w:val="007B608C"/>
    <w:rsid w:val="007D2453"/>
    <w:rsid w:val="007D3683"/>
    <w:rsid w:val="007D46B8"/>
    <w:rsid w:val="007D541B"/>
    <w:rsid w:val="007D7C7B"/>
    <w:rsid w:val="007E2E44"/>
    <w:rsid w:val="007E3125"/>
    <w:rsid w:val="007E3AAD"/>
    <w:rsid w:val="007E48C8"/>
    <w:rsid w:val="007E4E8D"/>
    <w:rsid w:val="007E5202"/>
    <w:rsid w:val="007F0982"/>
    <w:rsid w:val="007F1234"/>
    <w:rsid w:val="007F254E"/>
    <w:rsid w:val="007F2DFE"/>
    <w:rsid w:val="0080076A"/>
    <w:rsid w:val="00803784"/>
    <w:rsid w:val="00805A54"/>
    <w:rsid w:val="008060A3"/>
    <w:rsid w:val="008100F4"/>
    <w:rsid w:val="008224BD"/>
    <w:rsid w:val="0082402D"/>
    <w:rsid w:val="00825903"/>
    <w:rsid w:val="00825F17"/>
    <w:rsid w:val="0082762B"/>
    <w:rsid w:val="00830578"/>
    <w:rsid w:val="008315C1"/>
    <w:rsid w:val="00831A6E"/>
    <w:rsid w:val="00831A99"/>
    <w:rsid w:val="00831FEB"/>
    <w:rsid w:val="00832D82"/>
    <w:rsid w:val="00841AC1"/>
    <w:rsid w:val="0084250E"/>
    <w:rsid w:val="008467CF"/>
    <w:rsid w:val="008507C3"/>
    <w:rsid w:val="00851447"/>
    <w:rsid w:val="008521DC"/>
    <w:rsid w:val="00853B9D"/>
    <w:rsid w:val="00857795"/>
    <w:rsid w:val="00860FA5"/>
    <w:rsid w:val="00863131"/>
    <w:rsid w:val="00865F36"/>
    <w:rsid w:val="008665E1"/>
    <w:rsid w:val="00871FE6"/>
    <w:rsid w:val="008754D3"/>
    <w:rsid w:val="00876ACC"/>
    <w:rsid w:val="00877AF8"/>
    <w:rsid w:val="0088104B"/>
    <w:rsid w:val="00890704"/>
    <w:rsid w:val="0089120D"/>
    <w:rsid w:val="0089501D"/>
    <w:rsid w:val="00895188"/>
    <w:rsid w:val="008A2C1E"/>
    <w:rsid w:val="008A3089"/>
    <w:rsid w:val="008A7074"/>
    <w:rsid w:val="008A7110"/>
    <w:rsid w:val="008B3495"/>
    <w:rsid w:val="008B34A4"/>
    <w:rsid w:val="008B5D75"/>
    <w:rsid w:val="008B6AF1"/>
    <w:rsid w:val="008C7D9A"/>
    <w:rsid w:val="008D11E7"/>
    <w:rsid w:val="008D2C2B"/>
    <w:rsid w:val="008D4F39"/>
    <w:rsid w:val="008E0412"/>
    <w:rsid w:val="008E1A07"/>
    <w:rsid w:val="008E254C"/>
    <w:rsid w:val="008E2E00"/>
    <w:rsid w:val="008E6D8C"/>
    <w:rsid w:val="008F008B"/>
    <w:rsid w:val="008F0A76"/>
    <w:rsid w:val="008F0DA4"/>
    <w:rsid w:val="008F101D"/>
    <w:rsid w:val="008F3473"/>
    <w:rsid w:val="008F3B39"/>
    <w:rsid w:val="008F420B"/>
    <w:rsid w:val="008F428C"/>
    <w:rsid w:val="0090186B"/>
    <w:rsid w:val="00906F18"/>
    <w:rsid w:val="00907EE1"/>
    <w:rsid w:val="00913118"/>
    <w:rsid w:val="00921FA7"/>
    <w:rsid w:val="00922C03"/>
    <w:rsid w:val="0092341A"/>
    <w:rsid w:val="00924218"/>
    <w:rsid w:val="00926542"/>
    <w:rsid w:val="009310AC"/>
    <w:rsid w:val="009321E3"/>
    <w:rsid w:val="009339F6"/>
    <w:rsid w:val="009412BC"/>
    <w:rsid w:val="00942954"/>
    <w:rsid w:val="00943A97"/>
    <w:rsid w:val="00946221"/>
    <w:rsid w:val="0095084B"/>
    <w:rsid w:val="00951666"/>
    <w:rsid w:val="00956F79"/>
    <w:rsid w:val="00964239"/>
    <w:rsid w:val="009661CB"/>
    <w:rsid w:val="0097036F"/>
    <w:rsid w:val="009722E1"/>
    <w:rsid w:val="0097461E"/>
    <w:rsid w:val="00974C15"/>
    <w:rsid w:val="00976D55"/>
    <w:rsid w:val="009773C5"/>
    <w:rsid w:val="0097782C"/>
    <w:rsid w:val="00981E41"/>
    <w:rsid w:val="0098393B"/>
    <w:rsid w:val="00984368"/>
    <w:rsid w:val="00987C75"/>
    <w:rsid w:val="009918BD"/>
    <w:rsid w:val="009948A0"/>
    <w:rsid w:val="00997B25"/>
    <w:rsid w:val="009A2552"/>
    <w:rsid w:val="009A3209"/>
    <w:rsid w:val="009A47BD"/>
    <w:rsid w:val="009A7977"/>
    <w:rsid w:val="009B11EB"/>
    <w:rsid w:val="009B2BD3"/>
    <w:rsid w:val="009B50FA"/>
    <w:rsid w:val="009B6ADA"/>
    <w:rsid w:val="009C1E84"/>
    <w:rsid w:val="009C2088"/>
    <w:rsid w:val="009C5910"/>
    <w:rsid w:val="009D14C3"/>
    <w:rsid w:val="009D543A"/>
    <w:rsid w:val="009D6203"/>
    <w:rsid w:val="009D78F5"/>
    <w:rsid w:val="009D7F45"/>
    <w:rsid w:val="009E3342"/>
    <w:rsid w:val="009E35DB"/>
    <w:rsid w:val="009E399C"/>
    <w:rsid w:val="009E3D65"/>
    <w:rsid w:val="009F3DC3"/>
    <w:rsid w:val="009F5177"/>
    <w:rsid w:val="009F5C5B"/>
    <w:rsid w:val="009F6431"/>
    <w:rsid w:val="00A00B06"/>
    <w:rsid w:val="00A03D8C"/>
    <w:rsid w:val="00A04243"/>
    <w:rsid w:val="00A0643B"/>
    <w:rsid w:val="00A16035"/>
    <w:rsid w:val="00A17982"/>
    <w:rsid w:val="00A20450"/>
    <w:rsid w:val="00A22AE2"/>
    <w:rsid w:val="00A2451F"/>
    <w:rsid w:val="00A27B8E"/>
    <w:rsid w:val="00A30944"/>
    <w:rsid w:val="00A333EF"/>
    <w:rsid w:val="00A35EEF"/>
    <w:rsid w:val="00A36985"/>
    <w:rsid w:val="00A37AD2"/>
    <w:rsid w:val="00A40324"/>
    <w:rsid w:val="00A434EF"/>
    <w:rsid w:val="00A44E36"/>
    <w:rsid w:val="00A451B6"/>
    <w:rsid w:val="00A4784A"/>
    <w:rsid w:val="00A52D9A"/>
    <w:rsid w:val="00A52EF9"/>
    <w:rsid w:val="00A54176"/>
    <w:rsid w:val="00A54486"/>
    <w:rsid w:val="00A62DA6"/>
    <w:rsid w:val="00A64706"/>
    <w:rsid w:val="00A653BB"/>
    <w:rsid w:val="00A67010"/>
    <w:rsid w:val="00A7651D"/>
    <w:rsid w:val="00A76C17"/>
    <w:rsid w:val="00A829BA"/>
    <w:rsid w:val="00A831FD"/>
    <w:rsid w:val="00A92FB4"/>
    <w:rsid w:val="00A93478"/>
    <w:rsid w:val="00A93840"/>
    <w:rsid w:val="00A9645B"/>
    <w:rsid w:val="00AA4E40"/>
    <w:rsid w:val="00AB4FDE"/>
    <w:rsid w:val="00AB6C3E"/>
    <w:rsid w:val="00AB7BE9"/>
    <w:rsid w:val="00AC17FF"/>
    <w:rsid w:val="00AC43B7"/>
    <w:rsid w:val="00AC45E4"/>
    <w:rsid w:val="00AC4DAB"/>
    <w:rsid w:val="00AC5033"/>
    <w:rsid w:val="00AC7D06"/>
    <w:rsid w:val="00AD68F1"/>
    <w:rsid w:val="00AE11F6"/>
    <w:rsid w:val="00AE14E1"/>
    <w:rsid w:val="00AE1C6C"/>
    <w:rsid w:val="00AE1FD8"/>
    <w:rsid w:val="00AE4F60"/>
    <w:rsid w:val="00AE5BB6"/>
    <w:rsid w:val="00AF1781"/>
    <w:rsid w:val="00AF2085"/>
    <w:rsid w:val="00AF3A38"/>
    <w:rsid w:val="00AF6B15"/>
    <w:rsid w:val="00B003A6"/>
    <w:rsid w:val="00B00760"/>
    <w:rsid w:val="00B0218D"/>
    <w:rsid w:val="00B0346E"/>
    <w:rsid w:val="00B073AB"/>
    <w:rsid w:val="00B075E6"/>
    <w:rsid w:val="00B10D5C"/>
    <w:rsid w:val="00B1772F"/>
    <w:rsid w:val="00B17ACE"/>
    <w:rsid w:val="00B17FF4"/>
    <w:rsid w:val="00B26C4B"/>
    <w:rsid w:val="00B35347"/>
    <w:rsid w:val="00B36366"/>
    <w:rsid w:val="00B36841"/>
    <w:rsid w:val="00B425F2"/>
    <w:rsid w:val="00B42BC5"/>
    <w:rsid w:val="00B44F9D"/>
    <w:rsid w:val="00B461EA"/>
    <w:rsid w:val="00B51858"/>
    <w:rsid w:val="00B51EDA"/>
    <w:rsid w:val="00B52D48"/>
    <w:rsid w:val="00B545F4"/>
    <w:rsid w:val="00B56E2C"/>
    <w:rsid w:val="00B634D0"/>
    <w:rsid w:val="00B63946"/>
    <w:rsid w:val="00B6512D"/>
    <w:rsid w:val="00B67D70"/>
    <w:rsid w:val="00B7060D"/>
    <w:rsid w:val="00B73904"/>
    <w:rsid w:val="00B75021"/>
    <w:rsid w:val="00B75363"/>
    <w:rsid w:val="00B77AE2"/>
    <w:rsid w:val="00B856FB"/>
    <w:rsid w:val="00B860EA"/>
    <w:rsid w:val="00B874C9"/>
    <w:rsid w:val="00B933D1"/>
    <w:rsid w:val="00BA1337"/>
    <w:rsid w:val="00BA2E6D"/>
    <w:rsid w:val="00BA7146"/>
    <w:rsid w:val="00BB5E4A"/>
    <w:rsid w:val="00BB6198"/>
    <w:rsid w:val="00BB72BC"/>
    <w:rsid w:val="00BB73FB"/>
    <w:rsid w:val="00BC126F"/>
    <w:rsid w:val="00BC5D0D"/>
    <w:rsid w:val="00BD4F06"/>
    <w:rsid w:val="00BD68FC"/>
    <w:rsid w:val="00BF0D65"/>
    <w:rsid w:val="00BF6C25"/>
    <w:rsid w:val="00BF6F50"/>
    <w:rsid w:val="00C10DD2"/>
    <w:rsid w:val="00C11BFD"/>
    <w:rsid w:val="00C12D83"/>
    <w:rsid w:val="00C1400F"/>
    <w:rsid w:val="00C21B02"/>
    <w:rsid w:val="00C224B1"/>
    <w:rsid w:val="00C34032"/>
    <w:rsid w:val="00C360D6"/>
    <w:rsid w:val="00C40BE6"/>
    <w:rsid w:val="00C4129E"/>
    <w:rsid w:val="00C4178E"/>
    <w:rsid w:val="00C42CF6"/>
    <w:rsid w:val="00C44314"/>
    <w:rsid w:val="00C44FB1"/>
    <w:rsid w:val="00C51CB1"/>
    <w:rsid w:val="00C53C1D"/>
    <w:rsid w:val="00C5753D"/>
    <w:rsid w:val="00C627A3"/>
    <w:rsid w:val="00C63232"/>
    <w:rsid w:val="00C66DDB"/>
    <w:rsid w:val="00C72535"/>
    <w:rsid w:val="00C76DD5"/>
    <w:rsid w:val="00C811A4"/>
    <w:rsid w:val="00C81764"/>
    <w:rsid w:val="00C817AE"/>
    <w:rsid w:val="00C82EAE"/>
    <w:rsid w:val="00C91CBC"/>
    <w:rsid w:val="00C947E8"/>
    <w:rsid w:val="00CA59F8"/>
    <w:rsid w:val="00CB3728"/>
    <w:rsid w:val="00CB4F58"/>
    <w:rsid w:val="00CB5EB8"/>
    <w:rsid w:val="00CB662E"/>
    <w:rsid w:val="00CB727E"/>
    <w:rsid w:val="00CB76E6"/>
    <w:rsid w:val="00CB7B57"/>
    <w:rsid w:val="00CC3457"/>
    <w:rsid w:val="00CC3AC9"/>
    <w:rsid w:val="00CC4BAD"/>
    <w:rsid w:val="00CC7296"/>
    <w:rsid w:val="00CD474C"/>
    <w:rsid w:val="00CE2128"/>
    <w:rsid w:val="00CE781C"/>
    <w:rsid w:val="00CF3522"/>
    <w:rsid w:val="00CF553C"/>
    <w:rsid w:val="00D0220F"/>
    <w:rsid w:val="00D04096"/>
    <w:rsid w:val="00D07174"/>
    <w:rsid w:val="00D13B0B"/>
    <w:rsid w:val="00D1435D"/>
    <w:rsid w:val="00D17183"/>
    <w:rsid w:val="00D17F60"/>
    <w:rsid w:val="00D22C68"/>
    <w:rsid w:val="00D22E5C"/>
    <w:rsid w:val="00D23254"/>
    <w:rsid w:val="00D23CBE"/>
    <w:rsid w:val="00D24A17"/>
    <w:rsid w:val="00D25DB4"/>
    <w:rsid w:val="00D27BB9"/>
    <w:rsid w:val="00D27D38"/>
    <w:rsid w:val="00D31805"/>
    <w:rsid w:val="00D32A8F"/>
    <w:rsid w:val="00D3642F"/>
    <w:rsid w:val="00D37C78"/>
    <w:rsid w:val="00D44AC6"/>
    <w:rsid w:val="00D46688"/>
    <w:rsid w:val="00D46F7D"/>
    <w:rsid w:val="00D51F12"/>
    <w:rsid w:val="00D5204B"/>
    <w:rsid w:val="00D5609A"/>
    <w:rsid w:val="00D57AA6"/>
    <w:rsid w:val="00D57E90"/>
    <w:rsid w:val="00D6091A"/>
    <w:rsid w:val="00D60D6C"/>
    <w:rsid w:val="00D60F56"/>
    <w:rsid w:val="00D62EC5"/>
    <w:rsid w:val="00D64762"/>
    <w:rsid w:val="00D67EEA"/>
    <w:rsid w:val="00D704D0"/>
    <w:rsid w:val="00D766E1"/>
    <w:rsid w:val="00D7734B"/>
    <w:rsid w:val="00D824B7"/>
    <w:rsid w:val="00D845A9"/>
    <w:rsid w:val="00D8560B"/>
    <w:rsid w:val="00D85B3E"/>
    <w:rsid w:val="00D86AD4"/>
    <w:rsid w:val="00D87354"/>
    <w:rsid w:val="00D9065D"/>
    <w:rsid w:val="00D91918"/>
    <w:rsid w:val="00D9224A"/>
    <w:rsid w:val="00D960FB"/>
    <w:rsid w:val="00D96C41"/>
    <w:rsid w:val="00DA0984"/>
    <w:rsid w:val="00DA4687"/>
    <w:rsid w:val="00DA4EF0"/>
    <w:rsid w:val="00DA5E5B"/>
    <w:rsid w:val="00DB05E4"/>
    <w:rsid w:val="00DB1403"/>
    <w:rsid w:val="00DB3D9A"/>
    <w:rsid w:val="00DC0401"/>
    <w:rsid w:val="00DC1E90"/>
    <w:rsid w:val="00DC2101"/>
    <w:rsid w:val="00DC2D57"/>
    <w:rsid w:val="00DD0376"/>
    <w:rsid w:val="00DD1039"/>
    <w:rsid w:val="00DD3DFD"/>
    <w:rsid w:val="00DD53B4"/>
    <w:rsid w:val="00DD6541"/>
    <w:rsid w:val="00DE40DC"/>
    <w:rsid w:val="00DE5738"/>
    <w:rsid w:val="00DF1DA3"/>
    <w:rsid w:val="00DF7CCA"/>
    <w:rsid w:val="00DF7F65"/>
    <w:rsid w:val="00E00B79"/>
    <w:rsid w:val="00E04083"/>
    <w:rsid w:val="00E05B1B"/>
    <w:rsid w:val="00E10A2B"/>
    <w:rsid w:val="00E11294"/>
    <w:rsid w:val="00E1391B"/>
    <w:rsid w:val="00E148BD"/>
    <w:rsid w:val="00E16520"/>
    <w:rsid w:val="00E21162"/>
    <w:rsid w:val="00E24255"/>
    <w:rsid w:val="00E30AAD"/>
    <w:rsid w:val="00E32D82"/>
    <w:rsid w:val="00E32E43"/>
    <w:rsid w:val="00E4077C"/>
    <w:rsid w:val="00E50C2A"/>
    <w:rsid w:val="00E52078"/>
    <w:rsid w:val="00E52176"/>
    <w:rsid w:val="00E53498"/>
    <w:rsid w:val="00E53AF0"/>
    <w:rsid w:val="00E55F94"/>
    <w:rsid w:val="00E62E46"/>
    <w:rsid w:val="00E63374"/>
    <w:rsid w:val="00E64824"/>
    <w:rsid w:val="00E67119"/>
    <w:rsid w:val="00E72FA1"/>
    <w:rsid w:val="00E751D7"/>
    <w:rsid w:val="00E76242"/>
    <w:rsid w:val="00E801D1"/>
    <w:rsid w:val="00E80331"/>
    <w:rsid w:val="00E81433"/>
    <w:rsid w:val="00E8242A"/>
    <w:rsid w:val="00E826EF"/>
    <w:rsid w:val="00E8798B"/>
    <w:rsid w:val="00E87D7F"/>
    <w:rsid w:val="00E87D8D"/>
    <w:rsid w:val="00E92487"/>
    <w:rsid w:val="00E92528"/>
    <w:rsid w:val="00E969E8"/>
    <w:rsid w:val="00EA0B81"/>
    <w:rsid w:val="00EA1C45"/>
    <w:rsid w:val="00EA6919"/>
    <w:rsid w:val="00EB27E9"/>
    <w:rsid w:val="00EB42B6"/>
    <w:rsid w:val="00EB5BBD"/>
    <w:rsid w:val="00EC3D85"/>
    <w:rsid w:val="00EC42C6"/>
    <w:rsid w:val="00EC4FD3"/>
    <w:rsid w:val="00EC6C65"/>
    <w:rsid w:val="00ED6E92"/>
    <w:rsid w:val="00ED7A2D"/>
    <w:rsid w:val="00EE10C6"/>
    <w:rsid w:val="00EE65F5"/>
    <w:rsid w:val="00EF4A37"/>
    <w:rsid w:val="00EF6640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4EFE"/>
    <w:rsid w:val="00F173ED"/>
    <w:rsid w:val="00F25964"/>
    <w:rsid w:val="00F25DC7"/>
    <w:rsid w:val="00F26477"/>
    <w:rsid w:val="00F26B41"/>
    <w:rsid w:val="00F27A73"/>
    <w:rsid w:val="00F326BF"/>
    <w:rsid w:val="00F34BBD"/>
    <w:rsid w:val="00F3536B"/>
    <w:rsid w:val="00F35FFE"/>
    <w:rsid w:val="00F4011B"/>
    <w:rsid w:val="00F41A47"/>
    <w:rsid w:val="00F45AF8"/>
    <w:rsid w:val="00F5023F"/>
    <w:rsid w:val="00F51A52"/>
    <w:rsid w:val="00F52B74"/>
    <w:rsid w:val="00F57056"/>
    <w:rsid w:val="00F64B18"/>
    <w:rsid w:val="00F652C9"/>
    <w:rsid w:val="00F66AF6"/>
    <w:rsid w:val="00F7271C"/>
    <w:rsid w:val="00F763B7"/>
    <w:rsid w:val="00F76679"/>
    <w:rsid w:val="00F815A2"/>
    <w:rsid w:val="00F81926"/>
    <w:rsid w:val="00F820A6"/>
    <w:rsid w:val="00F87D21"/>
    <w:rsid w:val="00F937CC"/>
    <w:rsid w:val="00F95E69"/>
    <w:rsid w:val="00F96E56"/>
    <w:rsid w:val="00F97CCC"/>
    <w:rsid w:val="00FA0089"/>
    <w:rsid w:val="00FA11AB"/>
    <w:rsid w:val="00FA2F17"/>
    <w:rsid w:val="00FA64AA"/>
    <w:rsid w:val="00FB0171"/>
    <w:rsid w:val="00FB110B"/>
    <w:rsid w:val="00FB2656"/>
    <w:rsid w:val="00FB6A75"/>
    <w:rsid w:val="00FC110D"/>
    <w:rsid w:val="00FC2147"/>
    <w:rsid w:val="00FC3C89"/>
    <w:rsid w:val="00FC4E60"/>
    <w:rsid w:val="00FD0BA6"/>
    <w:rsid w:val="00FD0CD4"/>
    <w:rsid w:val="00FD191D"/>
    <w:rsid w:val="00FD1C8B"/>
    <w:rsid w:val="00FD4B7A"/>
    <w:rsid w:val="00FE11D1"/>
    <w:rsid w:val="00FE2090"/>
    <w:rsid w:val="00FE6732"/>
    <w:rsid w:val="00FE67C3"/>
    <w:rsid w:val="00FE6969"/>
    <w:rsid w:val="00FE7641"/>
    <w:rsid w:val="00FF0001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2" type="callout" idref="#AutoShape 25"/>
        <o:r id="V:Rule3" type="callout" idref="#AutoShape 28"/>
        <o:r id="V:Rule5" type="callout" idref="#AutoShape 13"/>
        <o:r id="V:Rule6" type="connector" idref="#AutoShape 12"/>
        <o:r id="V:Rule7" type="callout" idref="#AutoShape 13"/>
        <o:r id="V:Rule9" type="connector" idref="#AutoShape 12"/>
        <o:r id="V:Rule10" type="connector" idref="#AutoShape 24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styleId="aff0">
    <w:name w:val="Unresolved Mention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1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footer" Target="footer2.xml"/><Relationship Id="rId107" Type="http://schemas.openxmlformats.org/officeDocument/2006/relationships/image" Target="media/image92.png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14" Type="http://schemas.openxmlformats.org/officeDocument/2006/relationships/fontTable" Target="fontTable.xml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microsoft.com/office/2011/relationships/people" Target="people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LongProperties xmlns="http://schemas.microsoft.com/office/2006/metadata/longProperties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B0EC1ABF-1DAE-416D-AB19-052E3C511A33}">
  <ds:schemaRefs>
    <ds:schemaRef ds:uri="9dfc2920-772e-4b7f-b399-1648423aab80"/>
    <ds:schemaRef ds:uri="http://www.w3.org/XML/1998/namespace"/>
    <ds:schemaRef ds:uri="http://purl.org/dc/elements/1.1/"/>
    <ds:schemaRef ds:uri="http://schemas.microsoft.com/office/2006/documentManagement/types"/>
    <ds:schemaRef ds:uri="http://purl.org/dc/terms/"/>
    <ds:schemaRef ds:uri="http://schemas.microsoft.com/office/2006/metadata/properties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15f83a92-c5fd-41b7-b36b-bc826f8a9e80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663F3F50-44FE-4A2C-A533-CA52EF49A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5148</TotalTime>
  <Pages>102</Pages>
  <Words>8453</Words>
  <Characters>48186</Characters>
  <Application>Microsoft Office Word</Application>
  <DocSecurity>0</DocSecurity>
  <Lines>401</Lines>
  <Paragraphs>113</Paragraphs>
  <ScaleCrop>false</ScaleCrop>
  <Company/>
  <LinksUpToDate>false</LinksUpToDate>
  <CharactersWithSpaces>56526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家榮 張</cp:lastModifiedBy>
  <cp:revision>294</cp:revision>
  <cp:lastPrinted>2014-10-29T13:57:00Z</cp:lastPrinted>
  <dcterms:created xsi:type="dcterms:W3CDTF">2019-12-25T10:40:00Z</dcterms:created>
  <dcterms:modified xsi:type="dcterms:W3CDTF">2021-05-06T11:38:00Z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